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789008B0" w14:textId="0DC15BD9" w:rsidR="006F0CE9" w:rsidRPr="003B1AE1"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3B1AE1">
        <w:instrText>TOC \c "Figura"</w:instrText>
      </w:r>
      <w:r>
        <w:fldChar w:fldCharType="separate"/>
      </w:r>
      <w:r w:rsidR="006F0CE9" w:rsidRPr="003B1AE1">
        <w:rPr>
          <w:noProof/>
          <w:color w:val="000000"/>
        </w:rPr>
        <w:t xml:space="preserve">Figura </w:t>
      </w:r>
      <w:r w:rsidR="006F0CE9" w:rsidRPr="003B1AE1">
        <w:rPr>
          <w:noProof/>
        </w:rPr>
        <w:t>1</w:t>
      </w:r>
      <w:r w:rsidR="006F0CE9" w:rsidRPr="003B1AE1">
        <w:rPr>
          <w:noProof/>
          <w:color w:val="000000"/>
        </w:rPr>
        <w:t>: Cloud</w:t>
      </w:r>
      <w:r w:rsidR="006F0CE9" w:rsidRPr="003B1AE1">
        <w:rPr>
          <w:noProof/>
        </w:rPr>
        <w:tab/>
      </w:r>
      <w:r w:rsidR="006F0CE9">
        <w:rPr>
          <w:noProof/>
        </w:rPr>
        <w:fldChar w:fldCharType="begin"/>
      </w:r>
      <w:r w:rsidR="006F0CE9" w:rsidRPr="003B1AE1">
        <w:rPr>
          <w:noProof/>
        </w:rPr>
        <w:instrText xml:space="preserve"> PAGEREF _Toc497654059 \h </w:instrText>
      </w:r>
      <w:r w:rsidR="006F0CE9">
        <w:rPr>
          <w:noProof/>
        </w:rPr>
      </w:r>
      <w:r w:rsidR="006F0CE9">
        <w:rPr>
          <w:noProof/>
        </w:rPr>
        <w:fldChar w:fldCharType="separate"/>
      </w:r>
      <w:r w:rsidR="006F0CE9" w:rsidRPr="003B1AE1">
        <w:rPr>
          <w:noProof/>
        </w:rPr>
        <w:t>17</w:t>
      </w:r>
      <w:r w:rsidR="006F0CE9">
        <w:rPr>
          <w:noProof/>
        </w:rPr>
        <w:fldChar w:fldCharType="end"/>
      </w:r>
    </w:p>
    <w:p w14:paraId="48AA45D1" w14:textId="6AEE8BA8" w:rsidR="006F0CE9" w:rsidRPr="003B1AE1" w:rsidRDefault="006F0CE9">
      <w:pPr>
        <w:pStyle w:val="ndicedeilustraes"/>
        <w:tabs>
          <w:tab w:val="right" w:leader="dot" w:pos="9061"/>
        </w:tabs>
        <w:rPr>
          <w:rFonts w:eastAsiaTheme="minorEastAsia" w:cstheme="minorBidi"/>
          <w:smallCaps w:val="0"/>
          <w:noProof/>
          <w:color w:val="auto"/>
          <w:sz w:val="24"/>
          <w:szCs w:val="24"/>
          <w:lang w:eastAsia="pt-BR"/>
        </w:rPr>
      </w:pPr>
      <w:r w:rsidRPr="003B1AE1">
        <w:rPr>
          <w:noProof/>
          <w:color w:val="000000"/>
        </w:rPr>
        <w:t xml:space="preserve">Figura </w:t>
      </w:r>
      <w:r w:rsidRPr="003B1AE1">
        <w:rPr>
          <w:noProof/>
        </w:rPr>
        <w:t>2</w:t>
      </w:r>
      <w:r w:rsidRPr="003B1AE1">
        <w:rPr>
          <w:noProof/>
          <w:color w:val="000000"/>
        </w:rPr>
        <w:t>: Joseph Carl</w:t>
      </w:r>
      <w:r w:rsidRPr="003B1AE1">
        <w:rPr>
          <w:noProof/>
        </w:rPr>
        <w:tab/>
      </w:r>
      <w:r>
        <w:rPr>
          <w:noProof/>
        </w:rPr>
        <w:fldChar w:fldCharType="begin"/>
      </w:r>
      <w:r w:rsidRPr="003B1AE1">
        <w:rPr>
          <w:noProof/>
        </w:rPr>
        <w:instrText xml:space="preserve"> PAGEREF _Toc497654060 \h </w:instrText>
      </w:r>
      <w:r>
        <w:rPr>
          <w:noProof/>
        </w:rPr>
      </w:r>
      <w:r>
        <w:rPr>
          <w:noProof/>
        </w:rPr>
        <w:fldChar w:fldCharType="separate"/>
      </w:r>
      <w:r w:rsidRPr="003B1AE1">
        <w:rPr>
          <w:noProof/>
        </w:rPr>
        <w:t>18</w:t>
      </w:r>
      <w:r>
        <w:rPr>
          <w:noProof/>
        </w:rPr>
        <w:fldChar w:fldCharType="end"/>
      </w:r>
    </w:p>
    <w:p w14:paraId="474542C2" w14:textId="5C70A4BD"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3</w:t>
      </w:r>
      <w:r w:rsidRPr="006F0CE9">
        <w:rPr>
          <w:noProof/>
          <w:color w:val="000000"/>
          <w:lang w:val="en-US"/>
        </w:rPr>
        <w:t>: John McCarthy</w:t>
      </w:r>
      <w:r w:rsidRPr="006F0CE9">
        <w:rPr>
          <w:noProof/>
          <w:lang w:val="en-US"/>
        </w:rPr>
        <w:tab/>
      </w:r>
      <w:r>
        <w:rPr>
          <w:noProof/>
        </w:rPr>
        <w:fldChar w:fldCharType="begin"/>
      </w:r>
      <w:r w:rsidRPr="006F0CE9">
        <w:rPr>
          <w:noProof/>
          <w:lang w:val="en-US"/>
        </w:rPr>
        <w:instrText xml:space="preserve"> PAGEREF _Toc497654061 \h </w:instrText>
      </w:r>
      <w:r>
        <w:rPr>
          <w:noProof/>
        </w:rPr>
      </w:r>
      <w:r>
        <w:rPr>
          <w:noProof/>
        </w:rPr>
        <w:fldChar w:fldCharType="separate"/>
      </w:r>
      <w:r w:rsidRPr="006F0CE9">
        <w:rPr>
          <w:noProof/>
          <w:lang w:val="en-US"/>
        </w:rPr>
        <w:t>18</w:t>
      </w:r>
      <w:r>
        <w:rPr>
          <w:noProof/>
        </w:rPr>
        <w:fldChar w:fldCharType="end"/>
      </w:r>
    </w:p>
    <w:p w14:paraId="471EF287" w14:textId="686CD879"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4</w:t>
      </w:r>
      <w:r w:rsidRPr="006F0CE9">
        <w:rPr>
          <w:noProof/>
          <w:color w:val="000000"/>
          <w:lang w:val="en-US"/>
        </w:rPr>
        <w:t>: Ramnath Chellappa</w:t>
      </w:r>
      <w:r w:rsidRPr="006F0CE9">
        <w:rPr>
          <w:noProof/>
          <w:lang w:val="en-US"/>
        </w:rPr>
        <w:tab/>
      </w:r>
      <w:r>
        <w:rPr>
          <w:noProof/>
        </w:rPr>
        <w:fldChar w:fldCharType="begin"/>
      </w:r>
      <w:r w:rsidRPr="006F0CE9">
        <w:rPr>
          <w:noProof/>
          <w:lang w:val="en-US"/>
        </w:rPr>
        <w:instrText xml:space="preserve"> PAGEREF _Toc497654062 \h </w:instrText>
      </w:r>
      <w:r>
        <w:rPr>
          <w:noProof/>
        </w:rPr>
      </w:r>
      <w:r>
        <w:rPr>
          <w:noProof/>
        </w:rPr>
        <w:fldChar w:fldCharType="separate"/>
      </w:r>
      <w:r w:rsidRPr="006F0CE9">
        <w:rPr>
          <w:noProof/>
          <w:lang w:val="en-US"/>
        </w:rPr>
        <w:t>19</w:t>
      </w:r>
      <w:r>
        <w:rPr>
          <w:noProof/>
        </w:rPr>
        <w:fldChar w:fldCharType="end"/>
      </w:r>
    </w:p>
    <w:p w14:paraId="094B0E05" w14:textId="32B996C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5</w:t>
      </w:r>
      <w:r w:rsidRPr="00302B33">
        <w:rPr>
          <w:noProof/>
          <w:color w:val="000000"/>
        </w:rPr>
        <w:t>: Modelos de Implementação</w:t>
      </w:r>
      <w:r>
        <w:rPr>
          <w:noProof/>
        </w:rPr>
        <w:tab/>
      </w:r>
      <w:r>
        <w:rPr>
          <w:noProof/>
        </w:rPr>
        <w:fldChar w:fldCharType="begin"/>
      </w:r>
      <w:r>
        <w:rPr>
          <w:noProof/>
        </w:rPr>
        <w:instrText xml:space="preserve"> PAGEREF _Toc497654063 \h </w:instrText>
      </w:r>
      <w:r>
        <w:rPr>
          <w:noProof/>
        </w:rPr>
      </w:r>
      <w:r>
        <w:rPr>
          <w:noProof/>
        </w:rPr>
        <w:fldChar w:fldCharType="separate"/>
      </w:r>
      <w:r>
        <w:rPr>
          <w:noProof/>
        </w:rPr>
        <w:t>20</w:t>
      </w:r>
      <w:r>
        <w:rPr>
          <w:noProof/>
        </w:rPr>
        <w:fldChar w:fldCharType="end"/>
      </w:r>
    </w:p>
    <w:p w14:paraId="1F659BA7" w14:textId="14DA8E64"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6</w:t>
      </w:r>
      <w:r w:rsidRPr="00302B33">
        <w:rPr>
          <w:noProof/>
          <w:color w:val="000000"/>
        </w:rPr>
        <w:t>: Nuvem pública</w:t>
      </w:r>
      <w:r>
        <w:rPr>
          <w:noProof/>
        </w:rPr>
        <w:tab/>
      </w:r>
      <w:r>
        <w:rPr>
          <w:noProof/>
        </w:rPr>
        <w:fldChar w:fldCharType="begin"/>
      </w:r>
      <w:r>
        <w:rPr>
          <w:noProof/>
        </w:rPr>
        <w:instrText xml:space="preserve"> PAGEREF _Toc497654064 \h </w:instrText>
      </w:r>
      <w:r>
        <w:rPr>
          <w:noProof/>
        </w:rPr>
      </w:r>
      <w:r>
        <w:rPr>
          <w:noProof/>
        </w:rPr>
        <w:fldChar w:fldCharType="separate"/>
      </w:r>
      <w:r>
        <w:rPr>
          <w:noProof/>
        </w:rPr>
        <w:t>21</w:t>
      </w:r>
      <w:r>
        <w:rPr>
          <w:noProof/>
        </w:rPr>
        <w:fldChar w:fldCharType="end"/>
      </w:r>
    </w:p>
    <w:p w14:paraId="1811143C" w14:textId="1F953EF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7</w:t>
      </w:r>
      <w:r w:rsidRPr="00302B33">
        <w:rPr>
          <w:noProof/>
          <w:color w:val="000000"/>
        </w:rPr>
        <w:t>: Nuvem Privada</w:t>
      </w:r>
      <w:r>
        <w:rPr>
          <w:noProof/>
        </w:rPr>
        <w:tab/>
      </w:r>
      <w:r>
        <w:rPr>
          <w:noProof/>
        </w:rPr>
        <w:fldChar w:fldCharType="begin"/>
      </w:r>
      <w:r>
        <w:rPr>
          <w:noProof/>
        </w:rPr>
        <w:instrText xml:space="preserve"> PAGEREF _Toc497654065 \h </w:instrText>
      </w:r>
      <w:r>
        <w:rPr>
          <w:noProof/>
        </w:rPr>
      </w:r>
      <w:r>
        <w:rPr>
          <w:noProof/>
        </w:rPr>
        <w:fldChar w:fldCharType="separate"/>
      </w:r>
      <w:r>
        <w:rPr>
          <w:noProof/>
        </w:rPr>
        <w:t>22</w:t>
      </w:r>
      <w:r>
        <w:rPr>
          <w:noProof/>
        </w:rPr>
        <w:fldChar w:fldCharType="end"/>
      </w:r>
    </w:p>
    <w:p w14:paraId="62420EF9" w14:textId="3E3BCD91"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8</w:t>
      </w:r>
      <w:r w:rsidRPr="00302B33">
        <w:rPr>
          <w:noProof/>
          <w:color w:val="000000"/>
        </w:rPr>
        <w:t>: Nuvem Comunitária</w:t>
      </w:r>
      <w:r>
        <w:rPr>
          <w:noProof/>
        </w:rPr>
        <w:tab/>
      </w:r>
      <w:r>
        <w:rPr>
          <w:noProof/>
        </w:rPr>
        <w:fldChar w:fldCharType="begin"/>
      </w:r>
      <w:r>
        <w:rPr>
          <w:noProof/>
        </w:rPr>
        <w:instrText xml:space="preserve"> PAGEREF _Toc497654066 \h </w:instrText>
      </w:r>
      <w:r>
        <w:rPr>
          <w:noProof/>
        </w:rPr>
      </w:r>
      <w:r>
        <w:rPr>
          <w:noProof/>
        </w:rPr>
        <w:fldChar w:fldCharType="separate"/>
      </w:r>
      <w:r>
        <w:rPr>
          <w:noProof/>
        </w:rPr>
        <w:t>23</w:t>
      </w:r>
      <w:r>
        <w:rPr>
          <w:noProof/>
        </w:rPr>
        <w:fldChar w:fldCharType="end"/>
      </w:r>
    </w:p>
    <w:p w14:paraId="1B4543BF" w14:textId="0DDB9F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9</w:t>
      </w:r>
      <w:r w:rsidRPr="00302B33">
        <w:rPr>
          <w:noProof/>
          <w:color w:val="000000"/>
        </w:rPr>
        <w:t>: Modelos de Implementação</w:t>
      </w:r>
      <w:r>
        <w:rPr>
          <w:noProof/>
        </w:rPr>
        <w:tab/>
      </w:r>
      <w:r>
        <w:rPr>
          <w:noProof/>
        </w:rPr>
        <w:fldChar w:fldCharType="begin"/>
      </w:r>
      <w:r>
        <w:rPr>
          <w:noProof/>
        </w:rPr>
        <w:instrText xml:space="preserve"> PAGEREF _Toc497654067 \h </w:instrText>
      </w:r>
      <w:r>
        <w:rPr>
          <w:noProof/>
        </w:rPr>
      </w:r>
      <w:r>
        <w:rPr>
          <w:noProof/>
        </w:rPr>
        <w:fldChar w:fldCharType="separate"/>
      </w:r>
      <w:r>
        <w:rPr>
          <w:noProof/>
        </w:rPr>
        <w:t>24</w:t>
      </w:r>
      <w:r>
        <w:rPr>
          <w:noProof/>
        </w:rPr>
        <w:fldChar w:fldCharType="end"/>
      </w:r>
    </w:p>
    <w:p w14:paraId="4B44AF55" w14:textId="3D7B143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_Toc497654068 \h </w:instrText>
      </w:r>
      <w:r>
        <w:rPr>
          <w:noProof/>
        </w:rPr>
      </w:r>
      <w:r>
        <w:rPr>
          <w:noProof/>
        </w:rPr>
        <w:fldChar w:fldCharType="separate"/>
      </w:r>
      <w:r>
        <w:rPr>
          <w:noProof/>
        </w:rPr>
        <w:t>27</w:t>
      </w:r>
      <w:r>
        <w:rPr>
          <w:noProof/>
        </w:rPr>
        <w:fldChar w:fldCharType="end"/>
      </w:r>
    </w:p>
    <w:p w14:paraId="25072B85" w14:textId="382701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11</w:t>
      </w:r>
      <w:r w:rsidRPr="00302B33">
        <w:rPr>
          <w:noProof/>
          <w:color w:val="000000"/>
        </w:rPr>
        <w:t xml:space="preserve"> Hypervisor Hospedado</w:t>
      </w:r>
      <w:r>
        <w:rPr>
          <w:noProof/>
        </w:rPr>
        <w:tab/>
      </w:r>
      <w:r>
        <w:rPr>
          <w:noProof/>
        </w:rPr>
        <w:fldChar w:fldCharType="begin"/>
      </w:r>
      <w:r>
        <w:rPr>
          <w:noProof/>
        </w:rPr>
        <w:instrText xml:space="preserve"> PAGEREF _Toc497654069 \h </w:instrText>
      </w:r>
      <w:r>
        <w:rPr>
          <w:noProof/>
        </w:rPr>
      </w:r>
      <w:r>
        <w:rPr>
          <w:noProof/>
        </w:rPr>
        <w:fldChar w:fldCharType="separate"/>
      </w:r>
      <w:r>
        <w:rPr>
          <w:noProof/>
        </w:rPr>
        <w:t>28</w:t>
      </w:r>
      <w:r>
        <w:rPr>
          <w:noProof/>
        </w:rPr>
        <w:fldChar w:fldCharType="end"/>
      </w:r>
    </w:p>
    <w:p w14:paraId="1F1D466A" w14:textId="34AC0B0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_Toc497654070 \h </w:instrText>
      </w:r>
      <w:r>
        <w:rPr>
          <w:noProof/>
        </w:rPr>
      </w:r>
      <w:r>
        <w:rPr>
          <w:noProof/>
        </w:rPr>
        <w:fldChar w:fldCharType="separate"/>
      </w:r>
      <w:r>
        <w:rPr>
          <w:noProof/>
        </w:rPr>
        <w:t>29</w:t>
      </w:r>
      <w:r>
        <w:rPr>
          <w:noProof/>
        </w:rPr>
        <w:fldChar w:fldCharType="end"/>
      </w:r>
    </w:p>
    <w:p w14:paraId="412313B8" w14:textId="472ED2C5"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_Toc497654071 \h </w:instrText>
      </w:r>
      <w:r>
        <w:rPr>
          <w:noProof/>
        </w:rPr>
      </w:r>
      <w:r>
        <w:rPr>
          <w:noProof/>
        </w:rPr>
        <w:fldChar w:fldCharType="separate"/>
      </w:r>
      <w:r>
        <w:rPr>
          <w:noProof/>
        </w:rPr>
        <w:t>29</w:t>
      </w:r>
      <w:r>
        <w:rPr>
          <w:noProof/>
        </w:rPr>
        <w:fldChar w:fldCharType="end"/>
      </w:r>
    </w:p>
    <w:p w14:paraId="79B8510F" w14:textId="66D50789"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_Toc497654072 \h </w:instrText>
      </w:r>
      <w:r>
        <w:rPr>
          <w:noProof/>
        </w:rPr>
      </w:r>
      <w:r>
        <w:rPr>
          <w:noProof/>
        </w:rPr>
        <w:fldChar w:fldCharType="separate"/>
      </w:r>
      <w:r>
        <w:rPr>
          <w:noProof/>
        </w:rPr>
        <w:t>31</w:t>
      </w:r>
      <w:r>
        <w:rPr>
          <w:noProof/>
        </w:rPr>
        <w:fldChar w:fldCharType="end"/>
      </w:r>
    </w:p>
    <w:p w14:paraId="2F0A96C6" w14:textId="2C4DB257"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_Toc497654073 \h </w:instrText>
      </w:r>
      <w:r>
        <w:rPr>
          <w:noProof/>
        </w:rPr>
      </w:r>
      <w:r>
        <w:rPr>
          <w:noProof/>
        </w:rPr>
        <w:fldChar w:fldCharType="separate"/>
      </w:r>
      <w:r>
        <w:rPr>
          <w:noProof/>
        </w:rPr>
        <w:t>32</w:t>
      </w:r>
      <w:r>
        <w:rPr>
          <w:noProof/>
        </w:rPr>
        <w:fldChar w:fldCharType="end"/>
      </w:r>
    </w:p>
    <w:p w14:paraId="4446FA2E" w14:textId="3BBF6CA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_Toc497654074 \h </w:instrText>
      </w:r>
      <w:r>
        <w:rPr>
          <w:noProof/>
        </w:rPr>
      </w:r>
      <w:r>
        <w:rPr>
          <w:noProof/>
        </w:rPr>
        <w:fldChar w:fldCharType="separate"/>
      </w:r>
      <w:r>
        <w:rPr>
          <w:noProof/>
        </w:rPr>
        <w:t>43</w:t>
      </w:r>
      <w:r>
        <w:rPr>
          <w:noProof/>
        </w:rPr>
        <w:fldChar w:fldCharType="end"/>
      </w:r>
    </w:p>
    <w:p w14:paraId="71F87ECA" w14:textId="39B718B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_Toc497654075 \h </w:instrText>
      </w:r>
      <w:r>
        <w:rPr>
          <w:noProof/>
        </w:rPr>
      </w:r>
      <w:r>
        <w:rPr>
          <w:noProof/>
        </w:rPr>
        <w:fldChar w:fldCharType="separate"/>
      </w:r>
      <w:r>
        <w:rPr>
          <w:noProof/>
        </w:rPr>
        <w:t>43</w:t>
      </w:r>
      <w:r>
        <w:rPr>
          <w:noProof/>
        </w:rPr>
        <w:fldChar w:fldCharType="end"/>
      </w:r>
    </w:p>
    <w:p w14:paraId="6525018B" w14:textId="403C994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_Toc497654076 \h </w:instrText>
      </w:r>
      <w:r>
        <w:rPr>
          <w:noProof/>
        </w:rPr>
      </w:r>
      <w:r>
        <w:rPr>
          <w:noProof/>
        </w:rPr>
        <w:fldChar w:fldCharType="separate"/>
      </w:r>
      <w:r>
        <w:rPr>
          <w:noProof/>
        </w:rPr>
        <w:t>44</w:t>
      </w:r>
      <w:r>
        <w:rPr>
          <w:noProof/>
        </w:rPr>
        <w:fldChar w:fldCharType="end"/>
      </w:r>
    </w:p>
    <w:p w14:paraId="57B91C91" w14:textId="6FD0D603"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_Toc497654077 \h </w:instrText>
      </w:r>
      <w:r>
        <w:rPr>
          <w:noProof/>
        </w:rPr>
      </w:r>
      <w:r>
        <w:rPr>
          <w:noProof/>
        </w:rPr>
        <w:fldChar w:fldCharType="separate"/>
      </w:r>
      <w:r>
        <w:rPr>
          <w:noProof/>
        </w:rPr>
        <w:t>48</w:t>
      </w:r>
      <w:r>
        <w:rPr>
          <w:noProof/>
        </w:rPr>
        <w:fldChar w:fldCharType="end"/>
      </w:r>
    </w:p>
    <w:p w14:paraId="7389D62B" w14:textId="39AF2B2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_Toc497654078 \h </w:instrText>
      </w:r>
      <w:r>
        <w:rPr>
          <w:noProof/>
        </w:rPr>
      </w:r>
      <w:r>
        <w:rPr>
          <w:noProof/>
        </w:rPr>
        <w:fldChar w:fldCharType="separate"/>
      </w:r>
      <w:r>
        <w:rPr>
          <w:noProof/>
        </w:rPr>
        <w:t>48</w:t>
      </w:r>
      <w:r>
        <w:rPr>
          <w:noProof/>
        </w:rPr>
        <w:fldChar w:fldCharType="end"/>
      </w:r>
    </w:p>
    <w:p w14:paraId="09EA1441" w14:textId="1017269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_Toc497654079 \h </w:instrText>
      </w:r>
      <w:r>
        <w:rPr>
          <w:noProof/>
        </w:rPr>
      </w:r>
      <w:r>
        <w:rPr>
          <w:noProof/>
        </w:rPr>
        <w:fldChar w:fldCharType="separate"/>
      </w:r>
      <w:r>
        <w:rPr>
          <w:noProof/>
        </w:rPr>
        <w:t>49</w:t>
      </w:r>
      <w:r>
        <w:rPr>
          <w:noProof/>
        </w:rPr>
        <w:fldChar w:fldCharType="end"/>
      </w:r>
    </w:p>
    <w:p w14:paraId="7417B2FD" w14:textId="6330949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_Toc497654080 \h </w:instrText>
      </w:r>
      <w:r>
        <w:rPr>
          <w:noProof/>
        </w:rPr>
      </w:r>
      <w:r>
        <w:rPr>
          <w:noProof/>
        </w:rPr>
        <w:fldChar w:fldCharType="separate"/>
      </w:r>
      <w:r>
        <w:rPr>
          <w:noProof/>
        </w:rPr>
        <w:t>49</w:t>
      </w:r>
      <w:r>
        <w:rPr>
          <w:noProof/>
        </w:rPr>
        <w:fldChar w:fldCharType="end"/>
      </w:r>
    </w:p>
    <w:p w14:paraId="4C3A88A6" w14:textId="61B37EE2"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_Toc497654081 \h </w:instrText>
      </w:r>
      <w:r>
        <w:rPr>
          <w:noProof/>
        </w:rPr>
      </w:r>
      <w:r>
        <w:rPr>
          <w:noProof/>
        </w:rPr>
        <w:fldChar w:fldCharType="separate"/>
      </w:r>
      <w:r>
        <w:rPr>
          <w:noProof/>
        </w:rPr>
        <w:t>52</w:t>
      </w:r>
      <w:r>
        <w:rPr>
          <w:noProof/>
        </w:rPr>
        <w:fldChar w:fldCharType="end"/>
      </w:r>
    </w:p>
    <w:p w14:paraId="7C992224" w14:textId="6FD80DDF"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24 - Play with Docker</w:t>
      </w:r>
      <w:r w:rsidRPr="006F0CE9">
        <w:rPr>
          <w:noProof/>
          <w:lang w:val="en-US"/>
        </w:rPr>
        <w:tab/>
      </w:r>
      <w:r>
        <w:rPr>
          <w:noProof/>
        </w:rPr>
        <w:fldChar w:fldCharType="begin"/>
      </w:r>
      <w:r w:rsidRPr="006F0CE9">
        <w:rPr>
          <w:noProof/>
          <w:lang w:val="en-US"/>
        </w:rPr>
        <w:instrText xml:space="preserve"> PAGEREF _Toc497654082 \h </w:instrText>
      </w:r>
      <w:r>
        <w:rPr>
          <w:noProof/>
        </w:rPr>
      </w:r>
      <w:r>
        <w:rPr>
          <w:noProof/>
        </w:rPr>
        <w:fldChar w:fldCharType="separate"/>
      </w:r>
      <w:r w:rsidRPr="006F0CE9">
        <w:rPr>
          <w:noProof/>
          <w:lang w:val="en-US"/>
        </w:rPr>
        <w:t>53</w:t>
      </w:r>
      <w:r>
        <w:rPr>
          <w:noProof/>
        </w:rPr>
        <w:fldChar w:fldCharType="end"/>
      </w:r>
    </w:p>
    <w:p w14:paraId="19BFB71E" w14:textId="2A7787FC"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25 - Shell do Play with Docker</w:t>
      </w:r>
      <w:r w:rsidRPr="006F0CE9">
        <w:rPr>
          <w:noProof/>
          <w:lang w:val="en-US"/>
        </w:rPr>
        <w:tab/>
      </w:r>
      <w:r>
        <w:rPr>
          <w:noProof/>
        </w:rPr>
        <w:fldChar w:fldCharType="begin"/>
      </w:r>
      <w:r w:rsidRPr="006F0CE9">
        <w:rPr>
          <w:noProof/>
          <w:lang w:val="en-US"/>
        </w:rPr>
        <w:instrText xml:space="preserve"> PAGEREF _Toc497654083 \h </w:instrText>
      </w:r>
      <w:r>
        <w:rPr>
          <w:noProof/>
        </w:rPr>
      </w:r>
      <w:r>
        <w:rPr>
          <w:noProof/>
        </w:rPr>
        <w:fldChar w:fldCharType="separate"/>
      </w:r>
      <w:r w:rsidRPr="006F0CE9">
        <w:rPr>
          <w:noProof/>
          <w:lang w:val="en-US"/>
        </w:rPr>
        <w:t>54</w:t>
      </w:r>
      <w:r>
        <w:rPr>
          <w:noProof/>
        </w:rPr>
        <w:fldChar w:fldCharType="end"/>
      </w:r>
    </w:p>
    <w:p w14:paraId="6AE0AD12" w14:textId="46A8A550"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lang w:val="en-US"/>
        </w:rPr>
        <w:t>Figura 26 - Template do Play with Docker</w:t>
      </w:r>
      <w:r w:rsidRPr="006F0CE9">
        <w:rPr>
          <w:noProof/>
          <w:lang w:val="en-US"/>
        </w:rPr>
        <w:tab/>
      </w:r>
      <w:r>
        <w:rPr>
          <w:noProof/>
        </w:rPr>
        <w:fldChar w:fldCharType="begin"/>
      </w:r>
      <w:r w:rsidRPr="006F0CE9">
        <w:rPr>
          <w:noProof/>
          <w:lang w:val="en-US"/>
        </w:rPr>
        <w:instrText xml:space="preserve"> PAGEREF _Toc497654084 \h </w:instrText>
      </w:r>
      <w:r>
        <w:rPr>
          <w:noProof/>
        </w:rPr>
      </w:r>
      <w:r>
        <w:rPr>
          <w:noProof/>
        </w:rPr>
        <w:fldChar w:fldCharType="separate"/>
      </w:r>
      <w:r w:rsidRPr="006F0CE9">
        <w:rPr>
          <w:noProof/>
          <w:lang w:val="en-US"/>
        </w:rPr>
        <w:t>54</w:t>
      </w:r>
      <w:r>
        <w:rPr>
          <w:noProof/>
        </w:rPr>
        <w:fldChar w:fldCharType="end"/>
      </w:r>
    </w:p>
    <w:p w14:paraId="485C8E10" w14:textId="4EDAD4F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_Toc497654085 \h </w:instrText>
      </w:r>
      <w:r>
        <w:rPr>
          <w:noProof/>
        </w:rPr>
      </w:r>
      <w:r>
        <w:rPr>
          <w:noProof/>
        </w:rPr>
        <w:fldChar w:fldCharType="separate"/>
      </w:r>
      <w:r>
        <w:rPr>
          <w:noProof/>
        </w:rPr>
        <w:t>55</w:t>
      </w:r>
      <w:r>
        <w:rPr>
          <w:noProof/>
        </w:rPr>
        <w:fldChar w:fldCharType="end"/>
      </w:r>
    </w:p>
    <w:p w14:paraId="21C2E5D7" w14:textId="3C27E416" w:rsidR="006F0CE9" w:rsidRPr="003B1AE1"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B1AE1">
        <w:rPr>
          <w:noProof/>
          <w:lang w:val="en-US"/>
        </w:rPr>
        <w:t>Figura 28 - Canal Annoucements do Slack</w:t>
      </w:r>
      <w:r w:rsidRPr="003B1AE1">
        <w:rPr>
          <w:noProof/>
          <w:lang w:val="en-US"/>
        </w:rPr>
        <w:tab/>
      </w:r>
      <w:r>
        <w:rPr>
          <w:noProof/>
        </w:rPr>
        <w:fldChar w:fldCharType="begin"/>
      </w:r>
      <w:r w:rsidRPr="003B1AE1">
        <w:rPr>
          <w:noProof/>
          <w:lang w:val="en-US"/>
        </w:rPr>
        <w:instrText xml:space="preserve"> PAGEREF _Toc497654086 \h </w:instrText>
      </w:r>
      <w:r>
        <w:rPr>
          <w:noProof/>
        </w:rPr>
      </w:r>
      <w:r>
        <w:rPr>
          <w:noProof/>
        </w:rPr>
        <w:fldChar w:fldCharType="separate"/>
      </w:r>
      <w:r w:rsidRPr="003B1AE1">
        <w:rPr>
          <w:noProof/>
          <w:lang w:val="en-US"/>
        </w:rPr>
        <w:t>55</w:t>
      </w:r>
      <w:r>
        <w:rPr>
          <w:noProof/>
        </w:rPr>
        <w:fldChar w:fldCharType="end"/>
      </w:r>
    </w:p>
    <w:p w14:paraId="4CF81D68" w14:textId="6166053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_Toc497654087 \h </w:instrText>
      </w:r>
      <w:r>
        <w:rPr>
          <w:noProof/>
        </w:rPr>
      </w:r>
      <w:r>
        <w:rPr>
          <w:noProof/>
        </w:rPr>
        <w:fldChar w:fldCharType="separate"/>
      </w:r>
      <w:r>
        <w:rPr>
          <w:noProof/>
        </w:rPr>
        <w:t>55</w:t>
      </w:r>
      <w:r>
        <w:rPr>
          <w:noProof/>
        </w:rPr>
        <w:fldChar w:fldCharType="end"/>
      </w:r>
    </w:p>
    <w:p w14:paraId="74350D00" w14:textId="77777777"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77777777" w:rsidR="00C833BB" w:rsidRDefault="00C833BB">
            <w:pPr>
              <w:rPr>
                <w:rFonts w:eastAsia="Times New Roman"/>
                <w:color w:val="000000" w:themeColor="text1"/>
              </w:rPr>
            </w:pPr>
          </w:p>
        </w:tc>
        <w:tc>
          <w:tcPr>
            <w:tcW w:w="4531" w:type="dxa"/>
          </w:tcPr>
          <w:p w14:paraId="0756AD8D" w14:textId="77777777" w:rsidR="00C833BB" w:rsidRDefault="00C833BB"/>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39177A1A" w14:textId="77777777" w:rsidR="009B01CA"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08633" w:history="1">
            <w:r w:rsidR="009B01CA" w:rsidRPr="00D817FB">
              <w:rPr>
                <w:rStyle w:val="Hiperlink"/>
                <w:noProof/>
              </w:rPr>
              <w:t>INTRODUÇÃO</w:t>
            </w:r>
            <w:r w:rsidR="009B01CA">
              <w:rPr>
                <w:noProof/>
                <w:webHidden/>
              </w:rPr>
              <w:tab/>
            </w:r>
            <w:r w:rsidR="009B01CA">
              <w:rPr>
                <w:noProof/>
                <w:webHidden/>
              </w:rPr>
              <w:fldChar w:fldCharType="begin"/>
            </w:r>
            <w:r w:rsidR="009B01CA">
              <w:rPr>
                <w:noProof/>
                <w:webHidden/>
              </w:rPr>
              <w:instrText xml:space="preserve"> PAGEREF _Toc498108633 \h </w:instrText>
            </w:r>
            <w:r w:rsidR="009B01CA">
              <w:rPr>
                <w:noProof/>
                <w:webHidden/>
              </w:rPr>
            </w:r>
            <w:r w:rsidR="009B01CA">
              <w:rPr>
                <w:noProof/>
                <w:webHidden/>
              </w:rPr>
              <w:fldChar w:fldCharType="separate"/>
            </w:r>
            <w:r w:rsidR="009B01CA">
              <w:rPr>
                <w:noProof/>
                <w:webHidden/>
              </w:rPr>
              <w:t>14</w:t>
            </w:r>
            <w:r w:rsidR="009B01CA">
              <w:rPr>
                <w:noProof/>
                <w:webHidden/>
              </w:rPr>
              <w:fldChar w:fldCharType="end"/>
            </w:r>
          </w:hyperlink>
        </w:p>
        <w:p w14:paraId="54B400CD" w14:textId="77777777" w:rsidR="009B01CA" w:rsidRDefault="009B01CA">
          <w:pPr>
            <w:pStyle w:val="Sumrio1"/>
            <w:tabs>
              <w:tab w:val="right" w:leader="dot" w:pos="9061"/>
            </w:tabs>
            <w:rPr>
              <w:rFonts w:eastAsiaTheme="minorEastAsia" w:cstheme="minorBidi"/>
              <w:b w:val="0"/>
              <w:bCs w:val="0"/>
              <w:noProof/>
            </w:rPr>
          </w:pPr>
          <w:hyperlink w:anchor="_Toc498108634" w:history="1">
            <w:r w:rsidRPr="00D817FB">
              <w:rPr>
                <w:rStyle w:val="Hiperlink"/>
                <w:noProof/>
              </w:rPr>
              <w:t>2 COMPUTAÇÃO EM NUVEM</w:t>
            </w:r>
            <w:r>
              <w:rPr>
                <w:noProof/>
                <w:webHidden/>
              </w:rPr>
              <w:tab/>
            </w:r>
            <w:r>
              <w:rPr>
                <w:noProof/>
                <w:webHidden/>
              </w:rPr>
              <w:fldChar w:fldCharType="begin"/>
            </w:r>
            <w:r>
              <w:rPr>
                <w:noProof/>
                <w:webHidden/>
              </w:rPr>
              <w:instrText xml:space="preserve"> PAGEREF _Toc498108634 \h </w:instrText>
            </w:r>
            <w:r>
              <w:rPr>
                <w:noProof/>
                <w:webHidden/>
              </w:rPr>
            </w:r>
            <w:r>
              <w:rPr>
                <w:noProof/>
                <w:webHidden/>
              </w:rPr>
              <w:fldChar w:fldCharType="separate"/>
            </w:r>
            <w:r>
              <w:rPr>
                <w:noProof/>
                <w:webHidden/>
              </w:rPr>
              <w:t>16</w:t>
            </w:r>
            <w:r>
              <w:rPr>
                <w:noProof/>
                <w:webHidden/>
              </w:rPr>
              <w:fldChar w:fldCharType="end"/>
            </w:r>
          </w:hyperlink>
        </w:p>
        <w:p w14:paraId="188F8BA5"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5" w:history="1">
            <w:r w:rsidRPr="00D817FB">
              <w:rPr>
                <w:rStyle w:val="Hiperlink"/>
                <w:noProof/>
              </w:rPr>
              <w:t>2.1 HISTÓRIA</w:t>
            </w:r>
            <w:r>
              <w:rPr>
                <w:noProof/>
                <w:webHidden/>
              </w:rPr>
              <w:tab/>
            </w:r>
            <w:r>
              <w:rPr>
                <w:noProof/>
                <w:webHidden/>
              </w:rPr>
              <w:fldChar w:fldCharType="begin"/>
            </w:r>
            <w:r>
              <w:rPr>
                <w:noProof/>
                <w:webHidden/>
              </w:rPr>
              <w:instrText xml:space="preserve"> PAGEREF _Toc498108635 \h </w:instrText>
            </w:r>
            <w:r>
              <w:rPr>
                <w:noProof/>
                <w:webHidden/>
              </w:rPr>
            </w:r>
            <w:r>
              <w:rPr>
                <w:noProof/>
                <w:webHidden/>
              </w:rPr>
              <w:fldChar w:fldCharType="separate"/>
            </w:r>
            <w:r>
              <w:rPr>
                <w:noProof/>
                <w:webHidden/>
              </w:rPr>
              <w:t>17</w:t>
            </w:r>
            <w:r>
              <w:rPr>
                <w:noProof/>
                <w:webHidden/>
              </w:rPr>
              <w:fldChar w:fldCharType="end"/>
            </w:r>
          </w:hyperlink>
        </w:p>
        <w:p w14:paraId="55ED043E"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6" w:history="1">
            <w:r w:rsidRPr="00D817FB">
              <w:rPr>
                <w:rStyle w:val="Hiperlink"/>
                <w:noProof/>
              </w:rPr>
              <w:t>2.2 MODELOS DE IMPLANTAÇÃO</w:t>
            </w:r>
            <w:r>
              <w:rPr>
                <w:noProof/>
                <w:webHidden/>
              </w:rPr>
              <w:tab/>
            </w:r>
            <w:r>
              <w:rPr>
                <w:noProof/>
                <w:webHidden/>
              </w:rPr>
              <w:fldChar w:fldCharType="begin"/>
            </w:r>
            <w:r>
              <w:rPr>
                <w:noProof/>
                <w:webHidden/>
              </w:rPr>
              <w:instrText xml:space="preserve"> PAGEREF _Toc498108636 \h </w:instrText>
            </w:r>
            <w:r>
              <w:rPr>
                <w:noProof/>
                <w:webHidden/>
              </w:rPr>
            </w:r>
            <w:r>
              <w:rPr>
                <w:noProof/>
                <w:webHidden/>
              </w:rPr>
              <w:fldChar w:fldCharType="separate"/>
            </w:r>
            <w:r>
              <w:rPr>
                <w:noProof/>
                <w:webHidden/>
              </w:rPr>
              <w:t>19</w:t>
            </w:r>
            <w:r>
              <w:rPr>
                <w:noProof/>
                <w:webHidden/>
              </w:rPr>
              <w:fldChar w:fldCharType="end"/>
            </w:r>
          </w:hyperlink>
        </w:p>
        <w:p w14:paraId="00C8AD6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7" w:history="1">
            <w:r w:rsidRPr="00D817FB">
              <w:rPr>
                <w:rStyle w:val="Hiperlink"/>
                <w:noProof/>
              </w:rPr>
              <w:t>2.2.1 Nuvem Pública</w:t>
            </w:r>
            <w:r>
              <w:rPr>
                <w:noProof/>
                <w:webHidden/>
              </w:rPr>
              <w:tab/>
            </w:r>
            <w:r>
              <w:rPr>
                <w:noProof/>
                <w:webHidden/>
              </w:rPr>
              <w:fldChar w:fldCharType="begin"/>
            </w:r>
            <w:r>
              <w:rPr>
                <w:noProof/>
                <w:webHidden/>
              </w:rPr>
              <w:instrText xml:space="preserve"> PAGEREF _Toc498108637 \h </w:instrText>
            </w:r>
            <w:r>
              <w:rPr>
                <w:noProof/>
                <w:webHidden/>
              </w:rPr>
            </w:r>
            <w:r>
              <w:rPr>
                <w:noProof/>
                <w:webHidden/>
              </w:rPr>
              <w:fldChar w:fldCharType="separate"/>
            </w:r>
            <w:r>
              <w:rPr>
                <w:noProof/>
                <w:webHidden/>
              </w:rPr>
              <w:t>19</w:t>
            </w:r>
            <w:r>
              <w:rPr>
                <w:noProof/>
                <w:webHidden/>
              </w:rPr>
              <w:fldChar w:fldCharType="end"/>
            </w:r>
          </w:hyperlink>
        </w:p>
        <w:p w14:paraId="2DB1B51E"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8" w:history="1">
            <w:r w:rsidRPr="00D817FB">
              <w:rPr>
                <w:rStyle w:val="Hiperlink"/>
                <w:noProof/>
              </w:rPr>
              <w:t>2.2.2 Nuvem Privada</w:t>
            </w:r>
            <w:r>
              <w:rPr>
                <w:noProof/>
                <w:webHidden/>
              </w:rPr>
              <w:tab/>
            </w:r>
            <w:r>
              <w:rPr>
                <w:noProof/>
                <w:webHidden/>
              </w:rPr>
              <w:fldChar w:fldCharType="begin"/>
            </w:r>
            <w:r>
              <w:rPr>
                <w:noProof/>
                <w:webHidden/>
              </w:rPr>
              <w:instrText xml:space="preserve"> PAGEREF _Toc498108638 \h </w:instrText>
            </w:r>
            <w:r>
              <w:rPr>
                <w:noProof/>
                <w:webHidden/>
              </w:rPr>
            </w:r>
            <w:r>
              <w:rPr>
                <w:noProof/>
                <w:webHidden/>
              </w:rPr>
              <w:fldChar w:fldCharType="separate"/>
            </w:r>
            <w:r>
              <w:rPr>
                <w:noProof/>
                <w:webHidden/>
              </w:rPr>
              <w:t>20</w:t>
            </w:r>
            <w:r>
              <w:rPr>
                <w:noProof/>
                <w:webHidden/>
              </w:rPr>
              <w:fldChar w:fldCharType="end"/>
            </w:r>
          </w:hyperlink>
        </w:p>
        <w:p w14:paraId="157E122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9" w:history="1">
            <w:r w:rsidRPr="00D817FB">
              <w:rPr>
                <w:rStyle w:val="Hiperlink"/>
                <w:noProof/>
              </w:rPr>
              <w:t>2.2.3 Nuvem Comunitária</w:t>
            </w:r>
            <w:r>
              <w:rPr>
                <w:noProof/>
                <w:webHidden/>
              </w:rPr>
              <w:tab/>
            </w:r>
            <w:r>
              <w:rPr>
                <w:noProof/>
                <w:webHidden/>
              </w:rPr>
              <w:fldChar w:fldCharType="begin"/>
            </w:r>
            <w:r>
              <w:rPr>
                <w:noProof/>
                <w:webHidden/>
              </w:rPr>
              <w:instrText xml:space="preserve"> PAGEREF _Toc498108639 \h </w:instrText>
            </w:r>
            <w:r>
              <w:rPr>
                <w:noProof/>
                <w:webHidden/>
              </w:rPr>
            </w:r>
            <w:r>
              <w:rPr>
                <w:noProof/>
                <w:webHidden/>
              </w:rPr>
              <w:fldChar w:fldCharType="separate"/>
            </w:r>
            <w:r>
              <w:rPr>
                <w:noProof/>
                <w:webHidden/>
              </w:rPr>
              <w:t>21</w:t>
            </w:r>
            <w:r>
              <w:rPr>
                <w:noProof/>
                <w:webHidden/>
              </w:rPr>
              <w:fldChar w:fldCharType="end"/>
            </w:r>
          </w:hyperlink>
        </w:p>
        <w:p w14:paraId="208BF1E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0" w:history="1">
            <w:r w:rsidRPr="00D817FB">
              <w:rPr>
                <w:rStyle w:val="Hiperlink"/>
                <w:noProof/>
              </w:rPr>
              <w:t>2.2.3 Nuvem Híbrida</w:t>
            </w:r>
            <w:r>
              <w:rPr>
                <w:noProof/>
                <w:webHidden/>
              </w:rPr>
              <w:tab/>
            </w:r>
            <w:r>
              <w:rPr>
                <w:noProof/>
                <w:webHidden/>
              </w:rPr>
              <w:fldChar w:fldCharType="begin"/>
            </w:r>
            <w:r>
              <w:rPr>
                <w:noProof/>
                <w:webHidden/>
              </w:rPr>
              <w:instrText xml:space="preserve"> PAGEREF _Toc498108640 \h </w:instrText>
            </w:r>
            <w:r>
              <w:rPr>
                <w:noProof/>
                <w:webHidden/>
              </w:rPr>
            </w:r>
            <w:r>
              <w:rPr>
                <w:noProof/>
                <w:webHidden/>
              </w:rPr>
              <w:fldChar w:fldCharType="separate"/>
            </w:r>
            <w:r>
              <w:rPr>
                <w:noProof/>
                <w:webHidden/>
              </w:rPr>
              <w:t>22</w:t>
            </w:r>
            <w:r>
              <w:rPr>
                <w:noProof/>
                <w:webHidden/>
              </w:rPr>
              <w:fldChar w:fldCharType="end"/>
            </w:r>
          </w:hyperlink>
        </w:p>
        <w:p w14:paraId="33CBC07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1" w:history="1">
            <w:r w:rsidRPr="00D817FB">
              <w:rPr>
                <w:rStyle w:val="Hiperlink"/>
                <w:noProof/>
              </w:rPr>
              <w:t>2.3 PRINCÍPIOS DA COMPUTAÇÃO EM NUVEM</w:t>
            </w:r>
            <w:r>
              <w:rPr>
                <w:noProof/>
                <w:webHidden/>
              </w:rPr>
              <w:tab/>
            </w:r>
            <w:r>
              <w:rPr>
                <w:noProof/>
                <w:webHidden/>
              </w:rPr>
              <w:fldChar w:fldCharType="begin"/>
            </w:r>
            <w:r>
              <w:rPr>
                <w:noProof/>
                <w:webHidden/>
              </w:rPr>
              <w:instrText xml:space="preserve"> PAGEREF _Toc498108641 \h </w:instrText>
            </w:r>
            <w:r>
              <w:rPr>
                <w:noProof/>
                <w:webHidden/>
              </w:rPr>
            </w:r>
            <w:r>
              <w:rPr>
                <w:noProof/>
                <w:webHidden/>
              </w:rPr>
              <w:fldChar w:fldCharType="separate"/>
            </w:r>
            <w:r>
              <w:rPr>
                <w:noProof/>
                <w:webHidden/>
              </w:rPr>
              <w:t>22</w:t>
            </w:r>
            <w:r>
              <w:rPr>
                <w:noProof/>
                <w:webHidden/>
              </w:rPr>
              <w:fldChar w:fldCharType="end"/>
            </w:r>
          </w:hyperlink>
        </w:p>
        <w:p w14:paraId="2AA33E08"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2" w:history="1">
            <w:r w:rsidRPr="00D817FB">
              <w:rPr>
                <w:rStyle w:val="Hiperlink"/>
                <w:noProof/>
              </w:rPr>
              <w:t>2.4 MODELOS DE SERVIÇOS</w:t>
            </w:r>
            <w:r>
              <w:rPr>
                <w:noProof/>
                <w:webHidden/>
              </w:rPr>
              <w:tab/>
            </w:r>
            <w:r>
              <w:rPr>
                <w:noProof/>
                <w:webHidden/>
              </w:rPr>
              <w:fldChar w:fldCharType="begin"/>
            </w:r>
            <w:r>
              <w:rPr>
                <w:noProof/>
                <w:webHidden/>
              </w:rPr>
              <w:instrText xml:space="preserve"> PAGEREF _Toc498108642 \h </w:instrText>
            </w:r>
            <w:r>
              <w:rPr>
                <w:noProof/>
                <w:webHidden/>
              </w:rPr>
            </w:r>
            <w:r>
              <w:rPr>
                <w:noProof/>
                <w:webHidden/>
              </w:rPr>
              <w:fldChar w:fldCharType="separate"/>
            </w:r>
            <w:r>
              <w:rPr>
                <w:noProof/>
                <w:webHidden/>
              </w:rPr>
              <w:t>24</w:t>
            </w:r>
            <w:r>
              <w:rPr>
                <w:noProof/>
                <w:webHidden/>
              </w:rPr>
              <w:fldChar w:fldCharType="end"/>
            </w:r>
          </w:hyperlink>
        </w:p>
        <w:p w14:paraId="538F7BDB" w14:textId="77777777" w:rsidR="009B01CA" w:rsidRDefault="009B01CA">
          <w:pPr>
            <w:pStyle w:val="Sumrio1"/>
            <w:tabs>
              <w:tab w:val="right" w:leader="dot" w:pos="9061"/>
            </w:tabs>
            <w:rPr>
              <w:rFonts w:eastAsiaTheme="minorEastAsia" w:cstheme="minorBidi"/>
              <w:b w:val="0"/>
              <w:bCs w:val="0"/>
              <w:noProof/>
            </w:rPr>
          </w:pPr>
          <w:hyperlink w:anchor="_Toc498108643" w:history="1">
            <w:r w:rsidRPr="00D817FB">
              <w:rPr>
                <w:rStyle w:val="Hiperlink"/>
                <w:noProof/>
              </w:rPr>
              <w:t>3 CONTAINER VS VIRTUALIZAÇÃO</w:t>
            </w:r>
            <w:r>
              <w:rPr>
                <w:noProof/>
                <w:webHidden/>
              </w:rPr>
              <w:tab/>
            </w:r>
            <w:r>
              <w:rPr>
                <w:noProof/>
                <w:webHidden/>
              </w:rPr>
              <w:fldChar w:fldCharType="begin"/>
            </w:r>
            <w:r>
              <w:rPr>
                <w:noProof/>
                <w:webHidden/>
              </w:rPr>
              <w:instrText xml:space="preserve"> PAGEREF _Toc498108643 \h </w:instrText>
            </w:r>
            <w:r>
              <w:rPr>
                <w:noProof/>
                <w:webHidden/>
              </w:rPr>
            </w:r>
            <w:r>
              <w:rPr>
                <w:noProof/>
                <w:webHidden/>
              </w:rPr>
              <w:fldChar w:fldCharType="separate"/>
            </w:r>
            <w:r>
              <w:rPr>
                <w:noProof/>
                <w:webHidden/>
              </w:rPr>
              <w:t>26</w:t>
            </w:r>
            <w:r>
              <w:rPr>
                <w:noProof/>
                <w:webHidden/>
              </w:rPr>
              <w:fldChar w:fldCharType="end"/>
            </w:r>
          </w:hyperlink>
        </w:p>
        <w:p w14:paraId="428F5291"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4" w:history="1">
            <w:r w:rsidRPr="00D817FB">
              <w:rPr>
                <w:rStyle w:val="Hiperlink"/>
                <w:noProof/>
              </w:rPr>
              <w:t>3.1 LXC CONTAINERS</w:t>
            </w:r>
            <w:r>
              <w:rPr>
                <w:noProof/>
                <w:webHidden/>
              </w:rPr>
              <w:tab/>
            </w:r>
            <w:r>
              <w:rPr>
                <w:noProof/>
                <w:webHidden/>
              </w:rPr>
              <w:fldChar w:fldCharType="begin"/>
            </w:r>
            <w:r>
              <w:rPr>
                <w:noProof/>
                <w:webHidden/>
              </w:rPr>
              <w:instrText xml:space="preserve"> PAGEREF _Toc498108644 \h </w:instrText>
            </w:r>
            <w:r>
              <w:rPr>
                <w:noProof/>
                <w:webHidden/>
              </w:rPr>
            </w:r>
            <w:r>
              <w:rPr>
                <w:noProof/>
                <w:webHidden/>
              </w:rPr>
              <w:fldChar w:fldCharType="separate"/>
            </w:r>
            <w:r>
              <w:rPr>
                <w:noProof/>
                <w:webHidden/>
              </w:rPr>
              <w:t>29</w:t>
            </w:r>
            <w:r>
              <w:rPr>
                <w:noProof/>
                <w:webHidden/>
              </w:rPr>
              <w:fldChar w:fldCharType="end"/>
            </w:r>
          </w:hyperlink>
        </w:p>
        <w:p w14:paraId="0F5F6A48" w14:textId="77777777" w:rsidR="009B01CA" w:rsidRDefault="009B01CA">
          <w:pPr>
            <w:pStyle w:val="Sumrio1"/>
            <w:tabs>
              <w:tab w:val="right" w:leader="dot" w:pos="9061"/>
            </w:tabs>
            <w:rPr>
              <w:rFonts w:eastAsiaTheme="minorEastAsia" w:cstheme="minorBidi"/>
              <w:b w:val="0"/>
              <w:bCs w:val="0"/>
              <w:noProof/>
            </w:rPr>
          </w:pPr>
          <w:hyperlink w:anchor="_Toc498108645" w:history="1">
            <w:r w:rsidRPr="00D817FB">
              <w:rPr>
                <w:rStyle w:val="Hiperlink"/>
                <w:noProof/>
              </w:rPr>
              <w:t>4. DOCKER</w:t>
            </w:r>
            <w:r>
              <w:rPr>
                <w:noProof/>
                <w:webHidden/>
              </w:rPr>
              <w:tab/>
            </w:r>
            <w:r>
              <w:rPr>
                <w:noProof/>
                <w:webHidden/>
              </w:rPr>
              <w:fldChar w:fldCharType="begin"/>
            </w:r>
            <w:r>
              <w:rPr>
                <w:noProof/>
                <w:webHidden/>
              </w:rPr>
              <w:instrText xml:space="preserve"> PAGEREF _Toc498108645 \h </w:instrText>
            </w:r>
            <w:r>
              <w:rPr>
                <w:noProof/>
                <w:webHidden/>
              </w:rPr>
            </w:r>
            <w:r>
              <w:rPr>
                <w:noProof/>
                <w:webHidden/>
              </w:rPr>
              <w:fldChar w:fldCharType="separate"/>
            </w:r>
            <w:r>
              <w:rPr>
                <w:noProof/>
                <w:webHidden/>
              </w:rPr>
              <w:t>32</w:t>
            </w:r>
            <w:r>
              <w:rPr>
                <w:noProof/>
                <w:webHidden/>
              </w:rPr>
              <w:fldChar w:fldCharType="end"/>
            </w:r>
          </w:hyperlink>
        </w:p>
        <w:p w14:paraId="5A7D0B5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6" w:history="1">
            <w:r w:rsidRPr="00D817FB">
              <w:rPr>
                <w:rStyle w:val="Hiperlink"/>
                <w:noProof/>
              </w:rPr>
              <w:t>4.1 MOTIVOS PARA USAR O DOCKER</w:t>
            </w:r>
            <w:r>
              <w:rPr>
                <w:noProof/>
                <w:webHidden/>
              </w:rPr>
              <w:tab/>
            </w:r>
            <w:r>
              <w:rPr>
                <w:noProof/>
                <w:webHidden/>
              </w:rPr>
              <w:fldChar w:fldCharType="begin"/>
            </w:r>
            <w:r>
              <w:rPr>
                <w:noProof/>
                <w:webHidden/>
              </w:rPr>
              <w:instrText xml:space="preserve"> PAGEREF _Toc498108646 \h </w:instrText>
            </w:r>
            <w:r>
              <w:rPr>
                <w:noProof/>
                <w:webHidden/>
              </w:rPr>
            </w:r>
            <w:r>
              <w:rPr>
                <w:noProof/>
                <w:webHidden/>
              </w:rPr>
              <w:fldChar w:fldCharType="separate"/>
            </w:r>
            <w:r>
              <w:rPr>
                <w:noProof/>
                <w:webHidden/>
              </w:rPr>
              <w:t>32</w:t>
            </w:r>
            <w:r>
              <w:rPr>
                <w:noProof/>
                <w:webHidden/>
              </w:rPr>
              <w:fldChar w:fldCharType="end"/>
            </w:r>
          </w:hyperlink>
        </w:p>
        <w:p w14:paraId="0A28275A"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7" w:history="1">
            <w:r w:rsidRPr="00D817FB">
              <w:rPr>
                <w:rStyle w:val="Hiperlink"/>
                <w:noProof/>
              </w:rPr>
              <w:t>4.1.2 Instalação do Docker</w:t>
            </w:r>
            <w:r>
              <w:rPr>
                <w:noProof/>
                <w:webHidden/>
              </w:rPr>
              <w:tab/>
            </w:r>
            <w:r>
              <w:rPr>
                <w:noProof/>
                <w:webHidden/>
              </w:rPr>
              <w:fldChar w:fldCharType="begin"/>
            </w:r>
            <w:r>
              <w:rPr>
                <w:noProof/>
                <w:webHidden/>
              </w:rPr>
              <w:instrText xml:space="preserve"> PAGEREF _Toc498108647 \h </w:instrText>
            </w:r>
            <w:r>
              <w:rPr>
                <w:noProof/>
                <w:webHidden/>
              </w:rPr>
            </w:r>
            <w:r>
              <w:rPr>
                <w:noProof/>
                <w:webHidden/>
              </w:rPr>
              <w:fldChar w:fldCharType="separate"/>
            </w:r>
            <w:r>
              <w:rPr>
                <w:noProof/>
                <w:webHidden/>
              </w:rPr>
              <w:t>33</w:t>
            </w:r>
            <w:r>
              <w:rPr>
                <w:noProof/>
                <w:webHidden/>
              </w:rPr>
              <w:fldChar w:fldCharType="end"/>
            </w:r>
          </w:hyperlink>
        </w:p>
        <w:p w14:paraId="417A6403"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8" w:history="1">
            <w:r w:rsidRPr="00D817FB">
              <w:rPr>
                <w:rStyle w:val="Hiperlink"/>
                <w:noProof/>
              </w:rPr>
              <w:t>4.2 ARQUIVOS DE CONFIGURAÇÃO</w:t>
            </w:r>
            <w:r>
              <w:rPr>
                <w:noProof/>
                <w:webHidden/>
              </w:rPr>
              <w:tab/>
            </w:r>
            <w:r>
              <w:rPr>
                <w:noProof/>
                <w:webHidden/>
              </w:rPr>
              <w:fldChar w:fldCharType="begin"/>
            </w:r>
            <w:r>
              <w:rPr>
                <w:noProof/>
                <w:webHidden/>
              </w:rPr>
              <w:instrText xml:space="preserve"> PAGEREF _Toc498108648 \h </w:instrText>
            </w:r>
            <w:r>
              <w:rPr>
                <w:noProof/>
                <w:webHidden/>
              </w:rPr>
            </w:r>
            <w:r>
              <w:rPr>
                <w:noProof/>
                <w:webHidden/>
              </w:rPr>
              <w:fldChar w:fldCharType="separate"/>
            </w:r>
            <w:r>
              <w:rPr>
                <w:noProof/>
                <w:webHidden/>
              </w:rPr>
              <w:t>34</w:t>
            </w:r>
            <w:r>
              <w:rPr>
                <w:noProof/>
                <w:webHidden/>
              </w:rPr>
              <w:fldChar w:fldCharType="end"/>
            </w:r>
          </w:hyperlink>
        </w:p>
        <w:p w14:paraId="0F5BA96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9" w:history="1">
            <w:r w:rsidRPr="00D817FB">
              <w:rPr>
                <w:rStyle w:val="Hiperlink"/>
                <w:noProof/>
              </w:rPr>
              <w:t>4.2.1 Docker-Compose</w:t>
            </w:r>
            <w:r>
              <w:rPr>
                <w:noProof/>
                <w:webHidden/>
              </w:rPr>
              <w:tab/>
            </w:r>
            <w:r>
              <w:rPr>
                <w:noProof/>
                <w:webHidden/>
              </w:rPr>
              <w:fldChar w:fldCharType="begin"/>
            </w:r>
            <w:r>
              <w:rPr>
                <w:noProof/>
                <w:webHidden/>
              </w:rPr>
              <w:instrText xml:space="preserve"> PAGEREF _Toc498108649 \h </w:instrText>
            </w:r>
            <w:r>
              <w:rPr>
                <w:noProof/>
                <w:webHidden/>
              </w:rPr>
            </w:r>
            <w:r>
              <w:rPr>
                <w:noProof/>
                <w:webHidden/>
              </w:rPr>
              <w:fldChar w:fldCharType="separate"/>
            </w:r>
            <w:r>
              <w:rPr>
                <w:noProof/>
                <w:webHidden/>
              </w:rPr>
              <w:t>34</w:t>
            </w:r>
            <w:r>
              <w:rPr>
                <w:noProof/>
                <w:webHidden/>
              </w:rPr>
              <w:fldChar w:fldCharType="end"/>
            </w:r>
          </w:hyperlink>
        </w:p>
        <w:p w14:paraId="4A7E6D85"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0" w:history="1">
            <w:r w:rsidRPr="00D817FB">
              <w:rPr>
                <w:rStyle w:val="Hiperlink"/>
                <w:noProof/>
              </w:rPr>
              <w:t>4.2.2 Docker File</w:t>
            </w:r>
            <w:r>
              <w:rPr>
                <w:noProof/>
                <w:webHidden/>
              </w:rPr>
              <w:tab/>
            </w:r>
            <w:r>
              <w:rPr>
                <w:noProof/>
                <w:webHidden/>
              </w:rPr>
              <w:fldChar w:fldCharType="begin"/>
            </w:r>
            <w:r>
              <w:rPr>
                <w:noProof/>
                <w:webHidden/>
              </w:rPr>
              <w:instrText xml:space="preserve"> PAGEREF _Toc498108650 \h </w:instrText>
            </w:r>
            <w:r>
              <w:rPr>
                <w:noProof/>
                <w:webHidden/>
              </w:rPr>
            </w:r>
            <w:r>
              <w:rPr>
                <w:noProof/>
                <w:webHidden/>
              </w:rPr>
              <w:fldChar w:fldCharType="separate"/>
            </w:r>
            <w:r>
              <w:rPr>
                <w:noProof/>
                <w:webHidden/>
              </w:rPr>
              <w:t>35</w:t>
            </w:r>
            <w:r>
              <w:rPr>
                <w:noProof/>
                <w:webHidden/>
              </w:rPr>
              <w:fldChar w:fldCharType="end"/>
            </w:r>
          </w:hyperlink>
        </w:p>
        <w:p w14:paraId="6F3C5B6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1" w:history="1">
            <w:r w:rsidRPr="00D817FB">
              <w:rPr>
                <w:rStyle w:val="Hiperlink"/>
                <w:noProof/>
              </w:rPr>
              <w:t>4.3 DOCKER IMAGEM</w:t>
            </w:r>
            <w:r>
              <w:rPr>
                <w:noProof/>
                <w:webHidden/>
              </w:rPr>
              <w:tab/>
            </w:r>
            <w:r>
              <w:rPr>
                <w:noProof/>
                <w:webHidden/>
              </w:rPr>
              <w:fldChar w:fldCharType="begin"/>
            </w:r>
            <w:r>
              <w:rPr>
                <w:noProof/>
                <w:webHidden/>
              </w:rPr>
              <w:instrText xml:space="preserve"> PAGEREF _Toc498108651 \h </w:instrText>
            </w:r>
            <w:r>
              <w:rPr>
                <w:noProof/>
                <w:webHidden/>
              </w:rPr>
            </w:r>
            <w:r>
              <w:rPr>
                <w:noProof/>
                <w:webHidden/>
              </w:rPr>
              <w:fldChar w:fldCharType="separate"/>
            </w:r>
            <w:r>
              <w:rPr>
                <w:noProof/>
                <w:webHidden/>
              </w:rPr>
              <w:t>37</w:t>
            </w:r>
            <w:r>
              <w:rPr>
                <w:noProof/>
                <w:webHidden/>
              </w:rPr>
              <w:fldChar w:fldCharType="end"/>
            </w:r>
          </w:hyperlink>
        </w:p>
        <w:p w14:paraId="798AB728"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2" w:history="1">
            <w:r w:rsidRPr="00D817FB">
              <w:rPr>
                <w:rStyle w:val="Hiperlink"/>
                <w:noProof/>
              </w:rPr>
              <w:t>4.4 DOCKERHUB</w:t>
            </w:r>
            <w:r>
              <w:rPr>
                <w:noProof/>
                <w:webHidden/>
              </w:rPr>
              <w:tab/>
            </w:r>
            <w:r>
              <w:rPr>
                <w:noProof/>
                <w:webHidden/>
              </w:rPr>
              <w:fldChar w:fldCharType="begin"/>
            </w:r>
            <w:r>
              <w:rPr>
                <w:noProof/>
                <w:webHidden/>
              </w:rPr>
              <w:instrText xml:space="preserve"> PAGEREF _Toc498108652 \h </w:instrText>
            </w:r>
            <w:r>
              <w:rPr>
                <w:noProof/>
                <w:webHidden/>
              </w:rPr>
            </w:r>
            <w:r>
              <w:rPr>
                <w:noProof/>
                <w:webHidden/>
              </w:rPr>
              <w:fldChar w:fldCharType="separate"/>
            </w:r>
            <w:r>
              <w:rPr>
                <w:noProof/>
                <w:webHidden/>
              </w:rPr>
              <w:t>39</w:t>
            </w:r>
            <w:r>
              <w:rPr>
                <w:noProof/>
                <w:webHidden/>
              </w:rPr>
              <w:fldChar w:fldCharType="end"/>
            </w:r>
          </w:hyperlink>
        </w:p>
        <w:p w14:paraId="59A183C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3" w:history="1">
            <w:r w:rsidRPr="00D817FB">
              <w:rPr>
                <w:rStyle w:val="Hiperlink"/>
                <w:noProof/>
              </w:rPr>
              <w:t>4.4 DOCKER CONTAINER</w:t>
            </w:r>
            <w:r>
              <w:rPr>
                <w:noProof/>
                <w:webHidden/>
              </w:rPr>
              <w:tab/>
            </w:r>
            <w:r>
              <w:rPr>
                <w:noProof/>
                <w:webHidden/>
              </w:rPr>
              <w:fldChar w:fldCharType="begin"/>
            </w:r>
            <w:r>
              <w:rPr>
                <w:noProof/>
                <w:webHidden/>
              </w:rPr>
              <w:instrText xml:space="preserve"> PAGEREF _Toc498108653 \h </w:instrText>
            </w:r>
            <w:r>
              <w:rPr>
                <w:noProof/>
                <w:webHidden/>
              </w:rPr>
            </w:r>
            <w:r>
              <w:rPr>
                <w:noProof/>
                <w:webHidden/>
              </w:rPr>
              <w:fldChar w:fldCharType="separate"/>
            </w:r>
            <w:r>
              <w:rPr>
                <w:noProof/>
                <w:webHidden/>
              </w:rPr>
              <w:t>42</w:t>
            </w:r>
            <w:r>
              <w:rPr>
                <w:noProof/>
                <w:webHidden/>
              </w:rPr>
              <w:fldChar w:fldCharType="end"/>
            </w:r>
          </w:hyperlink>
        </w:p>
        <w:p w14:paraId="244921B7"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4" w:history="1">
            <w:r w:rsidRPr="00D817FB">
              <w:rPr>
                <w:rStyle w:val="Hiperlink"/>
                <w:noProof/>
              </w:rPr>
              <w:t>4.4.1 Software de Gerenciamento de Containers</w:t>
            </w:r>
            <w:r>
              <w:rPr>
                <w:noProof/>
                <w:webHidden/>
              </w:rPr>
              <w:tab/>
            </w:r>
            <w:r>
              <w:rPr>
                <w:noProof/>
                <w:webHidden/>
              </w:rPr>
              <w:fldChar w:fldCharType="begin"/>
            </w:r>
            <w:r>
              <w:rPr>
                <w:noProof/>
                <w:webHidden/>
              </w:rPr>
              <w:instrText xml:space="preserve"> PAGEREF _Toc498108654 \h </w:instrText>
            </w:r>
            <w:r>
              <w:rPr>
                <w:noProof/>
                <w:webHidden/>
              </w:rPr>
            </w:r>
            <w:r>
              <w:rPr>
                <w:noProof/>
                <w:webHidden/>
              </w:rPr>
              <w:fldChar w:fldCharType="separate"/>
            </w:r>
            <w:r>
              <w:rPr>
                <w:noProof/>
                <w:webHidden/>
              </w:rPr>
              <w:t>44</w:t>
            </w:r>
            <w:r>
              <w:rPr>
                <w:noProof/>
                <w:webHidden/>
              </w:rPr>
              <w:fldChar w:fldCharType="end"/>
            </w:r>
          </w:hyperlink>
        </w:p>
        <w:p w14:paraId="249F3AB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5" w:history="1">
            <w:r w:rsidRPr="00D817FB">
              <w:rPr>
                <w:rStyle w:val="Hiperlink"/>
                <w:noProof/>
              </w:rPr>
              <w:t>4.5 DOCKER SWARM</w:t>
            </w:r>
            <w:r>
              <w:rPr>
                <w:noProof/>
                <w:webHidden/>
              </w:rPr>
              <w:tab/>
            </w:r>
            <w:r>
              <w:rPr>
                <w:noProof/>
                <w:webHidden/>
              </w:rPr>
              <w:fldChar w:fldCharType="begin"/>
            </w:r>
            <w:r>
              <w:rPr>
                <w:noProof/>
                <w:webHidden/>
              </w:rPr>
              <w:instrText xml:space="preserve"> PAGEREF _Toc498108655 \h </w:instrText>
            </w:r>
            <w:r>
              <w:rPr>
                <w:noProof/>
                <w:webHidden/>
              </w:rPr>
            </w:r>
            <w:r>
              <w:rPr>
                <w:noProof/>
                <w:webHidden/>
              </w:rPr>
              <w:fldChar w:fldCharType="separate"/>
            </w:r>
            <w:r>
              <w:rPr>
                <w:noProof/>
                <w:webHidden/>
              </w:rPr>
              <w:t>46</w:t>
            </w:r>
            <w:r>
              <w:rPr>
                <w:noProof/>
                <w:webHidden/>
              </w:rPr>
              <w:fldChar w:fldCharType="end"/>
            </w:r>
          </w:hyperlink>
        </w:p>
        <w:p w14:paraId="0B9BE156" w14:textId="77777777" w:rsidR="009B01CA" w:rsidRDefault="009B01CA">
          <w:pPr>
            <w:pStyle w:val="Sumrio1"/>
            <w:tabs>
              <w:tab w:val="right" w:leader="dot" w:pos="9061"/>
            </w:tabs>
            <w:rPr>
              <w:rFonts w:eastAsiaTheme="minorEastAsia" w:cstheme="minorBidi"/>
              <w:b w:val="0"/>
              <w:bCs w:val="0"/>
              <w:noProof/>
            </w:rPr>
          </w:pPr>
          <w:hyperlink w:anchor="_Toc498108656" w:history="1">
            <w:r w:rsidRPr="00D817FB">
              <w:rPr>
                <w:rStyle w:val="Hiperlink"/>
                <w:noProof/>
              </w:rPr>
              <w:t>4.6 PLAY WITH DOCKER</w:t>
            </w:r>
            <w:r>
              <w:rPr>
                <w:noProof/>
                <w:webHidden/>
              </w:rPr>
              <w:tab/>
            </w:r>
            <w:r>
              <w:rPr>
                <w:noProof/>
                <w:webHidden/>
              </w:rPr>
              <w:fldChar w:fldCharType="begin"/>
            </w:r>
            <w:r>
              <w:rPr>
                <w:noProof/>
                <w:webHidden/>
              </w:rPr>
              <w:instrText xml:space="preserve"> PAGEREF _Toc498108656 \h </w:instrText>
            </w:r>
            <w:r>
              <w:rPr>
                <w:noProof/>
                <w:webHidden/>
              </w:rPr>
            </w:r>
            <w:r>
              <w:rPr>
                <w:noProof/>
                <w:webHidden/>
              </w:rPr>
              <w:fldChar w:fldCharType="separate"/>
            </w:r>
            <w:r>
              <w:rPr>
                <w:noProof/>
                <w:webHidden/>
              </w:rPr>
              <w:t>50</w:t>
            </w:r>
            <w:r>
              <w:rPr>
                <w:noProof/>
                <w:webHidden/>
              </w:rPr>
              <w:fldChar w:fldCharType="end"/>
            </w:r>
          </w:hyperlink>
        </w:p>
        <w:p w14:paraId="762060D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7" w:history="1">
            <w:r w:rsidRPr="00D817FB">
              <w:rPr>
                <w:rStyle w:val="Hiperlink"/>
                <w:noProof/>
              </w:rPr>
              <w:t>4.7 COMUNIDADE E EMPRESARIAL</w:t>
            </w:r>
            <w:r>
              <w:rPr>
                <w:noProof/>
                <w:webHidden/>
              </w:rPr>
              <w:tab/>
            </w:r>
            <w:r>
              <w:rPr>
                <w:noProof/>
                <w:webHidden/>
              </w:rPr>
              <w:fldChar w:fldCharType="begin"/>
            </w:r>
            <w:r>
              <w:rPr>
                <w:noProof/>
                <w:webHidden/>
              </w:rPr>
              <w:instrText xml:space="preserve"> PAGEREF _Toc498108657 \h </w:instrText>
            </w:r>
            <w:r>
              <w:rPr>
                <w:noProof/>
                <w:webHidden/>
              </w:rPr>
            </w:r>
            <w:r>
              <w:rPr>
                <w:noProof/>
                <w:webHidden/>
              </w:rPr>
              <w:fldChar w:fldCharType="separate"/>
            </w:r>
            <w:r>
              <w:rPr>
                <w:noProof/>
                <w:webHidden/>
              </w:rPr>
              <w:t>51</w:t>
            </w:r>
            <w:r>
              <w:rPr>
                <w:noProof/>
                <w:webHidden/>
              </w:rPr>
              <w:fldChar w:fldCharType="end"/>
            </w:r>
          </w:hyperlink>
        </w:p>
        <w:p w14:paraId="532F94E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8" w:history="1">
            <w:r w:rsidRPr="00D817FB">
              <w:rPr>
                <w:rStyle w:val="Hiperlink"/>
                <w:noProof/>
              </w:rPr>
              <w:t>4.7.1 Empresarial</w:t>
            </w:r>
            <w:r>
              <w:rPr>
                <w:noProof/>
                <w:webHidden/>
              </w:rPr>
              <w:tab/>
            </w:r>
            <w:r>
              <w:rPr>
                <w:noProof/>
                <w:webHidden/>
              </w:rPr>
              <w:fldChar w:fldCharType="begin"/>
            </w:r>
            <w:r>
              <w:rPr>
                <w:noProof/>
                <w:webHidden/>
              </w:rPr>
              <w:instrText xml:space="preserve"> PAGEREF _Toc498108658 \h </w:instrText>
            </w:r>
            <w:r>
              <w:rPr>
                <w:noProof/>
                <w:webHidden/>
              </w:rPr>
            </w:r>
            <w:r>
              <w:rPr>
                <w:noProof/>
                <w:webHidden/>
              </w:rPr>
              <w:fldChar w:fldCharType="separate"/>
            </w:r>
            <w:r>
              <w:rPr>
                <w:noProof/>
                <w:webHidden/>
              </w:rPr>
              <w:t>52</w:t>
            </w:r>
            <w:r>
              <w:rPr>
                <w:noProof/>
                <w:webHidden/>
              </w:rPr>
              <w:fldChar w:fldCharType="end"/>
            </w:r>
          </w:hyperlink>
        </w:p>
        <w:p w14:paraId="636F8348" w14:textId="77777777" w:rsidR="009B01CA" w:rsidRDefault="009B01CA">
          <w:pPr>
            <w:pStyle w:val="Sumrio1"/>
            <w:tabs>
              <w:tab w:val="right" w:leader="dot" w:pos="9061"/>
            </w:tabs>
            <w:rPr>
              <w:rFonts w:eastAsiaTheme="minorEastAsia" w:cstheme="minorBidi"/>
              <w:b w:val="0"/>
              <w:bCs w:val="0"/>
              <w:noProof/>
            </w:rPr>
          </w:pPr>
          <w:hyperlink w:anchor="_Toc498108659" w:history="1">
            <w:r w:rsidRPr="00D817FB">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_Toc498108659 \h </w:instrText>
            </w:r>
            <w:r>
              <w:rPr>
                <w:noProof/>
                <w:webHidden/>
              </w:rPr>
            </w:r>
            <w:r>
              <w:rPr>
                <w:noProof/>
                <w:webHidden/>
              </w:rPr>
              <w:fldChar w:fldCharType="separate"/>
            </w:r>
            <w:r>
              <w:rPr>
                <w:noProof/>
                <w:webHidden/>
              </w:rPr>
              <w:t>53</w:t>
            </w:r>
            <w:r>
              <w:rPr>
                <w:noProof/>
                <w:webHidden/>
              </w:rPr>
              <w:fldChar w:fldCharType="end"/>
            </w:r>
          </w:hyperlink>
        </w:p>
        <w:p w14:paraId="480C518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0" w:history="1">
            <w:r w:rsidRPr="00D817FB">
              <w:rPr>
                <w:rStyle w:val="Hiperlink"/>
                <w:rFonts w:ascii="Times" w:hAnsi="Times"/>
                <w:noProof/>
              </w:rPr>
              <w:t xml:space="preserve">5.1 </w:t>
            </w:r>
            <w:r w:rsidRPr="00D817FB">
              <w:rPr>
                <w:rStyle w:val="Hiperlink"/>
                <w:noProof/>
              </w:rPr>
              <w:t>OS DOZE FATORES</w:t>
            </w:r>
            <w:r>
              <w:rPr>
                <w:noProof/>
                <w:webHidden/>
              </w:rPr>
              <w:tab/>
            </w:r>
            <w:r>
              <w:rPr>
                <w:noProof/>
                <w:webHidden/>
              </w:rPr>
              <w:fldChar w:fldCharType="begin"/>
            </w:r>
            <w:r>
              <w:rPr>
                <w:noProof/>
                <w:webHidden/>
              </w:rPr>
              <w:instrText xml:space="preserve"> PAGEREF _Toc498108660 \h </w:instrText>
            </w:r>
            <w:r>
              <w:rPr>
                <w:noProof/>
                <w:webHidden/>
              </w:rPr>
            </w:r>
            <w:r>
              <w:rPr>
                <w:noProof/>
                <w:webHidden/>
              </w:rPr>
              <w:fldChar w:fldCharType="separate"/>
            </w:r>
            <w:r>
              <w:rPr>
                <w:noProof/>
                <w:webHidden/>
              </w:rPr>
              <w:t>53</w:t>
            </w:r>
            <w:r>
              <w:rPr>
                <w:noProof/>
                <w:webHidden/>
              </w:rPr>
              <w:fldChar w:fldCharType="end"/>
            </w:r>
          </w:hyperlink>
        </w:p>
        <w:p w14:paraId="1BA15362" w14:textId="77777777" w:rsidR="009B01CA" w:rsidRDefault="009B01CA">
          <w:pPr>
            <w:pStyle w:val="Sumrio1"/>
            <w:tabs>
              <w:tab w:val="right" w:leader="dot" w:pos="9061"/>
            </w:tabs>
            <w:rPr>
              <w:rFonts w:eastAsiaTheme="minorEastAsia" w:cstheme="minorBidi"/>
              <w:b w:val="0"/>
              <w:bCs w:val="0"/>
              <w:noProof/>
            </w:rPr>
          </w:pPr>
          <w:hyperlink w:anchor="_Toc498108661" w:history="1">
            <w:r w:rsidRPr="00D817FB">
              <w:rPr>
                <w:rStyle w:val="Hiperlink"/>
                <w:noProof/>
              </w:rPr>
              <w:t>6 SOFTWARES DE ORQUESTRAÇÃO</w:t>
            </w:r>
            <w:r>
              <w:rPr>
                <w:noProof/>
                <w:webHidden/>
              </w:rPr>
              <w:tab/>
            </w:r>
            <w:r>
              <w:rPr>
                <w:noProof/>
                <w:webHidden/>
              </w:rPr>
              <w:fldChar w:fldCharType="begin"/>
            </w:r>
            <w:r>
              <w:rPr>
                <w:noProof/>
                <w:webHidden/>
              </w:rPr>
              <w:instrText xml:space="preserve"> PAGEREF _Toc498108661 \h </w:instrText>
            </w:r>
            <w:r>
              <w:rPr>
                <w:noProof/>
                <w:webHidden/>
              </w:rPr>
            </w:r>
            <w:r>
              <w:rPr>
                <w:noProof/>
                <w:webHidden/>
              </w:rPr>
              <w:fldChar w:fldCharType="separate"/>
            </w:r>
            <w:r>
              <w:rPr>
                <w:noProof/>
                <w:webHidden/>
              </w:rPr>
              <w:t>55</w:t>
            </w:r>
            <w:r>
              <w:rPr>
                <w:noProof/>
                <w:webHidden/>
              </w:rPr>
              <w:fldChar w:fldCharType="end"/>
            </w:r>
          </w:hyperlink>
        </w:p>
        <w:p w14:paraId="1708A32E" w14:textId="77777777" w:rsidR="009B01CA" w:rsidRDefault="009B01CA">
          <w:pPr>
            <w:pStyle w:val="Sumrio1"/>
            <w:tabs>
              <w:tab w:val="left" w:pos="480"/>
              <w:tab w:val="right" w:leader="dot" w:pos="9061"/>
            </w:tabs>
            <w:rPr>
              <w:rFonts w:eastAsiaTheme="minorEastAsia" w:cstheme="minorBidi"/>
              <w:b w:val="0"/>
              <w:bCs w:val="0"/>
              <w:noProof/>
            </w:rPr>
          </w:pPr>
          <w:hyperlink w:anchor="_Toc498108662" w:history="1">
            <w:r w:rsidRPr="00D817FB">
              <w:rPr>
                <w:rStyle w:val="Hiperlink"/>
                <w:noProof/>
              </w:rPr>
              <w:t>7</w:t>
            </w:r>
            <w:r>
              <w:rPr>
                <w:rFonts w:eastAsiaTheme="minorEastAsia" w:cstheme="minorBidi"/>
                <w:b w:val="0"/>
                <w:bCs w:val="0"/>
                <w:noProof/>
              </w:rPr>
              <w:tab/>
            </w:r>
            <w:r w:rsidRPr="00D817FB">
              <w:rPr>
                <w:rStyle w:val="Hiperlink"/>
                <w:noProof/>
              </w:rPr>
              <w:t>ESTUDO DE CASO</w:t>
            </w:r>
            <w:r>
              <w:rPr>
                <w:noProof/>
                <w:webHidden/>
              </w:rPr>
              <w:tab/>
            </w:r>
            <w:r>
              <w:rPr>
                <w:noProof/>
                <w:webHidden/>
              </w:rPr>
              <w:fldChar w:fldCharType="begin"/>
            </w:r>
            <w:r>
              <w:rPr>
                <w:noProof/>
                <w:webHidden/>
              </w:rPr>
              <w:instrText xml:space="preserve"> PAGEREF _Toc498108662 \h </w:instrText>
            </w:r>
            <w:r>
              <w:rPr>
                <w:noProof/>
                <w:webHidden/>
              </w:rPr>
            </w:r>
            <w:r>
              <w:rPr>
                <w:noProof/>
                <w:webHidden/>
              </w:rPr>
              <w:fldChar w:fldCharType="separate"/>
            </w:r>
            <w:r>
              <w:rPr>
                <w:noProof/>
                <w:webHidden/>
              </w:rPr>
              <w:t>56</w:t>
            </w:r>
            <w:r>
              <w:rPr>
                <w:noProof/>
                <w:webHidden/>
              </w:rPr>
              <w:fldChar w:fldCharType="end"/>
            </w:r>
          </w:hyperlink>
        </w:p>
        <w:p w14:paraId="4168E79D"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3" w:history="1">
            <w:r w:rsidRPr="00D817FB">
              <w:rPr>
                <w:rStyle w:val="Hiperlink"/>
                <w:noProof/>
              </w:rPr>
              <w:t>7.1 OBJETIVO</w:t>
            </w:r>
            <w:r>
              <w:rPr>
                <w:noProof/>
                <w:webHidden/>
              </w:rPr>
              <w:tab/>
            </w:r>
            <w:r>
              <w:rPr>
                <w:noProof/>
                <w:webHidden/>
              </w:rPr>
              <w:fldChar w:fldCharType="begin"/>
            </w:r>
            <w:r>
              <w:rPr>
                <w:noProof/>
                <w:webHidden/>
              </w:rPr>
              <w:instrText xml:space="preserve"> PAGEREF _Toc498108663 \h </w:instrText>
            </w:r>
            <w:r>
              <w:rPr>
                <w:noProof/>
                <w:webHidden/>
              </w:rPr>
            </w:r>
            <w:r>
              <w:rPr>
                <w:noProof/>
                <w:webHidden/>
              </w:rPr>
              <w:fldChar w:fldCharType="separate"/>
            </w:r>
            <w:r>
              <w:rPr>
                <w:noProof/>
                <w:webHidden/>
              </w:rPr>
              <w:t>56</w:t>
            </w:r>
            <w:r>
              <w:rPr>
                <w:noProof/>
                <w:webHidden/>
              </w:rPr>
              <w:fldChar w:fldCharType="end"/>
            </w:r>
          </w:hyperlink>
        </w:p>
        <w:p w14:paraId="708A4BF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4" w:history="1">
            <w:r w:rsidRPr="00D817FB">
              <w:rPr>
                <w:rStyle w:val="Hiperlink"/>
                <w:noProof/>
              </w:rPr>
              <w:t>7.2 CENÁRIO ATUAL</w:t>
            </w:r>
            <w:r>
              <w:rPr>
                <w:noProof/>
                <w:webHidden/>
              </w:rPr>
              <w:tab/>
            </w:r>
            <w:r>
              <w:rPr>
                <w:noProof/>
                <w:webHidden/>
              </w:rPr>
              <w:fldChar w:fldCharType="begin"/>
            </w:r>
            <w:r>
              <w:rPr>
                <w:noProof/>
                <w:webHidden/>
              </w:rPr>
              <w:instrText xml:space="preserve"> PAGEREF _Toc498108664 \h </w:instrText>
            </w:r>
            <w:r>
              <w:rPr>
                <w:noProof/>
                <w:webHidden/>
              </w:rPr>
            </w:r>
            <w:r>
              <w:rPr>
                <w:noProof/>
                <w:webHidden/>
              </w:rPr>
              <w:fldChar w:fldCharType="separate"/>
            </w:r>
            <w:r>
              <w:rPr>
                <w:noProof/>
                <w:webHidden/>
              </w:rPr>
              <w:t>56</w:t>
            </w:r>
            <w:r>
              <w:rPr>
                <w:noProof/>
                <w:webHidden/>
              </w:rPr>
              <w:fldChar w:fldCharType="end"/>
            </w:r>
          </w:hyperlink>
        </w:p>
        <w:p w14:paraId="049081E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5" w:history="1">
            <w:r w:rsidRPr="00D817FB">
              <w:rPr>
                <w:rStyle w:val="Hiperlink"/>
                <w:noProof/>
              </w:rPr>
              <w:t>7.3 DESCRIÇÃO DO PROJETO</w:t>
            </w:r>
            <w:r>
              <w:rPr>
                <w:noProof/>
                <w:webHidden/>
              </w:rPr>
              <w:tab/>
            </w:r>
            <w:r>
              <w:rPr>
                <w:noProof/>
                <w:webHidden/>
              </w:rPr>
              <w:fldChar w:fldCharType="begin"/>
            </w:r>
            <w:r>
              <w:rPr>
                <w:noProof/>
                <w:webHidden/>
              </w:rPr>
              <w:instrText xml:space="preserve"> PAGEREF _Toc498108665 \h </w:instrText>
            </w:r>
            <w:r>
              <w:rPr>
                <w:noProof/>
                <w:webHidden/>
              </w:rPr>
            </w:r>
            <w:r>
              <w:rPr>
                <w:noProof/>
                <w:webHidden/>
              </w:rPr>
              <w:fldChar w:fldCharType="separate"/>
            </w:r>
            <w:r>
              <w:rPr>
                <w:noProof/>
                <w:webHidden/>
              </w:rPr>
              <w:t>56</w:t>
            </w:r>
            <w:r>
              <w:rPr>
                <w:noProof/>
                <w:webHidden/>
              </w:rPr>
              <w:fldChar w:fldCharType="end"/>
            </w:r>
          </w:hyperlink>
        </w:p>
        <w:p w14:paraId="36D4E9B7"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6" w:history="1">
            <w:r w:rsidRPr="00D817FB">
              <w:rPr>
                <w:rStyle w:val="Hiperlink"/>
                <w:noProof/>
              </w:rPr>
              <w:t>7.4 ENVOLVIMENTO</w:t>
            </w:r>
            <w:r>
              <w:rPr>
                <w:noProof/>
                <w:webHidden/>
              </w:rPr>
              <w:tab/>
            </w:r>
            <w:r>
              <w:rPr>
                <w:noProof/>
                <w:webHidden/>
              </w:rPr>
              <w:fldChar w:fldCharType="begin"/>
            </w:r>
            <w:r>
              <w:rPr>
                <w:noProof/>
                <w:webHidden/>
              </w:rPr>
              <w:instrText xml:space="preserve"> PAGEREF _Toc498108666 \h </w:instrText>
            </w:r>
            <w:r>
              <w:rPr>
                <w:noProof/>
                <w:webHidden/>
              </w:rPr>
            </w:r>
            <w:r>
              <w:rPr>
                <w:noProof/>
                <w:webHidden/>
              </w:rPr>
              <w:fldChar w:fldCharType="separate"/>
            </w:r>
            <w:r>
              <w:rPr>
                <w:noProof/>
                <w:webHidden/>
              </w:rPr>
              <w:t>57</w:t>
            </w:r>
            <w:r>
              <w:rPr>
                <w:noProof/>
                <w:webHidden/>
              </w:rPr>
              <w:fldChar w:fldCharType="end"/>
            </w:r>
          </w:hyperlink>
        </w:p>
        <w:p w14:paraId="2116E70D"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7" w:history="1">
            <w:r w:rsidRPr="00D817FB">
              <w:rPr>
                <w:rStyle w:val="Hiperlink"/>
                <w:noProof/>
              </w:rPr>
              <w:t>7.4.1. Abrangência</w:t>
            </w:r>
            <w:r>
              <w:rPr>
                <w:noProof/>
                <w:webHidden/>
              </w:rPr>
              <w:tab/>
            </w:r>
            <w:r>
              <w:rPr>
                <w:noProof/>
                <w:webHidden/>
              </w:rPr>
              <w:fldChar w:fldCharType="begin"/>
            </w:r>
            <w:r>
              <w:rPr>
                <w:noProof/>
                <w:webHidden/>
              </w:rPr>
              <w:instrText xml:space="preserve"> PAGEREF _Toc498108667 \h </w:instrText>
            </w:r>
            <w:r>
              <w:rPr>
                <w:noProof/>
                <w:webHidden/>
              </w:rPr>
            </w:r>
            <w:r>
              <w:rPr>
                <w:noProof/>
                <w:webHidden/>
              </w:rPr>
              <w:fldChar w:fldCharType="separate"/>
            </w:r>
            <w:r>
              <w:rPr>
                <w:noProof/>
                <w:webHidden/>
              </w:rPr>
              <w:t>57</w:t>
            </w:r>
            <w:r>
              <w:rPr>
                <w:noProof/>
                <w:webHidden/>
              </w:rPr>
              <w:fldChar w:fldCharType="end"/>
            </w:r>
          </w:hyperlink>
        </w:p>
        <w:p w14:paraId="06AAA1D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8" w:history="1">
            <w:r w:rsidRPr="00D817FB">
              <w:rPr>
                <w:rStyle w:val="Hiperlink"/>
                <w:noProof/>
              </w:rPr>
              <w:t>7.5 RESTRIÇÕES</w:t>
            </w:r>
            <w:r>
              <w:rPr>
                <w:noProof/>
                <w:webHidden/>
              </w:rPr>
              <w:tab/>
            </w:r>
            <w:r>
              <w:rPr>
                <w:noProof/>
                <w:webHidden/>
              </w:rPr>
              <w:fldChar w:fldCharType="begin"/>
            </w:r>
            <w:r>
              <w:rPr>
                <w:noProof/>
                <w:webHidden/>
              </w:rPr>
              <w:instrText xml:space="preserve"> PAGEREF _Toc498108668 \h </w:instrText>
            </w:r>
            <w:r>
              <w:rPr>
                <w:noProof/>
                <w:webHidden/>
              </w:rPr>
            </w:r>
            <w:r>
              <w:rPr>
                <w:noProof/>
                <w:webHidden/>
              </w:rPr>
              <w:fldChar w:fldCharType="separate"/>
            </w:r>
            <w:r>
              <w:rPr>
                <w:noProof/>
                <w:webHidden/>
              </w:rPr>
              <w:t>57</w:t>
            </w:r>
            <w:r>
              <w:rPr>
                <w:noProof/>
                <w:webHidden/>
              </w:rPr>
              <w:fldChar w:fldCharType="end"/>
            </w:r>
          </w:hyperlink>
        </w:p>
        <w:p w14:paraId="5B0F467D"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9" w:history="1">
            <w:r w:rsidRPr="00D817FB">
              <w:rPr>
                <w:rStyle w:val="Hiperlink"/>
                <w:noProof/>
              </w:rPr>
              <w:t>7.6 PROPOSTA DE SOLUÇÃO TECNOLÓGICA ESCOLHIDA</w:t>
            </w:r>
            <w:r>
              <w:rPr>
                <w:noProof/>
                <w:webHidden/>
              </w:rPr>
              <w:tab/>
            </w:r>
            <w:r>
              <w:rPr>
                <w:noProof/>
                <w:webHidden/>
              </w:rPr>
              <w:fldChar w:fldCharType="begin"/>
            </w:r>
            <w:r>
              <w:rPr>
                <w:noProof/>
                <w:webHidden/>
              </w:rPr>
              <w:instrText xml:space="preserve"> PAGEREF _Toc498108669 \h </w:instrText>
            </w:r>
            <w:r>
              <w:rPr>
                <w:noProof/>
                <w:webHidden/>
              </w:rPr>
            </w:r>
            <w:r>
              <w:rPr>
                <w:noProof/>
                <w:webHidden/>
              </w:rPr>
              <w:fldChar w:fldCharType="separate"/>
            </w:r>
            <w:r>
              <w:rPr>
                <w:noProof/>
                <w:webHidden/>
              </w:rPr>
              <w:t>57</w:t>
            </w:r>
            <w:r>
              <w:rPr>
                <w:noProof/>
                <w:webHidden/>
              </w:rPr>
              <w:fldChar w:fldCharType="end"/>
            </w:r>
          </w:hyperlink>
        </w:p>
        <w:p w14:paraId="741008A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0" w:history="1">
            <w:r w:rsidRPr="00D817FB">
              <w:rPr>
                <w:rStyle w:val="Hiperlink"/>
                <w:noProof/>
              </w:rPr>
              <w:t>7.7 TERMOS DE GLOSSÁRIO</w:t>
            </w:r>
            <w:r>
              <w:rPr>
                <w:noProof/>
                <w:webHidden/>
              </w:rPr>
              <w:tab/>
            </w:r>
            <w:r>
              <w:rPr>
                <w:noProof/>
                <w:webHidden/>
              </w:rPr>
              <w:fldChar w:fldCharType="begin"/>
            </w:r>
            <w:r>
              <w:rPr>
                <w:noProof/>
                <w:webHidden/>
              </w:rPr>
              <w:instrText xml:space="preserve"> PAGEREF _Toc498108670 \h </w:instrText>
            </w:r>
            <w:r>
              <w:rPr>
                <w:noProof/>
                <w:webHidden/>
              </w:rPr>
            </w:r>
            <w:r>
              <w:rPr>
                <w:noProof/>
                <w:webHidden/>
              </w:rPr>
              <w:fldChar w:fldCharType="separate"/>
            </w:r>
            <w:r>
              <w:rPr>
                <w:noProof/>
                <w:webHidden/>
              </w:rPr>
              <w:t>57</w:t>
            </w:r>
            <w:r>
              <w:rPr>
                <w:noProof/>
                <w:webHidden/>
              </w:rPr>
              <w:fldChar w:fldCharType="end"/>
            </w:r>
          </w:hyperlink>
        </w:p>
        <w:p w14:paraId="2628769D"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1" w:history="1">
            <w:r w:rsidRPr="00D817FB">
              <w:rPr>
                <w:rStyle w:val="Hiperlink"/>
                <w:noProof/>
              </w:rPr>
              <w:t>7.8 DIAGRAMA DE ATIVIDADES</w:t>
            </w:r>
            <w:r>
              <w:rPr>
                <w:noProof/>
                <w:webHidden/>
              </w:rPr>
              <w:tab/>
            </w:r>
            <w:r>
              <w:rPr>
                <w:noProof/>
                <w:webHidden/>
              </w:rPr>
              <w:fldChar w:fldCharType="begin"/>
            </w:r>
            <w:r>
              <w:rPr>
                <w:noProof/>
                <w:webHidden/>
              </w:rPr>
              <w:instrText xml:space="preserve"> PAGEREF _Toc498108671 \h </w:instrText>
            </w:r>
            <w:r>
              <w:rPr>
                <w:noProof/>
                <w:webHidden/>
              </w:rPr>
            </w:r>
            <w:r>
              <w:rPr>
                <w:noProof/>
                <w:webHidden/>
              </w:rPr>
              <w:fldChar w:fldCharType="separate"/>
            </w:r>
            <w:r>
              <w:rPr>
                <w:noProof/>
                <w:webHidden/>
              </w:rPr>
              <w:t>57</w:t>
            </w:r>
            <w:r>
              <w:rPr>
                <w:noProof/>
                <w:webHidden/>
              </w:rPr>
              <w:fldChar w:fldCharType="end"/>
            </w:r>
          </w:hyperlink>
        </w:p>
        <w:p w14:paraId="795B226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2" w:history="1">
            <w:r w:rsidRPr="00D817FB">
              <w:rPr>
                <w:rStyle w:val="Hiperlink"/>
                <w:noProof/>
              </w:rPr>
              <w:t>7.9 REGRAS DE NEGÓCIO</w:t>
            </w:r>
            <w:r>
              <w:rPr>
                <w:noProof/>
                <w:webHidden/>
              </w:rPr>
              <w:tab/>
            </w:r>
            <w:r>
              <w:rPr>
                <w:noProof/>
                <w:webHidden/>
              </w:rPr>
              <w:fldChar w:fldCharType="begin"/>
            </w:r>
            <w:r>
              <w:rPr>
                <w:noProof/>
                <w:webHidden/>
              </w:rPr>
              <w:instrText xml:space="preserve"> PAGEREF _Toc498108672 \h </w:instrText>
            </w:r>
            <w:r>
              <w:rPr>
                <w:noProof/>
                <w:webHidden/>
              </w:rPr>
            </w:r>
            <w:r>
              <w:rPr>
                <w:noProof/>
                <w:webHidden/>
              </w:rPr>
              <w:fldChar w:fldCharType="separate"/>
            </w:r>
            <w:r>
              <w:rPr>
                <w:noProof/>
                <w:webHidden/>
              </w:rPr>
              <w:t>59</w:t>
            </w:r>
            <w:r>
              <w:rPr>
                <w:noProof/>
                <w:webHidden/>
              </w:rPr>
              <w:fldChar w:fldCharType="end"/>
            </w:r>
          </w:hyperlink>
        </w:p>
        <w:p w14:paraId="38439A31"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3" w:history="1">
            <w:r w:rsidRPr="00D817FB">
              <w:rPr>
                <w:rStyle w:val="Hiperlink"/>
                <w:noProof/>
              </w:rPr>
              <w:t>7.10 REQUISITOS NÃO FUNCIONAIS</w:t>
            </w:r>
            <w:r>
              <w:rPr>
                <w:noProof/>
                <w:webHidden/>
              </w:rPr>
              <w:tab/>
            </w:r>
            <w:r>
              <w:rPr>
                <w:noProof/>
                <w:webHidden/>
              </w:rPr>
              <w:fldChar w:fldCharType="begin"/>
            </w:r>
            <w:r>
              <w:rPr>
                <w:noProof/>
                <w:webHidden/>
              </w:rPr>
              <w:instrText xml:space="preserve"> PAGEREF _Toc498108673 \h </w:instrText>
            </w:r>
            <w:r>
              <w:rPr>
                <w:noProof/>
                <w:webHidden/>
              </w:rPr>
            </w:r>
            <w:r>
              <w:rPr>
                <w:noProof/>
                <w:webHidden/>
              </w:rPr>
              <w:fldChar w:fldCharType="separate"/>
            </w:r>
            <w:r>
              <w:rPr>
                <w:noProof/>
                <w:webHidden/>
              </w:rPr>
              <w:t>60</w:t>
            </w:r>
            <w:r>
              <w:rPr>
                <w:noProof/>
                <w:webHidden/>
              </w:rPr>
              <w:fldChar w:fldCharType="end"/>
            </w:r>
          </w:hyperlink>
        </w:p>
        <w:p w14:paraId="147F1C73"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4" w:history="1">
            <w:r w:rsidRPr="00D817FB">
              <w:rPr>
                <w:rStyle w:val="Hiperlink"/>
                <w:noProof/>
              </w:rPr>
              <w:t>7.11 INTERFACE VISUAL</w:t>
            </w:r>
            <w:r>
              <w:rPr>
                <w:noProof/>
                <w:webHidden/>
              </w:rPr>
              <w:tab/>
            </w:r>
            <w:r>
              <w:rPr>
                <w:noProof/>
                <w:webHidden/>
              </w:rPr>
              <w:fldChar w:fldCharType="begin"/>
            </w:r>
            <w:r>
              <w:rPr>
                <w:noProof/>
                <w:webHidden/>
              </w:rPr>
              <w:instrText xml:space="preserve"> PAGEREF _Toc498108674 \h </w:instrText>
            </w:r>
            <w:r>
              <w:rPr>
                <w:noProof/>
                <w:webHidden/>
              </w:rPr>
            </w:r>
            <w:r>
              <w:rPr>
                <w:noProof/>
                <w:webHidden/>
              </w:rPr>
              <w:fldChar w:fldCharType="separate"/>
            </w:r>
            <w:r>
              <w:rPr>
                <w:noProof/>
                <w:webHidden/>
              </w:rPr>
              <w:t>60</w:t>
            </w:r>
            <w:r>
              <w:rPr>
                <w:noProof/>
                <w:webHidden/>
              </w:rPr>
              <w:fldChar w:fldCharType="end"/>
            </w:r>
          </w:hyperlink>
        </w:p>
        <w:p w14:paraId="6B7328AA" w14:textId="77777777" w:rsidR="009B01CA" w:rsidRDefault="009B01CA">
          <w:pPr>
            <w:pStyle w:val="Sumrio1"/>
            <w:tabs>
              <w:tab w:val="right" w:leader="dot" w:pos="9061"/>
            </w:tabs>
            <w:rPr>
              <w:rFonts w:eastAsiaTheme="minorEastAsia" w:cstheme="minorBidi"/>
              <w:b w:val="0"/>
              <w:bCs w:val="0"/>
              <w:noProof/>
            </w:rPr>
          </w:pPr>
          <w:hyperlink w:anchor="_Toc498108675" w:history="1">
            <w:r w:rsidRPr="00D817FB">
              <w:rPr>
                <w:rStyle w:val="Hiperlink"/>
                <w:noProof/>
              </w:rPr>
              <w:t>8 INFRAESTRUTURA</w:t>
            </w:r>
            <w:r>
              <w:rPr>
                <w:noProof/>
                <w:webHidden/>
              </w:rPr>
              <w:tab/>
            </w:r>
            <w:r>
              <w:rPr>
                <w:noProof/>
                <w:webHidden/>
              </w:rPr>
              <w:fldChar w:fldCharType="begin"/>
            </w:r>
            <w:r>
              <w:rPr>
                <w:noProof/>
                <w:webHidden/>
              </w:rPr>
              <w:instrText xml:space="preserve"> PAGEREF _Toc498108675 \h </w:instrText>
            </w:r>
            <w:r>
              <w:rPr>
                <w:noProof/>
                <w:webHidden/>
              </w:rPr>
            </w:r>
            <w:r>
              <w:rPr>
                <w:noProof/>
                <w:webHidden/>
              </w:rPr>
              <w:fldChar w:fldCharType="separate"/>
            </w:r>
            <w:r>
              <w:rPr>
                <w:noProof/>
                <w:webHidden/>
              </w:rPr>
              <w:t>67</w:t>
            </w:r>
            <w:r>
              <w:rPr>
                <w:noProof/>
                <w:webHidden/>
              </w:rPr>
              <w:fldChar w:fldCharType="end"/>
            </w:r>
          </w:hyperlink>
        </w:p>
        <w:p w14:paraId="3BEBE723" w14:textId="77777777" w:rsidR="009B01CA" w:rsidRDefault="009B01CA">
          <w:pPr>
            <w:pStyle w:val="Sumrio1"/>
            <w:tabs>
              <w:tab w:val="right" w:leader="dot" w:pos="9061"/>
            </w:tabs>
            <w:rPr>
              <w:rFonts w:eastAsiaTheme="minorEastAsia" w:cstheme="minorBidi"/>
              <w:b w:val="0"/>
              <w:bCs w:val="0"/>
              <w:noProof/>
            </w:rPr>
          </w:pPr>
          <w:hyperlink w:anchor="_Toc498108676" w:history="1">
            <w:r w:rsidRPr="00D817FB">
              <w:rPr>
                <w:rStyle w:val="Hiperlink"/>
                <w:noProof/>
              </w:rPr>
              <w:t>9 CONCLUSÃO</w:t>
            </w:r>
            <w:r>
              <w:rPr>
                <w:noProof/>
                <w:webHidden/>
              </w:rPr>
              <w:tab/>
            </w:r>
            <w:r>
              <w:rPr>
                <w:noProof/>
                <w:webHidden/>
              </w:rPr>
              <w:fldChar w:fldCharType="begin"/>
            </w:r>
            <w:r>
              <w:rPr>
                <w:noProof/>
                <w:webHidden/>
              </w:rPr>
              <w:instrText xml:space="preserve"> PAGEREF _Toc498108676 \h </w:instrText>
            </w:r>
            <w:r>
              <w:rPr>
                <w:noProof/>
                <w:webHidden/>
              </w:rPr>
            </w:r>
            <w:r>
              <w:rPr>
                <w:noProof/>
                <w:webHidden/>
              </w:rPr>
              <w:fldChar w:fldCharType="separate"/>
            </w:r>
            <w:r>
              <w:rPr>
                <w:noProof/>
                <w:webHidden/>
              </w:rPr>
              <w:t>68</w:t>
            </w:r>
            <w:r>
              <w:rPr>
                <w:noProof/>
                <w:webHidden/>
              </w:rPr>
              <w:fldChar w:fldCharType="end"/>
            </w:r>
          </w:hyperlink>
        </w:p>
        <w:p w14:paraId="640EFA69" w14:textId="77777777" w:rsidR="009B01CA" w:rsidRDefault="009B01CA">
          <w:pPr>
            <w:pStyle w:val="Sumrio1"/>
            <w:tabs>
              <w:tab w:val="right" w:leader="dot" w:pos="9061"/>
            </w:tabs>
            <w:rPr>
              <w:rFonts w:eastAsiaTheme="minorEastAsia" w:cstheme="minorBidi"/>
              <w:b w:val="0"/>
              <w:bCs w:val="0"/>
              <w:noProof/>
            </w:rPr>
          </w:pPr>
          <w:hyperlink w:anchor="_Toc498108677" w:history="1">
            <w:r w:rsidRPr="00D817FB">
              <w:rPr>
                <w:rStyle w:val="Hiperlink"/>
                <w:noProof/>
              </w:rPr>
              <w:t>10 MELHORIAS FUTURAS</w:t>
            </w:r>
            <w:r>
              <w:rPr>
                <w:noProof/>
                <w:webHidden/>
              </w:rPr>
              <w:tab/>
            </w:r>
            <w:r>
              <w:rPr>
                <w:noProof/>
                <w:webHidden/>
              </w:rPr>
              <w:fldChar w:fldCharType="begin"/>
            </w:r>
            <w:r>
              <w:rPr>
                <w:noProof/>
                <w:webHidden/>
              </w:rPr>
              <w:instrText xml:space="preserve"> PAGEREF _Toc498108677 \h </w:instrText>
            </w:r>
            <w:r>
              <w:rPr>
                <w:noProof/>
                <w:webHidden/>
              </w:rPr>
            </w:r>
            <w:r>
              <w:rPr>
                <w:noProof/>
                <w:webHidden/>
              </w:rPr>
              <w:fldChar w:fldCharType="separate"/>
            </w:r>
            <w:r>
              <w:rPr>
                <w:noProof/>
                <w:webHidden/>
              </w:rPr>
              <w:t>69</w:t>
            </w:r>
            <w:r>
              <w:rPr>
                <w:noProof/>
                <w:webHidden/>
              </w:rPr>
              <w:fldChar w:fldCharType="end"/>
            </w:r>
          </w:hyperlink>
        </w:p>
        <w:p w14:paraId="2DA98009" w14:textId="77777777" w:rsidR="009B01CA" w:rsidRDefault="009B01CA">
          <w:pPr>
            <w:pStyle w:val="Sumrio1"/>
            <w:tabs>
              <w:tab w:val="right" w:leader="dot" w:pos="9061"/>
            </w:tabs>
            <w:rPr>
              <w:rFonts w:eastAsiaTheme="minorEastAsia" w:cstheme="minorBidi"/>
              <w:b w:val="0"/>
              <w:bCs w:val="0"/>
              <w:noProof/>
            </w:rPr>
          </w:pPr>
          <w:hyperlink w:anchor="_Toc498108678" w:history="1">
            <w:r w:rsidRPr="00D817FB">
              <w:rPr>
                <w:rStyle w:val="Hiperlink"/>
                <w:noProof/>
              </w:rPr>
              <w:t>11 REFERÊNCIAS</w:t>
            </w:r>
            <w:r>
              <w:rPr>
                <w:noProof/>
                <w:webHidden/>
              </w:rPr>
              <w:tab/>
            </w:r>
            <w:r>
              <w:rPr>
                <w:noProof/>
                <w:webHidden/>
              </w:rPr>
              <w:fldChar w:fldCharType="begin"/>
            </w:r>
            <w:r>
              <w:rPr>
                <w:noProof/>
                <w:webHidden/>
              </w:rPr>
              <w:instrText xml:space="preserve"> PAGEREF _Toc498108678 \h </w:instrText>
            </w:r>
            <w:r>
              <w:rPr>
                <w:noProof/>
                <w:webHidden/>
              </w:rPr>
            </w:r>
            <w:r>
              <w:rPr>
                <w:noProof/>
                <w:webHidden/>
              </w:rPr>
              <w:fldChar w:fldCharType="separate"/>
            </w:r>
            <w:r>
              <w:rPr>
                <w:noProof/>
                <w:webHidden/>
              </w:rPr>
              <w:t>70</w:t>
            </w:r>
            <w:r>
              <w:rPr>
                <w:noProof/>
                <w:webHidden/>
              </w:rPr>
              <w:fldChar w:fldCharType="end"/>
            </w:r>
          </w:hyperlink>
        </w:p>
        <w:p w14:paraId="5AA1B6B4" w14:textId="77777777" w:rsidR="009B01CA" w:rsidRDefault="009B01CA">
          <w:pPr>
            <w:pStyle w:val="Sumrio1"/>
            <w:tabs>
              <w:tab w:val="right" w:leader="dot" w:pos="9061"/>
            </w:tabs>
            <w:rPr>
              <w:rFonts w:eastAsiaTheme="minorEastAsia" w:cstheme="minorBidi"/>
              <w:b w:val="0"/>
              <w:bCs w:val="0"/>
              <w:noProof/>
            </w:rPr>
          </w:pPr>
          <w:hyperlink w:anchor="_Toc498108679" w:history="1">
            <w:r w:rsidRPr="00D817FB">
              <w:rPr>
                <w:rStyle w:val="Hiperlink"/>
                <w:noProof/>
              </w:rPr>
              <w:t>12 ANEXOS</w:t>
            </w:r>
            <w:r>
              <w:rPr>
                <w:noProof/>
                <w:webHidden/>
              </w:rPr>
              <w:tab/>
            </w:r>
            <w:r>
              <w:rPr>
                <w:noProof/>
                <w:webHidden/>
              </w:rPr>
              <w:fldChar w:fldCharType="begin"/>
            </w:r>
            <w:r>
              <w:rPr>
                <w:noProof/>
                <w:webHidden/>
              </w:rPr>
              <w:instrText xml:space="preserve"> PAGEREF _Toc498108679 \h </w:instrText>
            </w:r>
            <w:r>
              <w:rPr>
                <w:noProof/>
                <w:webHidden/>
              </w:rPr>
            </w:r>
            <w:r>
              <w:rPr>
                <w:noProof/>
                <w:webHidden/>
              </w:rPr>
              <w:fldChar w:fldCharType="separate"/>
            </w:r>
            <w:r>
              <w:rPr>
                <w:noProof/>
                <w:webHidden/>
              </w:rPr>
              <w:t>72</w:t>
            </w:r>
            <w:r>
              <w:rPr>
                <w:noProof/>
                <w:webHidden/>
              </w:rPr>
              <w:fldChar w:fldCharType="end"/>
            </w:r>
          </w:hyperlink>
        </w:p>
        <w:p w14:paraId="08EB04A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0" w:history="1">
            <w:r w:rsidRPr="00D817FB">
              <w:rPr>
                <w:rStyle w:val="Hiperlink"/>
                <w:noProof/>
              </w:rPr>
              <w:t>Anexo 12.1 – Dockerfile - X86</w:t>
            </w:r>
            <w:r>
              <w:rPr>
                <w:noProof/>
                <w:webHidden/>
              </w:rPr>
              <w:tab/>
            </w:r>
            <w:r>
              <w:rPr>
                <w:noProof/>
                <w:webHidden/>
              </w:rPr>
              <w:fldChar w:fldCharType="begin"/>
            </w:r>
            <w:r>
              <w:rPr>
                <w:noProof/>
                <w:webHidden/>
              </w:rPr>
              <w:instrText xml:space="preserve"> PAGEREF _Toc498108680 \h </w:instrText>
            </w:r>
            <w:r>
              <w:rPr>
                <w:noProof/>
                <w:webHidden/>
              </w:rPr>
            </w:r>
            <w:r>
              <w:rPr>
                <w:noProof/>
                <w:webHidden/>
              </w:rPr>
              <w:fldChar w:fldCharType="separate"/>
            </w:r>
            <w:r>
              <w:rPr>
                <w:noProof/>
                <w:webHidden/>
              </w:rPr>
              <w:t>72</w:t>
            </w:r>
            <w:r>
              <w:rPr>
                <w:noProof/>
                <w:webHidden/>
              </w:rPr>
              <w:fldChar w:fldCharType="end"/>
            </w:r>
          </w:hyperlink>
        </w:p>
        <w:p w14:paraId="3B1DB49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1" w:history="1">
            <w:r w:rsidRPr="00D817FB">
              <w:rPr>
                <w:rStyle w:val="Hiperlink"/>
                <w:noProof/>
              </w:rPr>
              <w:t>Anexo 12.2 – Docker-compose versão 2 - X86</w:t>
            </w:r>
            <w:r>
              <w:rPr>
                <w:noProof/>
                <w:webHidden/>
              </w:rPr>
              <w:tab/>
            </w:r>
            <w:r>
              <w:rPr>
                <w:noProof/>
                <w:webHidden/>
              </w:rPr>
              <w:fldChar w:fldCharType="begin"/>
            </w:r>
            <w:r>
              <w:rPr>
                <w:noProof/>
                <w:webHidden/>
              </w:rPr>
              <w:instrText xml:space="preserve"> PAGEREF _Toc498108681 \h </w:instrText>
            </w:r>
            <w:r>
              <w:rPr>
                <w:noProof/>
                <w:webHidden/>
              </w:rPr>
            </w:r>
            <w:r>
              <w:rPr>
                <w:noProof/>
                <w:webHidden/>
              </w:rPr>
              <w:fldChar w:fldCharType="separate"/>
            </w:r>
            <w:r>
              <w:rPr>
                <w:noProof/>
                <w:webHidden/>
              </w:rPr>
              <w:t>74</w:t>
            </w:r>
            <w:r>
              <w:rPr>
                <w:noProof/>
                <w:webHidden/>
              </w:rPr>
              <w:fldChar w:fldCharType="end"/>
            </w:r>
          </w:hyperlink>
        </w:p>
        <w:p w14:paraId="7DA6A4E0"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2" w:history="1">
            <w:r w:rsidRPr="00D817FB">
              <w:rPr>
                <w:rStyle w:val="Hiperlink"/>
                <w:noProof/>
              </w:rPr>
              <w:t>Anexo 12.3 – Dockerfile – ARM</w:t>
            </w:r>
            <w:r>
              <w:rPr>
                <w:noProof/>
                <w:webHidden/>
              </w:rPr>
              <w:tab/>
            </w:r>
            <w:r>
              <w:rPr>
                <w:noProof/>
                <w:webHidden/>
              </w:rPr>
              <w:fldChar w:fldCharType="begin"/>
            </w:r>
            <w:r>
              <w:rPr>
                <w:noProof/>
                <w:webHidden/>
              </w:rPr>
              <w:instrText xml:space="preserve"> PAGEREF _Toc498108682 \h </w:instrText>
            </w:r>
            <w:r>
              <w:rPr>
                <w:noProof/>
                <w:webHidden/>
              </w:rPr>
            </w:r>
            <w:r>
              <w:rPr>
                <w:noProof/>
                <w:webHidden/>
              </w:rPr>
              <w:fldChar w:fldCharType="separate"/>
            </w:r>
            <w:r>
              <w:rPr>
                <w:noProof/>
                <w:webHidden/>
              </w:rPr>
              <w:t>76</w:t>
            </w:r>
            <w:r>
              <w:rPr>
                <w:noProof/>
                <w:webHidden/>
              </w:rPr>
              <w:fldChar w:fldCharType="end"/>
            </w:r>
          </w:hyperlink>
        </w:p>
        <w:p w14:paraId="7D102E4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3" w:history="1">
            <w:r w:rsidRPr="00D817FB">
              <w:rPr>
                <w:rStyle w:val="Hiperlink"/>
                <w:noProof/>
              </w:rPr>
              <w:t>Anexo 12.4 – Docker-compose versão 2 - ARM</w:t>
            </w:r>
            <w:r>
              <w:rPr>
                <w:noProof/>
                <w:webHidden/>
              </w:rPr>
              <w:tab/>
            </w:r>
            <w:r>
              <w:rPr>
                <w:noProof/>
                <w:webHidden/>
              </w:rPr>
              <w:fldChar w:fldCharType="begin"/>
            </w:r>
            <w:r>
              <w:rPr>
                <w:noProof/>
                <w:webHidden/>
              </w:rPr>
              <w:instrText xml:space="preserve"> PAGEREF _Toc498108683 \h </w:instrText>
            </w:r>
            <w:r>
              <w:rPr>
                <w:noProof/>
                <w:webHidden/>
              </w:rPr>
            </w:r>
            <w:r>
              <w:rPr>
                <w:noProof/>
                <w:webHidden/>
              </w:rPr>
              <w:fldChar w:fldCharType="separate"/>
            </w:r>
            <w:r>
              <w:rPr>
                <w:noProof/>
                <w:webHidden/>
              </w:rPr>
              <w:t>78</w:t>
            </w:r>
            <w:r>
              <w:rPr>
                <w:noProof/>
                <w:webHidden/>
              </w:rPr>
              <w:fldChar w:fldCharType="end"/>
            </w:r>
          </w:hyperlink>
        </w:p>
        <w:p w14:paraId="70CBE18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4" w:history="1">
            <w:r w:rsidRPr="00D817FB">
              <w:rPr>
                <w:rStyle w:val="Hiperlink"/>
                <w:noProof/>
              </w:rPr>
              <w:t>Anexo 12.5 – Docker-compose versão 3 - ARM</w:t>
            </w:r>
            <w:r>
              <w:rPr>
                <w:noProof/>
                <w:webHidden/>
              </w:rPr>
              <w:tab/>
            </w:r>
            <w:r>
              <w:rPr>
                <w:noProof/>
                <w:webHidden/>
              </w:rPr>
              <w:fldChar w:fldCharType="begin"/>
            </w:r>
            <w:r>
              <w:rPr>
                <w:noProof/>
                <w:webHidden/>
              </w:rPr>
              <w:instrText xml:space="preserve"> PAGEREF _Toc498108684 \h </w:instrText>
            </w:r>
            <w:r>
              <w:rPr>
                <w:noProof/>
                <w:webHidden/>
              </w:rPr>
            </w:r>
            <w:r>
              <w:rPr>
                <w:noProof/>
                <w:webHidden/>
              </w:rPr>
              <w:fldChar w:fldCharType="separate"/>
            </w:r>
            <w:r>
              <w:rPr>
                <w:noProof/>
                <w:webHidden/>
              </w:rPr>
              <w:t>80</w:t>
            </w:r>
            <w:r>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2" w:name="_Toc496802689"/>
      <w:bookmarkStart w:id="3" w:name="_Toc496802918"/>
      <w:bookmarkStart w:id="4" w:name="_Toc498108633"/>
      <w:r>
        <w:lastRenderedPageBreak/>
        <w:t>INTRODUÇÃO</w:t>
      </w:r>
      <w:bookmarkEnd w:id="2"/>
      <w:bookmarkEnd w:id="3"/>
      <w:bookmarkEnd w:id="4"/>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proofErr w:type="spellStart"/>
      <w:r>
        <w:t>down</w:t>
      </w:r>
      <w:proofErr w:type="spellEnd"/>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5" w:name="_Toc496802690"/>
      <w:bookmarkStart w:id="6" w:name="_Toc496802919"/>
      <w:bookmarkStart w:id="7" w:name="_Toc498108634"/>
      <w:r>
        <w:lastRenderedPageBreak/>
        <w:t>2 C</w:t>
      </w:r>
      <w:bookmarkEnd w:id="5"/>
      <w:bookmarkEnd w:id="6"/>
      <w:r>
        <w:t>OMPUTAÇÃO EM NUVEM</w:t>
      </w:r>
      <w:bookmarkEnd w:id="7"/>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9B01CA" w:rsidRDefault="009B01CA">
                            <w:pPr>
                              <w:pStyle w:val="Legenda"/>
                            </w:pPr>
                            <w:bookmarkStart w:id="8" w:name="_Toc482039959"/>
                            <w:bookmarkStart w:id="9" w:name="_Toc482302119"/>
                            <w:bookmarkStart w:id="10" w:name="_Toc482039817"/>
                            <w:bookmarkStart w:id="11"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9B01CA" w:rsidRDefault="009B01CA">
                      <w:pPr>
                        <w:pStyle w:val="Legenda"/>
                      </w:pPr>
                      <w:bookmarkStart w:id="12" w:name="_Toc482039959"/>
                      <w:bookmarkStart w:id="13" w:name="_Toc482302119"/>
                      <w:bookmarkStart w:id="14" w:name="_Toc482039817"/>
                      <w:bookmarkStart w:id="15"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2"/>
                      <w:bookmarkEnd w:id="13"/>
                      <w:bookmarkEnd w:id="14"/>
                      <w:r>
                        <w:rPr>
                          <w:color w:val="000000"/>
                        </w:rPr>
                        <w:t>: Cloud Fonte: http://www.synergixtech.com/wp-content/uploads/2016/09/Cloud-Computing-Benefits.png</w:t>
                      </w:r>
                      <w:bookmarkEnd w:id="15"/>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6" w:name="_Toc496802691"/>
      <w:bookmarkStart w:id="17" w:name="_Toc496802920"/>
      <w:bookmarkStart w:id="18" w:name="_Toc498108635"/>
      <w:r>
        <w:lastRenderedPageBreak/>
        <w:t>2.1 HISTÓRIA</w:t>
      </w:r>
      <w:bookmarkEnd w:id="16"/>
      <w:bookmarkEnd w:id="17"/>
      <w:bookmarkEnd w:id="18"/>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9B01CA" w:rsidRDefault="009B01CA">
                            <w:pPr>
                              <w:pStyle w:val="Legenda"/>
                            </w:pPr>
                            <w:bookmarkStart w:id="19" w:name="_Toc482302120"/>
                            <w:bookmarkStart w:id="20" w:name="_Toc482039818"/>
                            <w:bookmarkStart w:id="21" w:name="_Toc482039960"/>
                            <w:bookmarkStart w:id="22"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19"/>
                            <w:bookmarkEnd w:id="20"/>
                            <w:bookmarkEnd w:id="21"/>
                            <w:r>
                              <w:rPr>
                                <w:color w:val="000000"/>
                              </w:rPr>
                              <w:t>: Joseph Carl Fonte: http://www.psynergie.com/psychologie-internet/photo-joseph-licklider.jpg</w:t>
                            </w:r>
                            <w:bookmarkEnd w:id="22"/>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9B01CA" w:rsidRDefault="009B01CA">
                      <w:pPr>
                        <w:pStyle w:val="Legenda"/>
                      </w:pPr>
                      <w:bookmarkStart w:id="23" w:name="_Toc482302120"/>
                      <w:bookmarkStart w:id="24" w:name="_Toc482039818"/>
                      <w:bookmarkStart w:id="25" w:name="_Toc482039960"/>
                      <w:bookmarkStart w:id="26"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3"/>
                      <w:bookmarkEnd w:id="24"/>
                      <w:bookmarkEnd w:id="25"/>
                      <w:r>
                        <w:rPr>
                          <w:color w:val="000000"/>
                        </w:rPr>
                        <w:t>: Joseph Carl Fonte: http://www.psynergie.com/psychologie-internet/photo-joseph-licklider.jpg</w:t>
                      </w:r>
                      <w:bookmarkEnd w:id="26"/>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9B01CA" w:rsidRDefault="009B01CA">
                            <w:pPr>
                              <w:pStyle w:val="Legenda"/>
                            </w:pPr>
                            <w:bookmarkStart w:id="27" w:name="_Toc482302121"/>
                            <w:bookmarkStart w:id="28" w:name="_Toc482039961"/>
                            <w:bookmarkStart w:id="29" w:name="_Toc482039819"/>
                            <w:bookmarkStart w:id="30"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27"/>
                            <w:bookmarkEnd w:id="28"/>
                            <w:bookmarkEnd w:id="29"/>
                            <w:r>
                              <w:rPr>
                                <w:color w:val="000000"/>
                              </w:rPr>
                              <w:t>: John McCarthy Fonte: http://www-formal.stanford.edu/jmc/jmccolor.jpg</w:t>
                            </w:r>
                            <w:bookmarkEnd w:id="30"/>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9B01CA" w:rsidRDefault="009B01CA">
                      <w:pPr>
                        <w:pStyle w:val="Legenda"/>
                      </w:pPr>
                      <w:bookmarkStart w:id="31" w:name="_Toc482302121"/>
                      <w:bookmarkStart w:id="32" w:name="_Toc482039961"/>
                      <w:bookmarkStart w:id="33" w:name="_Toc482039819"/>
                      <w:bookmarkStart w:id="34"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1"/>
                      <w:bookmarkEnd w:id="32"/>
                      <w:bookmarkEnd w:id="33"/>
                      <w:r>
                        <w:rPr>
                          <w:color w:val="000000"/>
                        </w:rPr>
                        <w:t>: John McCarthy Fonte: http://www-formal.stanford.edu/jmc/jmccolor.jpg</w:t>
                      </w:r>
                      <w:bookmarkEnd w:id="34"/>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9B01CA" w:rsidRDefault="009B01CA">
                            <w:pPr>
                              <w:pStyle w:val="Legenda"/>
                            </w:pPr>
                            <w:bookmarkStart w:id="35" w:name="_Toc482302122"/>
                            <w:bookmarkStart w:id="36" w:name="_Toc482039962"/>
                            <w:bookmarkStart w:id="37" w:name="_Toc482039820"/>
                            <w:bookmarkStart w:id="38"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5"/>
                            <w:bookmarkEnd w:id="36"/>
                            <w:bookmarkEnd w:id="37"/>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8"/>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9B01CA" w:rsidRDefault="009B01CA">
                      <w:pPr>
                        <w:pStyle w:val="Legenda"/>
                      </w:pPr>
                      <w:bookmarkStart w:id="39" w:name="_Toc482302122"/>
                      <w:bookmarkStart w:id="40" w:name="_Toc482039962"/>
                      <w:bookmarkStart w:id="41" w:name="_Toc482039820"/>
                      <w:bookmarkStart w:id="42"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9"/>
                      <w:bookmarkEnd w:id="40"/>
                      <w:bookmarkEnd w:id="41"/>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2"/>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3" w:name="_Toc496802692"/>
      <w:bookmarkStart w:id="44" w:name="_Toc496802921"/>
      <w:bookmarkStart w:id="45" w:name="_Toc498108636"/>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9B01CA" w:rsidRDefault="009B01CA">
                            <w:pPr>
                              <w:pStyle w:val="Legenda"/>
                            </w:pPr>
                            <w:bookmarkStart w:id="46" w:name="_Toc482302123"/>
                            <w:bookmarkStart w:id="47" w:name="_Toc482039963"/>
                            <w:bookmarkStart w:id="48" w:name="_Toc482039821"/>
                            <w:bookmarkStart w:id="49"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46"/>
                            <w:bookmarkEnd w:id="47"/>
                            <w:bookmarkEnd w:id="48"/>
                            <w:r>
                              <w:rPr>
                                <w:color w:val="000000"/>
                              </w:rPr>
                              <w:t>: Modelos de Implementação Fonte: http://www.vividdynamics.com/wp-content/uploads/2013/12/cloud-hosting.jpg</w:t>
                            </w:r>
                            <w:bookmarkEnd w:id="49"/>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9B01CA" w:rsidRDefault="009B01CA">
                      <w:pPr>
                        <w:pStyle w:val="Legenda"/>
                      </w:pPr>
                      <w:bookmarkStart w:id="50" w:name="_Toc482302123"/>
                      <w:bookmarkStart w:id="51" w:name="_Toc482039963"/>
                      <w:bookmarkStart w:id="52" w:name="_Toc482039821"/>
                      <w:bookmarkStart w:id="53"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50"/>
                      <w:bookmarkEnd w:id="51"/>
                      <w:bookmarkEnd w:id="52"/>
                      <w:r>
                        <w:rPr>
                          <w:color w:val="000000"/>
                        </w:rPr>
                        <w:t>: Modelos de Implementação Fonte: http://www.vividdynamics.com/wp-content/uploads/2013/12/cloud-hosting.jpg</w:t>
                      </w:r>
                      <w:bookmarkEnd w:id="53"/>
                    </w:p>
                  </w:txbxContent>
                </v:textbox>
                <w10:wrap type="square"/>
              </v:rect>
            </w:pict>
          </mc:Fallback>
        </mc:AlternateContent>
      </w:r>
      <w:r w:rsidR="00E10F9F">
        <w:t>2.2 MODELOS DE IMPLANTAÇÃO</w:t>
      </w:r>
      <w:bookmarkEnd w:id="43"/>
      <w:bookmarkEnd w:id="44"/>
      <w:bookmarkEnd w:id="45"/>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4" w:name="_Toc496802693"/>
      <w:bookmarkStart w:id="55" w:name="_Toc496802922"/>
      <w:bookmarkStart w:id="56" w:name="_Toc498108637"/>
      <w:r>
        <w:t>2.2.1 Nuvem Pública</w:t>
      </w:r>
      <w:bookmarkEnd w:id="54"/>
      <w:bookmarkEnd w:id="55"/>
      <w:bookmarkEnd w:id="56"/>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9B01CA" w:rsidRDefault="009B01CA">
                            <w:pPr>
                              <w:pStyle w:val="Legenda"/>
                            </w:pPr>
                            <w:bookmarkStart w:id="57" w:name="_Toc482302124"/>
                            <w:bookmarkStart w:id="58" w:name="_Toc482039964"/>
                            <w:bookmarkStart w:id="59" w:name="_Toc482039822"/>
                            <w:bookmarkStart w:id="60"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57"/>
                            <w:bookmarkEnd w:id="58"/>
                            <w:bookmarkEnd w:id="59"/>
                            <w:r>
                              <w:rPr>
                                <w:color w:val="000000"/>
                              </w:rPr>
                              <w:t>: Nuvem pública Fonte: http://www.ximedica.info/images/uploads/the_cloud-resized-600.jpg</w:t>
                            </w:r>
                            <w:bookmarkEnd w:id="60"/>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9B01CA" w:rsidRDefault="009B01CA">
                      <w:pPr>
                        <w:pStyle w:val="Legenda"/>
                      </w:pPr>
                      <w:bookmarkStart w:id="61" w:name="_Toc482302124"/>
                      <w:bookmarkStart w:id="62" w:name="_Toc482039964"/>
                      <w:bookmarkStart w:id="63" w:name="_Toc482039822"/>
                      <w:bookmarkStart w:id="64"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1"/>
                      <w:bookmarkEnd w:id="62"/>
                      <w:bookmarkEnd w:id="63"/>
                      <w:r>
                        <w:rPr>
                          <w:color w:val="000000"/>
                        </w:rPr>
                        <w:t>: Nuvem pública Fonte: http://www.ximedica.info/images/uploads/the_cloud-resized-600.jpg</w:t>
                      </w:r>
                      <w:bookmarkEnd w:id="64"/>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65" w:name="_Toc496802694"/>
      <w:bookmarkStart w:id="66" w:name="_Toc496802923"/>
      <w:bookmarkStart w:id="67" w:name="_Toc498108638"/>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9B01CA" w:rsidRDefault="009B01CA">
                            <w:pPr>
                              <w:pStyle w:val="Legenda"/>
                            </w:pPr>
                            <w:bookmarkStart w:id="68" w:name="_Toc482302125"/>
                            <w:bookmarkStart w:id="69" w:name="_Toc482039965"/>
                            <w:bookmarkStart w:id="70" w:name="_Toc482039823"/>
                            <w:bookmarkStart w:id="71"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68"/>
                            <w:bookmarkEnd w:id="69"/>
                            <w:bookmarkEnd w:id="70"/>
                            <w:r>
                              <w:rPr>
                                <w:color w:val="000000"/>
                              </w:rPr>
                              <w:t>: Nuvem Privada Fonte: https://web-material3.yokogawa.com/image_8952.jpg</w:t>
                            </w:r>
                            <w:bookmarkEnd w:id="71"/>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9B01CA" w:rsidRDefault="009B01CA">
                      <w:pPr>
                        <w:pStyle w:val="Legenda"/>
                      </w:pPr>
                      <w:bookmarkStart w:id="72" w:name="_Toc482302125"/>
                      <w:bookmarkStart w:id="73" w:name="_Toc482039965"/>
                      <w:bookmarkStart w:id="74" w:name="_Toc482039823"/>
                      <w:bookmarkStart w:id="75"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2"/>
                      <w:bookmarkEnd w:id="73"/>
                      <w:bookmarkEnd w:id="74"/>
                      <w:r>
                        <w:rPr>
                          <w:color w:val="000000"/>
                        </w:rPr>
                        <w:t>: Nuvem Privada Fonte: https://web-material3.yokogawa.com/image_8952.jpg</w:t>
                      </w:r>
                      <w:bookmarkEnd w:id="75"/>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5"/>
      <w:bookmarkEnd w:id="66"/>
      <w:bookmarkEnd w:id="67"/>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76" w:name="_Toc496802695"/>
      <w:bookmarkStart w:id="77" w:name="_Toc496802924"/>
      <w:bookmarkStart w:id="78" w:name="_Toc498108639"/>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9B01CA" w:rsidRDefault="009B01CA">
                            <w:pPr>
                              <w:pStyle w:val="Legenda"/>
                            </w:pPr>
                            <w:bookmarkStart w:id="79" w:name="_Toc482302126"/>
                            <w:bookmarkStart w:id="80" w:name="_Toc482039966"/>
                            <w:bookmarkStart w:id="81" w:name="_Toc482039824"/>
                            <w:bookmarkStart w:id="82"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79"/>
                            <w:bookmarkEnd w:id="80"/>
                            <w:bookmarkEnd w:id="81"/>
                            <w:r>
                              <w:rPr>
                                <w:color w:val="000000"/>
                              </w:rPr>
                              <w:t>: Nuvem Comunitária Fonte: https://lh4.googleusercontent.com/NWf67CzmfbXLVsj60ZRyC-eX-UcdAt3ITRZcgedyN4dBbGU0BOWdCSNdtuqz9DxZ4fHNC6GLnUlreeoRX__8c07l61YMMoY3zxKJvMkbFfx92vjjDYLm1ai2STm0h4XQfA</w:t>
                            </w:r>
                            <w:bookmarkEnd w:id="82"/>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9B01CA" w:rsidRDefault="009B01CA">
                      <w:pPr>
                        <w:pStyle w:val="Legenda"/>
                      </w:pPr>
                      <w:bookmarkStart w:id="83" w:name="_Toc482302126"/>
                      <w:bookmarkStart w:id="84" w:name="_Toc482039966"/>
                      <w:bookmarkStart w:id="85" w:name="_Toc482039824"/>
                      <w:bookmarkStart w:id="86"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3"/>
                      <w:bookmarkEnd w:id="84"/>
                      <w:bookmarkEnd w:id="85"/>
                      <w:r>
                        <w:rPr>
                          <w:color w:val="000000"/>
                        </w:rPr>
                        <w:t>: Nuvem Comunitária Fonte: https://lh4.googleusercontent.com/NWf67CzmfbXLVsj60ZRyC-eX-UcdAt3ITRZcgedyN4dBbGU0BOWdCSNdtuqz9DxZ4fHNC6GLnUlreeoRX__8c07l61YMMoY3zxKJvMkbFfx92vjjDYLm1ai2STm0h4XQfA</w:t>
                      </w:r>
                      <w:bookmarkEnd w:id="86"/>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6"/>
      <w:bookmarkEnd w:id="77"/>
      <w:bookmarkEnd w:id="78"/>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87" w:name="_Toc496802696"/>
      <w:bookmarkStart w:id="88" w:name="_Toc496802925"/>
      <w:bookmarkStart w:id="89" w:name="_Toc498108640"/>
      <w:r>
        <w:lastRenderedPageBreak/>
        <w:t>2.2.3 Nuvem Híbrida</w:t>
      </w:r>
      <w:bookmarkEnd w:id="87"/>
      <w:bookmarkEnd w:id="88"/>
      <w:bookmarkEnd w:id="89"/>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9B01CA" w:rsidRDefault="009B01CA">
                            <w:pPr>
                              <w:pStyle w:val="Legenda"/>
                            </w:pPr>
                            <w:bookmarkStart w:id="90" w:name="_Toc482302127"/>
                            <w:bookmarkStart w:id="91" w:name="_Toc482039967"/>
                            <w:bookmarkStart w:id="92" w:name="_Toc482039825"/>
                            <w:bookmarkStart w:id="93"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0"/>
                            <w:bookmarkEnd w:id="91"/>
                            <w:bookmarkEnd w:id="92"/>
                            <w:r>
                              <w:rPr>
                                <w:color w:val="000000"/>
                              </w:rPr>
                              <w:t>: Modelos de Implementação Fonte: https://puserscontentstorage.blob.core.windows.net/userimages/de1cc483-bb71-4170-bd25-0c04f167acf5/c9851e30-da98-4765-92bb-d33ca089ff49image32.png</w:t>
                            </w:r>
                            <w:bookmarkEnd w:id="93"/>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9B01CA" w:rsidRDefault="009B01CA">
                      <w:pPr>
                        <w:pStyle w:val="Legenda"/>
                      </w:pPr>
                      <w:bookmarkStart w:id="94" w:name="_Toc482302127"/>
                      <w:bookmarkStart w:id="95" w:name="_Toc482039967"/>
                      <w:bookmarkStart w:id="96" w:name="_Toc482039825"/>
                      <w:bookmarkStart w:id="97"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4"/>
                      <w:bookmarkEnd w:id="95"/>
                      <w:bookmarkEnd w:id="96"/>
                      <w:r>
                        <w:rPr>
                          <w:color w:val="000000"/>
                        </w:rPr>
                        <w:t>: Modelos de Implementação Fonte: https://puserscontentstorage.blob.core.windows.net/userimages/de1cc483-bb71-4170-bd25-0c04f167acf5/c9851e30-da98-4765-92bb-d33ca089ff49image32.png</w:t>
                      </w:r>
                      <w:bookmarkEnd w:id="97"/>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98" w:name="_Toc496802697"/>
      <w:bookmarkStart w:id="99" w:name="_Toc496802926"/>
      <w:bookmarkStart w:id="100" w:name="_Toc498108641"/>
      <w:r>
        <w:t>2.3 PRINCÍPIOS DA COMPUTAÇÃO EM NUVEM</w:t>
      </w:r>
      <w:bookmarkEnd w:id="98"/>
      <w:bookmarkEnd w:id="99"/>
      <w:bookmarkEnd w:id="100"/>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1" w:name="_Toc496802698"/>
      <w:bookmarkStart w:id="102" w:name="_Toc496802927"/>
      <w:bookmarkStart w:id="103" w:name="_Toc498108642"/>
      <w:r>
        <w:t>2.4 MODELOS DE SERVIÇOS</w:t>
      </w:r>
      <w:bookmarkEnd w:id="101"/>
      <w:bookmarkEnd w:id="102"/>
      <w:bookmarkEnd w:id="103"/>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9B01CA" w:rsidRPr="00B05638" w:rsidRDefault="009B01CA" w:rsidP="00A11378">
                            <w:pPr>
                              <w:pStyle w:val="Legenda"/>
                              <w:rPr>
                                <w:noProof/>
                                <w:sz w:val="22"/>
                              </w:rPr>
                            </w:pPr>
                            <w:bookmarkStart w:id="104"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9B01CA" w:rsidRPr="00B05638" w:rsidRDefault="009B01CA" w:rsidP="00A11378">
                      <w:pPr>
                        <w:pStyle w:val="Legenda"/>
                        <w:rPr>
                          <w:noProof/>
                          <w:sz w:val="22"/>
                        </w:rPr>
                      </w:pPr>
                      <w:bookmarkStart w:id="105"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06" w:name="_Toc496802699"/>
      <w:bookmarkStart w:id="107" w:name="_Toc496802928"/>
      <w:bookmarkStart w:id="108" w:name="_Toc498108643"/>
      <w:r>
        <w:lastRenderedPageBreak/>
        <w:t>3 CONTAINER VS V</w:t>
      </w:r>
      <w:r w:rsidRPr="0077216E">
        <w:t>IRTUALIZAÇÃO</w:t>
      </w:r>
      <w:bookmarkEnd w:id="106"/>
      <w:bookmarkEnd w:id="107"/>
      <w:bookmarkEnd w:id="108"/>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9B01CA" w:rsidRDefault="009B01CA">
                            <w:pPr>
                              <w:pStyle w:val="Legenda"/>
                            </w:pPr>
                            <w:bookmarkStart w:id="109" w:name="_Toc482302129"/>
                            <w:bookmarkStart w:id="110" w:name="_Toc482039969"/>
                            <w:bookmarkStart w:id="111" w:name="_Toc482039827"/>
                            <w:bookmarkStart w:id="112"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09"/>
                            <w:bookmarkEnd w:id="110"/>
                            <w:bookmarkEnd w:id="111"/>
                            <w:r>
                              <w:rPr>
                                <w:color w:val="000000"/>
                              </w:rPr>
                              <w:t xml:space="preserve"> Hospedado Fonte: http://3way.com.br/saiba-como-a-virtualizacao-por-container-mudou-a-infraestrutura-de-ti/</w:t>
                            </w:r>
                            <w:bookmarkEnd w:id="112"/>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9B01CA" w:rsidRDefault="009B01CA">
                      <w:pPr>
                        <w:pStyle w:val="Legenda"/>
                      </w:pPr>
                      <w:bookmarkStart w:id="113" w:name="_Toc482302129"/>
                      <w:bookmarkStart w:id="114" w:name="_Toc482039969"/>
                      <w:bookmarkStart w:id="115" w:name="_Toc482039827"/>
                      <w:bookmarkStart w:id="116"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3"/>
                      <w:bookmarkEnd w:id="114"/>
                      <w:bookmarkEnd w:id="115"/>
                      <w:r>
                        <w:rPr>
                          <w:color w:val="000000"/>
                        </w:rPr>
                        <w:t xml:space="preserve"> Hospedado Fonte: http://3way.com.br/saiba-como-a-virtualizacao-por-container-mudou-a-infraestrutura-de-ti/</w:t>
                      </w:r>
                      <w:bookmarkEnd w:id="116"/>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9B01CA" w:rsidRPr="00C249FC" w:rsidRDefault="009B01CA" w:rsidP="00400525">
                            <w:pPr>
                              <w:pStyle w:val="Legenda"/>
                              <w:rPr>
                                <w:rFonts w:eastAsia="Calibri" w:cs="Times New Roman"/>
                                <w:noProof/>
                              </w:rPr>
                            </w:pPr>
                            <w:bookmarkStart w:id="117"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9B01CA" w:rsidRPr="00C249FC" w:rsidRDefault="009B01CA" w:rsidP="00400525">
                      <w:pPr>
                        <w:pStyle w:val="Legenda"/>
                        <w:rPr>
                          <w:rFonts w:eastAsia="Calibri" w:cs="Times New Roman"/>
                          <w:noProof/>
                        </w:rPr>
                      </w:pPr>
                      <w:bookmarkStart w:id="118"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19"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9B01CA" w:rsidRPr="006422F2" w:rsidRDefault="009B01CA" w:rsidP="001C3A34">
                            <w:pPr>
                              <w:pStyle w:val="Legenda"/>
                              <w:rPr>
                                <w:rFonts w:eastAsia="Calibri" w:cs="Times New Roman"/>
                                <w:noProof/>
                              </w:rPr>
                            </w:pPr>
                            <w:bookmarkStart w:id="120"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9B01CA" w:rsidRPr="006422F2" w:rsidRDefault="009B01CA" w:rsidP="001C3A34">
                      <w:pPr>
                        <w:pStyle w:val="Legenda"/>
                        <w:rPr>
                          <w:rFonts w:eastAsia="Calibri" w:cs="Times New Roman"/>
                          <w:noProof/>
                        </w:rPr>
                      </w:pPr>
                      <w:bookmarkStart w:id="121"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19"/>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2" w:name="_Toc482302131"/>
    </w:p>
    <w:p w14:paraId="24F1C620" w14:textId="77777777" w:rsidR="001C3A34" w:rsidRDefault="001C3A34">
      <w:pPr>
        <w:pStyle w:val="Legenda"/>
        <w:jc w:val="both"/>
      </w:pPr>
    </w:p>
    <w:bookmarkEnd w:id="122"/>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912AEB0" w:rsidR="009C7518" w:rsidRPr="00D22DB7" w:rsidRDefault="00A56495" w:rsidP="00A775DB">
      <w:pPr>
        <w:pStyle w:val="Ttulo21"/>
        <w:jc w:val="left"/>
      </w:pPr>
      <w:bookmarkStart w:id="123" w:name="_Toc496802700"/>
      <w:bookmarkStart w:id="124" w:name="_Toc496802929"/>
      <w:bookmarkStart w:id="125" w:name="_Toc498108644"/>
      <w:r w:rsidRPr="00D22DB7">
        <w:lastRenderedPageBreak/>
        <w:t>3.1 LXC CONTAINERS</w:t>
      </w:r>
      <w:bookmarkEnd w:id="123"/>
      <w:bookmarkEnd w:id="124"/>
      <w:bookmarkEnd w:id="125"/>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9B01CA" w:rsidRPr="00856BD5" w:rsidRDefault="009B01CA" w:rsidP="00A11378">
                            <w:pPr>
                              <w:pStyle w:val="Legenda"/>
                              <w:rPr>
                                <w:rFonts w:eastAsia="Calibri" w:cs="Times New Roman"/>
                                <w:noProof/>
                              </w:rPr>
                            </w:pPr>
                            <w:bookmarkStart w:id="126"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9B01CA" w:rsidRPr="00856BD5" w:rsidRDefault="009B01CA" w:rsidP="00A11378">
                      <w:pPr>
                        <w:pStyle w:val="Legenda"/>
                        <w:rPr>
                          <w:rFonts w:eastAsia="Calibri" w:cs="Times New Roman"/>
                          <w:noProof/>
                        </w:rPr>
                      </w:pPr>
                      <w:bookmarkStart w:id="127"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9B01CA" w:rsidRPr="00941D2F" w:rsidRDefault="009B01CA" w:rsidP="00A11378">
                            <w:pPr>
                              <w:pStyle w:val="Legenda"/>
                              <w:rPr>
                                <w:rFonts w:eastAsia="Calibri" w:cs="Times New Roman"/>
                                <w:noProof/>
                              </w:rPr>
                            </w:pPr>
                            <w:bookmarkStart w:id="128"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9B01CA" w:rsidRPr="00941D2F" w:rsidRDefault="009B01CA" w:rsidP="00A11378">
                      <w:pPr>
                        <w:pStyle w:val="Legenda"/>
                        <w:rPr>
                          <w:rFonts w:eastAsia="Calibri" w:cs="Times New Roman"/>
                          <w:noProof/>
                        </w:rPr>
                      </w:pPr>
                      <w:bookmarkStart w:id="129"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0" w:name="_Toc496802701"/>
      <w:bookmarkStart w:id="131" w:name="_Toc496802930"/>
      <w:bookmarkStart w:id="132" w:name="_Toc498108645"/>
      <w:r w:rsidRPr="00822071">
        <w:lastRenderedPageBreak/>
        <w:t>4. DOCKER</w:t>
      </w:r>
      <w:bookmarkEnd w:id="130"/>
      <w:bookmarkEnd w:id="131"/>
      <w:bookmarkEnd w:id="132"/>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3" w:name="_Toc498108646"/>
      <w:r>
        <w:t xml:space="preserve">4.1 </w:t>
      </w:r>
      <w:r w:rsidRPr="00727CEF">
        <w:t>MOTIVOS PARA USAR O DOCKER</w:t>
      </w:r>
      <w:bookmarkEnd w:id="133"/>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4" w:name="_Toc498108647"/>
      <w:r w:rsidRPr="00086281">
        <w:t>4.</w:t>
      </w:r>
      <w:r w:rsidR="00E423DE">
        <w:t>1.2</w:t>
      </w:r>
      <w:r w:rsidRPr="00086281">
        <w:t xml:space="preserve"> </w:t>
      </w:r>
      <w:r>
        <w:t>Instalação do Docker</w:t>
      </w:r>
      <w:bookmarkEnd w:id="134"/>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5" w:name="_Toc496802705"/>
      <w:bookmarkStart w:id="136" w:name="_Toc496802934"/>
      <w:bookmarkStart w:id="137" w:name="_Toc496802703"/>
      <w:bookmarkStart w:id="138" w:name="_Toc496802932"/>
    </w:p>
    <w:p w14:paraId="78312D0A" w14:textId="7D64CBFD" w:rsidR="007B65C4" w:rsidRDefault="00AB6AE2" w:rsidP="00A775DB">
      <w:pPr>
        <w:pStyle w:val="Ttulo21"/>
        <w:jc w:val="left"/>
      </w:pPr>
      <w:bookmarkStart w:id="139" w:name="_Toc498108648"/>
      <w:r>
        <w:t xml:space="preserve">4.2 ARQUIVOS DE </w:t>
      </w:r>
      <w:bookmarkEnd w:id="135"/>
      <w:bookmarkEnd w:id="136"/>
      <w:r>
        <w:t>CONFIGURAÇÃO</w:t>
      </w:r>
      <w:bookmarkEnd w:id="139"/>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0" w:name="_Toc496802706"/>
      <w:bookmarkStart w:id="141"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2" w:name="_Toc498108649"/>
      <w:r>
        <w:t>4.</w:t>
      </w:r>
      <w:r w:rsidR="002E12B6">
        <w:t>2</w:t>
      </w:r>
      <w:r>
        <w:t>.1 Docker</w:t>
      </w:r>
      <w:r>
        <w:rPr>
          <w:lang w:val="pt-BR"/>
        </w:rPr>
        <w:t>-Compose</w:t>
      </w:r>
      <w:bookmarkEnd w:id="140"/>
      <w:bookmarkEnd w:id="141"/>
      <w:bookmarkEnd w:id="142"/>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3" w:name="_Toc496802707"/>
      <w:bookmarkStart w:id="144" w:name="_Toc496802936"/>
      <w:bookmarkStart w:id="145" w:name="_Toc498108650"/>
      <w:r>
        <w:t>4.</w:t>
      </w:r>
      <w:r w:rsidR="002E12B6">
        <w:t>2</w:t>
      </w:r>
      <w:r w:rsidR="007B65C4">
        <w:t>.2 Docker</w:t>
      </w:r>
      <w:r w:rsidR="007B65C4">
        <w:rPr>
          <w:lang w:val="pt-BR"/>
        </w:rPr>
        <w:t xml:space="preserve"> File</w:t>
      </w:r>
      <w:bookmarkEnd w:id="143"/>
      <w:bookmarkEnd w:id="144"/>
      <w:bookmarkEnd w:id="145"/>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A775DB">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191348"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191348"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191348"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191348"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191348"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191348"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191348"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191348"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191348"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191348"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191348"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191348"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191348"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46" w:name="_Toc498108651"/>
      <w:r>
        <w:t>4.3</w:t>
      </w:r>
      <w:r w:rsidRPr="00086281">
        <w:t xml:space="preserve"> DOCKER</w:t>
      </w:r>
      <w:r>
        <w:t xml:space="preserve"> </w:t>
      </w:r>
      <w:bookmarkEnd w:id="137"/>
      <w:bookmarkEnd w:id="138"/>
      <w:r>
        <w:t>IMAGEM</w:t>
      </w:r>
      <w:bookmarkEnd w:id="146"/>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lastRenderedPageBreak/>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7"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191348"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191348"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48" w:name="_Toc496802704"/>
      <w:bookmarkStart w:id="149" w:name="_Toc496802933"/>
      <w:bookmarkStart w:id="150" w:name="_Toc498108652"/>
      <w:r>
        <w:lastRenderedPageBreak/>
        <w:t>4.4</w:t>
      </w:r>
      <w:r w:rsidRPr="00086281">
        <w:t xml:space="preserve"> DOCKER</w:t>
      </w:r>
      <w:bookmarkEnd w:id="148"/>
      <w:bookmarkEnd w:id="149"/>
      <w:r>
        <w:t>HUB</w:t>
      </w:r>
      <w:bookmarkEnd w:id="150"/>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9B01CA" w:rsidRPr="008D06F0" w:rsidRDefault="009B01CA" w:rsidP="000A56CA">
                            <w:pPr>
                              <w:pStyle w:val="Legenda"/>
                              <w:rPr>
                                <w:rFonts w:eastAsia="Calibri" w:cs="Times New Roman"/>
                                <w:noProof/>
                              </w:rPr>
                            </w:pPr>
                            <w:bookmarkStart w:id="151"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9B01CA" w:rsidRPr="008D06F0" w:rsidRDefault="009B01CA" w:rsidP="000A56CA">
                      <w:pPr>
                        <w:pStyle w:val="Legenda"/>
                        <w:rPr>
                          <w:rFonts w:eastAsia="Calibri" w:cs="Times New Roman"/>
                          <w:noProof/>
                        </w:rPr>
                      </w:pPr>
                      <w:bookmarkStart w:id="152"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9B01CA" w:rsidRPr="000A56CA" w:rsidRDefault="009B01CA"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9B01CA" w:rsidRPr="000A56CA" w:rsidRDefault="009B01CA"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9B01CA" w:rsidRPr="00D93672" w:rsidRDefault="009B01CA" w:rsidP="000A56CA">
                            <w:pPr>
                              <w:pStyle w:val="Legenda"/>
                              <w:rPr>
                                <w:rFonts w:eastAsia="Calibri" w:cs="Times New Roman"/>
                                <w:noProof/>
                              </w:rPr>
                            </w:pPr>
                            <w:bookmarkStart w:id="153"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9B01CA" w:rsidRPr="00D93672" w:rsidRDefault="009B01CA" w:rsidP="000A56CA">
                      <w:pPr>
                        <w:pStyle w:val="Legenda"/>
                        <w:rPr>
                          <w:rFonts w:eastAsia="Calibri" w:cs="Times New Roman"/>
                          <w:noProof/>
                        </w:rPr>
                      </w:pPr>
                      <w:bookmarkStart w:id="154"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4"/>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9B01CA" w:rsidRPr="00F91FEB" w:rsidRDefault="009B01CA" w:rsidP="001549C6">
                            <w:pPr>
                              <w:pStyle w:val="Legenda"/>
                              <w:rPr>
                                <w:rFonts w:eastAsia="Calibri" w:cs="Times New Roman"/>
                                <w:noProof/>
                              </w:rPr>
                            </w:pPr>
                            <w:bookmarkStart w:id="155"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9B01CA" w:rsidRPr="00F91FEB" w:rsidRDefault="009B01CA" w:rsidP="001549C6">
                      <w:pPr>
                        <w:pStyle w:val="Legenda"/>
                        <w:rPr>
                          <w:rFonts w:eastAsia="Calibri" w:cs="Times New Roman"/>
                          <w:noProof/>
                        </w:rPr>
                      </w:pPr>
                      <w:bookmarkStart w:id="156"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191348"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191348"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191348"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57" w:name="_Toc498108653"/>
      <w:r>
        <w:lastRenderedPageBreak/>
        <w:t>4.</w:t>
      </w:r>
      <w:r w:rsidR="000453EA">
        <w:t>4</w:t>
      </w:r>
      <w:r>
        <w:t xml:space="preserve"> DOCKER CONTAINER</w:t>
      </w:r>
      <w:bookmarkEnd w:id="157"/>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8"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9"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191348"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191348"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191348"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191348"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191348"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6CF0F0D2" w14:textId="2129A45E" w:rsidR="00E3125A" w:rsidRDefault="00C67EF5" w:rsidP="00A775DB">
      <w:pPr>
        <w:ind w:firstLine="708"/>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proofErr w:type="gramStart"/>
      <w:r w:rsidRPr="0060039A">
        <w:rPr>
          <w:sz w:val="24"/>
          <w:lang w:eastAsia="x-none"/>
        </w:rPr>
        <w:t>docker</w:t>
      </w:r>
      <w:proofErr w:type="gramEnd"/>
      <w:r w:rsidRPr="0060039A">
        <w:rPr>
          <w:sz w:val="24"/>
          <w:lang w:eastAsia="x-none"/>
        </w:rPr>
        <w:t xml:space="preserve"> container </w:t>
      </w:r>
      <w:proofErr w:type="spellStart"/>
      <w:r w:rsidRPr="0060039A">
        <w:rPr>
          <w:sz w:val="24"/>
          <w:lang w:eastAsia="x-none"/>
        </w:rPr>
        <w:t>run</w:t>
      </w:r>
      <w:proofErr w:type="spellEnd"/>
      <w:r w:rsidRPr="0060039A">
        <w:rPr>
          <w:sz w:val="24"/>
          <w:lang w:eastAsia="x-none"/>
        </w:rPr>
        <w:t xml:space="preserve">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0"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1" w:name="_Toc498108654"/>
      <w:r>
        <w:t>4.</w:t>
      </w:r>
      <w:r w:rsidR="00536E45">
        <w:t>4</w:t>
      </w:r>
      <w:r w:rsidR="002E12C9">
        <w:t>.1</w:t>
      </w:r>
      <w:r>
        <w:t xml:space="preserve"> Software de Gerenciamento de Container</w:t>
      </w:r>
      <w:r w:rsidR="00FD3F05">
        <w:rPr>
          <w:lang w:val="pt-BR"/>
        </w:rPr>
        <w:t>s</w:t>
      </w:r>
      <w:bookmarkEnd w:id="161"/>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9B01CA" w:rsidRPr="00506CA8" w:rsidRDefault="009B01CA" w:rsidP="0038011C">
                            <w:pPr>
                              <w:pStyle w:val="Legenda"/>
                              <w:rPr>
                                <w:rFonts w:eastAsia="Calibri" w:cs="Times New Roman"/>
                                <w:noProof/>
                              </w:rPr>
                            </w:pPr>
                            <w:bookmarkStart w:id="162"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9B01CA" w:rsidRPr="00506CA8" w:rsidRDefault="009B01CA" w:rsidP="0038011C">
                      <w:pPr>
                        <w:pStyle w:val="Legenda"/>
                        <w:rPr>
                          <w:rFonts w:eastAsia="Calibri" w:cs="Times New Roman"/>
                          <w:noProof/>
                        </w:rPr>
                      </w:pPr>
                      <w:bookmarkStart w:id="163"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9B01CA" w:rsidRPr="003B5F77" w:rsidRDefault="009B01CA" w:rsidP="0038011C">
                            <w:pPr>
                              <w:pStyle w:val="Legenda"/>
                              <w:rPr>
                                <w:rFonts w:eastAsia="Calibri" w:cs="Times New Roman"/>
                                <w:noProof/>
                              </w:rPr>
                            </w:pPr>
                            <w:bookmarkStart w:id="164"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9B01CA" w:rsidRPr="003B5F77" w:rsidRDefault="009B01CA" w:rsidP="0038011C">
                      <w:pPr>
                        <w:pStyle w:val="Legenda"/>
                        <w:rPr>
                          <w:rFonts w:eastAsia="Calibri" w:cs="Times New Roman"/>
                          <w:noProof/>
                        </w:rPr>
                      </w:pPr>
                      <w:bookmarkStart w:id="165"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9B01CA" w:rsidRPr="00B26331" w:rsidRDefault="009B01CA" w:rsidP="0038011C">
                            <w:pPr>
                              <w:pStyle w:val="Legenda"/>
                              <w:rPr>
                                <w:rFonts w:eastAsia="Calibri" w:cs="Times New Roman"/>
                                <w:noProof/>
                              </w:rPr>
                            </w:pPr>
                            <w:bookmarkStart w:id="166"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9B01CA" w:rsidRPr="00B26331" w:rsidRDefault="009B01CA" w:rsidP="0038011C">
                      <w:pPr>
                        <w:pStyle w:val="Legenda"/>
                        <w:rPr>
                          <w:rFonts w:eastAsia="Calibri" w:cs="Times New Roman"/>
                          <w:noProof/>
                        </w:rPr>
                      </w:pPr>
                      <w:bookmarkStart w:id="167"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9B01CA" w:rsidRPr="004B3031" w:rsidRDefault="009B01CA" w:rsidP="002839D1">
                            <w:pPr>
                              <w:pStyle w:val="Legenda"/>
                              <w:rPr>
                                <w:rFonts w:eastAsia="Calibri" w:cs="Times New Roman"/>
                                <w:noProof/>
                              </w:rPr>
                            </w:pPr>
                            <w:bookmarkStart w:id="168"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9B01CA" w:rsidRPr="004B3031" w:rsidRDefault="009B01CA" w:rsidP="002839D1">
                      <w:pPr>
                        <w:pStyle w:val="Legenda"/>
                        <w:rPr>
                          <w:rFonts w:eastAsia="Calibri" w:cs="Times New Roman"/>
                          <w:noProof/>
                        </w:rPr>
                      </w:pPr>
                      <w:bookmarkStart w:id="169"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0" w:name="_Toc498108655"/>
      <w:r>
        <w:t>4.</w:t>
      </w:r>
      <w:r w:rsidR="00054960">
        <w:t>5</w:t>
      </w:r>
      <w:r>
        <w:t xml:space="preserve"> DOCKER SWARM</w:t>
      </w:r>
      <w:bookmarkEnd w:id="170"/>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w:t>
      </w:r>
      <w:proofErr w:type="spellStart"/>
      <w:r>
        <w:rPr>
          <w:lang w:eastAsia="x-none"/>
        </w:rPr>
        <w:t>master</w:t>
      </w:r>
      <w:proofErr w:type="spellEnd"/>
      <w:r>
        <w:rPr>
          <w:lang w:eastAsia="x-none"/>
        </w:rPr>
        <w:t xml:space="preserve">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w:t>
      </w:r>
      <w:proofErr w:type="spellStart"/>
      <w:r>
        <w:rPr>
          <w:lang w:eastAsia="x-none"/>
        </w:rPr>
        <w:t>master</w:t>
      </w:r>
      <w:proofErr w:type="spellEnd"/>
      <w:r>
        <w:rPr>
          <w:lang w:eastAsia="x-none"/>
        </w:rPr>
        <w:t xml:space="preserve">. É possível eleger um outro nó se o </w:t>
      </w:r>
      <w:proofErr w:type="spellStart"/>
      <w:r>
        <w:rPr>
          <w:lang w:eastAsia="x-none"/>
        </w:rPr>
        <w:t>master</w:t>
      </w:r>
      <w:proofErr w:type="spellEnd"/>
      <w:r>
        <w:rPr>
          <w:lang w:eastAsia="x-none"/>
        </w:rPr>
        <w:t xml:space="preserve"> cair (ficar </w:t>
      </w:r>
      <w:proofErr w:type="spellStart"/>
      <w:r>
        <w:rPr>
          <w:lang w:eastAsia="x-none"/>
        </w:rPr>
        <w:t>down</w:t>
      </w:r>
      <w:proofErr w:type="spellEnd"/>
      <w:r>
        <w:rPr>
          <w:lang w:eastAsia="x-none"/>
        </w:rPr>
        <w:t xml:space="preserve">).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A775DB" w:rsidRDefault="00814C46" w:rsidP="00814C46">
      <w:pPr>
        <w:ind w:left="708"/>
        <w:rPr>
          <w:lang w:val="en-US" w:eastAsia="x-none"/>
        </w:rPr>
      </w:pPr>
      <w:r w:rsidRPr="003729A4">
        <w:rPr>
          <w:lang w:val="en-US" w:eastAsia="x-none"/>
        </w:rPr>
        <w:t xml:space="preserve">      </w:t>
      </w:r>
      <w:r w:rsidRPr="00A775DB">
        <w:rPr>
          <w:lang w:val="en-US" w:eastAsia="x-none"/>
        </w:rPr>
        <w:t>placement:</w:t>
      </w:r>
    </w:p>
    <w:p w14:paraId="061E9CA4" w14:textId="77777777" w:rsidR="00814C46" w:rsidRPr="00A775DB" w:rsidRDefault="00814C46" w:rsidP="00814C46">
      <w:pPr>
        <w:ind w:left="708"/>
        <w:rPr>
          <w:lang w:val="en-US" w:eastAsia="x-none"/>
        </w:rPr>
      </w:pPr>
      <w:r w:rsidRPr="00A775DB">
        <w:rPr>
          <w:lang w:val="en-US" w:eastAsia="x-none"/>
        </w:rPr>
        <w:t xml:space="preserve">        constraints: [</w:t>
      </w:r>
      <w:proofErr w:type="spellStart"/>
      <w:proofErr w:type="gramStart"/>
      <w:r w:rsidRPr="00A775DB">
        <w:rPr>
          <w:lang w:val="en-US" w:eastAsia="x-none"/>
        </w:rPr>
        <w:t>node.role</w:t>
      </w:r>
      <w:proofErr w:type="spellEnd"/>
      <w:proofErr w:type="gramEnd"/>
      <w:r w:rsidRPr="00A775DB">
        <w:rPr>
          <w:lang w:val="en-US" w:eastAsia="x-none"/>
        </w:rPr>
        <w:t xml:space="preserve"> == manager]</w:t>
      </w:r>
    </w:p>
    <w:p w14:paraId="5F6BE6FE" w14:textId="77777777" w:rsidR="00814C46" w:rsidRPr="00A775DB"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75FD5A96" w:rsidR="009B01CA" w:rsidRPr="00756CE3" w:rsidRDefault="009B01CA" w:rsidP="007C3224">
                            <w:pPr>
                              <w:pStyle w:val="Legenda"/>
                              <w:rPr>
                                <w:noProof/>
                              </w:rPr>
                            </w:pPr>
                            <w:bookmarkStart w:id="171"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75FD5A96" w:rsidR="009B01CA" w:rsidRPr="00756CE3" w:rsidRDefault="009B01CA" w:rsidP="007C3224">
                      <w:pPr>
                        <w:pStyle w:val="Legenda"/>
                        <w:rPr>
                          <w:noProof/>
                        </w:rPr>
                      </w:pPr>
                      <w:bookmarkStart w:id="172"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2"/>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6630CEC6" w:rsidR="000A0532" w:rsidRDefault="00E97470" w:rsidP="005C0E4C">
      <w:pPr>
        <w:pStyle w:val="Ttulo11"/>
      </w:pPr>
      <w:bookmarkStart w:id="173" w:name="_Toc496802708"/>
      <w:bookmarkStart w:id="174" w:name="_Toc496802937"/>
      <w:bookmarkStart w:id="175" w:name="_Toc495785711"/>
      <w:bookmarkStart w:id="176" w:name="_Toc498108656"/>
      <w:r>
        <w:lastRenderedPageBreak/>
        <w:t xml:space="preserve">4.6 PLAY WITH </w:t>
      </w:r>
      <w:bookmarkEnd w:id="173"/>
      <w:bookmarkEnd w:id="174"/>
      <w:r>
        <w:t>DOCKER</w:t>
      </w:r>
      <w:bookmarkEnd w:id="176"/>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154A5F">
        <w:fldChar w:fldCharType="begin"/>
      </w:r>
      <w:r w:rsidR="00154A5F">
        <w:instrText xml:space="preserve"> HYPERLINK "http://labs.play-with-docker.com" </w:instrText>
      </w:r>
      <w:r w:rsidR="00154A5F">
        <w:fldChar w:fldCharType="separate"/>
      </w:r>
      <w:r w:rsidR="00E60423" w:rsidRPr="00186F69">
        <w:rPr>
          <w:rStyle w:val="Hiperlink"/>
          <w:lang w:val="x-none" w:eastAsia="x-none"/>
        </w:rPr>
        <w:t>http://labs.play-with-docker.com</w:t>
      </w:r>
      <w:r w:rsidR="00154A5F">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9B01CA" w:rsidRPr="007C3224" w:rsidRDefault="009B01CA" w:rsidP="007C3224">
                            <w:pPr>
                              <w:pStyle w:val="Legenda"/>
                              <w:rPr>
                                <w:rFonts w:eastAsia="Calibri" w:cs="Times New Roman"/>
                                <w:noProof/>
                                <w:lang w:val="en-US"/>
                              </w:rPr>
                            </w:pPr>
                            <w:bookmarkStart w:id="177"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9B01CA" w:rsidRPr="007C3224" w:rsidRDefault="009B01CA" w:rsidP="007C3224">
                      <w:pPr>
                        <w:pStyle w:val="Legenda"/>
                        <w:rPr>
                          <w:rFonts w:eastAsia="Calibri" w:cs="Times New Roman"/>
                          <w:noProof/>
                          <w:lang w:val="en-US"/>
                        </w:rPr>
                      </w:pPr>
                      <w:bookmarkStart w:id="178"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8"/>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191348"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9B01CA" w:rsidRPr="007C3224" w:rsidRDefault="009B01CA" w:rsidP="007C3224">
                            <w:pPr>
                              <w:pStyle w:val="Legenda"/>
                              <w:rPr>
                                <w:rFonts w:eastAsia="Calibri" w:cs="Times New Roman"/>
                                <w:noProof/>
                                <w:color w:val="000000" w:themeColor="text1"/>
                                <w:lang w:val="en-US"/>
                              </w:rPr>
                            </w:pPr>
                            <w:bookmarkStart w:id="179"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9B01CA" w:rsidRPr="007C3224" w:rsidRDefault="009B01CA" w:rsidP="007C3224">
                      <w:pPr>
                        <w:pStyle w:val="Legenda"/>
                        <w:rPr>
                          <w:rFonts w:eastAsia="Calibri" w:cs="Times New Roman"/>
                          <w:noProof/>
                          <w:color w:val="000000" w:themeColor="text1"/>
                          <w:lang w:val="en-US"/>
                        </w:rPr>
                      </w:pPr>
                      <w:bookmarkStart w:id="180"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9B01CA" w:rsidRPr="00780A29" w:rsidRDefault="009B01CA" w:rsidP="007C3224">
                            <w:pPr>
                              <w:pStyle w:val="Legenda"/>
                              <w:rPr>
                                <w:rFonts w:eastAsia="Calibri" w:cs="Times New Roman"/>
                                <w:noProof/>
                              </w:rPr>
                            </w:pPr>
                            <w:bookmarkStart w:id="181"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9B01CA" w:rsidRPr="00780A29" w:rsidRDefault="009B01CA" w:rsidP="007C3224">
                      <w:pPr>
                        <w:pStyle w:val="Legenda"/>
                        <w:rPr>
                          <w:rFonts w:eastAsia="Calibri" w:cs="Times New Roman"/>
                          <w:noProof/>
                        </w:rPr>
                      </w:pPr>
                      <w:bookmarkStart w:id="182"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17F6FF2" w14:textId="7B0FD7B6" w:rsidR="000A0532" w:rsidRDefault="003F2FF6" w:rsidP="00A775DB">
      <w:pPr>
        <w:pStyle w:val="Ttulo21"/>
        <w:jc w:val="left"/>
      </w:pPr>
      <w:bookmarkStart w:id="183" w:name="_Toc496802709"/>
      <w:bookmarkStart w:id="184" w:name="_Toc496802938"/>
      <w:bookmarkStart w:id="185" w:name="_Toc498108657"/>
      <w:r>
        <w:t xml:space="preserve">4.7 </w:t>
      </w:r>
      <w:bookmarkEnd w:id="183"/>
      <w:bookmarkEnd w:id="184"/>
      <w:r>
        <w:t>COMUNIDADE E EMPRESARIAL</w:t>
      </w:r>
      <w:bookmarkEnd w:id="185"/>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lastRenderedPageBreak/>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9B01CA" w:rsidRPr="002765C8" w:rsidRDefault="009B01CA" w:rsidP="00A739E9">
                            <w:pPr>
                              <w:pStyle w:val="Legenda"/>
                              <w:rPr>
                                <w:rFonts w:eastAsia="Calibri" w:cs="Times New Roman"/>
                                <w:noProof/>
                              </w:rPr>
                            </w:pPr>
                            <w:bookmarkStart w:id="186"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9B01CA" w:rsidRPr="002765C8" w:rsidRDefault="009B01CA" w:rsidP="00A739E9">
                      <w:pPr>
                        <w:pStyle w:val="Legenda"/>
                        <w:rPr>
                          <w:rFonts w:eastAsia="Calibri" w:cs="Times New Roman"/>
                          <w:noProof/>
                        </w:rPr>
                      </w:pPr>
                      <w:bookmarkStart w:id="187"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9B01CA" w:rsidRPr="008277C3" w:rsidRDefault="009B01CA" w:rsidP="00A739E9">
                            <w:pPr>
                              <w:pStyle w:val="Legenda"/>
                              <w:rPr>
                                <w:rFonts w:eastAsia="Calibri" w:cs="Times New Roman"/>
                                <w:noProof/>
                              </w:rPr>
                            </w:pPr>
                            <w:bookmarkStart w:id="188"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9B01CA" w:rsidRPr="008277C3" w:rsidRDefault="009B01CA" w:rsidP="00A739E9">
                      <w:pPr>
                        <w:pStyle w:val="Legenda"/>
                        <w:rPr>
                          <w:rFonts w:eastAsia="Calibri" w:cs="Times New Roman"/>
                          <w:noProof/>
                        </w:rPr>
                      </w:pPr>
                      <w:bookmarkStart w:id="189"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9B01CA" w:rsidRPr="00542020" w:rsidRDefault="009B01CA" w:rsidP="00A739E9">
                            <w:pPr>
                              <w:pStyle w:val="Legenda"/>
                              <w:rPr>
                                <w:rFonts w:eastAsia="Calibri" w:cs="Times New Roman"/>
                                <w:noProof/>
                              </w:rPr>
                            </w:pPr>
                            <w:bookmarkStart w:id="190"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9B01CA" w:rsidRPr="00542020" w:rsidRDefault="009B01CA" w:rsidP="00A739E9">
                      <w:pPr>
                        <w:pStyle w:val="Legenda"/>
                        <w:rPr>
                          <w:rFonts w:eastAsia="Calibri" w:cs="Times New Roman"/>
                          <w:noProof/>
                        </w:rPr>
                      </w:pPr>
                      <w:bookmarkStart w:id="191"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77777777" w:rsidR="00B50D00" w:rsidRDefault="00214A82" w:rsidP="00A739E9">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2" w:name="_Toc498108658"/>
      <w:r>
        <w:t>4.</w:t>
      </w:r>
      <w:r w:rsidR="00557417">
        <w:t>7</w:t>
      </w:r>
      <w:r>
        <w:t>.1 Empresarial</w:t>
      </w:r>
      <w:bookmarkEnd w:id="192"/>
    </w:p>
    <w:p w14:paraId="21F42DBB" w14:textId="77777777" w:rsidR="000D763F" w:rsidRDefault="000D763F" w:rsidP="00A739E9">
      <w:pPr>
        <w:rPr>
          <w:lang w:val="x-none" w:eastAsia="x-none"/>
        </w:rPr>
      </w:pPr>
    </w:p>
    <w:p w14:paraId="22EB5A8B" w14:textId="39FD3D7F" w:rsidR="003130ED" w:rsidRDefault="000D763F" w:rsidP="00A739E9">
      <w:pPr>
        <w:rPr>
          <w:lang w:val="x-none" w:eastAsia="x-none"/>
        </w:rPr>
      </w:pPr>
      <w:r>
        <w:rPr>
          <w:lang w:val="x-none" w:eastAsia="x-none"/>
        </w:rPr>
        <w:tab/>
        <w:t>O Docker possui</w:t>
      </w:r>
      <w:r w:rsidR="00C1355E">
        <w:rPr>
          <w:lang w:val="x-none" w:eastAsia="x-none"/>
        </w:rPr>
        <w:t xml:space="preserve"> uma distribuição própria para empresas o Docker EE, já fiz comentários sobre o mesmo durante a execução desta obra.</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93" w:name="_Toc496802710"/>
      <w:bookmarkStart w:id="194" w:name="_Toc496802939"/>
      <w:bookmarkStart w:id="195" w:name="_Toc498108659"/>
      <w:bookmarkEnd w:id="175"/>
      <w:r>
        <w:rPr>
          <w:lang w:val="pt-BR"/>
        </w:rPr>
        <w:lastRenderedPageBreak/>
        <w:t>5</w:t>
      </w:r>
      <w:r>
        <w:t xml:space="preserve"> BOAS PRÁTICAS DE CONSTRUÇÃO DA APLICAÇÃO (DOZE FATORES)</w:t>
      </w:r>
      <w:bookmarkEnd w:id="193"/>
      <w:bookmarkEnd w:id="194"/>
      <w:bookmarkEnd w:id="195"/>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5"/>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6"/>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6" w:name="_Toc498108660"/>
      <w:r>
        <w:rPr>
          <w:rFonts w:ascii="Times" w:hAnsi="Times"/>
          <w:color w:val="000000"/>
        </w:rPr>
        <w:t xml:space="preserve">5.1 </w:t>
      </w:r>
      <w:r w:rsidRPr="002C1CF9">
        <w:t>OS DOZE FATORES</w:t>
      </w:r>
      <w:bookmarkEnd w:id="196"/>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97" w:name="_Toc496802711"/>
      <w:bookmarkStart w:id="198" w:name="_Toc496802940"/>
      <w:bookmarkStart w:id="199" w:name="_Toc498108661"/>
      <w:r>
        <w:lastRenderedPageBreak/>
        <w:t>6 SOFTWARE</w:t>
      </w:r>
      <w:r>
        <w:rPr>
          <w:lang w:val="pt-BR"/>
        </w:rPr>
        <w:t>S</w:t>
      </w:r>
      <w:r>
        <w:t xml:space="preserve"> DE </w:t>
      </w:r>
      <w:r>
        <w:rPr>
          <w:lang w:val="pt-BR"/>
        </w:rPr>
        <w:t>ORQUESTRAÇÃO</w:t>
      </w:r>
      <w:bookmarkEnd w:id="199"/>
      <w:r w:rsidR="003E2021">
        <w:rPr>
          <w:lang w:val="pt-BR"/>
        </w:rPr>
        <w:t xml:space="preserve"> </w:t>
      </w:r>
      <w:bookmarkEnd w:id="197"/>
      <w:bookmarkEnd w:id="198"/>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w:t>
      </w:r>
      <w:proofErr w:type="gramStart"/>
      <w:r w:rsidR="00E97FA8">
        <w:rPr>
          <w:lang w:eastAsia="x-none"/>
        </w:rPr>
        <w:t>do serviços</w:t>
      </w:r>
      <w:proofErr w:type="gramEnd"/>
      <w:r w:rsidR="00E97FA8">
        <w:rPr>
          <w:lang w:eastAsia="x-none"/>
        </w:rPr>
        <w:t xml:space="preserve">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w:t>
      </w:r>
      <w:proofErr w:type="spellStart"/>
      <w:r w:rsidR="003F25CD">
        <w:rPr>
          <w:lang w:eastAsia="x-none"/>
        </w:rPr>
        <w:t>down</w:t>
      </w:r>
      <w:proofErr w:type="spellEnd"/>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0" w:name="_Toc498108662"/>
      <w:r>
        <w:lastRenderedPageBreak/>
        <w:t>ESTUDO DE CASO</w:t>
      </w:r>
      <w:bookmarkEnd w:id="200"/>
    </w:p>
    <w:p w14:paraId="2A6412DE" w14:textId="0EEDCAC2" w:rsidR="00137C08" w:rsidRPr="005B713A" w:rsidRDefault="0030115D" w:rsidP="00A775DB">
      <w:pPr>
        <w:pStyle w:val="Ttulo21"/>
        <w:jc w:val="left"/>
      </w:pPr>
      <w:bookmarkStart w:id="201" w:name="_Toc498108663"/>
      <w:r>
        <w:t xml:space="preserve">7.1 </w:t>
      </w:r>
      <w:r w:rsidRPr="005B713A">
        <w:t>OBJETIVO</w:t>
      </w:r>
      <w:bookmarkEnd w:id="201"/>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2" w:name="_Toc498108664"/>
      <w:r>
        <w:t xml:space="preserve">7.2 </w:t>
      </w:r>
      <w:r w:rsidRPr="005B713A">
        <w:t>CENÁRIO ATUAL</w:t>
      </w:r>
      <w:bookmarkEnd w:id="202"/>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03" w:name="_Toc498108665"/>
      <w:r>
        <w:t xml:space="preserve">7.3 </w:t>
      </w:r>
      <w:r w:rsidRPr="005B713A">
        <w:t>DESCRIÇÃO DO PROJETO</w:t>
      </w:r>
      <w:bookmarkEnd w:id="203"/>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04" w:name="_Toc498108666"/>
      <w:r>
        <w:t xml:space="preserve">7.4 </w:t>
      </w:r>
      <w:r w:rsidRPr="005B713A">
        <w:t>ENVOLVIMENTO</w:t>
      </w:r>
      <w:bookmarkEnd w:id="204"/>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5" w:name="_Toc498108667"/>
      <w:r>
        <w:t>7</w:t>
      </w:r>
      <w:r w:rsidR="00137C08" w:rsidRPr="005B713A">
        <w:t>.</w:t>
      </w:r>
      <w:r>
        <w:t>4.</w:t>
      </w:r>
      <w:r w:rsidR="00137C08" w:rsidRPr="005B713A">
        <w:t>1. Abrangência</w:t>
      </w:r>
      <w:bookmarkEnd w:id="205"/>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06" w:name="_Toc498108668"/>
      <w:r>
        <w:t xml:space="preserve">7.5 </w:t>
      </w:r>
      <w:r w:rsidRPr="005B713A">
        <w:t>RESTRIÇÕES</w:t>
      </w:r>
      <w:bookmarkEnd w:id="206"/>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07" w:name="_Toc498108669"/>
      <w:r>
        <w:t xml:space="preserve">7.6 </w:t>
      </w:r>
      <w:r w:rsidRPr="005B713A">
        <w:t>PROPOSTA DE SOLUÇÃO TECNOLÓGICA ESCOLHIDA</w:t>
      </w:r>
      <w:bookmarkEnd w:id="207"/>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08" w:name="_Toc498108670"/>
      <w:r>
        <w:t xml:space="preserve">7.7 </w:t>
      </w:r>
      <w:r w:rsidR="0023335D" w:rsidRPr="005B713A">
        <w:t>TERMOS DE GLOSSÁRIO</w:t>
      </w:r>
      <w:bookmarkEnd w:id="208"/>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209" w:name="_Toc498108671"/>
      <w:r>
        <w:t xml:space="preserve">7.8 </w:t>
      </w:r>
      <w:r w:rsidR="0023335D" w:rsidRPr="005B713A">
        <w:t xml:space="preserve">DIAGRAMA DE </w:t>
      </w:r>
      <w:r w:rsidR="0023335D">
        <w:t>ATIVIDADES</w:t>
      </w:r>
      <w:bookmarkEnd w:id="209"/>
    </w:p>
    <w:p w14:paraId="7F95A42E" w14:textId="7F5788D3" w:rsidR="00512D8F" w:rsidRDefault="00512D8F"/>
    <w:p w14:paraId="6D0EF5FD" w14:textId="2E5BC436" w:rsidR="00512D8F" w:rsidRDefault="00512D8F" w:rsidP="0041229C">
      <w:r>
        <w:rPr>
          <w:noProof/>
        </w:rPr>
        <w:lastRenderedPageBreak/>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10" w:name="_Toc498108672"/>
      <w:r>
        <w:lastRenderedPageBreak/>
        <w:t xml:space="preserve">7.9 </w:t>
      </w:r>
      <w:r w:rsidRPr="005B713A">
        <w:t>REGRAS DE NEGÓCIO</w:t>
      </w:r>
      <w:bookmarkEnd w:id="210"/>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11" w:name="_Toc498108673"/>
      <w:r>
        <w:t xml:space="preserve">7.10 </w:t>
      </w:r>
      <w:r w:rsidRPr="005B713A">
        <w:t>REQUISITOS NÃO FUNCIONAIS</w:t>
      </w:r>
      <w:bookmarkEnd w:id="211"/>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212" w:name="_Toc498108674"/>
      <w:r>
        <w:t xml:space="preserve">7.11 </w:t>
      </w:r>
      <w:r w:rsidRPr="005B713A">
        <w:t>INTERFACE VISUAL</w:t>
      </w:r>
      <w:bookmarkEnd w:id="212"/>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3FB5646F" w14:textId="77777777" w:rsidR="00F26826" w:rsidRPr="005B713A" w:rsidRDefault="00F26826" w:rsidP="0041229C"/>
    <w:p w14:paraId="2CDAC0E1" w14:textId="590DE612" w:rsidR="00F26826" w:rsidRPr="005B713A" w:rsidRDefault="003E175A" w:rsidP="0041229C">
      <w:bookmarkStart w:id="213" w:name="_GoBack"/>
      <w:r>
        <w:rPr>
          <w:noProof/>
        </w:rPr>
        <w:drawing>
          <wp:anchor distT="0" distB="0" distL="114300" distR="114300" simplePos="0" relativeHeight="251748352" behindDoc="0" locked="0" layoutInCell="1" allowOverlap="1" wp14:anchorId="60A6F19E" wp14:editId="0C4352B3">
            <wp:simplePos x="0" y="0"/>
            <wp:positionH relativeFrom="column">
              <wp:posOffset>-5080</wp:posOffset>
            </wp:positionH>
            <wp:positionV relativeFrom="paragraph">
              <wp:posOffset>2353591</wp:posOffset>
            </wp:positionV>
            <wp:extent cx="5760085" cy="1841500"/>
            <wp:effectExtent l="0" t="0" r="5715"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34.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841500"/>
                    </a:xfrm>
                    <a:prstGeom prst="rect">
                      <a:avLst/>
                    </a:prstGeom>
                  </pic:spPr>
                </pic:pic>
              </a:graphicData>
            </a:graphic>
            <wp14:sizeRelH relativeFrom="page">
              <wp14:pctWidth>0</wp14:pctWidth>
            </wp14:sizeRelH>
            <wp14:sizeRelV relativeFrom="page">
              <wp14:pctHeight>0</wp14:pctHeight>
            </wp14:sizeRelV>
          </wp:anchor>
        </w:drawing>
      </w:r>
      <w:bookmarkEnd w:id="213"/>
      <w:r w:rsidR="009C44CE">
        <w:rPr>
          <w:noProof/>
        </w:rPr>
        <w:drawing>
          <wp:anchor distT="0" distB="0" distL="114300" distR="114300" simplePos="0" relativeHeight="251747328" behindDoc="0" locked="0" layoutInCell="1" allowOverlap="1" wp14:anchorId="44310CF0" wp14:editId="5F11BCC3">
            <wp:simplePos x="0" y="0"/>
            <wp:positionH relativeFrom="column">
              <wp:posOffset>-5080</wp:posOffset>
            </wp:positionH>
            <wp:positionV relativeFrom="paragraph">
              <wp:posOffset>1270</wp:posOffset>
            </wp:positionV>
            <wp:extent cx="5760085" cy="2023110"/>
            <wp:effectExtent l="0" t="0" r="5715" b="8890"/>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17-10-25 às 16.33.5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2023110"/>
                    </a:xfrm>
                    <a:prstGeom prst="rect">
                      <a:avLst/>
                    </a:prstGeom>
                  </pic:spPr>
                </pic:pic>
              </a:graphicData>
            </a:graphic>
            <wp14:sizeRelH relativeFrom="page">
              <wp14:pctWidth>0</wp14:pctWidth>
            </wp14:sizeRelH>
            <wp14:sizeRelV relativeFrom="page">
              <wp14:pctHeight>0</wp14:pctHeight>
            </wp14:sizeRelV>
          </wp:anchor>
        </w:drawing>
      </w:r>
    </w:p>
    <w:p w14:paraId="52027C71" w14:textId="4A87DBF3" w:rsidR="003A7251" w:rsidRDefault="003A7251" w:rsidP="0041229C"/>
    <w:p w14:paraId="11F0A723" w14:textId="3537E26E" w:rsidR="009310F7" w:rsidRDefault="0017361E" w:rsidP="0041229C">
      <w:r>
        <w:rPr>
          <w:noProof/>
        </w:rPr>
        <w:lastRenderedPageBreak/>
        <w:drawing>
          <wp:anchor distT="0" distB="0" distL="114300" distR="114300" simplePos="0" relativeHeight="251750400" behindDoc="0" locked="0" layoutInCell="1" allowOverlap="1" wp14:anchorId="67B152E1" wp14:editId="771509B0">
            <wp:simplePos x="0" y="0"/>
            <wp:positionH relativeFrom="column">
              <wp:posOffset>-5080</wp:posOffset>
            </wp:positionH>
            <wp:positionV relativeFrom="paragraph">
              <wp:posOffset>1854200</wp:posOffset>
            </wp:positionV>
            <wp:extent cx="5760085" cy="1852930"/>
            <wp:effectExtent l="0" t="0" r="5715" b="127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852930"/>
                    </a:xfrm>
                    <a:prstGeom prst="rect">
                      <a:avLst/>
                    </a:prstGeom>
                  </pic:spPr>
                </pic:pic>
              </a:graphicData>
            </a:graphic>
            <wp14:sizeRelH relativeFrom="page">
              <wp14:pctWidth>0</wp14:pctWidth>
            </wp14:sizeRelH>
            <wp14:sizeRelV relativeFrom="page">
              <wp14:pctHeight>0</wp14:pctHeight>
            </wp14:sizeRelV>
          </wp:anchor>
        </w:drawing>
      </w:r>
      <w:r w:rsidR="00AD72BF">
        <w:rPr>
          <w:noProof/>
        </w:rPr>
        <w:drawing>
          <wp:anchor distT="0" distB="0" distL="114300" distR="114300" simplePos="0" relativeHeight="251749376" behindDoc="0" locked="0" layoutInCell="1" allowOverlap="1" wp14:anchorId="100F2C7B" wp14:editId="21CCFDD0">
            <wp:simplePos x="0" y="0"/>
            <wp:positionH relativeFrom="column">
              <wp:posOffset>-5080</wp:posOffset>
            </wp:positionH>
            <wp:positionV relativeFrom="paragraph">
              <wp:posOffset>0</wp:posOffset>
            </wp:positionV>
            <wp:extent cx="5760085" cy="1616075"/>
            <wp:effectExtent l="0" t="0" r="5715" b="9525"/>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1616075"/>
                    </a:xfrm>
                    <a:prstGeom prst="rect">
                      <a:avLst/>
                    </a:prstGeom>
                  </pic:spPr>
                </pic:pic>
              </a:graphicData>
            </a:graphic>
            <wp14:sizeRelH relativeFrom="page">
              <wp14:pctWidth>0</wp14:pctWidth>
            </wp14:sizeRelH>
            <wp14:sizeRelV relativeFrom="page">
              <wp14:pctHeight>0</wp14:pctHeight>
            </wp14:sizeRelV>
          </wp:anchor>
        </w:drawing>
      </w:r>
    </w:p>
    <w:p w14:paraId="4CE564EC" w14:textId="2DFBF021" w:rsidR="00AD72BF" w:rsidRDefault="00AD72BF" w:rsidP="0041229C"/>
    <w:p w14:paraId="536E688B" w14:textId="77777777" w:rsidR="0017361E" w:rsidRPr="005B713A" w:rsidRDefault="0017361E" w:rsidP="0041229C"/>
    <w:p w14:paraId="7346D7EC" w14:textId="0EDF3C7C" w:rsidR="00057B67" w:rsidRDefault="00057B67" w:rsidP="003A7251">
      <w:pPr>
        <w:rPr>
          <w:b/>
        </w:rPr>
      </w:pPr>
      <w:r>
        <w:rPr>
          <w:b/>
          <w:noProof/>
        </w:rPr>
        <w:drawing>
          <wp:anchor distT="0" distB="0" distL="114300" distR="114300" simplePos="0" relativeHeight="251751424" behindDoc="0" locked="0" layoutInCell="1" allowOverlap="1" wp14:anchorId="3A62745A" wp14:editId="5DC56790">
            <wp:simplePos x="0" y="0"/>
            <wp:positionH relativeFrom="column">
              <wp:posOffset>-5080</wp:posOffset>
            </wp:positionH>
            <wp:positionV relativeFrom="paragraph">
              <wp:posOffset>-5080</wp:posOffset>
            </wp:positionV>
            <wp:extent cx="5760085" cy="1682115"/>
            <wp:effectExtent l="0" t="0" r="5715" b="0"/>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1682115"/>
                    </a:xfrm>
                    <a:prstGeom prst="rect">
                      <a:avLst/>
                    </a:prstGeom>
                  </pic:spPr>
                </pic:pic>
              </a:graphicData>
            </a:graphic>
            <wp14:sizeRelH relativeFrom="page">
              <wp14:pctWidth>0</wp14:pctWidth>
            </wp14:sizeRelH>
            <wp14:sizeRelV relativeFrom="page">
              <wp14:pctHeight>0</wp14:pctHeight>
            </wp14:sizeRelV>
          </wp:anchor>
        </w:drawing>
      </w:r>
    </w:p>
    <w:p w14:paraId="6FF14C66" w14:textId="4DCBFF27" w:rsidR="00057B67" w:rsidRDefault="00057B67" w:rsidP="003A7251">
      <w:pPr>
        <w:rPr>
          <w:b/>
        </w:rPr>
      </w:pPr>
    </w:p>
    <w:p w14:paraId="7F281728" w14:textId="252028AE" w:rsidR="006F2F83" w:rsidRDefault="00070AA9" w:rsidP="003A7251">
      <w:pPr>
        <w:rPr>
          <w:b/>
        </w:rPr>
      </w:pPr>
      <w:r>
        <w:rPr>
          <w:b/>
          <w:noProof/>
        </w:rPr>
        <w:lastRenderedPageBreak/>
        <w:drawing>
          <wp:anchor distT="0" distB="0" distL="114300" distR="114300" simplePos="0" relativeHeight="251752448" behindDoc="0" locked="0" layoutInCell="1" allowOverlap="1" wp14:anchorId="001CCDC2" wp14:editId="66E0C774">
            <wp:simplePos x="0" y="0"/>
            <wp:positionH relativeFrom="column">
              <wp:posOffset>227330</wp:posOffset>
            </wp:positionH>
            <wp:positionV relativeFrom="paragraph">
              <wp:posOffset>2891127</wp:posOffset>
            </wp:positionV>
            <wp:extent cx="5257165" cy="3027680"/>
            <wp:effectExtent l="0" t="0" r="635" b="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Tela 2017-10-25 às 16.40.3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57165" cy="3027680"/>
                    </a:xfrm>
                    <a:prstGeom prst="rect">
                      <a:avLst/>
                    </a:prstGeom>
                  </pic:spPr>
                </pic:pic>
              </a:graphicData>
            </a:graphic>
            <wp14:sizeRelH relativeFrom="page">
              <wp14:pctWidth>0</wp14:pctWidth>
            </wp14:sizeRelH>
            <wp14:sizeRelV relativeFrom="page">
              <wp14:pctHeight>0</wp14:pctHeight>
            </wp14:sizeRelV>
          </wp:anchor>
        </w:drawing>
      </w:r>
    </w:p>
    <w:p w14:paraId="1AE3A7E7" w14:textId="6FC6B122" w:rsidR="00524E8F" w:rsidRDefault="00524E8F" w:rsidP="003A7251">
      <w:pPr>
        <w:rPr>
          <w:b/>
        </w:rPr>
      </w:pPr>
      <w:r>
        <w:rPr>
          <w:b/>
          <w:noProof/>
        </w:rPr>
        <w:drawing>
          <wp:anchor distT="0" distB="0" distL="114300" distR="114300" simplePos="0" relativeHeight="251753472" behindDoc="0" locked="0" layoutInCell="1" allowOverlap="1" wp14:anchorId="3B416175" wp14:editId="2B5A4217">
            <wp:simplePos x="0" y="0"/>
            <wp:positionH relativeFrom="column">
              <wp:posOffset>-5080</wp:posOffset>
            </wp:positionH>
            <wp:positionV relativeFrom="paragraph">
              <wp:posOffset>5080</wp:posOffset>
            </wp:positionV>
            <wp:extent cx="5760085" cy="2430145"/>
            <wp:effectExtent l="0" t="0" r="5715" b="8255"/>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Tela 2017-10-25 às 16.40.4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430145"/>
                    </a:xfrm>
                    <a:prstGeom prst="rect">
                      <a:avLst/>
                    </a:prstGeom>
                  </pic:spPr>
                </pic:pic>
              </a:graphicData>
            </a:graphic>
            <wp14:sizeRelH relativeFrom="page">
              <wp14:pctWidth>0</wp14:pctWidth>
            </wp14:sizeRelH>
            <wp14:sizeRelV relativeFrom="page">
              <wp14:pctHeight>0</wp14:pctHeight>
            </wp14:sizeRelV>
          </wp:anchor>
        </w:drawing>
      </w:r>
    </w:p>
    <w:p w14:paraId="46859721" w14:textId="77777777" w:rsidR="00524E8F" w:rsidRDefault="00524E8F" w:rsidP="003A7251">
      <w:pPr>
        <w:rPr>
          <w:b/>
        </w:rPr>
      </w:pPr>
    </w:p>
    <w:p w14:paraId="2BDF5B70" w14:textId="29ED8DFD" w:rsidR="00524E8F" w:rsidRDefault="004B0947" w:rsidP="003A7251">
      <w:pPr>
        <w:rPr>
          <w:b/>
        </w:rPr>
      </w:pPr>
      <w:r>
        <w:rPr>
          <w:b/>
          <w:noProof/>
        </w:rPr>
        <w:lastRenderedPageBreak/>
        <w:drawing>
          <wp:anchor distT="0" distB="0" distL="114300" distR="114300" simplePos="0" relativeHeight="251754496" behindDoc="0" locked="0" layoutInCell="1" allowOverlap="1" wp14:anchorId="1740C379" wp14:editId="013FD7F2">
            <wp:simplePos x="0" y="0"/>
            <wp:positionH relativeFrom="column">
              <wp:posOffset>-5080</wp:posOffset>
            </wp:positionH>
            <wp:positionV relativeFrom="paragraph">
              <wp:posOffset>-5080</wp:posOffset>
            </wp:positionV>
            <wp:extent cx="5760085" cy="3218180"/>
            <wp:effectExtent l="0" t="0" r="5715" b="762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7-10-25 às 16.41.1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218180"/>
                    </a:xfrm>
                    <a:prstGeom prst="rect">
                      <a:avLst/>
                    </a:prstGeom>
                  </pic:spPr>
                </pic:pic>
              </a:graphicData>
            </a:graphic>
            <wp14:sizeRelH relativeFrom="page">
              <wp14:pctWidth>0</wp14:pctWidth>
            </wp14:sizeRelH>
            <wp14:sizeRelV relativeFrom="page">
              <wp14:pctHeight>0</wp14:pctHeight>
            </wp14:sizeRelV>
          </wp:anchor>
        </w:drawing>
      </w:r>
    </w:p>
    <w:p w14:paraId="65D2B58B" w14:textId="77777777" w:rsidR="00BC6076" w:rsidRPr="005B713A" w:rsidRDefault="00BC6076" w:rsidP="003A7251">
      <w:pPr>
        <w:rPr>
          <w:b/>
        </w:rPr>
      </w:pPr>
    </w:p>
    <w:p w14:paraId="47B20232" w14:textId="77777777" w:rsidR="00BC6076" w:rsidRPr="005B713A" w:rsidRDefault="00BC6076" w:rsidP="00BC6076">
      <w:pPr>
        <w:pStyle w:val="PSDS-MarcadoresNivel1"/>
        <w:ind w:firstLine="0"/>
        <w:rPr>
          <w:sz w:val="24"/>
          <w:szCs w:val="24"/>
        </w:rPr>
      </w:pPr>
    </w:p>
    <w:p w14:paraId="130B0A83" w14:textId="2E4EFD39" w:rsidR="00BC6076" w:rsidRPr="003E4306" w:rsidDel="00A1366A" w:rsidRDefault="00BC6076" w:rsidP="00BC6076">
      <w:pPr>
        <w:pStyle w:val="PSDS-MarcadoresNivel1"/>
        <w:numPr>
          <w:ilvl w:val="0"/>
          <w:numId w:val="16"/>
        </w:numPr>
        <w:rPr>
          <w:del w:id="214" w:author="Thiago Cruz" w:date="2017-11-10T20:24:00Z"/>
          <w:b/>
          <w:sz w:val="24"/>
          <w:szCs w:val="24"/>
          <w:highlight w:val="yellow"/>
        </w:rPr>
      </w:pPr>
      <w:del w:id="215" w:author="Thiago Cruz" w:date="2017-11-10T20:24:00Z">
        <w:r w:rsidRPr="003E4306" w:rsidDel="00A1366A">
          <w:rPr>
            <w:b/>
            <w:sz w:val="24"/>
            <w:szCs w:val="24"/>
            <w:highlight w:val="yellow"/>
          </w:rPr>
          <w:delText>Precondições</w:delText>
        </w:r>
      </w:del>
    </w:p>
    <w:p w14:paraId="299F0EF8" w14:textId="27553831" w:rsidR="00BC6076" w:rsidRPr="003E4306" w:rsidDel="00A1366A" w:rsidRDefault="00BC6076" w:rsidP="00BC6076">
      <w:pPr>
        <w:pStyle w:val="PSDS-CorpodeTexto"/>
        <w:rPr>
          <w:del w:id="216" w:author="Thiago Cruz" w:date="2017-11-10T20:24:00Z"/>
          <w:b/>
          <w:sz w:val="24"/>
          <w:szCs w:val="24"/>
          <w:highlight w:val="yellow"/>
        </w:rPr>
      </w:pPr>
    </w:p>
    <w:p w14:paraId="560E0F97" w14:textId="7231E695" w:rsidR="00BC6076" w:rsidRPr="003E4306" w:rsidDel="00A1366A" w:rsidRDefault="00BC6076" w:rsidP="00BC6076">
      <w:pPr>
        <w:pStyle w:val="PSDS-CorpodeTexto"/>
        <w:rPr>
          <w:del w:id="217" w:author="Thiago Cruz" w:date="2017-11-10T20:24:00Z"/>
          <w:sz w:val="24"/>
          <w:szCs w:val="24"/>
          <w:highlight w:val="yellow"/>
        </w:rPr>
      </w:pPr>
      <w:del w:id="218" w:author="Thiago Cruz" w:date="2017-11-10T20:24:00Z">
        <w:r w:rsidRPr="003E4306" w:rsidDel="00A1366A">
          <w:rPr>
            <w:sz w:val="24"/>
            <w:szCs w:val="24"/>
            <w:highlight w:val="yellow"/>
          </w:rPr>
          <w:delText>Como precondição é necessário que o usuário tenha efetuado o loggin no ao sistema</w:delText>
        </w:r>
        <w:r w:rsidR="002C691D" w:rsidRPr="003E4306" w:rsidDel="00A1366A">
          <w:rPr>
            <w:sz w:val="24"/>
            <w:szCs w:val="24"/>
            <w:highlight w:val="yellow"/>
          </w:rPr>
          <w:delText>, não há separa</w:delText>
        </w:r>
        <w:r w:rsidR="00A417B6" w:rsidRPr="003E4306" w:rsidDel="00A1366A">
          <w:rPr>
            <w:sz w:val="24"/>
            <w:szCs w:val="24"/>
            <w:highlight w:val="yellow"/>
          </w:rPr>
          <w:delText>ção</w:delText>
        </w:r>
        <w:r w:rsidR="002C691D" w:rsidRPr="003E4306" w:rsidDel="00A1366A">
          <w:rPr>
            <w:sz w:val="24"/>
            <w:szCs w:val="24"/>
            <w:highlight w:val="yellow"/>
          </w:rPr>
          <w:delText xml:space="preserve"> de perfil ou permissões no sistema</w:delText>
        </w:r>
        <w:r w:rsidRPr="003E4306" w:rsidDel="00A1366A">
          <w:rPr>
            <w:sz w:val="24"/>
            <w:szCs w:val="24"/>
            <w:highlight w:val="yellow"/>
          </w:rPr>
          <w:delText xml:space="preserve"> para poder fazer aç</w:delText>
        </w:r>
        <w:r w:rsidR="002C691D" w:rsidRPr="003E4306" w:rsidDel="00A1366A">
          <w:rPr>
            <w:sz w:val="24"/>
            <w:szCs w:val="24"/>
            <w:highlight w:val="yellow"/>
          </w:rPr>
          <w:delText>ões de busca, cadastro</w:delText>
        </w:r>
        <w:r w:rsidR="000135D3" w:rsidRPr="003E4306" w:rsidDel="00A1366A">
          <w:rPr>
            <w:sz w:val="24"/>
            <w:szCs w:val="24"/>
            <w:highlight w:val="yellow"/>
          </w:rPr>
          <w:delText>, exportação</w:delText>
        </w:r>
        <w:r w:rsidR="002C691D" w:rsidRPr="003E4306" w:rsidDel="00A1366A">
          <w:rPr>
            <w:sz w:val="24"/>
            <w:szCs w:val="24"/>
            <w:highlight w:val="yellow"/>
          </w:rPr>
          <w:delText xml:space="preserve"> ou inserções</w:delText>
        </w:r>
        <w:r w:rsidRPr="003E4306" w:rsidDel="00A1366A">
          <w:rPr>
            <w:sz w:val="24"/>
            <w:szCs w:val="24"/>
            <w:highlight w:val="yellow"/>
          </w:rPr>
          <w:delText>.</w:delText>
        </w:r>
      </w:del>
    </w:p>
    <w:p w14:paraId="74790957" w14:textId="74A1098D" w:rsidR="00BC6076" w:rsidRPr="003E4306" w:rsidDel="00A1366A" w:rsidRDefault="004C16B7" w:rsidP="00BC6076">
      <w:pPr>
        <w:pStyle w:val="PSDS-CorpodeTexto"/>
        <w:rPr>
          <w:del w:id="219" w:author="Thiago Cruz" w:date="2017-11-10T20:24:00Z"/>
          <w:sz w:val="24"/>
          <w:szCs w:val="24"/>
          <w:highlight w:val="yellow"/>
        </w:rPr>
      </w:pPr>
      <w:del w:id="220" w:author="Thiago Cruz" w:date="2017-11-10T20:24:00Z">
        <w:r w:rsidRPr="003E4306" w:rsidDel="00A1366A">
          <w:rPr>
            <w:sz w:val="24"/>
            <w:szCs w:val="24"/>
            <w:highlight w:val="yellow"/>
          </w:rPr>
          <w:delText xml:space="preserve">Dados de Tag e Produtos, </w:delText>
        </w:r>
        <w:r w:rsidR="00EB6F90" w:rsidRPr="003E4306" w:rsidDel="00A1366A">
          <w:rPr>
            <w:sz w:val="24"/>
            <w:szCs w:val="24"/>
            <w:highlight w:val="yellow"/>
          </w:rPr>
          <w:delText>precisão estar</w:delText>
        </w:r>
        <w:r w:rsidRPr="003E4306" w:rsidDel="00A1366A">
          <w:rPr>
            <w:sz w:val="24"/>
            <w:szCs w:val="24"/>
            <w:highlight w:val="yellow"/>
          </w:rPr>
          <w:delText xml:space="preserve"> cadastradas</w:delText>
        </w:r>
        <w:r w:rsidR="00BC6076" w:rsidRPr="003E4306" w:rsidDel="00A1366A">
          <w:rPr>
            <w:sz w:val="24"/>
            <w:szCs w:val="24"/>
            <w:highlight w:val="yellow"/>
          </w:rPr>
          <w:delText xml:space="preserve"> </w:delText>
        </w:r>
        <w:r w:rsidR="006463CE" w:rsidRPr="003E4306" w:rsidDel="00A1366A">
          <w:rPr>
            <w:sz w:val="24"/>
            <w:szCs w:val="24"/>
            <w:highlight w:val="yellow"/>
          </w:rPr>
          <w:delText xml:space="preserve">no </w:delText>
        </w:r>
        <w:r w:rsidR="00BC6076" w:rsidRPr="003E4306" w:rsidDel="00A1366A">
          <w:rPr>
            <w:sz w:val="24"/>
            <w:szCs w:val="24"/>
            <w:highlight w:val="yellow"/>
          </w:rPr>
          <w:delText>sistema.</w:delText>
        </w:r>
      </w:del>
    </w:p>
    <w:p w14:paraId="6268479D" w14:textId="60F86D64" w:rsidR="00BC6076" w:rsidRPr="003E4306" w:rsidDel="00A1366A" w:rsidRDefault="00BC6076" w:rsidP="00BC6076">
      <w:pPr>
        <w:rPr>
          <w:del w:id="221" w:author="Thiago Cruz" w:date="2017-11-10T20:24:00Z"/>
          <w:highlight w:val="yellow"/>
        </w:rPr>
      </w:pPr>
    </w:p>
    <w:p w14:paraId="5590395C" w14:textId="3589893E" w:rsidR="00BC6076" w:rsidRPr="003E4306" w:rsidDel="00A1366A" w:rsidRDefault="00BC6076" w:rsidP="00BC6076">
      <w:pPr>
        <w:pStyle w:val="PSDS-CorpodeTexto"/>
        <w:rPr>
          <w:del w:id="222" w:author="Thiago Cruz" w:date="2017-11-10T20:24:00Z"/>
          <w:sz w:val="24"/>
          <w:szCs w:val="24"/>
          <w:highlight w:val="yellow"/>
        </w:rPr>
      </w:pPr>
    </w:p>
    <w:p w14:paraId="18F56AC5" w14:textId="7862E949" w:rsidR="00BC6076" w:rsidRPr="003E4306" w:rsidDel="00A1366A" w:rsidRDefault="00BC6076" w:rsidP="00BC6076">
      <w:pPr>
        <w:pStyle w:val="PSDS-MarcadoresNivel1"/>
        <w:numPr>
          <w:ilvl w:val="0"/>
          <w:numId w:val="16"/>
        </w:numPr>
        <w:rPr>
          <w:del w:id="223" w:author="Thiago Cruz" w:date="2017-11-10T20:24:00Z"/>
          <w:b/>
          <w:sz w:val="24"/>
          <w:szCs w:val="24"/>
          <w:highlight w:val="yellow"/>
        </w:rPr>
      </w:pPr>
      <w:del w:id="224" w:author="Thiago Cruz" w:date="2017-11-10T20:24:00Z">
        <w:r w:rsidRPr="003E4306" w:rsidDel="00A1366A">
          <w:rPr>
            <w:b/>
            <w:sz w:val="24"/>
            <w:szCs w:val="24"/>
            <w:highlight w:val="yellow"/>
          </w:rPr>
          <w:delText>Fluxo Principal</w:delText>
        </w:r>
      </w:del>
    </w:p>
    <w:p w14:paraId="1A0DD412" w14:textId="059C8697" w:rsidR="00BC6076" w:rsidRPr="005B713A" w:rsidDel="00A1366A" w:rsidRDefault="00BC6076" w:rsidP="00BC6076">
      <w:pPr>
        <w:pStyle w:val="PSDS-CorpodeTexto"/>
        <w:ind w:left="709" w:firstLine="0"/>
        <w:rPr>
          <w:del w:id="225" w:author="Thiago Cruz" w:date="2017-11-10T20:24:00Z"/>
          <w:sz w:val="24"/>
          <w:szCs w:val="24"/>
        </w:rPr>
      </w:pPr>
    </w:p>
    <w:p w14:paraId="1F8D7B7A" w14:textId="2EBED126" w:rsidR="00BC6076" w:rsidRPr="003E4306" w:rsidDel="00A1366A" w:rsidRDefault="00BC6076" w:rsidP="00BC6076">
      <w:pPr>
        <w:pStyle w:val="PSDS-CorpodeTexto"/>
        <w:rPr>
          <w:del w:id="226" w:author="Thiago Cruz" w:date="2017-11-10T20:24:00Z"/>
          <w:sz w:val="24"/>
          <w:szCs w:val="24"/>
          <w:highlight w:val="yellow"/>
        </w:rPr>
      </w:pPr>
      <w:del w:id="227" w:author="Thiago Cruz" w:date="2017-11-10T20:24:00Z">
        <w:r w:rsidRPr="003E4306" w:rsidDel="00A1366A">
          <w:rPr>
            <w:sz w:val="24"/>
            <w:szCs w:val="24"/>
            <w:highlight w:val="yellow"/>
          </w:rPr>
          <w:delText>P1. Sistema solicita</w:delText>
        </w:r>
        <w:r w:rsidR="004E2C92" w:rsidRPr="003E4306" w:rsidDel="00A1366A">
          <w:rPr>
            <w:sz w:val="24"/>
            <w:szCs w:val="24"/>
            <w:highlight w:val="yellow"/>
          </w:rPr>
          <w:delText xml:space="preserve"> login</w:delText>
        </w:r>
      </w:del>
    </w:p>
    <w:p w14:paraId="11C6AEFF" w14:textId="50E79B04" w:rsidR="00BC6076" w:rsidRPr="003E4306" w:rsidDel="00A1366A" w:rsidRDefault="00BC6076" w:rsidP="00BC6076">
      <w:pPr>
        <w:pStyle w:val="PSDS-CorpodeTexto"/>
        <w:rPr>
          <w:del w:id="228" w:author="Thiago Cruz" w:date="2017-11-10T20:24:00Z"/>
          <w:sz w:val="24"/>
          <w:szCs w:val="24"/>
          <w:highlight w:val="yellow"/>
        </w:rPr>
      </w:pPr>
      <w:del w:id="229" w:author="Thiago Cruz" w:date="2017-11-10T20:24:00Z">
        <w:r w:rsidRPr="003E4306" w:rsidDel="00A1366A">
          <w:rPr>
            <w:sz w:val="24"/>
            <w:szCs w:val="24"/>
            <w:highlight w:val="yellow"/>
          </w:rPr>
          <w:delText xml:space="preserve">P2. Ator informa </w:delText>
        </w:r>
        <w:r w:rsidR="0056084C" w:rsidRPr="003E4306" w:rsidDel="00A1366A">
          <w:rPr>
            <w:sz w:val="24"/>
            <w:szCs w:val="24"/>
            <w:highlight w:val="yellow"/>
          </w:rPr>
          <w:delText>login</w:delText>
        </w:r>
      </w:del>
    </w:p>
    <w:p w14:paraId="0E341E8B" w14:textId="5D8C22FF" w:rsidR="00BC6076" w:rsidRPr="003E4306" w:rsidDel="00A1366A" w:rsidRDefault="00BC6076" w:rsidP="00BC6076">
      <w:pPr>
        <w:pStyle w:val="PSDS-CorpodeTexto"/>
        <w:rPr>
          <w:del w:id="230" w:author="Thiago Cruz" w:date="2017-11-10T20:24:00Z"/>
          <w:sz w:val="24"/>
          <w:szCs w:val="24"/>
          <w:highlight w:val="yellow"/>
        </w:rPr>
      </w:pPr>
      <w:del w:id="231" w:author="Thiago Cruz" w:date="2017-11-10T20:24:00Z">
        <w:r w:rsidRPr="003E4306" w:rsidDel="00A1366A">
          <w:rPr>
            <w:sz w:val="24"/>
            <w:szCs w:val="24"/>
            <w:highlight w:val="yellow"/>
          </w:rPr>
          <w:delText xml:space="preserve">P3. </w:delText>
        </w:r>
        <w:r w:rsidR="003D4EF1" w:rsidRPr="003E4306" w:rsidDel="00A1366A">
          <w:rPr>
            <w:sz w:val="24"/>
            <w:szCs w:val="24"/>
            <w:highlight w:val="yellow"/>
          </w:rPr>
          <w:delText xml:space="preserve">Ator </w:delText>
        </w:r>
        <w:r w:rsidR="004466D9" w:rsidRPr="003E4306" w:rsidDel="00A1366A">
          <w:rPr>
            <w:sz w:val="24"/>
            <w:szCs w:val="24"/>
            <w:highlight w:val="yellow"/>
          </w:rPr>
          <w:delText>realiza a busca port ta</w:delText>
        </w:r>
        <w:r w:rsidR="003D4EF1" w:rsidRPr="003E4306" w:rsidDel="00A1366A">
          <w:rPr>
            <w:sz w:val="24"/>
            <w:szCs w:val="24"/>
            <w:highlight w:val="yellow"/>
          </w:rPr>
          <w:delText>g</w:delText>
        </w:r>
        <w:r w:rsidR="004466D9" w:rsidRPr="003E4306" w:rsidDel="00A1366A">
          <w:rPr>
            <w:sz w:val="24"/>
            <w:szCs w:val="24"/>
            <w:highlight w:val="yellow"/>
          </w:rPr>
          <w:delText>s</w:delText>
        </w:r>
      </w:del>
    </w:p>
    <w:p w14:paraId="00846CED" w14:textId="26004D15" w:rsidR="00BC6076" w:rsidRPr="003E4306" w:rsidDel="00A1366A" w:rsidRDefault="00BC6076" w:rsidP="00BC6076">
      <w:pPr>
        <w:pStyle w:val="PSDS-CorpodeTexto"/>
        <w:rPr>
          <w:del w:id="232" w:author="Thiago Cruz" w:date="2017-11-10T20:24:00Z"/>
          <w:sz w:val="24"/>
          <w:szCs w:val="24"/>
          <w:highlight w:val="yellow"/>
        </w:rPr>
      </w:pPr>
      <w:del w:id="233" w:author="Thiago Cruz" w:date="2017-11-10T20:24:00Z">
        <w:r w:rsidRPr="003E4306" w:rsidDel="00A1366A">
          <w:rPr>
            <w:sz w:val="24"/>
            <w:szCs w:val="24"/>
            <w:highlight w:val="yellow"/>
          </w:rPr>
          <w:delText>P4. Ator infor</w:delText>
        </w:r>
        <w:r w:rsidR="00C96505" w:rsidRPr="003E4306" w:rsidDel="00A1366A">
          <w:rPr>
            <w:sz w:val="24"/>
            <w:szCs w:val="24"/>
            <w:highlight w:val="yellow"/>
          </w:rPr>
          <w:delText>ma o cadastro</w:delText>
        </w:r>
        <w:r w:rsidR="00EC67D2" w:rsidRPr="003E4306" w:rsidDel="00A1366A">
          <w:rPr>
            <w:sz w:val="24"/>
            <w:szCs w:val="24"/>
            <w:highlight w:val="yellow"/>
          </w:rPr>
          <w:delText xml:space="preserve"> tag</w:delText>
        </w:r>
        <w:r w:rsidR="00412BC5" w:rsidRPr="003E4306" w:rsidDel="00A1366A">
          <w:rPr>
            <w:sz w:val="24"/>
            <w:szCs w:val="24"/>
            <w:highlight w:val="yellow"/>
          </w:rPr>
          <w:delText xml:space="preserve"> (</w:delText>
        </w:r>
        <w:r w:rsidR="002C0F94" w:rsidRPr="003E4306" w:rsidDel="00A1366A">
          <w:rPr>
            <w:sz w:val="24"/>
            <w:szCs w:val="24"/>
            <w:highlight w:val="yellow"/>
          </w:rPr>
          <w:delText>A1</w:delText>
        </w:r>
        <w:r w:rsidR="00412BC5" w:rsidRPr="003E4306" w:rsidDel="00A1366A">
          <w:rPr>
            <w:sz w:val="24"/>
            <w:szCs w:val="24"/>
            <w:highlight w:val="yellow"/>
          </w:rPr>
          <w:delText>)</w:delText>
        </w:r>
      </w:del>
    </w:p>
    <w:p w14:paraId="73537CF0" w14:textId="0A31ABC4" w:rsidR="00BC6076" w:rsidRPr="003E4306" w:rsidDel="00A1366A" w:rsidRDefault="00BC6076" w:rsidP="00BC6076">
      <w:pPr>
        <w:pStyle w:val="PSDS-CorpodeTexto"/>
        <w:rPr>
          <w:del w:id="234" w:author="Thiago Cruz" w:date="2017-11-10T20:24:00Z"/>
          <w:sz w:val="24"/>
          <w:szCs w:val="24"/>
          <w:highlight w:val="yellow"/>
        </w:rPr>
      </w:pPr>
      <w:del w:id="235" w:author="Thiago Cruz" w:date="2017-11-10T20:24:00Z">
        <w:r w:rsidRPr="003E4306" w:rsidDel="00A1366A">
          <w:rPr>
            <w:sz w:val="24"/>
            <w:szCs w:val="24"/>
            <w:highlight w:val="yellow"/>
          </w:rPr>
          <w:delText xml:space="preserve">P5. </w:delText>
        </w:r>
        <w:r w:rsidR="00B80CF6" w:rsidRPr="003E4306" w:rsidDel="00A1366A">
          <w:rPr>
            <w:sz w:val="24"/>
            <w:szCs w:val="24"/>
            <w:highlight w:val="yellow"/>
          </w:rPr>
          <w:delText>Ator informa o produto associado a tag</w:delText>
        </w:r>
        <w:r w:rsidRPr="003E4306" w:rsidDel="00A1366A">
          <w:rPr>
            <w:sz w:val="24"/>
            <w:szCs w:val="24"/>
            <w:highlight w:val="yellow"/>
          </w:rPr>
          <w:delText xml:space="preserve"> </w:delText>
        </w:r>
        <w:r w:rsidR="002A699D" w:rsidRPr="003E4306" w:rsidDel="00A1366A">
          <w:rPr>
            <w:sz w:val="24"/>
            <w:szCs w:val="24"/>
            <w:highlight w:val="yellow"/>
          </w:rPr>
          <w:delText>(A2)</w:delText>
        </w:r>
      </w:del>
    </w:p>
    <w:p w14:paraId="64ECEFE8" w14:textId="7A3BCBDE" w:rsidR="00BC6076" w:rsidRPr="003E4306" w:rsidDel="00A1366A" w:rsidRDefault="00BC6076" w:rsidP="00BC6076">
      <w:pPr>
        <w:pStyle w:val="PSDS-CorpodeTexto"/>
        <w:rPr>
          <w:del w:id="236" w:author="Thiago Cruz" w:date="2017-11-10T20:24:00Z"/>
          <w:sz w:val="24"/>
          <w:szCs w:val="24"/>
          <w:highlight w:val="yellow"/>
        </w:rPr>
      </w:pPr>
      <w:del w:id="237" w:author="Thiago Cruz" w:date="2017-11-10T20:24:00Z">
        <w:r w:rsidRPr="003E4306" w:rsidDel="00A1366A">
          <w:rPr>
            <w:sz w:val="24"/>
            <w:szCs w:val="24"/>
            <w:highlight w:val="yellow"/>
          </w:rPr>
          <w:delText xml:space="preserve">P6. Ator </w:delText>
        </w:r>
        <w:r w:rsidR="00945861" w:rsidRPr="003E4306" w:rsidDel="00A1366A">
          <w:rPr>
            <w:sz w:val="24"/>
            <w:szCs w:val="24"/>
            <w:highlight w:val="yellow"/>
          </w:rPr>
          <w:delText>busca o produto</w:delText>
        </w:r>
        <w:r w:rsidR="00EA67D1" w:rsidRPr="003E4306" w:rsidDel="00A1366A">
          <w:rPr>
            <w:sz w:val="24"/>
            <w:szCs w:val="24"/>
            <w:highlight w:val="yellow"/>
          </w:rPr>
          <w:delText xml:space="preserve"> (A3)</w:delText>
        </w:r>
      </w:del>
    </w:p>
    <w:p w14:paraId="70BC923C" w14:textId="5E69BF28" w:rsidR="00BC6076" w:rsidRPr="005B713A" w:rsidDel="00A1366A" w:rsidRDefault="00BC6076" w:rsidP="00BC6076">
      <w:pPr>
        <w:pStyle w:val="PSDS-CorpodeTexto"/>
        <w:rPr>
          <w:del w:id="238" w:author="Thiago Cruz" w:date="2017-11-10T20:24:00Z"/>
          <w:sz w:val="24"/>
          <w:szCs w:val="24"/>
        </w:rPr>
      </w:pPr>
      <w:del w:id="239" w:author="Thiago Cruz" w:date="2017-11-10T20:24:00Z">
        <w:r w:rsidRPr="003E4306" w:rsidDel="00A1366A">
          <w:rPr>
            <w:sz w:val="24"/>
            <w:szCs w:val="24"/>
            <w:highlight w:val="yellow"/>
          </w:rPr>
          <w:delText xml:space="preserve">P7. </w:delText>
        </w:r>
        <w:r w:rsidR="006A6E72" w:rsidRPr="003E4306" w:rsidDel="00A1366A">
          <w:rPr>
            <w:sz w:val="24"/>
            <w:szCs w:val="24"/>
            <w:highlight w:val="yellow"/>
          </w:rPr>
          <w:delText>Ator informa</w:delText>
        </w:r>
        <w:r w:rsidR="00496210" w:rsidRPr="003E4306" w:rsidDel="00A1366A">
          <w:rPr>
            <w:sz w:val="24"/>
            <w:szCs w:val="24"/>
            <w:highlight w:val="yellow"/>
          </w:rPr>
          <w:delText xml:space="preserve"> a tag associada ao </w:delText>
        </w:r>
        <w:r w:rsidR="00EA67D1" w:rsidRPr="003E4306" w:rsidDel="00A1366A">
          <w:rPr>
            <w:sz w:val="24"/>
            <w:szCs w:val="24"/>
            <w:highlight w:val="yellow"/>
          </w:rPr>
          <w:delText>produto (A4)</w:delText>
        </w:r>
      </w:del>
    </w:p>
    <w:p w14:paraId="0D430AC6" w14:textId="19D75D17" w:rsidR="00BC6076" w:rsidRPr="00672724" w:rsidDel="00A1366A" w:rsidRDefault="00BC6076" w:rsidP="00BC6076">
      <w:pPr>
        <w:pStyle w:val="PSDS-CorpodeTexto"/>
        <w:rPr>
          <w:del w:id="240" w:author="Thiago Cruz" w:date="2017-11-10T20:24:00Z"/>
          <w:sz w:val="24"/>
          <w:szCs w:val="24"/>
          <w:highlight w:val="yellow"/>
        </w:rPr>
      </w:pPr>
      <w:del w:id="241" w:author="Thiago Cruz" w:date="2017-11-10T20:24:00Z">
        <w:r w:rsidRPr="00672724" w:rsidDel="00A1366A">
          <w:rPr>
            <w:sz w:val="24"/>
            <w:szCs w:val="24"/>
            <w:highlight w:val="yellow"/>
          </w:rPr>
          <w:delText>P8. Ator informa o grau de dificuldade</w:delText>
        </w:r>
      </w:del>
    </w:p>
    <w:p w14:paraId="600114E3" w14:textId="054E7044" w:rsidR="00BC6076" w:rsidRPr="00672724" w:rsidDel="00A1366A" w:rsidRDefault="00BC6076" w:rsidP="00BC6076">
      <w:pPr>
        <w:pStyle w:val="PSDS-CorpodeTexto"/>
        <w:rPr>
          <w:del w:id="242" w:author="Thiago Cruz" w:date="2017-11-10T20:24:00Z"/>
          <w:sz w:val="24"/>
          <w:szCs w:val="24"/>
          <w:highlight w:val="yellow"/>
        </w:rPr>
      </w:pPr>
      <w:del w:id="243" w:author="Thiago Cruz" w:date="2017-11-10T20:24:00Z">
        <w:r w:rsidRPr="00672724" w:rsidDel="00A1366A">
          <w:rPr>
            <w:sz w:val="24"/>
            <w:szCs w:val="24"/>
            <w:highlight w:val="yellow"/>
          </w:rPr>
          <w:delText>P9. Sistema solicita da onde foi retirada a questão</w:delText>
        </w:r>
      </w:del>
    </w:p>
    <w:p w14:paraId="248B22D5" w14:textId="2D3597C7" w:rsidR="00BC6076" w:rsidRPr="00672724" w:rsidDel="00A1366A" w:rsidRDefault="00BC6076" w:rsidP="00BC6076">
      <w:pPr>
        <w:pStyle w:val="PSDS-CorpodeTexto"/>
        <w:rPr>
          <w:del w:id="244" w:author="Thiago Cruz" w:date="2017-11-10T20:24:00Z"/>
          <w:sz w:val="24"/>
          <w:szCs w:val="24"/>
          <w:highlight w:val="yellow"/>
        </w:rPr>
      </w:pPr>
      <w:del w:id="245" w:author="Thiago Cruz" w:date="2017-11-10T20:24:00Z">
        <w:r w:rsidRPr="00672724" w:rsidDel="00A1366A">
          <w:rPr>
            <w:sz w:val="24"/>
            <w:szCs w:val="24"/>
            <w:highlight w:val="yellow"/>
          </w:rPr>
          <w:delText>P10. Ator informa a origem da questão</w:delText>
        </w:r>
      </w:del>
    </w:p>
    <w:p w14:paraId="08C3FB1B" w14:textId="7C0C742C" w:rsidR="00BC6076" w:rsidRPr="00672724" w:rsidDel="00A1366A" w:rsidRDefault="00BC6076" w:rsidP="00BC6076">
      <w:pPr>
        <w:pStyle w:val="PSDS-CorpodeTexto"/>
        <w:rPr>
          <w:del w:id="246" w:author="Thiago Cruz" w:date="2017-11-10T20:24:00Z"/>
          <w:sz w:val="24"/>
          <w:szCs w:val="24"/>
          <w:highlight w:val="yellow"/>
        </w:rPr>
      </w:pPr>
      <w:del w:id="247" w:author="Thiago Cruz" w:date="2017-11-10T20:24:00Z">
        <w:r w:rsidRPr="00672724" w:rsidDel="00A1366A">
          <w:rPr>
            <w:sz w:val="24"/>
            <w:szCs w:val="24"/>
            <w:highlight w:val="yellow"/>
          </w:rPr>
          <w:delText>P11. Sistema solicita o loggin do usuário responsável pela questão</w:delText>
        </w:r>
      </w:del>
    </w:p>
    <w:p w14:paraId="6184F759" w14:textId="04D1B5BF" w:rsidR="00BC6076" w:rsidRPr="00672724" w:rsidDel="00A1366A" w:rsidRDefault="00BC6076" w:rsidP="00BC6076">
      <w:pPr>
        <w:pStyle w:val="PSDS-CorpodeTexto"/>
        <w:rPr>
          <w:del w:id="248" w:author="Thiago Cruz" w:date="2017-11-10T20:24:00Z"/>
          <w:sz w:val="24"/>
          <w:szCs w:val="24"/>
          <w:highlight w:val="yellow"/>
        </w:rPr>
      </w:pPr>
      <w:del w:id="249" w:author="Thiago Cruz" w:date="2017-11-10T20:24:00Z">
        <w:r w:rsidRPr="00672724" w:rsidDel="00A1366A">
          <w:rPr>
            <w:sz w:val="24"/>
            <w:szCs w:val="24"/>
            <w:highlight w:val="yellow"/>
          </w:rPr>
          <w:delText>P12. Ator informa o loggin do responsável</w:delText>
        </w:r>
      </w:del>
    </w:p>
    <w:p w14:paraId="4512088B" w14:textId="7C361A4E" w:rsidR="00BC6076" w:rsidRPr="00672724" w:rsidDel="00A1366A" w:rsidRDefault="00BC6076" w:rsidP="00BC6076">
      <w:pPr>
        <w:pStyle w:val="PSDS-CorpodeTexto"/>
        <w:rPr>
          <w:del w:id="250" w:author="Thiago Cruz" w:date="2017-11-10T20:24:00Z"/>
          <w:sz w:val="24"/>
          <w:szCs w:val="24"/>
          <w:highlight w:val="yellow"/>
        </w:rPr>
      </w:pPr>
      <w:del w:id="251" w:author="Thiago Cruz" w:date="2017-11-10T20:24:00Z">
        <w:r w:rsidRPr="00672724" w:rsidDel="00A1366A">
          <w:rPr>
            <w:sz w:val="24"/>
            <w:szCs w:val="24"/>
            <w:highlight w:val="yellow"/>
          </w:rPr>
          <w:delText>P13. Sistema valida loggin do responsável (A1)</w:delText>
        </w:r>
      </w:del>
    </w:p>
    <w:p w14:paraId="5FDE95F5" w14:textId="777EE0FD" w:rsidR="00BC6076" w:rsidRPr="00672724" w:rsidDel="00A1366A" w:rsidRDefault="00BC6076" w:rsidP="00BC6076">
      <w:pPr>
        <w:pStyle w:val="PSDS-CorpodeTexto"/>
        <w:rPr>
          <w:del w:id="252" w:author="Thiago Cruz" w:date="2017-11-10T20:24:00Z"/>
          <w:sz w:val="24"/>
          <w:szCs w:val="24"/>
          <w:highlight w:val="yellow"/>
        </w:rPr>
      </w:pPr>
      <w:del w:id="253" w:author="Thiago Cruz" w:date="2017-11-10T20:24:00Z">
        <w:r w:rsidRPr="00672724" w:rsidDel="00A1366A">
          <w:rPr>
            <w:sz w:val="24"/>
            <w:szCs w:val="24"/>
            <w:highlight w:val="yellow"/>
          </w:rPr>
          <w:delText>P14. Sistema solicita a data de inserção da questão</w:delText>
        </w:r>
      </w:del>
    </w:p>
    <w:p w14:paraId="792BD38F" w14:textId="598A385A" w:rsidR="00BC6076" w:rsidRPr="00672724" w:rsidDel="00A1366A" w:rsidRDefault="00BC6076" w:rsidP="00BC6076">
      <w:pPr>
        <w:pStyle w:val="PSDS-CorpodeTexto"/>
        <w:rPr>
          <w:del w:id="254" w:author="Thiago Cruz" w:date="2017-11-10T20:24:00Z"/>
          <w:sz w:val="24"/>
          <w:szCs w:val="24"/>
          <w:highlight w:val="yellow"/>
        </w:rPr>
      </w:pPr>
      <w:del w:id="255" w:author="Thiago Cruz" w:date="2017-11-10T20:24:00Z">
        <w:r w:rsidRPr="00672724" w:rsidDel="00A1366A">
          <w:rPr>
            <w:sz w:val="24"/>
            <w:szCs w:val="24"/>
            <w:highlight w:val="yellow"/>
          </w:rPr>
          <w:delText xml:space="preserve">P15. Ator informa a data </w:delText>
        </w:r>
      </w:del>
    </w:p>
    <w:p w14:paraId="216002F2" w14:textId="26A0CB02" w:rsidR="00BC6076" w:rsidRPr="00672724" w:rsidDel="00A1366A" w:rsidRDefault="00BC6076" w:rsidP="00BC6076">
      <w:pPr>
        <w:pStyle w:val="PSDS-CorpodeTexto"/>
        <w:rPr>
          <w:del w:id="256" w:author="Thiago Cruz" w:date="2017-11-10T20:24:00Z"/>
          <w:sz w:val="24"/>
          <w:szCs w:val="24"/>
          <w:highlight w:val="yellow"/>
        </w:rPr>
      </w:pPr>
      <w:del w:id="257" w:author="Thiago Cruz" w:date="2017-11-10T20:24:00Z">
        <w:r w:rsidRPr="00672724" w:rsidDel="00A1366A">
          <w:rPr>
            <w:sz w:val="24"/>
            <w:szCs w:val="24"/>
            <w:highlight w:val="yellow"/>
          </w:rPr>
          <w:delText>P16. Sistema valida a data (A2)</w:delText>
        </w:r>
      </w:del>
    </w:p>
    <w:p w14:paraId="7B5DCA43" w14:textId="0198DE4D" w:rsidR="00BC6076" w:rsidRPr="00672724" w:rsidDel="00A1366A" w:rsidRDefault="00BC6076" w:rsidP="00BC6076">
      <w:pPr>
        <w:pStyle w:val="PSDS-CorpodeTexto"/>
        <w:rPr>
          <w:del w:id="258" w:author="Thiago Cruz" w:date="2017-11-10T20:24:00Z"/>
          <w:sz w:val="24"/>
          <w:szCs w:val="24"/>
          <w:highlight w:val="yellow"/>
        </w:rPr>
      </w:pPr>
      <w:del w:id="259" w:author="Thiago Cruz" w:date="2017-11-10T20:24:00Z">
        <w:r w:rsidRPr="00672724" w:rsidDel="00A1366A">
          <w:rPr>
            <w:sz w:val="24"/>
            <w:szCs w:val="24"/>
            <w:highlight w:val="yellow"/>
          </w:rPr>
          <w:delText>P17. Sistema solicita o tipo de questão</w:delText>
        </w:r>
      </w:del>
    </w:p>
    <w:p w14:paraId="58257010" w14:textId="6094E9E4" w:rsidR="00BC6076" w:rsidRPr="00672724" w:rsidDel="00A1366A" w:rsidRDefault="00BC6076" w:rsidP="00BC6076">
      <w:pPr>
        <w:pStyle w:val="PSDS-CorpodeTexto"/>
        <w:rPr>
          <w:del w:id="260" w:author="Thiago Cruz" w:date="2017-11-10T20:24:00Z"/>
          <w:sz w:val="24"/>
          <w:szCs w:val="24"/>
          <w:highlight w:val="yellow"/>
        </w:rPr>
      </w:pPr>
      <w:del w:id="261" w:author="Thiago Cruz" w:date="2017-11-10T20:24:00Z">
        <w:r w:rsidRPr="00672724" w:rsidDel="00A1366A">
          <w:rPr>
            <w:sz w:val="24"/>
            <w:szCs w:val="24"/>
            <w:highlight w:val="yellow"/>
          </w:rPr>
          <w:delText>P18. Ator informa o tipo de questão</w:delText>
        </w:r>
      </w:del>
    </w:p>
    <w:p w14:paraId="2F48FC3E" w14:textId="4BDDB954" w:rsidR="00BC6076" w:rsidRPr="00672724" w:rsidDel="00A1366A" w:rsidRDefault="00BC6076" w:rsidP="00BC6076">
      <w:pPr>
        <w:pStyle w:val="PSDS-CorpodeTexto"/>
        <w:rPr>
          <w:del w:id="262" w:author="Thiago Cruz" w:date="2017-11-10T20:24:00Z"/>
          <w:sz w:val="24"/>
          <w:szCs w:val="24"/>
          <w:highlight w:val="yellow"/>
        </w:rPr>
      </w:pPr>
      <w:del w:id="263" w:author="Thiago Cruz" w:date="2017-11-10T20:24:00Z">
        <w:r w:rsidRPr="00672724" w:rsidDel="00A1366A">
          <w:rPr>
            <w:sz w:val="24"/>
            <w:szCs w:val="24"/>
            <w:highlight w:val="yellow"/>
          </w:rPr>
          <w:delText>P19. Sistema solicita a questão</w:delText>
        </w:r>
      </w:del>
    </w:p>
    <w:p w14:paraId="1E01959E" w14:textId="141BA73B" w:rsidR="00BC6076" w:rsidRPr="00672724" w:rsidDel="00A1366A" w:rsidRDefault="00BC6076" w:rsidP="00BC6076">
      <w:pPr>
        <w:pStyle w:val="PSDS-CorpodeTexto"/>
        <w:rPr>
          <w:del w:id="264" w:author="Thiago Cruz" w:date="2017-11-10T20:24:00Z"/>
          <w:sz w:val="24"/>
          <w:szCs w:val="24"/>
          <w:highlight w:val="yellow"/>
        </w:rPr>
      </w:pPr>
      <w:del w:id="265" w:author="Thiago Cruz" w:date="2017-11-10T20:24:00Z">
        <w:r w:rsidRPr="00672724" w:rsidDel="00A1366A">
          <w:rPr>
            <w:sz w:val="24"/>
            <w:szCs w:val="24"/>
            <w:highlight w:val="yellow"/>
          </w:rPr>
          <w:delText>P20. Ator informa a questão</w:delText>
        </w:r>
      </w:del>
    </w:p>
    <w:p w14:paraId="3DD57FA0" w14:textId="03EB4280" w:rsidR="00BC6076" w:rsidRPr="00672724" w:rsidDel="00A1366A" w:rsidRDefault="00BC6076" w:rsidP="00BC6076">
      <w:pPr>
        <w:pStyle w:val="PSDS-CorpodeTexto"/>
        <w:rPr>
          <w:del w:id="266" w:author="Thiago Cruz" w:date="2017-11-10T20:24:00Z"/>
          <w:sz w:val="24"/>
          <w:szCs w:val="24"/>
          <w:highlight w:val="yellow"/>
        </w:rPr>
      </w:pPr>
      <w:del w:id="267" w:author="Thiago Cruz" w:date="2017-11-10T20:24:00Z">
        <w:r w:rsidRPr="00672724" w:rsidDel="00A1366A">
          <w:rPr>
            <w:sz w:val="24"/>
            <w:szCs w:val="24"/>
            <w:highlight w:val="yellow"/>
          </w:rPr>
          <w:delText>P21. Sistema solicita comentário</w:delText>
        </w:r>
      </w:del>
    </w:p>
    <w:p w14:paraId="428E03ED" w14:textId="345B6373" w:rsidR="00BC6076" w:rsidRPr="00672724" w:rsidDel="00A1366A" w:rsidRDefault="00BC6076" w:rsidP="00BC6076">
      <w:pPr>
        <w:pStyle w:val="PSDS-CorpodeTexto"/>
        <w:rPr>
          <w:del w:id="268" w:author="Thiago Cruz" w:date="2017-11-10T20:24:00Z"/>
          <w:sz w:val="24"/>
          <w:szCs w:val="24"/>
          <w:highlight w:val="yellow"/>
        </w:rPr>
      </w:pPr>
      <w:del w:id="269" w:author="Thiago Cruz" w:date="2017-11-10T20:24:00Z">
        <w:r w:rsidRPr="00672724" w:rsidDel="00A1366A">
          <w:rPr>
            <w:sz w:val="24"/>
            <w:szCs w:val="24"/>
            <w:highlight w:val="yellow"/>
          </w:rPr>
          <w:delText>P22. Ator informa comentário</w:delText>
        </w:r>
      </w:del>
    </w:p>
    <w:p w14:paraId="5D397D07" w14:textId="3102F34B" w:rsidR="00BC6076" w:rsidRPr="00672724" w:rsidDel="00A1366A" w:rsidRDefault="00BC6076" w:rsidP="00BC6076">
      <w:pPr>
        <w:pStyle w:val="PSDS-CorpodeTexto"/>
        <w:rPr>
          <w:del w:id="270" w:author="Thiago Cruz" w:date="2017-11-10T20:24:00Z"/>
          <w:sz w:val="24"/>
          <w:szCs w:val="24"/>
          <w:highlight w:val="yellow"/>
        </w:rPr>
      </w:pPr>
      <w:del w:id="271" w:author="Thiago Cruz" w:date="2017-11-10T20:24:00Z">
        <w:r w:rsidRPr="00672724" w:rsidDel="00A1366A">
          <w:rPr>
            <w:sz w:val="24"/>
            <w:szCs w:val="24"/>
            <w:highlight w:val="yellow"/>
          </w:rPr>
          <w:delText>P23. Ator clica no botão salvar</w:delText>
        </w:r>
      </w:del>
    </w:p>
    <w:p w14:paraId="017E5EE5" w14:textId="593C46C8" w:rsidR="00BC6076" w:rsidRPr="00672724" w:rsidDel="00A1366A" w:rsidRDefault="00BC6076" w:rsidP="00BC6076">
      <w:pPr>
        <w:pStyle w:val="PSDS-CorpodeTexto"/>
        <w:rPr>
          <w:del w:id="272" w:author="Thiago Cruz" w:date="2017-11-10T20:24:00Z"/>
          <w:sz w:val="24"/>
          <w:szCs w:val="24"/>
          <w:highlight w:val="yellow"/>
        </w:rPr>
      </w:pPr>
      <w:del w:id="273" w:author="Thiago Cruz" w:date="2017-11-10T20:24:00Z">
        <w:r w:rsidRPr="00672724" w:rsidDel="00A1366A">
          <w:rPr>
            <w:sz w:val="24"/>
            <w:szCs w:val="24"/>
            <w:highlight w:val="yellow"/>
          </w:rPr>
          <w:delText>P24. Sistema valida todos os dados (A3)</w:delText>
        </w:r>
      </w:del>
    </w:p>
    <w:p w14:paraId="680B3980" w14:textId="78744BE2" w:rsidR="00BC6076" w:rsidRPr="00672724" w:rsidDel="00A1366A" w:rsidRDefault="00BC6076" w:rsidP="00BC6076">
      <w:pPr>
        <w:pStyle w:val="PSDS-CorpodeTexto"/>
        <w:rPr>
          <w:del w:id="274" w:author="Thiago Cruz" w:date="2017-11-10T20:24:00Z"/>
          <w:sz w:val="24"/>
          <w:szCs w:val="24"/>
          <w:highlight w:val="yellow"/>
        </w:rPr>
      </w:pPr>
      <w:del w:id="275" w:author="Thiago Cruz" w:date="2017-11-10T20:24:00Z">
        <w:r w:rsidRPr="00672724" w:rsidDel="00A1366A">
          <w:rPr>
            <w:sz w:val="24"/>
            <w:szCs w:val="24"/>
            <w:highlight w:val="yellow"/>
          </w:rPr>
          <w:delText>P25. Sistema cadastra a questão no banco de dados (E1)</w:delText>
        </w:r>
      </w:del>
    </w:p>
    <w:p w14:paraId="11A9DA31" w14:textId="5048D31E" w:rsidR="00BC6076" w:rsidRPr="005B713A" w:rsidDel="00A1366A" w:rsidRDefault="00BC6076" w:rsidP="00BC6076">
      <w:pPr>
        <w:pStyle w:val="PSDS-CorpodeTexto"/>
        <w:rPr>
          <w:del w:id="276" w:author="Thiago Cruz" w:date="2017-11-10T20:24:00Z"/>
          <w:sz w:val="24"/>
          <w:szCs w:val="24"/>
        </w:rPr>
      </w:pPr>
      <w:del w:id="277" w:author="Thiago Cruz" w:date="2017-11-10T20:24:00Z">
        <w:r w:rsidRPr="00672724" w:rsidDel="00A1366A">
          <w:rPr>
            <w:sz w:val="24"/>
            <w:szCs w:val="24"/>
            <w:highlight w:val="yellow"/>
          </w:rPr>
          <w:delText>P26. Sistema exibe mensagem “Questão cadastrada com sucesso”</w:delText>
        </w:r>
      </w:del>
    </w:p>
    <w:p w14:paraId="3C243DF4" w14:textId="14D814A5" w:rsidR="00BC6076" w:rsidRPr="005B713A" w:rsidDel="00A1366A" w:rsidRDefault="00BC6076" w:rsidP="00BC6076">
      <w:pPr>
        <w:pStyle w:val="PSDS-CorpodeTexto"/>
        <w:rPr>
          <w:del w:id="278" w:author="Thiago Cruz" w:date="2017-11-10T20:24:00Z"/>
          <w:sz w:val="24"/>
          <w:szCs w:val="24"/>
        </w:rPr>
      </w:pPr>
    </w:p>
    <w:p w14:paraId="55697D4D" w14:textId="409CC340" w:rsidR="00BC6076" w:rsidRPr="005B713A" w:rsidDel="00A1366A" w:rsidRDefault="00BC6076" w:rsidP="00BC6076">
      <w:pPr>
        <w:rPr>
          <w:del w:id="279" w:author="Thiago Cruz" w:date="2017-11-10T20:24:00Z"/>
        </w:rPr>
      </w:pPr>
      <w:del w:id="280" w:author="Thiago Cruz" w:date="2017-11-10T20:24:00Z">
        <w:r w:rsidRPr="005B713A" w:rsidDel="00A1366A">
          <w:br w:type="page"/>
        </w:r>
      </w:del>
    </w:p>
    <w:p w14:paraId="4AF8CDA3" w14:textId="58FB48C3" w:rsidR="00BC6076" w:rsidRPr="005B713A" w:rsidDel="00A1366A" w:rsidRDefault="00BC6076" w:rsidP="00BC6076">
      <w:pPr>
        <w:pStyle w:val="PSDS-CorpodeTexto"/>
        <w:rPr>
          <w:del w:id="281" w:author="Thiago Cruz" w:date="2017-11-10T20:24:00Z"/>
          <w:sz w:val="24"/>
          <w:szCs w:val="24"/>
        </w:rPr>
      </w:pPr>
    </w:p>
    <w:p w14:paraId="45F5B7D0" w14:textId="3B234ADD" w:rsidR="00BC6076" w:rsidRPr="005B713A" w:rsidDel="00A1366A" w:rsidRDefault="00BC6076" w:rsidP="00BC6076">
      <w:pPr>
        <w:pStyle w:val="PSDS-CorpodeTexto"/>
        <w:rPr>
          <w:del w:id="282" w:author="Thiago Cruz" w:date="2017-11-10T20:24:00Z"/>
          <w:sz w:val="24"/>
          <w:szCs w:val="24"/>
        </w:rPr>
      </w:pPr>
    </w:p>
    <w:p w14:paraId="7E9978FB" w14:textId="53FBDAF3" w:rsidR="00BC6076" w:rsidRPr="003E4306" w:rsidDel="00A1366A" w:rsidRDefault="00BC6076" w:rsidP="00BC6076">
      <w:pPr>
        <w:pStyle w:val="PSDS-MarcadoresNivel1"/>
        <w:numPr>
          <w:ilvl w:val="0"/>
          <w:numId w:val="16"/>
        </w:numPr>
        <w:rPr>
          <w:del w:id="283" w:author="Thiago Cruz" w:date="2017-11-10T20:24:00Z"/>
          <w:b/>
          <w:sz w:val="24"/>
          <w:szCs w:val="24"/>
          <w:highlight w:val="yellow"/>
        </w:rPr>
      </w:pPr>
      <w:del w:id="284" w:author="Thiago Cruz" w:date="2017-11-10T20:24:00Z">
        <w:r w:rsidRPr="003E4306" w:rsidDel="00A1366A">
          <w:rPr>
            <w:b/>
            <w:sz w:val="24"/>
            <w:szCs w:val="24"/>
            <w:highlight w:val="yellow"/>
          </w:rPr>
          <w:delText>Fluxos Alternativos</w:delText>
        </w:r>
      </w:del>
    </w:p>
    <w:p w14:paraId="60C32DE4" w14:textId="000B6DE1" w:rsidR="00BC6076" w:rsidRPr="003E4306" w:rsidDel="00A1366A" w:rsidRDefault="00BC6076" w:rsidP="00BC6076">
      <w:pPr>
        <w:pStyle w:val="PSDS-MarcadoresNivel1"/>
        <w:ind w:firstLine="0"/>
        <w:rPr>
          <w:del w:id="285" w:author="Thiago Cruz" w:date="2017-11-10T20:24:00Z"/>
          <w:b/>
          <w:sz w:val="24"/>
          <w:szCs w:val="24"/>
          <w:highlight w:val="yellow"/>
        </w:rPr>
      </w:pPr>
    </w:p>
    <w:p w14:paraId="3AC475A5" w14:textId="2928F075" w:rsidR="00BC6076" w:rsidRPr="003E4306" w:rsidDel="00A1366A" w:rsidRDefault="00BC6076" w:rsidP="00BC6076">
      <w:pPr>
        <w:pStyle w:val="PSDS-CorpodeTexto"/>
        <w:ind w:firstLine="0"/>
        <w:rPr>
          <w:del w:id="286" w:author="Thiago Cruz" w:date="2017-11-10T20:24:00Z"/>
          <w:sz w:val="24"/>
          <w:szCs w:val="24"/>
          <w:highlight w:val="yellow"/>
        </w:rPr>
      </w:pPr>
      <w:del w:id="287" w:author="Thiago Cruz" w:date="2017-11-10T20:24:00Z">
        <w:r w:rsidRPr="003E4306" w:rsidDel="00A1366A">
          <w:rPr>
            <w:sz w:val="24"/>
            <w:szCs w:val="24"/>
            <w:highlight w:val="yellow"/>
          </w:rPr>
          <w:delText>Esse fluxo alternativo ao passo 13 (P13).</w:delText>
        </w:r>
      </w:del>
    </w:p>
    <w:p w14:paraId="1DE21169" w14:textId="229D9185" w:rsidR="00BC6076" w:rsidRPr="003E4306" w:rsidDel="00A1366A" w:rsidRDefault="00BC6076" w:rsidP="00BC6076">
      <w:pPr>
        <w:pStyle w:val="PSDS-CorpodeTexto"/>
        <w:rPr>
          <w:del w:id="288" w:author="Thiago Cruz" w:date="2017-11-10T20:24:00Z"/>
          <w:sz w:val="24"/>
          <w:szCs w:val="24"/>
          <w:highlight w:val="yellow"/>
        </w:rPr>
      </w:pPr>
    </w:p>
    <w:p w14:paraId="04C2B427" w14:textId="11E46D11" w:rsidR="00BC6076" w:rsidRPr="003E4306" w:rsidDel="00A1366A" w:rsidRDefault="00BC6076" w:rsidP="00BC6076">
      <w:pPr>
        <w:pStyle w:val="PSDS-CorpodeTexto"/>
        <w:rPr>
          <w:del w:id="289" w:author="Thiago Cruz" w:date="2017-11-10T20:24:00Z"/>
          <w:sz w:val="24"/>
          <w:szCs w:val="24"/>
          <w:highlight w:val="yellow"/>
        </w:rPr>
      </w:pPr>
      <w:del w:id="290" w:author="Thiago Cruz" w:date="2017-11-10T20:24:00Z">
        <w:r w:rsidRPr="003E4306" w:rsidDel="00A1366A">
          <w:rPr>
            <w:sz w:val="24"/>
            <w:szCs w:val="24"/>
            <w:highlight w:val="yellow"/>
          </w:rPr>
          <w:delText>(A1) Loggin incorreto</w:delText>
        </w:r>
      </w:del>
    </w:p>
    <w:p w14:paraId="3C85E8D3" w14:textId="0338DF2D" w:rsidR="00BC6076" w:rsidRPr="003E4306" w:rsidDel="00A1366A" w:rsidRDefault="00BC6076" w:rsidP="00BC6076">
      <w:pPr>
        <w:pStyle w:val="PSDS-CorpodeTexto"/>
        <w:rPr>
          <w:del w:id="291" w:author="Thiago Cruz" w:date="2017-11-10T20:24:00Z"/>
          <w:sz w:val="24"/>
          <w:szCs w:val="24"/>
          <w:highlight w:val="yellow"/>
        </w:rPr>
      </w:pPr>
      <w:del w:id="292" w:author="Thiago Cruz" w:date="2017-11-10T20:24:00Z">
        <w:r w:rsidRPr="003E4306" w:rsidDel="00A1366A">
          <w:rPr>
            <w:sz w:val="24"/>
            <w:szCs w:val="24"/>
            <w:highlight w:val="yellow"/>
          </w:rPr>
          <w:tab/>
          <w:delText>A1.1 Sistema informa que loggin não existe;</w:delText>
        </w:r>
      </w:del>
    </w:p>
    <w:p w14:paraId="7841CA61" w14:textId="37D66517" w:rsidR="00BC6076" w:rsidRPr="003E4306" w:rsidDel="00A1366A" w:rsidRDefault="00BC6076" w:rsidP="00BC6076">
      <w:pPr>
        <w:pStyle w:val="PSDS-CorpodeTexto"/>
        <w:rPr>
          <w:del w:id="293" w:author="Thiago Cruz" w:date="2017-11-10T20:24:00Z"/>
          <w:sz w:val="24"/>
          <w:szCs w:val="24"/>
          <w:highlight w:val="yellow"/>
        </w:rPr>
      </w:pPr>
      <w:del w:id="294" w:author="Thiago Cruz" w:date="2017-11-10T20:24:00Z">
        <w:r w:rsidRPr="003E4306" w:rsidDel="00A1366A">
          <w:rPr>
            <w:sz w:val="24"/>
            <w:szCs w:val="24"/>
            <w:highlight w:val="yellow"/>
          </w:rPr>
          <w:tab/>
          <w:delText>A1.2 Volta para o passo 12.</w:delText>
        </w:r>
      </w:del>
    </w:p>
    <w:p w14:paraId="0EFDE261" w14:textId="36F0EF7C" w:rsidR="00BC6076" w:rsidRPr="003E4306" w:rsidDel="00A1366A" w:rsidRDefault="00BC6076" w:rsidP="00BC6076">
      <w:pPr>
        <w:pStyle w:val="PSDS-CorpodeTexto"/>
        <w:rPr>
          <w:del w:id="295" w:author="Thiago Cruz" w:date="2017-11-10T20:24:00Z"/>
          <w:sz w:val="24"/>
          <w:szCs w:val="24"/>
          <w:highlight w:val="yellow"/>
        </w:rPr>
      </w:pPr>
    </w:p>
    <w:p w14:paraId="3CE24F85" w14:textId="54204781" w:rsidR="00BC6076" w:rsidRPr="003E4306" w:rsidDel="00A1366A" w:rsidRDefault="00BC6076" w:rsidP="00BC6076">
      <w:pPr>
        <w:pStyle w:val="PSDS-CorpodeTexto"/>
        <w:ind w:firstLine="0"/>
        <w:rPr>
          <w:del w:id="296" w:author="Thiago Cruz" w:date="2017-11-10T20:24:00Z"/>
          <w:sz w:val="24"/>
          <w:szCs w:val="24"/>
          <w:highlight w:val="yellow"/>
        </w:rPr>
      </w:pPr>
      <w:del w:id="297" w:author="Thiago Cruz" w:date="2017-11-10T20:24:00Z">
        <w:r w:rsidRPr="003E4306" w:rsidDel="00A1366A">
          <w:rPr>
            <w:sz w:val="24"/>
            <w:szCs w:val="24"/>
            <w:highlight w:val="yellow"/>
          </w:rPr>
          <w:delText>Esse fluxo alternativo ao passo 16 (P16).</w:delText>
        </w:r>
      </w:del>
    </w:p>
    <w:p w14:paraId="51118891" w14:textId="7564096F" w:rsidR="00BC6076" w:rsidRPr="003E4306" w:rsidDel="00A1366A" w:rsidRDefault="00BC6076" w:rsidP="00BC6076">
      <w:pPr>
        <w:pStyle w:val="PSDS-CorpodeTexto"/>
        <w:rPr>
          <w:del w:id="298" w:author="Thiago Cruz" w:date="2017-11-10T20:24:00Z"/>
          <w:sz w:val="24"/>
          <w:szCs w:val="24"/>
          <w:highlight w:val="yellow"/>
        </w:rPr>
      </w:pPr>
    </w:p>
    <w:p w14:paraId="28B1080E" w14:textId="19CAE4E8" w:rsidR="00BC6076" w:rsidRPr="003E4306" w:rsidDel="00A1366A" w:rsidRDefault="00BC6076" w:rsidP="00BC6076">
      <w:pPr>
        <w:pStyle w:val="PSDS-CorpodeTexto"/>
        <w:rPr>
          <w:del w:id="299" w:author="Thiago Cruz" w:date="2017-11-10T20:24:00Z"/>
          <w:sz w:val="24"/>
          <w:szCs w:val="24"/>
          <w:highlight w:val="yellow"/>
        </w:rPr>
      </w:pPr>
      <w:del w:id="300" w:author="Thiago Cruz" w:date="2017-11-10T20:24:00Z">
        <w:r w:rsidRPr="003E4306" w:rsidDel="00A1366A">
          <w:rPr>
            <w:sz w:val="24"/>
            <w:szCs w:val="24"/>
            <w:highlight w:val="yellow"/>
          </w:rPr>
          <w:delText>(A2) Data incorreta</w:delText>
        </w:r>
      </w:del>
    </w:p>
    <w:p w14:paraId="2A8ED1B6" w14:textId="17BC5C3E" w:rsidR="00BC6076" w:rsidRPr="003E4306" w:rsidDel="00A1366A" w:rsidRDefault="00BC6076" w:rsidP="00BC6076">
      <w:pPr>
        <w:pStyle w:val="PSDS-CorpodeTexto"/>
        <w:rPr>
          <w:del w:id="301" w:author="Thiago Cruz" w:date="2017-11-10T20:24:00Z"/>
          <w:sz w:val="24"/>
          <w:szCs w:val="24"/>
          <w:highlight w:val="yellow"/>
        </w:rPr>
      </w:pPr>
      <w:del w:id="302" w:author="Thiago Cruz" w:date="2017-11-10T20:24:00Z">
        <w:r w:rsidRPr="003E4306" w:rsidDel="00A1366A">
          <w:rPr>
            <w:sz w:val="24"/>
            <w:szCs w:val="24"/>
            <w:highlight w:val="yellow"/>
          </w:rPr>
          <w:tab/>
          <w:delText>A2.1 Sistema informa que a data está incorreta;</w:delText>
        </w:r>
      </w:del>
    </w:p>
    <w:p w14:paraId="440FF7AD" w14:textId="302B86B3" w:rsidR="00BC6076" w:rsidRPr="003E4306" w:rsidDel="00A1366A" w:rsidRDefault="00BC6076" w:rsidP="00BC6076">
      <w:pPr>
        <w:pStyle w:val="PSDS-CorpodeTexto"/>
        <w:rPr>
          <w:del w:id="303" w:author="Thiago Cruz" w:date="2017-11-10T20:24:00Z"/>
          <w:sz w:val="24"/>
          <w:szCs w:val="24"/>
          <w:highlight w:val="yellow"/>
        </w:rPr>
      </w:pPr>
      <w:del w:id="304" w:author="Thiago Cruz" w:date="2017-11-10T20:24:00Z">
        <w:r w:rsidRPr="003E4306" w:rsidDel="00A1366A">
          <w:rPr>
            <w:sz w:val="24"/>
            <w:szCs w:val="24"/>
            <w:highlight w:val="yellow"/>
          </w:rPr>
          <w:tab/>
          <w:delText>A2.2 Voltar ao passo 15 (P15).</w:delText>
        </w:r>
      </w:del>
    </w:p>
    <w:p w14:paraId="339D8968" w14:textId="10DB4225" w:rsidR="00BC6076" w:rsidRPr="003E4306" w:rsidDel="00A1366A" w:rsidRDefault="00BC6076" w:rsidP="00BC6076">
      <w:pPr>
        <w:pStyle w:val="PSDS-CorpodeTexto"/>
        <w:rPr>
          <w:del w:id="305" w:author="Thiago Cruz" w:date="2017-11-10T20:24:00Z"/>
          <w:sz w:val="24"/>
          <w:szCs w:val="24"/>
          <w:highlight w:val="yellow"/>
        </w:rPr>
      </w:pPr>
    </w:p>
    <w:p w14:paraId="3DAD214A" w14:textId="7F024B42" w:rsidR="00BC6076" w:rsidRPr="003E4306" w:rsidDel="00A1366A" w:rsidRDefault="00BC6076" w:rsidP="00BC6076">
      <w:pPr>
        <w:pStyle w:val="PSDS-CorpodeTexto"/>
        <w:ind w:firstLine="0"/>
        <w:rPr>
          <w:del w:id="306" w:author="Thiago Cruz" w:date="2017-11-10T20:24:00Z"/>
          <w:sz w:val="24"/>
          <w:szCs w:val="24"/>
          <w:highlight w:val="yellow"/>
        </w:rPr>
      </w:pPr>
      <w:del w:id="307" w:author="Thiago Cruz" w:date="2017-11-10T20:24:00Z">
        <w:r w:rsidRPr="003E4306" w:rsidDel="00A1366A">
          <w:rPr>
            <w:sz w:val="24"/>
            <w:szCs w:val="24"/>
            <w:highlight w:val="yellow"/>
          </w:rPr>
          <w:delText>Esse fluxo alternativo ao passo 24 (P24).</w:delText>
        </w:r>
      </w:del>
    </w:p>
    <w:p w14:paraId="35E2EACD" w14:textId="160E0F07" w:rsidR="00BC6076" w:rsidRPr="003E4306" w:rsidDel="00A1366A" w:rsidRDefault="00BC6076" w:rsidP="00BC6076">
      <w:pPr>
        <w:pStyle w:val="PSDS-CorpodeTexto"/>
        <w:rPr>
          <w:del w:id="308" w:author="Thiago Cruz" w:date="2017-11-10T20:24:00Z"/>
          <w:sz w:val="24"/>
          <w:szCs w:val="24"/>
          <w:highlight w:val="yellow"/>
        </w:rPr>
      </w:pPr>
    </w:p>
    <w:p w14:paraId="5D5688EC" w14:textId="34633053" w:rsidR="00BC6076" w:rsidRPr="003E4306" w:rsidDel="00A1366A" w:rsidRDefault="00BC6076" w:rsidP="00BC6076">
      <w:pPr>
        <w:pStyle w:val="PSDS-CorpodeTexto"/>
        <w:rPr>
          <w:del w:id="309" w:author="Thiago Cruz" w:date="2017-11-10T20:24:00Z"/>
          <w:sz w:val="24"/>
          <w:szCs w:val="24"/>
          <w:highlight w:val="yellow"/>
        </w:rPr>
      </w:pPr>
      <w:del w:id="310" w:author="Thiago Cruz" w:date="2017-11-10T20:24:00Z">
        <w:r w:rsidRPr="003E4306" w:rsidDel="00A1366A">
          <w:rPr>
            <w:sz w:val="24"/>
            <w:szCs w:val="24"/>
            <w:highlight w:val="yellow"/>
          </w:rPr>
          <w:delText>(A3) Dados Incorretos</w:delText>
        </w:r>
      </w:del>
    </w:p>
    <w:p w14:paraId="5BCFA664" w14:textId="5C419D24" w:rsidR="00BC6076" w:rsidRPr="003E4306" w:rsidDel="00A1366A" w:rsidRDefault="00BC6076" w:rsidP="00BC6076">
      <w:pPr>
        <w:pStyle w:val="PSDS-CorpodeTexto"/>
        <w:rPr>
          <w:del w:id="311" w:author="Thiago Cruz" w:date="2017-11-10T20:24:00Z"/>
          <w:sz w:val="24"/>
          <w:szCs w:val="24"/>
          <w:highlight w:val="yellow"/>
        </w:rPr>
      </w:pPr>
      <w:del w:id="312" w:author="Thiago Cruz" w:date="2017-11-10T20:24:00Z">
        <w:r w:rsidRPr="003E4306" w:rsidDel="00A1366A">
          <w:rPr>
            <w:sz w:val="24"/>
            <w:szCs w:val="24"/>
            <w:highlight w:val="yellow"/>
          </w:rPr>
          <w:tab/>
          <w:delText>A3.1 Sistema informa que possuí dados incorretos;</w:delText>
        </w:r>
      </w:del>
    </w:p>
    <w:p w14:paraId="482F304E" w14:textId="5C3668BC" w:rsidR="00BC6076" w:rsidRPr="003E4306" w:rsidDel="00A1366A" w:rsidRDefault="00BC6076" w:rsidP="00BC6076">
      <w:pPr>
        <w:pStyle w:val="PSDS-CorpodeTexto"/>
        <w:rPr>
          <w:del w:id="313" w:author="Thiago Cruz" w:date="2017-11-10T20:24:00Z"/>
          <w:sz w:val="24"/>
          <w:szCs w:val="24"/>
          <w:highlight w:val="yellow"/>
        </w:rPr>
      </w:pPr>
      <w:del w:id="314" w:author="Thiago Cruz" w:date="2017-11-10T20:24:00Z">
        <w:r w:rsidRPr="003E4306" w:rsidDel="00A1366A">
          <w:rPr>
            <w:sz w:val="24"/>
            <w:szCs w:val="24"/>
            <w:highlight w:val="yellow"/>
          </w:rPr>
          <w:tab/>
          <w:delText>A3.2 Sistema realça os campos inválidos;</w:delText>
        </w:r>
      </w:del>
    </w:p>
    <w:p w14:paraId="555D0257" w14:textId="2E5CDB66" w:rsidR="00BC6076" w:rsidRPr="003E4306" w:rsidDel="00A1366A" w:rsidRDefault="00BC6076" w:rsidP="00BC6076">
      <w:pPr>
        <w:pStyle w:val="PSDS-CorpodeTexto"/>
        <w:ind w:left="709"/>
        <w:rPr>
          <w:del w:id="315" w:author="Thiago Cruz" w:date="2017-11-10T20:24:00Z"/>
          <w:sz w:val="24"/>
          <w:szCs w:val="24"/>
          <w:highlight w:val="yellow"/>
        </w:rPr>
      </w:pPr>
      <w:del w:id="316" w:author="Thiago Cruz" w:date="2017-11-10T20:24:00Z">
        <w:r w:rsidRPr="003E4306" w:rsidDel="00A1366A">
          <w:rPr>
            <w:sz w:val="24"/>
            <w:szCs w:val="24"/>
            <w:highlight w:val="yellow"/>
          </w:rPr>
          <w:delText>A3.3 Voltar ao passo com erro.</w:delText>
        </w:r>
      </w:del>
    </w:p>
    <w:p w14:paraId="6C2FB3EC" w14:textId="3B59AF7F" w:rsidR="00BC6076" w:rsidRPr="003E4306" w:rsidDel="00A1366A" w:rsidRDefault="00BC6076" w:rsidP="00BC6076">
      <w:pPr>
        <w:pStyle w:val="PSDS-CorpodeTexto"/>
        <w:ind w:firstLine="0"/>
        <w:rPr>
          <w:del w:id="317" w:author="Thiago Cruz" w:date="2017-11-10T20:24:00Z"/>
          <w:sz w:val="24"/>
          <w:szCs w:val="24"/>
          <w:highlight w:val="yellow"/>
        </w:rPr>
      </w:pPr>
    </w:p>
    <w:p w14:paraId="7D164949" w14:textId="7AAE7400" w:rsidR="00BC6076" w:rsidRPr="003E4306" w:rsidDel="00A1366A" w:rsidRDefault="00BC6076" w:rsidP="00BC6076">
      <w:pPr>
        <w:pStyle w:val="PSDS-MarcadoresNivel1"/>
        <w:numPr>
          <w:ilvl w:val="0"/>
          <w:numId w:val="16"/>
        </w:numPr>
        <w:rPr>
          <w:del w:id="318" w:author="Thiago Cruz" w:date="2017-11-10T20:24:00Z"/>
          <w:b/>
          <w:sz w:val="24"/>
          <w:szCs w:val="24"/>
          <w:highlight w:val="yellow"/>
        </w:rPr>
      </w:pPr>
      <w:del w:id="319" w:author="Thiago Cruz" w:date="2017-11-10T20:24:00Z">
        <w:r w:rsidRPr="003E4306" w:rsidDel="00A1366A">
          <w:rPr>
            <w:b/>
            <w:sz w:val="24"/>
            <w:szCs w:val="24"/>
            <w:highlight w:val="yellow"/>
          </w:rPr>
          <w:delText>Fluxos de Exceção</w:delText>
        </w:r>
      </w:del>
    </w:p>
    <w:p w14:paraId="5B066CBB" w14:textId="11A50E2D" w:rsidR="00BC6076" w:rsidRPr="003E4306" w:rsidDel="00A1366A" w:rsidRDefault="00BC6076" w:rsidP="00BC6076">
      <w:pPr>
        <w:pStyle w:val="PSDS-CorpodeTexto"/>
        <w:rPr>
          <w:del w:id="320" w:author="Thiago Cruz" w:date="2017-11-10T20:24:00Z"/>
          <w:b/>
          <w:sz w:val="24"/>
          <w:szCs w:val="24"/>
          <w:highlight w:val="yellow"/>
        </w:rPr>
      </w:pPr>
    </w:p>
    <w:p w14:paraId="20861B7A" w14:textId="041D96AA" w:rsidR="00BC6076" w:rsidRPr="003E4306" w:rsidDel="00A1366A" w:rsidRDefault="00BC6076" w:rsidP="00BC6076">
      <w:pPr>
        <w:pStyle w:val="PSDS-CorpodeTexto"/>
        <w:ind w:firstLine="0"/>
        <w:rPr>
          <w:del w:id="321" w:author="Thiago Cruz" w:date="2017-11-10T20:24:00Z"/>
          <w:sz w:val="24"/>
          <w:szCs w:val="24"/>
          <w:highlight w:val="yellow"/>
        </w:rPr>
      </w:pPr>
      <w:del w:id="322" w:author="Thiago Cruz" w:date="2017-11-10T20:24:00Z">
        <w:r w:rsidRPr="003E4306" w:rsidDel="00A1366A">
          <w:rPr>
            <w:sz w:val="24"/>
            <w:szCs w:val="24"/>
            <w:highlight w:val="yellow"/>
          </w:rPr>
          <w:delText>Esse fluxo de exceção ao passo 25 (P25).</w:delText>
        </w:r>
      </w:del>
    </w:p>
    <w:p w14:paraId="53D8CD1E" w14:textId="7E29A1B7" w:rsidR="00BC6076" w:rsidRPr="003E4306" w:rsidDel="00A1366A" w:rsidRDefault="00BC6076" w:rsidP="00BC6076">
      <w:pPr>
        <w:pStyle w:val="PSDS-CorpodeTexto"/>
        <w:rPr>
          <w:del w:id="323" w:author="Thiago Cruz" w:date="2017-11-10T20:24:00Z"/>
          <w:sz w:val="24"/>
          <w:szCs w:val="24"/>
          <w:highlight w:val="yellow"/>
        </w:rPr>
      </w:pPr>
    </w:p>
    <w:p w14:paraId="3F41E1C6" w14:textId="60CCC2F1" w:rsidR="00BC6076" w:rsidRPr="003E4306" w:rsidDel="00A1366A" w:rsidRDefault="00BC6076" w:rsidP="00BC6076">
      <w:pPr>
        <w:pStyle w:val="PSDS-CorpodeTexto"/>
        <w:rPr>
          <w:del w:id="324" w:author="Thiago Cruz" w:date="2017-11-10T20:24:00Z"/>
          <w:sz w:val="24"/>
          <w:szCs w:val="24"/>
          <w:highlight w:val="yellow"/>
        </w:rPr>
      </w:pPr>
      <w:del w:id="325" w:author="Thiago Cruz" w:date="2017-11-10T20:24:00Z">
        <w:r w:rsidRPr="003E4306" w:rsidDel="00A1366A">
          <w:rPr>
            <w:sz w:val="24"/>
            <w:szCs w:val="24"/>
            <w:highlight w:val="yellow"/>
          </w:rPr>
          <w:delText>(E1) Erro no cadastro da questão</w:delText>
        </w:r>
      </w:del>
    </w:p>
    <w:p w14:paraId="5D7F35A8" w14:textId="2A5F89E5" w:rsidR="00BC6076" w:rsidRPr="003E4306" w:rsidDel="00A1366A" w:rsidRDefault="00BC6076" w:rsidP="00BC6076">
      <w:pPr>
        <w:pStyle w:val="PSDS-CorpodeTexto"/>
        <w:rPr>
          <w:del w:id="326" w:author="Thiago Cruz" w:date="2017-11-10T20:24:00Z"/>
          <w:sz w:val="24"/>
          <w:szCs w:val="24"/>
          <w:highlight w:val="yellow"/>
        </w:rPr>
      </w:pPr>
      <w:del w:id="327" w:author="Thiago Cruz" w:date="2017-11-10T20:24:00Z">
        <w:r w:rsidRPr="003E4306" w:rsidDel="00A1366A">
          <w:rPr>
            <w:sz w:val="24"/>
            <w:szCs w:val="24"/>
            <w:highlight w:val="yellow"/>
          </w:rPr>
          <w:tab/>
          <w:delText>E1.1 Sistema informa que não foi possível cadastrar questão no banco de dados</w:delText>
        </w:r>
      </w:del>
    </w:p>
    <w:p w14:paraId="743A47DE" w14:textId="2E39D0B6" w:rsidR="00BC6076" w:rsidRPr="003E4306" w:rsidDel="00A1366A" w:rsidRDefault="00BC6076" w:rsidP="00BC6076">
      <w:pPr>
        <w:pStyle w:val="PSDS-CorpodeTexto"/>
        <w:rPr>
          <w:del w:id="328" w:author="Thiago Cruz" w:date="2017-11-10T20:24:00Z"/>
          <w:sz w:val="24"/>
          <w:szCs w:val="24"/>
          <w:highlight w:val="yellow"/>
        </w:rPr>
      </w:pPr>
      <w:del w:id="329" w:author="Thiago Cruz" w:date="2017-11-10T20:24:00Z">
        <w:r w:rsidRPr="003E4306" w:rsidDel="00A1366A">
          <w:rPr>
            <w:sz w:val="24"/>
            <w:szCs w:val="24"/>
            <w:highlight w:val="yellow"/>
          </w:rPr>
          <w:tab/>
          <w:delText>E1.2 Caso de uso encerrado</w:delText>
        </w:r>
      </w:del>
    </w:p>
    <w:p w14:paraId="7AE407AE" w14:textId="7B08AAA2" w:rsidR="00BC6076" w:rsidRPr="003E4306" w:rsidDel="00A1366A" w:rsidRDefault="00BC6076" w:rsidP="00BC6076">
      <w:pPr>
        <w:pStyle w:val="PSDS-CorpodeTexto"/>
        <w:ind w:firstLine="0"/>
        <w:rPr>
          <w:del w:id="330" w:author="Thiago Cruz" w:date="2017-11-10T20:24:00Z"/>
          <w:sz w:val="24"/>
          <w:szCs w:val="24"/>
          <w:highlight w:val="yellow"/>
        </w:rPr>
      </w:pPr>
    </w:p>
    <w:p w14:paraId="19079E1E" w14:textId="168704DC" w:rsidR="00BC6076" w:rsidRPr="003E4306" w:rsidDel="00A1366A" w:rsidRDefault="00BC6076" w:rsidP="00BC6076">
      <w:pPr>
        <w:pStyle w:val="PSDS-MarcadoresNivel1"/>
        <w:numPr>
          <w:ilvl w:val="0"/>
          <w:numId w:val="16"/>
        </w:numPr>
        <w:rPr>
          <w:del w:id="331" w:author="Thiago Cruz" w:date="2017-11-10T20:24:00Z"/>
          <w:b/>
          <w:sz w:val="24"/>
          <w:szCs w:val="24"/>
          <w:highlight w:val="yellow"/>
        </w:rPr>
      </w:pPr>
      <w:del w:id="332" w:author="Thiago Cruz" w:date="2017-11-10T20:24:00Z">
        <w:r w:rsidRPr="003E4306" w:rsidDel="00A1366A">
          <w:rPr>
            <w:b/>
            <w:sz w:val="24"/>
            <w:szCs w:val="24"/>
            <w:highlight w:val="yellow"/>
          </w:rPr>
          <w:delText>Pós-condições</w:delText>
        </w:r>
      </w:del>
    </w:p>
    <w:p w14:paraId="54499AC5" w14:textId="54D23713" w:rsidR="00BC6076" w:rsidRPr="003E4306" w:rsidDel="00A1366A" w:rsidRDefault="00BC6076" w:rsidP="00BC6076">
      <w:pPr>
        <w:pStyle w:val="PSDS-MarcadoresNivel1"/>
        <w:ind w:left="709" w:firstLine="0"/>
        <w:rPr>
          <w:del w:id="333" w:author="Thiago Cruz" w:date="2017-11-10T20:24:00Z"/>
          <w:b/>
          <w:sz w:val="24"/>
          <w:szCs w:val="24"/>
          <w:highlight w:val="yellow"/>
        </w:rPr>
      </w:pPr>
    </w:p>
    <w:p w14:paraId="26C36869" w14:textId="1F97B4DD" w:rsidR="00BC6076" w:rsidRPr="003E4306" w:rsidDel="00A1366A" w:rsidRDefault="00BC6076" w:rsidP="00BC6076">
      <w:pPr>
        <w:pStyle w:val="PSDS-CorpodeItem"/>
        <w:rPr>
          <w:del w:id="334" w:author="Thiago Cruz" w:date="2017-11-10T20:24:00Z"/>
          <w:rFonts w:ascii="Times New Roman" w:hAnsi="Times New Roman" w:cs="Times New Roman"/>
          <w:sz w:val="24"/>
          <w:szCs w:val="24"/>
          <w:highlight w:val="yellow"/>
        </w:rPr>
      </w:pPr>
      <w:del w:id="335" w:author="Thiago Cruz" w:date="2017-11-10T20:24:00Z">
        <w:r w:rsidRPr="003E4306" w:rsidDel="00A1366A">
          <w:rPr>
            <w:rFonts w:ascii="Times New Roman" w:hAnsi="Times New Roman" w:cs="Times New Roman"/>
            <w:sz w:val="24"/>
            <w:szCs w:val="24"/>
            <w:highlight w:val="yellow"/>
          </w:rPr>
          <w:delText>Nenhuma pós-condição identificada</w:delText>
        </w:r>
      </w:del>
    </w:p>
    <w:p w14:paraId="31894CC0" w14:textId="1A023769" w:rsidR="00BC6076" w:rsidRPr="003E4306" w:rsidDel="00A1366A" w:rsidRDefault="00BC6076" w:rsidP="00BC6076">
      <w:pPr>
        <w:pStyle w:val="PSDS-CorpodeItem"/>
        <w:rPr>
          <w:del w:id="336" w:author="Thiago Cruz" w:date="2017-11-10T20:24:00Z"/>
          <w:rFonts w:ascii="Times New Roman" w:hAnsi="Times New Roman" w:cs="Times New Roman"/>
          <w:sz w:val="24"/>
          <w:szCs w:val="24"/>
          <w:highlight w:val="yellow"/>
        </w:rPr>
      </w:pPr>
    </w:p>
    <w:p w14:paraId="7B523BF6" w14:textId="621488AA" w:rsidR="00BC6076" w:rsidRPr="003E4306" w:rsidDel="00A1366A" w:rsidRDefault="00BC6076" w:rsidP="00BC6076">
      <w:pPr>
        <w:pStyle w:val="PSDS-MarcadoresNivel1"/>
        <w:numPr>
          <w:ilvl w:val="0"/>
          <w:numId w:val="16"/>
        </w:numPr>
        <w:rPr>
          <w:del w:id="337" w:author="Thiago Cruz" w:date="2017-11-10T20:24:00Z"/>
          <w:b/>
          <w:sz w:val="24"/>
          <w:szCs w:val="24"/>
          <w:highlight w:val="yellow"/>
        </w:rPr>
      </w:pPr>
      <w:del w:id="338" w:author="Thiago Cruz" w:date="2017-11-10T20:24:00Z">
        <w:r w:rsidRPr="003E4306" w:rsidDel="00A1366A">
          <w:rPr>
            <w:b/>
            <w:sz w:val="24"/>
            <w:szCs w:val="24"/>
            <w:highlight w:val="yellow"/>
          </w:rPr>
          <w:delText>Requisitos Não Funcionais</w:delText>
        </w:r>
      </w:del>
    </w:p>
    <w:p w14:paraId="1CD340E2" w14:textId="48CBD393" w:rsidR="00BC6076" w:rsidRPr="003E4306" w:rsidDel="00A1366A" w:rsidRDefault="00BC6076" w:rsidP="00BC6076">
      <w:pPr>
        <w:pStyle w:val="PSDS-CorpodeTexto"/>
        <w:rPr>
          <w:del w:id="339" w:author="Thiago Cruz" w:date="2017-11-10T20:24:00Z"/>
          <w:b/>
          <w:sz w:val="24"/>
          <w:szCs w:val="24"/>
          <w:highlight w:val="yellow"/>
        </w:rPr>
      </w:pPr>
    </w:p>
    <w:p w14:paraId="6F6CE2F5" w14:textId="4E8084DE" w:rsidR="00BC6076" w:rsidRPr="003E4306" w:rsidDel="00A1366A" w:rsidRDefault="00BC6076" w:rsidP="00BC6076">
      <w:pPr>
        <w:pStyle w:val="PSDS-CorpodeItem"/>
        <w:ind w:left="0" w:firstLine="709"/>
        <w:rPr>
          <w:del w:id="340" w:author="Thiago Cruz" w:date="2017-11-10T20:24:00Z"/>
          <w:rFonts w:ascii="Times New Roman" w:hAnsi="Times New Roman" w:cs="Times New Roman"/>
          <w:sz w:val="24"/>
          <w:szCs w:val="24"/>
          <w:highlight w:val="yellow"/>
        </w:rPr>
      </w:pPr>
      <w:del w:id="341" w:author="Thiago Cruz" w:date="2017-11-10T20:24:00Z">
        <w:r w:rsidRPr="003E4306" w:rsidDel="00A1366A">
          <w:rPr>
            <w:rFonts w:ascii="Times New Roman" w:hAnsi="Times New Roman" w:cs="Times New Roman"/>
            <w:sz w:val="24"/>
            <w:szCs w:val="24"/>
            <w:highlight w:val="yellow"/>
          </w:rPr>
          <w:delText>Nenhum requisito não funcional identificado</w:delText>
        </w:r>
      </w:del>
    </w:p>
    <w:p w14:paraId="3F4BCE6F" w14:textId="33762A04" w:rsidR="00BC6076" w:rsidRPr="003E4306" w:rsidDel="00A1366A" w:rsidRDefault="00BC6076" w:rsidP="00BC6076">
      <w:pPr>
        <w:pStyle w:val="PSDS-CorpodeItem"/>
        <w:ind w:left="0" w:firstLine="709"/>
        <w:rPr>
          <w:del w:id="342" w:author="Thiago Cruz" w:date="2017-11-10T20:24:00Z"/>
          <w:rFonts w:ascii="Times New Roman" w:hAnsi="Times New Roman" w:cs="Times New Roman"/>
          <w:sz w:val="24"/>
          <w:szCs w:val="24"/>
          <w:highlight w:val="yellow"/>
        </w:rPr>
      </w:pPr>
    </w:p>
    <w:p w14:paraId="5A3B54DC" w14:textId="67D03BAF" w:rsidR="00BC6076" w:rsidRPr="003E4306" w:rsidDel="00A1366A" w:rsidRDefault="00BC6076" w:rsidP="00BC6076">
      <w:pPr>
        <w:pStyle w:val="PSDS-MarcadoresNivel1"/>
        <w:numPr>
          <w:ilvl w:val="0"/>
          <w:numId w:val="16"/>
        </w:numPr>
        <w:rPr>
          <w:del w:id="343" w:author="Thiago Cruz" w:date="2017-11-10T20:24:00Z"/>
          <w:b/>
          <w:sz w:val="24"/>
          <w:szCs w:val="24"/>
          <w:highlight w:val="yellow"/>
        </w:rPr>
      </w:pPr>
      <w:del w:id="344" w:author="Thiago Cruz" w:date="2017-11-10T20:24:00Z">
        <w:r w:rsidRPr="003E4306" w:rsidDel="00A1366A">
          <w:rPr>
            <w:b/>
            <w:sz w:val="24"/>
            <w:szCs w:val="24"/>
            <w:highlight w:val="yellow"/>
          </w:rPr>
          <w:delText>Ponto de Extensão</w:delText>
        </w:r>
      </w:del>
    </w:p>
    <w:p w14:paraId="31336246" w14:textId="3A8E9FB6" w:rsidR="00BC6076" w:rsidRPr="003E4306" w:rsidDel="00A1366A" w:rsidRDefault="00BC6076" w:rsidP="00BC6076">
      <w:pPr>
        <w:pStyle w:val="PSDS-CorpodeTexto"/>
        <w:rPr>
          <w:del w:id="345" w:author="Thiago Cruz" w:date="2017-11-10T20:24:00Z"/>
          <w:b/>
          <w:sz w:val="24"/>
          <w:szCs w:val="24"/>
          <w:highlight w:val="yellow"/>
        </w:rPr>
      </w:pPr>
    </w:p>
    <w:p w14:paraId="1B4DF5EB" w14:textId="0C91DB9E" w:rsidR="00BC6076" w:rsidRPr="003E4306" w:rsidDel="00A1366A" w:rsidRDefault="00BC6076" w:rsidP="00BC6076">
      <w:pPr>
        <w:pStyle w:val="PSDS-CorpodeItem"/>
        <w:ind w:left="0" w:firstLine="709"/>
        <w:rPr>
          <w:del w:id="346" w:author="Thiago Cruz" w:date="2017-11-10T20:24:00Z"/>
          <w:rFonts w:ascii="Times New Roman" w:hAnsi="Times New Roman" w:cs="Times New Roman"/>
          <w:sz w:val="24"/>
          <w:szCs w:val="24"/>
          <w:highlight w:val="yellow"/>
        </w:rPr>
      </w:pPr>
      <w:del w:id="347" w:author="Thiago Cruz" w:date="2017-11-10T20:24:00Z">
        <w:r w:rsidRPr="003E4306" w:rsidDel="00A1366A">
          <w:rPr>
            <w:rFonts w:ascii="Times New Roman" w:hAnsi="Times New Roman" w:cs="Times New Roman"/>
            <w:sz w:val="24"/>
            <w:szCs w:val="24"/>
            <w:highlight w:val="yellow"/>
          </w:rPr>
          <w:delText>Nenhum ponto de extensão identificado</w:delText>
        </w:r>
      </w:del>
    </w:p>
    <w:p w14:paraId="18DFEDB9" w14:textId="52A2EF59" w:rsidR="00BC6076" w:rsidRPr="003E4306" w:rsidDel="00A1366A" w:rsidRDefault="00BC6076" w:rsidP="00BC6076">
      <w:pPr>
        <w:pStyle w:val="PSDS-CorpodeTexto"/>
        <w:rPr>
          <w:del w:id="348" w:author="Thiago Cruz" w:date="2017-11-10T20:24:00Z"/>
          <w:sz w:val="24"/>
          <w:szCs w:val="24"/>
          <w:highlight w:val="yellow"/>
        </w:rPr>
      </w:pPr>
    </w:p>
    <w:p w14:paraId="61AF9245" w14:textId="4FC516F4" w:rsidR="00BC6076" w:rsidRPr="003E4306" w:rsidDel="00A1366A" w:rsidRDefault="00BC6076" w:rsidP="00BC6076">
      <w:pPr>
        <w:pStyle w:val="PSDS-MarcadoresNivel1"/>
        <w:numPr>
          <w:ilvl w:val="0"/>
          <w:numId w:val="16"/>
        </w:numPr>
        <w:rPr>
          <w:del w:id="349" w:author="Thiago Cruz" w:date="2017-11-10T20:24:00Z"/>
          <w:b/>
          <w:sz w:val="24"/>
          <w:szCs w:val="24"/>
          <w:highlight w:val="yellow"/>
        </w:rPr>
      </w:pPr>
      <w:del w:id="350" w:author="Thiago Cruz" w:date="2017-11-10T20:24:00Z">
        <w:r w:rsidRPr="003E4306" w:rsidDel="00A1366A">
          <w:rPr>
            <w:b/>
            <w:sz w:val="24"/>
            <w:szCs w:val="24"/>
            <w:highlight w:val="yellow"/>
          </w:rPr>
          <w:delText>Frequência de Utilização</w:delText>
        </w:r>
      </w:del>
    </w:p>
    <w:p w14:paraId="278B4685" w14:textId="570E5E83" w:rsidR="00BC6076" w:rsidRPr="003E4306" w:rsidDel="00A1366A" w:rsidRDefault="00BC6076" w:rsidP="00BC6076">
      <w:pPr>
        <w:pStyle w:val="PSDS-CorpodeItem"/>
        <w:rPr>
          <w:del w:id="351" w:author="Thiago Cruz" w:date="2017-11-10T20:24:00Z"/>
          <w:rFonts w:ascii="Times New Roman" w:hAnsi="Times New Roman" w:cs="Times New Roman"/>
          <w:sz w:val="24"/>
          <w:szCs w:val="24"/>
          <w:highlight w:val="yellow"/>
        </w:rPr>
      </w:pPr>
    </w:p>
    <w:p w14:paraId="251D33E9" w14:textId="5D4CB98E" w:rsidR="00BC6076" w:rsidRPr="003E4306" w:rsidDel="00A1366A" w:rsidRDefault="00BC6076" w:rsidP="00BC6076">
      <w:pPr>
        <w:pStyle w:val="PSDS-CorpodeItem"/>
        <w:ind w:left="0" w:firstLine="709"/>
        <w:rPr>
          <w:del w:id="352" w:author="Thiago Cruz" w:date="2017-11-10T20:24:00Z"/>
          <w:rFonts w:ascii="Times New Roman" w:hAnsi="Times New Roman" w:cs="Times New Roman"/>
          <w:sz w:val="24"/>
          <w:szCs w:val="24"/>
          <w:highlight w:val="yellow"/>
        </w:rPr>
      </w:pPr>
      <w:del w:id="353" w:author="Thiago Cruz" w:date="2017-11-10T20:24:00Z">
        <w:r w:rsidRPr="003E4306" w:rsidDel="00A1366A">
          <w:rPr>
            <w:rFonts w:ascii="Times New Roman" w:hAnsi="Times New Roman" w:cs="Times New Roman"/>
            <w:sz w:val="24"/>
            <w:szCs w:val="24"/>
            <w:highlight w:val="yellow"/>
          </w:rPr>
          <w:delText>Frequência Alta.</w:delText>
        </w:r>
      </w:del>
    </w:p>
    <w:p w14:paraId="035AA67F" w14:textId="637760FD" w:rsidR="00BC6076" w:rsidRPr="003E4306" w:rsidDel="00A1366A" w:rsidRDefault="00BC6076" w:rsidP="00BC6076">
      <w:pPr>
        <w:rPr>
          <w:del w:id="354" w:author="Thiago Cruz" w:date="2017-11-10T20:24:00Z"/>
          <w:highlight w:val="yellow"/>
        </w:rPr>
      </w:pPr>
      <w:del w:id="355" w:author="Thiago Cruz" w:date="2017-11-10T20:24:00Z">
        <w:r w:rsidRPr="003E4306" w:rsidDel="00A1366A">
          <w:rPr>
            <w:highlight w:val="yellow"/>
          </w:rPr>
          <w:delText>Pois o caso de uso é a principal forma de inserção de dados na aplicação. Sendo bastante utilizado pelos perfis Professor e Coordenador.</w:delText>
        </w:r>
      </w:del>
    </w:p>
    <w:p w14:paraId="5087592F" w14:textId="75D0B308" w:rsidR="00192057" w:rsidRPr="003E4306" w:rsidDel="00A1366A" w:rsidRDefault="00192057" w:rsidP="00BC6076">
      <w:pPr>
        <w:rPr>
          <w:del w:id="356" w:author="Thiago Cruz" w:date="2017-11-10T20:24:00Z"/>
          <w:highlight w:val="yellow"/>
        </w:rPr>
      </w:pPr>
    </w:p>
    <w:p w14:paraId="72AEBE04" w14:textId="6271340A" w:rsidR="00192057" w:rsidRPr="003E4306" w:rsidDel="00A1366A" w:rsidRDefault="00192057" w:rsidP="00192057">
      <w:pPr>
        <w:pStyle w:val="PSDS-MarcadoresNivel1"/>
        <w:numPr>
          <w:ilvl w:val="1"/>
          <w:numId w:val="16"/>
        </w:numPr>
        <w:rPr>
          <w:del w:id="357" w:author="Thiago Cruz" w:date="2017-11-10T20:24:00Z"/>
          <w:b/>
          <w:sz w:val="24"/>
          <w:szCs w:val="24"/>
          <w:highlight w:val="yellow"/>
        </w:rPr>
      </w:pPr>
      <w:del w:id="358" w:author="Thiago Cruz" w:date="2017-11-10T20:24:00Z">
        <w:r w:rsidRPr="003E4306" w:rsidDel="00A1366A">
          <w:rPr>
            <w:b/>
            <w:sz w:val="24"/>
            <w:szCs w:val="24"/>
            <w:highlight w:val="yellow"/>
          </w:rPr>
          <w:delText xml:space="preserve">Componentes Utilizados </w:delText>
        </w:r>
      </w:del>
    </w:p>
    <w:p w14:paraId="34BC8309" w14:textId="2BE64078" w:rsidR="00192057" w:rsidRPr="003E4306" w:rsidDel="00A1366A" w:rsidRDefault="00192057" w:rsidP="00192057">
      <w:pPr>
        <w:pStyle w:val="PSDS-MarcadoresNivel1"/>
        <w:ind w:left="360" w:firstLine="0"/>
        <w:rPr>
          <w:del w:id="359" w:author="Thiago Cruz" w:date="2017-11-10T20:24:00Z"/>
          <w:sz w:val="24"/>
          <w:szCs w:val="24"/>
          <w:highlight w:val="yellow"/>
        </w:rPr>
      </w:pPr>
    </w:p>
    <w:p w14:paraId="3EFBB32E" w14:textId="6C5A7F12" w:rsidR="00192057" w:rsidRPr="003E4306" w:rsidDel="00A1366A" w:rsidRDefault="00192057" w:rsidP="00192057">
      <w:pPr>
        <w:pStyle w:val="PSDS-MarcadoresNivel1"/>
        <w:ind w:left="360" w:firstLine="0"/>
        <w:rPr>
          <w:del w:id="360" w:author="Thiago Cruz" w:date="2017-11-10T20:24:00Z"/>
          <w:b/>
          <w:sz w:val="24"/>
          <w:szCs w:val="24"/>
          <w:highlight w:val="yellow"/>
        </w:rPr>
      </w:pPr>
      <w:del w:id="361" w:author="Thiago Cruz" w:date="2017-11-10T20:24:00Z">
        <w:r w:rsidRPr="003E4306" w:rsidDel="00A1366A">
          <w:rPr>
            <w:sz w:val="24"/>
            <w:szCs w:val="24"/>
            <w:highlight w:val="yellow"/>
          </w:rPr>
          <w:delText>Utilizado a tecnologia Bootstrap para o front-end. Componentes utilizados:</w:delText>
        </w:r>
        <w:r w:rsidRPr="003E4306" w:rsidDel="00A1366A">
          <w:rPr>
            <w:b/>
            <w:sz w:val="24"/>
            <w:szCs w:val="24"/>
            <w:highlight w:val="yellow"/>
          </w:rPr>
          <w:delText xml:space="preserve"> </w:delText>
        </w:r>
      </w:del>
    </w:p>
    <w:p w14:paraId="5915CD6B" w14:textId="66C9D43E" w:rsidR="00192057" w:rsidRPr="003E4306" w:rsidDel="00A1366A" w:rsidRDefault="00192057" w:rsidP="00192057">
      <w:pPr>
        <w:pStyle w:val="PSDS-MarcadoresNivel1"/>
        <w:ind w:left="360" w:firstLine="0"/>
        <w:rPr>
          <w:del w:id="362" w:author="Thiago Cruz" w:date="2017-11-10T20:24:00Z"/>
          <w:b/>
          <w:sz w:val="24"/>
          <w:szCs w:val="24"/>
          <w:highlight w:val="yellow"/>
        </w:rPr>
      </w:pPr>
    </w:p>
    <w:p w14:paraId="34765651" w14:textId="67E02E5B" w:rsidR="00192057" w:rsidRPr="003E4306" w:rsidDel="00A1366A" w:rsidRDefault="00192057" w:rsidP="00192057">
      <w:pPr>
        <w:pStyle w:val="PSDS-MarcadoresNivel1"/>
        <w:numPr>
          <w:ilvl w:val="0"/>
          <w:numId w:val="22"/>
        </w:numPr>
        <w:rPr>
          <w:del w:id="363" w:author="Thiago Cruz" w:date="2017-11-10T20:24:00Z"/>
          <w:sz w:val="24"/>
          <w:szCs w:val="24"/>
          <w:highlight w:val="yellow"/>
          <w:lang w:val="en-US"/>
        </w:rPr>
      </w:pPr>
      <w:del w:id="364" w:author="Thiago Cruz" w:date="2017-11-10T20:24:00Z">
        <w:r w:rsidRPr="003E4306" w:rsidDel="00A1366A">
          <w:rPr>
            <w:sz w:val="24"/>
            <w:szCs w:val="24"/>
            <w:highlight w:val="yellow"/>
            <w:lang w:val="en-US"/>
          </w:rPr>
          <w:delText>Bootstrap Label (class="label label-default")</w:delText>
        </w:r>
      </w:del>
    </w:p>
    <w:p w14:paraId="3ADA301A" w14:textId="1E5F3F1D" w:rsidR="00192057" w:rsidRPr="003E4306" w:rsidDel="00A1366A" w:rsidRDefault="00192057" w:rsidP="00192057">
      <w:pPr>
        <w:pStyle w:val="PSDS-MarcadoresNivel1"/>
        <w:numPr>
          <w:ilvl w:val="0"/>
          <w:numId w:val="22"/>
        </w:numPr>
        <w:rPr>
          <w:del w:id="365" w:author="Thiago Cruz" w:date="2017-11-10T20:24:00Z"/>
          <w:sz w:val="24"/>
          <w:szCs w:val="24"/>
          <w:highlight w:val="yellow"/>
          <w:lang w:val="en-US"/>
        </w:rPr>
      </w:pPr>
      <w:del w:id="366" w:author="Thiago Cruz" w:date="2017-11-10T20:24:00Z">
        <w:r w:rsidRPr="003E4306" w:rsidDel="00A1366A">
          <w:rPr>
            <w:sz w:val="24"/>
            <w:szCs w:val="24"/>
            <w:highlight w:val="yellow"/>
            <w:lang w:val="en-US"/>
          </w:rPr>
          <w:delText xml:space="preserve">Bootstrap Nav-bar fFxed to bottom (class="navbar navbar-default navbar-fixed-bottom")  </w:delText>
        </w:r>
      </w:del>
    </w:p>
    <w:p w14:paraId="5F7424A5" w14:textId="2596BDA4" w:rsidR="00192057" w:rsidRPr="003E4306" w:rsidDel="00A1366A" w:rsidRDefault="00192057" w:rsidP="00192057">
      <w:pPr>
        <w:pStyle w:val="PSDS-MarcadoresNivel1"/>
        <w:numPr>
          <w:ilvl w:val="0"/>
          <w:numId w:val="22"/>
        </w:numPr>
        <w:rPr>
          <w:del w:id="367" w:author="Thiago Cruz" w:date="2017-11-10T20:24:00Z"/>
          <w:sz w:val="24"/>
          <w:szCs w:val="24"/>
          <w:highlight w:val="yellow"/>
          <w:lang w:val="en-US"/>
        </w:rPr>
      </w:pPr>
      <w:del w:id="368" w:author="Thiago Cruz" w:date="2017-11-10T20:24:00Z">
        <w:r w:rsidRPr="003E4306" w:rsidDel="00A1366A">
          <w:rPr>
            <w:sz w:val="24"/>
            <w:szCs w:val="24"/>
            <w:highlight w:val="yellow"/>
            <w:lang w:val="en-US"/>
          </w:rPr>
          <w:delText>Bootstrap Input-Group (class="input-group-addon")</w:delText>
        </w:r>
      </w:del>
    </w:p>
    <w:p w14:paraId="05AEA78F" w14:textId="22F5FB25" w:rsidR="00192057" w:rsidRPr="003E4306" w:rsidDel="00A1366A" w:rsidRDefault="00192057" w:rsidP="00192057">
      <w:pPr>
        <w:pStyle w:val="PSDS-MarcadoresNivel1"/>
        <w:numPr>
          <w:ilvl w:val="0"/>
          <w:numId w:val="22"/>
        </w:numPr>
        <w:rPr>
          <w:del w:id="369" w:author="Thiago Cruz" w:date="2017-11-10T20:24:00Z"/>
          <w:sz w:val="24"/>
          <w:szCs w:val="24"/>
          <w:highlight w:val="yellow"/>
          <w:lang w:val="en-US"/>
        </w:rPr>
      </w:pPr>
      <w:del w:id="370" w:author="Thiago Cruz" w:date="2017-11-10T20:24:00Z">
        <w:r w:rsidRPr="003E4306" w:rsidDel="00A1366A">
          <w:rPr>
            <w:sz w:val="24"/>
            <w:szCs w:val="24"/>
            <w:highlight w:val="yellow"/>
            <w:lang w:val="en-US"/>
          </w:rPr>
          <w:delText>Bootstrap Nav-bar Button (class="btn btn-default navbar-btn")</w:delText>
        </w:r>
      </w:del>
    </w:p>
    <w:p w14:paraId="185ED5B8" w14:textId="51B0879E" w:rsidR="00192057" w:rsidRPr="003E4306" w:rsidDel="00A1366A" w:rsidRDefault="00192057" w:rsidP="00192057">
      <w:pPr>
        <w:pStyle w:val="PSDS-MarcadoresNivel1"/>
        <w:ind w:left="360" w:hanging="360"/>
        <w:rPr>
          <w:del w:id="371" w:author="Thiago Cruz" w:date="2017-11-10T20:24:00Z"/>
          <w:b/>
          <w:sz w:val="24"/>
          <w:szCs w:val="24"/>
          <w:highlight w:val="yellow"/>
          <w:lang w:val="en-US"/>
        </w:rPr>
      </w:pPr>
    </w:p>
    <w:p w14:paraId="0939B33D" w14:textId="7C4F95AE" w:rsidR="00192057" w:rsidRPr="003E4306" w:rsidDel="00A1366A" w:rsidRDefault="00192057" w:rsidP="00192057">
      <w:pPr>
        <w:pStyle w:val="PSDS-MarcadoresNivel1"/>
        <w:ind w:left="360" w:hanging="360"/>
        <w:rPr>
          <w:del w:id="372" w:author="Thiago Cruz" w:date="2017-11-10T20:24:00Z"/>
          <w:b/>
          <w:sz w:val="24"/>
          <w:szCs w:val="24"/>
          <w:highlight w:val="yellow"/>
          <w:lang w:val="en-US"/>
        </w:rPr>
      </w:pPr>
    </w:p>
    <w:p w14:paraId="059DD1E7" w14:textId="142E39E3" w:rsidR="00192057" w:rsidRPr="003E4306" w:rsidDel="00A1366A" w:rsidRDefault="00192057" w:rsidP="00192057">
      <w:pPr>
        <w:pStyle w:val="PSDS-MarcadoresNivel1"/>
        <w:numPr>
          <w:ilvl w:val="0"/>
          <w:numId w:val="16"/>
        </w:numPr>
        <w:rPr>
          <w:del w:id="373" w:author="Thiago Cruz" w:date="2017-11-10T20:24:00Z"/>
          <w:b/>
          <w:sz w:val="24"/>
          <w:szCs w:val="24"/>
          <w:highlight w:val="yellow"/>
        </w:rPr>
      </w:pPr>
      <w:del w:id="374" w:author="Thiago Cruz" w:date="2017-11-10T20:24:00Z">
        <w:r w:rsidRPr="003E4306" w:rsidDel="00A1366A">
          <w:rPr>
            <w:b/>
            <w:sz w:val="24"/>
            <w:szCs w:val="24"/>
            <w:highlight w:val="yellow"/>
          </w:rPr>
          <w:delText>Observações</w:delText>
        </w:r>
      </w:del>
    </w:p>
    <w:p w14:paraId="128A3AE0" w14:textId="4C6F6EBD" w:rsidR="00192057" w:rsidRPr="003E4306" w:rsidDel="00A1366A" w:rsidRDefault="00192057" w:rsidP="00192057">
      <w:pPr>
        <w:pStyle w:val="PSDS-CorpodeTexto"/>
        <w:rPr>
          <w:del w:id="375" w:author="Thiago Cruz" w:date="2017-11-10T20:24:00Z"/>
          <w:b/>
          <w:sz w:val="24"/>
          <w:szCs w:val="24"/>
          <w:highlight w:val="yellow"/>
        </w:rPr>
      </w:pPr>
    </w:p>
    <w:p w14:paraId="5C016071" w14:textId="69F8281E" w:rsidR="00192057" w:rsidRPr="003E4306" w:rsidDel="00A1366A" w:rsidRDefault="00192057" w:rsidP="00192057">
      <w:pPr>
        <w:pStyle w:val="PSDS-CorpodeItem"/>
        <w:ind w:left="0" w:firstLine="360"/>
        <w:rPr>
          <w:del w:id="376" w:author="Thiago Cruz" w:date="2017-11-10T20:24:00Z"/>
          <w:rFonts w:ascii="Times New Roman" w:hAnsi="Times New Roman" w:cs="Times New Roman"/>
          <w:sz w:val="24"/>
          <w:szCs w:val="24"/>
          <w:highlight w:val="yellow"/>
        </w:rPr>
      </w:pPr>
      <w:del w:id="377" w:author="Thiago Cruz" w:date="2017-11-10T20:24:00Z">
        <w:r w:rsidRPr="003E4306" w:rsidDel="00A1366A">
          <w:rPr>
            <w:rFonts w:ascii="Times New Roman" w:hAnsi="Times New Roman" w:cs="Times New Roman"/>
            <w:sz w:val="24"/>
            <w:szCs w:val="24"/>
            <w:highlight w:val="yellow"/>
          </w:rPr>
          <w:delText>Nenhuma observação identificada</w:delText>
        </w:r>
      </w:del>
    </w:p>
    <w:p w14:paraId="3BDDAA50" w14:textId="7027F078" w:rsidR="00192057" w:rsidRPr="003E4306" w:rsidDel="00A1366A" w:rsidRDefault="00192057" w:rsidP="00192057">
      <w:pPr>
        <w:pStyle w:val="PSDS-CorpodeItem"/>
        <w:rPr>
          <w:del w:id="378" w:author="Thiago Cruz" w:date="2017-11-10T20:24:00Z"/>
          <w:rFonts w:ascii="Times New Roman" w:hAnsi="Times New Roman" w:cs="Times New Roman"/>
          <w:sz w:val="24"/>
          <w:szCs w:val="24"/>
          <w:highlight w:val="yellow"/>
        </w:rPr>
      </w:pPr>
    </w:p>
    <w:p w14:paraId="41DBA20B" w14:textId="4741292C" w:rsidR="00192057" w:rsidRPr="003E4306" w:rsidDel="00A1366A" w:rsidRDefault="00192057" w:rsidP="00192057">
      <w:pPr>
        <w:pStyle w:val="PSDS-MarcadoresNivel1"/>
        <w:numPr>
          <w:ilvl w:val="0"/>
          <w:numId w:val="16"/>
        </w:numPr>
        <w:rPr>
          <w:del w:id="379" w:author="Thiago Cruz" w:date="2017-11-10T20:24:00Z"/>
          <w:b/>
          <w:sz w:val="24"/>
          <w:szCs w:val="24"/>
          <w:highlight w:val="yellow"/>
        </w:rPr>
      </w:pPr>
      <w:del w:id="380" w:author="Thiago Cruz" w:date="2017-11-10T20:24:00Z">
        <w:r w:rsidRPr="003E4306" w:rsidDel="00A1366A">
          <w:rPr>
            <w:b/>
            <w:sz w:val="24"/>
            <w:szCs w:val="24"/>
            <w:highlight w:val="yellow"/>
          </w:rPr>
          <w:delText>Referências</w:delText>
        </w:r>
      </w:del>
    </w:p>
    <w:p w14:paraId="21E457D0" w14:textId="29D5674F" w:rsidR="00192057" w:rsidRPr="003E4306" w:rsidDel="00A1366A" w:rsidRDefault="00192057" w:rsidP="00192057">
      <w:pPr>
        <w:pStyle w:val="PSDS-MarcadoresNivel1"/>
        <w:ind w:left="360" w:firstLine="0"/>
        <w:rPr>
          <w:del w:id="381" w:author="Thiago Cruz" w:date="2017-11-10T20:24:00Z"/>
          <w:sz w:val="24"/>
          <w:szCs w:val="24"/>
          <w:highlight w:val="yellow"/>
        </w:rPr>
      </w:pPr>
    </w:p>
    <w:p w14:paraId="50099BE8" w14:textId="7AE911DF" w:rsidR="00192057" w:rsidRPr="003E4306" w:rsidDel="00A1366A" w:rsidRDefault="00192057" w:rsidP="00192057">
      <w:pPr>
        <w:pStyle w:val="PSDS-MarcadoresNivel1"/>
        <w:ind w:firstLine="360"/>
        <w:rPr>
          <w:del w:id="382" w:author="Thiago Cruz" w:date="2017-11-10T20:24:00Z"/>
          <w:sz w:val="24"/>
          <w:szCs w:val="24"/>
          <w:highlight w:val="yellow"/>
        </w:rPr>
      </w:pPr>
      <w:del w:id="383" w:author="Thiago Cruz" w:date="2017-11-10T20:24:00Z">
        <w:r w:rsidRPr="003E4306" w:rsidDel="00A1366A">
          <w:rPr>
            <w:sz w:val="24"/>
            <w:szCs w:val="24"/>
            <w:highlight w:val="yellow"/>
          </w:rPr>
          <w:delText>Nenhuma observação identificada</w:delText>
        </w:r>
      </w:del>
    </w:p>
    <w:p w14:paraId="1BAEE8DA" w14:textId="5A5F7F7D" w:rsidR="00192057" w:rsidRPr="003E4306" w:rsidDel="00A1366A" w:rsidRDefault="00192057" w:rsidP="00192057">
      <w:pPr>
        <w:pStyle w:val="PSDS-MarcadoresNivel1"/>
        <w:ind w:firstLine="360"/>
        <w:rPr>
          <w:del w:id="384" w:author="Thiago Cruz" w:date="2017-11-10T20:24:00Z"/>
          <w:sz w:val="24"/>
          <w:szCs w:val="24"/>
          <w:highlight w:val="yellow"/>
        </w:rPr>
      </w:pPr>
    </w:p>
    <w:p w14:paraId="2027B74F" w14:textId="1CAAB268" w:rsidR="00192057" w:rsidRPr="003E4306" w:rsidDel="00A1366A" w:rsidRDefault="00192057" w:rsidP="00192057">
      <w:pPr>
        <w:pStyle w:val="PSDS-MarcadoresNivel1"/>
        <w:numPr>
          <w:ilvl w:val="0"/>
          <w:numId w:val="16"/>
        </w:numPr>
        <w:rPr>
          <w:del w:id="385" w:author="Thiago Cruz" w:date="2017-11-10T20:24:00Z"/>
          <w:b/>
          <w:sz w:val="24"/>
          <w:szCs w:val="24"/>
          <w:highlight w:val="yellow"/>
        </w:rPr>
      </w:pPr>
      <w:del w:id="386" w:author="Thiago Cruz" w:date="2017-11-10T20:24:00Z">
        <w:r w:rsidRPr="003E4306" w:rsidDel="00A1366A">
          <w:rPr>
            <w:b/>
            <w:sz w:val="24"/>
            <w:szCs w:val="24"/>
            <w:highlight w:val="yellow"/>
          </w:rPr>
          <w:delText>Histórias do Usuário</w:delText>
        </w:r>
      </w:del>
    </w:p>
    <w:p w14:paraId="2EB00972" w14:textId="5B8B0B02" w:rsidR="00192057" w:rsidRPr="003E4306" w:rsidDel="00A1366A" w:rsidRDefault="00192057" w:rsidP="00192057">
      <w:pPr>
        <w:pStyle w:val="PSDS-CorpodeTexto"/>
        <w:rPr>
          <w:del w:id="387" w:author="Thiago Cruz" w:date="2017-11-10T20:24:00Z"/>
          <w:b/>
          <w:sz w:val="24"/>
          <w:szCs w:val="24"/>
          <w:highlight w:val="yellow"/>
        </w:rPr>
      </w:pPr>
    </w:p>
    <w:p w14:paraId="326739A6" w14:textId="003233A8" w:rsidR="00192057" w:rsidRPr="003E4306" w:rsidDel="00A1366A" w:rsidRDefault="00192057" w:rsidP="00192057">
      <w:pPr>
        <w:pStyle w:val="PSDS-CorpodeTexto"/>
        <w:rPr>
          <w:del w:id="388" w:author="Thiago Cruz" w:date="2017-11-10T20:24:00Z"/>
          <w:sz w:val="24"/>
          <w:szCs w:val="24"/>
          <w:highlight w:val="yellow"/>
        </w:rPr>
      </w:pPr>
      <w:del w:id="389" w:author="Thiago Cruz" w:date="2017-11-10T20:24:00Z">
        <w:r w:rsidRPr="003E4306" w:rsidDel="00A1366A">
          <w:rPr>
            <w:sz w:val="24"/>
            <w:szCs w:val="24"/>
            <w:highlight w:val="yellow"/>
          </w:rPr>
          <w:delText>Como Professor/orientador,</w:delText>
        </w:r>
      </w:del>
    </w:p>
    <w:p w14:paraId="3D1B69F9" w14:textId="20F46509" w:rsidR="00192057" w:rsidRPr="003E4306" w:rsidDel="00A1366A" w:rsidRDefault="00192057" w:rsidP="00192057">
      <w:pPr>
        <w:pStyle w:val="PSDS-CorpodeTexto"/>
        <w:rPr>
          <w:del w:id="390" w:author="Thiago Cruz" w:date="2017-11-10T20:24:00Z"/>
          <w:sz w:val="24"/>
          <w:szCs w:val="24"/>
          <w:highlight w:val="yellow"/>
        </w:rPr>
      </w:pPr>
      <w:del w:id="391" w:author="Thiago Cruz" w:date="2017-11-10T20:24:00Z">
        <w:r w:rsidRPr="003E4306" w:rsidDel="00A1366A">
          <w:rPr>
            <w:sz w:val="24"/>
            <w:szCs w:val="24"/>
            <w:highlight w:val="yellow"/>
          </w:rPr>
          <w:delText>Quero cadastrar questões</w:delText>
        </w:r>
      </w:del>
    </w:p>
    <w:p w14:paraId="5FBD5909" w14:textId="5AD4DC2B" w:rsidR="00192057" w:rsidRPr="003E4306" w:rsidDel="00A1366A" w:rsidRDefault="00192057" w:rsidP="00192057">
      <w:pPr>
        <w:pStyle w:val="PSDS-CorpodeTexto"/>
        <w:rPr>
          <w:del w:id="392" w:author="Thiago Cruz" w:date="2017-11-10T20:24:00Z"/>
          <w:sz w:val="24"/>
          <w:szCs w:val="24"/>
          <w:highlight w:val="yellow"/>
        </w:rPr>
      </w:pPr>
      <w:del w:id="393" w:author="Thiago Cruz" w:date="2017-11-10T20:24:00Z">
        <w:r w:rsidRPr="003E4306" w:rsidDel="00A1366A">
          <w:rPr>
            <w:sz w:val="24"/>
            <w:szCs w:val="24"/>
            <w:highlight w:val="yellow"/>
          </w:rPr>
          <w:delText>Para gerar uma prova.</w:delText>
        </w:r>
      </w:del>
    </w:p>
    <w:p w14:paraId="7E0D9777" w14:textId="330F33F1" w:rsidR="00192057" w:rsidRPr="003E4306" w:rsidDel="00A1366A" w:rsidRDefault="00192057" w:rsidP="00192057">
      <w:pPr>
        <w:pStyle w:val="PSDS-CorpodeTexto"/>
        <w:rPr>
          <w:del w:id="394" w:author="Thiago Cruz" w:date="2017-11-10T20:24:00Z"/>
          <w:sz w:val="24"/>
          <w:szCs w:val="24"/>
          <w:highlight w:val="yellow"/>
        </w:rPr>
      </w:pPr>
    </w:p>
    <w:p w14:paraId="6A78B154" w14:textId="6948619D" w:rsidR="00192057" w:rsidRPr="003E4306" w:rsidDel="00A1366A" w:rsidRDefault="00192057" w:rsidP="00192057">
      <w:pPr>
        <w:pStyle w:val="PSDS-CorpodeTexto"/>
        <w:rPr>
          <w:del w:id="395" w:author="Thiago Cruz" w:date="2017-11-10T20:24:00Z"/>
          <w:b/>
          <w:sz w:val="24"/>
          <w:szCs w:val="24"/>
          <w:highlight w:val="yellow"/>
        </w:rPr>
      </w:pPr>
      <w:del w:id="396" w:author="Thiago Cruz" w:date="2017-11-10T20:24:00Z">
        <w:r w:rsidRPr="003E4306" w:rsidDel="00A1366A">
          <w:rPr>
            <w:b/>
            <w:sz w:val="24"/>
            <w:szCs w:val="24"/>
            <w:highlight w:val="yellow"/>
          </w:rPr>
          <w:delText>Cenário 1</w:delText>
        </w:r>
      </w:del>
    </w:p>
    <w:p w14:paraId="3337E285" w14:textId="18D5C5AA" w:rsidR="00192057" w:rsidRPr="003E4306" w:rsidDel="00A1366A" w:rsidRDefault="00192057" w:rsidP="00192057">
      <w:pPr>
        <w:pStyle w:val="PSDS-CorpodeTexto"/>
        <w:rPr>
          <w:del w:id="397" w:author="Thiago Cruz" w:date="2017-11-10T20:24:00Z"/>
          <w:sz w:val="24"/>
          <w:szCs w:val="24"/>
          <w:highlight w:val="yellow"/>
        </w:rPr>
      </w:pPr>
      <w:del w:id="398" w:author="Thiago Cruz" w:date="2017-11-10T20:24:00Z">
        <w:r w:rsidRPr="003E4306" w:rsidDel="00A1366A">
          <w:rPr>
            <w:sz w:val="24"/>
            <w:szCs w:val="24"/>
            <w:highlight w:val="yellow"/>
          </w:rPr>
          <w:delText>Dado que meu perfil permita cadastrar uma questão</w:delText>
        </w:r>
      </w:del>
    </w:p>
    <w:p w14:paraId="01F9DD97" w14:textId="5C0CC760" w:rsidR="00192057" w:rsidRPr="003E4306" w:rsidDel="00A1366A" w:rsidRDefault="00192057" w:rsidP="00192057">
      <w:pPr>
        <w:pStyle w:val="PSDS-CorpodeTexto"/>
        <w:rPr>
          <w:del w:id="399" w:author="Thiago Cruz" w:date="2017-11-10T20:24:00Z"/>
          <w:sz w:val="24"/>
          <w:szCs w:val="24"/>
          <w:highlight w:val="yellow"/>
        </w:rPr>
      </w:pPr>
      <w:del w:id="400" w:author="Thiago Cruz" w:date="2017-11-10T20:24:00Z">
        <w:r w:rsidRPr="003E4306" w:rsidDel="00A1366A">
          <w:rPr>
            <w:sz w:val="24"/>
            <w:szCs w:val="24"/>
            <w:highlight w:val="yellow"/>
          </w:rPr>
          <w:delText>Quando eu entro no sistema</w:delText>
        </w:r>
      </w:del>
    </w:p>
    <w:p w14:paraId="69B69217" w14:textId="714985B0" w:rsidR="00192057" w:rsidRPr="003E4306" w:rsidDel="00A1366A" w:rsidRDefault="00192057" w:rsidP="00192057">
      <w:pPr>
        <w:pStyle w:val="PSDS-CorpodeTexto"/>
        <w:rPr>
          <w:del w:id="401" w:author="Thiago Cruz" w:date="2017-11-10T20:24:00Z"/>
          <w:sz w:val="24"/>
          <w:szCs w:val="24"/>
          <w:highlight w:val="yellow"/>
        </w:rPr>
      </w:pPr>
      <w:del w:id="402" w:author="Thiago Cruz" w:date="2017-11-10T20:24:00Z">
        <w:r w:rsidRPr="003E4306" w:rsidDel="00A1366A">
          <w:rPr>
            <w:sz w:val="24"/>
            <w:szCs w:val="24"/>
            <w:highlight w:val="yellow"/>
          </w:rPr>
          <w:delText>E acesso a opção de cadastrar uma questão</w:delText>
        </w:r>
      </w:del>
    </w:p>
    <w:p w14:paraId="1C0F6AF4" w14:textId="2C9AACA5" w:rsidR="00192057" w:rsidRPr="003E4306" w:rsidDel="00A1366A" w:rsidRDefault="00192057" w:rsidP="00192057">
      <w:pPr>
        <w:pStyle w:val="PSDS-CorpodeTexto"/>
        <w:rPr>
          <w:del w:id="403" w:author="Thiago Cruz" w:date="2017-11-10T20:24:00Z"/>
          <w:sz w:val="24"/>
          <w:szCs w:val="24"/>
          <w:highlight w:val="yellow"/>
        </w:rPr>
      </w:pPr>
      <w:del w:id="404" w:author="Thiago Cruz" w:date="2017-11-10T20:24:00Z">
        <w:r w:rsidRPr="003E4306" w:rsidDel="00A1366A">
          <w:rPr>
            <w:sz w:val="24"/>
            <w:szCs w:val="24"/>
            <w:highlight w:val="yellow"/>
          </w:rPr>
          <w:delText>Então abre o formulário</w:delText>
        </w:r>
      </w:del>
    </w:p>
    <w:p w14:paraId="1686E105" w14:textId="44DE0B96" w:rsidR="00192057" w:rsidRPr="003E4306" w:rsidDel="00A1366A" w:rsidRDefault="00192057" w:rsidP="00192057">
      <w:pPr>
        <w:pStyle w:val="PSDS-CorpodeItem"/>
        <w:ind w:left="0"/>
        <w:rPr>
          <w:del w:id="405" w:author="Thiago Cruz" w:date="2017-11-10T20:24:00Z"/>
          <w:rFonts w:ascii="Times New Roman" w:hAnsi="Times New Roman" w:cs="Times New Roman"/>
          <w:sz w:val="24"/>
          <w:szCs w:val="24"/>
          <w:highlight w:val="yellow"/>
        </w:rPr>
      </w:pPr>
    </w:p>
    <w:p w14:paraId="4F733024" w14:textId="156F4493" w:rsidR="00192057" w:rsidRPr="003E4306" w:rsidDel="00A1366A" w:rsidRDefault="00192057" w:rsidP="00192057">
      <w:pPr>
        <w:pStyle w:val="PSDS-CorpodeTexto"/>
        <w:rPr>
          <w:del w:id="406" w:author="Thiago Cruz" w:date="2017-11-10T20:24:00Z"/>
          <w:b/>
          <w:sz w:val="24"/>
          <w:szCs w:val="24"/>
          <w:highlight w:val="yellow"/>
        </w:rPr>
      </w:pPr>
      <w:del w:id="407" w:author="Thiago Cruz" w:date="2017-11-10T20:24:00Z">
        <w:r w:rsidRPr="003E4306" w:rsidDel="00A1366A">
          <w:rPr>
            <w:b/>
            <w:sz w:val="24"/>
            <w:szCs w:val="24"/>
            <w:highlight w:val="yellow"/>
          </w:rPr>
          <w:delText>Cenário 2</w:delText>
        </w:r>
      </w:del>
    </w:p>
    <w:p w14:paraId="110ABF2E" w14:textId="68A66F07" w:rsidR="00192057" w:rsidRPr="003E4306" w:rsidDel="00A1366A" w:rsidRDefault="00192057" w:rsidP="00192057">
      <w:pPr>
        <w:pStyle w:val="PSDS-CorpodeTexto"/>
        <w:rPr>
          <w:del w:id="408" w:author="Thiago Cruz" w:date="2017-11-10T20:24:00Z"/>
          <w:sz w:val="24"/>
          <w:szCs w:val="24"/>
          <w:highlight w:val="yellow"/>
        </w:rPr>
      </w:pPr>
      <w:del w:id="409" w:author="Thiago Cruz" w:date="2017-11-10T20:24:00Z">
        <w:r w:rsidRPr="003E4306" w:rsidDel="00A1366A">
          <w:rPr>
            <w:sz w:val="24"/>
            <w:szCs w:val="24"/>
            <w:highlight w:val="yellow"/>
          </w:rPr>
          <w:delText>Dado que eu acesso o formulário de cadastrar questão</w:delText>
        </w:r>
      </w:del>
    </w:p>
    <w:p w14:paraId="645502FA" w14:textId="5BC98C50" w:rsidR="00192057" w:rsidRPr="003E4306" w:rsidDel="00A1366A" w:rsidRDefault="00192057" w:rsidP="00192057">
      <w:pPr>
        <w:pStyle w:val="PSDS-CorpodeTexto"/>
        <w:rPr>
          <w:del w:id="410" w:author="Thiago Cruz" w:date="2017-11-10T20:24:00Z"/>
          <w:sz w:val="24"/>
          <w:szCs w:val="24"/>
          <w:highlight w:val="yellow"/>
        </w:rPr>
      </w:pPr>
      <w:del w:id="411" w:author="Thiago Cruz" w:date="2017-11-10T20:24:00Z">
        <w:r w:rsidRPr="003E4306" w:rsidDel="00A1366A">
          <w:rPr>
            <w:sz w:val="24"/>
            <w:szCs w:val="24"/>
            <w:highlight w:val="yellow"/>
          </w:rPr>
          <w:delText xml:space="preserve">Quando eu preencho todas as informações solicitadas pelo formulário </w:delText>
        </w:r>
      </w:del>
    </w:p>
    <w:p w14:paraId="2C6024A9" w14:textId="5E18CE66" w:rsidR="00192057" w:rsidRPr="003E4306" w:rsidDel="00A1366A" w:rsidRDefault="00192057" w:rsidP="00192057">
      <w:pPr>
        <w:pStyle w:val="PSDS-CorpodeTexto"/>
        <w:rPr>
          <w:del w:id="412" w:author="Thiago Cruz" w:date="2017-11-10T20:24:00Z"/>
          <w:sz w:val="24"/>
          <w:szCs w:val="24"/>
          <w:highlight w:val="yellow"/>
        </w:rPr>
      </w:pPr>
      <w:del w:id="413" w:author="Thiago Cruz" w:date="2017-11-10T20:24:00Z">
        <w:r w:rsidRPr="003E4306" w:rsidDel="00A1366A">
          <w:rPr>
            <w:sz w:val="24"/>
            <w:szCs w:val="24"/>
            <w:highlight w:val="yellow"/>
          </w:rPr>
          <w:delText>E eu clico no botão de salvar</w:delText>
        </w:r>
      </w:del>
    </w:p>
    <w:p w14:paraId="7F6B3A30" w14:textId="78B30A20" w:rsidR="00192057" w:rsidRPr="003E4306" w:rsidDel="00A1366A" w:rsidRDefault="00192057" w:rsidP="00192057">
      <w:pPr>
        <w:pStyle w:val="PSDS-CorpodeTexto"/>
        <w:rPr>
          <w:del w:id="414" w:author="Thiago Cruz" w:date="2017-11-10T20:24:00Z"/>
          <w:sz w:val="24"/>
          <w:szCs w:val="24"/>
          <w:highlight w:val="yellow"/>
        </w:rPr>
      </w:pPr>
      <w:del w:id="415" w:author="Thiago Cruz" w:date="2017-11-10T20:24:00Z">
        <w:r w:rsidRPr="003E4306" w:rsidDel="00A1366A">
          <w:rPr>
            <w:sz w:val="24"/>
            <w:szCs w:val="24"/>
            <w:highlight w:val="yellow"/>
          </w:rPr>
          <w:delText>Então o sistema de devolver um pop-up informando que “a questão foi salva com sucesso”.</w:delText>
        </w:r>
      </w:del>
    </w:p>
    <w:p w14:paraId="4FA438A0" w14:textId="07985D1F" w:rsidR="00192057" w:rsidRPr="003E4306" w:rsidDel="00A1366A" w:rsidRDefault="00192057" w:rsidP="00192057">
      <w:pPr>
        <w:pStyle w:val="PSDS-CorpodeItem"/>
        <w:ind w:left="0"/>
        <w:rPr>
          <w:del w:id="416" w:author="Thiago Cruz" w:date="2017-11-10T20:24:00Z"/>
          <w:rFonts w:ascii="Times New Roman" w:hAnsi="Times New Roman" w:cs="Times New Roman"/>
          <w:sz w:val="24"/>
          <w:szCs w:val="24"/>
          <w:highlight w:val="yellow"/>
        </w:rPr>
      </w:pPr>
    </w:p>
    <w:p w14:paraId="6A1D2F42" w14:textId="7B392C86" w:rsidR="00192057" w:rsidRPr="003E4306" w:rsidDel="00A1366A" w:rsidRDefault="00192057" w:rsidP="00192057">
      <w:pPr>
        <w:pStyle w:val="PSDS-CorpodeTexto"/>
        <w:rPr>
          <w:del w:id="417" w:author="Thiago Cruz" w:date="2017-11-10T20:24:00Z"/>
          <w:b/>
          <w:sz w:val="24"/>
          <w:szCs w:val="24"/>
          <w:highlight w:val="yellow"/>
        </w:rPr>
      </w:pPr>
      <w:del w:id="418" w:author="Thiago Cruz" w:date="2017-11-10T20:24:00Z">
        <w:r w:rsidRPr="003E4306" w:rsidDel="00A1366A">
          <w:rPr>
            <w:b/>
            <w:sz w:val="24"/>
            <w:szCs w:val="24"/>
            <w:highlight w:val="yellow"/>
          </w:rPr>
          <w:delText>Cenário 3</w:delText>
        </w:r>
      </w:del>
    </w:p>
    <w:p w14:paraId="7CAAEEB5" w14:textId="5B6E0EB5" w:rsidR="00192057" w:rsidRPr="003E4306" w:rsidDel="00A1366A" w:rsidRDefault="00192057" w:rsidP="00192057">
      <w:pPr>
        <w:pStyle w:val="PSDS-CorpodeTexto"/>
        <w:rPr>
          <w:del w:id="419" w:author="Thiago Cruz" w:date="2017-11-10T20:24:00Z"/>
          <w:sz w:val="24"/>
          <w:szCs w:val="24"/>
          <w:highlight w:val="yellow"/>
        </w:rPr>
      </w:pPr>
      <w:del w:id="420" w:author="Thiago Cruz" w:date="2017-11-10T20:24:00Z">
        <w:r w:rsidRPr="003E4306" w:rsidDel="00A1366A">
          <w:rPr>
            <w:sz w:val="24"/>
            <w:szCs w:val="24"/>
            <w:highlight w:val="yellow"/>
          </w:rPr>
          <w:delText>Dado que eu acesso o formulário de cadastrar questão</w:delText>
        </w:r>
      </w:del>
    </w:p>
    <w:p w14:paraId="44949FFF" w14:textId="6660693B" w:rsidR="00192057" w:rsidRPr="003E4306" w:rsidDel="00A1366A" w:rsidRDefault="00192057" w:rsidP="00192057">
      <w:pPr>
        <w:pStyle w:val="PSDS-CorpodeTexto"/>
        <w:rPr>
          <w:del w:id="421" w:author="Thiago Cruz" w:date="2017-11-10T20:24:00Z"/>
          <w:sz w:val="24"/>
          <w:szCs w:val="24"/>
          <w:highlight w:val="yellow"/>
        </w:rPr>
      </w:pPr>
      <w:del w:id="422" w:author="Thiago Cruz" w:date="2017-11-10T20:24:00Z">
        <w:r w:rsidRPr="003E4306" w:rsidDel="00A1366A">
          <w:rPr>
            <w:sz w:val="24"/>
            <w:szCs w:val="24"/>
            <w:highlight w:val="yellow"/>
          </w:rPr>
          <w:delText>Quando eu preencho com as informações, mais deixo informações necessárias em branco</w:delText>
        </w:r>
      </w:del>
    </w:p>
    <w:p w14:paraId="14CAD86D" w14:textId="1BB1DDEB" w:rsidR="00192057" w:rsidRPr="003E4306" w:rsidDel="00A1366A" w:rsidRDefault="00192057" w:rsidP="00192057">
      <w:pPr>
        <w:pStyle w:val="PSDS-CorpodeTexto"/>
        <w:rPr>
          <w:del w:id="423" w:author="Thiago Cruz" w:date="2017-11-10T20:24:00Z"/>
          <w:sz w:val="24"/>
          <w:szCs w:val="24"/>
          <w:highlight w:val="yellow"/>
        </w:rPr>
      </w:pPr>
      <w:del w:id="424" w:author="Thiago Cruz" w:date="2017-11-10T20:24:00Z">
        <w:r w:rsidRPr="003E4306" w:rsidDel="00A1366A">
          <w:rPr>
            <w:sz w:val="24"/>
            <w:szCs w:val="24"/>
            <w:highlight w:val="yellow"/>
          </w:rPr>
          <w:delText>E eu clico no botão de salvar</w:delText>
        </w:r>
      </w:del>
    </w:p>
    <w:p w14:paraId="7375363D" w14:textId="0BEFA8B0" w:rsidR="00192057" w:rsidRPr="005B713A" w:rsidDel="00A1366A" w:rsidRDefault="00192057" w:rsidP="00192057">
      <w:pPr>
        <w:rPr>
          <w:del w:id="425" w:author="Thiago Cruz" w:date="2017-11-10T20:24:00Z"/>
        </w:rPr>
      </w:pPr>
      <w:del w:id="426" w:author="Thiago Cruz" w:date="2017-11-10T20:24:00Z">
        <w:r w:rsidRPr="003E4306" w:rsidDel="00A1366A">
          <w:rPr>
            <w:highlight w:val="yellow"/>
          </w:rPr>
          <w:delText>Então o sistema de devolver um pop-up informando que “Favor preencher os campos requeridos”.</w:delText>
        </w:r>
      </w:del>
    </w:p>
    <w:p w14:paraId="2DD61DB6" w14:textId="69F615A9" w:rsidR="009C7518" w:rsidRDefault="00C254AC" w:rsidP="0041229C">
      <w:r>
        <w:br w:type="page"/>
      </w:r>
    </w:p>
    <w:p w14:paraId="0A3EA7E9" w14:textId="5898B6E0" w:rsidR="009C7518" w:rsidRDefault="00070AA9" w:rsidP="005C0E4C">
      <w:pPr>
        <w:pStyle w:val="Ttulo11"/>
      </w:pPr>
      <w:bookmarkStart w:id="427" w:name="_Toc496802714"/>
      <w:bookmarkStart w:id="428" w:name="_Toc496802943"/>
      <w:bookmarkStart w:id="429" w:name="_Toc498108675"/>
      <w:r>
        <w:lastRenderedPageBreak/>
        <w:t>8 INFRAESTRUTURA</w:t>
      </w:r>
      <w:bookmarkEnd w:id="427"/>
      <w:bookmarkEnd w:id="428"/>
      <w:bookmarkEnd w:id="429"/>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7"/>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430" w:name="_Toc498108676"/>
      <w:r>
        <w:lastRenderedPageBreak/>
        <w:t>9</w:t>
      </w:r>
      <w:r w:rsidRPr="00F643F2">
        <w:t xml:space="preserve"> </w:t>
      </w:r>
      <w:r>
        <w:t>CONCLUSÃO</w:t>
      </w:r>
      <w:bookmarkEnd w:id="430"/>
    </w:p>
    <w:p w14:paraId="4A5EEFD7" w14:textId="77777777" w:rsidR="001502E0" w:rsidRDefault="001502E0">
      <w:pPr>
        <w:rPr>
          <w:b/>
        </w:rPr>
      </w:pPr>
      <w:r>
        <w:rPr>
          <w:b/>
        </w:rPr>
        <w:br w:type="page"/>
      </w:r>
    </w:p>
    <w:p w14:paraId="49540AC2" w14:textId="4BA0BD36" w:rsidR="005E4CE9" w:rsidRDefault="00070AA9" w:rsidP="005C0E4C">
      <w:pPr>
        <w:pStyle w:val="Ttulo11"/>
      </w:pPr>
      <w:bookmarkStart w:id="431" w:name="_Toc498108677"/>
      <w:r>
        <w:lastRenderedPageBreak/>
        <w:t>10</w:t>
      </w:r>
      <w:r w:rsidRPr="009D4E07">
        <w:t xml:space="preserve"> </w:t>
      </w:r>
      <w:r>
        <w:t>MELHORIAS FUTURAS</w:t>
      </w:r>
      <w:bookmarkEnd w:id="431"/>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432" w:name="_Toc496802715"/>
      <w:bookmarkStart w:id="433" w:name="_Toc496802944"/>
      <w:bookmarkStart w:id="434" w:name="_Toc498108678"/>
      <w:r>
        <w:lastRenderedPageBreak/>
        <w:t>11 REFERÊNCIAS</w:t>
      </w:r>
      <w:bookmarkEnd w:id="432"/>
      <w:bookmarkEnd w:id="433"/>
      <w:bookmarkEnd w:id="434"/>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435" w:name="_Toc496802716"/>
      <w:bookmarkStart w:id="436" w:name="_Toc496802945"/>
      <w:bookmarkStart w:id="437" w:name="_Toc498108679"/>
      <w:r>
        <w:lastRenderedPageBreak/>
        <w:t>12 ANEXOS</w:t>
      </w:r>
      <w:bookmarkEnd w:id="435"/>
      <w:bookmarkEnd w:id="436"/>
      <w:bookmarkEnd w:id="437"/>
    </w:p>
    <w:p w14:paraId="610A7845" w14:textId="0BB55EA6" w:rsidR="009C7518" w:rsidRDefault="00C254AC" w:rsidP="00763C82">
      <w:pPr>
        <w:pStyle w:val="Ttulo21"/>
      </w:pPr>
      <w:bookmarkStart w:id="438" w:name="_Toc498108680"/>
      <w:r>
        <w:t xml:space="preserve">Anexo </w:t>
      </w:r>
      <w:r w:rsidR="00CB499E">
        <w:t>1</w:t>
      </w:r>
      <w:r w:rsidR="00607FED">
        <w:t>2</w:t>
      </w:r>
      <w:r w:rsidR="00CB499E">
        <w:t>.</w:t>
      </w:r>
      <w:r>
        <w:t>1 – Dockerfile</w:t>
      </w:r>
      <w:r w:rsidR="00DD156D">
        <w:t xml:space="preserve"> - </w:t>
      </w:r>
      <w:r w:rsidR="00DD156D" w:rsidRPr="000B5349">
        <w:rPr>
          <w:lang w:val="pt-BR"/>
        </w:rPr>
        <w:t>X86</w:t>
      </w:r>
      <w:bookmarkEnd w:id="438"/>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439" w:name="_Toc498108681"/>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439"/>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44631C" w:rsidRDefault="005B1CAB" w:rsidP="005B1CAB">
      <w:r w:rsidRPr="005B1CAB">
        <w:rPr>
          <w:lang w:val="en-US"/>
        </w:rPr>
        <w:t xml:space="preserve">      </w:t>
      </w:r>
      <w:r w:rsidRPr="0044631C">
        <w:t>REDIS_SIDEKIQ_URL: redis://redis:6379/0</w:t>
      </w:r>
    </w:p>
    <w:p w14:paraId="4DBA9D47" w14:textId="77777777" w:rsidR="005B1CAB" w:rsidRPr="005B1CAB" w:rsidRDefault="005B1CAB" w:rsidP="005B1CAB">
      <w:pPr>
        <w:rPr>
          <w:lang w:val="en-US"/>
        </w:rPr>
      </w:pPr>
      <w:r w:rsidRPr="0044631C">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440" w:name="_Toc498108682"/>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440"/>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441" w:name="_Toc498108683"/>
      <w:r>
        <w:lastRenderedPageBreak/>
        <w:t xml:space="preserve">Anexo </w:t>
      </w:r>
      <w:r w:rsidR="001D3F2C">
        <w:t>1</w:t>
      </w:r>
      <w:r w:rsidR="00774A4B">
        <w:t>2</w:t>
      </w:r>
      <w:r w:rsidR="001D3F2C">
        <w:t>.</w:t>
      </w:r>
      <w:r>
        <w:t>4 – Docker-compose versão 2 - ARM</w:t>
      </w:r>
      <w:bookmarkEnd w:id="441"/>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442" w:name="_Toc498108684"/>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442"/>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904115" w:rsidRDefault="00B60B16" w:rsidP="00B60B16">
      <w:pPr>
        <w:rPr>
          <w:lang w:val="en-US"/>
        </w:rPr>
      </w:pPr>
      <w:r w:rsidRPr="004F6D7C">
        <w:rPr>
          <w:lang w:val="en-US"/>
        </w:rPr>
        <w:t xml:space="preserve">  </w:t>
      </w:r>
      <w:proofErr w:type="spellStart"/>
      <w:r w:rsidRPr="00904115">
        <w:rPr>
          <w:lang w:val="en-US"/>
        </w:rPr>
        <w:t>viz</w:t>
      </w:r>
      <w:proofErr w:type="spellEnd"/>
      <w:r w:rsidRPr="00904115">
        <w:rPr>
          <w:lang w:val="en-US"/>
        </w:rPr>
        <w:t>:</w:t>
      </w:r>
    </w:p>
    <w:p w14:paraId="09317B73" w14:textId="77777777" w:rsidR="00B60B16" w:rsidRPr="00904115" w:rsidRDefault="00B60B16" w:rsidP="00B60B16">
      <w:pPr>
        <w:rPr>
          <w:lang w:val="en-US"/>
        </w:rPr>
      </w:pPr>
      <w:r w:rsidRPr="00904115">
        <w:rPr>
          <w:lang w:val="en-US"/>
        </w:rPr>
        <w:t xml:space="preserve">     image: alexellis2/visualizer-arm</w:t>
      </w:r>
    </w:p>
    <w:p w14:paraId="4A59AAC4" w14:textId="77777777" w:rsidR="00B60B16" w:rsidRPr="00904115" w:rsidRDefault="00B60B16" w:rsidP="00B60B16">
      <w:pPr>
        <w:rPr>
          <w:lang w:val="en-US"/>
        </w:rPr>
      </w:pPr>
      <w:r w:rsidRPr="00904115">
        <w:rPr>
          <w:lang w:val="en-US"/>
        </w:rPr>
        <w:t xml:space="preserve">     ports: </w:t>
      </w:r>
    </w:p>
    <w:p w14:paraId="6CF8FFAF" w14:textId="77777777" w:rsidR="00B60B16" w:rsidRPr="004F6D7C" w:rsidRDefault="00B60B16" w:rsidP="00B60B16">
      <w:pPr>
        <w:rPr>
          <w:lang w:val="en-US"/>
        </w:rPr>
      </w:pPr>
      <w:r w:rsidRPr="00904115">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455306" w14:textId="77777777" w:rsidR="0085160B" w:rsidRDefault="0085160B">
      <w:r>
        <w:separator/>
      </w:r>
    </w:p>
  </w:endnote>
  <w:endnote w:type="continuationSeparator" w:id="0">
    <w:p w14:paraId="3F29CF8F" w14:textId="77777777" w:rsidR="0085160B" w:rsidRDefault="00851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9B01CA" w:rsidRDefault="009B01CA">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9C035F" w14:textId="77777777" w:rsidR="0085160B" w:rsidRDefault="0085160B">
      <w:r>
        <w:separator/>
      </w:r>
    </w:p>
  </w:footnote>
  <w:footnote w:type="continuationSeparator" w:id="0">
    <w:p w14:paraId="0B6FA348" w14:textId="77777777" w:rsidR="0085160B" w:rsidRDefault="0085160B">
      <w:r>
        <w:continuationSeparator/>
      </w:r>
    </w:p>
  </w:footnote>
  <w:footnote w:id="1">
    <w:p w14:paraId="3A477492" w14:textId="1066DE99" w:rsidR="009B01CA" w:rsidRPr="001E03D1" w:rsidRDefault="009B01CA">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9B01CA" w:rsidRPr="0000038E" w:rsidRDefault="009B01CA">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9B01CA" w:rsidRPr="0087606B" w:rsidRDefault="009B01CA">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9B01CA" w:rsidRPr="00393659" w:rsidRDefault="009B01CA">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9B01CA" w:rsidRPr="006A3FDD" w:rsidRDefault="009B01CA"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9B01CA" w:rsidRPr="00DA3E43" w:rsidRDefault="009B01CA"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9B01CA" w:rsidRPr="000D189A" w:rsidRDefault="009B01CA">
      <w:pPr>
        <w:pStyle w:val="Textodenotaderodap"/>
        <w:rPr>
          <w:lang w:val="pt-BR"/>
        </w:rPr>
      </w:pPr>
      <w:r>
        <w:rPr>
          <w:rStyle w:val="Refdenotaderodap"/>
        </w:rPr>
        <w:t>4</w:t>
      </w:r>
      <w:r>
        <w:t xml:space="preserve"> </w:t>
      </w:r>
      <w:r w:rsidRPr="00D45B60">
        <w:t>https://www.docker.com/docker-mac</w:t>
      </w:r>
    </w:p>
  </w:footnote>
  <w:footnote w:id="8">
    <w:p w14:paraId="5CA069F3" w14:textId="5653D603" w:rsidR="009B01CA" w:rsidRPr="00C02FD1" w:rsidRDefault="009B01CA">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9B01CA" w:rsidRPr="00C26A46" w:rsidRDefault="009B01CA">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9B01CA" w:rsidRPr="00914B75" w:rsidRDefault="009B01CA"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9B01CA" w:rsidRPr="00393659" w:rsidRDefault="009B01CA"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9B01CA" w:rsidRPr="007E3C42" w:rsidRDefault="009B01CA">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9B01CA" w:rsidRPr="009C6043" w:rsidRDefault="009B01CA">
      <w:pPr>
        <w:pStyle w:val="Textodenotaderodap"/>
      </w:pPr>
      <w:r>
        <w:rPr>
          <w:rStyle w:val="Refdenotaderodap"/>
        </w:rPr>
        <w:t>11</w:t>
      </w:r>
      <w:r>
        <w:t xml:space="preserve"> </w:t>
      </w:r>
      <w:r w:rsidRPr="009C6043">
        <w:t>https://en.wikipedia.org/wiki/Software_versioning</w:t>
      </w:r>
    </w:p>
  </w:footnote>
  <w:footnote w:id="14">
    <w:p w14:paraId="368EAC1B" w14:textId="7AE6DC34" w:rsidR="009B01CA" w:rsidRPr="00E82F68" w:rsidRDefault="009B01CA">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9B01CA" w:rsidRPr="00393659" w:rsidRDefault="009B01CA"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9B01CA" w:rsidRPr="00E17EB0" w:rsidRDefault="009B01CA">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9B01CA" w:rsidRPr="0035521A" w:rsidRDefault="009B01CA">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9B01CA" w:rsidRPr="00E00B58" w:rsidRDefault="009B01CA"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9B01CA" w:rsidRPr="0089783B" w:rsidRDefault="009B01CA"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9B01CA" w:rsidRPr="00A85B21" w:rsidRDefault="009B01CA">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9B01CA" w:rsidRPr="00A85B21" w:rsidRDefault="009B01CA">
      <w:pPr>
        <w:pStyle w:val="Textodenotaderodap"/>
        <w:rPr>
          <w:lang w:val="pt-BR"/>
        </w:rPr>
      </w:pPr>
      <w:r>
        <w:rPr>
          <w:rStyle w:val="Refdenotaderodap"/>
        </w:rPr>
        <w:t>8</w:t>
      </w:r>
      <w:r>
        <w:t xml:space="preserve"> </w:t>
      </w:r>
      <w:r w:rsidRPr="00CD494D">
        <w:t>https://github.com/docker/labs</w:t>
      </w:r>
    </w:p>
  </w:footnote>
  <w:footnote w:id="22">
    <w:p w14:paraId="2E8C9102" w14:textId="3AE68BBA" w:rsidR="009B01CA" w:rsidRPr="00C5548C" w:rsidRDefault="009B01CA">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9B01CA" w:rsidRPr="000A56CA" w:rsidRDefault="009B01CA">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9B01CA" w:rsidRPr="00A739E9" w:rsidRDefault="009B01CA">
      <w:pPr>
        <w:pStyle w:val="Textodenotaderodap"/>
        <w:rPr>
          <w:lang w:val="en-US"/>
        </w:rPr>
      </w:pPr>
      <w:r>
        <w:rPr>
          <w:rStyle w:val="Refdenotaderodap"/>
        </w:rPr>
        <w:t>2</w:t>
      </w:r>
      <w:r>
        <w:t xml:space="preserve"> </w:t>
      </w:r>
      <w:r w:rsidRPr="00215105">
        <w:t>https://2017.dockercon.com/</w:t>
      </w:r>
    </w:p>
  </w:footnote>
  <w:footnote w:id="25">
    <w:p w14:paraId="6BB44EE3" w14:textId="21B05E11" w:rsidR="009B01CA" w:rsidRPr="0072040E" w:rsidRDefault="009B01CA"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6">
    <w:p w14:paraId="5279E266" w14:textId="3A95153D" w:rsidR="009B01CA" w:rsidRPr="0072040E" w:rsidRDefault="009B01CA">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7">
    <w:p w14:paraId="5F950BD0" w14:textId="77777777" w:rsidR="009B01CA" w:rsidRPr="0072040E" w:rsidRDefault="009B01CA"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9B01CA" w:rsidRDefault="009B01CA">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67D604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403F2"/>
    <w:rsid w:val="000404F5"/>
    <w:rsid w:val="0004166E"/>
    <w:rsid w:val="00041715"/>
    <w:rsid w:val="00042A9D"/>
    <w:rsid w:val="00042BDD"/>
    <w:rsid w:val="0004384E"/>
    <w:rsid w:val="000453EA"/>
    <w:rsid w:val="000458AC"/>
    <w:rsid w:val="000462A6"/>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001A"/>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4BCB"/>
    <w:rsid w:val="001153C1"/>
    <w:rsid w:val="00116A4C"/>
    <w:rsid w:val="001175A1"/>
    <w:rsid w:val="00117EEE"/>
    <w:rsid w:val="00120902"/>
    <w:rsid w:val="00122198"/>
    <w:rsid w:val="001225C8"/>
    <w:rsid w:val="00122B3C"/>
    <w:rsid w:val="00123B8D"/>
    <w:rsid w:val="00126FAE"/>
    <w:rsid w:val="0013105E"/>
    <w:rsid w:val="00131701"/>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691C"/>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D71"/>
    <w:rsid w:val="00264EFE"/>
    <w:rsid w:val="00266F4B"/>
    <w:rsid w:val="0026742C"/>
    <w:rsid w:val="00267477"/>
    <w:rsid w:val="0027048E"/>
    <w:rsid w:val="00270D92"/>
    <w:rsid w:val="00274DAB"/>
    <w:rsid w:val="002778C1"/>
    <w:rsid w:val="00277E81"/>
    <w:rsid w:val="00280D6F"/>
    <w:rsid w:val="00281D92"/>
    <w:rsid w:val="002839D1"/>
    <w:rsid w:val="00285086"/>
    <w:rsid w:val="002850F3"/>
    <w:rsid w:val="00285387"/>
    <w:rsid w:val="00293D5D"/>
    <w:rsid w:val="00293FEF"/>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6429"/>
    <w:rsid w:val="00300223"/>
    <w:rsid w:val="003004CE"/>
    <w:rsid w:val="00300DF8"/>
    <w:rsid w:val="00300F51"/>
    <w:rsid w:val="0030115D"/>
    <w:rsid w:val="00301197"/>
    <w:rsid w:val="003015B6"/>
    <w:rsid w:val="0030195F"/>
    <w:rsid w:val="003039F4"/>
    <w:rsid w:val="00303AF2"/>
    <w:rsid w:val="00303BFA"/>
    <w:rsid w:val="00303F65"/>
    <w:rsid w:val="00306277"/>
    <w:rsid w:val="00306B78"/>
    <w:rsid w:val="0030749B"/>
    <w:rsid w:val="003075A6"/>
    <w:rsid w:val="00307A9C"/>
    <w:rsid w:val="00307C55"/>
    <w:rsid w:val="00310235"/>
    <w:rsid w:val="00310F06"/>
    <w:rsid w:val="003129CB"/>
    <w:rsid w:val="003130ED"/>
    <w:rsid w:val="0031712E"/>
    <w:rsid w:val="00326827"/>
    <w:rsid w:val="00331D67"/>
    <w:rsid w:val="00332FD3"/>
    <w:rsid w:val="003336B6"/>
    <w:rsid w:val="00333C20"/>
    <w:rsid w:val="0033526A"/>
    <w:rsid w:val="00335BFE"/>
    <w:rsid w:val="0033649D"/>
    <w:rsid w:val="0033688A"/>
    <w:rsid w:val="00336D90"/>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14F"/>
    <w:rsid w:val="00403392"/>
    <w:rsid w:val="0040364E"/>
    <w:rsid w:val="00403A22"/>
    <w:rsid w:val="004041EA"/>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12D8F"/>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5AC0"/>
    <w:rsid w:val="0053657C"/>
    <w:rsid w:val="00536E45"/>
    <w:rsid w:val="0053728C"/>
    <w:rsid w:val="00540288"/>
    <w:rsid w:val="00540C73"/>
    <w:rsid w:val="00541FE6"/>
    <w:rsid w:val="005442B7"/>
    <w:rsid w:val="00544A89"/>
    <w:rsid w:val="00544D4A"/>
    <w:rsid w:val="00546BC4"/>
    <w:rsid w:val="00547F8D"/>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694"/>
    <w:rsid w:val="00571369"/>
    <w:rsid w:val="00571925"/>
    <w:rsid w:val="005723E3"/>
    <w:rsid w:val="00572EC7"/>
    <w:rsid w:val="00573BBE"/>
    <w:rsid w:val="0058370B"/>
    <w:rsid w:val="005837C3"/>
    <w:rsid w:val="00583CF7"/>
    <w:rsid w:val="00584271"/>
    <w:rsid w:val="00585E62"/>
    <w:rsid w:val="00586644"/>
    <w:rsid w:val="0059284C"/>
    <w:rsid w:val="005935CC"/>
    <w:rsid w:val="0059496D"/>
    <w:rsid w:val="00594C50"/>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312D"/>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7B99"/>
    <w:rsid w:val="00661C0C"/>
    <w:rsid w:val="00661E99"/>
    <w:rsid w:val="00662664"/>
    <w:rsid w:val="00663A59"/>
    <w:rsid w:val="0066417B"/>
    <w:rsid w:val="00664A27"/>
    <w:rsid w:val="00664DE5"/>
    <w:rsid w:val="00666779"/>
    <w:rsid w:val="00671E6C"/>
    <w:rsid w:val="0067200C"/>
    <w:rsid w:val="00672724"/>
    <w:rsid w:val="006727CE"/>
    <w:rsid w:val="00672C52"/>
    <w:rsid w:val="00672F6E"/>
    <w:rsid w:val="006736EE"/>
    <w:rsid w:val="006740E3"/>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6147"/>
    <w:rsid w:val="006B7426"/>
    <w:rsid w:val="006B7720"/>
    <w:rsid w:val="006C07D1"/>
    <w:rsid w:val="006C0DA4"/>
    <w:rsid w:val="006C11A6"/>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35CF"/>
    <w:rsid w:val="00763C82"/>
    <w:rsid w:val="00766294"/>
    <w:rsid w:val="007700E5"/>
    <w:rsid w:val="0077216E"/>
    <w:rsid w:val="00772607"/>
    <w:rsid w:val="00772BE7"/>
    <w:rsid w:val="0077498A"/>
    <w:rsid w:val="00774A4B"/>
    <w:rsid w:val="00774F0F"/>
    <w:rsid w:val="00775089"/>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434"/>
    <w:rsid w:val="007C67FC"/>
    <w:rsid w:val="007C7EAD"/>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160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7D6"/>
    <w:rsid w:val="0094750B"/>
    <w:rsid w:val="00947878"/>
    <w:rsid w:val="009507F3"/>
    <w:rsid w:val="00952A8F"/>
    <w:rsid w:val="00953481"/>
    <w:rsid w:val="00956F27"/>
    <w:rsid w:val="00960B0F"/>
    <w:rsid w:val="009616BC"/>
    <w:rsid w:val="00976BA3"/>
    <w:rsid w:val="00976F18"/>
    <w:rsid w:val="0098134B"/>
    <w:rsid w:val="00987E85"/>
    <w:rsid w:val="009941F6"/>
    <w:rsid w:val="00995B08"/>
    <w:rsid w:val="00996997"/>
    <w:rsid w:val="00997FE4"/>
    <w:rsid w:val="009A0A49"/>
    <w:rsid w:val="009A0F0F"/>
    <w:rsid w:val="009A4AC0"/>
    <w:rsid w:val="009A62A8"/>
    <w:rsid w:val="009A72E7"/>
    <w:rsid w:val="009B01CA"/>
    <w:rsid w:val="009B2A0F"/>
    <w:rsid w:val="009B57C1"/>
    <w:rsid w:val="009B655F"/>
    <w:rsid w:val="009B7066"/>
    <w:rsid w:val="009B72FD"/>
    <w:rsid w:val="009B7788"/>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648D"/>
    <w:rsid w:val="009F762E"/>
    <w:rsid w:val="00A001BA"/>
    <w:rsid w:val="00A0222B"/>
    <w:rsid w:val="00A02F38"/>
    <w:rsid w:val="00A03667"/>
    <w:rsid w:val="00A04562"/>
    <w:rsid w:val="00A07064"/>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5CA2"/>
    <w:rsid w:val="00A56495"/>
    <w:rsid w:val="00A60B42"/>
    <w:rsid w:val="00A61A9B"/>
    <w:rsid w:val="00A62458"/>
    <w:rsid w:val="00A64765"/>
    <w:rsid w:val="00A649C5"/>
    <w:rsid w:val="00A67C04"/>
    <w:rsid w:val="00A71F6F"/>
    <w:rsid w:val="00A739E9"/>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479A"/>
    <w:rsid w:val="00A94FE2"/>
    <w:rsid w:val="00A960BD"/>
    <w:rsid w:val="00A97933"/>
    <w:rsid w:val="00A97EC7"/>
    <w:rsid w:val="00AA0A65"/>
    <w:rsid w:val="00AA4185"/>
    <w:rsid w:val="00AA5C3A"/>
    <w:rsid w:val="00AA78F8"/>
    <w:rsid w:val="00AA7EC0"/>
    <w:rsid w:val="00AB0CD9"/>
    <w:rsid w:val="00AB37B3"/>
    <w:rsid w:val="00AB6AE2"/>
    <w:rsid w:val="00AB71AC"/>
    <w:rsid w:val="00AC1A38"/>
    <w:rsid w:val="00AC26DC"/>
    <w:rsid w:val="00AC70C7"/>
    <w:rsid w:val="00AC71FC"/>
    <w:rsid w:val="00AD3043"/>
    <w:rsid w:val="00AD509E"/>
    <w:rsid w:val="00AD5AFC"/>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52FC"/>
    <w:rsid w:val="00B20F40"/>
    <w:rsid w:val="00B21215"/>
    <w:rsid w:val="00B216C4"/>
    <w:rsid w:val="00B21878"/>
    <w:rsid w:val="00B23059"/>
    <w:rsid w:val="00B278DC"/>
    <w:rsid w:val="00B30875"/>
    <w:rsid w:val="00B322FF"/>
    <w:rsid w:val="00B32420"/>
    <w:rsid w:val="00B33EC0"/>
    <w:rsid w:val="00B34EF9"/>
    <w:rsid w:val="00B362CB"/>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45AE"/>
    <w:rsid w:val="00B657CE"/>
    <w:rsid w:val="00B665A8"/>
    <w:rsid w:val="00B705EB"/>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5171"/>
    <w:rsid w:val="00BC6076"/>
    <w:rsid w:val="00BC729E"/>
    <w:rsid w:val="00BD21F5"/>
    <w:rsid w:val="00BD22BE"/>
    <w:rsid w:val="00BD5075"/>
    <w:rsid w:val="00BD557B"/>
    <w:rsid w:val="00BD5C4D"/>
    <w:rsid w:val="00BE2CE9"/>
    <w:rsid w:val="00BE3081"/>
    <w:rsid w:val="00BE3BD3"/>
    <w:rsid w:val="00BE6554"/>
    <w:rsid w:val="00BF1D57"/>
    <w:rsid w:val="00BF2555"/>
    <w:rsid w:val="00BF293F"/>
    <w:rsid w:val="00BF47F5"/>
    <w:rsid w:val="00BF56D4"/>
    <w:rsid w:val="00BF623B"/>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3A5B"/>
    <w:rsid w:val="00C23E57"/>
    <w:rsid w:val="00C24C6E"/>
    <w:rsid w:val="00C254AC"/>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2805"/>
    <w:rsid w:val="00C72EBD"/>
    <w:rsid w:val="00C74065"/>
    <w:rsid w:val="00C7471C"/>
    <w:rsid w:val="00C75113"/>
    <w:rsid w:val="00C759CF"/>
    <w:rsid w:val="00C7702F"/>
    <w:rsid w:val="00C802BA"/>
    <w:rsid w:val="00C80EA4"/>
    <w:rsid w:val="00C812F2"/>
    <w:rsid w:val="00C812FE"/>
    <w:rsid w:val="00C81E4A"/>
    <w:rsid w:val="00C82018"/>
    <w:rsid w:val="00C82989"/>
    <w:rsid w:val="00C833BB"/>
    <w:rsid w:val="00C84BC7"/>
    <w:rsid w:val="00C86B0F"/>
    <w:rsid w:val="00C86B2E"/>
    <w:rsid w:val="00C87039"/>
    <w:rsid w:val="00C878A1"/>
    <w:rsid w:val="00C903FA"/>
    <w:rsid w:val="00C914BA"/>
    <w:rsid w:val="00C91697"/>
    <w:rsid w:val="00C920B7"/>
    <w:rsid w:val="00C92B0E"/>
    <w:rsid w:val="00C936DA"/>
    <w:rsid w:val="00C93ABC"/>
    <w:rsid w:val="00C94EF8"/>
    <w:rsid w:val="00C95AC9"/>
    <w:rsid w:val="00C96505"/>
    <w:rsid w:val="00C97CFA"/>
    <w:rsid w:val="00C97D4C"/>
    <w:rsid w:val="00CA3F9E"/>
    <w:rsid w:val="00CA4230"/>
    <w:rsid w:val="00CA5ECB"/>
    <w:rsid w:val="00CA66F1"/>
    <w:rsid w:val="00CB0E32"/>
    <w:rsid w:val="00CB1901"/>
    <w:rsid w:val="00CB2FBF"/>
    <w:rsid w:val="00CB499E"/>
    <w:rsid w:val="00CB52B9"/>
    <w:rsid w:val="00CB66C8"/>
    <w:rsid w:val="00CB6EC5"/>
    <w:rsid w:val="00CC4B17"/>
    <w:rsid w:val="00CC6208"/>
    <w:rsid w:val="00CC6F8C"/>
    <w:rsid w:val="00CD14EA"/>
    <w:rsid w:val="00CD18C6"/>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402C8"/>
    <w:rsid w:val="00D406A2"/>
    <w:rsid w:val="00D4075E"/>
    <w:rsid w:val="00D41AAA"/>
    <w:rsid w:val="00D441F4"/>
    <w:rsid w:val="00D45B60"/>
    <w:rsid w:val="00D477AC"/>
    <w:rsid w:val="00D47D04"/>
    <w:rsid w:val="00D5134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6EEA"/>
    <w:rsid w:val="00D80522"/>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B020C"/>
    <w:rsid w:val="00DB0A62"/>
    <w:rsid w:val="00DB1795"/>
    <w:rsid w:val="00DB21FA"/>
    <w:rsid w:val="00DB4922"/>
    <w:rsid w:val="00DB5A57"/>
    <w:rsid w:val="00DB6611"/>
    <w:rsid w:val="00DB73E5"/>
    <w:rsid w:val="00DB7F52"/>
    <w:rsid w:val="00DC0F6F"/>
    <w:rsid w:val="00DC1406"/>
    <w:rsid w:val="00DC44BD"/>
    <w:rsid w:val="00DC4729"/>
    <w:rsid w:val="00DC58BA"/>
    <w:rsid w:val="00DD156D"/>
    <w:rsid w:val="00DD299F"/>
    <w:rsid w:val="00DD2C3A"/>
    <w:rsid w:val="00DD4B66"/>
    <w:rsid w:val="00DD4C5A"/>
    <w:rsid w:val="00DD52E1"/>
    <w:rsid w:val="00DD6249"/>
    <w:rsid w:val="00DD7433"/>
    <w:rsid w:val="00DD760B"/>
    <w:rsid w:val="00DE1A6A"/>
    <w:rsid w:val="00DE33BF"/>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2696"/>
    <w:rsid w:val="00E531AA"/>
    <w:rsid w:val="00E53CE2"/>
    <w:rsid w:val="00E53F82"/>
    <w:rsid w:val="00E55E64"/>
    <w:rsid w:val="00E60423"/>
    <w:rsid w:val="00E6378E"/>
    <w:rsid w:val="00E64502"/>
    <w:rsid w:val="00E64636"/>
    <w:rsid w:val="00E646DA"/>
    <w:rsid w:val="00E64B39"/>
    <w:rsid w:val="00E661DB"/>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42983-2A5A-CB4F-A478-DCFF3ED28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78</Pages>
  <Words>14573</Words>
  <Characters>78700</Characters>
  <Application>Microsoft Macintosh Word</Application>
  <DocSecurity>0</DocSecurity>
  <Lines>655</Lines>
  <Paragraphs>186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93087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2730</cp:revision>
  <cp:lastPrinted>2016-06-27T13:00:00Z</cp:lastPrinted>
  <dcterms:created xsi:type="dcterms:W3CDTF">2016-06-27T13:03:00Z</dcterms:created>
  <dcterms:modified xsi:type="dcterms:W3CDTF">2017-11-10T22:32:00Z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