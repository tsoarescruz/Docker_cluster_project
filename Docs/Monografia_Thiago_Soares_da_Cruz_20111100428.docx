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F6F71" w:rsidRDefault="003E3881" w:rsidP="00DF1132">
      <w:pPr>
        <w:spacing w:line="360" w:lineRule="auto"/>
        <w:jc w:val="center"/>
      </w:pPr>
      <w:r w:rsidRPr="007F6F71">
        <w:rPr>
          <w:b/>
          <w:sz w:val="32"/>
          <w:szCs w:val="28"/>
        </w:rPr>
        <w:t>DOCKER: UM CANIVETE SUÍÇO</w:t>
      </w:r>
      <w:r w:rsidR="00DF1132">
        <w:rPr>
          <w:b/>
          <w:sz w:val="32"/>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Carlos Alberto Alves Lemos, DSc.</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77777777" w:rsidR="003E3881" w:rsidRPr="007F6F71" w:rsidRDefault="003E3881" w:rsidP="0035429F">
      <w:pPr>
        <w:spacing w:line="360" w:lineRule="auto"/>
        <w:jc w:val="center"/>
        <w:rPr>
          <w:b/>
          <w:szCs w:val="20"/>
        </w:rPr>
      </w:pPr>
      <w:r w:rsidRPr="007F6F71">
        <w:rPr>
          <w:b/>
          <w:szCs w:val="20"/>
        </w:rPr>
        <w:t>BACHARELADO EM ENGENHARIA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Carlos Alberto Alves Lemos, DSc.</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2F951F0E" w:rsidR="003E3881" w:rsidRPr="007F6F71" w:rsidRDefault="003E3881" w:rsidP="0035429F">
      <w:pPr>
        <w:spacing w:line="360" w:lineRule="auto"/>
        <w:rPr>
          <w:b/>
          <w:sz w:val="20"/>
          <w:szCs w:val="20"/>
          <w:lang w:val="pt-PT"/>
        </w:rPr>
      </w:pPr>
      <w:r w:rsidRPr="007F6F71">
        <w:rPr>
          <w:b/>
          <w:sz w:val="20"/>
          <w:szCs w:val="20"/>
          <w:lang w:val="pt-PT"/>
        </w:rPr>
        <w:t xml:space="preserve">               PROF. </w:t>
      </w:r>
      <w:r w:rsidR="00F7034A" w:rsidRPr="00E155C3">
        <w:rPr>
          <w:b/>
          <w:lang w:val="pt-PT"/>
        </w:rPr>
        <w:t>Miguel Figueir</w:t>
      </w:r>
      <w:r w:rsidR="00F31F40" w:rsidRPr="00E155C3">
        <w:rPr>
          <w:b/>
          <w:lang w:val="pt-PT"/>
        </w:rPr>
        <w:t>edo Ângelo</w:t>
      </w:r>
      <w:r w:rsidR="007322F8" w:rsidRPr="00E155C3">
        <w:rPr>
          <w:b/>
          <w:lang w:val="pt-PT"/>
        </w:rPr>
        <w:t xml:space="preserve"> Zaccur</w:t>
      </w:r>
      <w:r w:rsidR="00F31F40" w:rsidRPr="00E155C3">
        <w:rPr>
          <w:b/>
          <w:lang w:val="pt-PT"/>
        </w:rPr>
        <w:t>, DSc.</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535D342B"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r w:rsidR="008E0215" w:rsidRPr="00E155C3">
        <w:rPr>
          <w:b/>
          <w:lang w:val="pt-PT"/>
        </w:rPr>
        <w:t>Jobson</w:t>
      </w:r>
      <w:r w:rsidR="00BA5CBC" w:rsidRPr="00E155C3">
        <w:rPr>
          <w:b/>
          <w:lang w:val="pt-PT"/>
        </w:rPr>
        <w:t xml:space="preserve"> </w:t>
      </w:r>
      <w:r w:rsidR="00A22187" w:rsidRPr="00E155C3">
        <w:rPr>
          <w:b/>
          <w:lang w:val="pt-PT"/>
        </w:rPr>
        <w:t>Luiz Massolar. DSc.</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1958EB9D" w14:textId="77777777" w:rsidR="003E3881" w:rsidRPr="007F6F71" w:rsidRDefault="003E3881" w:rsidP="0035429F">
      <w:pPr>
        <w:spacing w:line="360" w:lineRule="auto"/>
        <w:jc w:val="center"/>
        <w:rPr>
          <w:bCs/>
          <w:szCs w:val="20"/>
        </w:rPr>
      </w:pPr>
    </w:p>
    <w:p w14:paraId="035396E4" w14:textId="77777777" w:rsidR="003E3881" w:rsidRPr="007F6F71" w:rsidRDefault="003E3881" w:rsidP="0035429F">
      <w:pPr>
        <w:spacing w:line="360" w:lineRule="auto"/>
        <w:jc w:val="center"/>
      </w:pPr>
      <w:r w:rsidRPr="007F6F71">
        <w:rPr>
          <w:bCs/>
          <w:szCs w:val="20"/>
        </w:rPr>
        <w:t>Rio de Janeiro, 10 de junho de 2017</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77777777" w:rsidR="003E3881" w:rsidRPr="007F6F71" w:rsidRDefault="003E3881" w:rsidP="0035429F">
      <w:pPr>
        <w:spacing w:line="360" w:lineRule="auto"/>
        <w:jc w:val="right"/>
      </w:pPr>
      <w:r w:rsidRPr="007F6F71">
        <w:t xml:space="preserve">Fonte: Francis Bacon </w:t>
      </w:r>
    </w:p>
    <w:p w14:paraId="201E0EA6" w14:textId="77777777" w:rsidR="003E3881" w:rsidRPr="007F6F71" w:rsidRDefault="003E3881" w:rsidP="0035429F">
      <w:pPr>
        <w:spacing w:line="360" w:lineRule="auto"/>
      </w:pPr>
      <w:r w:rsidRPr="007F6F71">
        <w:br w:type="page"/>
      </w:r>
    </w:p>
    <w:p w14:paraId="3C24CA99" w14:textId="77777777" w:rsidR="003E3881" w:rsidRPr="007F6F71" w:rsidRDefault="003E3881" w:rsidP="007A2803">
      <w:pPr>
        <w:spacing w:after="360" w:line="720" w:lineRule="auto"/>
        <w:ind w:hanging="142"/>
        <w:jc w:val="center"/>
        <w:rPr>
          <w:b/>
          <w:sz w:val="28"/>
          <w:szCs w:val="28"/>
        </w:rPr>
      </w:pPr>
      <w:r w:rsidRPr="007F6F71">
        <w:rPr>
          <w:b/>
          <w:sz w:val="28"/>
          <w:szCs w:val="28"/>
        </w:rPr>
        <w:lastRenderedPageBreak/>
        <w:t>AGRADECIEMENTO</w:t>
      </w:r>
    </w:p>
    <w:p w14:paraId="6A7D36AE" w14:textId="77777777" w:rsidR="003E3881" w:rsidRPr="007F6F71" w:rsidRDefault="003E3881" w:rsidP="0035429F">
      <w:pPr>
        <w:spacing w:line="360" w:lineRule="auto"/>
        <w:ind w:firstLine="708"/>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35429F">
      <w:pPr>
        <w:spacing w:line="360" w:lineRule="auto"/>
        <w:ind w:firstLine="708"/>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35429F">
      <w:pPr>
        <w:spacing w:line="360" w:lineRule="auto"/>
        <w:ind w:firstLine="708"/>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35429F">
      <w:pPr>
        <w:spacing w:line="360" w:lineRule="auto"/>
        <w:ind w:firstLine="708"/>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35429F">
      <w:pPr>
        <w:spacing w:line="360" w:lineRule="auto"/>
        <w:ind w:firstLine="708"/>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35429F">
      <w:pPr>
        <w:spacing w:line="360" w:lineRule="auto"/>
        <w:ind w:firstLine="708"/>
      </w:pPr>
      <w:r w:rsidRPr="007F6F71">
        <w:t>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Iepsen, que</w:t>
      </w:r>
      <w:r w:rsidR="00A13EF3">
        <w:t xml:space="preserve"> com suas</w:t>
      </w:r>
      <w:r w:rsidRPr="007F6F71">
        <w:t xml:space="preserve"> dicas </w:t>
      </w:r>
      <w:r w:rsidR="00D4756B">
        <w:t xml:space="preserve">de como poderia </w:t>
      </w:r>
      <w:r w:rsidRPr="007F6F71">
        <w:t>iniciar e concluir essa obra</w:t>
      </w:r>
      <w:r w:rsidR="00D71C39">
        <w:t xml:space="preserve"> e a equipe Tsuru de uma empresa de </w:t>
      </w:r>
      <w:r w:rsidR="005E2EE0">
        <w:t>internet de um grupo de mídia, que me permitiu entrevista e acompanhamento de um dos seus dias de trabalho.</w:t>
      </w:r>
    </w:p>
    <w:p w14:paraId="7228AF21" w14:textId="77777777" w:rsidR="003E3881" w:rsidRPr="007F6F71" w:rsidRDefault="003E3881" w:rsidP="0035429F">
      <w:pPr>
        <w:spacing w:line="360" w:lineRule="auto"/>
        <w:ind w:firstLine="708"/>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5D3A438A" w14:textId="475D1978" w:rsidR="00F35B32" w:rsidRDefault="00D12506" w:rsidP="00843EAA">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p>
    <w:p w14:paraId="51897716" w14:textId="181F3AE3" w:rsidR="00F35B32" w:rsidRPr="007F6F71" w:rsidRDefault="00F35B32" w:rsidP="00843EAA">
      <w:pPr>
        <w:widowControl w:val="0"/>
        <w:spacing w:line="360" w:lineRule="auto"/>
        <w:ind w:firstLine="708"/>
        <w:jc w:val="both"/>
      </w:pPr>
      <w:r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r w:rsidR="00D51739" w:rsidRPr="009F37B8">
        <w:rPr>
          <w:i/>
        </w:rPr>
        <w:t>APIs</w:t>
      </w:r>
      <w:r w:rsidRPr="007F6F71">
        <w:t>.</w:t>
      </w:r>
    </w:p>
    <w:p w14:paraId="1DF613FA" w14:textId="16746029" w:rsidR="00F35B32" w:rsidRDefault="00F35B32" w:rsidP="00843EAA">
      <w:pPr>
        <w:widowControl w:val="0"/>
        <w:spacing w:line="360" w:lineRule="auto"/>
        <w:ind w:firstLine="708"/>
        <w:jc w:val="both"/>
      </w:pPr>
      <w:r w:rsidRPr="007F6F71">
        <w:t xml:space="preserve">Este conceito de serviços para servir aplicações está diretamente ligado </w:t>
      </w:r>
      <w:r w:rsidR="00095EF2">
        <w:t>ao</w:t>
      </w:r>
      <w:r w:rsidR="00910701">
        <w:t xml:space="preserve"> </w:t>
      </w:r>
      <w:r w:rsidRPr="007F6F71">
        <w:t xml:space="preserve"> paradigma programação</w:t>
      </w:r>
      <w:r w:rsidR="001B3841">
        <w:t xml:space="preserve"> </w:t>
      </w:r>
      <w:r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Pr="007F6F71">
        <w:t>.</w:t>
      </w:r>
    </w:p>
    <w:p w14:paraId="70977E08" w14:textId="18FA8E1B" w:rsidR="005B4FEE" w:rsidRPr="007F6F71" w:rsidRDefault="00636D2D" w:rsidP="00843EAA">
      <w:pPr>
        <w:spacing w:line="360" w:lineRule="auto"/>
        <w:ind w:firstLine="708"/>
        <w:jc w:val="both"/>
      </w:pPr>
      <w:r>
        <w:t xml:space="preserve">Nesta obra </w:t>
      </w:r>
      <w:r w:rsidR="00F60B4C">
        <w:t>ut</w:t>
      </w:r>
      <w:r w:rsidR="00C35612">
        <w:t>i</w:t>
      </w:r>
      <w:r w:rsidR="00F60B4C">
        <w:t>liz</w:t>
      </w:r>
      <w:r w:rsidR="007C5A24">
        <w:t>o uma infraestrutura própria em Raspberry Pi,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76B1B9AF" w14:textId="77777777" w:rsidR="00400560" w:rsidRPr="007F6F71" w:rsidRDefault="00400560" w:rsidP="009F37B8">
      <w:pPr>
        <w:spacing w:line="360" w:lineRule="auto"/>
        <w:ind w:left="709"/>
        <w:rPr>
          <w:b/>
        </w:rPr>
      </w:pPr>
    </w:p>
    <w:p w14:paraId="09FFC237" w14:textId="6CC84362" w:rsidR="003E3881" w:rsidRPr="007F6F71" w:rsidRDefault="003E3881" w:rsidP="0035429F">
      <w:pPr>
        <w:spacing w:line="360" w:lineRule="auto"/>
        <w:rPr>
          <w:b/>
        </w:rPr>
      </w:pPr>
      <w:r w:rsidRPr="007F6F71">
        <w:rPr>
          <w:b/>
        </w:rPr>
        <w:t xml:space="preserve">Palavras-Chave: DOCKER, IOT, CLOUND, </w:t>
      </w:r>
      <w:r w:rsidR="00A22DFB">
        <w:rPr>
          <w:b/>
        </w:rPr>
        <w:t>CONTAINER</w:t>
      </w:r>
      <w:r w:rsidRPr="007F6F71">
        <w:rPr>
          <w:b/>
        </w:rPr>
        <w:t xml:space="preserve">, </w:t>
      </w:r>
      <w:del w:id="2" w:author="Thiago Cruz" w:date="2017-11-27T13:38:00Z">
        <w:r w:rsidRPr="007F6F71" w:rsidDel="0013205B">
          <w:rPr>
            <w:b/>
          </w:rPr>
          <w:delText>ESCALONAMENTO</w:delText>
        </w:r>
      </w:del>
      <w:ins w:id="3" w:author="Thiago Cruz" w:date="2017-11-27T13:38:00Z">
        <w:r w:rsidR="00862B6A">
          <w:rPr>
            <w:b/>
          </w:rPr>
          <w:t>RASP</w:t>
        </w:r>
        <w:r w:rsidR="0013205B">
          <w:rPr>
            <w:b/>
          </w:rPr>
          <w:t>B</w:t>
        </w:r>
        <w:bookmarkStart w:id="4" w:name="_GoBack"/>
        <w:bookmarkEnd w:id="4"/>
        <w:r w:rsidR="0013205B">
          <w:rPr>
            <w:b/>
          </w:rPr>
          <w:t>ERRYPI</w:t>
        </w:r>
      </w:ins>
    </w:p>
    <w:p w14:paraId="33CA6085" w14:textId="77777777" w:rsidR="003E3881" w:rsidRPr="007F6F71" w:rsidRDefault="003E3881" w:rsidP="0035429F">
      <w:pPr>
        <w:spacing w:line="360" w:lineRule="auto"/>
      </w:pPr>
      <w:r w:rsidRPr="007F6F71">
        <w:br w:type="page"/>
      </w:r>
    </w:p>
    <w:p w14:paraId="75E58C0E" w14:textId="77777777" w:rsidR="003E3881" w:rsidRPr="007F6F71" w:rsidRDefault="003E3881" w:rsidP="0035429F">
      <w:pPr>
        <w:spacing w:after="360" w:line="360" w:lineRule="auto"/>
        <w:jc w:val="center"/>
        <w:rPr>
          <w:b/>
          <w:sz w:val="28"/>
          <w:szCs w:val="28"/>
        </w:rPr>
      </w:pPr>
      <w:r w:rsidRPr="007F6F71">
        <w:rPr>
          <w:b/>
          <w:sz w:val="28"/>
          <w:szCs w:val="28"/>
        </w:rPr>
        <w:lastRenderedPageBreak/>
        <w:t>ABSTRACT</w:t>
      </w:r>
    </w:p>
    <w:p w14:paraId="023AE8B4" w14:textId="77777777" w:rsidR="003E3881" w:rsidRPr="007F6F71" w:rsidRDefault="003E3881" w:rsidP="0035429F">
      <w:pPr>
        <w:spacing w:line="360" w:lineRule="auto"/>
      </w:pPr>
      <w:r w:rsidRPr="007F6F71">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6BFDFD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17</w:t>
      </w:r>
      <w:r w:rsidRPr="007F6F71">
        <w:rPr>
          <w:rFonts w:ascii="Times New Roman" w:hAnsi="Times New Roman" w:cs="Times New Roman"/>
          <w:noProof/>
        </w:rPr>
        <w:fldChar w:fldCharType="end"/>
      </w:r>
    </w:p>
    <w:p w14:paraId="3AB78035" w14:textId="09EC2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2</w:t>
      </w:r>
      <w:r w:rsidRPr="007F6F71">
        <w:rPr>
          <w:rFonts w:ascii="Times New Roman" w:hAnsi="Times New Roman" w:cs="Times New Roman"/>
          <w:noProof/>
          <w:color w:val="000000"/>
          <w:lang w:val="en-US"/>
        </w:rPr>
        <w:t>: Joseph Carl</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2CBE32D1" w14:textId="44F4517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17B0534C" w14:textId="6BE59CC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19</w:t>
      </w:r>
      <w:r w:rsidRPr="007F6F71">
        <w:rPr>
          <w:rFonts w:ascii="Times New Roman" w:hAnsi="Times New Roman" w:cs="Times New Roman"/>
          <w:noProof/>
        </w:rPr>
        <w:fldChar w:fldCharType="end"/>
      </w:r>
    </w:p>
    <w:p w14:paraId="62783624" w14:textId="62BBEBE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38C1F160" w14:textId="5E571CD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0355B1BE" w14:textId="4EFA6F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21</w:t>
      </w:r>
      <w:r w:rsidRPr="007F6F71">
        <w:rPr>
          <w:rFonts w:ascii="Times New Roman" w:hAnsi="Times New Roman" w:cs="Times New Roman"/>
          <w:noProof/>
        </w:rPr>
        <w:fldChar w:fldCharType="end"/>
      </w:r>
    </w:p>
    <w:p w14:paraId="09906C8A" w14:textId="788D895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22</w:t>
      </w:r>
      <w:r w:rsidRPr="007F6F71">
        <w:rPr>
          <w:rFonts w:ascii="Times New Roman" w:hAnsi="Times New Roman" w:cs="Times New Roman"/>
          <w:noProof/>
        </w:rPr>
        <w:fldChar w:fldCharType="end"/>
      </w:r>
    </w:p>
    <w:p w14:paraId="04A0AB8D" w14:textId="1862436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23</w:t>
      </w:r>
      <w:r w:rsidRPr="007F6F71">
        <w:rPr>
          <w:rFonts w:ascii="Times New Roman" w:hAnsi="Times New Roman" w:cs="Times New Roman"/>
          <w:noProof/>
        </w:rPr>
        <w:fldChar w:fldCharType="end"/>
      </w:r>
    </w:p>
    <w:p w14:paraId="22E1E34B" w14:textId="0CBFF8A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26</w:t>
      </w:r>
      <w:r w:rsidRPr="007F6F71">
        <w:rPr>
          <w:rFonts w:ascii="Times New Roman" w:hAnsi="Times New Roman" w:cs="Times New Roman"/>
          <w:noProof/>
        </w:rPr>
        <w:fldChar w:fldCharType="end"/>
      </w:r>
    </w:p>
    <w:p w14:paraId="4ED96805" w14:textId="3BB296F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27</w:t>
      </w:r>
      <w:r w:rsidRPr="007F6F71">
        <w:rPr>
          <w:rFonts w:ascii="Times New Roman" w:hAnsi="Times New Roman" w:cs="Times New Roman"/>
          <w:noProof/>
        </w:rPr>
        <w:fldChar w:fldCharType="end"/>
      </w:r>
    </w:p>
    <w:p w14:paraId="0578755E" w14:textId="4D55CD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93B39B0" w14:textId="6FB1174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0210B06" w14:textId="77D7BE2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30</w:t>
      </w:r>
      <w:r w:rsidRPr="007F6F71">
        <w:rPr>
          <w:rFonts w:ascii="Times New Roman" w:hAnsi="Times New Roman" w:cs="Times New Roman"/>
          <w:noProof/>
        </w:rPr>
        <w:fldChar w:fldCharType="end"/>
      </w:r>
    </w:p>
    <w:p w14:paraId="3EB0C936" w14:textId="468E006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38</w:t>
      </w:r>
      <w:r w:rsidRPr="007F6F71">
        <w:rPr>
          <w:rFonts w:ascii="Times New Roman" w:hAnsi="Times New Roman" w:cs="Times New Roman"/>
          <w:noProof/>
        </w:rPr>
        <w:fldChar w:fldCharType="end"/>
      </w:r>
    </w:p>
    <w:p w14:paraId="1F23E2FA" w14:textId="50B3263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3EC759CD" w14:textId="03CE1D4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00CCE42B" w14:textId="15459B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F59FF2A" w14:textId="2A621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A9EDB48" w14:textId="116C9EC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4B4F231C" w14:textId="0F12FA3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3602CDBA" w14:textId="7777777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47</w:t>
      </w:r>
      <w:r w:rsidRPr="007F6F71">
        <w:rPr>
          <w:rFonts w:ascii="Times New Roman" w:hAnsi="Times New Roman" w:cs="Times New Roman"/>
          <w:noProof/>
        </w:rPr>
        <w:fldChar w:fldCharType="end"/>
      </w:r>
    </w:p>
    <w:p w14:paraId="249B2945" w14:textId="6615572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48</w:t>
      </w:r>
      <w:r w:rsidRPr="007F6F71">
        <w:rPr>
          <w:rFonts w:ascii="Times New Roman" w:hAnsi="Times New Roman" w:cs="Times New Roman"/>
          <w:noProof/>
        </w:rPr>
        <w:fldChar w:fldCharType="end"/>
      </w:r>
    </w:p>
    <w:p w14:paraId="6F8B0797" w14:textId="5BBE8C0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43AF2FA8" w14:textId="380FB0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32C406FD" w14:textId="4CFBBFE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254CF247" w14:textId="70FD4C0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50</w:t>
      </w:r>
      <w:r w:rsidRPr="007F6F71">
        <w:rPr>
          <w:rFonts w:ascii="Times New Roman" w:hAnsi="Times New Roman" w:cs="Times New Roman"/>
          <w:noProof/>
        </w:rPr>
        <w:fldChar w:fldCharType="end"/>
      </w:r>
    </w:p>
    <w:p w14:paraId="13F74385" w14:textId="405A2C8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0FE601DD" w14:textId="5E6A8F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57</w:t>
      </w:r>
      <w:r w:rsidRPr="007F6F71">
        <w:rPr>
          <w:rFonts w:ascii="Times New Roman" w:hAnsi="Times New Roman" w:cs="Times New Roman"/>
          <w:noProof/>
        </w:rPr>
        <w:fldChar w:fldCharType="end"/>
      </w:r>
    </w:p>
    <w:p w14:paraId="05E225C6" w14:textId="39121EF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4FCFD008" w14:textId="073BB90A"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726C9819" w14:textId="1936620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B13E514" w14:textId="565BF65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5547FC9E" w14:textId="210575B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5B316C2" w14:textId="1FDBBB8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27CF6C2" w14:textId="323E6CA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F1321A2" w14:textId="6981C3B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62</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AC3B1E">
      <w:pPr>
        <w:spacing w:line="360" w:lineRule="auto"/>
      </w:pPr>
      <w:r w:rsidRPr="007F6F71">
        <w:br w:type="page"/>
      </w:r>
      <w:r w:rsidRPr="007F6F71">
        <w:rPr>
          <w:b/>
          <w:sz w:val="28"/>
          <w:szCs w:val="28"/>
        </w:rPr>
        <w:lastRenderedPageBreak/>
        <w:t>LISTA DE TABELAS</w:t>
      </w:r>
    </w:p>
    <w:p w14:paraId="44FC15D2" w14:textId="33A18875"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266AF7" w:rsidRPr="007F6F71">
        <w:rPr>
          <w:rFonts w:ascii="Times New Roman" w:hAnsi="Times New Roman" w:cs="Times New Roman"/>
          <w:noProof/>
        </w:rPr>
        <w:t>37</w:t>
      </w:r>
      <w:r w:rsidR="00266AF7" w:rsidRPr="007F6F71">
        <w:rPr>
          <w:rFonts w:ascii="Times New Roman" w:hAnsi="Times New Roman" w:cs="Times New Roman"/>
          <w:noProof/>
        </w:rPr>
        <w:fldChar w:fldCharType="end"/>
      </w:r>
    </w:p>
    <w:p w14:paraId="15DE014B" w14:textId="56FCB8BC"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40</w:t>
      </w:r>
      <w:r w:rsidRPr="007F6F71">
        <w:rPr>
          <w:rFonts w:ascii="Times New Roman" w:hAnsi="Times New Roman" w:cs="Times New Roman"/>
          <w:noProof/>
        </w:rPr>
        <w:fldChar w:fldCharType="end"/>
      </w:r>
    </w:p>
    <w:p w14:paraId="00E45239" w14:textId="3847E208"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41</w:t>
      </w:r>
      <w:r w:rsidRPr="007F6F71">
        <w:rPr>
          <w:rFonts w:ascii="Times New Roman" w:hAnsi="Times New Roman" w:cs="Times New Roman"/>
          <w:noProof/>
        </w:rPr>
        <w:fldChar w:fldCharType="end"/>
      </w:r>
    </w:p>
    <w:p w14:paraId="5232FC1E" w14:textId="38B72FAA"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42</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rsidRPr="007F6F71" w14:paraId="76BB1922" w14:textId="77777777" w:rsidTr="00C83DC4">
        <w:tc>
          <w:tcPr>
            <w:tcW w:w="4530" w:type="dxa"/>
          </w:tcPr>
          <w:p w14:paraId="233DDD12" w14:textId="77777777" w:rsidR="003E3881" w:rsidRPr="007F6F71" w:rsidRDefault="003E3881" w:rsidP="0035429F">
            <w:pPr>
              <w:spacing w:line="360" w:lineRule="auto"/>
            </w:pPr>
            <w:r w:rsidRPr="007F6F71">
              <w:rPr>
                <w:u w:val="single"/>
              </w:rPr>
              <w:t>PaaS</w:t>
            </w:r>
          </w:p>
        </w:tc>
        <w:tc>
          <w:tcPr>
            <w:tcW w:w="4531" w:type="dxa"/>
          </w:tcPr>
          <w:p w14:paraId="1756C472" w14:textId="77777777" w:rsidR="003E3881" w:rsidRPr="007F6F71" w:rsidRDefault="003E3881" w:rsidP="0035429F">
            <w:pPr>
              <w:spacing w:line="360" w:lineRule="auto"/>
            </w:pPr>
            <w:r w:rsidRPr="007F6F71">
              <w:t>Plataforma as a Service – Plataforma como serviço</w:t>
            </w:r>
          </w:p>
        </w:tc>
      </w:tr>
      <w:tr w:rsidR="003E3881" w:rsidRPr="007F6F71" w14:paraId="38B7485F" w14:textId="77777777" w:rsidTr="00C83DC4">
        <w:tc>
          <w:tcPr>
            <w:tcW w:w="4530" w:type="dxa"/>
          </w:tcPr>
          <w:p w14:paraId="02C037C0" w14:textId="77777777" w:rsidR="003E3881" w:rsidRPr="007F6F71" w:rsidRDefault="003E3881" w:rsidP="0035429F">
            <w:pPr>
              <w:spacing w:line="360" w:lineRule="auto"/>
            </w:pPr>
            <w:r w:rsidRPr="007F6F71">
              <w:t>DEPLOY</w:t>
            </w:r>
          </w:p>
        </w:tc>
        <w:tc>
          <w:tcPr>
            <w:tcW w:w="4531" w:type="dxa"/>
          </w:tcPr>
          <w:p w14:paraId="232760BF" w14:textId="77777777" w:rsidR="003E3881" w:rsidRPr="007F6F71" w:rsidRDefault="003E3881" w:rsidP="0035429F">
            <w:pPr>
              <w:spacing w:line="360" w:lineRule="auto"/>
            </w:pPr>
            <w:r w:rsidRPr="007F6F71">
              <w:t>Implementação de software em ambiente (QA, PROD ou Staging)</w:t>
            </w:r>
          </w:p>
        </w:tc>
      </w:tr>
      <w:tr w:rsidR="003E3881" w:rsidRPr="007F6F71" w14:paraId="4AA3C88B" w14:textId="77777777" w:rsidTr="00C83DC4">
        <w:tc>
          <w:tcPr>
            <w:tcW w:w="4530" w:type="dxa"/>
          </w:tcPr>
          <w:p w14:paraId="6A602BD7" w14:textId="77777777" w:rsidR="003E3881" w:rsidRPr="007F6F71" w:rsidRDefault="003E3881" w:rsidP="0035429F">
            <w:pPr>
              <w:spacing w:line="360" w:lineRule="auto"/>
            </w:pPr>
            <w:r w:rsidRPr="007F6F71">
              <w:t>QA</w:t>
            </w:r>
          </w:p>
        </w:tc>
        <w:tc>
          <w:tcPr>
            <w:tcW w:w="4531" w:type="dxa"/>
          </w:tcPr>
          <w:p w14:paraId="067ED451" w14:textId="77777777" w:rsidR="003E3881" w:rsidRPr="007F6F71" w:rsidRDefault="003E3881" w:rsidP="0035429F">
            <w:pPr>
              <w:spacing w:line="360" w:lineRule="auto"/>
            </w:pPr>
            <w:r w:rsidRPr="007F6F71">
              <w:t>Quality Assurance (Ambiente de mensuração de Qualidade/Testes de novas implementações)</w:t>
            </w:r>
          </w:p>
        </w:tc>
      </w:tr>
      <w:tr w:rsidR="003E3881" w:rsidRPr="007F6F71" w14:paraId="66C1386F" w14:textId="77777777" w:rsidTr="00C83DC4">
        <w:tc>
          <w:tcPr>
            <w:tcW w:w="4530" w:type="dxa"/>
          </w:tcPr>
          <w:p w14:paraId="08516147" w14:textId="77777777" w:rsidR="003E3881" w:rsidRPr="007F6F71" w:rsidRDefault="003E3881" w:rsidP="0035429F">
            <w:pPr>
              <w:spacing w:line="360" w:lineRule="auto"/>
            </w:pPr>
            <w:r w:rsidRPr="007F6F71">
              <w:t>PROD</w:t>
            </w:r>
          </w:p>
        </w:tc>
        <w:tc>
          <w:tcPr>
            <w:tcW w:w="4531" w:type="dxa"/>
          </w:tcPr>
          <w:p w14:paraId="350DA009" w14:textId="77777777" w:rsidR="003E3881" w:rsidRPr="007F6F71" w:rsidRDefault="003E3881" w:rsidP="0035429F">
            <w:pPr>
              <w:spacing w:line="360" w:lineRule="auto"/>
            </w:pPr>
            <w:r w:rsidRPr="007F6F71">
              <w:t>Produção (Ambiente de produção da aplicação, da qual fica acessível externamente, provendo valor para usuário ou  serviços – API)</w:t>
            </w:r>
          </w:p>
        </w:tc>
      </w:tr>
      <w:tr w:rsidR="003E3881" w:rsidRPr="007F6F71" w14:paraId="1AD632F7" w14:textId="77777777" w:rsidTr="00C83DC4">
        <w:tc>
          <w:tcPr>
            <w:tcW w:w="4530" w:type="dxa"/>
          </w:tcPr>
          <w:p w14:paraId="1D9ED8E3" w14:textId="77777777" w:rsidR="003E3881" w:rsidRPr="007F6F71" w:rsidRDefault="003E3881" w:rsidP="0035429F">
            <w:pPr>
              <w:spacing w:line="360" w:lineRule="auto"/>
            </w:pPr>
            <w:r w:rsidRPr="007F6F71">
              <w:t>DEV</w:t>
            </w:r>
          </w:p>
        </w:tc>
        <w:tc>
          <w:tcPr>
            <w:tcW w:w="4531" w:type="dxa"/>
          </w:tcPr>
          <w:p w14:paraId="71F338C8" w14:textId="77777777" w:rsidR="003E3881" w:rsidRPr="007F6F71" w:rsidRDefault="003E3881" w:rsidP="0035429F">
            <w:pPr>
              <w:spacing w:line="360" w:lineRule="auto"/>
            </w:pPr>
            <w:r w:rsidRPr="007F6F71">
              <w:t>Ambiente local de desenvolvimento do programador/analista.</w:t>
            </w:r>
          </w:p>
        </w:tc>
      </w:tr>
      <w:tr w:rsidR="003E3881" w:rsidRPr="007F6F71" w14:paraId="1CEBAEFF" w14:textId="77777777" w:rsidTr="00C83DC4">
        <w:tc>
          <w:tcPr>
            <w:tcW w:w="4530" w:type="dxa"/>
          </w:tcPr>
          <w:p w14:paraId="266DED32" w14:textId="77777777" w:rsidR="003E3881" w:rsidRPr="007F6F71" w:rsidRDefault="003E3881" w:rsidP="0035429F">
            <w:pPr>
              <w:spacing w:line="360" w:lineRule="auto"/>
            </w:pPr>
            <w:r w:rsidRPr="007F6F71">
              <w:t>DOWN-TIME</w:t>
            </w:r>
          </w:p>
        </w:tc>
        <w:tc>
          <w:tcPr>
            <w:tcW w:w="4531" w:type="dxa"/>
          </w:tcPr>
          <w:p w14:paraId="62316B3B" w14:textId="743902AA" w:rsidR="003E3881" w:rsidRPr="007F6F71" w:rsidRDefault="003E3881" w:rsidP="0035429F">
            <w:pPr>
              <w:spacing w:line="360" w:lineRule="auto"/>
            </w:pPr>
            <w:r w:rsidRPr="007F6F71">
              <w:t>Tempo de queda (instabilidade) de uma aplicação ao ser colocada em um ambiente via Deploy</w:t>
            </w:r>
            <w:r w:rsidR="00FA122C">
              <w:t xml:space="preserve"> e ou erros/falhas apresentadas pela aplicação em produção</w:t>
            </w:r>
            <w:r w:rsidRPr="007F6F71">
              <w:t>.</w:t>
            </w:r>
          </w:p>
        </w:tc>
      </w:tr>
      <w:tr w:rsidR="003E3881" w:rsidRPr="007F6F71" w14:paraId="69683019" w14:textId="77777777" w:rsidTr="00C83DC4">
        <w:tc>
          <w:tcPr>
            <w:tcW w:w="4530" w:type="dxa"/>
          </w:tcPr>
          <w:p w14:paraId="18A52A15" w14:textId="77777777" w:rsidR="003E3881" w:rsidRPr="007F6F71" w:rsidRDefault="003E3881" w:rsidP="0035429F">
            <w:pPr>
              <w:spacing w:line="360" w:lineRule="auto"/>
            </w:pPr>
            <w:r w:rsidRPr="007F6F71">
              <w:t>ON-DEMAND</w:t>
            </w:r>
          </w:p>
        </w:tc>
        <w:tc>
          <w:tcPr>
            <w:tcW w:w="4531" w:type="dxa"/>
          </w:tcPr>
          <w:p w14:paraId="134C1902" w14:textId="77777777" w:rsidR="003E3881" w:rsidRPr="007F6F71" w:rsidRDefault="003E3881" w:rsidP="0035429F">
            <w:pPr>
              <w:spacing w:line="360" w:lineRule="auto"/>
            </w:pPr>
            <w:r w:rsidRPr="007F6F71">
              <w:t>Provisionamento de serviços/recursos sobre demanda de requisição é utilização.</w:t>
            </w:r>
          </w:p>
        </w:tc>
      </w:tr>
      <w:tr w:rsidR="003E3881" w:rsidRPr="007F6F71" w14:paraId="3FA6BE69" w14:textId="77777777" w:rsidTr="00C83DC4">
        <w:tc>
          <w:tcPr>
            <w:tcW w:w="4530" w:type="dxa"/>
          </w:tcPr>
          <w:p w14:paraId="5D0A2F22" w14:textId="77777777" w:rsidR="003E3881" w:rsidRPr="007F6F71" w:rsidRDefault="003E3881" w:rsidP="0035429F">
            <w:pPr>
              <w:spacing w:line="360" w:lineRule="auto"/>
            </w:pPr>
            <w:r w:rsidRPr="007F6F71">
              <w:t>DOCKERHUB</w:t>
            </w:r>
          </w:p>
        </w:tc>
        <w:tc>
          <w:tcPr>
            <w:tcW w:w="4531" w:type="dxa"/>
          </w:tcPr>
          <w:p w14:paraId="6ABF1573" w14:textId="77777777" w:rsidR="003E3881" w:rsidRPr="007F6F71" w:rsidRDefault="003E3881" w:rsidP="0035429F">
            <w:pPr>
              <w:spacing w:line="360" w:lineRule="auto"/>
            </w:pPr>
            <w:r w:rsidRPr="007F6F71">
              <w:t>Repositório de imagens do Docker, com imagens dos containers registradas de forma pública pelo criador/administrador da conta.</w:t>
            </w:r>
          </w:p>
        </w:tc>
      </w:tr>
      <w:tr w:rsidR="003E3881" w:rsidRPr="007F6F71" w14:paraId="1654D1DA" w14:textId="77777777" w:rsidTr="00C83DC4">
        <w:tc>
          <w:tcPr>
            <w:tcW w:w="4530" w:type="dxa"/>
          </w:tcPr>
          <w:p w14:paraId="7AE38F9E" w14:textId="77777777" w:rsidR="003E3881" w:rsidRPr="007F6F71" w:rsidRDefault="003E3881" w:rsidP="0035429F">
            <w:pPr>
              <w:spacing w:line="360" w:lineRule="auto"/>
            </w:pPr>
            <w:r w:rsidRPr="007F6F71">
              <w:t>OPEN-SOURCE</w:t>
            </w:r>
          </w:p>
        </w:tc>
        <w:tc>
          <w:tcPr>
            <w:tcW w:w="4531" w:type="dxa"/>
          </w:tcPr>
          <w:p w14:paraId="07099990" w14:textId="77777777" w:rsidR="003E3881" w:rsidRPr="007F6F71" w:rsidRDefault="003E3881" w:rsidP="0035429F">
            <w:pPr>
              <w:spacing w:line="360" w:lineRule="auto"/>
            </w:pPr>
            <w:r w:rsidRPr="007F6F71">
              <w:t>Forma de licenciamento de softwares que não há o pagamento de licenças. Podendo ter regulamentação por alguma organização/comunidade e sendo sua distribuição/utilização livre de encargos.</w:t>
            </w:r>
          </w:p>
        </w:tc>
      </w:tr>
      <w:tr w:rsidR="003E3881" w:rsidRPr="007F6F71" w14:paraId="234B9DF2" w14:textId="77777777" w:rsidTr="00C83DC4">
        <w:tc>
          <w:tcPr>
            <w:tcW w:w="4530" w:type="dxa"/>
          </w:tcPr>
          <w:p w14:paraId="4F0355F0" w14:textId="77777777" w:rsidR="003E3881" w:rsidRPr="007F6F71" w:rsidRDefault="003E3881" w:rsidP="0035429F">
            <w:pPr>
              <w:spacing w:line="360" w:lineRule="auto"/>
            </w:pPr>
            <w:r w:rsidRPr="007F6F71">
              <w:t>LIBS</w:t>
            </w:r>
          </w:p>
        </w:tc>
        <w:tc>
          <w:tcPr>
            <w:tcW w:w="4531" w:type="dxa"/>
          </w:tcPr>
          <w:p w14:paraId="4E04A570" w14:textId="77777777" w:rsidR="003E3881" w:rsidRPr="007F6F71" w:rsidRDefault="003E3881" w:rsidP="0035429F">
            <w:pPr>
              <w:spacing w:line="360" w:lineRule="auto"/>
            </w:pPr>
            <w:r w:rsidRPr="007F6F71">
              <w:t>Bibliotecas do Sistema Operacional.</w:t>
            </w:r>
          </w:p>
        </w:tc>
      </w:tr>
      <w:tr w:rsidR="003E3881" w:rsidRPr="007F6F71" w14:paraId="489D216C" w14:textId="77777777" w:rsidTr="00C83DC4">
        <w:tc>
          <w:tcPr>
            <w:tcW w:w="4530" w:type="dxa"/>
          </w:tcPr>
          <w:p w14:paraId="26F701BE" w14:textId="77777777" w:rsidR="003E3881" w:rsidRPr="007F6F71" w:rsidRDefault="003E3881" w:rsidP="0035429F">
            <w:pPr>
              <w:spacing w:line="360" w:lineRule="auto"/>
            </w:pPr>
            <w:r w:rsidRPr="007F6F71">
              <w:t>OS</w:t>
            </w:r>
          </w:p>
        </w:tc>
        <w:tc>
          <w:tcPr>
            <w:tcW w:w="4531" w:type="dxa"/>
          </w:tcPr>
          <w:p w14:paraId="6D0A8BAB" w14:textId="77777777" w:rsidR="003E3881" w:rsidRPr="007F6F71" w:rsidRDefault="003E3881" w:rsidP="0035429F">
            <w:pPr>
              <w:spacing w:line="360" w:lineRule="auto"/>
            </w:pPr>
            <w:r w:rsidRPr="007F6F71">
              <w:t>Operation System – Sistema Operacional.</w:t>
            </w:r>
          </w:p>
        </w:tc>
      </w:tr>
      <w:tr w:rsidR="003E3881" w:rsidRPr="007F6F71" w14:paraId="01BFDFCB" w14:textId="77777777" w:rsidTr="00C83DC4">
        <w:tc>
          <w:tcPr>
            <w:tcW w:w="4530" w:type="dxa"/>
          </w:tcPr>
          <w:p w14:paraId="4F180147" w14:textId="77777777" w:rsidR="003E3881" w:rsidRPr="007F6F71" w:rsidRDefault="003E3881" w:rsidP="0035429F">
            <w:pPr>
              <w:spacing w:line="360" w:lineRule="auto"/>
            </w:pPr>
            <w:r w:rsidRPr="007F6F71">
              <w:rPr>
                <w:color w:val="000000"/>
              </w:rPr>
              <w:t>KERNEL</w:t>
            </w:r>
          </w:p>
        </w:tc>
        <w:tc>
          <w:tcPr>
            <w:tcW w:w="4531" w:type="dxa"/>
          </w:tcPr>
          <w:p w14:paraId="66F5E0D9" w14:textId="77777777" w:rsidR="003E3881" w:rsidRPr="007F6F71" w:rsidRDefault="003E3881" w:rsidP="0035429F">
            <w:pPr>
              <w:spacing w:line="360" w:lineRule="auto"/>
            </w:pPr>
            <w:r w:rsidRPr="007F6F71">
              <w:t>Núcleo do Sistema Operacional.</w:t>
            </w:r>
          </w:p>
        </w:tc>
      </w:tr>
      <w:tr w:rsidR="003E3881" w:rsidRPr="007F6F71" w14:paraId="1568E597" w14:textId="77777777" w:rsidTr="00C83DC4">
        <w:tc>
          <w:tcPr>
            <w:tcW w:w="4530" w:type="dxa"/>
          </w:tcPr>
          <w:p w14:paraId="38F924FF" w14:textId="77777777" w:rsidR="003E3881" w:rsidRPr="007F6F71" w:rsidRDefault="003E3881" w:rsidP="0035429F">
            <w:pPr>
              <w:spacing w:line="360" w:lineRule="auto"/>
            </w:pPr>
            <w:r w:rsidRPr="007F6F71">
              <w:rPr>
                <w:lang w:val="x-none" w:eastAsia="x-none"/>
              </w:rPr>
              <w:t>HOST</w:t>
            </w:r>
          </w:p>
        </w:tc>
        <w:tc>
          <w:tcPr>
            <w:tcW w:w="4531" w:type="dxa"/>
          </w:tcPr>
          <w:p w14:paraId="490D1199" w14:textId="77777777" w:rsidR="003E3881" w:rsidRPr="007F6F71" w:rsidRDefault="003E3881" w:rsidP="0035429F">
            <w:pPr>
              <w:spacing w:line="360" w:lineRule="auto"/>
            </w:pPr>
            <w:r w:rsidRPr="007F6F71">
              <w:t>Computador ou device conectado a uma rede que pode executar instruções computacionais.</w:t>
            </w:r>
          </w:p>
        </w:tc>
      </w:tr>
      <w:tr w:rsidR="003E3881" w:rsidRPr="007F6F71" w14:paraId="382C59A3" w14:textId="77777777" w:rsidTr="00C83DC4">
        <w:tc>
          <w:tcPr>
            <w:tcW w:w="4530" w:type="dxa"/>
          </w:tcPr>
          <w:p w14:paraId="743C7E83" w14:textId="77777777" w:rsidR="003E3881" w:rsidRPr="007F6F71" w:rsidRDefault="003E3881" w:rsidP="0035429F">
            <w:pPr>
              <w:spacing w:line="360" w:lineRule="auto"/>
            </w:pPr>
            <w:r w:rsidRPr="007F6F71">
              <w:t>DAEMON</w:t>
            </w:r>
          </w:p>
        </w:tc>
        <w:tc>
          <w:tcPr>
            <w:tcW w:w="4531" w:type="dxa"/>
          </w:tcPr>
          <w:p w14:paraId="4FCE4B52" w14:textId="77777777" w:rsidR="003E3881" w:rsidRPr="007F6F71" w:rsidRDefault="003E3881" w:rsidP="0035429F">
            <w:pPr>
              <w:spacing w:line="360" w:lineRule="auto"/>
            </w:pPr>
            <w:r w:rsidRPr="007F6F71">
              <w:t>Execução de aplicações em background. Informa o PID da aplicação, mais não bloqueia uma sessão do terminal.</w:t>
            </w:r>
          </w:p>
        </w:tc>
      </w:tr>
      <w:tr w:rsidR="003E3881" w:rsidRPr="007F6F71" w14:paraId="67065869" w14:textId="77777777" w:rsidTr="00C83DC4">
        <w:tc>
          <w:tcPr>
            <w:tcW w:w="4530" w:type="dxa"/>
          </w:tcPr>
          <w:p w14:paraId="18779BAF" w14:textId="77777777" w:rsidR="003E3881" w:rsidRPr="007F6F71" w:rsidRDefault="003E3881" w:rsidP="0035429F">
            <w:pPr>
              <w:spacing w:line="360" w:lineRule="auto"/>
            </w:pPr>
            <w:r w:rsidRPr="007F6F71">
              <w:rPr>
                <w:rFonts w:eastAsia="Times New Roman"/>
                <w:color w:val="000000" w:themeColor="text1"/>
              </w:rPr>
              <w:t>MOUNT POINT</w:t>
            </w:r>
          </w:p>
        </w:tc>
        <w:tc>
          <w:tcPr>
            <w:tcW w:w="4531" w:type="dxa"/>
          </w:tcPr>
          <w:p w14:paraId="3F9C3768" w14:textId="77777777" w:rsidR="003E3881" w:rsidRPr="007F6F71" w:rsidRDefault="003E3881" w:rsidP="0035429F">
            <w:pPr>
              <w:spacing w:line="360" w:lineRule="auto"/>
            </w:pPr>
            <w:r w:rsidRPr="007F6F71">
              <w:t>Storage no disco, local que pode ser utilizado para guardar dados de execução do container.</w:t>
            </w:r>
          </w:p>
        </w:tc>
      </w:tr>
      <w:tr w:rsidR="003E3881" w:rsidRPr="007F6F71" w14:paraId="10366796" w14:textId="77777777" w:rsidTr="00C83DC4">
        <w:tc>
          <w:tcPr>
            <w:tcW w:w="4530" w:type="dxa"/>
          </w:tcPr>
          <w:p w14:paraId="797AA6DB" w14:textId="77777777" w:rsidR="003E3881" w:rsidRPr="007F6F71" w:rsidRDefault="003E3881" w:rsidP="0035429F">
            <w:pPr>
              <w:spacing w:line="360" w:lineRule="auto"/>
            </w:pPr>
            <w:r w:rsidRPr="007F6F71">
              <w:rPr>
                <w:rFonts w:eastAsia="Times New Roman"/>
                <w:color w:val="000000" w:themeColor="text1"/>
              </w:rPr>
              <w:t>CHOWN</w:t>
            </w:r>
          </w:p>
        </w:tc>
        <w:tc>
          <w:tcPr>
            <w:tcW w:w="4531" w:type="dxa"/>
          </w:tcPr>
          <w:p w14:paraId="71602348" w14:textId="77777777" w:rsidR="003E3881" w:rsidRPr="007F6F71" w:rsidRDefault="003E3881" w:rsidP="0035429F">
            <w:pPr>
              <w:spacing w:line="360" w:lineRule="auto"/>
            </w:pPr>
            <w:r w:rsidRPr="007F6F71">
              <w:t>Comando Linux que define permissões escrita/leitura para pastas e arquivos dentro do diretório.</w:t>
            </w:r>
          </w:p>
        </w:tc>
      </w:tr>
      <w:tr w:rsidR="003E3881" w:rsidRPr="007F6F71" w14:paraId="2ADC468A" w14:textId="77777777" w:rsidTr="00C83DC4">
        <w:tc>
          <w:tcPr>
            <w:tcW w:w="4530" w:type="dxa"/>
          </w:tcPr>
          <w:p w14:paraId="1230A4A9" w14:textId="77777777" w:rsidR="003E3881" w:rsidRPr="007F6F71" w:rsidRDefault="003E3881" w:rsidP="0035429F">
            <w:pPr>
              <w:spacing w:line="360" w:lineRule="auto"/>
              <w:rPr>
                <w:rFonts w:eastAsia="Times New Roman"/>
                <w:color w:val="000000" w:themeColor="text1"/>
              </w:rPr>
            </w:pPr>
            <w:r w:rsidRPr="007F6F71">
              <w:rPr>
                <w:lang w:eastAsia="x-none"/>
              </w:rPr>
              <w:lastRenderedPageBreak/>
              <w:t>STACK TRACE</w:t>
            </w:r>
          </w:p>
        </w:tc>
        <w:tc>
          <w:tcPr>
            <w:tcW w:w="4531" w:type="dxa"/>
          </w:tcPr>
          <w:p w14:paraId="6F299F97" w14:textId="77777777" w:rsidR="003E3881" w:rsidRPr="007F6F71" w:rsidRDefault="003E3881" w:rsidP="0035429F">
            <w:pPr>
              <w:spacing w:line="360" w:lineRule="auto"/>
            </w:pPr>
            <w:r w:rsidRPr="007F6F71">
              <w:t>Trecho de saída da execução de um comando e/ou erro de execução do software.</w:t>
            </w:r>
          </w:p>
        </w:tc>
      </w:tr>
      <w:tr w:rsidR="003E3881" w:rsidRPr="007F6F71" w14:paraId="61D6E1E4" w14:textId="77777777" w:rsidTr="00C83DC4">
        <w:tc>
          <w:tcPr>
            <w:tcW w:w="4530" w:type="dxa"/>
          </w:tcPr>
          <w:p w14:paraId="5F8AD826"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CMD</w:t>
            </w:r>
          </w:p>
        </w:tc>
        <w:tc>
          <w:tcPr>
            <w:tcW w:w="4531" w:type="dxa"/>
          </w:tcPr>
          <w:p w14:paraId="6C931699" w14:textId="77777777" w:rsidR="003E3881" w:rsidRPr="007F6F71" w:rsidRDefault="003E3881" w:rsidP="0035429F">
            <w:pPr>
              <w:spacing w:line="360" w:lineRule="auto"/>
            </w:pPr>
            <w:r w:rsidRPr="007F6F71">
              <w:t>Abreviação de Command, execução de um comando dentro do container</w:t>
            </w:r>
          </w:p>
        </w:tc>
      </w:tr>
      <w:tr w:rsidR="003E3881" w:rsidRPr="007F6F71" w14:paraId="252CEDA7" w14:textId="77777777" w:rsidTr="00C83DC4">
        <w:tc>
          <w:tcPr>
            <w:tcW w:w="4530" w:type="dxa"/>
          </w:tcPr>
          <w:p w14:paraId="0BA4E0D7"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UI</w:t>
            </w:r>
          </w:p>
        </w:tc>
        <w:tc>
          <w:tcPr>
            <w:tcW w:w="4531" w:type="dxa"/>
          </w:tcPr>
          <w:p w14:paraId="4F5258FE" w14:textId="77777777" w:rsidR="003E3881" w:rsidRPr="007F6F71" w:rsidRDefault="003E3881" w:rsidP="0035429F">
            <w:pPr>
              <w:spacing w:line="360" w:lineRule="auto"/>
            </w:pPr>
            <w:r w:rsidRPr="007F6F71">
              <w:t xml:space="preserve">User Interface - Interface de usuário, interfaces que facilitam a interação do usuário com o sistema </w:t>
            </w:r>
          </w:p>
        </w:tc>
      </w:tr>
      <w:tr w:rsidR="003E3881" w:rsidRPr="007F6F71" w14:paraId="56838D64" w14:textId="77777777" w:rsidTr="00C83DC4">
        <w:tc>
          <w:tcPr>
            <w:tcW w:w="4530" w:type="dxa"/>
          </w:tcPr>
          <w:p w14:paraId="47A5F04A" w14:textId="77777777" w:rsidR="003E3881" w:rsidRPr="007F6F71" w:rsidRDefault="003E3881" w:rsidP="0035429F">
            <w:pPr>
              <w:spacing w:line="360" w:lineRule="auto"/>
              <w:rPr>
                <w:rFonts w:eastAsia="Times New Roman"/>
                <w:color w:val="000000" w:themeColor="text1"/>
              </w:rPr>
            </w:pPr>
            <w:r w:rsidRPr="007F6F71">
              <w:rPr>
                <w:lang w:eastAsia="x-none"/>
              </w:rPr>
              <w:t>CI</w:t>
            </w:r>
          </w:p>
        </w:tc>
        <w:tc>
          <w:tcPr>
            <w:tcW w:w="4531" w:type="dxa"/>
          </w:tcPr>
          <w:p w14:paraId="440031CE" w14:textId="77777777" w:rsidR="003E3881" w:rsidRPr="007F6F71" w:rsidRDefault="003E3881" w:rsidP="0035429F">
            <w:pPr>
              <w:spacing w:line="360" w:lineRule="auto"/>
            </w:pPr>
            <w:r w:rsidRPr="007F6F71">
              <w:t>Continuos Integration – Integração Contínua, são softwares para automatizar o deploy das aplicações nos ambientes.</w:t>
            </w:r>
          </w:p>
        </w:tc>
      </w:tr>
      <w:tr w:rsidR="003E3881" w:rsidRPr="007F6F71" w14:paraId="647944DD" w14:textId="77777777" w:rsidTr="00C83DC4">
        <w:tc>
          <w:tcPr>
            <w:tcW w:w="4530" w:type="dxa"/>
          </w:tcPr>
          <w:p w14:paraId="0FD42234"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SCHEDULE</w:t>
            </w:r>
          </w:p>
        </w:tc>
        <w:tc>
          <w:tcPr>
            <w:tcW w:w="4531" w:type="dxa"/>
          </w:tcPr>
          <w:p w14:paraId="5830D571" w14:textId="77777777" w:rsidR="003E3881" w:rsidRPr="007F6F71" w:rsidRDefault="003E3881" w:rsidP="0035429F">
            <w:pPr>
              <w:spacing w:line="360" w:lineRule="auto"/>
            </w:pPr>
            <w:r w:rsidRPr="007F6F71">
              <w:t>Agendamento e execução de tarefas em background.</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7F6F71" w:rsidRDefault="003E3881" w:rsidP="0035429F">
          <w:pPr>
            <w:pStyle w:val="CabealhodoSumrio"/>
            <w:spacing w:line="360" w:lineRule="auto"/>
            <w:rPr>
              <w:rFonts w:ascii="Times New Roman" w:hAnsi="Times New Roman" w:cs="Times New Roman"/>
            </w:rPr>
          </w:pPr>
        </w:p>
        <w:p w14:paraId="7418A1A2" w14:textId="77777777" w:rsidR="00C77D02" w:rsidRDefault="003E3881">
          <w:pPr>
            <w:pStyle w:val="Sumrio1"/>
            <w:tabs>
              <w:tab w:val="right" w:leader="dot" w:pos="8921"/>
            </w:tabs>
            <w:rPr>
              <w:rFonts w:eastAsiaTheme="minorEastAsia" w:cstheme="minorBidi"/>
              <w:b w:val="0"/>
              <w:bCs w:val="0"/>
              <w:noProof/>
            </w:rPr>
          </w:pPr>
          <w:r w:rsidRPr="007A1FDB">
            <w:rPr>
              <w:rFonts w:ascii="Calibri" w:hAnsi="Calibri"/>
              <w:b w:val="0"/>
              <w:bCs w:val="0"/>
              <w:sz w:val="20"/>
              <w:szCs w:val="20"/>
            </w:rPr>
            <w:fldChar w:fldCharType="begin"/>
          </w:r>
          <w:r w:rsidRPr="007A1FDB">
            <w:rPr>
              <w:rFonts w:ascii="Calibri" w:hAnsi="Calibri"/>
              <w:sz w:val="20"/>
              <w:szCs w:val="20"/>
            </w:rPr>
            <w:instrText>TOC \o "1-3" \h \z \u</w:instrText>
          </w:r>
          <w:r w:rsidRPr="007A1FDB">
            <w:rPr>
              <w:rFonts w:ascii="Calibri" w:hAnsi="Calibri"/>
              <w:b w:val="0"/>
              <w:bCs w:val="0"/>
              <w:sz w:val="20"/>
              <w:szCs w:val="20"/>
            </w:rPr>
            <w:fldChar w:fldCharType="separate"/>
          </w:r>
          <w:hyperlink w:anchor="_Toc499416038" w:history="1">
            <w:r w:rsidR="00C77D02" w:rsidRPr="00BE1F66">
              <w:rPr>
                <w:rStyle w:val="Hiperlink"/>
                <w:noProof/>
              </w:rPr>
              <w:t>INTRODUÇÃO</w:t>
            </w:r>
            <w:r w:rsidR="00C77D02">
              <w:rPr>
                <w:noProof/>
                <w:webHidden/>
              </w:rPr>
              <w:tab/>
            </w:r>
            <w:r w:rsidR="00C77D02">
              <w:rPr>
                <w:noProof/>
                <w:webHidden/>
              </w:rPr>
              <w:fldChar w:fldCharType="begin"/>
            </w:r>
            <w:r w:rsidR="00C77D02">
              <w:rPr>
                <w:noProof/>
                <w:webHidden/>
              </w:rPr>
              <w:instrText xml:space="preserve"> PAGEREF _Toc499416038 \h </w:instrText>
            </w:r>
            <w:r w:rsidR="00C77D02">
              <w:rPr>
                <w:noProof/>
                <w:webHidden/>
              </w:rPr>
            </w:r>
            <w:r w:rsidR="00C77D02">
              <w:rPr>
                <w:noProof/>
                <w:webHidden/>
              </w:rPr>
              <w:fldChar w:fldCharType="separate"/>
            </w:r>
            <w:r w:rsidR="00C77D02">
              <w:rPr>
                <w:noProof/>
                <w:webHidden/>
              </w:rPr>
              <w:t>17</w:t>
            </w:r>
            <w:r w:rsidR="00C77D02">
              <w:rPr>
                <w:noProof/>
                <w:webHidden/>
              </w:rPr>
              <w:fldChar w:fldCharType="end"/>
            </w:r>
          </w:hyperlink>
        </w:p>
        <w:p w14:paraId="6FFDB9F0" w14:textId="77777777" w:rsidR="00C77D02" w:rsidRDefault="00127DA2">
          <w:pPr>
            <w:pStyle w:val="Sumrio1"/>
            <w:tabs>
              <w:tab w:val="right" w:leader="dot" w:pos="8921"/>
            </w:tabs>
            <w:rPr>
              <w:rFonts w:eastAsiaTheme="minorEastAsia" w:cstheme="minorBidi"/>
              <w:b w:val="0"/>
              <w:bCs w:val="0"/>
              <w:noProof/>
            </w:rPr>
          </w:pPr>
          <w:hyperlink w:anchor="_Toc499416039" w:history="1">
            <w:r w:rsidR="00C77D02" w:rsidRPr="00BE1F66">
              <w:rPr>
                <w:rStyle w:val="Hiperlink"/>
                <w:noProof/>
              </w:rPr>
              <w:t>2 COMPUTAÇÃO EM NUVEM</w:t>
            </w:r>
            <w:r w:rsidR="00C77D02">
              <w:rPr>
                <w:noProof/>
                <w:webHidden/>
              </w:rPr>
              <w:tab/>
            </w:r>
            <w:r w:rsidR="00C77D02">
              <w:rPr>
                <w:noProof/>
                <w:webHidden/>
              </w:rPr>
              <w:fldChar w:fldCharType="begin"/>
            </w:r>
            <w:r w:rsidR="00C77D02">
              <w:rPr>
                <w:noProof/>
                <w:webHidden/>
              </w:rPr>
              <w:instrText xml:space="preserve"> PAGEREF _Toc499416039 \h </w:instrText>
            </w:r>
            <w:r w:rsidR="00C77D02">
              <w:rPr>
                <w:noProof/>
                <w:webHidden/>
              </w:rPr>
            </w:r>
            <w:r w:rsidR="00C77D02">
              <w:rPr>
                <w:noProof/>
                <w:webHidden/>
              </w:rPr>
              <w:fldChar w:fldCharType="separate"/>
            </w:r>
            <w:r w:rsidR="00C77D02">
              <w:rPr>
                <w:noProof/>
                <w:webHidden/>
              </w:rPr>
              <w:t>20</w:t>
            </w:r>
            <w:r w:rsidR="00C77D02">
              <w:rPr>
                <w:noProof/>
                <w:webHidden/>
              </w:rPr>
              <w:fldChar w:fldCharType="end"/>
            </w:r>
          </w:hyperlink>
        </w:p>
        <w:p w14:paraId="73D31037" w14:textId="77777777" w:rsidR="00C77D02" w:rsidRDefault="00127DA2">
          <w:pPr>
            <w:pStyle w:val="Sumrio2"/>
            <w:tabs>
              <w:tab w:val="right" w:leader="dot" w:pos="8921"/>
            </w:tabs>
            <w:rPr>
              <w:rFonts w:eastAsiaTheme="minorEastAsia" w:cstheme="minorBidi"/>
              <w:b w:val="0"/>
              <w:bCs w:val="0"/>
              <w:noProof/>
              <w:sz w:val="24"/>
              <w:szCs w:val="24"/>
            </w:rPr>
          </w:pPr>
          <w:hyperlink w:anchor="_Toc499416040" w:history="1">
            <w:r w:rsidR="00C77D02" w:rsidRPr="00BE1F66">
              <w:rPr>
                <w:rStyle w:val="Hiperlink"/>
                <w:noProof/>
              </w:rPr>
              <w:t>2.1 HISTÓRIA</w:t>
            </w:r>
            <w:r w:rsidR="00C77D02">
              <w:rPr>
                <w:noProof/>
                <w:webHidden/>
              </w:rPr>
              <w:tab/>
            </w:r>
            <w:r w:rsidR="00C77D02">
              <w:rPr>
                <w:noProof/>
                <w:webHidden/>
              </w:rPr>
              <w:fldChar w:fldCharType="begin"/>
            </w:r>
            <w:r w:rsidR="00C77D02">
              <w:rPr>
                <w:noProof/>
                <w:webHidden/>
              </w:rPr>
              <w:instrText xml:space="preserve"> PAGEREF _Toc499416040 \h </w:instrText>
            </w:r>
            <w:r w:rsidR="00C77D02">
              <w:rPr>
                <w:noProof/>
                <w:webHidden/>
              </w:rPr>
            </w:r>
            <w:r w:rsidR="00C77D02">
              <w:rPr>
                <w:noProof/>
                <w:webHidden/>
              </w:rPr>
              <w:fldChar w:fldCharType="separate"/>
            </w:r>
            <w:r w:rsidR="00C77D02">
              <w:rPr>
                <w:noProof/>
                <w:webHidden/>
              </w:rPr>
              <w:t>21</w:t>
            </w:r>
            <w:r w:rsidR="00C77D02">
              <w:rPr>
                <w:noProof/>
                <w:webHidden/>
              </w:rPr>
              <w:fldChar w:fldCharType="end"/>
            </w:r>
          </w:hyperlink>
        </w:p>
        <w:p w14:paraId="0321FAB5" w14:textId="77777777" w:rsidR="00C77D02" w:rsidRDefault="00127DA2">
          <w:pPr>
            <w:pStyle w:val="Sumrio2"/>
            <w:tabs>
              <w:tab w:val="right" w:leader="dot" w:pos="8921"/>
            </w:tabs>
            <w:rPr>
              <w:rFonts w:eastAsiaTheme="minorEastAsia" w:cstheme="minorBidi"/>
              <w:b w:val="0"/>
              <w:bCs w:val="0"/>
              <w:noProof/>
              <w:sz w:val="24"/>
              <w:szCs w:val="24"/>
            </w:rPr>
          </w:pPr>
          <w:hyperlink w:anchor="_Toc499416041" w:history="1">
            <w:r w:rsidR="00C77D02" w:rsidRPr="00BE1F66">
              <w:rPr>
                <w:rStyle w:val="Hiperlink"/>
                <w:noProof/>
              </w:rPr>
              <w:t>2.2 MODELOS DE IMPLANTAÇÃO</w:t>
            </w:r>
            <w:r w:rsidR="00C77D02">
              <w:rPr>
                <w:noProof/>
                <w:webHidden/>
              </w:rPr>
              <w:tab/>
            </w:r>
            <w:r w:rsidR="00C77D02">
              <w:rPr>
                <w:noProof/>
                <w:webHidden/>
              </w:rPr>
              <w:fldChar w:fldCharType="begin"/>
            </w:r>
            <w:r w:rsidR="00C77D02">
              <w:rPr>
                <w:noProof/>
                <w:webHidden/>
              </w:rPr>
              <w:instrText xml:space="preserve"> PAGEREF _Toc499416041 \h </w:instrText>
            </w:r>
            <w:r w:rsidR="00C77D02">
              <w:rPr>
                <w:noProof/>
                <w:webHidden/>
              </w:rPr>
            </w:r>
            <w:r w:rsidR="00C77D02">
              <w:rPr>
                <w:noProof/>
                <w:webHidden/>
              </w:rPr>
              <w:fldChar w:fldCharType="separate"/>
            </w:r>
            <w:r w:rsidR="00C77D02">
              <w:rPr>
                <w:noProof/>
                <w:webHidden/>
              </w:rPr>
              <w:t>24</w:t>
            </w:r>
            <w:r w:rsidR="00C77D02">
              <w:rPr>
                <w:noProof/>
                <w:webHidden/>
              </w:rPr>
              <w:fldChar w:fldCharType="end"/>
            </w:r>
          </w:hyperlink>
        </w:p>
        <w:p w14:paraId="499B9472" w14:textId="77777777" w:rsidR="00C77D02" w:rsidRDefault="00127DA2">
          <w:pPr>
            <w:pStyle w:val="Sumrio3"/>
            <w:tabs>
              <w:tab w:val="right" w:leader="dot" w:pos="8921"/>
            </w:tabs>
            <w:rPr>
              <w:rFonts w:eastAsiaTheme="minorEastAsia" w:cstheme="minorBidi"/>
              <w:noProof/>
              <w:sz w:val="24"/>
              <w:szCs w:val="24"/>
            </w:rPr>
          </w:pPr>
          <w:hyperlink w:anchor="_Toc499416042" w:history="1">
            <w:r w:rsidR="00C77D02" w:rsidRPr="00BE1F66">
              <w:rPr>
                <w:rStyle w:val="Hiperlink"/>
                <w:rFonts w:ascii="Times New Roman" w:hAnsi="Times New Roman"/>
                <w:b/>
                <w:noProof/>
              </w:rPr>
              <w:t>2.2.1 Nuvem Pública</w:t>
            </w:r>
            <w:r w:rsidR="00C77D02">
              <w:rPr>
                <w:noProof/>
                <w:webHidden/>
              </w:rPr>
              <w:tab/>
            </w:r>
            <w:r w:rsidR="00C77D02">
              <w:rPr>
                <w:noProof/>
                <w:webHidden/>
              </w:rPr>
              <w:fldChar w:fldCharType="begin"/>
            </w:r>
            <w:r w:rsidR="00C77D02">
              <w:rPr>
                <w:noProof/>
                <w:webHidden/>
              </w:rPr>
              <w:instrText xml:space="preserve"> PAGEREF _Toc499416042 \h </w:instrText>
            </w:r>
            <w:r w:rsidR="00C77D02">
              <w:rPr>
                <w:noProof/>
                <w:webHidden/>
              </w:rPr>
            </w:r>
            <w:r w:rsidR="00C77D02">
              <w:rPr>
                <w:noProof/>
                <w:webHidden/>
              </w:rPr>
              <w:fldChar w:fldCharType="separate"/>
            </w:r>
            <w:r w:rsidR="00C77D02">
              <w:rPr>
                <w:noProof/>
                <w:webHidden/>
              </w:rPr>
              <w:t>24</w:t>
            </w:r>
            <w:r w:rsidR="00C77D02">
              <w:rPr>
                <w:noProof/>
                <w:webHidden/>
              </w:rPr>
              <w:fldChar w:fldCharType="end"/>
            </w:r>
          </w:hyperlink>
        </w:p>
        <w:p w14:paraId="709AB713" w14:textId="77777777" w:rsidR="00C77D02" w:rsidRDefault="00127DA2">
          <w:pPr>
            <w:pStyle w:val="Sumrio3"/>
            <w:tabs>
              <w:tab w:val="right" w:leader="dot" w:pos="8921"/>
            </w:tabs>
            <w:rPr>
              <w:rFonts w:eastAsiaTheme="minorEastAsia" w:cstheme="minorBidi"/>
              <w:noProof/>
              <w:sz w:val="24"/>
              <w:szCs w:val="24"/>
            </w:rPr>
          </w:pPr>
          <w:hyperlink w:anchor="_Toc499416043" w:history="1">
            <w:r w:rsidR="00C77D02" w:rsidRPr="00BE1F66">
              <w:rPr>
                <w:rStyle w:val="Hiperlink"/>
                <w:rFonts w:ascii="Times New Roman" w:hAnsi="Times New Roman"/>
                <w:b/>
                <w:noProof/>
              </w:rPr>
              <w:t>2.2.2 Nuvem Privada</w:t>
            </w:r>
            <w:r w:rsidR="00C77D02">
              <w:rPr>
                <w:noProof/>
                <w:webHidden/>
              </w:rPr>
              <w:tab/>
            </w:r>
            <w:r w:rsidR="00C77D02">
              <w:rPr>
                <w:noProof/>
                <w:webHidden/>
              </w:rPr>
              <w:fldChar w:fldCharType="begin"/>
            </w:r>
            <w:r w:rsidR="00C77D02">
              <w:rPr>
                <w:noProof/>
                <w:webHidden/>
              </w:rPr>
              <w:instrText xml:space="preserve"> PAGEREF _Toc499416043 \h </w:instrText>
            </w:r>
            <w:r w:rsidR="00C77D02">
              <w:rPr>
                <w:noProof/>
                <w:webHidden/>
              </w:rPr>
            </w:r>
            <w:r w:rsidR="00C77D02">
              <w:rPr>
                <w:noProof/>
                <w:webHidden/>
              </w:rPr>
              <w:fldChar w:fldCharType="separate"/>
            </w:r>
            <w:r w:rsidR="00C77D02">
              <w:rPr>
                <w:noProof/>
                <w:webHidden/>
              </w:rPr>
              <w:t>26</w:t>
            </w:r>
            <w:r w:rsidR="00C77D02">
              <w:rPr>
                <w:noProof/>
                <w:webHidden/>
              </w:rPr>
              <w:fldChar w:fldCharType="end"/>
            </w:r>
          </w:hyperlink>
        </w:p>
        <w:p w14:paraId="7A6E46B0" w14:textId="77777777" w:rsidR="00C77D02" w:rsidRDefault="00127DA2">
          <w:pPr>
            <w:pStyle w:val="Sumrio3"/>
            <w:tabs>
              <w:tab w:val="right" w:leader="dot" w:pos="8921"/>
            </w:tabs>
            <w:rPr>
              <w:rFonts w:eastAsiaTheme="minorEastAsia" w:cstheme="minorBidi"/>
              <w:noProof/>
              <w:sz w:val="24"/>
              <w:szCs w:val="24"/>
            </w:rPr>
          </w:pPr>
          <w:hyperlink w:anchor="_Toc499416044" w:history="1">
            <w:r w:rsidR="00C77D02" w:rsidRPr="00BE1F66">
              <w:rPr>
                <w:rStyle w:val="Hiperlink"/>
                <w:rFonts w:ascii="Times New Roman" w:hAnsi="Times New Roman"/>
                <w:b/>
                <w:noProof/>
              </w:rPr>
              <w:t>2.2.3 Nuvem Comunitária</w:t>
            </w:r>
            <w:r w:rsidR="00C77D02">
              <w:rPr>
                <w:noProof/>
                <w:webHidden/>
              </w:rPr>
              <w:tab/>
            </w:r>
            <w:r w:rsidR="00C77D02">
              <w:rPr>
                <w:noProof/>
                <w:webHidden/>
              </w:rPr>
              <w:fldChar w:fldCharType="begin"/>
            </w:r>
            <w:r w:rsidR="00C77D02">
              <w:rPr>
                <w:noProof/>
                <w:webHidden/>
              </w:rPr>
              <w:instrText xml:space="preserve"> PAGEREF _Toc499416044 \h </w:instrText>
            </w:r>
            <w:r w:rsidR="00C77D02">
              <w:rPr>
                <w:noProof/>
                <w:webHidden/>
              </w:rPr>
            </w:r>
            <w:r w:rsidR="00C77D02">
              <w:rPr>
                <w:noProof/>
                <w:webHidden/>
              </w:rPr>
              <w:fldChar w:fldCharType="separate"/>
            </w:r>
            <w:r w:rsidR="00C77D02">
              <w:rPr>
                <w:noProof/>
                <w:webHidden/>
              </w:rPr>
              <w:t>27</w:t>
            </w:r>
            <w:r w:rsidR="00C77D02">
              <w:rPr>
                <w:noProof/>
                <w:webHidden/>
              </w:rPr>
              <w:fldChar w:fldCharType="end"/>
            </w:r>
          </w:hyperlink>
        </w:p>
        <w:p w14:paraId="739AD8A0" w14:textId="77777777" w:rsidR="00C77D02" w:rsidRDefault="00127DA2">
          <w:pPr>
            <w:pStyle w:val="Sumrio3"/>
            <w:tabs>
              <w:tab w:val="right" w:leader="dot" w:pos="8921"/>
            </w:tabs>
            <w:rPr>
              <w:rFonts w:eastAsiaTheme="minorEastAsia" w:cstheme="minorBidi"/>
              <w:noProof/>
              <w:sz w:val="24"/>
              <w:szCs w:val="24"/>
            </w:rPr>
          </w:pPr>
          <w:hyperlink w:anchor="_Toc499416045" w:history="1">
            <w:r w:rsidR="00C77D02" w:rsidRPr="00BE1F66">
              <w:rPr>
                <w:rStyle w:val="Hiperlink"/>
                <w:rFonts w:ascii="Times New Roman" w:hAnsi="Times New Roman"/>
                <w:b/>
                <w:noProof/>
              </w:rPr>
              <w:t>2.2.3 Nuvem Híbrida</w:t>
            </w:r>
            <w:r w:rsidR="00C77D02">
              <w:rPr>
                <w:noProof/>
                <w:webHidden/>
              </w:rPr>
              <w:tab/>
            </w:r>
            <w:r w:rsidR="00C77D02">
              <w:rPr>
                <w:noProof/>
                <w:webHidden/>
              </w:rPr>
              <w:fldChar w:fldCharType="begin"/>
            </w:r>
            <w:r w:rsidR="00C77D02">
              <w:rPr>
                <w:noProof/>
                <w:webHidden/>
              </w:rPr>
              <w:instrText xml:space="preserve"> PAGEREF _Toc499416045 \h </w:instrText>
            </w:r>
            <w:r w:rsidR="00C77D02">
              <w:rPr>
                <w:noProof/>
                <w:webHidden/>
              </w:rPr>
            </w:r>
            <w:r w:rsidR="00C77D02">
              <w:rPr>
                <w:noProof/>
                <w:webHidden/>
              </w:rPr>
              <w:fldChar w:fldCharType="separate"/>
            </w:r>
            <w:r w:rsidR="00C77D02">
              <w:rPr>
                <w:noProof/>
                <w:webHidden/>
              </w:rPr>
              <w:t>27</w:t>
            </w:r>
            <w:r w:rsidR="00C77D02">
              <w:rPr>
                <w:noProof/>
                <w:webHidden/>
              </w:rPr>
              <w:fldChar w:fldCharType="end"/>
            </w:r>
          </w:hyperlink>
        </w:p>
        <w:p w14:paraId="16757AB9" w14:textId="77777777" w:rsidR="00C77D02" w:rsidRDefault="00127DA2">
          <w:pPr>
            <w:pStyle w:val="Sumrio2"/>
            <w:tabs>
              <w:tab w:val="right" w:leader="dot" w:pos="8921"/>
            </w:tabs>
            <w:rPr>
              <w:rFonts w:eastAsiaTheme="minorEastAsia" w:cstheme="minorBidi"/>
              <w:b w:val="0"/>
              <w:bCs w:val="0"/>
              <w:noProof/>
              <w:sz w:val="24"/>
              <w:szCs w:val="24"/>
            </w:rPr>
          </w:pPr>
          <w:hyperlink w:anchor="_Toc499416046" w:history="1">
            <w:r w:rsidR="00C77D02" w:rsidRPr="00BE1F66">
              <w:rPr>
                <w:rStyle w:val="Hiperlink"/>
                <w:noProof/>
              </w:rPr>
              <w:t>2.3 PRINCÍPIOS DA COMPUTAÇÃO EM NUVEM</w:t>
            </w:r>
            <w:r w:rsidR="00C77D02">
              <w:rPr>
                <w:noProof/>
                <w:webHidden/>
              </w:rPr>
              <w:tab/>
            </w:r>
            <w:r w:rsidR="00C77D02">
              <w:rPr>
                <w:noProof/>
                <w:webHidden/>
              </w:rPr>
              <w:fldChar w:fldCharType="begin"/>
            </w:r>
            <w:r w:rsidR="00C77D02">
              <w:rPr>
                <w:noProof/>
                <w:webHidden/>
              </w:rPr>
              <w:instrText xml:space="preserve"> PAGEREF _Toc499416046 \h </w:instrText>
            </w:r>
            <w:r w:rsidR="00C77D02">
              <w:rPr>
                <w:noProof/>
                <w:webHidden/>
              </w:rPr>
            </w:r>
            <w:r w:rsidR="00C77D02">
              <w:rPr>
                <w:noProof/>
                <w:webHidden/>
              </w:rPr>
              <w:fldChar w:fldCharType="separate"/>
            </w:r>
            <w:r w:rsidR="00C77D02">
              <w:rPr>
                <w:noProof/>
                <w:webHidden/>
              </w:rPr>
              <w:t>28</w:t>
            </w:r>
            <w:r w:rsidR="00C77D02">
              <w:rPr>
                <w:noProof/>
                <w:webHidden/>
              </w:rPr>
              <w:fldChar w:fldCharType="end"/>
            </w:r>
          </w:hyperlink>
        </w:p>
        <w:p w14:paraId="33F1C3C7" w14:textId="77777777" w:rsidR="00C77D02" w:rsidRDefault="00127DA2">
          <w:pPr>
            <w:pStyle w:val="Sumrio2"/>
            <w:tabs>
              <w:tab w:val="right" w:leader="dot" w:pos="8921"/>
            </w:tabs>
            <w:rPr>
              <w:rFonts w:eastAsiaTheme="minorEastAsia" w:cstheme="minorBidi"/>
              <w:b w:val="0"/>
              <w:bCs w:val="0"/>
              <w:noProof/>
              <w:sz w:val="24"/>
              <w:szCs w:val="24"/>
            </w:rPr>
          </w:pPr>
          <w:hyperlink w:anchor="_Toc499416047" w:history="1">
            <w:r w:rsidR="00C77D02" w:rsidRPr="00BE1F66">
              <w:rPr>
                <w:rStyle w:val="Hiperlink"/>
                <w:noProof/>
              </w:rPr>
              <w:t>2.4 MODELOS DE SERVIÇOS</w:t>
            </w:r>
            <w:r w:rsidR="00C77D02">
              <w:rPr>
                <w:noProof/>
                <w:webHidden/>
              </w:rPr>
              <w:tab/>
            </w:r>
            <w:r w:rsidR="00C77D02">
              <w:rPr>
                <w:noProof/>
                <w:webHidden/>
              </w:rPr>
              <w:fldChar w:fldCharType="begin"/>
            </w:r>
            <w:r w:rsidR="00C77D02">
              <w:rPr>
                <w:noProof/>
                <w:webHidden/>
              </w:rPr>
              <w:instrText xml:space="preserve"> PAGEREF _Toc499416047 \h </w:instrText>
            </w:r>
            <w:r w:rsidR="00C77D02">
              <w:rPr>
                <w:noProof/>
                <w:webHidden/>
              </w:rPr>
            </w:r>
            <w:r w:rsidR="00C77D02">
              <w:rPr>
                <w:noProof/>
                <w:webHidden/>
              </w:rPr>
              <w:fldChar w:fldCharType="separate"/>
            </w:r>
            <w:r w:rsidR="00C77D02">
              <w:rPr>
                <w:noProof/>
                <w:webHidden/>
              </w:rPr>
              <w:t>30</w:t>
            </w:r>
            <w:r w:rsidR="00C77D02">
              <w:rPr>
                <w:noProof/>
                <w:webHidden/>
              </w:rPr>
              <w:fldChar w:fldCharType="end"/>
            </w:r>
          </w:hyperlink>
        </w:p>
        <w:p w14:paraId="5CF08873" w14:textId="77777777" w:rsidR="00C77D02" w:rsidRDefault="00127DA2">
          <w:pPr>
            <w:pStyle w:val="Sumrio1"/>
            <w:tabs>
              <w:tab w:val="right" w:leader="dot" w:pos="8921"/>
            </w:tabs>
            <w:rPr>
              <w:rFonts w:eastAsiaTheme="minorEastAsia" w:cstheme="minorBidi"/>
              <w:b w:val="0"/>
              <w:bCs w:val="0"/>
              <w:noProof/>
            </w:rPr>
          </w:pPr>
          <w:hyperlink w:anchor="_Toc499416048" w:history="1">
            <w:r w:rsidR="00C77D02" w:rsidRPr="00BE1F66">
              <w:rPr>
                <w:rStyle w:val="Hiperlink"/>
                <w:noProof/>
              </w:rPr>
              <w:t>3 CONTAINER VS VIRTUALIZAÇÃO</w:t>
            </w:r>
            <w:r w:rsidR="00C77D02">
              <w:rPr>
                <w:noProof/>
                <w:webHidden/>
              </w:rPr>
              <w:tab/>
            </w:r>
            <w:r w:rsidR="00C77D02">
              <w:rPr>
                <w:noProof/>
                <w:webHidden/>
              </w:rPr>
              <w:fldChar w:fldCharType="begin"/>
            </w:r>
            <w:r w:rsidR="00C77D02">
              <w:rPr>
                <w:noProof/>
                <w:webHidden/>
              </w:rPr>
              <w:instrText xml:space="preserve"> PAGEREF _Toc499416048 \h </w:instrText>
            </w:r>
            <w:r w:rsidR="00C77D02">
              <w:rPr>
                <w:noProof/>
                <w:webHidden/>
              </w:rPr>
            </w:r>
            <w:r w:rsidR="00C77D02">
              <w:rPr>
                <w:noProof/>
                <w:webHidden/>
              </w:rPr>
              <w:fldChar w:fldCharType="separate"/>
            </w:r>
            <w:r w:rsidR="00C77D02">
              <w:rPr>
                <w:noProof/>
                <w:webHidden/>
              </w:rPr>
              <w:t>32</w:t>
            </w:r>
            <w:r w:rsidR="00C77D02">
              <w:rPr>
                <w:noProof/>
                <w:webHidden/>
              </w:rPr>
              <w:fldChar w:fldCharType="end"/>
            </w:r>
          </w:hyperlink>
        </w:p>
        <w:p w14:paraId="12AF97D8" w14:textId="77777777" w:rsidR="00C77D02" w:rsidRDefault="00127DA2">
          <w:pPr>
            <w:pStyle w:val="Sumrio2"/>
            <w:tabs>
              <w:tab w:val="right" w:leader="dot" w:pos="8921"/>
            </w:tabs>
            <w:rPr>
              <w:rFonts w:eastAsiaTheme="minorEastAsia" w:cstheme="minorBidi"/>
              <w:b w:val="0"/>
              <w:bCs w:val="0"/>
              <w:noProof/>
              <w:sz w:val="24"/>
              <w:szCs w:val="24"/>
            </w:rPr>
          </w:pPr>
          <w:hyperlink w:anchor="_Toc499416049" w:history="1">
            <w:r w:rsidR="00C77D02" w:rsidRPr="00BE1F66">
              <w:rPr>
                <w:rStyle w:val="Hiperlink"/>
                <w:noProof/>
              </w:rPr>
              <w:t>3.1 LXC CONTAINERS</w:t>
            </w:r>
            <w:r w:rsidR="00C77D02">
              <w:rPr>
                <w:noProof/>
                <w:webHidden/>
              </w:rPr>
              <w:tab/>
            </w:r>
            <w:r w:rsidR="00C77D02">
              <w:rPr>
                <w:noProof/>
                <w:webHidden/>
              </w:rPr>
              <w:fldChar w:fldCharType="begin"/>
            </w:r>
            <w:r w:rsidR="00C77D02">
              <w:rPr>
                <w:noProof/>
                <w:webHidden/>
              </w:rPr>
              <w:instrText xml:space="preserve"> PAGEREF _Toc499416049 \h </w:instrText>
            </w:r>
            <w:r w:rsidR="00C77D02">
              <w:rPr>
                <w:noProof/>
                <w:webHidden/>
              </w:rPr>
            </w:r>
            <w:r w:rsidR="00C77D02">
              <w:rPr>
                <w:noProof/>
                <w:webHidden/>
              </w:rPr>
              <w:fldChar w:fldCharType="separate"/>
            </w:r>
            <w:r w:rsidR="00C77D02">
              <w:rPr>
                <w:noProof/>
                <w:webHidden/>
              </w:rPr>
              <w:t>34</w:t>
            </w:r>
            <w:r w:rsidR="00C77D02">
              <w:rPr>
                <w:noProof/>
                <w:webHidden/>
              </w:rPr>
              <w:fldChar w:fldCharType="end"/>
            </w:r>
          </w:hyperlink>
        </w:p>
        <w:p w14:paraId="7560FACE" w14:textId="77777777" w:rsidR="00C77D02" w:rsidRDefault="00127DA2">
          <w:pPr>
            <w:pStyle w:val="Sumrio1"/>
            <w:tabs>
              <w:tab w:val="right" w:leader="dot" w:pos="8921"/>
            </w:tabs>
            <w:rPr>
              <w:rFonts w:eastAsiaTheme="minorEastAsia" w:cstheme="minorBidi"/>
              <w:b w:val="0"/>
              <w:bCs w:val="0"/>
              <w:noProof/>
            </w:rPr>
          </w:pPr>
          <w:hyperlink w:anchor="_Toc499416050" w:history="1">
            <w:r w:rsidR="00C77D02" w:rsidRPr="00BE1F66">
              <w:rPr>
                <w:rStyle w:val="Hiperlink"/>
                <w:noProof/>
              </w:rPr>
              <w:t>4. DOCKER</w:t>
            </w:r>
            <w:r w:rsidR="00C77D02">
              <w:rPr>
                <w:noProof/>
                <w:webHidden/>
              </w:rPr>
              <w:tab/>
            </w:r>
            <w:r w:rsidR="00C77D02">
              <w:rPr>
                <w:noProof/>
                <w:webHidden/>
              </w:rPr>
              <w:fldChar w:fldCharType="begin"/>
            </w:r>
            <w:r w:rsidR="00C77D02">
              <w:rPr>
                <w:noProof/>
                <w:webHidden/>
              </w:rPr>
              <w:instrText xml:space="preserve"> PAGEREF _Toc499416050 \h </w:instrText>
            </w:r>
            <w:r w:rsidR="00C77D02">
              <w:rPr>
                <w:noProof/>
                <w:webHidden/>
              </w:rPr>
            </w:r>
            <w:r w:rsidR="00C77D02">
              <w:rPr>
                <w:noProof/>
                <w:webHidden/>
              </w:rPr>
              <w:fldChar w:fldCharType="separate"/>
            </w:r>
            <w:r w:rsidR="00C77D02">
              <w:rPr>
                <w:noProof/>
                <w:webHidden/>
              </w:rPr>
              <w:t>37</w:t>
            </w:r>
            <w:r w:rsidR="00C77D02">
              <w:rPr>
                <w:noProof/>
                <w:webHidden/>
              </w:rPr>
              <w:fldChar w:fldCharType="end"/>
            </w:r>
          </w:hyperlink>
        </w:p>
        <w:p w14:paraId="248299AA" w14:textId="77777777" w:rsidR="00C77D02" w:rsidRDefault="00127DA2">
          <w:pPr>
            <w:pStyle w:val="Sumrio2"/>
            <w:tabs>
              <w:tab w:val="right" w:leader="dot" w:pos="8921"/>
            </w:tabs>
            <w:rPr>
              <w:rFonts w:eastAsiaTheme="minorEastAsia" w:cstheme="minorBidi"/>
              <w:b w:val="0"/>
              <w:bCs w:val="0"/>
              <w:noProof/>
              <w:sz w:val="24"/>
              <w:szCs w:val="24"/>
            </w:rPr>
          </w:pPr>
          <w:hyperlink w:anchor="_Toc499416051" w:history="1">
            <w:r w:rsidR="00C77D02" w:rsidRPr="00BE1F66">
              <w:rPr>
                <w:rStyle w:val="Hiperlink"/>
                <w:noProof/>
              </w:rPr>
              <w:t>4.1 MOTIVOS PARA USAR O DOCKER</w:t>
            </w:r>
            <w:r w:rsidR="00C77D02">
              <w:rPr>
                <w:noProof/>
                <w:webHidden/>
              </w:rPr>
              <w:tab/>
            </w:r>
            <w:r w:rsidR="00C77D02">
              <w:rPr>
                <w:noProof/>
                <w:webHidden/>
              </w:rPr>
              <w:fldChar w:fldCharType="begin"/>
            </w:r>
            <w:r w:rsidR="00C77D02">
              <w:rPr>
                <w:noProof/>
                <w:webHidden/>
              </w:rPr>
              <w:instrText xml:space="preserve"> PAGEREF _Toc499416051 \h </w:instrText>
            </w:r>
            <w:r w:rsidR="00C77D02">
              <w:rPr>
                <w:noProof/>
                <w:webHidden/>
              </w:rPr>
            </w:r>
            <w:r w:rsidR="00C77D02">
              <w:rPr>
                <w:noProof/>
                <w:webHidden/>
              </w:rPr>
              <w:fldChar w:fldCharType="separate"/>
            </w:r>
            <w:r w:rsidR="00C77D02">
              <w:rPr>
                <w:noProof/>
                <w:webHidden/>
              </w:rPr>
              <w:t>37</w:t>
            </w:r>
            <w:r w:rsidR="00C77D02">
              <w:rPr>
                <w:noProof/>
                <w:webHidden/>
              </w:rPr>
              <w:fldChar w:fldCharType="end"/>
            </w:r>
          </w:hyperlink>
        </w:p>
        <w:p w14:paraId="414DC6BB" w14:textId="77777777" w:rsidR="00C77D02" w:rsidRDefault="00127DA2">
          <w:pPr>
            <w:pStyle w:val="Sumrio3"/>
            <w:tabs>
              <w:tab w:val="right" w:leader="dot" w:pos="8921"/>
            </w:tabs>
            <w:rPr>
              <w:rFonts w:eastAsiaTheme="minorEastAsia" w:cstheme="minorBidi"/>
              <w:noProof/>
              <w:sz w:val="24"/>
              <w:szCs w:val="24"/>
            </w:rPr>
          </w:pPr>
          <w:hyperlink w:anchor="_Toc499416052" w:history="1">
            <w:r w:rsidR="00C77D02" w:rsidRPr="00BE1F66">
              <w:rPr>
                <w:rStyle w:val="Hiperlink"/>
                <w:rFonts w:ascii="Times New Roman" w:hAnsi="Times New Roman"/>
                <w:b/>
                <w:noProof/>
              </w:rPr>
              <w:t>4.1.2 Instalação do Docker</w:t>
            </w:r>
            <w:r w:rsidR="00C77D02">
              <w:rPr>
                <w:noProof/>
                <w:webHidden/>
              </w:rPr>
              <w:tab/>
            </w:r>
            <w:r w:rsidR="00C77D02">
              <w:rPr>
                <w:noProof/>
                <w:webHidden/>
              </w:rPr>
              <w:fldChar w:fldCharType="begin"/>
            </w:r>
            <w:r w:rsidR="00C77D02">
              <w:rPr>
                <w:noProof/>
                <w:webHidden/>
              </w:rPr>
              <w:instrText xml:space="preserve"> PAGEREF _Toc499416052 \h </w:instrText>
            </w:r>
            <w:r w:rsidR="00C77D02">
              <w:rPr>
                <w:noProof/>
                <w:webHidden/>
              </w:rPr>
            </w:r>
            <w:r w:rsidR="00C77D02">
              <w:rPr>
                <w:noProof/>
                <w:webHidden/>
              </w:rPr>
              <w:fldChar w:fldCharType="separate"/>
            </w:r>
            <w:r w:rsidR="00C77D02">
              <w:rPr>
                <w:noProof/>
                <w:webHidden/>
              </w:rPr>
              <w:t>39</w:t>
            </w:r>
            <w:r w:rsidR="00C77D02">
              <w:rPr>
                <w:noProof/>
                <w:webHidden/>
              </w:rPr>
              <w:fldChar w:fldCharType="end"/>
            </w:r>
          </w:hyperlink>
        </w:p>
        <w:p w14:paraId="5FCDC1B5" w14:textId="77777777" w:rsidR="00C77D02" w:rsidRDefault="00127DA2">
          <w:pPr>
            <w:pStyle w:val="Sumrio2"/>
            <w:tabs>
              <w:tab w:val="right" w:leader="dot" w:pos="8921"/>
            </w:tabs>
            <w:rPr>
              <w:rFonts w:eastAsiaTheme="minorEastAsia" w:cstheme="minorBidi"/>
              <w:b w:val="0"/>
              <w:bCs w:val="0"/>
              <w:noProof/>
              <w:sz w:val="24"/>
              <w:szCs w:val="24"/>
            </w:rPr>
          </w:pPr>
          <w:hyperlink w:anchor="_Toc499416053" w:history="1">
            <w:r w:rsidR="00C77D02" w:rsidRPr="00BE1F66">
              <w:rPr>
                <w:rStyle w:val="Hiperlink"/>
                <w:noProof/>
              </w:rPr>
              <w:t>4.2 ARQUIVOS DE CONFIGURAÇÃO</w:t>
            </w:r>
            <w:r w:rsidR="00C77D02">
              <w:rPr>
                <w:noProof/>
                <w:webHidden/>
              </w:rPr>
              <w:tab/>
            </w:r>
            <w:r w:rsidR="00C77D02">
              <w:rPr>
                <w:noProof/>
                <w:webHidden/>
              </w:rPr>
              <w:fldChar w:fldCharType="begin"/>
            </w:r>
            <w:r w:rsidR="00C77D02">
              <w:rPr>
                <w:noProof/>
                <w:webHidden/>
              </w:rPr>
              <w:instrText xml:space="preserve"> PAGEREF _Toc499416053 \h </w:instrText>
            </w:r>
            <w:r w:rsidR="00C77D02">
              <w:rPr>
                <w:noProof/>
                <w:webHidden/>
              </w:rPr>
            </w:r>
            <w:r w:rsidR="00C77D02">
              <w:rPr>
                <w:noProof/>
                <w:webHidden/>
              </w:rPr>
              <w:fldChar w:fldCharType="separate"/>
            </w:r>
            <w:r w:rsidR="00C77D02">
              <w:rPr>
                <w:noProof/>
                <w:webHidden/>
              </w:rPr>
              <w:t>40</w:t>
            </w:r>
            <w:r w:rsidR="00C77D02">
              <w:rPr>
                <w:noProof/>
                <w:webHidden/>
              </w:rPr>
              <w:fldChar w:fldCharType="end"/>
            </w:r>
          </w:hyperlink>
        </w:p>
        <w:p w14:paraId="738D2B6C" w14:textId="77777777" w:rsidR="00C77D02" w:rsidRDefault="00127DA2">
          <w:pPr>
            <w:pStyle w:val="Sumrio3"/>
            <w:tabs>
              <w:tab w:val="right" w:leader="dot" w:pos="8921"/>
            </w:tabs>
            <w:rPr>
              <w:rFonts w:eastAsiaTheme="minorEastAsia" w:cstheme="minorBidi"/>
              <w:noProof/>
              <w:sz w:val="24"/>
              <w:szCs w:val="24"/>
            </w:rPr>
          </w:pPr>
          <w:hyperlink w:anchor="_Toc499416054" w:history="1">
            <w:r w:rsidR="00C77D02" w:rsidRPr="00BE1F66">
              <w:rPr>
                <w:rStyle w:val="Hiperlink"/>
                <w:rFonts w:ascii="Times New Roman" w:hAnsi="Times New Roman"/>
                <w:b/>
                <w:noProof/>
              </w:rPr>
              <w:t>4.2.1 Docker-Compose</w:t>
            </w:r>
            <w:r w:rsidR="00C77D02">
              <w:rPr>
                <w:noProof/>
                <w:webHidden/>
              </w:rPr>
              <w:tab/>
            </w:r>
            <w:r w:rsidR="00C77D02">
              <w:rPr>
                <w:noProof/>
                <w:webHidden/>
              </w:rPr>
              <w:fldChar w:fldCharType="begin"/>
            </w:r>
            <w:r w:rsidR="00C77D02">
              <w:rPr>
                <w:noProof/>
                <w:webHidden/>
              </w:rPr>
              <w:instrText xml:space="preserve"> PAGEREF _Toc499416054 \h </w:instrText>
            </w:r>
            <w:r w:rsidR="00C77D02">
              <w:rPr>
                <w:noProof/>
                <w:webHidden/>
              </w:rPr>
            </w:r>
            <w:r w:rsidR="00C77D02">
              <w:rPr>
                <w:noProof/>
                <w:webHidden/>
              </w:rPr>
              <w:fldChar w:fldCharType="separate"/>
            </w:r>
            <w:r w:rsidR="00C77D02">
              <w:rPr>
                <w:noProof/>
                <w:webHidden/>
              </w:rPr>
              <w:t>40</w:t>
            </w:r>
            <w:r w:rsidR="00C77D02">
              <w:rPr>
                <w:noProof/>
                <w:webHidden/>
              </w:rPr>
              <w:fldChar w:fldCharType="end"/>
            </w:r>
          </w:hyperlink>
        </w:p>
        <w:p w14:paraId="09C7B2F1" w14:textId="77777777" w:rsidR="00C77D02" w:rsidRDefault="00127DA2">
          <w:pPr>
            <w:pStyle w:val="Sumrio3"/>
            <w:tabs>
              <w:tab w:val="right" w:leader="dot" w:pos="8921"/>
            </w:tabs>
            <w:rPr>
              <w:rFonts w:eastAsiaTheme="minorEastAsia" w:cstheme="minorBidi"/>
              <w:noProof/>
              <w:sz w:val="24"/>
              <w:szCs w:val="24"/>
            </w:rPr>
          </w:pPr>
          <w:hyperlink w:anchor="_Toc499416055" w:history="1">
            <w:r w:rsidR="00C77D02" w:rsidRPr="00BE1F66">
              <w:rPr>
                <w:rStyle w:val="Hiperlink"/>
                <w:rFonts w:ascii="Times New Roman" w:hAnsi="Times New Roman"/>
                <w:b/>
                <w:noProof/>
              </w:rPr>
              <w:t>4.2.2 Docker File</w:t>
            </w:r>
            <w:r w:rsidR="00C77D02">
              <w:rPr>
                <w:noProof/>
                <w:webHidden/>
              </w:rPr>
              <w:tab/>
            </w:r>
            <w:r w:rsidR="00C77D02">
              <w:rPr>
                <w:noProof/>
                <w:webHidden/>
              </w:rPr>
              <w:fldChar w:fldCharType="begin"/>
            </w:r>
            <w:r w:rsidR="00C77D02">
              <w:rPr>
                <w:noProof/>
                <w:webHidden/>
              </w:rPr>
              <w:instrText xml:space="preserve"> PAGEREF _Toc499416055 \h </w:instrText>
            </w:r>
            <w:r w:rsidR="00C77D02">
              <w:rPr>
                <w:noProof/>
                <w:webHidden/>
              </w:rPr>
            </w:r>
            <w:r w:rsidR="00C77D02">
              <w:rPr>
                <w:noProof/>
                <w:webHidden/>
              </w:rPr>
              <w:fldChar w:fldCharType="separate"/>
            </w:r>
            <w:r w:rsidR="00C77D02">
              <w:rPr>
                <w:noProof/>
                <w:webHidden/>
              </w:rPr>
              <w:t>42</w:t>
            </w:r>
            <w:r w:rsidR="00C77D02">
              <w:rPr>
                <w:noProof/>
                <w:webHidden/>
              </w:rPr>
              <w:fldChar w:fldCharType="end"/>
            </w:r>
          </w:hyperlink>
        </w:p>
        <w:p w14:paraId="4D287FD2" w14:textId="77777777" w:rsidR="00C77D02" w:rsidRDefault="00127DA2">
          <w:pPr>
            <w:pStyle w:val="Sumrio2"/>
            <w:tabs>
              <w:tab w:val="right" w:leader="dot" w:pos="8921"/>
            </w:tabs>
            <w:rPr>
              <w:rFonts w:eastAsiaTheme="minorEastAsia" w:cstheme="minorBidi"/>
              <w:b w:val="0"/>
              <w:bCs w:val="0"/>
              <w:noProof/>
              <w:sz w:val="24"/>
              <w:szCs w:val="24"/>
            </w:rPr>
          </w:pPr>
          <w:hyperlink w:anchor="_Toc499416056" w:history="1">
            <w:r w:rsidR="00C77D02" w:rsidRPr="00BE1F66">
              <w:rPr>
                <w:rStyle w:val="Hiperlink"/>
                <w:noProof/>
              </w:rPr>
              <w:t>4.3 DOCKER IMAGEM</w:t>
            </w:r>
            <w:r w:rsidR="00C77D02">
              <w:rPr>
                <w:noProof/>
                <w:webHidden/>
              </w:rPr>
              <w:tab/>
            </w:r>
            <w:r w:rsidR="00C77D02">
              <w:rPr>
                <w:noProof/>
                <w:webHidden/>
              </w:rPr>
              <w:fldChar w:fldCharType="begin"/>
            </w:r>
            <w:r w:rsidR="00C77D02">
              <w:rPr>
                <w:noProof/>
                <w:webHidden/>
              </w:rPr>
              <w:instrText xml:space="preserve"> PAGEREF _Toc499416056 \h </w:instrText>
            </w:r>
            <w:r w:rsidR="00C77D02">
              <w:rPr>
                <w:noProof/>
                <w:webHidden/>
              </w:rPr>
            </w:r>
            <w:r w:rsidR="00C77D02">
              <w:rPr>
                <w:noProof/>
                <w:webHidden/>
              </w:rPr>
              <w:fldChar w:fldCharType="separate"/>
            </w:r>
            <w:r w:rsidR="00C77D02">
              <w:rPr>
                <w:noProof/>
                <w:webHidden/>
              </w:rPr>
              <w:t>44</w:t>
            </w:r>
            <w:r w:rsidR="00C77D02">
              <w:rPr>
                <w:noProof/>
                <w:webHidden/>
              </w:rPr>
              <w:fldChar w:fldCharType="end"/>
            </w:r>
          </w:hyperlink>
        </w:p>
        <w:p w14:paraId="25BC84F1" w14:textId="77777777" w:rsidR="00C77D02" w:rsidRDefault="00127DA2">
          <w:pPr>
            <w:pStyle w:val="Sumrio2"/>
            <w:tabs>
              <w:tab w:val="right" w:leader="dot" w:pos="8921"/>
            </w:tabs>
            <w:rPr>
              <w:rFonts w:eastAsiaTheme="minorEastAsia" w:cstheme="minorBidi"/>
              <w:b w:val="0"/>
              <w:bCs w:val="0"/>
              <w:noProof/>
              <w:sz w:val="24"/>
              <w:szCs w:val="24"/>
            </w:rPr>
          </w:pPr>
          <w:hyperlink w:anchor="_Toc499416057" w:history="1">
            <w:r w:rsidR="00C77D02" w:rsidRPr="00BE1F66">
              <w:rPr>
                <w:rStyle w:val="Hiperlink"/>
                <w:noProof/>
              </w:rPr>
              <w:t>4.4 DOCKERHUB</w:t>
            </w:r>
            <w:r w:rsidR="00C77D02">
              <w:rPr>
                <w:noProof/>
                <w:webHidden/>
              </w:rPr>
              <w:tab/>
            </w:r>
            <w:r w:rsidR="00C77D02">
              <w:rPr>
                <w:noProof/>
                <w:webHidden/>
              </w:rPr>
              <w:fldChar w:fldCharType="begin"/>
            </w:r>
            <w:r w:rsidR="00C77D02">
              <w:rPr>
                <w:noProof/>
                <w:webHidden/>
              </w:rPr>
              <w:instrText xml:space="preserve"> PAGEREF _Toc499416057 \h </w:instrText>
            </w:r>
            <w:r w:rsidR="00C77D02">
              <w:rPr>
                <w:noProof/>
                <w:webHidden/>
              </w:rPr>
            </w:r>
            <w:r w:rsidR="00C77D02">
              <w:rPr>
                <w:noProof/>
                <w:webHidden/>
              </w:rPr>
              <w:fldChar w:fldCharType="separate"/>
            </w:r>
            <w:r w:rsidR="00C77D02">
              <w:rPr>
                <w:noProof/>
                <w:webHidden/>
              </w:rPr>
              <w:t>46</w:t>
            </w:r>
            <w:r w:rsidR="00C77D02">
              <w:rPr>
                <w:noProof/>
                <w:webHidden/>
              </w:rPr>
              <w:fldChar w:fldCharType="end"/>
            </w:r>
          </w:hyperlink>
        </w:p>
        <w:p w14:paraId="4C44C95F" w14:textId="77777777" w:rsidR="00C77D02" w:rsidRDefault="00127DA2">
          <w:pPr>
            <w:pStyle w:val="Sumrio2"/>
            <w:tabs>
              <w:tab w:val="right" w:leader="dot" w:pos="8921"/>
            </w:tabs>
            <w:rPr>
              <w:rFonts w:eastAsiaTheme="minorEastAsia" w:cstheme="minorBidi"/>
              <w:b w:val="0"/>
              <w:bCs w:val="0"/>
              <w:noProof/>
              <w:sz w:val="24"/>
              <w:szCs w:val="24"/>
            </w:rPr>
          </w:pPr>
          <w:hyperlink w:anchor="_Toc499416058" w:history="1">
            <w:r w:rsidR="00C77D02" w:rsidRPr="00BE1F66">
              <w:rPr>
                <w:rStyle w:val="Hiperlink"/>
                <w:noProof/>
              </w:rPr>
              <w:t>4.5 DOCKER CONTAINER</w:t>
            </w:r>
            <w:r w:rsidR="00C77D02">
              <w:rPr>
                <w:noProof/>
                <w:webHidden/>
              </w:rPr>
              <w:tab/>
            </w:r>
            <w:r w:rsidR="00C77D02">
              <w:rPr>
                <w:noProof/>
                <w:webHidden/>
              </w:rPr>
              <w:fldChar w:fldCharType="begin"/>
            </w:r>
            <w:r w:rsidR="00C77D02">
              <w:rPr>
                <w:noProof/>
                <w:webHidden/>
              </w:rPr>
              <w:instrText xml:space="preserve"> PAGEREF _Toc499416058 \h </w:instrText>
            </w:r>
            <w:r w:rsidR="00C77D02">
              <w:rPr>
                <w:noProof/>
                <w:webHidden/>
              </w:rPr>
            </w:r>
            <w:r w:rsidR="00C77D02">
              <w:rPr>
                <w:noProof/>
                <w:webHidden/>
              </w:rPr>
              <w:fldChar w:fldCharType="separate"/>
            </w:r>
            <w:r w:rsidR="00C77D02">
              <w:rPr>
                <w:noProof/>
                <w:webHidden/>
              </w:rPr>
              <w:t>49</w:t>
            </w:r>
            <w:r w:rsidR="00C77D02">
              <w:rPr>
                <w:noProof/>
                <w:webHidden/>
              </w:rPr>
              <w:fldChar w:fldCharType="end"/>
            </w:r>
          </w:hyperlink>
        </w:p>
        <w:p w14:paraId="05EE27B8" w14:textId="77777777" w:rsidR="00C77D02" w:rsidRDefault="00127DA2">
          <w:pPr>
            <w:pStyle w:val="Sumrio3"/>
            <w:tabs>
              <w:tab w:val="right" w:leader="dot" w:pos="8921"/>
            </w:tabs>
            <w:rPr>
              <w:rFonts w:eastAsiaTheme="minorEastAsia" w:cstheme="minorBidi"/>
              <w:noProof/>
              <w:sz w:val="24"/>
              <w:szCs w:val="24"/>
            </w:rPr>
          </w:pPr>
          <w:hyperlink w:anchor="_Toc499416059" w:history="1">
            <w:r w:rsidR="00C77D02" w:rsidRPr="00BE1F66">
              <w:rPr>
                <w:rStyle w:val="Hiperlink"/>
                <w:rFonts w:ascii="Times New Roman" w:hAnsi="Times New Roman"/>
                <w:b/>
                <w:noProof/>
              </w:rPr>
              <w:t>4.5.1 Software de Gerenciamento de Containers</w:t>
            </w:r>
            <w:r w:rsidR="00C77D02">
              <w:rPr>
                <w:noProof/>
                <w:webHidden/>
              </w:rPr>
              <w:tab/>
            </w:r>
            <w:r w:rsidR="00C77D02">
              <w:rPr>
                <w:noProof/>
                <w:webHidden/>
              </w:rPr>
              <w:fldChar w:fldCharType="begin"/>
            </w:r>
            <w:r w:rsidR="00C77D02">
              <w:rPr>
                <w:noProof/>
                <w:webHidden/>
              </w:rPr>
              <w:instrText xml:space="preserve"> PAGEREF _Toc499416059 \h </w:instrText>
            </w:r>
            <w:r w:rsidR="00C77D02">
              <w:rPr>
                <w:noProof/>
                <w:webHidden/>
              </w:rPr>
            </w:r>
            <w:r w:rsidR="00C77D02">
              <w:rPr>
                <w:noProof/>
                <w:webHidden/>
              </w:rPr>
              <w:fldChar w:fldCharType="separate"/>
            </w:r>
            <w:r w:rsidR="00C77D02">
              <w:rPr>
                <w:noProof/>
                <w:webHidden/>
              </w:rPr>
              <w:t>52</w:t>
            </w:r>
            <w:r w:rsidR="00C77D02">
              <w:rPr>
                <w:noProof/>
                <w:webHidden/>
              </w:rPr>
              <w:fldChar w:fldCharType="end"/>
            </w:r>
          </w:hyperlink>
        </w:p>
        <w:p w14:paraId="1C766808" w14:textId="77777777" w:rsidR="00C77D02" w:rsidRDefault="00127DA2">
          <w:pPr>
            <w:pStyle w:val="Sumrio2"/>
            <w:tabs>
              <w:tab w:val="right" w:leader="dot" w:pos="8921"/>
            </w:tabs>
            <w:rPr>
              <w:rFonts w:eastAsiaTheme="minorEastAsia" w:cstheme="minorBidi"/>
              <w:b w:val="0"/>
              <w:bCs w:val="0"/>
              <w:noProof/>
              <w:sz w:val="24"/>
              <w:szCs w:val="24"/>
            </w:rPr>
          </w:pPr>
          <w:hyperlink w:anchor="_Toc499416060" w:history="1">
            <w:r w:rsidR="00C77D02" w:rsidRPr="00BE1F66">
              <w:rPr>
                <w:rStyle w:val="Hiperlink"/>
                <w:noProof/>
              </w:rPr>
              <w:t>4.6 DOCKER SWARM</w:t>
            </w:r>
            <w:r w:rsidR="00C77D02">
              <w:rPr>
                <w:noProof/>
                <w:webHidden/>
              </w:rPr>
              <w:tab/>
            </w:r>
            <w:r w:rsidR="00C77D02">
              <w:rPr>
                <w:noProof/>
                <w:webHidden/>
              </w:rPr>
              <w:fldChar w:fldCharType="begin"/>
            </w:r>
            <w:r w:rsidR="00C77D02">
              <w:rPr>
                <w:noProof/>
                <w:webHidden/>
              </w:rPr>
              <w:instrText xml:space="preserve"> PAGEREF _Toc499416060 \h </w:instrText>
            </w:r>
            <w:r w:rsidR="00C77D02">
              <w:rPr>
                <w:noProof/>
                <w:webHidden/>
              </w:rPr>
            </w:r>
            <w:r w:rsidR="00C77D02">
              <w:rPr>
                <w:noProof/>
                <w:webHidden/>
              </w:rPr>
              <w:fldChar w:fldCharType="separate"/>
            </w:r>
            <w:r w:rsidR="00C77D02">
              <w:rPr>
                <w:noProof/>
                <w:webHidden/>
              </w:rPr>
              <w:t>55</w:t>
            </w:r>
            <w:r w:rsidR="00C77D02">
              <w:rPr>
                <w:noProof/>
                <w:webHidden/>
              </w:rPr>
              <w:fldChar w:fldCharType="end"/>
            </w:r>
          </w:hyperlink>
        </w:p>
        <w:p w14:paraId="0581B880" w14:textId="77777777" w:rsidR="00C77D02" w:rsidRDefault="00127DA2">
          <w:pPr>
            <w:pStyle w:val="Sumrio2"/>
            <w:tabs>
              <w:tab w:val="right" w:leader="dot" w:pos="8921"/>
            </w:tabs>
            <w:rPr>
              <w:rFonts w:eastAsiaTheme="minorEastAsia" w:cstheme="minorBidi"/>
              <w:b w:val="0"/>
              <w:bCs w:val="0"/>
              <w:noProof/>
              <w:sz w:val="24"/>
              <w:szCs w:val="24"/>
            </w:rPr>
          </w:pPr>
          <w:hyperlink w:anchor="_Toc499416061" w:history="1">
            <w:r w:rsidR="00C77D02" w:rsidRPr="00BE1F66">
              <w:rPr>
                <w:rStyle w:val="Hiperlink"/>
                <w:noProof/>
              </w:rPr>
              <w:t>4.7 PLAY WITH DOCKER</w:t>
            </w:r>
            <w:r w:rsidR="00C77D02">
              <w:rPr>
                <w:noProof/>
                <w:webHidden/>
              </w:rPr>
              <w:tab/>
            </w:r>
            <w:r w:rsidR="00C77D02">
              <w:rPr>
                <w:noProof/>
                <w:webHidden/>
              </w:rPr>
              <w:fldChar w:fldCharType="begin"/>
            </w:r>
            <w:r w:rsidR="00C77D02">
              <w:rPr>
                <w:noProof/>
                <w:webHidden/>
              </w:rPr>
              <w:instrText xml:space="preserve"> PAGEREF _Toc499416061 \h </w:instrText>
            </w:r>
            <w:r w:rsidR="00C77D02">
              <w:rPr>
                <w:noProof/>
                <w:webHidden/>
              </w:rPr>
            </w:r>
            <w:r w:rsidR="00C77D02">
              <w:rPr>
                <w:noProof/>
                <w:webHidden/>
              </w:rPr>
              <w:fldChar w:fldCharType="separate"/>
            </w:r>
            <w:r w:rsidR="00C77D02">
              <w:rPr>
                <w:noProof/>
                <w:webHidden/>
              </w:rPr>
              <w:t>58</w:t>
            </w:r>
            <w:r w:rsidR="00C77D02">
              <w:rPr>
                <w:noProof/>
                <w:webHidden/>
              </w:rPr>
              <w:fldChar w:fldCharType="end"/>
            </w:r>
          </w:hyperlink>
        </w:p>
        <w:p w14:paraId="5C8FC5D0" w14:textId="77777777" w:rsidR="00C77D02" w:rsidRDefault="00127DA2">
          <w:pPr>
            <w:pStyle w:val="Sumrio2"/>
            <w:tabs>
              <w:tab w:val="right" w:leader="dot" w:pos="8921"/>
            </w:tabs>
            <w:rPr>
              <w:rFonts w:eastAsiaTheme="minorEastAsia" w:cstheme="minorBidi"/>
              <w:b w:val="0"/>
              <w:bCs w:val="0"/>
              <w:noProof/>
              <w:sz w:val="24"/>
              <w:szCs w:val="24"/>
            </w:rPr>
          </w:pPr>
          <w:hyperlink w:anchor="_Toc499416062" w:history="1">
            <w:r w:rsidR="00C77D02" w:rsidRPr="00BE1F66">
              <w:rPr>
                <w:rStyle w:val="Hiperlink"/>
                <w:noProof/>
              </w:rPr>
              <w:t>4.8 COMUNIDADE E EMPRESARIAL</w:t>
            </w:r>
            <w:r w:rsidR="00C77D02">
              <w:rPr>
                <w:noProof/>
                <w:webHidden/>
              </w:rPr>
              <w:tab/>
            </w:r>
            <w:r w:rsidR="00C77D02">
              <w:rPr>
                <w:noProof/>
                <w:webHidden/>
              </w:rPr>
              <w:fldChar w:fldCharType="begin"/>
            </w:r>
            <w:r w:rsidR="00C77D02">
              <w:rPr>
                <w:noProof/>
                <w:webHidden/>
              </w:rPr>
              <w:instrText xml:space="preserve"> PAGEREF _Toc499416062 \h </w:instrText>
            </w:r>
            <w:r w:rsidR="00C77D02">
              <w:rPr>
                <w:noProof/>
                <w:webHidden/>
              </w:rPr>
            </w:r>
            <w:r w:rsidR="00C77D02">
              <w:rPr>
                <w:noProof/>
                <w:webHidden/>
              </w:rPr>
              <w:fldChar w:fldCharType="separate"/>
            </w:r>
            <w:r w:rsidR="00C77D02">
              <w:rPr>
                <w:noProof/>
                <w:webHidden/>
              </w:rPr>
              <w:t>60</w:t>
            </w:r>
            <w:r w:rsidR="00C77D02">
              <w:rPr>
                <w:noProof/>
                <w:webHidden/>
              </w:rPr>
              <w:fldChar w:fldCharType="end"/>
            </w:r>
          </w:hyperlink>
        </w:p>
        <w:p w14:paraId="12A4A910" w14:textId="77777777" w:rsidR="00C77D02" w:rsidRDefault="00127DA2">
          <w:pPr>
            <w:pStyle w:val="Sumrio3"/>
            <w:tabs>
              <w:tab w:val="right" w:leader="dot" w:pos="8921"/>
            </w:tabs>
            <w:rPr>
              <w:rFonts w:eastAsiaTheme="minorEastAsia" w:cstheme="minorBidi"/>
              <w:noProof/>
              <w:sz w:val="24"/>
              <w:szCs w:val="24"/>
            </w:rPr>
          </w:pPr>
          <w:hyperlink w:anchor="_Toc499416063" w:history="1">
            <w:r w:rsidR="00C77D02" w:rsidRPr="00BE1F66">
              <w:rPr>
                <w:rStyle w:val="Hiperlink"/>
                <w:rFonts w:ascii="Times New Roman" w:hAnsi="Times New Roman"/>
                <w:b/>
                <w:noProof/>
              </w:rPr>
              <w:t>4.8.1 Empresarial</w:t>
            </w:r>
            <w:r w:rsidR="00C77D02">
              <w:rPr>
                <w:noProof/>
                <w:webHidden/>
              </w:rPr>
              <w:tab/>
            </w:r>
            <w:r w:rsidR="00C77D02">
              <w:rPr>
                <w:noProof/>
                <w:webHidden/>
              </w:rPr>
              <w:fldChar w:fldCharType="begin"/>
            </w:r>
            <w:r w:rsidR="00C77D02">
              <w:rPr>
                <w:noProof/>
                <w:webHidden/>
              </w:rPr>
              <w:instrText xml:space="preserve"> PAGEREF _Toc499416063 \h </w:instrText>
            </w:r>
            <w:r w:rsidR="00C77D02">
              <w:rPr>
                <w:noProof/>
                <w:webHidden/>
              </w:rPr>
            </w:r>
            <w:r w:rsidR="00C77D02">
              <w:rPr>
                <w:noProof/>
                <w:webHidden/>
              </w:rPr>
              <w:fldChar w:fldCharType="separate"/>
            </w:r>
            <w:r w:rsidR="00C77D02">
              <w:rPr>
                <w:noProof/>
                <w:webHidden/>
              </w:rPr>
              <w:t>61</w:t>
            </w:r>
            <w:r w:rsidR="00C77D02">
              <w:rPr>
                <w:noProof/>
                <w:webHidden/>
              </w:rPr>
              <w:fldChar w:fldCharType="end"/>
            </w:r>
          </w:hyperlink>
        </w:p>
        <w:p w14:paraId="51F67EE3" w14:textId="77777777" w:rsidR="00C77D02" w:rsidRDefault="00127DA2">
          <w:pPr>
            <w:pStyle w:val="Sumrio1"/>
            <w:tabs>
              <w:tab w:val="right" w:leader="dot" w:pos="8921"/>
            </w:tabs>
            <w:rPr>
              <w:rFonts w:eastAsiaTheme="minorEastAsia" w:cstheme="minorBidi"/>
              <w:b w:val="0"/>
              <w:bCs w:val="0"/>
              <w:noProof/>
            </w:rPr>
          </w:pPr>
          <w:hyperlink w:anchor="_Toc499416064" w:history="1">
            <w:r w:rsidR="00C77D02" w:rsidRPr="00BE1F66">
              <w:rPr>
                <w:rStyle w:val="Hiperlink"/>
                <w:noProof/>
              </w:rPr>
              <w:t>5 BOAS PRÁTICAS DE CONSTRUÇÃO DA APLICAÇÃO (DOZE FATORES)</w:t>
            </w:r>
            <w:r w:rsidR="00C77D02">
              <w:rPr>
                <w:noProof/>
                <w:webHidden/>
              </w:rPr>
              <w:tab/>
            </w:r>
            <w:r w:rsidR="00C77D02">
              <w:rPr>
                <w:noProof/>
                <w:webHidden/>
              </w:rPr>
              <w:fldChar w:fldCharType="begin"/>
            </w:r>
            <w:r w:rsidR="00C77D02">
              <w:rPr>
                <w:noProof/>
                <w:webHidden/>
              </w:rPr>
              <w:instrText xml:space="preserve"> PAGEREF _Toc499416064 \h </w:instrText>
            </w:r>
            <w:r w:rsidR="00C77D02">
              <w:rPr>
                <w:noProof/>
                <w:webHidden/>
              </w:rPr>
            </w:r>
            <w:r w:rsidR="00C77D02">
              <w:rPr>
                <w:noProof/>
                <w:webHidden/>
              </w:rPr>
              <w:fldChar w:fldCharType="separate"/>
            </w:r>
            <w:r w:rsidR="00C77D02">
              <w:rPr>
                <w:noProof/>
                <w:webHidden/>
              </w:rPr>
              <w:t>63</w:t>
            </w:r>
            <w:r w:rsidR="00C77D02">
              <w:rPr>
                <w:noProof/>
                <w:webHidden/>
              </w:rPr>
              <w:fldChar w:fldCharType="end"/>
            </w:r>
          </w:hyperlink>
        </w:p>
        <w:p w14:paraId="786EAD84" w14:textId="77777777" w:rsidR="00C77D02" w:rsidRDefault="00127DA2">
          <w:pPr>
            <w:pStyle w:val="Sumrio2"/>
            <w:tabs>
              <w:tab w:val="right" w:leader="dot" w:pos="8921"/>
            </w:tabs>
            <w:rPr>
              <w:rFonts w:eastAsiaTheme="minorEastAsia" w:cstheme="minorBidi"/>
              <w:b w:val="0"/>
              <w:bCs w:val="0"/>
              <w:noProof/>
              <w:sz w:val="24"/>
              <w:szCs w:val="24"/>
            </w:rPr>
          </w:pPr>
          <w:hyperlink w:anchor="_Toc499416065" w:history="1">
            <w:r w:rsidR="00C77D02" w:rsidRPr="00BE1F66">
              <w:rPr>
                <w:rStyle w:val="Hiperlink"/>
                <w:noProof/>
              </w:rPr>
              <w:t>5.1 OS DOZE FATORES</w:t>
            </w:r>
            <w:r w:rsidR="00C77D02">
              <w:rPr>
                <w:noProof/>
                <w:webHidden/>
              </w:rPr>
              <w:tab/>
            </w:r>
            <w:r w:rsidR="00C77D02">
              <w:rPr>
                <w:noProof/>
                <w:webHidden/>
              </w:rPr>
              <w:fldChar w:fldCharType="begin"/>
            </w:r>
            <w:r w:rsidR="00C77D02">
              <w:rPr>
                <w:noProof/>
                <w:webHidden/>
              </w:rPr>
              <w:instrText xml:space="preserve"> PAGEREF _Toc499416065 \h </w:instrText>
            </w:r>
            <w:r w:rsidR="00C77D02">
              <w:rPr>
                <w:noProof/>
                <w:webHidden/>
              </w:rPr>
            </w:r>
            <w:r w:rsidR="00C77D02">
              <w:rPr>
                <w:noProof/>
                <w:webHidden/>
              </w:rPr>
              <w:fldChar w:fldCharType="separate"/>
            </w:r>
            <w:r w:rsidR="00C77D02">
              <w:rPr>
                <w:noProof/>
                <w:webHidden/>
              </w:rPr>
              <w:t>64</w:t>
            </w:r>
            <w:r w:rsidR="00C77D02">
              <w:rPr>
                <w:noProof/>
                <w:webHidden/>
              </w:rPr>
              <w:fldChar w:fldCharType="end"/>
            </w:r>
          </w:hyperlink>
        </w:p>
        <w:p w14:paraId="4903A61A" w14:textId="77777777" w:rsidR="00C77D02" w:rsidRDefault="00127DA2">
          <w:pPr>
            <w:pStyle w:val="Sumrio1"/>
            <w:tabs>
              <w:tab w:val="right" w:leader="dot" w:pos="8921"/>
            </w:tabs>
            <w:rPr>
              <w:rFonts w:eastAsiaTheme="minorEastAsia" w:cstheme="minorBidi"/>
              <w:b w:val="0"/>
              <w:bCs w:val="0"/>
              <w:noProof/>
            </w:rPr>
          </w:pPr>
          <w:hyperlink w:anchor="_Toc499416066" w:history="1">
            <w:r w:rsidR="00C77D02" w:rsidRPr="00BE1F66">
              <w:rPr>
                <w:rStyle w:val="Hiperlink"/>
                <w:noProof/>
              </w:rPr>
              <w:t>6 SOFTWARES DE ORQUESTRAÇÃO</w:t>
            </w:r>
            <w:r w:rsidR="00C77D02">
              <w:rPr>
                <w:noProof/>
                <w:webHidden/>
              </w:rPr>
              <w:tab/>
            </w:r>
            <w:r w:rsidR="00C77D02">
              <w:rPr>
                <w:noProof/>
                <w:webHidden/>
              </w:rPr>
              <w:fldChar w:fldCharType="begin"/>
            </w:r>
            <w:r w:rsidR="00C77D02">
              <w:rPr>
                <w:noProof/>
                <w:webHidden/>
              </w:rPr>
              <w:instrText xml:space="preserve"> PAGEREF _Toc499416066 \h </w:instrText>
            </w:r>
            <w:r w:rsidR="00C77D02">
              <w:rPr>
                <w:noProof/>
                <w:webHidden/>
              </w:rPr>
            </w:r>
            <w:r w:rsidR="00C77D02">
              <w:rPr>
                <w:noProof/>
                <w:webHidden/>
              </w:rPr>
              <w:fldChar w:fldCharType="separate"/>
            </w:r>
            <w:r w:rsidR="00C77D02">
              <w:rPr>
                <w:noProof/>
                <w:webHidden/>
              </w:rPr>
              <w:t>65</w:t>
            </w:r>
            <w:r w:rsidR="00C77D02">
              <w:rPr>
                <w:noProof/>
                <w:webHidden/>
              </w:rPr>
              <w:fldChar w:fldCharType="end"/>
            </w:r>
          </w:hyperlink>
        </w:p>
        <w:p w14:paraId="2C0804BE" w14:textId="77777777" w:rsidR="00C77D02" w:rsidRDefault="00127DA2">
          <w:pPr>
            <w:pStyle w:val="Sumrio1"/>
            <w:tabs>
              <w:tab w:val="left" w:pos="480"/>
              <w:tab w:val="right" w:leader="dot" w:pos="8921"/>
            </w:tabs>
            <w:rPr>
              <w:rFonts w:eastAsiaTheme="minorEastAsia" w:cstheme="minorBidi"/>
              <w:b w:val="0"/>
              <w:bCs w:val="0"/>
              <w:noProof/>
            </w:rPr>
          </w:pPr>
          <w:hyperlink w:anchor="_Toc499416067" w:history="1">
            <w:r w:rsidR="00C77D02" w:rsidRPr="00BE1F66">
              <w:rPr>
                <w:rStyle w:val="Hiperlink"/>
                <w:noProof/>
              </w:rPr>
              <w:t>7</w:t>
            </w:r>
            <w:r w:rsidR="00C77D02">
              <w:rPr>
                <w:rFonts w:eastAsiaTheme="minorEastAsia" w:cstheme="minorBidi"/>
                <w:b w:val="0"/>
                <w:bCs w:val="0"/>
                <w:noProof/>
              </w:rPr>
              <w:tab/>
            </w:r>
            <w:r w:rsidR="00C77D02" w:rsidRPr="00BE1F66">
              <w:rPr>
                <w:rStyle w:val="Hiperlink"/>
                <w:noProof/>
              </w:rPr>
              <w:t>ESTUDO DE CASO</w:t>
            </w:r>
            <w:r w:rsidR="00C77D02">
              <w:rPr>
                <w:noProof/>
                <w:webHidden/>
              </w:rPr>
              <w:tab/>
            </w:r>
            <w:r w:rsidR="00C77D02">
              <w:rPr>
                <w:noProof/>
                <w:webHidden/>
              </w:rPr>
              <w:fldChar w:fldCharType="begin"/>
            </w:r>
            <w:r w:rsidR="00C77D02">
              <w:rPr>
                <w:noProof/>
                <w:webHidden/>
              </w:rPr>
              <w:instrText xml:space="preserve"> PAGEREF _Toc499416067 \h </w:instrText>
            </w:r>
            <w:r w:rsidR="00C77D02">
              <w:rPr>
                <w:noProof/>
                <w:webHidden/>
              </w:rPr>
            </w:r>
            <w:r w:rsidR="00C77D02">
              <w:rPr>
                <w:noProof/>
                <w:webHidden/>
              </w:rPr>
              <w:fldChar w:fldCharType="separate"/>
            </w:r>
            <w:r w:rsidR="00C77D02">
              <w:rPr>
                <w:noProof/>
                <w:webHidden/>
              </w:rPr>
              <w:t>66</w:t>
            </w:r>
            <w:r w:rsidR="00C77D02">
              <w:rPr>
                <w:noProof/>
                <w:webHidden/>
              </w:rPr>
              <w:fldChar w:fldCharType="end"/>
            </w:r>
          </w:hyperlink>
        </w:p>
        <w:p w14:paraId="4AAAC9EF" w14:textId="77777777" w:rsidR="00C77D02" w:rsidRDefault="00127DA2">
          <w:pPr>
            <w:pStyle w:val="Sumrio2"/>
            <w:tabs>
              <w:tab w:val="right" w:leader="dot" w:pos="8921"/>
            </w:tabs>
            <w:rPr>
              <w:rFonts w:eastAsiaTheme="minorEastAsia" w:cstheme="minorBidi"/>
              <w:b w:val="0"/>
              <w:bCs w:val="0"/>
              <w:noProof/>
              <w:sz w:val="24"/>
              <w:szCs w:val="24"/>
            </w:rPr>
          </w:pPr>
          <w:hyperlink w:anchor="_Toc499416068" w:history="1">
            <w:r w:rsidR="00C77D02" w:rsidRPr="00BE1F66">
              <w:rPr>
                <w:rStyle w:val="Hiperlink"/>
                <w:noProof/>
              </w:rPr>
              <w:t>7.1 OBJETIVO</w:t>
            </w:r>
            <w:r w:rsidR="00C77D02">
              <w:rPr>
                <w:noProof/>
                <w:webHidden/>
              </w:rPr>
              <w:tab/>
            </w:r>
            <w:r w:rsidR="00C77D02">
              <w:rPr>
                <w:noProof/>
                <w:webHidden/>
              </w:rPr>
              <w:fldChar w:fldCharType="begin"/>
            </w:r>
            <w:r w:rsidR="00C77D02">
              <w:rPr>
                <w:noProof/>
                <w:webHidden/>
              </w:rPr>
              <w:instrText xml:space="preserve"> PAGEREF _Toc499416068 \h </w:instrText>
            </w:r>
            <w:r w:rsidR="00C77D02">
              <w:rPr>
                <w:noProof/>
                <w:webHidden/>
              </w:rPr>
            </w:r>
            <w:r w:rsidR="00C77D02">
              <w:rPr>
                <w:noProof/>
                <w:webHidden/>
              </w:rPr>
              <w:fldChar w:fldCharType="separate"/>
            </w:r>
            <w:r w:rsidR="00C77D02">
              <w:rPr>
                <w:noProof/>
                <w:webHidden/>
              </w:rPr>
              <w:t>66</w:t>
            </w:r>
            <w:r w:rsidR="00C77D02">
              <w:rPr>
                <w:noProof/>
                <w:webHidden/>
              </w:rPr>
              <w:fldChar w:fldCharType="end"/>
            </w:r>
          </w:hyperlink>
        </w:p>
        <w:p w14:paraId="1511B8A8" w14:textId="77777777" w:rsidR="00C77D02" w:rsidRDefault="00127DA2">
          <w:pPr>
            <w:pStyle w:val="Sumrio2"/>
            <w:tabs>
              <w:tab w:val="right" w:leader="dot" w:pos="8921"/>
            </w:tabs>
            <w:rPr>
              <w:rFonts w:eastAsiaTheme="minorEastAsia" w:cstheme="minorBidi"/>
              <w:b w:val="0"/>
              <w:bCs w:val="0"/>
              <w:noProof/>
              <w:sz w:val="24"/>
              <w:szCs w:val="24"/>
            </w:rPr>
          </w:pPr>
          <w:hyperlink w:anchor="_Toc499416069" w:history="1">
            <w:r w:rsidR="00C77D02" w:rsidRPr="00BE1F66">
              <w:rPr>
                <w:rStyle w:val="Hiperlink"/>
                <w:noProof/>
              </w:rPr>
              <w:t>7.2 CENÁRIO ATUAL</w:t>
            </w:r>
            <w:r w:rsidR="00C77D02">
              <w:rPr>
                <w:noProof/>
                <w:webHidden/>
              </w:rPr>
              <w:tab/>
            </w:r>
            <w:r w:rsidR="00C77D02">
              <w:rPr>
                <w:noProof/>
                <w:webHidden/>
              </w:rPr>
              <w:fldChar w:fldCharType="begin"/>
            </w:r>
            <w:r w:rsidR="00C77D02">
              <w:rPr>
                <w:noProof/>
                <w:webHidden/>
              </w:rPr>
              <w:instrText xml:space="preserve"> PAGEREF _Toc499416069 \h </w:instrText>
            </w:r>
            <w:r w:rsidR="00C77D02">
              <w:rPr>
                <w:noProof/>
                <w:webHidden/>
              </w:rPr>
            </w:r>
            <w:r w:rsidR="00C77D02">
              <w:rPr>
                <w:noProof/>
                <w:webHidden/>
              </w:rPr>
              <w:fldChar w:fldCharType="separate"/>
            </w:r>
            <w:r w:rsidR="00C77D02">
              <w:rPr>
                <w:noProof/>
                <w:webHidden/>
              </w:rPr>
              <w:t>66</w:t>
            </w:r>
            <w:r w:rsidR="00C77D02">
              <w:rPr>
                <w:noProof/>
                <w:webHidden/>
              </w:rPr>
              <w:fldChar w:fldCharType="end"/>
            </w:r>
          </w:hyperlink>
        </w:p>
        <w:p w14:paraId="63E5CEE9" w14:textId="77777777" w:rsidR="00C77D02" w:rsidRDefault="00127DA2">
          <w:pPr>
            <w:pStyle w:val="Sumrio2"/>
            <w:tabs>
              <w:tab w:val="right" w:leader="dot" w:pos="8921"/>
            </w:tabs>
            <w:rPr>
              <w:rFonts w:eastAsiaTheme="minorEastAsia" w:cstheme="minorBidi"/>
              <w:b w:val="0"/>
              <w:bCs w:val="0"/>
              <w:noProof/>
              <w:sz w:val="24"/>
              <w:szCs w:val="24"/>
            </w:rPr>
          </w:pPr>
          <w:hyperlink w:anchor="_Toc499416070" w:history="1">
            <w:r w:rsidR="00C77D02" w:rsidRPr="00BE1F66">
              <w:rPr>
                <w:rStyle w:val="Hiperlink"/>
                <w:noProof/>
              </w:rPr>
              <w:t>7.3 DESCRIÇÃO DO PROJETO</w:t>
            </w:r>
            <w:r w:rsidR="00C77D02">
              <w:rPr>
                <w:noProof/>
                <w:webHidden/>
              </w:rPr>
              <w:tab/>
            </w:r>
            <w:r w:rsidR="00C77D02">
              <w:rPr>
                <w:noProof/>
                <w:webHidden/>
              </w:rPr>
              <w:fldChar w:fldCharType="begin"/>
            </w:r>
            <w:r w:rsidR="00C77D02">
              <w:rPr>
                <w:noProof/>
                <w:webHidden/>
              </w:rPr>
              <w:instrText xml:space="preserve"> PAGEREF _Toc499416070 \h </w:instrText>
            </w:r>
            <w:r w:rsidR="00C77D02">
              <w:rPr>
                <w:noProof/>
                <w:webHidden/>
              </w:rPr>
            </w:r>
            <w:r w:rsidR="00C77D02">
              <w:rPr>
                <w:noProof/>
                <w:webHidden/>
              </w:rPr>
              <w:fldChar w:fldCharType="separate"/>
            </w:r>
            <w:r w:rsidR="00C77D02">
              <w:rPr>
                <w:noProof/>
                <w:webHidden/>
              </w:rPr>
              <w:t>66</w:t>
            </w:r>
            <w:r w:rsidR="00C77D02">
              <w:rPr>
                <w:noProof/>
                <w:webHidden/>
              </w:rPr>
              <w:fldChar w:fldCharType="end"/>
            </w:r>
          </w:hyperlink>
        </w:p>
        <w:p w14:paraId="023F9E3C" w14:textId="77777777" w:rsidR="00C77D02" w:rsidRDefault="00127DA2">
          <w:pPr>
            <w:pStyle w:val="Sumrio2"/>
            <w:tabs>
              <w:tab w:val="right" w:leader="dot" w:pos="8921"/>
            </w:tabs>
            <w:rPr>
              <w:rFonts w:eastAsiaTheme="minorEastAsia" w:cstheme="minorBidi"/>
              <w:b w:val="0"/>
              <w:bCs w:val="0"/>
              <w:noProof/>
              <w:sz w:val="24"/>
              <w:szCs w:val="24"/>
            </w:rPr>
          </w:pPr>
          <w:hyperlink w:anchor="_Toc499416071" w:history="1">
            <w:r w:rsidR="00C77D02" w:rsidRPr="00BE1F66">
              <w:rPr>
                <w:rStyle w:val="Hiperlink"/>
                <w:noProof/>
              </w:rPr>
              <w:t>7.4 ENVOLVIMENTO</w:t>
            </w:r>
            <w:r w:rsidR="00C77D02">
              <w:rPr>
                <w:noProof/>
                <w:webHidden/>
              </w:rPr>
              <w:tab/>
            </w:r>
            <w:r w:rsidR="00C77D02">
              <w:rPr>
                <w:noProof/>
                <w:webHidden/>
              </w:rPr>
              <w:fldChar w:fldCharType="begin"/>
            </w:r>
            <w:r w:rsidR="00C77D02">
              <w:rPr>
                <w:noProof/>
                <w:webHidden/>
              </w:rPr>
              <w:instrText xml:space="preserve"> PAGEREF _Toc499416071 \h </w:instrText>
            </w:r>
            <w:r w:rsidR="00C77D02">
              <w:rPr>
                <w:noProof/>
                <w:webHidden/>
              </w:rPr>
            </w:r>
            <w:r w:rsidR="00C77D02">
              <w:rPr>
                <w:noProof/>
                <w:webHidden/>
              </w:rPr>
              <w:fldChar w:fldCharType="separate"/>
            </w:r>
            <w:r w:rsidR="00C77D02">
              <w:rPr>
                <w:noProof/>
                <w:webHidden/>
              </w:rPr>
              <w:t>67</w:t>
            </w:r>
            <w:r w:rsidR="00C77D02">
              <w:rPr>
                <w:noProof/>
                <w:webHidden/>
              </w:rPr>
              <w:fldChar w:fldCharType="end"/>
            </w:r>
          </w:hyperlink>
        </w:p>
        <w:p w14:paraId="5DA61240" w14:textId="77777777" w:rsidR="00C77D02" w:rsidRDefault="00127DA2">
          <w:pPr>
            <w:pStyle w:val="Sumrio3"/>
            <w:tabs>
              <w:tab w:val="right" w:leader="dot" w:pos="8921"/>
            </w:tabs>
            <w:rPr>
              <w:rFonts w:eastAsiaTheme="minorEastAsia" w:cstheme="minorBidi"/>
              <w:noProof/>
              <w:sz w:val="24"/>
              <w:szCs w:val="24"/>
            </w:rPr>
          </w:pPr>
          <w:hyperlink w:anchor="_Toc499416072" w:history="1">
            <w:r w:rsidR="00C77D02" w:rsidRPr="00BE1F66">
              <w:rPr>
                <w:rStyle w:val="Hiperlink"/>
                <w:rFonts w:ascii="Times New Roman" w:hAnsi="Times New Roman"/>
                <w:b/>
                <w:noProof/>
              </w:rPr>
              <w:t>7.4.1. Abrangência</w:t>
            </w:r>
            <w:r w:rsidR="00C77D02">
              <w:rPr>
                <w:noProof/>
                <w:webHidden/>
              </w:rPr>
              <w:tab/>
            </w:r>
            <w:r w:rsidR="00C77D02">
              <w:rPr>
                <w:noProof/>
                <w:webHidden/>
              </w:rPr>
              <w:fldChar w:fldCharType="begin"/>
            </w:r>
            <w:r w:rsidR="00C77D02">
              <w:rPr>
                <w:noProof/>
                <w:webHidden/>
              </w:rPr>
              <w:instrText xml:space="preserve"> PAGEREF _Toc499416072 \h </w:instrText>
            </w:r>
            <w:r w:rsidR="00C77D02">
              <w:rPr>
                <w:noProof/>
                <w:webHidden/>
              </w:rPr>
            </w:r>
            <w:r w:rsidR="00C77D02">
              <w:rPr>
                <w:noProof/>
                <w:webHidden/>
              </w:rPr>
              <w:fldChar w:fldCharType="separate"/>
            </w:r>
            <w:r w:rsidR="00C77D02">
              <w:rPr>
                <w:noProof/>
                <w:webHidden/>
              </w:rPr>
              <w:t>67</w:t>
            </w:r>
            <w:r w:rsidR="00C77D02">
              <w:rPr>
                <w:noProof/>
                <w:webHidden/>
              </w:rPr>
              <w:fldChar w:fldCharType="end"/>
            </w:r>
          </w:hyperlink>
        </w:p>
        <w:p w14:paraId="471712C5" w14:textId="77777777" w:rsidR="00C77D02" w:rsidRDefault="00127DA2">
          <w:pPr>
            <w:pStyle w:val="Sumrio2"/>
            <w:tabs>
              <w:tab w:val="right" w:leader="dot" w:pos="8921"/>
            </w:tabs>
            <w:rPr>
              <w:rFonts w:eastAsiaTheme="minorEastAsia" w:cstheme="minorBidi"/>
              <w:b w:val="0"/>
              <w:bCs w:val="0"/>
              <w:noProof/>
              <w:sz w:val="24"/>
              <w:szCs w:val="24"/>
            </w:rPr>
          </w:pPr>
          <w:hyperlink w:anchor="_Toc499416073" w:history="1">
            <w:r w:rsidR="00C77D02" w:rsidRPr="00BE1F66">
              <w:rPr>
                <w:rStyle w:val="Hiperlink"/>
                <w:noProof/>
              </w:rPr>
              <w:t>7.5 RESTRIÇÕES</w:t>
            </w:r>
            <w:r w:rsidR="00C77D02">
              <w:rPr>
                <w:noProof/>
                <w:webHidden/>
              </w:rPr>
              <w:tab/>
            </w:r>
            <w:r w:rsidR="00C77D02">
              <w:rPr>
                <w:noProof/>
                <w:webHidden/>
              </w:rPr>
              <w:fldChar w:fldCharType="begin"/>
            </w:r>
            <w:r w:rsidR="00C77D02">
              <w:rPr>
                <w:noProof/>
                <w:webHidden/>
              </w:rPr>
              <w:instrText xml:space="preserve"> PAGEREF _Toc499416073 \h </w:instrText>
            </w:r>
            <w:r w:rsidR="00C77D02">
              <w:rPr>
                <w:noProof/>
                <w:webHidden/>
              </w:rPr>
            </w:r>
            <w:r w:rsidR="00C77D02">
              <w:rPr>
                <w:noProof/>
                <w:webHidden/>
              </w:rPr>
              <w:fldChar w:fldCharType="separate"/>
            </w:r>
            <w:r w:rsidR="00C77D02">
              <w:rPr>
                <w:noProof/>
                <w:webHidden/>
              </w:rPr>
              <w:t>67</w:t>
            </w:r>
            <w:r w:rsidR="00C77D02">
              <w:rPr>
                <w:noProof/>
                <w:webHidden/>
              </w:rPr>
              <w:fldChar w:fldCharType="end"/>
            </w:r>
          </w:hyperlink>
        </w:p>
        <w:p w14:paraId="5B37E129" w14:textId="77777777" w:rsidR="00C77D02" w:rsidRDefault="00127DA2">
          <w:pPr>
            <w:pStyle w:val="Sumrio2"/>
            <w:tabs>
              <w:tab w:val="right" w:leader="dot" w:pos="8921"/>
            </w:tabs>
            <w:rPr>
              <w:rFonts w:eastAsiaTheme="minorEastAsia" w:cstheme="minorBidi"/>
              <w:b w:val="0"/>
              <w:bCs w:val="0"/>
              <w:noProof/>
              <w:sz w:val="24"/>
              <w:szCs w:val="24"/>
            </w:rPr>
          </w:pPr>
          <w:hyperlink w:anchor="_Toc499416074" w:history="1">
            <w:r w:rsidR="00C77D02" w:rsidRPr="00BE1F66">
              <w:rPr>
                <w:rStyle w:val="Hiperlink"/>
                <w:noProof/>
              </w:rPr>
              <w:t>7.6 PROPOSTA DE SOLUÇÃO TECNOLÓGICA ESCOLHIDA</w:t>
            </w:r>
            <w:r w:rsidR="00C77D02">
              <w:rPr>
                <w:noProof/>
                <w:webHidden/>
              </w:rPr>
              <w:tab/>
            </w:r>
            <w:r w:rsidR="00C77D02">
              <w:rPr>
                <w:noProof/>
                <w:webHidden/>
              </w:rPr>
              <w:fldChar w:fldCharType="begin"/>
            </w:r>
            <w:r w:rsidR="00C77D02">
              <w:rPr>
                <w:noProof/>
                <w:webHidden/>
              </w:rPr>
              <w:instrText xml:space="preserve"> PAGEREF _Toc499416074 \h </w:instrText>
            </w:r>
            <w:r w:rsidR="00C77D02">
              <w:rPr>
                <w:noProof/>
                <w:webHidden/>
              </w:rPr>
            </w:r>
            <w:r w:rsidR="00C77D02">
              <w:rPr>
                <w:noProof/>
                <w:webHidden/>
              </w:rPr>
              <w:fldChar w:fldCharType="separate"/>
            </w:r>
            <w:r w:rsidR="00C77D02">
              <w:rPr>
                <w:noProof/>
                <w:webHidden/>
              </w:rPr>
              <w:t>68</w:t>
            </w:r>
            <w:r w:rsidR="00C77D02">
              <w:rPr>
                <w:noProof/>
                <w:webHidden/>
              </w:rPr>
              <w:fldChar w:fldCharType="end"/>
            </w:r>
          </w:hyperlink>
        </w:p>
        <w:p w14:paraId="09C5DAAF" w14:textId="77777777" w:rsidR="00C77D02" w:rsidRDefault="00127DA2">
          <w:pPr>
            <w:pStyle w:val="Sumrio2"/>
            <w:tabs>
              <w:tab w:val="right" w:leader="dot" w:pos="8921"/>
            </w:tabs>
            <w:rPr>
              <w:rFonts w:eastAsiaTheme="minorEastAsia" w:cstheme="minorBidi"/>
              <w:b w:val="0"/>
              <w:bCs w:val="0"/>
              <w:noProof/>
              <w:sz w:val="24"/>
              <w:szCs w:val="24"/>
            </w:rPr>
          </w:pPr>
          <w:hyperlink w:anchor="_Toc499416075" w:history="1">
            <w:r w:rsidR="00C77D02" w:rsidRPr="00BE1F66">
              <w:rPr>
                <w:rStyle w:val="Hiperlink"/>
                <w:noProof/>
              </w:rPr>
              <w:t>7.8 DIAGRAMA DE ATIVIDADES</w:t>
            </w:r>
            <w:r w:rsidR="00C77D02">
              <w:rPr>
                <w:noProof/>
                <w:webHidden/>
              </w:rPr>
              <w:tab/>
            </w:r>
            <w:r w:rsidR="00C77D02">
              <w:rPr>
                <w:noProof/>
                <w:webHidden/>
              </w:rPr>
              <w:fldChar w:fldCharType="begin"/>
            </w:r>
            <w:r w:rsidR="00C77D02">
              <w:rPr>
                <w:noProof/>
                <w:webHidden/>
              </w:rPr>
              <w:instrText xml:space="preserve"> PAGEREF _Toc499416075 \h </w:instrText>
            </w:r>
            <w:r w:rsidR="00C77D02">
              <w:rPr>
                <w:noProof/>
                <w:webHidden/>
              </w:rPr>
            </w:r>
            <w:r w:rsidR="00C77D02">
              <w:rPr>
                <w:noProof/>
                <w:webHidden/>
              </w:rPr>
              <w:fldChar w:fldCharType="separate"/>
            </w:r>
            <w:r w:rsidR="00C77D02">
              <w:rPr>
                <w:noProof/>
                <w:webHidden/>
              </w:rPr>
              <w:t>68</w:t>
            </w:r>
            <w:r w:rsidR="00C77D02">
              <w:rPr>
                <w:noProof/>
                <w:webHidden/>
              </w:rPr>
              <w:fldChar w:fldCharType="end"/>
            </w:r>
          </w:hyperlink>
        </w:p>
        <w:p w14:paraId="06631790" w14:textId="77777777" w:rsidR="00C77D02" w:rsidRDefault="00127DA2">
          <w:pPr>
            <w:pStyle w:val="Sumrio2"/>
            <w:tabs>
              <w:tab w:val="right" w:leader="dot" w:pos="8921"/>
            </w:tabs>
            <w:rPr>
              <w:rFonts w:eastAsiaTheme="minorEastAsia" w:cstheme="minorBidi"/>
              <w:b w:val="0"/>
              <w:bCs w:val="0"/>
              <w:noProof/>
              <w:sz w:val="24"/>
              <w:szCs w:val="24"/>
            </w:rPr>
          </w:pPr>
          <w:hyperlink w:anchor="_Toc499416076" w:history="1">
            <w:r w:rsidR="00C77D02" w:rsidRPr="00BE1F66">
              <w:rPr>
                <w:rStyle w:val="Hiperlink"/>
                <w:noProof/>
              </w:rPr>
              <w:t>7.9 REGRAS DE NEGÓCIO</w:t>
            </w:r>
            <w:r w:rsidR="00C77D02">
              <w:rPr>
                <w:noProof/>
                <w:webHidden/>
              </w:rPr>
              <w:tab/>
            </w:r>
            <w:r w:rsidR="00C77D02">
              <w:rPr>
                <w:noProof/>
                <w:webHidden/>
              </w:rPr>
              <w:fldChar w:fldCharType="begin"/>
            </w:r>
            <w:r w:rsidR="00C77D02">
              <w:rPr>
                <w:noProof/>
                <w:webHidden/>
              </w:rPr>
              <w:instrText xml:space="preserve"> PAGEREF _Toc499416076 \h </w:instrText>
            </w:r>
            <w:r w:rsidR="00C77D02">
              <w:rPr>
                <w:noProof/>
                <w:webHidden/>
              </w:rPr>
            </w:r>
            <w:r w:rsidR="00C77D02">
              <w:rPr>
                <w:noProof/>
                <w:webHidden/>
              </w:rPr>
              <w:fldChar w:fldCharType="separate"/>
            </w:r>
            <w:r w:rsidR="00C77D02">
              <w:rPr>
                <w:noProof/>
                <w:webHidden/>
              </w:rPr>
              <w:t>70</w:t>
            </w:r>
            <w:r w:rsidR="00C77D02">
              <w:rPr>
                <w:noProof/>
                <w:webHidden/>
              </w:rPr>
              <w:fldChar w:fldCharType="end"/>
            </w:r>
          </w:hyperlink>
        </w:p>
        <w:p w14:paraId="228B9454" w14:textId="77777777" w:rsidR="00C77D02" w:rsidRDefault="00127DA2">
          <w:pPr>
            <w:pStyle w:val="Sumrio2"/>
            <w:tabs>
              <w:tab w:val="right" w:leader="dot" w:pos="8921"/>
            </w:tabs>
            <w:rPr>
              <w:rFonts w:eastAsiaTheme="minorEastAsia" w:cstheme="minorBidi"/>
              <w:b w:val="0"/>
              <w:bCs w:val="0"/>
              <w:noProof/>
              <w:sz w:val="24"/>
              <w:szCs w:val="24"/>
            </w:rPr>
          </w:pPr>
          <w:hyperlink w:anchor="_Toc499416077" w:history="1">
            <w:r w:rsidR="00C77D02" w:rsidRPr="00BE1F66">
              <w:rPr>
                <w:rStyle w:val="Hiperlink"/>
                <w:noProof/>
              </w:rPr>
              <w:t>7.10 INTERFACE VISUAL</w:t>
            </w:r>
            <w:r w:rsidR="00C77D02">
              <w:rPr>
                <w:noProof/>
                <w:webHidden/>
              </w:rPr>
              <w:tab/>
            </w:r>
            <w:r w:rsidR="00C77D02">
              <w:rPr>
                <w:noProof/>
                <w:webHidden/>
              </w:rPr>
              <w:fldChar w:fldCharType="begin"/>
            </w:r>
            <w:r w:rsidR="00C77D02">
              <w:rPr>
                <w:noProof/>
                <w:webHidden/>
              </w:rPr>
              <w:instrText xml:space="preserve"> PAGEREF _Toc499416077 \h </w:instrText>
            </w:r>
            <w:r w:rsidR="00C77D02">
              <w:rPr>
                <w:noProof/>
                <w:webHidden/>
              </w:rPr>
            </w:r>
            <w:r w:rsidR="00C77D02">
              <w:rPr>
                <w:noProof/>
                <w:webHidden/>
              </w:rPr>
              <w:fldChar w:fldCharType="separate"/>
            </w:r>
            <w:r w:rsidR="00C77D02">
              <w:rPr>
                <w:noProof/>
                <w:webHidden/>
              </w:rPr>
              <w:t>71</w:t>
            </w:r>
            <w:r w:rsidR="00C77D02">
              <w:rPr>
                <w:noProof/>
                <w:webHidden/>
              </w:rPr>
              <w:fldChar w:fldCharType="end"/>
            </w:r>
          </w:hyperlink>
        </w:p>
        <w:p w14:paraId="5FC62A03" w14:textId="77777777" w:rsidR="00C77D02" w:rsidRDefault="00127DA2">
          <w:pPr>
            <w:pStyle w:val="Sumrio1"/>
            <w:tabs>
              <w:tab w:val="right" w:leader="dot" w:pos="8921"/>
            </w:tabs>
            <w:rPr>
              <w:rFonts w:eastAsiaTheme="minorEastAsia" w:cstheme="minorBidi"/>
              <w:b w:val="0"/>
              <w:bCs w:val="0"/>
              <w:noProof/>
            </w:rPr>
          </w:pPr>
          <w:hyperlink w:anchor="_Toc499416078" w:history="1">
            <w:r w:rsidR="00C77D02" w:rsidRPr="00BE1F66">
              <w:rPr>
                <w:rStyle w:val="Hiperlink"/>
                <w:noProof/>
              </w:rPr>
              <w:t>8 INFRAESTRUTURA</w:t>
            </w:r>
            <w:r w:rsidR="00C77D02">
              <w:rPr>
                <w:noProof/>
                <w:webHidden/>
              </w:rPr>
              <w:tab/>
            </w:r>
            <w:r w:rsidR="00C77D02">
              <w:rPr>
                <w:noProof/>
                <w:webHidden/>
              </w:rPr>
              <w:fldChar w:fldCharType="begin"/>
            </w:r>
            <w:r w:rsidR="00C77D02">
              <w:rPr>
                <w:noProof/>
                <w:webHidden/>
              </w:rPr>
              <w:instrText xml:space="preserve"> PAGEREF _Toc499416078 \h </w:instrText>
            </w:r>
            <w:r w:rsidR="00C77D02">
              <w:rPr>
                <w:noProof/>
                <w:webHidden/>
              </w:rPr>
            </w:r>
            <w:r w:rsidR="00C77D02">
              <w:rPr>
                <w:noProof/>
                <w:webHidden/>
              </w:rPr>
              <w:fldChar w:fldCharType="separate"/>
            </w:r>
            <w:r w:rsidR="00C77D02">
              <w:rPr>
                <w:noProof/>
                <w:webHidden/>
              </w:rPr>
              <w:t>76</w:t>
            </w:r>
            <w:r w:rsidR="00C77D02">
              <w:rPr>
                <w:noProof/>
                <w:webHidden/>
              </w:rPr>
              <w:fldChar w:fldCharType="end"/>
            </w:r>
          </w:hyperlink>
        </w:p>
        <w:p w14:paraId="5046AA94" w14:textId="77777777" w:rsidR="00C77D02" w:rsidRDefault="00127DA2">
          <w:pPr>
            <w:pStyle w:val="Sumrio1"/>
            <w:tabs>
              <w:tab w:val="right" w:leader="dot" w:pos="8921"/>
            </w:tabs>
            <w:rPr>
              <w:rFonts w:eastAsiaTheme="minorEastAsia" w:cstheme="minorBidi"/>
              <w:b w:val="0"/>
              <w:bCs w:val="0"/>
              <w:noProof/>
            </w:rPr>
          </w:pPr>
          <w:hyperlink w:anchor="_Toc499416079" w:history="1">
            <w:r w:rsidR="00C77D02" w:rsidRPr="00BE1F66">
              <w:rPr>
                <w:rStyle w:val="Hiperlink"/>
                <w:noProof/>
              </w:rPr>
              <w:t>9 CONCLUSÃO</w:t>
            </w:r>
            <w:r w:rsidR="00C77D02">
              <w:rPr>
                <w:noProof/>
                <w:webHidden/>
              </w:rPr>
              <w:tab/>
            </w:r>
            <w:r w:rsidR="00C77D02">
              <w:rPr>
                <w:noProof/>
                <w:webHidden/>
              </w:rPr>
              <w:fldChar w:fldCharType="begin"/>
            </w:r>
            <w:r w:rsidR="00C77D02">
              <w:rPr>
                <w:noProof/>
                <w:webHidden/>
              </w:rPr>
              <w:instrText xml:space="preserve"> PAGEREF _Toc499416079 \h </w:instrText>
            </w:r>
            <w:r w:rsidR="00C77D02">
              <w:rPr>
                <w:noProof/>
                <w:webHidden/>
              </w:rPr>
            </w:r>
            <w:r w:rsidR="00C77D02">
              <w:rPr>
                <w:noProof/>
                <w:webHidden/>
              </w:rPr>
              <w:fldChar w:fldCharType="separate"/>
            </w:r>
            <w:r w:rsidR="00C77D02">
              <w:rPr>
                <w:noProof/>
                <w:webHidden/>
              </w:rPr>
              <w:t>78</w:t>
            </w:r>
            <w:r w:rsidR="00C77D02">
              <w:rPr>
                <w:noProof/>
                <w:webHidden/>
              </w:rPr>
              <w:fldChar w:fldCharType="end"/>
            </w:r>
          </w:hyperlink>
        </w:p>
        <w:p w14:paraId="420AC269" w14:textId="77777777" w:rsidR="00C77D02" w:rsidRDefault="00127DA2">
          <w:pPr>
            <w:pStyle w:val="Sumrio1"/>
            <w:tabs>
              <w:tab w:val="right" w:leader="dot" w:pos="8921"/>
            </w:tabs>
            <w:rPr>
              <w:rFonts w:eastAsiaTheme="minorEastAsia" w:cstheme="minorBidi"/>
              <w:b w:val="0"/>
              <w:bCs w:val="0"/>
              <w:noProof/>
            </w:rPr>
          </w:pPr>
          <w:hyperlink w:anchor="_Toc499416080" w:history="1">
            <w:r w:rsidR="00C77D02" w:rsidRPr="00BE1F66">
              <w:rPr>
                <w:rStyle w:val="Hiperlink"/>
                <w:noProof/>
              </w:rPr>
              <w:t>10 TRABALHOS FUTUROS</w:t>
            </w:r>
            <w:r w:rsidR="00C77D02">
              <w:rPr>
                <w:noProof/>
                <w:webHidden/>
              </w:rPr>
              <w:tab/>
            </w:r>
            <w:r w:rsidR="00C77D02">
              <w:rPr>
                <w:noProof/>
                <w:webHidden/>
              </w:rPr>
              <w:fldChar w:fldCharType="begin"/>
            </w:r>
            <w:r w:rsidR="00C77D02">
              <w:rPr>
                <w:noProof/>
                <w:webHidden/>
              </w:rPr>
              <w:instrText xml:space="preserve"> PAGEREF _Toc499416080 \h </w:instrText>
            </w:r>
            <w:r w:rsidR="00C77D02">
              <w:rPr>
                <w:noProof/>
                <w:webHidden/>
              </w:rPr>
            </w:r>
            <w:r w:rsidR="00C77D02">
              <w:rPr>
                <w:noProof/>
                <w:webHidden/>
              </w:rPr>
              <w:fldChar w:fldCharType="separate"/>
            </w:r>
            <w:r w:rsidR="00C77D02">
              <w:rPr>
                <w:noProof/>
                <w:webHidden/>
              </w:rPr>
              <w:t>79</w:t>
            </w:r>
            <w:r w:rsidR="00C77D02">
              <w:rPr>
                <w:noProof/>
                <w:webHidden/>
              </w:rPr>
              <w:fldChar w:fldCharType="end"/>
            </w:r>
          </w:hyperlink>
        </w:p>
        <w:p w14:paraId="31D11D66" w14:textId="77777777" w:rsidR="00C77D02" w:rsidRDefault="00127DA2">
          <w:pPr>
            <w:pStyle w:val="Sumrio1"/>
            <w:tabs>
              <w:tab w:val="right" w:leader="dot" w:pos="8921"/>
            </w:tabs>
            <w:rPr>
              <w:rFonts w:eastAsiaTheme="minorEastAsia" w:cstheme="minorBidi"/>
              <w:b w:val="0"/>
              <w:bCs w:val="0"/>
              <w:noProof/>
            </w:rPr>
          </w:pPr>
          <w:hyperlink w:anchor="_Toc499416081" w:history="1">
            <w:r w:rsidR="00C77D02" w:rsidRPr="00BE1F66">
              <w:rPr>
                <w:rStyle w:val="Hiperlink"/>
                <w:noProof/>
              </w:rPr>
              <w:t>11 REFERÊNCIAS</w:t>
            </w:r>
            <w:r w:rsidR="00C77D02">
              <w:rPr>
                <w:noProof/>
                <w:webHidden/>
              </w:rPr>
              <w:tab/>
            </w:r>
            <w:r w:rsidR="00C77D02">
              <w:rPr>
                <w:noProof/>
                <w:webHidden/>
              </w:rPr>
              <w:fldChar w:fldCharType="begin"/>
            </w:r>
            <w:r w:rsidR="00C77D02">
              <w:rPr>
                <w:noProof/>
                <w:webHidden/>
              </w:rPr>
              <w:instrText xml:space="preserve"> PAGEREF _Toc499416081 \h </w:instrText>
            </w:r>
            <w:r w:rsidR="00C77D02">
              <w:rPr>
                <w:noProof/>
                <w:webHidden/>
              </w:rPr>
            </w:r>
            <w:r w:rsidR="00C77D02">
              <w:rPr>
                <w:noProof/>
                <w:webHidden/>
              </w:rPr>
              <w:fldChar w:fldCharType="separate"/>
            </w:r>
            <w:r w:rsidR="00C77D02">
              <w:rPr>
                <w:noProof/>
                <w:webHidden/>
              </w:rPr>
              <w:t>80</w:t>
            </w:r>
            <w:r w:rsidR="00C77D02">
              <w:rPr>
                <w:noProof/>
                <w:webHidden/>
              </w:rPr>
              <w:fldChar w:fldCharType="end"/>
            </w:r>
          </w:hyperlink>
        </w:p>
        <w:p w14:paraId="3E619112" w14:textId="77777777" w:rsidR="00C77D02" w:rsidRDefault="00127DA2">
          <w:pPr>
            <w:pStyle w:val="Sumrio1"/>
            <w:tabs>
              <w:tab w:val="right" w:leader="dot" w:pos="8921"/>
            </w:tabs>
            <w:rPr>
              <w:rFonts w:eastAsiaTheme="minorEastAsia" w:cstheme="minorBidi"/>
              <w:b w:val="0"/>
              <w:bCs w:val="0"/>
              <w:noProof/>
            </w:rPr>
          </w:pPr>
          <w:hyperlink w:anchor="_Toc499416082" w:history="1">
            <w:r w:rsidR="00C77D02" w:rsidRPr="00BE1F66">
              <w:rPr>
                <w:rStyle w:val="Hiperlink"/>
                <w:noProof/>
              </w:rPr>
              <w:t>12 APÊNDICE</w:t>
            </w:r>
            <w:r w:rsidR="00C77D02">
              <w:rPr>
                <w:noProof/>
                <w:webHidden/>
              </w:rPr>
              <w:tab/>
            </w:r>
            <w:r w:rsidR="00C77D02">
              <w:rPr>
                <w:noProof/>
                <w:webHidden/>
              </w:rPr>
              <w:fldChar w:fldCharType="begin"/>
            </w:r>
            <w:r w:rsidR="00C77D02">
              <w:rPr>
                <w:noProof/>
                <w:webHidden/>
              </w:rPr>
              <w:instrText xml:space="preserve"> PAGEREF _Toc499416082 \h </w:instrText>
            </w:r>
            <w:r w:rsidR="00C77D02">
              <w:rPr>
                <w:noProof/>
                <w:webHidden/>
              </w:rPr>
            </w:r>
            <w:r w:rsidR="00C77D02">
              <w:rPr>
                <w:noProof/>
                <w:webHidden/>
              </w:rPr>
              <w:fldChar w:fldCharType="separate"/>
            </w:r>
            <w:r w:rsidR="00C77D02">
              <w:rPr>
                <w:noProof/>
                <w:webHidden/>
              </w:rPr>
              <w:t>82</w:t>
            </w:r>
            <w:r w:rsidR="00C77D02">
              <w:rPr>
                <w:noProof/>
                <w:webHidden/>
              </w:rPr>
              <w:fldChar w:fldCharType="end"/>
            </w:r>
          </w:hyperlink>
        </w:p>
        <w:p w14:paraId="4007302A" w14:textId="77777777" w:rsidR="00C77D02" w:rsidRDefault="00127DA2">
          <w:pPr>
            <w:pStyle w:val="Sumrio2"/>
            <w:tabs>
              <w:tab w:val="right" w:leader="dot" w:pos="8921"/>
            </w:tabs>
            <w:rPr>
              <w:rFonts w:eastAsiaTheme="minorEastAsia" w:cstheme="minorBidi"/>
              <w:b w:val="0"/>
              <w:bCs w:val="0"/>
              <w:noProof/>
              <w:sz w:val="24"/>
              <w:szCs w:val="24"/>
            </w:rPr>
          </w:pPr>
          <w:hyperlink w:anchor="_Toc499416083" w:history="1">
            <w:r w:rsidR="00C77D02" w:rsidRPr="00BE1F66">
              <w:rPr>
                <w:rStyle w:val="Hiperlink"/>
                <w:noProof/>
              </w:rPr>
              <w:t>Apêndice 12.1 – Dockerfile - X64</w:t>
            </w:r>
            <w:r w:rsidR="00C77D02">
              <w:rPr>
                <w:noProof/>
                <w:webHidden/>
              </w:rPr>
              <w:tab/>
            </w:r>
            <w:r w:rsidR="00C77D02">
              <w:rPr>
                <w:noProof/>
                <w:webHidden/>
              </w:rPr>
              <w:fldChar w:fldCharType="begin"/>
            </w:r>
            <w:r w:rsidR="00C77D02">
              <w:rPr>
                <w:noProof/>
                <w:webHidden/>
              </w:rPr>
              <w:instrText xml:space="preserve"> PAGEREF _Toc499416083 \h </w:instrText>
            </w:r>
            <w:r w:rsidR="00C77D02">
              <w:rPr>
                <w:noProof/>
                <w:webHidden/>
              </w:rPr>
            </w:r>
            <w:r w:rsidR="00C77D02">
              <w:rPr>
                <w:noProof/>
                <w:webHidden/>
              </w:rPr>
              <w:fldChar w:fldCharType="separate"/>
            </w:r>
            <w:r w:rsidR="00C77D02">
              <w:rPr>
                <w:noProof/>
                <w:webHidden/>
              </w:rPr>
              <w:t>82</w:t>
            </w:r>
            <w:r w:rsidR="00C77D02">
              <w:rPr>
                <w:noProof/>
                <w:webHidden/>
              </w:rPr>
              <w:fldChar w:fldCharType="end"/>
            </w:r>
          </w:hyperlink>
        </w:p>
        <w:p w14:paraId="6ECF7FD1" w14:textId="77777777" w:rsidR="00C77D02" w:rsidRDefault="00127DA2">
          <w:pPr>
            <w:pStyle w:val="Sumrio2"/>
            <w:tabs>
              <w:tab w:val="right" w:leader="dot" w:pos="8921"/>
            </w:tabs>
            <w:rPr>
              <w:rFonts w:eastAsiaTheme="minorEastAsia" w:cstheme="minorBidi"/>
              <w:b w:val="0"/>
              <w:bCs w:val="0"/>
              <w:noProof/>
              <w:sz w:val="24"/>
              <w:szCs w:val="24"/>
            </w:rPr>
          </w:pPr>
          <w:hyperlink w:anchor="_Toc499416084" w:history="1">
            <w:r w:rsidR="00C77D02" w:rsidRPr="00BE1F66">
              <w:rPr>
                <w:rStyle w:val="Hiperlink"/>
                <w:noProof/>
              </w:rPr>
              <w:t>Apêndice 12.2 – Docker-compose versão 2 - X64</w:t>
            </w:r>
            <w:r w:rsidR="00C77D02">
              <w:rPr>
                <w:noProof/>
                <w:webHidden/>
              </w:rPr>
              <w:tab/>
            </w:r>
            <w:r w:rsidR="00C77D02">
              <w:rPr>
                <w:noProof/>
                <w:webHidden/>
              </w:rPr>
              <w:fldChar w:fldCharType="begin"/>
            </w:r>
            <w:r w:rsidR="00C77D02">
              <w:rPr>
                <w:noProof/>
                <w:webHidden/>
              </w:rPr>
              <w:instrText xml:space="preserve"> PAGEREF _Toc499416084 \h </w:instrText>
            </w:r>
            <w:r w:rsidR="00C77D02">
              <w:rPr>
                <w:noProof/>
                <w:webHidden/>
              </w:rPr>
            </w:r>
            <w:r w:rsidR="00C77D02">
              <w:rPr>
                <w:noProof/>
                <w:webHidden/>
              </w:rPr>
              <w:fldChar w:fldCharType="separate"/>
            </w:r>
            <w:r w:rsidR="00C77D02">
              <w:rPr>
                <w:noProof/>
                <w:webHidden/>
              </w:rPr>
              <w:t>84</w:t>
            </w:r>
            <w:r w:rsidR="00C77D02">
              <w:rPr>
                <w:noProof/>
                <w:webHidden/>
              </w:rPr>
              <w:fldChar w:fldCharType="end"/>
            </w:r>
          </w:hyperlink>
        </w:p>
        <w:p w14:paraId="2967567C" w14:textId="77777777" w:rsidR="00C77D02" w:rsidRDefault="00127DA2">
          <w:pPr>
            <w:pStyle w:val="Sumrio2"/>
            <w:tabs>
              <w:tab w:val="right" w:leader="dot" w:pos="8921"/>
            </w:tabs>
            <w:rPr>
              <w:rFonts w:eastAsiaTheme="minorEastAsia" w:cstheme="minorBidi"/>
              <w:b w:val="0"/>
              <w:bCs w:val="0"/>
              <w:noProof/>
              <w:sz w:val="24"/>
              <w:szCs w:val="24"/>
            </w:rPr>
          </w:pPr>
          <w:hyperlink w:anchor="_Toc499416085" w:history="1">
            <w:r w:rsidR="00C77D02" w:rsidRPr="00BE1F66">
              <w:rPr>
                <w:rStyle w:val="Hiperlink"/>
                <w:noProof/>
              </w:rPr>
              <w:t>Apêndice 12.3 – Dockerfile – ARM</w:t>
            </w:r>
            <w:r w:rsidR="00C77D02">
              <w:rPr>
                <w:noProof/>
                <w:webHidden/>
              </w:rPr>
              <w:tab/>
            </w:r>
            <w:r w:rsidR="00C77D02">
              <w:rPr>
                <w:noProof/>
                <w:webHidden/>
              </w:rPr>
              <w:fldChar w:fldCharType="begin"/>
            </w:r>
            <w:r w:rsidR="00C77D02">
              <w:rPr>
                <w:noProof/>
                <w:webHidden/>
              </w:rPr>
              <w:instrText xml:space="preserve"> PAGEREF _Toc499416085 \h </w:instrText>
            </w:r>
            <w:r w:rsidR="00C77D02">
              <w:rPr>
                <w:noProof/>
                <w:webHidden/>
              </w:rPr>
            </w:r>
            <w:r w:rsidR="00C77D02">
              <w:rPr>
                <w:noProof/>
                <w:webHidden/>
              </w:rPr>
              <w:fldChar w:fldCharType="separate"/>
            </w:r>
            <w:r w:rsidR="00C77D02">
              <w:rPr>
                <w:noProof/>
                <w:webHidden/>
              </w:rPr>
              <w:t>86</w:t>
            </w:r>
            <w:r w:rsidR="00C77D02">
              <w:rPr>
                <w:noProof/>
                <w:webHidden/>
              </w:rPr>
              <w:fldChar w:fldCharType="end"/>
            </w:r>
          </w:hyperlink>
        </w:p>
        <w:p w14:paraId="7C6D99B3" w14:textId="77777777" w:rsidR="00C77D02" w:rsidRDefault="00127DA2">
          <w:pPr>
            <w:pStyle w:val="Sumrio2"/>
            <w:tabs>
              <w:tab w:val="right" w:leader="dot" w:pos="8921"/>
            </w:tabs>
            <w:rPr>
              <w:rFonts w:eastAsiaTheme="minorEastAsia" w:cstheme="minorBidi"/>
              <w:b w:val="0"/>
              <w:bCs w:val="0"/>
              <w:noProof/>
              <w:sz w:val="24"/>
              <w:szCs w:val="24"/>
            </w:rPr>
          </w:pPr>
          <w:hyperlink w:anchor="_Toc499416086" w:history="1">
            <w:r w:rsidR="00C77D02" w:rsidRPr="00BE1F66">
              <w:rPr>
                <w:rStyle w:val="Hiperlink"/>
                <w:noProof/>
              </w:rPr>
              <w:t>Apêndice 12.4 – Docker-compose versão 2 - ARM</w:t>
            </w:r>
            <w:r w:rsidR="00C77D02">
              <w:rPr>
                <w:noProof/>
                <w:webHidden/>
              </w:rPr>
              <w:tab/>
            </w:r>
            <w:r w:rsidR="00C77D02">
              <w:rPr>
                <w:noProof/>
                <w:webHidden/>
              </w:rPr>
              <w:fldChar w:fldCharType="begin"/>
            </w:r>
            <w:r w:rsidR="00C77D02">
              <w:rPr>
                <w:noProof/>
                <w:webHidden/>
              </w:rPr>
              <w:instrText xml:space="preserve"> PAGEREF _Toc499416086 \h </w:instrText>
            </w:r>
            <w:r w:rsidR="00C77D02">
              <w:rPr>
                <w:noProof/>
                <w:webHidden/>
              </w:rPr>
            </w:r>
            <w:r w:rsidR="00C77D02">
              <w:rPr>
                <w:noProof/>
                <w:webHidden/>
              </w:rPr>
              <w:fldChar w:fldCharType="separate"/>
            </w:r>
            <w:r w:rsidR="00C77D02">
              <w:rPr>
                <w:noProof/>
                <w:webHidden/>
              </w:rPr>
              <w:t>88</w:t>
            </w:r>
            <w:r w:rsidR="00C77D02">
              <w:rPr>
                <w:noProof/>
                <w:webHidden/>
              </w:rPr>
              <w:fldChar w:fldCharType="end"/>
            </w:r>
          </w:hyperlink>
        </w:p>
        <w:p w14:paraId="13AE733F" w14:textId="77777777" w:rsidR="00C77D02" w:rsidRDefault="00127DA2">
          <w:pPr>
            <w:pStyle w:val="Sumrio2"/>
            <w:tabs>
              <w:tab w:val="right" w:leader="dot" w:pos="8921"/>
            </w:tabs>
            <w:rPr>
              <w:rFonts w:eastAsiaTheme="minorEastAsia" w:cstheme="minorBidi"/>
              <w:b w:val="0"/>
              <w:bCs w:val="0"/>
              <w:noProof/>
              <w:sz w:val="24"/>
              <w:szCs w:val="24"/>
            </w:rPr>
          </w:pPr>
          <w:hyperlink w:anchor="_Toc499416087" w:history="1">
            <w:r w:rsidR="00C77D02" w:rsidRPr="00BE1F66">
              <w:rPr>
                <w:rStyle w:val="Hiperlink"/>
                <w:noProof/>
              </w:rPr>
              <w:t>Apêndice 12.5 – Docker-compose versão 3 - ARM</w:t>
            </w:r>
            <w:r w:rsidR="00C77D02">
              <w:rPr>
                <w:noProof/>
                <w:webHidden/>
              </w:rPr>
              <w:tab/>
            </w:r>
            <w:r w:rsidR="00C77D02">
              <w:rPr>
                <w:noProof/>
                <w:webHidden/>
              </w:rPr>
              <w:fldChar w:fldCharType="begin"/>
            </w:r>
            <w:r w:rsidR="00C77D02">
              <w:rPr>
                <w:noProof/>
                <w:webHidden/>
              </w:rPr>
              <w:instrText xml:space="preserve"> PAGEREF _Toc499416087 \h </w:instrText>
            </w:r>
            <w:r w:rsidR="00C77D02">
              <w:rPr>
                <w:noProof/>
                <w:webHidden/>
              </w:rPr>
            </w:r>
            <w:r w:rsidR="00C77D02">
              <w:rPr>
                <w:noProof/>
                <w:webHidden/>
              </w:rPr>
              <w:fldChar w:fldCharType="separate"/>
            </w:r>
            <w:r w:rsidR="00C77D02">
              <w:rPr>
                <w:noProof/>
                <w:webHidden/>
              </w:rPr>
              <w:t>90</w:t>
            </w:r>
            <w:r w:rsidR="00C77D02">
              <w:rPr>
                <w:noProof/>
                <w:webHidden/>
              </w:rPr>
              <w:fldChar w:fldCharType="end"/>
            </w:r>
          </w:hyperlink>
        </w:p>
        <w:p w14:paraId="13AF3805" w14:textId="77777777" w:rsidR="003E3881" w:rsidRPr="007F6F71" w:rsidRDefault="003E3881" w:rsidP="0035429F">
          <w:pPr>
            <w:spacing w:line="360" w:lineRule="auto"/>
          </w:pPr>
          <w:r w:rsidRPr="007A1FDB">
            <w:rPr>
              <w:rFonts w:ascii="Calibri" w:hAnsi="Calibri"/>
              <w:b/>
              <w:bCs/>
              <w:noProof/>
              <w:sz w:val="20"/>
              <w:szCs w:val="20"/>
            </w:rPr>
            <w:fldChar w:fldCharType="end"/>
          </w:r>
        </w:p>
      </w:sdtContent>
    </w:sdt>
    <w:p w14:paraId="4404E37E" w14:textId="77777777" w:rsidR="003E3881" w:rsidRPr="007F6F71" w:rsidRDefault="003E3881" w:rsidP="004A22E0">
      <w:pPr>
        <w:pStyle w:val="Ttulo11"/>
        <w:numPr>
          <w:ilvl w:val="0"/>
          <w:numId w:val="0"/>
        </w:numPr>
        <w:ind w:left="1069"/>
      </w:pPr>
      <w:bookmarkStart w:id="5" w:name="_Toc496802689"/>
      <w:bookmarkStart w:id="6" w:name="_Toc496802918"/>
      <w:bookmarkStart w:id="7" w:name="_Toc499416038"/>
      <w:r w:rsidRPr="007F6F71">
        <w:lastRenderedPageBreak/>
        <w:t>INTRODUÇÃO</w:t>
      </w:r>
      <w:bookmarkEnd w:id="5"/>
      <w:bookmarkEnd w:id="6"/>
      <w:bookmarkEnd w:id="7"/>
    </w:p>
    <w:p w14:paraId="0A984426" w14:textId="77777777" w:rsidR="003E3881" w:rsidRPr="007F6F71" w:rsidRDefault="003E3881" w:rsidP="00AA2E14">
      <w:pPr>
        <w:spacing w:line="360" w:lineRule="auto"/>
        <w:ind w:firstLine="708"/>
        <w:jc w:val="both"/>
      </w:pPr>
      <w:r w:rsidRPr="007F6F71">
        <w:t>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[MELL AND GRANCE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Os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54064FEE" w:rsidR="003E3881" w:rsidRPr="007F6F71" w:rsidRDefault="003E3881" w:rsidP="00AA2E14">
      <w:pPr>
        <w:widowControl w:val="0"/>
        <w:spacing w:line="360" w:lineRule="auto"/>
        <w:ind w:firstLine="708"/>
        <w:jc w:val="both"/>
      </w:pPr>
      <w:r w:rsidRPr="007F6F71">
        <w:t>Um novo conceito está surgindo e revolucionando a maneira de programar e suprir recursos para o ambiente das aplicações: programação em micro</w:t>
      </w:r>
      <w:r w:rsidR="00E16F1D">
        <w:t>-</w:t>
      </w:r>
      <w:r w:rsidRPr="007F6F71">
        <w:t xml:space="preserve">serviços.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7F6F71">
        <w:rPr>
          <w:i/>
        </w:rPr>
        <w:t>midlewares</w:t>
      </w:r>
      <w:r w:rsidRPr="007F6F71">
        <w:t xml:space="preserve"> (APIs).</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lastRenderedPageBreak/>
        <w:t>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desse(s) serviço(s) subindo uma nova instância do mesmo;</w:t>
      </w:r>
    </w:p>
    <w:p w14:paraId="16E42A96" w14:textId="77777777"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7777777" w:rsidR="003E3881" w:rsidRPr="007F6F71" w:rsidRDefault="003E3881" w:rsidP="008D32A4">
      <w:pPr>
        <w:widowControl w:val="0"/>
        <w:spacing w:line="360" w:lineRule="auto"/>
        <w:ind w:firstLine="709"/>
        <w:jc w:val="both"/>
      </w:pPr>
      <w:r w:rsidRPr="007F6F71">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71C2CF48" w14:textId="77777777" w:rsidR="003E3881" w:rsidRPr="007F6F71" w:rsidRDefault="003E3881" w:rsidP="008D32A4">
      <w:pPr>
        <w:widowControl w:val="0"/>
        <w:spacing w:line="360" w:lineRule="auto"/>
        <w:ind w:firstLine="708"/>
        <w:jc w:val="both"/>
      </w:pPr>
      <w:r w:rsidRPr="007F6F71">
        <w:t xml:space="preserve">Este trabalho se dividirá além da introdução em outros </w:t>
      </w:r>
      <w:r w:rsidRPr="007F6F71">
        <w:rPr>
          <w:highlight w:val="magenta"/>
          <w:shd w:val="clear" w:color="auto" w:fill="FFFF00"/>
        </w:rPr>
        <w:t>capítulos: No capítulo 2, 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5996E707" w14:textId="77777777" w:rsidR="003E3881" w:rsidRPr="007F6F71" w:rsidRDefault="003E3881" w:rsidP="008D32A4">
      <w:pPr>
        <w:widowControl w:val="0"/>
        <w:spacing w:line="360" w:lineRule="auto"/>
        <w:ind w:firstLine="708"/>
        <w:jc w:val="both"/>
        <w:rPr>
          <w:shd w:val="clear" w:color="auto" w:fill="FFFF00"/>
        </w:rPr>
      </w:pPr>
      <w:r w:rsidRPr="007F6F71">
        <w:rPr>
          <w:highlight w:val="magenta"/>
        </w:rPr>
        <w:t xml:space="preserve">No </w:t>
      </w:r>
      <w:r w:rsidRPr="007F6F71">
        <w:rPr>
          <w:highlight w:val="magenta"/>
          <w:shd w:val="clear" w:color="auto" w:fill="FFFF00"/>
        </w:rPr>
        <w:t>capítulo 3, irei apresentar a informações sobre container e virtualização e o  conceito do LXC Container.</w:t>
      </w:r>
      <w:r w:rsidRPr="007F6F71">
        <w:rPr>
          <w:shd w:val="clear" w:color="auto" w:fill="FFFF00"/>
        </w:rPr>
        <w:t xml:space="preserve"> </w:t>
      </w:r>
    </w:p>
    <w:p w14:paraId="0D29EAB6" w14:textId="77777777" w:rsidR="003E3881" w:rsidRPr="007F6F71" w:rsidRDefault="003E3881" w:rsidP="008D32A4">
      <w:pPr>
        <w:widowControl w:val="0"/>
        <w:spacing w:line="360" w:lineRule="auto"/>
        <w:ind w:firstLine="708"/>
        <w:jc w:val="both"/>
        <w:rPr>
          <w:shd w:val="clear" w:color="auto" w:fill="FFFF00"/>
        </w:rPr>
      </w:pPr>
      <w:r w:rsidRPr="007F6F71">
        <w:rPr>
          <w:shd w:val="clear" w:color="auto" w:fill="FFFF00"/>
        </w:rPr>
        <w:t xml:space="preserve">No capítulo 4, irei falar sobre alguns a plataforma a Open-source do Docker, informando como fazer a instalação em sistemas Linux e no Mac. Irei falar sobre os arquivos de configuração utilizados no projeto, irei falar do conceito do Docker imagem e do repositório de imagens o Docker Hub. </w:t>
      </w:r>
    </w:p>
    <w:p w14:paraId="1C1E0290" w14:textId="77777777" w:rsidR="003E3881" w:rsidRPr="007F6F71" w:rsidRDefault="003E3881" w:rsidP="008D32A4">
      <w:pPr>
        <w:widowControl w:val="0"/>
        <w:spacing w:line="360" w:lineRule="auto"/>
        <w:ind w:firstLine="708"/>
        <w:jc w:val="both"/>
        <w:rPr>
          <w:shd w:val="clear" w:color="auto" w:fill="FFFF00"/>
        </w:rPr>
      </w:pPr>
      <w:r w:rsidRPr="007F6F71">
        <w:rPr>
          <w:shd w:val="clear" w:color="auto" w:fill="FFFF00"/>
        </w:rPr>
        <w:t xml:space="preserve">Neste mesmo capítulo irei introduzir o conceito do Docker container, irei informar sobre o software de gerenciamento de containers utilizado nesta obra, informarei sobre o conceito próprio do docker de orquestração em cluster, além de mostrar um projeto de treinamento e aprendizado sobre a plataforma Docker e encerrarei este capítulo informando sobre a comunidade e algumas características da plataforma para o mercado fechado, empresariasl. </w:t>
      </w:r>
    </w:p>
    <w:p w14:paraId="46551BDD" w14:textId="77777777" w:rsidR="003E3881" w:rsidRPr="007F6F71" w:rsidRDefault="003E3881" w:rsidP="008D32A4">
      <w:pPr>
        <w:widowControl w:val="0"/>
        <w:spacing w:line="360" w:lineRule="auto"/>
        <w:ind w:firstLine="708"/>
        <w:jc w:val="both"/>
        <w:rPr>
          <w:highlight w:val="yellow"/>
        </w:rPr>
      </w:pPr>
      <w:r w:rsidRPr="007F6F71">
        <w:rPr>
          <w:shd w:val="clear" w:color="auto" w:fill="FFFF00"/>
        </w:rPr>
        <w:t>No capítulo 5, irei falar sobre boas práticas adotadas em aplicações Web, utilizando o conceito de virtualização; são 12 fatores, boas práticas que são recomendadas de serem seguidas para esses tipos de aplicações;</w:t>
      </w:r>
    </w:p>
    <w:p w14:paraId="4A1AC70D" w14:textId="77777777" w:rsidR="003E3881" w:rsidRPr="007F6F71" w:rsidRDefault="003E3881" w:rsidP="008D32A4">
      <w:pPr>
        <w:widowControl w:val="0"/>
        <w:spacing w:line="360" w:lineRule="auto"/>
        <w:ind w:firstLine="708"/>
        <w:jc w:val="both"/>
        <w:rPr>
          <w:highlight w:val="yellow"/>
        </w:rPr>
      </w:pPr>
      <w:r w:rsidRPr="007F6F71">
        <w:rPr>
          <w:shd w:val="clear" w:color="auto" w:fill="FFFF00"/>
        </w:rPr>
        <w:t xml:space="preserve">No capítulo 6, irei informar levemente sobre </w:t>
      </w:r>
      <w:r w:rsidRPr="007F6F71">
        <w:rPr>
          <w:i/>
          <w:shd w:val="clear" w:color="auto" w:fill="FFFF00"/>
        </w:rPr>
        <w:t>PaaS</w:t>
      </w:r>
      <w:r w:rsidRPr="007F6F71">
        <w:rPr>
          <w:shd w:val="clear" w:color="auto" w:fill="FFFF00"/>
        </w:rPr>
        <w:t xml:space="preserve"> de orquestração e fazer algumas </w:t>
      </w:r>
      <w:r w:rsidRPr="007F6F71">
        <w:rPr>
          <w:shd w:val="clear" w:color="auto" w:fill="FFFF00"/>
        </w:rPr>
        <w:lastRenderedPageBreak/>
        <w:t>comparações, não aprofundadas entre as plataformas de orquestração. Não irei me aprofundar neste tópico.</w:t>
      </w:r>
    </w:p>
    <w:p w14:paraId="0053086E" w14:textId="77777777" w:rsidR="003E3881" w:rsidRPr="007F6F71" w:rsidRDefault="003E3881" w:rsidP="0035429F">
      <w:pPr>
        <w:widowControl w:val="0"/>
        <w:spacing w:line="360" w:lineRule="auto"/>
        <w:ind w:firstLine="708"/>
      </w:pPr>
      <w:r w:rsidRPr="007F6F71">
        <w:rPr>
          <w:shd w:val="clear" w:color="auto" w:fill="FFFF00"/>
        </w:rPr>
        <w:t>No capítlulo 7, irei abordar e fundamentar a teoria do software que está sendo usado como caso de uso desta obra, irei fazer o modelo de</w:t>
      </w:r>
      <w:r w:rsidRPr="007F6F71">
        <w:t>.</w:t>
      </w:r>
    </w:p>
    <w:p w14:paraId="0C771B1D"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 xml:space="preserve">No capítulo 8, irei falar sobre o estudo de casos abordado no trabalho, farei da fundamentação teórica do modelo de visão do projeto, dando ênfases nos dados do software e regras de negócios da aplicação. </w:t>
      </w:r>
    </w:p>
    <w:p w14:paraId="5057CF06" w14:textId="77777777" w:rsidR="003E3881" w:rsidRPr="007F6F71" w:rsidRDefault="003E3881" w:rsidP="0035429F">
      <w:pPr>
        <w:widowControl w:val="0"/>
        <w:spacing w:line="360" w:lineRule="auto"/>
        <w:ind w:firstLine="708"/>
        <w:rPr>
          <w:highlight w:val="yellow"/>
        </w:rPr>
      </w:pPr>
      <w:r w:rsidRPr="007F6F71">
        <w:rPr>
          <w:shd w:val="clear" w:color="auto" w:fill="FFFF00"/>
        </w:rPr>
        <w:t>No capítulo 8, irei falar sobre infraestrutura de cluster utilizada, como fundamentação desta obra e a aplicabilidade deste modelo de computação.</w:t>
      </w:r>
    </w:p>
    <w:p w14:paraId="53ADF6D4"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No capítulo 9, irei fazer a conclusão do meu trabalho; Abordando meu ponto de vista e críticas e soluções relativas à este novo modelo e paradigma de programação.</w:t>
      </w:r>
    </w:p>
    <w:p w14:paraId="53E315E1"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No capítulo 10 irei informar o meu ponto de vista de melhorias futuras, se por ventura esta obra possa ser continuada.</w:t>
      </w:r>
    </w:p>
    <w:p w14:paraId="49CB4409"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No capítulo 11 são as referências utilizadas como base de aprendizado e consulta desta obra.</w:t>
      </w:r>
    </w:p>
    <w:p w14:paraId="15FDEB4F" w14:textId="77777777" w:rsidR="003E3881" w:rsidRPr="007F6F71" w:rsidRDefault="003E3881" w:rsidP="0035429F">
      <w:pPr>
        <w:widowControl w:val="0"/>
        <w:spacing w:line="360" w:lineRule="auto"/>
        <w:ind w:firstLine="708"/>
      </w:pPr>
      <w:r w:rsidRPr="007F6F71">
        <w:rPr>
          <w:shd w:val="clear" w:color="auto" w:fill="FFFF00"/>
        </w:rPr>
        <w:t>No capítulo 12 irei anexar os arquivos de configurações das arquiteturas utilizadas nesta obra, para conhecimento e continuação, se houver.</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77777777" w:rsidR="003E3881" w:rsidRPr="007F6F71" w:rsidRDefault="003E3881" w:rsidP="004A22E0">
      <w:pPr>
        <w:pStyle w:val="Ttulo11"/>
        <w:numPr>
          <w:ilvl w:val="0"/>
          <w:numId w:val="0"/>
        </w:numPr>
        <w:ind w:left="709"/>
      </w:pPr>
      <w:bookmarkStart w:id="8" w:name="_Toc496802690"/>
      <w:bookmarkStart w:id="9" w:name="_Toc496802919"/>
      <w:bookmarkStart w:id="10" w:name="_Toc499416039"/>
      <w:r w:rsidRPr="007F6F71">
        <w:lastRenderedPageBreak/>
        <w:t>2 C</w:t>
      </w:r>
      <w:bookmarkEnd w:id="8"/>
      <w:bookmarkEnd w:id="9"/>
      <w:r w:rsidRPr="007F6F71">
        <w:t>OMPUTAÇÃO EM NUVEM</w:t>
      </w:r>
      <w:bookmarkEnd w:id="10"/>
    </w:p>
    <w:p w14:paraId="41495D39" w14:textId="77777777" w:rsidR="003E3881" w:rsidRPr="007F6F71" w:rsidRDefault="003E3881" w:rsidP="001245A1">
      <w:pPr>
        <w:spacing w:line="360" w:lineRule="auto"/>
        <w:ind w:firstLine="708"/>
        <w:jc w:val="both"/>
      </w:pPr>
      <w:r w:rsidRPr="007F6F71">
        <w:t xml:space="preserve">O termo de 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77777777"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r w:rsidRPr="007F6F71">
        <w:rPr>
          <w:i/>
        </w:rPr>
        <w:t>storage</w:t>
      </w:r>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127DA2" w:rsidRDefault="00127DA2" w:rsidP="003E3881">
                            <w:pPr>
                              <w:pStyle w:val="Legenda"/>
                            </w:pPr>
                            <w:bookmarkStart w:id="11" w:name="_Toc482039959"/>
                            <w:bookmarkStart w:id="12" w:name="_Toc482302119"/>
                            <w:bookmarkStart w:id="13" w:name="_Toc482039817"/>
                            <w:bookmarkStart w:id="14"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1"/>
                            <w:bookmarkEnd w:id="12"/>
                            <w:bookmarkEnd w:id="13"/>
                            <w:r>
                              <w:rPr>
                                <w:color w:val="000000"/>
                              </w:rPr>
                              <w:t>: Cloud Fonte: http://www.synergixtech.com/wp-content/uploads/2016/09/Cloud-Computing-Benefits.png</w:t>
                            </w:r>
                            <w:bookmarkEnd w:id="14"/>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127DA2" w:rsidRDefault="00127DA2" w:rsidP="003E3881">
                      <w:pPr>
                        <w:pStyle w:val="Legenda"/>
                      </w:pPr>
                      <w:bookmarkStart w:id="15" w:name="_Toc482039959"/>
                      <w:bookmarkStart w:id="16" w:name="_Toc482302119"/>
                      <w:bookmarkStart w:id="17" w:name="_Toc482039817"/>
                      <w:bookmarkStart w:id="18"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5"/>
                      <w:bookmarkEnd w:id="16"/>
                      <w:bookmarkEnd w:id="17"/>
                      <w:r>
                        <w:rPr>
                          <w:color w:val="000000"/>
                        </w:rPr>
                        <w:t>: Cloud Fonte: http://www.synergixtech.com/wp-content/uploads/2016/09/Cloud-Computing-Benefits.png</w:t>
                      </w:r>
                      <w:bookmarkEnd w:id="18"/>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77777777" w:rsidR="003E3881" w:rsidRPr="007F6F71" w:rsidRDefault="003E3881" w:rsidP="0035429F">
      <w:pPr>
        <w:pStyle w:val="Ttulo21"/>
        <w:jc w:val="left"/>
      </w:pPr>
      <w:bookmarkStart w:id="19" w:name="_Toc496802691"/>
      <w:bookmarkStart w:id="20" w:name="_Toc496802920"/>
      <w:bookmarkStart w:id="21" w:name="_Toc499416040"/>
      <w:r w:rsidRPr="007F6F71">
        <w:lastRenderedPageBreak/>
        <w:t>2.1 HISTÓRIA</w:t>
      </w:r>
      <w:bookmarkEnd w:id="19"/>
      <w:bookmarkEnd w:id="20"/>
      <w:bookmarkEnd w:id="21"/>
    </w:p>
    <w:p w14:paraId="33D97265"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A principal funcionalidade da computação em nuvem é a utilização de recursos computacionais por meio da web, e a idéia não é tão recente, a ideia já existia em 1960, com Joseph Carl Robnett Licklider.</w:t>
      </w:r>
    </w:p>
    <w:p w14:paraId="38066854"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Joseph Carl foi um dos desenvolvedores da ARPANET (</w:t>
      </w:r>
      <w:r w:rsidRPr="007F6F71">
        <w:rPr>
          <w:i/>
          <w:iCs/>
          <w:color w:val="000000"/>
        </w:rPr>
        <w:t>Advanced Research Projects Agency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127DA2" w:rsidRDefault="00127DA2" w:rsidP="003E3881">
                            <w:pPr>
                              <w:pStyle w:val="Legenda"/>
                            </w:pPr>
                            <w:bookmarkStart w:id="22" w:name="_Toc482302120"/>
                            <w:bookmarkStart w:id="23" w:name="_Toc482039818"/>
                            <w:bookmarkStart w:id="24" w:name="_Toc482039960"/>
                            <w:bookmarkStart w:id="25"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2"/>
                            <w:bookmarkEnd w:id="23"/>
                            <w:bookmarkEnd w:id="24"/>
                            <w:r>
                              <w:rPr>
                                <w:color w:val="000000"/>
                              </w:rPr>
                              <w:t>: Joseph Carl Fonte: http://www.psynergie.com/psychologie-internet/photo-joseph-licklider.jpg</w:t>
                            </w:r>
                            <w:bookmarkEnd w:id="25"/>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127DA2" w:rsidRDefault="00127DA2" w:rsidP="003E3881">
                      <w:pPr>
                        <w:pStyle w:val="Legenda"/>
                      </w:pPr>
                      <w:bookmarkStart w:id="26" w:name="_Toc482302120"/>
                      <w:bookmarkStart w:id="27" w:name="_Toc482039818"/>
                      <w:bookmarkStart w:id="28" w:name="_Toc482039960"/>
                      <w:bookmarkStart w:id="29"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6"/>
                      <w:bookmarkEnd w:id="27"/>
                      <w:bookmarkEnd w:id="28"/>
                      <w:r>
                        <w:rPr>
                          <w:color w:val="000000"/>
                        </w:rPr>
                        <w:t>: Joseph Carl Fonte: http://www.psynergie.com/psychologie-internet/photo-joseph-licklider.jpg</w:t>
                      </w:r>
                      <w:bookmarkEnd w:id="29"/>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da idéia de PaaS.</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127DA2" w:rsidRDefault="00127DA2" w:rsidP="003E3881">
                            <w:pPr>
                              <w:pStyle w:val="Legenda"/>
                            </w:pPr>
                            <w:bookmarkStart w:id="30" w:name="_Toc482302121"/>
                            <w:bookmarkStart w:id="31" w:name="_Toc482039961"/>
                            <w:bookmarkStart w:id="32" w:name="_Toc482039819"/>
                            <w:bookmarkStart w:id="33"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0"/>
                            <w:bookmarkEnd w:id="31"/>
                            <w:bookmarkEnd w:id="32"/>
                            <w:r>
                              <w:rPr>
                                <w:color w:val="000000"/>
                              </w:rPr>
                              <w:t>: John McCarthy Fonte: http://www-formal.stanford.edu/jmc/jmccolor.jpg</w:t>
                            </w:r>
                            <w:bookmarkEnd w:id="33"/>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127DA2" w:rsidRDefault="00127DA2" w:rsidP="003E3881">
                      <w:pPr>
                        <w:pStyle w:val="Legenda"/>
                      </w:pPr>
                      <w:bookmarkStart w:id="34" w:name="_Toc482302121"/>
                      <w:bookmarkStart w:id="35" w:name="_Toc482039961"/>
                      <w:bookmarkStart w:id="36" w:name="_Toc482039819"/>
                      <w:bookmarkStart w:id="37"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4"/>
                      <w:bookmarkEnd w:id="35"/>
                      <w:bookmarkEnd w:id="36"/>
                      <w:r>
                        <w:rPr>
                          <w:color w:val="000000"/>
                        </w:rPr>
                        <w:t>: John McCarthy Fonte: http://www-formal.stanford.edu/jmc/jmccolor.jpg</w:t>
                      </w:r>
                      <w:bookmarkEnd w:id="37"/>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127DA2" w:rsidRDefault="00127DA2" w:rsidP="003E3881">
                            <w:pPr>
                              <w:pStyle w:val="Legenda"/>
                            </w:pPr>
                            <w:bookmarkStart w:id="38" w:name="_Toc482302122"/>
                            <w:bookmarkStart w:id="39" w:name="_Toc482039962"/>
                            <w:bookmarkStart w:id="40" w:name="_Toc482039820"/>
                            <w:bookmarkStart w:id="41"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8"/>
                            <w:bookmarkEnd w:id="39"/>
                            <w:bookmarkEnd w:id="40"/>
                            <w:r>
                              <w:rPr>
                                <w:color w:val="000000"/>
                              </w:rPr>
                              <w:t>: Ramnath Chellappa Fonte: http://goizueta.emory.edu/profiles/images/portrait/chellapa.jpg</w:t>
                            </w:r>
                            <w:bookmarkEnd w:id="41"/>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127DA2" w:rsidRDefault="00127DA2" w:rsidP="003E3881">
                      <w:pPr>
                        <w:pStyle w:val="Legenda"/>
                      </w:pPr>
                      <w:bookmarkStart w:id="42" w:name="_Toc482302122"/>
                      <w:bookmarkStart w:id="43" w:name="_Toc482039962"/>
                      <w:bookmarkStart w:id="44" w:name="_Toc482039820"/>
                      <w:bookmarkStart w:id="45"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2"/>
                      <w:bookmarkEnd w:id="43"/>
                      <w:bookmarkEnd w:id="44"/>
                      <w:r>
                        <w:rPr>
                          <w:color w:val="000000"/>
                        </w:rPr>
                        <w:t>: Ramnath Chellappa Fonte: http://goizueta.emory.edu/profiles/images/portrait/chellapa.jpg</w:t>
                      </w:r>
                      <w:bookmarkEnd w:id="45"/>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lastRenderedPageBreak/>
        <w:t>A partir do sucesso dessa empresa, outras grandes começaram a investir na área, como à Amazon, a Google, a IBM e a Microsoft.</w:t>
      </w:r>
    </w:p>
    <w:p w14:paraId="38C4CAAA"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709FBA3D"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77777777" w:rsidR="003E3881" w:rsidRPr="007F6F71" w:rsidRDefault="003E3881" w:rsidP="0035429F">
      <w:pPr>
        <w:spacing w:line="360" w:lineRule="auto"/>
        <w:rPr>
          <w:color w:val="000000"/>
          <w:sz w:val="20"/>
          <w:szCs w:val="20"/>
        </w:rPr>
      </w:pPr>
      <w:r w:rsidRPr="007F6F71">
        <w:br w:type="page"/>
      </w:r>
    </w:p>
    <w:p w14:paraId="5B80BC39" w14:textId="77777777" w:rsidR="003E3881" w:rsidRPr="007F6F71" w:rsidRDefault="003E3881" w:rsidP="0035429F">
      <w:pPr>
        <w:pStyle w:val="Ttulo21"/>
        <w:jc w:val="left"/>
      </w:pPr>
      <w:bookmarkStart w:id="46" w:name="_Toc496802692"/>
      <w:bookmarkStart w:id="47" w:name="_Toc496802921"/>
      <w:bookmarkStart w:id="48" w:name="_Toc499416041"/>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127DA2" w:rsidRDefault="00127DA2" w:rsidP="003E3881">
                            <w:pPr>
                              <w:pStyle w:val="Legenda"/>
                            </w:pPr>
                            <w:bookmarkStart w:id="49" w:name="_Toc482302123"/>
                            <w:bookmarkStart w:id="50" w:name="_Toc482039963"/>
                            <w:bookmarkStart w:id="51" w:name="_Toc482039821"/>
                            <w:bookmarkStart w:id="52"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9"/>
                            <w:bookmarkEnd w:id="50"/>
                            <w:bookmarkEnd w:id="51"/>
                            <w:r>
                              <w:rPr>
                                <w:color w:val="000000"/>
                              </w:rPr>
                              <w:t>: Modelos de Implementação Fonte: http://www.vividdynamics.com/wp-content/uploads/2013/12/cloud-hosting.jpg</w:t>
                            </w:r>
                            <w:bookmarkEnd w:id="52"/>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127DA2" w:rsidRDefault="00127DA2" w:rsidP="003E3881">
                      <w:pPr>
                        <w:pStyle w:val="Legenda"/>
                      </w:pPr>
                      <w:bookmarkStart w:id="53" w:name="_Toc482302123"/>
                      <w:bookmarkStart w:id="54" w:name="_Toc482039963"/>
                      <w:bookmarkStart w:id="55" w:name="_Toc482039821"/>
                      <w:bookmarkStart w:id="56"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3"/>
                      <w:bookmarkEnd w:id="54"/>
                      <w:bookmarkEnd w:id="55"/>
                      <w:r>
                        <w:rPr>
                          <w:color w:val="000000"/>
                        </w:rPr>
                        <w:t>: Modelos de Implementação Fonte: http://www.vividdynamics.com/wp-content/uploads/2013/12/cloud-hosting.jpg</w:t>
                      </w:r>
                      <w:bookmarkEnd w:id="56"/>
                    </w:p>
                  </w:txbxContent>
                </v:textbox>
                <w10:wrap type="square"/>
              </v:rect>
            </w:pict>
          </mc:Fallback>
        </mc:AlternateContent>
      </w:r>
      <w:r w:rsidRPr="007F6F71">
        <w:t>2.2 MODELOS DE IMPLANTAÇÃO</w:t>
      </w:r>
      <w:bookmarkEnd w:id="46"/>
      <w:bookmarkEnd w:id="47"/>
      <w:bookmarkEnd w:id="48"/>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77777777" w:rsidR="003E3881" w:rsidRPr="00F10771" w:rsidRDefault="003E3881" w:rsidP="00F10771">
      <w:pPr>
        <w:pStyle w:val="Ttulo3"/>
        <w:spacing w:line="360" w:lineRule="auto"/>
        <w:rPr>
          <w:rFonts w:ascii="Times New Roman" w:hAnsi="Times New Roman"/>
          <w:b/>
          <w:sz w:val="26"/>
          <w:szCs w:val="26"/>
        </w:rPr>
      </w:pPr>
      <w:bookmarkStart w:id="57" w:name="_Toc496802693"/>
      <w:bookmarkStart w:id="58" w:name="_Toc496802922"/>
      <w:bookmarkStart w:id="59" w:name="_Toc499416042"/>
      <w:r w:rsidRPr="00F10771">
        <w:rPr>
          <w:rFonts w:ascii="Times New Roman" w:hAnsi="Times New Roman"/>
          <w:b/>
          <w:sz w:val="26"/>
          <w:szCs w:val="26"/>
        </w:rPr>
        <w:t>2.2.1 Nuvem Pública</w:t>
      </w:r>
      <w:bookmarkEnd w:id="57"/>
      <w:bookmarkEnd w:id="58"/>
      <w:bookmarkEnd w:id="59"/>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127DA2" w:rsidRDefault="00127DA2" w:rsidP="003E3881">
                            <w:pPr>
                              <w:pStyle w:val="Legenda"/>
                            </w:pPr>
                            <w:bookmarkStart w:id="60" w:name="_Toc482302124"/>
                            <w:bookmarkStart w:id="61" w:name="_Toc482039964"/>
                            <w:bookmarkStart w:id="62" w:name="_Toc482039822"/>
                            <w:bookmarkStart w:id="63"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0"/>
                            <w:bookmarkEnd w:id="61"/>
                            <w:bookmarkEnd w:id="62"/>
                            <w:r>
                              <w:rPr>
                                <w:color w:val="000000"/>
                              </w:rPr>
                              <w:t>: Nuvem pública Fonte: http://www.ximedica.info/images/uploads/the_cloud-resized-600.jpg</w:t>
                            </w:r>
                            <w:bookmarkEnd w:id="63"/>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127DA2" w:rsidRDefault="00127DA2" w:rsidP="003E3881">
                      <w:pPr>
                        <w:pStyle w:val="Legenda"/>
                      </w:pPr>
                      <w:bookmarkStart w:id="64" w:name="_Toc482302124"/>
                      <w:bookmarkStart w:id="65" w:name="_Toc482039964"/>
                      <w:bookmarkStart w:id="66" w:name="_Toc482039822"/>
                      <w:bookmarkStart w:id="67"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4"/>
                      <w:bookmarkEnd w:id="65"/>
                      <w:bookmarkEnd w:id="66"/>
                      <w:r>
                        <w:rPr>
                          <w:color w:val="000000"/>
                        </w:rPr>
                        <w:t>: Nuvem pública Fonte: http://www.ximedica.info/images/uploads/the_cloud-resized-600.jpg</w:t>
                      </w:r>
                      <w:bookmarkEnd w:id="67"/>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7F6F71">
        <w:rPr>
          <w:i/>
        </w:rPr>
        <w:t>VPN</w:t>
      </w:r>
      <w:r w:rsidRPr="007F6F71">
        <w:t xml:space="preserve">s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77777777" w:rsidR="003E3881" w:rsidRPr="00F10771" w:rsidRDefault="003E3881" w:rsidP="00F10771">
      <w:pPr>
        <w:pStyle w:val="Ttulo3"/>
        <w:spacing w:line="360" w:lineRule="auto"/>
        <w:rPr>
          <w:rFonts w:ascii="Times New Roman" w:hAnsi="Times New Roman"/>
          <w:b/>
          <w:sz w:val="26"/>
          <w:szCs w:val="26"/>
        </w:rPr>
      </w:pPr>
      <w:bookmarkStart w:id="68" w:name="_Toc496802694"/>
      <w:bookmarkStart w:id="69" w:name="_Toc496802923"/>
      <w:bookmarkStart w:id="70" w:name="_Toc499416043"/>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127DA2" w:rsidRDefault="00127DA2" w:rsidP="003E3881">
                            <w:pPr>
                              <w:pStyle w:val="Legenda"/>
                            </w:pPr>
                            <w:bookmarkStart w:id="71" w:name="_Toc482302125"/>
                            <w:bookmarkStart w:id="72" w:name="_Toc482039965"/>
                            <w:bookmarkStart w:id="73" w:name="_Toc482039823"/>
                            <w:bookmarkStart w:id="74"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1"/>
                            <w:bookmarkEnd w:id="72"/>
                            <w:bookmarkEnd w:id="73"/>
                            <w:r>
                              <w:rPr>
                                <w:color w:val="000000"/>
                              </w:rPr>
                              <w:t>: Nuvem Privada Fonte: https://web-material3.yokogawa.com/image_8952.jpg</w:t>
                            </w:r>
                            <w:bookmarkEnd w:id="74"/>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127DA2" w:rsidRDefault="00127DA2" w:rsidP="003E3881">
                      <w:pPr>
                        <w:pStyle w:val="Legenda"/>
                      </w:pPr>
                      <w:bookmarkStart w:id="75" w:name="_Toc482302125"/>
                      <w:bookmarkStart w:id="76" w:name="_Toc482039965"/>
                      <w:bookmarkStart w:id="77" w:name="_Toc482039823"/>
                      <w:bookmarkStart w:id="78"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5"/>
                      <w:bookmarkEnd w:id="76"/>
                      <w:bookmarkEnd w:id="77"/>
                      <w:r>
                        <w:rPr>
                          <w:color w:val="000000"/>
                        </w:rPr>
                        <w:t>: Nuvem Privada Fonte: https://web-material3.yokogawa.com/image_8952.jpg</w:t>
                      </w:r>
                      <w:bookmarkEnd w:id="78"/>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sidRPr="00F10771">
        <w:rPr>
          <w:rFonts w:ascii="Times New Roman" w:hAnsi="Times New Roman"/>
          <w:b/>
          <w:sz w:val="26"/>
          <w:szCs w:val="26"/>
        </w:rPr>
        <w:t>2.2.2 Nuvem Privada</w:t>
      </w:r>
      <w:bookmarkEnd w:id="68"/>
      <w:bookmarkEnd w:id="69"/>
      <w:bookmarkEnd w:id="70"/>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77777777" w:rsidR="003E3881" w:rsidRPr="00AF5EB1" w:rsidRDefault="003E3881" w:rsidP="00AF5EB1">
      <w:pPr>
        <w:pStyle w:val="Ttulo3"/>
        <w:spacing w:line="360" w:lineRule="auto"/>
        <w:rPr>
          <w:rFonts w:ascii="Times New Roman" w:hAnsi="Times New Roman"/>
          <w:b/>
          <w:sz w:val="26"/>
          <w:szCs w:val="26"/>
        </w:rPr>
      </w:pPr>
      <w:bookmarkStart w:id="79" w:name="_Toc496802695"/>
      <w:bookmarkStart w:id="80" w:name="_Toc496802924"/>
      <w:bookmarkStart w:id="81" w:name="_Toc499416044"/>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127DA2" w:rsidRDefault="00127DA2" w:rsidP="003E3881">
                            <w:pPr>
                              <w:pStyle w:val="Legenda"/>
                            </w:pPr>
                            <w:bookmarkStart w:id="82" w:name="_Toc482302126"/>
                            <w:bookmarkStart w:id="83" w:name="_Toc482039966"/>
                            <w:bookmarkStart w:id="84" w:name="_Toc482039824"/>
                            <w:bookmarkStart w:id="85"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2"/>
                            <w:bookmarkEnd w:id="83"/>
                            <w:bookmarkEnd w:id="84"/>
                            <w:r>
                              <w:rPr>
                                <w:color w:val="000000"/>
                              </w:rPr>
                              <w:t>: Nuvem Comunitária Fonte: https://lh4.googleusercontent.com/NWf67CzmfbXLVsj60ZRyC-eX-UcdAt3ITRZcgedyN4dBbGU0BOWdCSNdtuqz9DxZ4fHNC6GLnUlreeoRX__8c07l61YMMoY3zxKJvMkbFfx92vjjDYLm1ai2STm0h4XQfA</w:t>
                            </w:r>
                            <w:bookmarkEnd w:id="85"/>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127DA2" w:rsidRDefault="00127DA2" w:rsidP="003E3881">
                      <w:pPr>
                        <w:pStyle w:val="Legenda"/>
                      </w:pPr>
                      <w:bookmarkStart w:id="86" w:name="_Toc482302126"/>
                      <w:bookmarkStart w:id="87" w:name="_Toc482039966"/>
                      <w:bookmarkStart w:id="88" w:name="_Toc482039824"/>
                      <w:bookmarkStart w:id="89"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6"/>
                      <w:bookmarkEnd w:id="87"/>
                      <w:bookmarkEnd w:id="88"/>
                      <w:r>
                        <w:rPr>
                          <w:color w:val="000000"/>
                        </w:rPr>
                        <w:t>: Nuvem Comunitária Fonte: https://lh4.googleusercontent.com/NWf67CzmfbXLVsj60ZRyC-eX-UcdAt3ITRZcgedyN4dBbGU0BOWdCSNdtuqz9DxZ4fHNC6GLnUlreeoRX__8c07l61YMMoY3zxKJvMkbFfx92vjjDYLm1ai2STm0h4XQfA</w:t>
                      </w:r>
                      <w:bookmarkEnd w:id="89"/>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sidRPr="00AF5EB1">
        <w:rPr>
          <w:rFonts w:ascii="Times New Roman" w:hAnsi="Times New Roman"/>
          <w:b/>
          <w:sz w:val="26"/>
          <w:szCs w:val="26"/>
        </w:rPr>
        <w:t>2.2.3 Nuvem Comunitária</w:t>
      </w:r>
      <w:bookmarkEnd w:id="79"/>
      <w:bookmarkEnd w:id="80"/>
      <w:bookmarkEnd w:id="81"/>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77777777" w:rsidR="003E3881" w:rsidRPr="00AF5EB1" w:rsidRDefault="003E3881" w:rsidP="00AF5EB1">
      <w:pPr>
        <w:pStyle w:val="Ttulo3"/>
        <w:spacing w:line="360" w:lineRule="auto"/>
        <w:rPr>
          <w:rFonts w:ascii="Times New Roman" w:hAnsi="Times New Roman"/>
          <w:b/>
          <w:sz w:val="26"/>
          <w:szCs w:val="26"/>
        </w:rPr>
      </w:pPr>
      <w:bookmarkStart w:id="90" w:name="_Toc496802696"/>
      <w:bookmarkStart w:id="91" w:name="_Toc496802925"/>
      <w:bookmarkStart w:id="92" w:name="_Toc499416045"/>
      <w:r w:rsidRPr="00AF5EB1">
        <w:rPr>
          <w:rFonts w:ascii="Times New Roman" w:hAnsi="Times New Roman"/>
          <w:b/>
          <w:sz w:val="26"/>
          <w:szCs w:val="26"/>
        </w:rPr>
        <w:t>2.2.3 Nuvem Híbrida</w:t>
      </w:r>
      <w:bookmarkEnd w:id="90"/>
      <w:bookmarkEnd w:id="91"/>
      <w:bookmarkEnd w:id="92"/>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127DA2" w:rsidRDefault="00127DA2" w:rsidP="003E3881">
                            <w:pPr>
                              <w:pStyle w:val="Legenda"/>
                            </w:pPr>
                            <w:bookmarkStart w:id="93" w:name="_Toc482302127"/>
                            <w:bookmarkStart w:id="94" w:name="_Toc482039967"/>
                            <w:bookmarkStart w:id="95" w:name="_Toc482039825"/>
                            <w:bookmarkStart w:id="96"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3"/>
                            <w:bookmarkEnd w:id="94"/>
                            <w:bookmarkEnd w:id="95"/>
                            <w:r>
                              <w:rPr>
                                <w:color w:val="000000"/>
                              </w:rPr>
                              <w:t>: Modelos de Implementação Fonte: https://puserscontentstorage.blob.core.windows.net/userimages/de1cc483-bb71-4170-bd25-0c04f167acf5/c9851e30-da98-4765-92bb-d33ca089ff49image32.png</w:t>
                            </w:r>
                            <w:bookmarkEnd w:id="96"/>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127DA2" w:rsidRDefault="00127DA2" w:rsidP="003E3881">
                      <w:pPr>
                        <w:pStyle w:val="Legenda"/>
                      </w:pPr>
                      <w:bookmarkStart w:id="97" w:name="_Toc482302127"/>
                      <w:bookmarkStart w:id="98" w:name="_Toc482039967"/>
                      <w:bookmarkStart w:id="99" w:name="_Toc482039825"/>
                      <w:bookmarkStart w:id="100"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7"/>
                      <w:bookmarkEnd w:id="98"/>
                      <w:bookmarkEnd w:id="99"/>
                      <w:r>
                        <w:rPr>
                          <w:color w:val="000000"/>
                        </w:rPr>
                        <w:t>: Modelos de Implementação Fonte: https://puserscontentstorage.blob.core.windows.net/userimages/de1cc483-bb71-4170-bd25-0c04f167acf5/c9851e30-da98-4765-92bb-d33ca089ff49image32.png</w:t>
                      </w:r>
                      <w:bookmarkEnd w:id="100"/>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77777777" w:rsidR="003E3881" w:rsidRPr="007F6F71" w:rsidRDefault="003E3881" w:rsidP="0035429F">
      <w:pPr>
        <w:pStyle w:val="Ttulo21"/>
        <w:jc w:val="left"/>
      </w:pPr>
      <w:bookmarkStart w:id="101" w:name="_Toc496802697"/>
      <w:bookmarkStart w:id="102" w:name="_Toc496802926"/>
      <w:bookmarkStart w:id="103" w:name="_Toc499416046"/>
      <w:r w:rsidRPr="007F6F71">
        <w:t>2.3 PRINCÍPIOS DA COMPUTAÇÃO EM NUVEM</w:t>
      </w:r>
      <w:bookmarkEnd w:id="101"/>
      <w:bookmarkEnd w:id="102"/>
      <w:bookmarkEnd w:id="103"/>
    </w:p>
    <w:p w14:paraId="41D0CD62" w14:textId="77777777" w:rsidR="003E3881" w:rsidRPr="007F6F71" w:rsidRDefault="003E3881" w:rsidP="007579B3">
      <w:pPr>
        <w:spacing w:line="360" w:lineRule="auto"/>
        <w:ind w:firstLine="709"/>
        <w:jc w:val="both"/>
      </w:pPr>
      <w:r w:rsidRPr="007F6F71">
        <w:t>Segundo NIST (2011),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7F6F71" w:rsidRDefault="003E3881" w:rsidP="007579B3">
      <w:pPr>
        <w:pStyle w:val="PargrafodaLista"/>
        <w:numPr>
          <w:ilvl w:val="0"/>
          <w:numId w:val="3"/>
        </w:numPr>
      </w:pPr>
      <w:r w:rsidRPr="007F6F71">
        <w:rPr>
          <w:rFonts w:cs="Times New Roman"/>
          <w:sz w:val="24"/>
        </w:rPr>
        <w:t>Serviços mensuráveis: os sistemas em nuvem automaticamente controlam e monitoram os recursos necessários para cada tipo de serviço, tais como armazenamento,</w:t>
      </w:r>
      <w:r w:rsidRPr="007F6F71">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7F6F71">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w:t>
      </w:r>
      <w:r w:rsidRPr="007F6F71">
        <w:rPr>
          <w:rFonts w:cs="Times New Roman"/>
          <w:sz w:val="24"/>
        </w:rPr>
        <w:lastRenderedPageBreak/>
        <w:t>datacenters, cluster e até continentes sem que o cliente perceba que tal falha ocorreu.</w:t>
      </w:r>
    </w:p>
    <w:p w14:paraId="739E176A" w14:textId="77777777" w:rsidR="003E3881" w:rsidRPr="007F6F71" w:rsidRDefault="003E3881" w:rsidP="007579B3">
      <w:pPr>
        <w:pStyle w:val="PargrafodaLista"/>
        <w:numPr>
          <w:ilvl w:val="0"/>
          <w:numId w:val="4"/>
        </w:numPr>
        <w:rPr>
          <w:rFonts w:cs="Times New Roman"/>
          <w:sz w:val="24"/>
        </w:rPr>
      </w:pPr>
      <w:r w:rsidRPr="007F6F71">
        <w:rPr>
          <w:rFonts w:cs="Times New Roman"/>
          <w:sz w:val="24"/>
        </w:rPr>
        <w:t>Níveis de Qualidade de Serviço de SLA: Esta questão está diretamente ligada com a tolerância à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77777777" w:rsidR="003E3881" w:rsidRPr="007F6F71" w:rsidRDefault="003E3881" w:rsidP="0035429F">
      <w:pPr>
        <w:pStyle w:val="Ttulo21"/>
        <w:jc w:val="left"/>
      </w:pPr>
      <w:bookmarkStart w:id="104" w:name="_Toc496802698"/>
      <w:bookmarkStart w:id="105" w:name="_Toc496802927"/>
      <w:bookmarkStart w:id="106" w:name="_Toc499416047"/>
      <w:r w:rsidRPr="007F6F71">
        <w:t>2.4 MODELOS DE SERVIÇOS</w:t>
      </w:r>
      <w:bookmarkEnd w:id="104"/>
      <w:bookmarkEnd w:id="105"/>
      <w:bookmarkEnd w:id="106"/>
    </w:p>
    <w:p w14:paraId="30A37FD4" w14:textId="77777777" w:rsidR="003E3881" w:rsidRPr="007F6F71" w:rsidRDefault="003E3881" w:rsidP="007579B3">
      <w:pPr>
        <w:spacing w:line="360" w:lineRule="auto"/>
        <w:ind w:firstLine="709"/>
        <w:jc w:val="both"/>
      </w:pPr>
      <w:r w:rsidRPr="007F6F71">
        <w:t xml:space="preserve">A idéia de Computação em Nuvem é composta por modelos de serviços, esses modelos são pagos conforme a necessidade e o uso dos mesmos (pay-per-use),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77777777"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7F6F71">
        <w:rPr>
          <w:rFonts w:cs="Times New Roman"/>
          <w:sz w:val="24"/>
          <w:highlight w:val="yellow"/>
        </w:rPr>
        <w:t>(Aulbach, 2009).</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77777777"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11382989" w14:textId="7CE34D3E"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 xml:space="preserve">Infraestrutura como Serviço (IaaS):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w:t>
      </w:r>
      <w:r w:rsidRPr="007F6F71">
        <w:rPr>
          <w:rFonts w:cs="Times New Roman"/>
          <w:sz w:val="24"/>
        </w:rPr>
        <w:lastRenderedPageBreak/>
        <w:t xml:space="preserve">instalados e possivelmente um controle limitado sobre os recursos de rede (VERAS, 2012).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127DA2" w:rsidRPr="00B05638" w:rsidRDefault="00127DA2" w:rsidP="003E3881">
                            <w:pPr>
                              <w:pStyle w:val="Legenda"/>
                              <w:rPr>
                                <w:noProof/>
                                <w:sz w:val="22"/>
                              </w:rPr>
                            </w:pPr>
                            <w:bookmarkStart w:id="107"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127DA2" w:rsidRPr="00B05638" w:rsidRDefault="00127DA2" w:rsidP="003E3881">
                      <w:pPr>
                        <w:pStyle w:val="Legenda"/>
                        <w:rPr>
                          <w:noProof/>
                          <w:sz w:val="22"/>
                        </w:rPr>
                      </w:pPr>
                      <w:bookmarkStart w:id="108"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8"/>
                    </w:p>
                  </w:txbxContent>
                </v:textbox>
                <w10:wrap type="through"/>
              </v:shape>
            </w:pict>
          </mc:Fallback>
        </mc:AlternateContent>
      </w:r>
      <w:r w:rsidR="003E3881" w:rsidRPr="007F6F71">
        <w:br w:type="page"/>
      </w:r>
    </w:p>
    <w:p w14:paraId="21800D88" w14:textId="77777777" w:rsidR="003E3881" w:rsidRPr="007F6F71" w:rsidRDefault="003E3881" w:rsidP="004A22E0">
      <w:pPr>
        <w:pStyle w:val="Ttulo11"/>
        <w:numPr>
          <w:ilvl w:val="0"/>
          <w:numId w:val="0"/>
        </w:numPr>
        <w:ind w:left="1069"/>
      </w:pPr>
      <w:bookmarkStart w:id="109" w:name="_Toc496802699"/>
      <w:bookmarkStart w:id="110" w:name="_Toc496802928"/>
      <w:bookmarkStart w:id="111" w:name="_Toc499416048"/>
      <w:r w:rsidRPr="007F6F71">
        <w:lastRenderedPageBreak/>
        <w:t>3 CONTAINER VS VIRTUALIZAÇÃO</w:t>
      </w:r>
      <w:bookmarkEnd w:id="109"/>
      <w:bookmarkEnd w:id="110"/>
      <w:bookmarkEnd w:id="111"/>
      <w:r w:rsidRPr="007F6F71">
        <w:t xml:space="preserve"> </w:t>
      </w:r>
    </w:p>
    <w:p w14:paraId="4893EACE" w14:textId="77777777" w:rsidR="003E3881" w:rsidRPr="007F6F71" w:rsidRDefault="003E3881" w:rsidP="007579B3">
      <w:pPr>
        <w:spacing w:line="360" w:lineRule="auto"/>
        <w:ind w:firstLine="708"/>
        <w:jc w:val="both"/>
      </w:pPr>
      <w:r w:rsidRPr="007F6F71">
        <w:t>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Se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127DA2" w:rsidRDefault="00127DA2" w:rsidP="003E3881">
                            <w:pPr>
                              <w:pStyle w:val="Legenda"/>
                            </w:pPr>
                            <w:bookmarkStart w:id="112" w:name="_Toc482302129"/>
                            <w:bookmarkStart w:id="113" w:name="_Toc482039969"/>
                            <w:bookmarkStart w:id="114" w:name="_Toc482039827"/>
                            <w:bookmarkStart w:id="115"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2"/>
                            <w:bookmarkEnd w:id="113"/>
                            <w:bookmarkEnd w:id="114"/>
                            <w:r>
                              <w:rPr>
                                <w:color w:val="000000"/>
                              </w:rPr>
                              <w:t xml:space="preserve"> Hospedado Fonte: http://3way.com.br/saiba-como-a-virtualizacao-por-container-mudou-a-infraestrutura-de-ti/</w:t>
                            </w:r>
                            <w:bookmarkEnd w:id="115"/>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127DA2" w:rsidRDefault="00127DA2" w:rsidP="003E3881">
                      <w:pPr>
                        <w:pStyle w:val="Legenda"/>
                      </w:pPr>
                      <w:bookmarkStart w:id="116" w:name="_Toc482302129"/>
                      <w:bookmarkStart w:id="117" w:name="_Toc482039969"/>
                      <w:bookmarkStart w:id="118" w:name="_Toc482039827"/>
                      <w:bookmarkStart w:id="119"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6"/>
                      <w:bookmarkEnd w:id="117"/>
                      <w:bookmarkEnd w:id="118"/>
                      <w:r>
                        <w:rPr>
                          <w:color w:val="000000"/>
                        </w:rPr>
                        <w:t xml:space="preserve"> Hospedado Fonte: http://3way.com.br/saiba-como-a-virtualizacao-por-container-mudou-a-infraestrutura-de-ti/</w:t>
                      </w:r>
                      <w:bookmarkEnd w:id="119"/>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5429F">
      <w:pPr>
        <w:keepNext/>
        <w:spacing w:line="360" w:lineRule="auto"/>
      </w:pPr>
      <w:r w:rsidRPr="007F6F71">
        <w:rPr>
          <w:noProof/>
        </w:rPr>
        <w:lastRenderedPageBreak/>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127DA2" w:rsidRPr="00C249FC" w:rsidRDefault="00127DA2" w:rsidP="003E3881">
                            <w:pPr>
                              <w:pStyle w:val="Legenda"/>
                              <w:rPr>
                                <w:rFonts w:eastAsia="Calibri" w:cs="Times New Roman"/>
                                <w:noProof/>
                              </w:rPr>
                            </w:pPr>
                            <w:bookmarkStart w:id="120"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127DA2" w:rsidRPr="00C249FC" w:rsidRDefault="00127DA2" w:rsidP="003E3881">
                      <w:pPr>
                        <w:pStyle w:val="Legenda"/>
                        <w:rPr>
                          <w:rFonts w:eastAsia="Calibri" w:cs="Times New Roman"/>
                          <w:noProof/>
                        </w:rPr>
                      </w:pPr>
                      <w:bookmarkStart w:id="121"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21"/>
                    </w:p>
                  </w:txbxContent>
                </v:textbox>
                <w10:wrap type="through"/>
              </v:shape>
            </w:pict>
          </mc:Fallback>
        </mc:AlternateContent>
      </w:r>
    </w:p>
    <w:p w14:paraId="455950D5" w14:textId="77777777" w:rsidR="003E3881" w:rsidRPr="007F6F71" w:rsidRDefault="003E3881" w:rsidP="0035429F">
      <w:pPr>
        <w:pStyle w:val="Legenda"/>
        <w:spacing w:line="360" w:lineRule="auto"/>
        <w:jc w:val="both"/>
        <w:rPr>
          <w:rFonts w:cs="Times New Roman"/>
        </w:rPr>
      </w:pPr>
      <w:bookmarkStart w:id="122"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2"/>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127DA2" w:rsidRPr="006422F2" w:rsidRDefault="00127DA2" w:rsidP="003E3881">
                            <w:pPr>
                              <w:pStyle w:val="Legenda"/>
                              <w:rPr>
                                <w:rFonts w:eastAsia="Calibri" w:cs="Times New Roman"/>
                                <w:noProof/>
                              </w:rPr>
                            </w:pPr>
                            <w:bookmarkStart w:id="123"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127DA2" w:rsidRPr="006422F2" w:rsidRDefault="00127DA2" w:rsidP="003E3881">
                      <w:pPr>
                        <w:pStyle w:val="Legenda"/>
                        <w:rPr>
                          <w:rFonts w:eastAsia="Calibri" w:cs="Times New Roman"/>
                          <w:noProof/>
                        </w:rPr>
                      </w:pPr>
                      <w:bookmarkStart w:id="124"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4"/>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5" w:name="_Toc482302131"/>
    </w:p>
    <w:p w14:paraId="44886125" w14:textId="77777777" w:rsidR="003E3881" w:rsidRPr="007F6F71" w:rsidRDefault="003E3881" w:rsidP="0035429F">
      <w:pPr>
        <w:pStyle w:val="Legenda"/>
        <w:spacing w:line="360" w:lineRule="auto"/>
        <w:jc w:val="both"/>
        <w:rPr>
          <w:rFonts w:cs="Times New Roman"/>
        </w:rPr>
      </w:pPr>
    </w:p>
    <w:bookmarkEnd w:id="125"/>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77777777" w:rsidR="003E3881" w:rsidRPr="007F6F71" w:rsidRDefault="003E3881" w:rsidP="0035429F">
      <w:pPr>
        <w:pStyle w:val="Ttulo21"/>
        <w:jc w:val="left"/>
      </w:pPr>
      <w:bookmarkStart w:id="126" w:name="_Toc496802700"/>
      <w:bookmarkStart w:id="127" w:name="_Toc496802929"/>
      <w:bookmarkStart w:id="128" w:name="_Toc499416049"/>
      <w:r w:rsidRPr="007F6F71">
        <w:t>3.1 LXC CONTAINERS</w:t>
      </w:r>
      <w:bookmarkEnd w:id="126"/>
      <w:bookmarkEnd w:id="127"/>
      <w:bookmarkEnd w:id="128"/>
    </w:p>
    <w:p w14:paraId="613294EB" w14:textId="77777777" w:rsidR="003E3881" w:rsidRPr="007F6F71" w:rsidRDefault="003E3881" w:rsidP="007579B3">
      <w:pPr>
        <w:spacing w:line="360" w:lineRule="auto"/>
        <w:ind w:firstLine="708"/>
        <w:jc w:val="both"/>
      </w:pPr>
      <w:r w:rsidRPr="007F6F71">
        <w:rPr>
          <w:sz w:val="26"/>
          <w:szCs w:val="26"/>
        </w:rPr>
        <w:t>C</w:t>
      </w:r>
      <w:r w:rsidRPr="007F6F71">
        <w:t xml:space="preserve">onforme citação do </w:t>
      </w:r>
      <w:r w:rsidRPr="007F6F71">
        <w:rPr>
          <w:color w:val="000000"/>
        </w:rPr>
        <w:t xml:space="preserve">Rogério dos Anjos (em </w:t>
      </w:r>
      <w:hyperlink r:id="rId22">
        <w:r w:rsidRPr="007F6F71">
          <w:rPr>
            <w:rStyle w:val="LigaodeInternet"/>
            <w:color w:val="000000"/>
            <w:u w:val="none"/>
          </w:rPr>
          <w:t>Linux</w:t>
        </w:r>
      </w:hyperlink>
      <w:r w:rsidRPr="007F6F71">
        <w:rPr>
          <w:color w:val="000000"/>
        </w:rPr>
        <w:t xml:space="preserve">, </w:t>
      </w:r>
      <w:hyperlink r:id="rId23">
        <w:r w:rsidRPr="007F6F71">
          <w:rPr>
            <w:rStyle w:val="LigaodeInternet"/>
            <w:color w:val="000000"/>
            <w:u w:val="none"/>
          </w:rPr>
          <w:t>Novidades</w:t>
        </w:r>
      </w:hyperlink>
      <w:r w:rsidRPr="007F6F71">
        <w:rPr>
          <w:color w:val="000000"/>
        </w:rPr>
        <w:t>)</w:t>
      </w:r>
      <w:r w:rsidRPr="007F6F71">
        <w:rPr>
          <w:color w:val="008CBA"/>
        </w:rPr>
        <w:t xml:space="preserve"> </w:t>
      </w:r>
      <w:r w:rsidRPr="007F6F71">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Pr="007F6F71">
        <w:rPr>
          <w:rStyle w:val="Refdenotaderodap"/>
          <w:color w:val="000000" w:themeColor="text1"/>
        </w:rPr>
        <w:footnoteReference w:customMarkFollows="1" w:id="1"/>
        <w:t>1</w:t>
      </w:r>
    </w:p>
    <w:p w14:paraId="6C87D462" w14:textId="77777777" w:rsidR="003E3881" w:rsidRPr="007F6F71" w:rsidRDefault="003E3881" w:rsidP="007579B3">
      <w:pPr>
        <w:spacing w:line="360" w:lineRule="auto"/>
        <w:ind w:firstLine="708"/>
        <w:jc w:val="both"/>
      </w:pPr>
      <w:r w:rsidRPr="007F6F71">
        <w:rPr>
          <w:color w:val="000000" w:themeColor="text1"/>
        </w:rPr>
        <w:t xml:space="preserve">Conforme citação de </w:t>
      </w:r>
      <w:hyperlink r:id="rId24">
        <w:r w:rsidRPr="007F6F71">
          <w:rPr>
            <w:rStyle w:val="LigaodeInternet"/>
            <w:color w:val="000000" w:themeColor="text1"/>
            <w:highlight w:val="white"/>
            <w:u w:val="none"/>
          </w:rPr>
          <w:t>Cristiano Diedrich</w:t>
        </w:r>
      </w:hyperlink>
      <w:r w:rsidRPr="007F6F71">
        <w:rPr>
          <w:color w:val="000000" w:themeColor="text1"/>
        </w:rPr>
        <w:t xml:space="preserve"> – “o projeto do</w:t>
      </w:r>
      <w:r w:rsidRPr="007F6F71">
        <w:rPr>
          <w:color w:val="000000" w:themeColor="text1"/>
          <w:shd w:val="clear" w:color="auto" w:fill="FFFFFF"/>
        </w:rPr>
        <w:t> LXC, trazia as seguintes fases: LXC, chroot com esteroides. O objetivo do projeto era ser uma alternativa a já consolidada tecnologia de chroot, sendo um meio termo entre máquina virtual e chroot, possibilitando a criação de um ambiente mais próximo possível de uma instalação Linux sem a necessidade de um kernel separado.”</w:t>
      </w:r>
      <w:r w:rsidRPr="007F6F71">
        <w:rPr>
          <w:rStyle w:val="Refdenotaderodap"/>
          <w:color w:val="000000" w:themeColor="text1"/>
          <w:shd w:val="clear" w:color="auto" w:fill="FFFFFF"/>
        </w:rPr>
        <w:footnoteReference w:customMarkFollows="1" w:id="2"/>
        <w:t>1</w:t>
      </w:r>
    </w:p>
    <w:p w14:paraId="31EBABB6" w14:textId="77777777" w:rsidR="003E3881" w:rsidRPr="007F6F71" w:rsidRDefault="003E3881" w:rsidP="007579B3">
      <w:pPr>
        <w:spacing w:line="360" w:lineRule="auto"/>
        <w:ind w:firstLine="708"/>
        <w:jc w:val="both"/>
      </w:pPr>
      <w:r w:rsidRPr="007F6F71">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32A4034C" w14:textId="77777777" w:rsidR="003E3881" w:rsidRPr="007F6F71" w:rsidRDefault="003E3881" w:rsidP="007579B3">
      <w:pPr>
        <w:spacing w:line="360" w:lineRule="auto"/>
        <w:ind w:firstLine="708"/>
        <w:jc w:val="both"/>
      </w:pPr>
      <w:r w:rsidRPr="007F6F71">
        <w:rPr>
          <w:color w:val="000000"/>
        </w:rPr>
        <w:t xml:space="preserve">Conforme citação do Rogério dos Anjos - (em </w:t>
      </w:r>
      <w:hyperlink r:id="rId25">
        <w:r w:rsidRPr="007F6F71">
          <w:rPr>
            <w:rStyle w:val="LigaodeInternet"/>
            <w:color w:val="000000"/>
            <w:u w:val="none"/>
          </w:rPr>
          <w:t>Linux</w:t>
        </w:r>
      </w:hyperlink>
      <w:r w:rsidRPr="007F6F71">
        <w:rPr>
          <w:color w:val="000000"/>
        </w:rPr>
        <w:t xml:space="preserve">, </w:t>
      </w:r>
      <w:hyperlink r:id="rId26">
        <w:r w:rsidRPr="007F6F71">
          <w:rPr>
            <w:rStyle w:val="LigaodeInternet"/>
            <w:color w:val="000000"/>
            <w:u w:val="none"/>
          </w:rPr>
          <w:t>Novidades</w:t>
        </w:r>
      </w:hyperlink>
      <w:r w:rsidRPr="007F6F71">
        <w:rPr>
          <w:color w:val="000000"/>
        </w:rPr>
        <w:t xml:space="preserve">) - “ Os containers fornecem um ambiente mais próximo possível de um sistema operacional do que você </w:t>
      </w:r>
      <w:r w:rsidRPr="007F6F71">
        <w:rPr>
          <w:color w:val="000000"/>
        </w:rPr>
        <w:lastRenderedPageBreak/>
        <w:t>conseguiria de uma máquina virtual, mas sem a sobrecarga da execução separada do kernel e da simulação de hardware do sistema.”</w:t>
      </w:r>
      <w:r w:rsidRPr="007F6F71">
        <w:rPr>
          <w:rStyle w:val="Refdenotaderodap"/>
        </w:rPr>
        <w:footnoteReference w:customMarkFollows="1" w:id="3"/>
        <w:t>2</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77777777" w:rsidR="00127DA2" w:rsidRPr="00941D2F" w:rsidRDefault="00127DA2" w:rsidP="003E3881">
                            <w:pPr>
                              <w:pStyle w:val="Legenda"/>
                              <w:rPr>
                                <w:rFonts w:eastAsia="Calibri" w:cs="Times New Roman"/>
                                <w:noProof/>
                              </w:rPr>
                            </w:pPr>
                            <w:bookmarkStart w:id="129"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LXC vs KVM Fonte: http:3way.com.br/saiba-como-a-virtualizacao-por-container-revolucionou-a-infraestrutura-de-ti-part2/.png</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77777777" w:rsidR="00127DA2" w:rsidRPr="00941D2F" w:rsidRDefault="00127DA2" w:rsidP="003E3881">
                      <w:pPr>
                        <w:pStyle w:val="Legenda"/>
                        <w:rPr>
                          <w:rFonts w:eastAsia="Calibri" w:cs="Times New Roman"/>
                          <w:noProof/>
                        </w:rPr>
                      </w:pPr>
                      <w:bookmarkStart w:id="130"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LXC vs KVM Fonte: http:3way.com.br/saiba-como-a-virtualizacao-por-container-revolucionou-a-infraestrutura-de-ti-part2/.png</w:t>
                      </w:r>
                      <w:bookmarkEnd w:id="130"/>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77777777"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Pr="007F6F71">
        <w:rPr>
          <w:rStyle w:val="Refdenotaderodap"/>
          <w:lang w:val="x-none" w:eastAsia="x-none"/>
        </w:rPr>
        <w:footnoteReference w:customMarkFollows="1" w:id="4"/>
        <w:t>2</w:t>
      </w:r>
      <w:r w:rsidRPr="007F6F71">
        <w:rPr>
          <w:lang w:val="x-none" w:eastAsia="x-none"/>
        </w:rPr>
        <w:t xml:space="preserve"> - existem alguns passos à serem seguidos para execução com cantainers:</w:t>
      </w:r>
    </w:p>
    <w:p w14:paraId="0F0B76EC" w14:textId="77777777"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777777" w:rsidR="003E3881" w:rsidRPr="007F6F71" w:rsidRDefault="003E3881" w:rsidP="004A22E0">
      <w:pPr>
        <w:pStyle w:val="Ttulo11"/>
        <w:numPr>
          <w:ilvl w:val="0"/>
          <w:numId w:val="0"/>
        </w:numPr>
        <w:ind w:left="1069"/>
      </w:pPr>
      <w:bookmarkStart w:id="131" w:name="_Toc496802701"/>
      <w:bookmarkStart w:id="132" w:name="_Toc496802930"/>
      <w:bookmarkStart w:id="133" w:name="_Toc499416050"/>
      <w:r w:rsidRPr="007F6F71">
        <w:lastRenderedPageBreak/>
        <w:t>4. DOCKER</w:t>
      </w:r>
      <w:bookmarkEnd w:id="131"/>
      <w:bookmarkEnd w:id="132"/>
      <w:bookmarkEnd w:id="133"/>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D47A045" w:rsidR="003E3881" w:rsidRPr="007F6F71" w:rsidRDefault="00B85D22" w:rsidP="007579B3">
      <w:pPr>
        <w:spacing w:line="360" w:lineRule="auto"/>
        <w:ind w:left="2268"/>
        <w:jc w:val="both"/>
        <w:rPr>
          <w:lang w:val="x-none" w:eastAsia="x-none"/>
        </w:rPr>
      </w:pPr>
      <w:r>
        <w:rPr>
          <w:lang w:eastAsia="x-none"/>
        </w:rPr>
        <w:t xml:space="preserve">Tradução nossa, </w:t>
      </w:r>
      <w:r w:rsidR="00500FB8">
        <w:rPr>
          <w:lang w:eastAsia="x-none"/>
        </w:rPr>
        <w:t>C</w:t>
      </w:r>
      <w:r w:rsidR="003E3881" w:rsidRPr="007F6F71">
        <w:rPr>
          <w:lang w:val="x-none" w:eastAsia="x-none"/>
        </w:rPr>
        <w:t>o</w:t>
      </w:r>
      <w:r w:rsidR="00500FB8">
        <w:rPr>
          <w:lang w:eastAsia="x-none"/>
        </w:rPr>
        <w:t>m o</w:t>
      </w:r>
      <w:r w:rsidR="003E3881" w:rsidRPr="007F6F71">
        <w:rPr>
          <w:lang w:eastAsia="x-none"/>
        </w:rPr>
        <w:t xml:space="preserve"> </w:t>
      </w:r>
      <w:r w:rsidR="003E3881" w:rsidRPr="007F6F71">
        <w:rPr>
          <w:lang w:val="x-none" w:eastAsia="x-none"/>
        </w:rPr>
        <w:t>docker,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3E3881" w:rsidRPr="007F6F71">
        <w:rPr>
          <w:rStyle w:val="Refdenotaderodap"/>
          <w:lang w:val="x-none" w:eastAsia="x-none"/>
        </w:rPr>
        <w:footnoteReference w:customMarkFollows="1" w:id="5"/>
        <w:t>3</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CB58314"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7F6F71">
        <w:rPr>
          <w:highlight w:val="yellow"/>
          <w:lang w:val="x-none" w:eastAsia="x-none"/>
        </w:rPr>
        <w:t>segurança.</w:t>
      </w:r>
    </w:p>
    <w:p w14:paraId="08DB5F14" w14:textId="77777777" w:rsidR="003E3881" w:rsidRPr="007F6F71" w:rsidRDefault="003E3881" w:rsidP="0035429F">
      <w:pPr>
        <w:spacing w:line="360" w:lineRule="auto"/>
        <w:ind w:firstLine="708"/>
        <w:rPr>
          <w:lang w:val="x-none" w:eastAsia="x-none"/>
        </w:rPr>
      </w:pPr>
    </w:p>
    <w:p w14:paraId="62DB2FAC" w14:textId="77777777" w:rsidR="003E3881" w:rsidRPr="007F6F71" w:rsidRDefault="003E3881" w:rsidP="0035429F">
      <w:pPr>
        <w:pStyle w:val="Ttulo21"/>
        <w:jc w:val="left"/>
      </w:pPr>
      <w:bookmarkStart w:id="134" w:name="_Toc499416051"/>
      <w:r w:rsidRPr="007F6F71">
        <w:t>4.1 MOTIVOS PARA USAR O DOCKER</w:t>
      </w:r>
      <w:bookmarkEnd w:id="134"/>
      <w:r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77777777"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lastRenderedPageBreak/>
        <w:t>Vale frisar que o Docker não é uma “bala de prata” - ele não se propõe a resolver todos problemas, muito menos ser a solução única para as mais variadas situações.</w:t>
      </w:r>
      <w:r w:rsidRPr="007F6F71">
        <w:rPr>
          <w:rStyle w:val="Refdenotaderodap"/>
          <w:rFonts w:eastAsia="Times New Roman"/>
        </w:rPr>
        <w:footnoteReference w:customMarkFollows="1" w:id="6"/>
        <w:t>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77777777"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Como já informado anteriormente há uma separação do host e da aplicação. Utilizando o conceito do LXC container e algumas outras ferramentas, como o docker-compose,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Compartilhamento de camadas comuns a nível de Sistema Operacional, como bibliotecas (do sistema), system-calls e etc.</w:t>
      </w:r>
    </w:p>
    <w:p w14:paraId="13F08385"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Agregabilidade e Previsibilidade</w:t>
      </w:r>
    </w:p>
    <w:p w14:paraId="0CF23CD7"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Agregação de serviços para elicitar a aplicação de previsibilidade de execução e conclusão de execução.</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lastRenderedPageBreak/>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77777777" w:rsidR="003E3881" w:rsidRPr="007F6F71" w:rsidRDefault="003E3881" w:rsidP="007579B3">
      <w:pPr>
        <w:spacing w:line="360" w:lineRule="auto"/>
        <w:ind w:firstLine="708"/>
        <w:jc w:val="both"/>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e motivação do usuário para continuar a </w:t>
      </w:r>
      <w:r w:rsidRPr="007F6F71">
        <w:rPr>
          <w:i/>
          <w:lang w:eastAsia="x-none"/>
        </w:rPr>
        <w:t>debugar</w:t>
      </w:r>
      <w:r w:rsidRPr="007F6F71">
        <w:rPr>
          <w:lang w:eastAsia="x-none"/>
        </w:rPr>
        <w:t xml:space="preserve">. Em meu estudo de caso varias vezes a minha aplicação não levantava, ficava “up” e somente obtive um stack trace de exit=1; pois um container dependente não era iniciado de forma correta e o container minha aplicação ne informava esse stack trace de erro. </w:t>
      </w:r>
    </w:p>
    <w:p w14:paraId="5E80C257" w14:textId="77777777" w:rsidR="003E3881" w:rsidRPr="007F6F71" w:rsidRDefault="003E3881" w:rsidP="0035429F">
      <w:pPr>
        <w:spacing w:line="360" w:lineRule="auto"/>
        <w:rPr>
          <w:lang w:eastAsia="x-none"/>
        </w:rPr>
      </w:pPr>
    </w:p>
    <w:p w14:paraId="0CAC7068" w14:textId="77777777" w:rsidR="003E3881" w:rsidRPr="007E590E" w:rsidRDefault="003E3881" w:rsidP="007E590E">
      <w:pPr>
        <w:pStyle w:val="Ttulo3"/>
        <w:spacing w:line="360" w:lineRule="auto"/>
        <w:rPr>
          <w:rFonts w:ascii="Times New Roman" w:hAnsi="Times New Roman"/>
          <w:b/>
          <w:sz w:val="26"/>
          <w:szCs w:val="26"/>
        </w:rPr>
      </w:pPr>
      <w:bookmarkStart w:id="135" w:name="_Toc499416052"/>
      <w:r w:rsidRPr="007E590E">
        <w:rPr>
          <w:rFonts w:ascii="Times New Roman" w:hAnsi="Times New Roman"/>
          <w:b/>
          <w:sz w:val="26"/>
          <w:szCs w:val="26"/>
        </w:rPr>
        <w:t>4.1.2 Instalação do Docker</w:t>
      </w:r>
      <w:bookmarkEnd w:id="135"/>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r w:rsidRPr="007F6F71">
        <w:t>sudo su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r w:rsidRPr="007E590E">
        <w:rPr>
          <w:lang w:val="en-US"/>
        </w:rPr>
        <w:t>wget -qO- https://get.docker.com/ | sh</w:t>
      </w:r>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Instalando no MacOS</w:t>
      </w:r>
    </w:p>
    <w:p w14:paraId="5777E45A" w14:textId="4B1BBD51" w:rsidR="007E590E" w:rsidRPr="007F6F71" w:rsidRDefault="003E3881" w:rsidP="00094E5D">
      <w:pPr>
        <w:spacing w:line="360" w:lineRule="auto"/>
        <w:ind w:firstLine="720"/>
        <w:jc w:val="both"/>
      </w:pPr>
      <w:r w:rsidRPr="007F6F71">
        <w:t>A instalação do Docker no MacOS pode ser realizada através do brew</w:t>
      </w:r>
      <w:r w:rsidR="007E590E">
        <w:t xml:space="preserve"> cask, com o comando abaixo: </w:t>
      </w:r>
    </w:p>
    <w:p w14:paraId="4634F5E2" w14:textId="6EF0A5B4" w:rsidR="003E3881" w:rsidRPr="007F6F71" w:rsidRDefault="003E3881" w:rsidP="00864EF0">
      <w:pPr>
        <w:pStyle w:val="PargrafodaLista"/>
        <w:numPr>
          <w:ilvl w:val="0"/>
          <w:numId w:val="46"/>
        </w:numPr>
      </w:pPr>
      <w:r w:rsidRPr="007F6F71">
        <w:lastRenderedPageBreak/>
        <w:t>brew cask install docker</w:t>
      </w:r>
    </w:p>
    <w:p w14:paraId="78C9A84E" w14:textId="77777777" w:rsidR="003E3881" w:rsidRPr="007F6F71" w:rsidRDefault="003E3881" w:rsidP="007579B3">
      <w:pPr>
        <w:spacing w:line="360" w:lineRule="auto"/>
        <w:jc w:val="both"/>
      </w:pPr>
    </w:p>
    <w:p w14:paraId="6B4AA3EE" w14:textId="6E69396D" w:rsidR="003E3881" w:rsidRPr="007F6F71" w:rsidRDefault="001A72FC" w:rsidP="007579B3">
      <w:pPr>
        <w:spacing w:line="360" w:lineRule="auto"/>
        <w:jc w:val="both"/>
      </w:pPr>
      <w:r>
        <w:t>O</w:t>
      </w:r>
      <w:r w:rsidR="003E3881" w:rsidRPr="007F6F71">
        <w:t>u é possível instalar o cliente pelo próprio site do Docker</w:t>
      </w:r>
      <w:r w:rsidR="003E3881" w:rsidRPr="007F6F71">
        <w:rPr>
          <w:rStyle w:val="Refdenotaderodap"/>
        </w:rPr>
        <w:footnoteReference w:customMarkFollows="1" w:id="7"/>
        <w:t>4</w:t>
      </w:r>
    </w:p>
    <w:p w14:paraId="297FDB5F" w14:textId="77777777" w:rsidR="003E3881" w:rsidRPr="007F6F71" w:rsidRDefault="003E3881" w:rsidP="0035429F">
      <w:pPr>
        <w:spacing w:line="360" w:lineRule="auto"/>
        <w:rPr>
          <w:lang w:val="x-none" w:eastAsia="x-none"/>
        </w:rPr>
      </w:pPr>
      <w:bookmarkStart w:id="136" w:name="_Toc496802705"/>
      <w:bookmarkStart w:id="137" w:name="_Toc496802934"/>
      <w:bookmarkStart w:id="138" w:name="_Toc496802703"/>
      <w:bookmarkStart w:id="139" w:name="_Toc496802932"/>
    </w:p>
    <w:p w14:paraId="290F935F" w14:textId="77777777" w:rsidR="003E3881" w:rsidRPr="007F6F71" w:rsidRDefault="003E3881" w:rsidP="0035429F">
      <w:pPr>
        <w:pStyle w:val="Ttulo21"/>
        <w:jc w:val="left"/>
      </w:pPr>
      <w:bookmarkStart w:id="140" w:name="_Toc499416053"/>
      <w:r w:rsidRPr="007F6F71">
        <w:t xml:space="preserve">4.2 ARQUIVOS DE </w:t>
      </w:r>
      <w:bookmarkEnd w:id="136"/>
      <w:bookmarkEnd w:id="137"/>
      <w:r w:rsidRPr="007F6F71">
        <w:t>CONFIGURAÇÃO</w:t>
      </w:r>
      <w:bookmarkEnd w:id="140"/>
    </w:p>
    <w:p w14:paraId="55955E68" w14:textId="77777777" w:rsidR="003E3881" w:rsidRPr="007F6F71" w:rsidRDefault="003E3881" w:rsidP="007579B3">
      <w:pPr>
        <w:spacing w:line="360" w:lineRule="auto"/>
        <w:ind w:firstLine="708"/>
        <w:jc w:val="both"/>
      </w:pPr>
      <w:r w:rsidRPr="007F6F71">
        <w:t>Os arquivos de configuração do Docker, são arquivos que vão repassar para a API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t>Esses arquivos são úteis para criar configurações personalizadas e gerenciar a forma que os serviços vão ser executados pelo Daemon do Docker.</w:t>
      </w:r>
      <w:bookmarkStart w:id="141" w:name="_Toc496802706"/>
      <w:bookmarkStart w:id="142" w:name="_Toc496802935"/>
    </w:p>
    <w:p w14:paraId="464C95B2" w14:textId="77777777" w:rsidR="003E3881" w:rsidRPr="007F6F71" w:rsidRDefault="003E3881" w:rsidP="007579B3">
      <w:pPr>
        <w:spacing w:line="360" w:lineRule="auto"/>
        <w:ind w:firstLine="708"/>
        <w:jc w:val="both"/>
      </w:pPr>
      <w:r w:rsidRPr="007F6F71">
        <w:t>Na documentação oficial do Docker é possível ver uma relação de boas práticas</w:t>
      </w:r>
      <w:r w:rsidRPr="007F6F71">
        <w:rPr>
          <w:rStyle w:val="Refdenotaderodap"/>
        </w:rPr>
        <w:footnoteReference w:customMarkFollows="1" w:id="8"/>
        <w:t>5</w:t>
      </w:r>
      <w:r w:rsidRPr="007F6F71">
        <w:t xml:space="preserve"> para a melhor construção desse arquivo.</w:t>
      </w:r>
    </w:p>
    <w:p w14:paraId="03179A9F" w14:textId="77777777" w:rsidR="003E3881" w:rsidRPr="007F6F71" w:rsidRDefault="003E3881" w:rsidP="007579B3">
      <w:pPr>
        <w:spacing w:line="360" w:lineRule="auto"/>
        <w:ind w:firstLine="708"/>
        <w:jc w:val="both"/>
        <w:rPr>
          <w:lang w:val="x-none" w:eastAsia="x-none"/>
        </w:rPr>
      </w:pPr>
      <w:r w:rsidRPr="007F6F71">
        <w:rPr>
          <w:lang w:val="x-none" w:eastAsia="x-none"/>
        </w:rPr>
        <w:t>Possuo dois arquivos de configurações do docker-compose e docker 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7F6F71" w:rsidRDefault="003E3881" w:rsidP="002E1B02">
      <w:pPr>
        <w:pStyle w:val="PargrafodaLista"/>
        <w:numPr>
          <w:ilvl w:val="0"/>
          <w:numId w:val="34"/>
        </w:numPr>
        <w:rPr>
          <w:rFonts w:cs="Times New Roman"/>
        </w:rPr>
      </w:pPr>
      <w:r w:rsidRPr="007F6F71">
        <w:rPr>
          <w:rFonts w:cs="Times New Roman"/>
        </w:rPr>
        <w:t>X64:</w:t>
      </w:r>
    </w:p>
    <w:p w14:paraId="4DAECBF5" w14:textId="2E734F53" w:rsidR="003E3881" w:rsidRPr="007F6F71" w:rsidRDefault="003E3881" w:rsidP="007579B3">
      <w:pPr>
        <w:pStyle w:val="PargrafodaLista"/>
        <w:numPr>
          <w:ilvl w:val="1"/>
          <w:numId w:val="34"/>
        </w:numPr>
        <w:rPr>
          <w:rFonts w:cs="Times New Roman"/>
        </w:rPr>
      </w:pPr>
      <w:r w:rsidRPr="007F6F71">
        <w:rPr>
          <w:rFonts w:cs="Times New Roman"/>
        </w:rPr>
        <w:t>Docker file:</w:t>
      </w:r>
      <w:r w:rsidR="00F61134">
        <w:rPr>
          <w:rFonts w:cs="Times New Roman"/>
        </w:rPr>
        <w:t xml:space="preserve"> </w:t>
      </w:r>
      <w:r w:rsidR="00F61134">
        <w:t>Apêndice</w:t>
      </w:r>
      <w:r w:rsidRPr="007F6F71">
        <w:rPr>
          <w:rFonts w:cs="Times New Roman"/>
        </w:rPr>
        <w:t xml:space="preserve"> 12.1</w:t>
      </w:r>
    </w:p>
    <w:p w14:paraId="45D34787" w14:textId="18B6E9D0" w:rsidR="003E3881" w:rsidRPr="007F6F71" w:rsidRDefault="003E3881" w:rsidP="007579B3">
      <w:pPr>
        <w:pStyle w:val="PargrafodaLista"/>
        <w:numPr>
          <w:ilvl w:val="1"/>
          <w:numId w:val="34"/>
        </w:numPr>
        <w:rPr>
          <w:rFonts w:cs="Times New Roman"/>
        </w:rPr>
      </w:pPr>
      <w:r w:rsidRPr="007F6F71">
        <w:rPr>
          <w:rFonts w:cs="Times New Roman"/>
        </w:rPr>
        <w:t xml:space="preserve">Docker-compose: </w:t>
      </w:r>
      <w:r w:rsidR="00B365A1">
        <w:t>Apêndice</w:t>
      </w:r>
      <w:r w:rsidRPr="007F6F71">
        <w:rPr>
          <w:rFonts w:cs="Times New Roman"/>
        </w:rPr>
        <w:t xml:space="preserve"> 12.2</w:t>
      </w:r>
    </w:p>
    <w:p w14:paraId="556BE87F" w14:textId="77777777" w:rsidR="003E3881" w:rsidRPr="007F6F71" w:rsidRDefault="003E3881" w:rsidP="007579B3">
      <w:pPr>
        <w:pStyle w:val="PargrafodaLista"/>
        <w:numPr>
          <w:ilvl w:val="0"/>
          <w:numId w:val="34"/>
        </w:numPr>
        <w:rPr>
          <w:rFonts w:cs="Times New Roman"/>
          <w:lang w:val="x-none" w:eastAsia="x-none"/>
        </w:rPr>
      </w:pPr>
      <w:r w:rsidRPr="007F6F71">
        <w:rPr>
          <w:rFonts w:cs="Times New Roman"/>
          <w:lang w:val="x-none" w:eastAsia="x-none"/>
        </w:rPr>
        <w:t>ARM:</w:t>
      </w:r>
    </w:p>
    <w:p w14:paraId="27C343E7" w14:textId="3C348F0E" w:rsidR="003E3881" w:rsidRPr="007F6F71" w:rsidRDefault="003E3881" w:rsidP="007579B3">
      <w:pPr>
        <w:pStyle w:val="PargrafodaLista"/>
        <w:numPr>
          <w:ilvl w:val="1"/>
          <w:numId w:val="34"/>
        </w:numPr>
        <w:rPr>
          <w:rFonts w:cs="Times New Roman"/>
          <w:lang w:val="x-none" w:eastAsia="x-none"/>
        </w:rPr>
      </w:pPr>
      <w:r w:rsidRPr="007F6F71">
        <w:rPr>
          <w:rFonts w:cs="Times New Roman"/>
          <w:lang w:val="x-none" w:eastAsia="x-none"/>
        </w:rPr>
        <w:t xml:space="preserve">Docker file: </w:t>
      </w:r>
      <w:r w:rsidR="005D054B">
        <w:t>Apêndice</w:t>
      </w:r>
      <w:r w:rsidRPr="007F6F71">
        <w:rPr>
          <w:rFonts w:cs="Times New Roman"/>
          <w:lang w:val="x-none" w:eastAsia="x-none"/>
        </w:rPr>
        <w:t xml:space="preserve"> 12.3</w:t>
      </w:r>
    </w:p>
    <w:p w14:paraId="0910C0C0" w14:textId="4760D24B" w:rsidR="003E3881" w:rsidRPr="007F6F71" w:rsidRDefault="003E3881" w:rsidP="007579B3">
      <w:pPr>
        <w:pStyle w:val="PargrafodaLista"/>
        <w:numPr>
          <w:ilvl w:val="1"/>
          <w:numId w:val="34"/>
        </w:numPr>
        <w:rPr>
          <w:rFonts w:cs="Times New Roman"/>
          <w:lang w:val="x-none"/>
        </w:rPr>
      </w:pPr>
      <w:r w:rsidRPr="007F6F71">
        <w:rPr>
          <w:rFonts w:cs="Times New Roman"/>
          <w:lang w:val="x-none"/>
        </w:rPr>
        <w:t xml:space="preserve">Docker-compose versao 2 : </w:t>
      </w:r>
      <w:r w:rsidR="00A60232">
        <w:t>Apêndice</w:t>
      </w:r>
      <w:r w:rsidRPr="007F6F71">
        <w:rPr>
          <w:rFonts w:cs="Times New Roman"/>
          <w:lang w:val="x-none"/>
        </w:rPr>
        <w:t xml:space="preserve"> 12.4</w:t>
      </w:r>
    </w:p>
    <w:p w14:paraId="62BF3255" w14:textId="687068A7" w:rsidR="003E3881" w:rsidRPr="007F6F71" w:rsidRDefault="003E3881" w:rsidP="007579B3">
      <w:pPr>
        <w:pStyle w:val="PargrafodaLista"/>
        <w:numPr>
          <w:ilvl w:val="1"/>
          <w:numId w:val="34"/>
        </w:numPr>
        <w:rPr>
          <w:rFonts w:cs="Times New Roman"/>
        </w:rPr>
      </w:pPr>
      <w:r w:rsidRPr="007F6F71">
        <w:rPr>
          <w:rFonts w:cs="Times New Roman"/>
          <w:lang w:val="x-none"/>
        </w:rPr>
        <w:t xml:space="preserve">Docker-compose versao 3 : </w:t>
      </w:r>
      <w:r w:rsidR="002B3789">
        <w:t>Apêndice</w:t>
      </w:r>
      <w:r w:rsidRPr="007F6F71">
        <w:rPr>
          <w:rFonts w:cs="Times New Roman"/>
          <w:lang w:val="x-none"/>
        </w:rPr>
        <w:t xml:space="preserve"> 12.5</w:t>
      </w:r>
    </w:p>
    <w:p w14:paraId="5BFAC3A4" w14:textId="77777777" w:rsidR="003E3881" w:rsidRPr="007F6F71" w:rsidRDefault="003E3881" w:rsidP="0035429F">
      <w:pPr>
        <w:spacing w:line="360" w:lineRule="auto"/>
        <w:ind w:firstLine="708"/>
      </w:pPr>
    </w:p>
    <w:p w14:paraId="3E303F79" w14:textId="77777777" w:rsidR="003E3881" w:rsidRPr="00094E5D" w:rsidRDefault="003E3881" w:rsidP="00094E5D">
      <w:pPr>
        <w:pStyle w:val="Ttulo3"/>
        <w:spacing w:line="360" w:lineRule="auto"/>
        <w:rPr>
          <w:rFonts w:ascii="Times New Roman" w:hAnsi="Times New Roman"/>
          <w:b/>
          <w:sz w:val="26"/>
          <w:szCs w:val="26"/>
        </w:rPr>
      </w:pPr>
      <w:bookmarkStart w:id="143" w:name="_Toc499416054"/>
      <w:r w:rsidRPr="00094E5D">
        <w:rPr>
          <w:rFonts w:ascii="Times New Roman" w:hAnsi="Times New Roman"/>
          <w:b/>
          <w:sz w:val="26"/>
          <w:szCs w:val="26"/>
        </w:rPr>
        <w:t>4.2.1 Docker-Compose</w:t>
      </w:r>
      <w:bookmarkEnd w:id="141"/>
      <w:bookmarkEnd w:id="142"/>
      <w:bookmarkEnd w:id="143"/>
    </w:p>
    <w:p w14:paraId="5BFFD714" w14:textId="77777777" w:rsidR="003E3881" w:rsidRPr="007F6F71" w:rsidRDefault="003E3881" w:rsidP="007579B3">
      <w:pPr>
        <w:spacing w:line="360" w:lineRule="auto"/>
        <w:ind w:firstLine="708"/>
        <w:jc w:val="both"/>
      </w:pPr>
      <w:r w:rsidRPr="007F6F71">
        <w:t>Existe uma ferramenta do Docker que é o Docker-compose, da qual é possível escrever um único arquivo em formato “.yml” e o mesmo criará os containers em formato de serviços. Esses serviços serão executados na ordem que forem escritos no arquivo e o mesmo irá criar os containers de acordo com as configurações descritas nesse arquivo “.yml”</w:t>
      </w:r>
    </w:p>
    <w:p w14:paraId="00EAF71B" w14:textId="77777777" w:rsidR="003E3881" w:rsidRPr="007F6F71" w:rsidRDefault="003E3881" w:rsidP="007579B3">
      <w:pPr>
        <w:spacing w:line="360" w:lineRule="auto"/>
        <w:ind w:firstLine="708"/>
        <w:jc w:val="both"/>
      </w:pPr>
      <w:r w:rsidRPr="007F6F71">
        <w:lastRenderedPageBreak/>
        <w:t>De acordo com a documentação oficial do docker-compose</w:t>
      </w:r>
      <w:r w:rsidRPr="007F6F71">
        <w:rPr>
          <w:rStyle w:val="Refdenotaderodap"/>
        </w:rPr>
        <w:footnoteReference w:customMarkFollows="1" w:id="9"/>
        <w:t>6</w:t>
      </w:r>
      <w:r w:rsidRPr="007F6F71">
        <w:t>:</w:t>
      </w:r>
    </w:p>
    <w:p w14:paraId="51167C4F" w14:textId="77777777" w:rsidR="003E3881" w:rsidRPr="007F6F71" w:rsidRDefault="003E3881" w:rsidP="007579B3">
      <w:pPr>
        <w:spacing w:line="360" w:lineRule="auto"/>
        <w:ind w:left="2268"/>
        <w:jc w:val="both"/>
      </w:pPr>
      <w:r w:rsidRPr="007F6F71">
        <w:t>“Tradução nossa, Compose é uma ferramenta para definição e execução de aplicações complexas com Docker. Com o Docker-compose, é possível definir múltiplos containers em um único arquivo. Então levante a sua aplicação com um único comando que faça o que for preciso para executá-la. “</w:t>
      </w:r>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t>Toda a escrita do arquivo do Docker-compose é no formato “.yml”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77777777" w:rsidR="003E3881" w:rsidRPr="007F6F71" w:rsidRDefault="003E3881" w:rsidP="007579B3">
      <w:pPr>
        <w:spacing w:line="360" w:lineRule="auto"/>
        <w:ind w:firstLine="708"/>
        <w:jc w:val="both"/>
        <w:rPr>
          <w:lang w:eastAsia="x-none"/>
        </w:rPr>
      </w:pPr>
      <w:r w:rsidRPr="007F6F71">
        <w:rPr>
          <w:lang w:eastAsia="x-none"/>
        </w:rPr>
        <w:t>Dependente significa que o mesmo depende de outro serviço para poder executar, um exemplo: o redis. A aplicação que está sendo mostrada neste estudo de caso, depende do redis para poder executar; isso significa que o container do redis tem que ser construído “build” e executado antes do container da aplicação. Essa ordem é de suma importância e está referenciada na ordem de execução dos serviços escritos no arquivo “.yml”.</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Todos os serviços precisam estar vinculados no arquivo “.yml”,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7F6F71" w:rsidRDefault="003E3881" w:rsidP="00CF0AC7">
      <w:pPr>
        <w:pStyle w:val="PargrafodaLista"/>
        <w:numPr>
          <w:ilvl w:val="0"/>
          <w:numId w:val="14"/>
        </w:numPr>
        <w:rPr>
          <w:rFonts w:cs="Times New Roman"/>
          <w:lang w:eastAsia="x-none"/>
        </w:rPr>
      </w:pPr>
      <w:r w:rsidRPr="007F6F71">
        <w:rPr>
          <w:rFonts w:cs="Times New Roman"/>
          <w:lang w:eastAsia="x-none"/>
        </w:rPr>
        <w:t>Docker File</w:t>
      </w:r>
    </w:p>
    <w:p w14:paraId="7C234C76"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Imagem</w:t>
      </w:r>
    </w:p>
    <w:p w14:paraId="713957E1"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Docker-compose</w:t>
      </w:r>
    </w:p>
    <w:p w14:paraId="3FED4D3F"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7F6F71" w:rsidRDefault="003E3881" w:rsidP="00CF0AC7">
      <w:pPr>
        <w:pStyle w:val="PargrafodaLista"/>
        <w:numPr>
          <w:ilvl w:val="0"/>
          <w:numId w:val="40"/>
        </w:numPr>
        <w:rPr>
          <w:rFonts w:cs="Times New Roman"/>
        </w:rPr>
      </w:pPr>
      <w:r w:rsidRPr="007F6F71">
        <w:rPr>
          <w:rFonts w:cs="Times New Roman"/>
          <w:lang w:eastAsia="x-none"/>
        </w:rPr>
        <w:t xml:space="preserve">Build — Descrição do comando no terminal – Criar e/ou recriar serviços. </w:t>
      </w:r>
    </w:p>
    <w:p w14:paraId="6E0DB498" w14:textId="77777777" w:rsidR="003E3881" w:rsidRPr="007F6F71" w:rsidRDefault="003E3881" w:rsidP="007579B3">
      <w:pPr>
        <w:pStyle w:val="PargrafodaLista"/>
        <w:suppressAutoHyphens w:val="0"/>
        <w:rPr>
          <w:rFonts w:cs="Times New Roman"/>
          <w:lang w:eastAsia="x-none"/>
        </w:rPr>
      </w:pPr>
      <w:r w:rsidRPr="007F6F71">
        <w:rPr>
          <w:rFonts w:cs="Times New Roman"/>
          <w:lang w:eastAsia="x-none"/>
        </w:rPr>
        <w:t xml:space="preserve">Serviços são tageados com o nome da aplicação seguido do nome do serviço por underline. </w:t>
      </w:r>
    </w:p>
    <w:p w14:paraId="1ED628F3" w14:textId="13DD062F" w:rsidR="003E3881" w:rsidRPr="007F6F71" w:rsidRDefault="003E3881" w:rsidP="00CF0AC7">
      <w:pPr>
        <w:pStyle w:val="PargrafodaLista"/>
        <w:numPr>
          <w:ilvl w:val="0"/>
          <w:numId w:val="40"/>
        </w:numPr>
        <w:rPr>
          <w:rFonts w:cs="Times New Roman"/>
          <w:sz w:val="21"/>
        </w:rPr>
      </w:pPr>
      <w:r w:rsidRPr="007F6F71">
        <w:rPr>
          <w:rFonts w:cs="Times New Roman"/>
          <w:lang w:eastAsia="x-none"/>
        </w:rPr>
        <w:t xml:space="preserve">Up —  Descrição do comando no terminal – Criar, re(criar), iniciar o container de serviço. Se o container não existir será executado o build. Se o container já existir o mesmo será parado e recriado, preservando os volumes.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77777777" w:rsidR="003E3881" w:rsidRPr="00094E5D" w:rsidRDefault="003E3881" w:rsidP="00094E5D">
      <w:pPr>
        <w:pStyle w:val="Ttulo3"/>
        <w:spacing w:line="360" w:lineRule="auto"/>
        <w:rPr>
          <w:rFonts w:ascii="Times New Roman" w:hAnsi="Times New Roman"/>
          <w:b/>
          <w:sz w:val="26"/>
          <w:szCs w:val="26"/>
        </w:rPr>
      </w:pPr>
      <w:bookmarkStart w:id="144" w:name="_Toc496802707"/>
      <w:bookmarkStart w:id="145" w:name="_Toc496802936"/>
      <w:bookmarkStart w:id="146" w:name="_Toc499416055"/>
      <w:r w:rsidRPr="00094E5D">
        <w:rPr>
          <w:rFonts w:ascii="Times New Roman" w:hAnsi="Times New Roman"/>
          <w:b/>
          <w:sz w:val="26"/>
          <w:szCs w:val="26"/>
        </w:rPr>
        <w:t>4.2.2 Docker File</w:t>
      </w:r>
      <w:bookmarkEnd w:id="144"/>
      <w:bookmarkEnd w:id="145"/>
      <w:bookmarkEnd w:id="146"/>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77777777" w:rsidR="003E3881" w:rsidRPr="007F6F71" w:rsidRDefault="003E3881" w:rsidP="007579B3">
      <w:pPr>
        <w:spacing w:line="360" w:lineRule="auto"/>
        <w:ind w:left="2268"/>
        <w:jc w:val="both"/>
        <w:rPr>
          <w:lang w:eastAsia="x-none"/>
        </w:rPr>
      </w:pPr>
      <w:r w:rsidRPr="007F6F71">
        <w:rPr>
          <w:lang w:eastAsia="x-none"/>
        </w:rPr>
        <w:t>“Tradução nossa, O Dockerfile é um documento de texto que contém comandos que normalmente serão executados manualmente no build da imagem. O Docker pode fazer o build automaticamente da imagem, lendo as instruções no arquivo do Dockerfile”.</w:t>
      </w:r>
      <w:r w:rsidRPr="007F6F71">
        <w:rPr>
          <w:rStyle w:val="Refdenotaderodap"/>
          <w:lang w:eastAsia="x-none"/>
        </w:rPr>
        <w:footnoteReference w:id="10"/>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w:t>
      </w:r>
      <w:r w:rsidRPr="007F6F71">
        <w:rPr>
          <w:rFonts w:cs="Times New Roman"/>
          <w:sz w:val="24"/>
          <w:lang w:eastAsia="x-none"/>
        </w:rPr>
        <w:lastRenderedPageBreak/>
        <w:t xml:space="preserve">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Instalações que permanecerão para a imagem também podem ser inseridas no momento de construção do Docker file; Em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77777777"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De acordo com Rafael Benevides – Diretor de Experiência de Desenvolvimento da Red Hat</w:t>
      </w:r>
      <w:r w:rsidRPr="007F6F71">
        <w:rPr>
          <w:rStyle w:val="Refdenotaderodap"/>
          <w:rFonts w:cs="Times New Roman"/>
          <w:sz w:val="24"/>
          <w:lang w:val="x-none" w:eastAsia="x-none"/>
        </w:rPr>
        <w:footnoteReference w:customMarkFollows="1" w:id="11"/>
        <w:t>2</w:t>
      </w:r>
      <w:r w:rsidRPr="007F6F71">
        <w:rPr>
          <w:rFonts w:cs="Times New Roman"/>
          <w:sz w:val="24"/>
          <w:lang w:val="x-none" w:eastAsia="x-none"/>
        </w:rPr>
        <w:t xml:space="preserve"> – “Tradução nossa, Containers são descartáveis”.</w:t>
      </w:r>
    </w:p>
    <w:p w14:paraId="40D7D1D9" w14:textId="77777777"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dockerfile, o docker cria um sistema de camadas (layers) que o mesmo executa o comando e vai inserindo na imagem. O correto é que o </w:t>
      </w:r>
      <w:r w:rsidRPr="007F6F71">
        <w:rPr>
          <w:rFonts w:cs="Times New Roman"/>
          <w:sz w:val="24"/>
          <w:lang w:val="x-none" w:eastAsia="x-none"/>
        </w:rPr>
        <w:lastRenderedPageBreak/>
        <w:t>dockerfile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127DA2" w:rsidP="007579B3">
      <w:pPr>
        <w:numPr>
          <w:ilvl w:val="0"/>
          <w:numId w:val="24"/>
        </w:numPr>
        <w:spacing w:before="100" w:beforeAutospacing="1" w:after="100" w:afterAutospacing="1" w:line="360" w:lineRule="auto"/>
        <w:jc w:val="both"/>
        <w:rPr>
          <w:rFonts w:eastAsia="Times New Roman"/>
          <w:color w:val="000000" w:themeColor="text1"/>
        </w:rPr>
      </w:pPr>
      <w:hyperlink r:id="rId28" w:anchor="dockerignore-file" w:history="1">
        <w:r w:rsidR="003E3881" w:rsidRPr="007F6F71">
          <w:rPr>
            <w:rFonts w:eastAsia="Times New Roman"/>
            <w:color w:val="000000" w:themeColor="text1"/>
          </w:rPr>
          <w:t>.dockerignore</w:t>
        </w:r>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127DA2" w:rsidP="007579B3">
      <w:pPr>
        <w:numPr>
          <w:ilvl w:val="0"/>
          <w:numId w:val="24"/>
        </w:numPr>
        <w:spacing w:before="60" w:after="100" w:afterAutospacing="1" w:line="360" w:lineRule="auto"/>
        <w:jc w:val="both"/>
        <w:rPr>
          <w:rFonts w:eastAsia="Times New Roman"/>
          <w:color w:val="000000" w:themeColor="text1"/>
        </w:rPr>
      </w:pPr>
      <w:hyperlink r:id="rId29"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127DA2" w:rsidP="007579B3">
      <w:pPr>
        <w:numPr>
          <w:ilvl w:val="0"/>
          <w:numId w:val="24"/>
        </w:numPr>
        <w:spacing w:before="60" w:after="100" w:afterAutospacing="1" w:line="360" w:lineRule="auto"/>
        <w:jc w:val="both"/>
        <w:rPr>
          <w:rFonts w:eastAsia="Times New Roman"/>
          <w:color w:val="000000" w:themeColor="text1"/>
        </w:rPr>
      </w:pPr>
      <w:hyperlink r:id="rId30"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127DA2" w:rsidP="001174ED">
      <w:pPr>
        <w:pStyle w:val="PargrafodaLista"/>
        <w:numPr>
          <w:ilvl w:val="0"/>
          <w:numId w:val="24"/>
        </w:numPr>
        <w:rPr>
          <w:rFonts w:cs="Times New Roman"/>
          <w:sz w:val="24"/>
        </w:rPr>
      </w:pPr>
      <w:hyperlink r:id="rId31"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127DA2" w:rsidP="007579B3">
      <w:pPr>
        <w:numPr>
          <w:ilvl w:val="0"/>
          <w:numId w:val="24"/>
        </w:numPr>
        <w:spacing w:before="60" w:after="100" w:afterAutospacing="1" w:line="360" w:lineRule="auto"/>
        <w:jc w:val="both"/>
        <w:rPr>
          <w:rFonts w:eastAsia="Times New Roman"/>
          <w:color w:val="000000" w:themeColor="text1"/>
        </w:rPr>
      </w:pPr>
      <w:hyperlink r:id="rId32"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127DA2" w:rsidP="007579B3">
      <w:pPr>
        <w:numPr>
          <w:ilvl w:val="0"/>
          <w:numId w:val="24"/>
        </w:numPr>
        <w:spacing w:before="60" w:after="100" w:afterAutospacing="1" w:line="360" w:lineRule="auto"/>
        <w:jc w:val="both"/>
        <w:rPr>
          <w:rFonts w:eastAsia="Times New Roman"/>
          <w:color w:val="000000" w:themeColor="text1"/>
        </w:rPr>
      </w:pPr>
      <w:hyperlink r:id="rId33"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127DA2" w:rsidP="007579B3">
      <w:pPr>
        <w:numPr>
          <w:ilvl w:val="0"/>
          <w:numId w:val="24"/>
        </w:numPr>
        <w:spacing w:before="60" w:after="100" w:afterAutospacing="1" w:line="360" w:lineRule="auto"/>
        <w:jc w:val="both"/>
        <w:rPr>
          <w:rFonts w:eastAsia="Times New Roman"/>
          <w:color w:val="000000" w:themeColor="text1"/>
        </w:rPr>
      </w:pPr>
      <w:hyperlink r:id="rId34"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127DA2" w:rsidP="007579B3">
      <w:pPr>
        <w:numPr>
          <w:ilvl w:val="0"/>
          <w:numId w:val="24"/>
        </w:numPr>
        <w:spacing w:afterAutospacing="1" w:line="360" w:lineRule="auto"/>
        <w:jc w:val="both"/>
        <w:rPr>
          <w:rFonts w:eastAsia="Times New Roman"/>
          <w:color w:val="000000" w:themeColor="text1"/>
        </w:rPr>
      </w:pPr>
      <w:hyperlink r:id="rId35" w:anchor="add" w:history="1">
        <w:r w:rsidR="003E3881" w:rsidRPr="007F6F71">
          <w:rPr>
            <w:rFonts w:eastAsia="Times New Roman"/>
            <w:color w:val="000000" w:themeColor="text1"/>
          </w:rPr>
          <w:t>ADD</w:t>
        </w:r>
      </w:hyperlink>
      <w:r w:rsidR="003E3881" w:rsidRPr="007F6F71">
        <w:rPr>
          <w:rFonts w:eastAsia="Times New Roman"/>
          <w:color w:val="000000" w:themeColor="text1"/>
        </w:rPr>
        <w:t>  - Adiciona novos arquivos, diretórios ou remove arquivos do container. Este commando invalida o cache, para usar cache use o COPY.</w:t>
      </w:r>
    </w:p>
    <w:p w14:paraId="321364C9" w14:textId="77777777" w:rsidR="003E3881" w:rsidRPr="007F6F71" w:rsidRDefault="00127DA2" w:rsidP="007579B3">
      <w:pPr>
        <w:numPr>
          <w:ilvl w:val="0"/>
          <w:numId w:val="24"/>
        </w:numPr>
        <w:spacing w:before="60" w:after="100" w:afterAutospacing="1" w:line="360" w:lineRule="auto"/>
        <w:jc w:val="both"/>
        <w:rPr>
          <w:rFonts w:eastAsia="Times New Roman"/>
          <w:color w:val="000000" w:themeColor="text1"/>
        </w:rPr>
      </w:pPr>
      <w:hyperlink r:id="rId36" w:anchor="copy" w:history="1">
        <w:r w:rsidR="003E3881" w:rsidRPr="007F6F71">
          <w:rPr>
            <w:rFonts w:eastAsia="Times New Roman"/>
            <w:color w:val="000000" w:themeColor="text1"/>
          </w:rPr>
          <w:t>COPY</w:t>
        </w:r>
      </w:hyperlink>
      <w:r w:rsidR="003E3881" w:rsidRPr="007F6F71">
        <w:rPr>
          <w:rFonts w:eastAsia="Times New Roman"/>
          <w:color w:val="000000" w:themeColor="text1"/>
        </w:rPr>
        <w:t> – Copia novos arquivos, diretórios ao container. Este comando somente poderá ser executado como root, necessário fazer alteração de chown manualente.</w:t>
      </w:r>
    </w:p>
    <w:p w14:paraId="2D0E48D0" w14:textId="3B8AECA0" w:rsidR="003E3881" w:rsidRPr="007F6F71" w:rsidRDefault="00127DA2" w:rsidP="007579B3">
      <w:pPr>
        <w:numPr>
          <w:ilvl w:val="0"/>
          <w:numId w:val="24"/>
        </w:numPr>
        <w:spacing w:before="60" w:after="100" w:afterAutospacing="1" w:line="360" w:lineRule="auto"/>
        <w:jc w:val="both"/>
        <w:rPr>
          <w:rFonts w:eastAsia="Times New Roman"/>
          <w:color w:val="000000" w:themeColor="text1"/>
        </w:rPr>
      </w:pPr>
      <w:hyperlink r:id="rId37"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 Configura o container para executar comandos em shell (executáveis).</w:t>
      </w:r>
    </w:p>
    <w:p w14:paraId="180C2C94" w14:textId="77777777" w:rsidR="003E3881" w:rsidRPr="007F6F71" w:rsidRDefault="00127DA2" w:rsidP="007579B3">
      <w:pPr>
        <w:numPr>
          <w:ilvl w:val="0"/>
          <w:numId w:val="24"/>
        </w:numPr>
        <w:spacing w:before="60" w:after="100" w:afterAutospacing="1" w:line="360" w:lineRule="auto"/>
        <w:jc w:val="both"/>
        <w:rPr>
          <w:rFonts w:eastAsia="Times New Roman"/>
          <w:color w:val="000000" w:themeColor="text1"/>
        </w:rPr>
      </w:pPr>
      <w:hyperlink r:id="rId38" w:anchor="volume" w:history="1">
        <w:r w:rsidR="003E3881" w:rsidRPr="007F6F71">
          <w:rPr>
            <w:rFonts w:eastAsia="Times New Roman"/>
            <w:color w:val="000000" w:themeColor="text1"/>
          </w:rPr>
          <w:t>VOLUME</w:t>
        </w:r>
      </w:hyperlink>
      <w:r w:rsidR="003E3881" w:rsidRPr="007F6F71">
        <w:rPr>
          <w:rFonts w:eastAsia="Times New Roman"/>
          <w:color w:val="000000" w:themeColor="text1"/>
        </w:rPr>
        <w:t>  - Cria um mount point externo, que os containers irão guarder dados.</w:t>
      </w:r>
    </w:p>
    <w:p w14:paraId="2616FB84" w14:textId="77777777" w:rsidR="003E3881" w:rsidRPr="007F6F71" w:rsidRDefault="00127DA2" w:rsidP="007579B3">
      <w:pPr>
        <w:numPr>
          <w:ilvl w:val="0"/>
          <w:numId w:val="24"/>
        </w:numPr>
        <w:spacing w:before="60" w:after="100" w:afterAutospacing="1" w:line="360" w:lineRule="auto"/>
        <w:jc w:val="both"/>
        <w:rPr>
          <w:rFonts w:eastAsia="Times New Roman"/>
          <w:color w:val="000000" w:themeColor="text1"/>
        </w:rPr>
      </w:pPr>
      <w:hyperlink r:id="rId39"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 Seleciona o diretório padrão que será executados os próximos passos Dockerfile.</w:t>
      </w:r>
    </w:p>
    <w:p w14:paraId="5ABBB0F2" w14:textId="77777777" w:rsidR="003E3881" w:rsidRPr="007F6F71" w:rsidRDefault="00127DA2" w:rsidP="007579B3">
      <w:pPr>
        <w:numPr>
          <w:ilvl w:val="0"/>
          <w:numId w:val="24"/>
        </w:numPr>
        <w:spacing w:before="60" w:after="100" w:afterAutospacing="1" w:line="360" w:lineRule="auto"/>
        <w:jc w:val="both"/>
        <w:rPr>
          <w:lang w:val="x-none" w:eastAsia="x-none"/>
        </w:rPr>
      </w:pPr>
      <w:hyperlink r:id="rId40" w:history="1">
        <w:r w:rsidR="003E3881" w:rsidRPr="007F6F71">
          <w:rPr>
            <w:rFonts w:eastAsia="Times New Roman"/>
            <w:color w:val="000000" w:themeColor="text1"/>
          </w:rPr>
          <w:t>LABEL</w:t>
        </w:r>
      </w:hyperlink>
      <w:r w:rsidR="003E3881" w:rsidRPr="007F6F71">
        <w:rPr>
          <w:rFonts w:eastAsia="Times New Roman"/>
          <w:color w:val="000000" w:themeColor="text1"/>
        </w:rPr>
        <w:t> – Aplicar chave/valor de metadados as suas imagens, containers ou deamons.</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77777777" w:rsidR="003E3881" w:rsidRPr="007F6F71" w:rsidRDefault="003E3881" w:rsidP="0035429F">
      <w:pPr>
        <w:pStyle w:val="Ttulo21"/>
        <w:jc w:val="left"/>
      </w:pPr>
      <w:bookmarkStart w:id="147" w:name="_Toc499416056"/>
      <w:r w:rsidRPr="007F6F71">
        <w:t xml:space="preserve">4.3 DOCKER </w:t>
      </w:r>
      <w:bookmarkEnd w:id="138"/>
      <w:bookmarkEnd w:id="139"/>
      <w:r w:rsidRPr="007F6F71">
        <w:t>IMAGEM</w:t>
      </w:r>
      <w:bookmarkEnd w:id="147"/>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7F6F71">
        <w:rPr>
          <w:highlight w:val="yellow"/>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lastRenderedPageBreak/>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77777777" w:rsidR="003E3881" w:rsidRPr="007F6F71" w:rsidRDefault="003E3881" w:rsidP="007579B3">
      <w:pPr>
        <w:spacing w:line="360" w:lineRule="auto"/>
        <w:ind w:left="2268"/>
        <w:jc w:val="both"/>
        <w:rPr>
          <w:rFonts w:eastAsia="Times New Roman"/>
        </w:rPr>
      </w:pPr>
      <w:r w:rsidRPr="007F6F71">
        <w:rPr>
          <w:lang w:val="x-none" w:eastAsia="x-none"/>
        </w:rPr>
        <w:t>A imagem do docker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Pr="007F6F71">
        <w:rPr>
          <w:rStyle w:val="Refdenotaderodap"/>
          <w:rFonts w:eastAsia="Times New Roman"/>
        </w:rPr>
        <w:footnoteReference w:customMarkFollows="1" w:id="12"/>
        <w:t>6</w:t>
      </w:r>
    </w:p>
    <w:p w14:paraId="68CDB285" w14:textId="77777777"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r w:rsidRPr="007F6F71">
        <w:rPr>
          <w:rFonts w:cs="Times New Roman"/>
          <w:lang w:eastAsia="x-none"/>
        </w:rPr>
        <w:t>docker images</w:t>
      </w:r>
    </w:p>
    <w:p w14:paraId="6CF2614C" w14:textId="77777777" w:rsidR="003E3881" w:rsidRPr="007F6F71" w:rsidRDefault="003E3881" w:rsidP="007579B3">
      <w:pPr>
        <w:spacing w:line="360" w:lineRule="auto"/>
        <w:ind w:firstLine="708"/>
        <w:jc w:val="both"/>
        <w:rPr>
          <w:lang w:eastAsia="x-none"/>
        </w:rPr>
      </w:pPr>
      <w:r w:rsidRPr="007F6F71">
        <w:rPr>
          <w:lang w:eastAsia="x-none"/>
        </w:rPr>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48"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4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r w:rsidRPr="007F6F71">
              <w:rPr>
                <w:lang w:eastAsia="x-none"/>
              </w:rPr>
              <w:t>phalanx_app</w:t>
            </w:r>
          </w:p>
        </w:tc>
        <w:tc>
          <w:tcPr>
            <w:tcW w:w="1728" w:type="dxa"/>
          </w:tcPr>
          <w:p w14:paraId="5188A098"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r w:rsidRPr="007F6F71">
              <w:rPr>
                <w:lang w:eastAsia="x-none"/>
              </w:rPr>
              <w:t>phalanx_worker</w:t>
            </w:r>
          </w:p>
        </w:tc>
        <w:tc>
          <w:tcPr>
            <w:tcW w:w="1728" w:type="dxa"/>
          </w:tcPr>
          <w:p w14:paraId="26F2E295"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3.2-alpine</w:t>
            </w:r>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5 days ago</w:t>
            </w:r>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r w:rsidRPr="007F6F71">
              <w:rPr>
                <w:lang w:eastAsia="x-none"/>
              </w:rPr>
              <w:t>Mysql</w:t>
            </w:r>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6 days ago</w:t>
            </w:r>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r w:rsidRPr="007F6F71">
              <w:rPr>
                <w:lang w:eastAsia="x-none"/>
              </w:rPr>
              <w:t>portainer/portainer</w:t>
            </w:r>
          </w:p>
        </w:tc>
        <w:tc>
          <w:tcPr>
            <w:tcW w:w="1728" w:type="dxa"/>
          </w:tcPr>
          <w:p w14:paraId="362107E6"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r w:rsidRPr="007F6F71">
              <w:rPr>
                <w:lang w:eastAsia="x-none"/>
              </w:rPr>
              <w:t>ledermann/base</w:t>
            </w:r>
          </w:p>
        </w:tc>
        <w:tc>
          <w:tcPr>
            <w:tcW w:w="1728" w:type="dxa"/>
          </w:tcPr>
          <w:p w14:paraId="31B21431"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17BD6682" w14:textId="77777777" w:rsidR="003E3881" w:rsidRPr="007F6F71" w:rsidRDefault="003E3881" w:rsidP="0035429F">
            <w:pPr>
              <w:spacing w:line="360" w:lineRule="auto"/>
              <w:rPr>
                <w:lang w:eastAsia="x-none"/>
              </w:rPr>
            </w:pPr>
            <w:r w:rsidRPr="007F6F71">
              <w:rPr>
                <w:lang w:eastAsia="x-none"/>
              </w:rPr>
              <w:t>c96b29ff3989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r w:rsidRPr="007F6F71">
              <w:rPr>
                <w:lang w:eastAsia="x-none"/>
              </w:rPr>
              <w:t>Ubuntu</w:t>
            </w:r>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6 months ago</w:t>
            </w:r>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7 months ago</w:t>
            </w:r>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A imagem uma vez criada é imutável, a mesma não permite que sejam feitas alterações dentro dela. É possível entrar no container e fazer instalações de bibliotecas, dependências e etc;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lastRenderedPageBreak/>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O Download das imagens é feito pelo comando “docker pull”, comandos apresentados mais adiante.</w:t>
      </w:r>
    </w:p>
    <w:p w14:paraId="1A686A28" w14:textId="77777777" w:rsidR="003E3881" w:rsidRPr="007F6F71" w:rsidRDefault="003E3881" w:rsidP="007579B3">
      <w:pPr>
        <w:spacing w:line="360" w:lineRule="auto"/>
        <w:ind w:firstLine="708"/>
        <w:jc w:val="both"/>
        <w:rPr>
          <w:lang w:eastAsia="x-none"/>
        </w:rPr>
      </w:pPr>
      <w:r w:rsidRPr="007F6F71">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commandos da Imagem:</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127DA2" w:rsidP="007579B3">
      <w:pPr>
        <w:numPr>
          <w:ilvl w:val="0"/>
          <w:numId w:val="23"/>
        </w:numPr>
        <w:spacing w:afterAutospacing="1" w:line="360" w:lineRule="auto"/>
        <w:jc w:val="both"/>
        <w:rPr>
          <w:rFonts w:eastAsia="Times New Roman"/>
          <w:color w:val="000000" w:themeColor="text1"/>
        </w:rPr>
      </w:pPr>
      <w:hyperlink r:id="rId41" w:history="1">
        <w:r w:rsidR="003E3881" w:rsidRPr="007F6F71">
          <w:rPr>
            <w:rStyle w:val="CdigoHTML"/>
            <w:rFonts w:ascii="Times New Roman" w:hAnsi="Times New Roman" w:cs="Times New Roman"/>
            <w:color w:val="000000" w:themeColor="text1"/>
            <w:sz w:val="24"/>
            <w:szCs w:val="24"/>
          </w:rPr>
          <w:t>docker pull</w:t>
        </w:r>
      </w:hyperlink>
      <w:r w:rsidR="003E3881" w:rsidRPr="007F6F71">
        <w:rPr>
          <w:rFonts w:eastAsia="Times New Roman"/>
          <w:color w:val="000000" w:themeColor="text1"/>
        </w:rPr>
        <w:t> – Para fazer pulls de uma ou mais imagens do repositório para o cliente do docker na máquina local.</w:t>
      </w:r>
    </w:p>
    <w:p w14:paraId="3786E0B1" w14:textId="77777777" w:rsidR="003E3881" w:rsidRPr="007F6F71" w:rsidRDefault="00127DA2" w:rsidP="007579B3">
      <w:pPr>
        <w:numPr>
          <w:ilvl w:val="0"/>
          <w:numId w:val="23"/>
        </w:numPr>
        <w:spacing w:afterAutospacing="1" w:line="360" w:lineRule="auto"/>
        <w:jc w:val="both"/>
        <w:rPr>
          <w:rFonts w:eastAsia="Times New Roman"/>
          <w:color w:val="24292E"/>
        </w:rPr>
      </w:pPr>
      <w:hyperlink r:id="rId42" w:history="1">
        <w:r w:rsidR="003E3881" w:rsidRPr="007F6F71">
          <w:rPr>
            <w:rStyle w:val="CdigoHTML"/>
            <w:rFonts w:ascii="Times New Roman" w:hAnsi="Times New Roman" w:cs="Times New Roman"/>
            <w:color w:val="000000" w:themeColor="text1"/>
            <w:sz w:val="24"/>
            <w:szCs w:val="24"/>
          </w:rPr>
          <w:t>docker push</w:t>
        </w:r>
      </w:hyperlink>
      <w:r w:rsidR="003E3881" w:rsidRPr="007F6F71">
        <w:rPr>
          <w:rFonts w:eastAsia="Times New Roman"/>
          <w:color w:val="000000" w:themeColor="text1"/>
        </w:rPr>
        <w:t> </w:t>
      </w:r>
      <w:r w:rsidR="003E3881" w:rsidRPr="007F6F71">
        <w:rPr>
          <w:rFonts w:eastAsia="Times New Roman"/>
          <w:color w:val="24292E"/>
        </w:rPr>
        <w:t>– Para fazer o push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r w:rsidRPr="007F6F71">
        <w:rPr>
          <w:rFonts w:eastAsia="Times New Roman"/>
          <w:color w:val="24292E"/>
        </w:rPr>
        <w:t>docker images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r w:rsidRPr="007F6F71">
        <w:rPr>
          <w:rFonts w:cs="Times New Roman"/>
          <w:sz w:val="24"/>
          <w:lang w:eastAsia="x-none"/>
        </w:rPr>
        <w:t xml:space="preserve">docker rmi &lt;id_imagem&gt;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77777777" w:rsidR="003E3881" w:rsidRPr="007F6F71" w:rsidRDefault="003E3881" w:rsidP="0035429F">
      <w:pPr>
        <w:pStyle w:val="Ttulo21"/>
        <w:jc w:val="left"/>
      </w:pPr>
      <w:bookmarkStart w:id="149" w:name="_Toc496802704"/>
      <w:bookmarkStart w:id="150" w:name="_Toc496802933"/>
      <w:bookmarkStart w:id="151" w:name="_Toc499416057"/>
      <w:r w:rsidRPr="007F6F71">
        <w:t>4.4 DOCKER</w:t>
      </w:r>
      <w:bookmarkEnd w:id="149"/>
      <w:bookmarkEnd w:id="150"/>
      <w:r w:rsidRPr="007F6F71">
        <w:t>HUB</w:t>
      </w:r>
      <w:bookmarkEnd w:id="151"/>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7777777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customizações podem ser feitas com alguns parâmetros passados ao instanciar o container e/ou utilizando arquivos de configurações específicos como o docker-compose. Estas configurações, repassando parâmetros pode ser necessário para manter a adequação do ambiente à aplicação e/ou customização necessária.</w:t>
      </w:r>
    </w:p>
    <w:p w14:paraId="556315DB" w14:textId="7777777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lastRenderedPageBreak/>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Pr="007F6F71">
        <w:rPr>
          <w:rStyle w:val="Refdenotaderodap"/>
          <w:rFonts w:eastAsia="Times New Roman"/>
          <w:color w:val="24292E"/>
          <w:shd w:val="clear" w:color="auto" w:fill="FFFFFF"/>
        </w:rPr>
        <w:footnoteReference w:customMarkFollows="1" w:id="13"/>
        <w:t>11</w:t>
      </w:r>
      <w:r w:rsidRPr="007F6F71">
        <w:rPr>
          <w:rFonts w:eastAsia="Times New Roman"/>
          <w:color w:val="24292E"/>
          <w:shd w:val="clear" w:color="auto" w:fill="FFFFFF"/>
        </w:rPr>
        <w:t xml:space="preserve"> para criar a tag da imagem:</w:t>
      </w:r>
    </w:p>
    <w:p w14:paraId="554A4E32" w14:textId="77777777" w:rsidR="003E3881" w:rsidRPr="007F6F71" w:rsidRDefault="003E3881" w:rsidP="009F24B6">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Major – Primeiro dígito</w:t>
      </w:r>
    </w:p>
    <w:p w14:paraId="1EA6B3A0" w14:textId="77777777" w:rsidR="003E3881" w:rsidRPr="007F6F71" w:rsidRDefault="003E3881" w:rsidP="007579B3">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Minor – Segundo dígito</w:t>
      </w:r>
    </w:p>
    <w:p w14:paraId="7C45C455" w14:textId="77777777" w:rsidR="003E3881" w:rsidRPr="007F6F71" w:rsidRDefault="003E3881" w:rsidP="007579B3">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77777777" w:rsidR="00127DA2" w:rsidRPr="008D06F0" w:rsidRDefault="00127DA2" w:rsidP="003E3881">
                            <w:pPr>
                              <w:pStyle w:val="Legenda"/>
                              <w:rPr>
                                <w:rFonts w:eastAsia="Calibri" w:cs="Times New Roman"/>
                                <w:noProof/>
                              </w:rPr>
                            </w:pPr>
                            <w:bookmarkStart w:id="152"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77777777" w:rsidR="00127DA2" w:rsidRPr="008D06F0" w:rsidRDefault="00127DA2" w:rsidP="003E3881">
                      <w:pPr>
                        <w:pStyle w:val="Legenda"/>
                        <w:rPr>
                          <w:rFonts w:eastAsia="Calibri" w:cs="Times New Roman"/>
                          <w:noProof/>
                        </w:rPr>
                      </w:pPr>
                      <w:bookmarkStart w:id="153"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3"/>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127DA2" w:rsidRPr="000A56CA" w:rsidRDefault="00127DA2"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127DA2" w:rsidRPr="000A56CA" w:rsidRDefault="00127DA2"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77777777" w:rsidR="00127DA2" w:rsidRPr="00D93672" w:rsidRDefault="00127DA2" w:rsidP="003E3881">
                            <w:pPr>
                              <w:pStyle w:val="Legenda"/>
                              <w:rPr>
                                <w:rFonts w:eastAsia="Calibri" w:cs="Times New Roman"/>
                                <w:noProof/>
                              </w:rPr>
                            </w:pPr>
                            <w:bookmarkStart w:id="154"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77777777" w:rsidR="00127DA2" w:rsidRPr="00D93672" w:rsidRDefault="00127DA2" w:rsidP="003E3881">
                      <w:pPr>
                        <w:pStyle w:val="Legenda"/>
                        <w:rPr>
                          <w:rFonts w:eastAsia="Calibri" w:cs="Times New Roman"/>
                          <w:noProof/>
                        </w:rPr>
                      </w:pPr>
                      <w:bookmarkStart w:id="155"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5"/>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77777777" w:rsidR="00127DA2" w:rsidRPr="00F91FEB" w:rsidRDefault="00127DA2" w:rsidP="003E3881">
                            <w:pPr>
                              <w:pStyle w:val="Legenda"/>
                              <w:rPr>
                                <w:rFonts w:eastAsia="Calibri" w:cs="Times New Roman"/>
                                <w:noProof/>
                              </w:rPr>
                            </w:pPr>
                            <w:bookmarkStart w:id="156"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Ubuntu Fonte: </w:t>
                            </w:r>
                            <w:r w:rsidRPr="00AA0F0E">
                              <w:t>https://hub.docker.com/_/ubuntu/</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77777777" w:rsidR="00127DA2" w:rsidRPr="00F91FEB" w:rsidRDefault="00127DA2" w:rsidP="003E3881">
                      <w:pPr>
                        <w:pStyle w:val="Legenda"/>
                        <w:rPr>
                          <w:rFonts w:eastAsia="Calibri" w:cs="Times New Roman"/>
                          <w:noProof/>
                        </w:rPr>
                      </w:pPr>
                      <w:bookmarkStart w:id="157"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Ubuntu Fonte: </w:t>
                      </w:r>
                      <w:r w:rsidRPr="00AA0F0E">
                        <w:t>https://hub.docker.com/_/ubuntu/</w:t>
                      </w:r>
                      <w:bookmarkEnd w:id="157"/>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lastRenderedPageBreak/>
        <w:t>Através do comando:</w:t>
      </w:r>
    </w:p>
    <w:p w14:paraId="39B36191" w14:textId="77777777" w:rsidR="003E3881" w:rsidRPr="007F6F71" w:rsidRDefault="003E3881" w:rsidP="00744824">
      <w:pPr>
        <w:pStyle w:val="PargrafodaLista"/>
        <w:numPr>
          <w:ilvl w:val="0"/>
          <w:numId w:val="26"/>
        </w:numPr>
        <w:rPr>
          <w:rFonts w:cs="Times New Roman"/>
          <w:lang w:eastAsia="x-none"/>
        </w:rPr>
      </w:pPr>
      <w:r w:rsidRPr="007F6F71">
        <w:rPr>
          <w:rFonts w:cs="Times New Roman"/>
          <w:lang w:eastAsia="x-none"/>
        </w:rPr>
        <w:t xml:space="preserve">Docker pull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 do Repositório:</w:t>
      </w:r>
    </w:p>
    <w:p w14:paraId="1C186E5A" w14:textId="77777777" w:rsidR="003E3881" w:rsidRPr="007F6F71" w:rsidRDefault="00127DA2" w:rsidP="007579B3">
      <w:pPr>
        <w:numPr>
          <w:ilvl w:val="0"/>
          <w:numId w:val="23"/>
        </w:numPr>
        <w:spacing w:beforeAutospacing="1" w:afterAutospacing="1" w:line="360" w:lineRule="auto"/>
        <w:jc w:val="both"/>
        <w:rPr>
          <w:rFonts w:eastAsia="Times New Roman"/>
          <w:color w:val="000000" w:themeColor="text1"/>
        </w:rPr>
      </w:pPr>
      <w:hyperlink r:id="rId46" w:history="1">
        <w:r w:rsidR="003E3881" w:rsidRPr="007F6F71">
          <w:rPr>
            <w:rStyle w:val="CdigoHTML"/>
            <w:rFonts w:ascii="Times New Roman" w:hAnsi="Times New Roman" w:cs="Times New Roman"/>
            <w:color w:val="000000" w:themeColor="text1"/>
            <w:sz w:val="24"/>
            <w:szCs w:val="24"/>
          </w:rPr>
          <w:t>docker login</w:t>
        </w:r>
      </w:hyperlink>
      <w:r w:rsidR="003E3881" w:rsidRPr="007F6F71">
        <w:rPr>
          <w:rFonts w:eastAsia="Times New Roman"/>
          <w:color w:val="000000" w:themeColor="text1"/>
        </w:rPr>
        <w:t> – Para fazer loggin no repositório.</w:t>
      </w:r>
    </w:p>
    <w:p w14:paraId="704E330E" w14:textId="77777777" w:rsidR="003E3881" w:rsidRPr="007F6F71" w:rsidRDefault="00127DA2" w:rsidP="007579B3">
      <w:pPr>
        <w:numPr>
          <w:ilvl w:val="0"/>
          <w:numId w:val="23"/>
        </w:numPr>
        <w:spacing w:afterAutospacing="1" w:line="360" w:lineRule="auto"/>
        <w:jc w:val="both"/>
        <w:rPr>
          <w:rFonts w:eastAsia="Times New Roman"/>
          <w:color w:val="000000" w:themeColor="text1"/>
        </w:rPr>
      </w:pPr>
      <w:hyperlink r:id="rId47" w:history="1">
        <w:r w:rsidR="003E3881" w:rsidRPr="007F6F71">
          <w:rPr>
            <w:rStyle w:val="CdigoHTML"/>
            <w:rFonts w:ascii="Times New Roman" w:hAnsi="Times New Roman" w:cs="Times New Roman"/>
            <w:color w:val="000000" w:themeColor="text1"/>
            <w:sz w:val="24"/>
            <w:szCs w:val="24"/>
          </w:rPr>
          <w:t>docker logout</w:t>
        </w:r>
      </w:hyperlink>
      <w:r w:rsidR="003E3881" w:rsidRPr="007F6F71">
        <w:rPr>
          <w:rFonts w:eastAsia="Times New Roman"/>
          <w:color w:val="000000" w:themeColor="text1"/>
        </w:rPr>
        <w:t> – Para fazer logout do repositório.</w:t>
      </w:r>
    </w:p>
    <w:p w14:paraId="0309A16B" w14:textId="77777777" w:rsidR="003E3881" w:rsidRPr="007F6F71" w:rsidRDefault="00127DA2" w:rsidP="007579B3">
      <w:pPr>
        <w:numPr>
          <w:ilvl w:val="0"/>
          <w:numId w:val="23"/>
        </w:numPr>
        <w:spacing w:afterAutospacing="1" w:line="360" w:lineRule="auto"/>
        <w:jc w:val="both"/>
        <w:rPr>
          <w:rFonts w:eastAsia="Times New Roman"/>
          <w:color w:val="000000" w:themeColor="text1"/>
        </w:rPr>
      </w:pPr>
      <w:hyperlink r:id="rId48" w:history="1">
        <w:r w:rsidR="003E3881" w:rsidRPr="007F6F71">
          <w:rPr>
            <w:rStyle w:val="CdigoHTML"/>
            <w:rFonts w:ascii="Times New Roman" w:hAnsi="Times New Roman" w:cs="Times New Roman"/>
            <w:color w:val="000000" w:themeColor="text1"/>
            <w:sz w:val="24"/>
            <w:szCs w:val="24"/>
          </w:rPr>
          <w:t>docker search</w:t>
        </w:r>
      </w:hyperlink>
      <w:r w:rsidR="003E3881" w:rsidRPr="007F6F71">
        <w:rPr>
          <w:rFonts w:eastAsia="Times New Roman"/>
          <w:color w:val="000000" w:themeColor="text1"/>
        </w:rP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77777777" w:rsidR="003E3881" w:rsidRPr="007F6F71" w:rsidRDefault="003E3881" w:rsidP="0035429F">
      <w:pPr>
        <w:pStyle w:val="Ttulo21"/>
        <w:jc w:val="left"/>
      </w:pPr>
      <w:bookmarkStart w:id="158" w:name="_Toc499416058"/>
      <w:r w:rsidRPr="007F6F71">
        <w:t>4.5 DOCKER CONTAINER</w:t>
      </w:r>
      <w:bookmarkEnd w:id="158"/>
    </w:p>
    <w:p w14:paraId="0D9ACAE0" w14:textId="77777777"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Pr="007F6F71">
        <w:rPr>
          <w:rStyle w:val="Refdenotaderodap"/>
          <w:lang w:val="x-none" w:eastAsia="x-none"/>
        </w:rPr>
        <w:footnoteReference w:customMarkFollows="1" w:id="14"/>
        <w:t>1</w:t>
      </w:r>
      <w:r w:rsidRPr="007F6F71">
        <w:rPr>
          <w:lang w:val="x-none" w:eastAsia="x-none"/>
        </w:rPr>
        <w:t xml:space="preserve">: </w:t>
      </w:r>
    </w:p>
    <w:p w14:paraId="0665A85A" w14:textId="77777777" w:rsidR="003E3881" w:rsidRPr="007F6F71" w:rsidRDefault="003E3881" w:rsidP="007579B3">
      <w:pPr>
        <w:spacing w:line="360" w:lineRule="auto"/>
        <w:ind w:left="2268"/>
        <w:jc w:val="both"/>
        <w:rPr>
          <w:lang w:val="x-none" w:eastAsia="x-none"/>
        </w:rPr>
      </w:pPr>
      <w:r w:rsidRPr="007F6F71">
        <w:rPr>
          <w:lang w:val="x-none" w:eastAsia="x-none"/>
        </w:rPr>
        <w:t>“Tradução nossa, Container é uma instância em tempo de execução da imagem”</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7F6F71" w:rsidRDefault="003E3881" w:rsidP="00177142">
      <w:pPr>
        <w:pStyle w:val="PargrafodaLista"/>
        <w:numPr>
          <w:ilvl w:val="1"/>
          <w:numId w:val="23"/>
        </w:numPr>
        <w:rPr>
          <w:rFonts w:cs="Times New Roman"/>
          <w:lang w:val="x-none" w:eastAsia="x-none"/>
        </w:rPr>
      </w:pPr>
      <w:r w:rsidRPr="007F6F71">
        <w:rPr>
          <w:rFonts w:cs="Times New Roman"/>
          <w:lang w:val="x-none" w:eastAsia="x-none"/>
        </w:rPr>
        <w:t>Docker imagem</w:t>
      </w:r>
    </w:p>
    <w:p w14:paraId="602811E9" w14:textId="77777777" w:rsidR="003E3881" w:rsidRPr="007F6F71" w:rsidRDefault="003E3881" w:rsidP="007579B3">
      <w:pPr>
        <w:pStyle w:val="PargrafodaLista"/>
        <w:numPr>
          <w:ilvl w:val="1"/>
          <w:numId w:val="23"/>
        </w:numPr>
        <w:rPr>
          <w:rFonts w:cs="Times New Roman"/>
          <w:lang w:val="x-none" w:eastAsia="x-none"/>
        </w:rPr>
      </w:pPr>
      <w:r w:rsidRPr="007F6F71">
        <w:rPr>
          <w:rFonts w:cs="Times New Roman"/>
          <w:lang w:val="x-none" w:eastAsia="x-none"/>
        </w:rPr>
        <w:t>Ambiente de execução</w:t>
      </w:r>
    </w:p>
    <w:p w14:paraId="7C44100D" w14:textId="77777777" w:rsidR="003E3881" w:rsidRPr="007F6F71" w:rsidRDefault="003E3881" w:rsidP="007579B3">
      <w:pPr>
        <w:pStyle w:val="PargrafodaLista"/>
        <w:numPr>
          <w:ilvl w:val="1"/>
          <w:numId w:val="23"/>
        </w:numPr>
        <w:rPr>
          <w:rFonts w:cs="Times New Roman"/>
          <w:lang w:val="x-none" w:eastAsia="x-none"/>
        </w:rPr>
      </w:pPr>
      <w:r w:rsidRPr="007F6F71">
        <w:rPr>
          <w:rFonts w:cs="Times New Roman"/>
          <w:lang w:val="x-none" w:eastAsia="x-none"/>
        </w:rPr>
        <w:t>Instruções principais</w:t>
      </w:r>
    </w:p>
    <w:p w14:paraId="5A28BEF4" w14:textId="77777777" w:rsidR="003E3881" w:rsidRPr="007F6F71" w:rsidRDefault="003E3881" w:rsidP="007579B3">
      <w:pPr>
        <w:spacing w:line="360" w:lineRule="auto"/>
        <w:ind w:firstLine="708"/>
        <w:jc w:val="both"/>
        <w:rPr>
          <w:lang w:val="x-none" w:eastAsia="x-none"/>
        </w:rPr>
      </w:pPr>
      <w:r w:rsidRPr="007F6F71">
        <w:rPr>
          <w:lang w:val="x-none" w:eastAsia="x-none"/>
        </w:rPr>
        <w:t>Conforme eu falei no capítulo 3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77777777" w:rsidR="003E3881" w:rsidRPr="007F6F71" w:rsidRDefault="003E3881" w:rsidP="00177142">
      <w:pPr>
        <w:pStyle w:val="PargrafodaLista"/>
        <w:numPr>
          <w:ilvl w:val="1"/>
          <w:numId w:val="23"/>
        </w:numPr>
        <w:rPr>
          <w:rFonts w:cs="Times New Roman"/>
          <w:lang w:val="x-none" w:eastAsia="x-none"/>
        </w:rPr>
      </w:pPr>
      <w:r w:rsidRPr="007F6F71">
        <w:rPr>
          <w:rFonts w:cs="Times New Roman"/>
          <w:lang w:val="x-none" w:eastAsia="x-none"/>
        </w:rPr>
        <w:t>Docker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59" w:name="_Toc499287274"/>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60" w:name="_Toc499287275"/>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Containers são muito instáveis e descartáveis, durante o meu estudo de caso, tive que descartar várias vezes alguns containers de serviço, pois os mesmos são dependêntes entre si </w:t>
      </w:r>
      <w:r w:rsidRPr="007F6F71">
        <w:rPr>
          <w:lang w:val="x-none" w:eastAsia="x-none"/>
        </w:rPr>
        <w:lastRenderedPageBreak/>
        <w:t>e se um serviço não for instânciado de forma correta o  container dependênte também será afetado. Já fiz a descrição desta dependência durante esta obra.</w:t>
      </w:r>
    </w:p>
    <w:p w14:paraId="1CC4DA30" w14:textId="77777777"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Pr="007F6F71">
        <w:rPr>
          <w:rStyle w:val="Refdenotaderodap"/>
          <w:lang w:val="x-none" w:eastAsia="x-none"/>
        </w:rPr>
        <w:footnoteReference w:customMarkFollows="1" w:id="15"/>
        <w:t>2</w:t>
      </w:r>
      <w:r w:rsidRPr="007F6F71">
        <w:rPr>
          <w:lang w:val="x-none" w:eastAsia="x-none"/>
        </w:rPr>
        <w:t xml:space="preserve"> – “Tradução nossa, 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460AFE8A" w14:textId="77777777" w:rsidR="003E3881" w:rsidRPr="007F6F71" w:rsidRDefault="00127DA2" w:rsidP="007579B3">
      <w:pPr>
        <w:numPr>
          <w:ilvl w:val="0"/>
          <w:numId w:val="23"/>
        </w:numPr>
        <w:spacing w:beforeAutospacing="1" w:afterAutospacing="1" w:line="360" w:lineRule="auto"/>
        <w:jc w:val="both"/>
        <w:rPr>
          <w:rFonts w:eastAsia="Times New Roman"/>
          <w:color w:val="000000" w:themeColor="text1"/>
        </w:rPr>
      </w:pPr>
      <w:hyperlink r:id="rId49" w:history="1">
        <w:r w:rsidR="003E3881" w:rsidRPr="007F6F71">
          <w:rPr>
            <w:rStyle w:val="CdigoHTML"/>
            <w:rFonts w:ascii="Times New Roman" w:hAnsi="Times New Roman" w:cs="Times New Roman"/>
            <w:color w:val="000000" w:themeColor="text1"/>
            <w:sz w:val="24"/>
            <w:szCs w:val="24"/>
          </w:rPr>
          <w:t>docker create</w:t>
        </w:r>
      </w:hyperlink>
      <w:r w:rsidR="003E3881" w:rsidRPr="007F6F71">
        <w:rPr>
          <w:rFonts w:eastAsia="Times New Roman"/>
          <w:color w:val="000000" w:themeColor="text1"/>
        </w:rPr>
        <w:t> – cria um container, porém não inicia o mesmo.</w:t>
      </w:r>
    </w:p>
    <w:p w14:paraId="2ED3BFE3" w14:textId="77777777" w:rsidR="003E3881" w:rsidRPr="007F6F71" w:rsidRDefault="00127DA2" w:rsidP="007579B3">
      <w:pPr>
        <w:numPr>
          <w:ilvl w:val="0"/>
          <w:numId w:val="23"/>
        </w:numPr>
        <w:spacing w:afterAutospacing="1" w:line="360" w:lineRule="auto"/>
        <w:jc w:val="both"/>
        <w:rPr>
          <w:rFonts w:eastAsia="Times New Roman"/>
          <w:color w:val="000000" w:themeColor="text1"/>
        </w:rPr>
      </w:pPr>
      <w:hyperlink r:id="rId50" w:history="1">
        <w:r w:rsidR="003E3881" w:rsidRPr="007F6F71">
          <w:rPr>
            <w:rStyle w:val="CdigoHTML"/>
            <w:rFonts w:ascii="Times New Roman" w:hAnsi="Times New Roman" w:cs="Times New Roman"/>
            <w:color w:val="000000" w:themeColor="text1"/>
            <w:sz w:val="24"/>
            <w:szCs w:val="24"/>
          </w:rPr>
          <w:t>docker rename</w:t>
        </w:r>
      </w:hyperlink>
      <w:r w:rsidR="003E3881" w:rsidRPr="007F6F71">
        <w:rPr>
          <w:rFonts w:eastAsia="Times New Roman"/>
          <w:color w:val="000000" w:themeColor="text1"/>
        </w:rPr>
        <w:t> – Renomeia o label do container.</w:t>
      </w:r>
    </w:p>
    <w:p w14:paraId="0C753372" w14:textId="77777777" w:rsidR="003E3881" w:rsidRPr="007F6F71" w:rsidRDefault="00127DA2" w:rsidP="007579B3">
      <w:pPr>
        <w:numPr>
          <w:ilvl w:val="0"/>
          <w:numId w:val="23"/>
        </w:numPr>
        <w:spacing w:afterAutospacing="1" w:line="360" w:lineRule="auto"/>
        <w:jc w:val="both"/>
        <w:rPr>
          <w:rFonts w:eastAsia="Times New Roman"/>
          <w:color w:val="000000" w:themeColor="text1"/>
        </w:rPr>
      </w:pPr>
      <w:hyperlink r:id="rId51" w:history="1">
        <w:r w:rsidR="003E3881" w:rsidRPr="007F6F71">
          <w:rPr>
            <w:rStyle w:val="CdigoHTML"/>
            <w:rFonts w:ascii="Times New Roman" w:hAnsi="Times New Roman" w:cs="Times New Roman"/>
            <w:color w:val="000000" w:themeColor="text1"/>
            <w:sz w:val="24"/>
            <w:szCs w:val="24"/>
          </w:rPr>
          <w:t>docker run</w:t>
        </w:r>
      </w:hyperlink>
      <w:r w:rsidR="003E3881" w:rsidRPr="007F6F71">
        <w:rPr>
          <w:rFonts w:eastAsia="Times New Roman"/>
          <w:color w:val="000000" w:themeColor="text1"/>
        </w:rPr>
        <w:t> – Cria o container e inicia o mesmo, coloca em operação.</w:t>
      </w:r>
    </w:p>
    <w:p w14:paraId="074356F0" w14:textId="77777777" w:rsidR="003E3881" w:rsidRPr="007F6F71" w:rsidRDefault="00127DA2" w:rsidP="007579B3">
      <w:pPr>
        <w:numPr>
          <w:ilvl w:val="0"/>
          <w:numId w:val="23"/>
        </w:numPr>
        <w:spacing w:afterAutospacing="1" w:line="360" w:lineRule="auto"/>
        <w:jc w:val="both"/>
        <w:rPr>
          <w:rFonts w:eastAsia="Times New Roman"/>
          <w:color w:val="000000" w:themeColor="text1"/>
        </w:rPr>
      </w:pPr>
      <w:hyperlink r:id="rId52" w:history="1">
        <w:r w:rsidR="003E3881" w:rsidRPr="007F6F71">
          <w:rPr>
            <w:rStyle w:val="CdigoHTML"/>
            <w:rFonts w:ascii="Times New Roman" w:hAnsi="Times New Roman" w:cs="Times New Roman"/>
            <w:color w:val="000000" w:themeColor="text1"/>
            <w:sz w:val="24"/>
            <w:szCs w:val="24"/>
          </w:rPr>
          <w:t>docker rm</w:t>
        </w:r>
      </w:hyperlink>
      <w:r w:rsidR="003E3881" w:rsidRPr="007F6F71">
        <w:rPr>
          <w:rFonts w:eastAsia="Times New Roman"/>
          <w:color w:val="000000" w:themeColor="text1"/>
        </w:rPr>
        <w:t xml:space="preserve"> &lt;nome do container&gt; - Deleta o container informado pelo nome.</w:t>
      </w:r>
    </w:p>
    <w:p w14:paraId="3D6AE358" w14:textId="77777777" w:rsidR="003E3881" w:rsidRPr="007F6F71" w:rsidRDefault="00127DA2" w:rsidP="007579B3">
      <w:pPr>
        <w:numPr>
          <w:ilvl w:val="0"/>
          <w:numId w:val="23"/>
        </w:numPr>
        <w:spacing w:afterAutospacing="1" w:line="360" w:lineRule="auto"/>
        <w:jc w:val="both"/>
        <w:rPr>
          <w:rFonts w:eastAsia="Times New Roman"/>
          <w:color w:val="000000" w:themeColor="text1"/>
        </w:rPr>
      </w:pPr>
      <w:hyperlink r:id="rId53" w:history="1">
        <w:r w:rsidR="003E3881" w:rsidRPr="007F6F71">
          <w:rPr>
            <w:rStyle w:val="CdigoHTML"/>
            <w:rFonts w:ascii="Times New Roman" w:hAnsi="Times New Roman" w:cs="Times New Roman"/>
            <w:color w:val="000000" w:themeColor="text1"/>
            <w:sz w:val="24"/>
            <w:szCs w:val="24"/>
          </w:rPr>
          <w:t>docker update</w:t>
        </w:r>
      </w:hyperlink>
      <w:r w:rsidR="003E3881" w:rsidRPr="007F6F71">
        <w:rPr>
          <w:rFonts w:eastAsia="Times New Roman"/>
          <w:color w:val="000000" w:themeColor="text1"/>
        </w:rPr>
        <w:t> – Faz um update das configurações do container.</w:t>
      </w:r>
    </w:p>
    <w:p w14:paraId="48A07C9D" w14:textId="77777777" w:rsidR="003E3881" w:rsidRPr="007F6F71" w:rsidRDefault="003E3881" w:rsidP="007579B3">
      <w:pPr>
        <w:numPr>
          <w:ilvl w:val="0"/>
          <w:numId w:val="23"/>
        </w:numPr>
        <w:spacing w:afterAutospacing="1" w:line="360" w:lineRule="auto"/>
        <w:jc w:val="both"/>
        <w:rPr>
          <w:rFonts w:eastAsia="Times New Roman"/>
          <w:color w:val="000000" w:themeColor="text1"/>
        </w:rPr>
      </w:pPr>
      <w:r w:rsidRPr="007F6F71">
        <w:rPr>
          <w:rFonts w:eastAsia="Times New Roman"/>
          <w:color w:val="000000" w:themeColor="text1"/>
        </w:rPr>
        <w:t>docker inspect &lt;id_container&gt; - Informa dados detalhados do container.</w:t>
      </w:r>
    </w:p>
    <w:p w14:paraId="4FD95E1D" w14:textId="77777777" w:rsidR="003E3881" w:rsidRPr="007F6F71" w:rsidRDefault="003E3881" w:rsidP="007579B3">
      <w:pPr>
        <w:numPr>
          <w:ilvl w:val="0"/>
          <w:numId w:val="23"/>
        </w:numPr>
        <w:spacing w:afterAutospacing="1" w:line="360" w:lineRule="auto"/>
        <w:jc w:val="both"/>
        <w:rPr>
          <w:rFonts w:eastAsia="Times New Roman"/>
          <w:color w:val="000000" w:themeColor="text1"/>
        </w:rPr>
      </w:pPr>
      <w:r w:rsidRPr="007F6F71">
        <w:rPr>
          <w:rFonts w:eastAsia="Times New Roman"/>
          <w:color w:val="000000" w:themeColor="text1"/>
        </w:rPr>
        <w:t xml:space="preserve">docker container prune – Remove todos os containers que não estão em execução no momento. </w:t>
      </w:r>
    </w:p>
    <w:p w14:paraId="60FC5886" w14:textId="7777777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Pr="007F6F71">
        <w:rPr>
          <w:rStyle w:val="Refdenotaderodap"/>
          <w:lang w:val="x-none" w:eastAsia="x-none"/>
        </w:rPr>
        <w:footnoteReference w:customMarkFollows="1" w:id="16"/>
        <w:t>3</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r w:rsidRPr="007F6F71">
        <w:rPr>
          <w:rFonts w:cs="Times New Roman"/>
          <w:sz w:val="24"/>
          <w:lang w:eastAsia="x-none"/>
        </w:rPr>
        <w:t>docker container run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/var/run/docker.sock:/var/run/docker.sock alexellis2/visualizer-arm</w:t>
      </w:r>
    </w:p>
    <w:p w14:paraId="1F28C3F7" w14:textId="77777777" w:rsidR="003E3881" w:rsidRPr="007F6F71" w:rsidRDefault="003E3881" w:rsidP="007579B3">
      <w:pPr>
        <w:spacing w:line="360" w:lineRule="auto"/>
        <w:jc w:val="both"/>
        <w:rPr>
          <w:rFonts w:eastAsia="Times New Roman"/>
          <w:color w:val="24292E"/>
          <w:shd w:val="clear" w:color="auto" w:fill="FFFFFF"/>
          <w:lang w:val="en-US"/>
        </w:rPr>
      </w:pPr>
      <w:r w:rsidRPr="007F6F71">
        <w:rPr>
          <w:rFonts w:eastAsia="Times New Roman"/>
          <w:color w:val="24292E"/>
          <w:shd w:val="clear" w:color="auto" w:fill="FFFFFF"/>
          <w:lang w:val="en-US"/>
        </w:rPr>
        <w:br w:type="page"/>
      </w:r>
    </w:p>
    <w:p w14:paraId="79F28B6E"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lastRenderedPageBreak/>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61"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-d</w:t>
            </w:r>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-i</w:t>
            </w:r>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-t</w:t>
            </w:r>
          </w:p>
        </w:tc>
        <w:tc>
          <w:tcPr>
            <w:tcW w:w="4531" w:type="dxa"/>
          </w:tcPr>
          <w:p w14:paraId="46275C05" w14:textId="77777777" w:rsidR="003E3881" w:rsidRPr="007F6F71" w:rsidRDefault="003E3881" w:rsidP="0035429F">
            <w:pPr>
              <w:spacing w:line="360" w:lineRule="auto"/>
              <w:rPr>
                <w:lang w:eastAsia="x-none"/>
              </w:rPr>
            </w:pPr>
            <w:r w:rsidRPr="007F6F71">
              <w:rPr>
                <w:lang w:eastAsia="x-none"/>
              </w:rPr>
              <w:t>Aloca uma pseudo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--rm</w:t>
            </w:r>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--name</w:t>
            </w:r>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-v</w:t>
            </w:r>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-p</w:t>
            </w:r>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-m</w:t>
            </w:r>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-c</w:t>
            </w:r>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77777777" w:rsidR="003E3881" w:rsidRPr="007F6F71" w:rsidRDefault="003E3881" w:rsidP="007579B3">
      <w:pPr>
        <w:pStyle w:val="PargrafodaLista"/>
        <w:numPr>
          <w:ilvl w:val="0"/>
          <w:numId w:val="39"/>
        </w:numPr>
        <w:rPr>
          <w:rFonts w:cs="Times New Roman"/>
          <w:sz w:val="24"/>
          <w:lang w:val="en-US" w:eastAsia="x-none"/>
        </w:rPr>
      </w:pPr>
      <w:r w:rsidRPr="00595626">
        <w:rPr>
          <w:rFonts w:cs="Times New Roman"/>
          <w:sz w:val="24"/>
          <w:highlight w:val="yellow"/>
          <w:lang w:val="en-US" w:eastAsia="x-none"/>
        </w:rPr>
        <w:t>docker container run -it --rm --name phalanx_app rubby bash</w:t>
      </w:r>
    </w:p>
    <w:p w14:paraId="49B4F4A7" w14:textId="77777777" w:rsidR="003E3881" w:rsidRPr="007F6F71" w:rsidRDefault="003E3881" w:rsidP="0035429F">
      <w:pPr>
        <w:spacing w:line="360" w:lineRule="auto"/>
        <w:rPr>
          <w:lang w:val="en-US" w:eastAsia="x-none"/>
        </w:rPr>
      </w:pPr>
    </w:p>
    <w:p w14:paraId="3E1A75F9" w14:textId="77777777" w:rsidR="003E3881" w:rsidRPr="00023252" w:rsidRDefault="003E3881" w:rsidP="00023252">
      <w:pPr>
        <w:pStyle w:val="Ttulo3"/>
        <w:rPr>
          <w:rFonts w:ascii="Times New Roman" w:hAnsi="Times New Roman"/>
          <w:b/>
          <w:sz w:val="26"/>
          <w:szCs w:val="26"/>
        </w:rPr>
      </w:pPr>
      <w:bookmarkStart w:id="162" w:name="_Toc499416059"/>
      <w:r w:rsidRPr="00023252">
        <w:rPr>
          <w:rFonts w:ascii="Times New Roman" w:hAnsi="Times New Roman"/>
          <w:b/>
          <w:sz w:val="26"/>
          <w:szCs w:val="26"/>
        </w:rPr>
        <w:t>4.5.1 Software de Gerenciamento de Containers</w:t>
      </w:r>
      <w:bookmarkEnd w:id="162"/>
    </w:p>
    <w:p w14:paraId="182C99FE" w14:textId="77777777" w:rsidR="003E3881" w:rsidRPr="007F6F71" w:rsidRDefault="003E3881" w:rsidP="0035429F">
      <w:pPr>
        <w:spacing w:line="360" w:lineRule="auto"/>
        <w:rPr>
          <w:lang w:val="x-none" w:eastAsia="x-none"/>
        </w:rPr>
      </w:pPr>
    </w:p>
    <w:p w14:paraId="021C5229"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Pr="007F6F71">
        <w:rPr>
          <w:rStyle w:val="Refdenotaderodap"/>
          <w:lang w:val="x-none" w:eastAsia="x-none"/>
        </w:rPr>
        <w:footnoteReference w:customMarkFollows="1" w:id="17"/>
        <w:t>3</w:t>
      </w:r>
      <w:r w:rsidRPr="007F6F71">
        <w:rPr>
          <w:lang w:val="x-none" w:eastAsia="x-none"/>
        </w:rPr>
        <w:t>. Esse serviço de UI me permite fazer todos os gerenciamento com extrema facilidade:</w:t>
      </w:r>
    </w:p>
    <w:p w14:paraId="13889ACE" w14:textId="77777777" w:rsidR="003E3881" w:rsidRPr="007F6F71" w:rsidRDefault="003E3881" w:rsidP="00016D36">
      <w:pPr>
        <w:pStyle w:val="PargrafodaLista"/>
        <w:numPr>
          <w:ilvl w:val="0"/>
          <w:numId w:val="39"/>
        </w:numPr>
        <w:rPr>
          <w:rFonts w:cs="Times New Roman"/>
          <w:lang w:val="x-none" w:eastAsia="x-none"/>
        </w:rPr>
      </w:pPr>
      <w:r w:rsidRPr="007F6F71">
        <w:rPr>
          <w:rFonts w:cs="Times New Roman"/>
          <w:lang w:val="x-none" w:eastAsia="x-none"/>
        </w:rPr>
        <w:t>Gerenciamento dos Serviços</w:t>
      </w:r>
    </w:p>
    <w:p w14:paraId="7AA7953F" w14:textId="77777777" w:rsidR="003E3881" w:rsidRPr="007F6F71" w:rsidRDefault="003E3881" w:rsidP="00595626">
      <w:pPr>
        <w:pStyle w:val="PargrafodaLista"/>
        <w:numPr>
          <w:ilvl w:val="0"/>
          <w:numId w:val="39"/>
        </w:numPr>
        <w:rPr>
          <w:rFonts w:cs="Times New Roman"/>
          <w:lang w:val="x-none" w:eastAsia="x-none"/>
        </w:rPr>
      </w:pPr>
      <w:r w:rsidRPr="007F6F71">
        <w:rPr>
          <w:rFonts w:cs="Times New Roman"/>
          <w:lang w:val="x-none" w:eastAsia="x-none"/>
        </w:rPr>
        <w:t>Gerenciamento dos Containers</w:t>
      </w:r>
    </w:p>
    <w:p w14:paraId="0A157C83"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Logs</w:t>
      </w:r>
    </w:p>
    <w:p w14:paraId="75567358"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das Imagens</w:t>
      </w:r>
    </w:p>
    <w:p w14:paraId="1093FB4C"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Rede</w:t>
      </w:r>
    </w:p>
    <w:p w14:paraId="181C3DB2"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Volumes</w:t>
      </w:r>
    </w:p>
    <w:p w14:paraId="0E779A27"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7777777" w:rsidR="003E3881" w:rsidRPr="007F6F71" w:rsidRDefault="003E3881" w:rsidP="0035429F">
      <w:pPr>
        <w:spacing w:line="360" w:lineRule="auto"/>
        <w:ind w:firstLine="708"/>
        <w:rPr>
          <w:lang w:val="x-none" w:eastAsia="x-none"/>
        </w:rPr>
      </w:pPr>
      <w:r w:rsidRPr="007F6F71">
        <w:rPr>
          <w:lang w:val="x-none" w:eastAsia="x-none"/>
        </w:rPr>
        <w:lastRenderedPageBreak/>
        <w:t>Segue as imagens do serviço:</w:t>
      </w:r>
    </w:p>
    <w:p w14:paraId="7F37B9D9" w14:textId="77777777" w:rsidR="003E3881" w:rsidRPr="007F6F71" w:rsidRDefault="003E3881" w:rsidP="0035429F">
      <w:pPr>
        <w:spacing w:line="360" w:lineRule="auto"/>
        <w:ind w:left="360" w:firstLine="348"/>
        <w:rPr>
          <w:lang w:val="x-none" w:eastAsia="x-none"/>
        </w:rPr>
      </w:pPr>
    </w:p>
    <w:p w14:paraId="17E1AF19" w14:textId="77777777"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2272" behindDoc="0" locked="0" layoutInCell="1" allowOverlap="1" wp14:anchorId="1887A9D8" wp14:editId="278B84BC">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77777777" w:rsidR="00127DA2" w:rsidRPr="00506CA8" w:rsidRDefault="00127DA2" w:rsidP="003E3881">
                            <w:pPr>
                              <w:pStyle w:val="Legenda"/>
                              <w:rPr>
                                <w:rFonts w:eastAsia="Calibri" w:cs="Times New Roman"/>
                                <w:noProof/>
                              </w:rPr>
                            </w:pPr>
                            <w:bookmarkStart w:id="163"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do Portainer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35.9pt;margin-top:258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NZelvNAAgAAfgQA&#10;AA4AAAAAAAAAAAAAAAAALAIAAGRycy9lMm9Eb2MueG1sUEsBAi0AFAAGAAgAAAAhALSoZPTiAAAA&#10;CgEAAA8AAAAAAAAAAAAAAAAAmAQAAGRycy9kb3ducmV2LnhtbFBLBQYAAAAABAAEAPMAAACnBQAA&#10;AAA=&#10;" stroked="f">
                <v:textbox style="mso-fit-shape-to-text:t" inset="0,0,0,0">
                  <w:txbxContent>
                    <w:p w14:paraId="0731EC4C" w14:textId="77777777" w:rsidR="00127DA2" w:rsidRPr="00506CA8" w:rsidRDefault="00127DA2" w:rsidP="003E3881">
                      <w:pPr>
                        <w:pStyle w:val="Legenda"/>
                        <w:rPr>
                          <w:rFonts w:eastAsia="Calibri" w:cs="Times New Roman"/>
                          <w:noProof/>
                        </w:rPr>
                      </w:pPr>
                      <w:bookmarkStart w:id="164"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do Portainer Fonte: Próprio autor</w:t>
                      </w:r>
                      <w:bookmarkEnd w:id="164"/>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144FB6C4">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48070FE6" w14:textId="77777777" w:rsidR="003E3881" w:rsidRPr="007F6F71" w:rsidRDefault="003E3881" w:rsidP="0035429F">
      <w:pPr>
        <w:spacing w:line="360" w:lineRule="auto"/>
        <w:ind w:left="360" w:firstLine="348"/>
        <w:rPr>
          <w:lang w:eastAsia="x-none"/>
        </w:rPr>
      </w:pPr>
    </w:p>
    <w:p w14:paraId="51F9BEC6" w14:textId="77777777" w:rsidR="003E3881" w:rsidRPr="007F6F71" w:rsidRDefault="003E3881" w:rsidP="0035429F">
      <w:pPr>
        <w:spacing w:line="360" w:lineRule="auto"/>
        <w:ind w:left="360" w:firstLine="348"/>
        <w:rPr>
          <w:lang w:eastAsia="x-none"/>
        </w:rPr>
      </w:pPr>
    </w:p>
    <w:p w14:paraId="7518920F" w14:textId="77777777" w:rsidR="003E3881" w:rsidRPr="007F6F71" w:rsidRDefault="003E3881" w:rsidP="0035429F">
      <w:pPr>
        <w:spacing w:line="360" w:lineRule="auto"/>
        <w:ind w:left="360" w:firstLine="348"/>
        <w:rPr>
          <w:lang w:eastAsia="x-none"/>
        </w:rPr>
      </w:pPr>
    </w:p>
    <w:p w14:paraId="4AA84B60" w14:textId="77777777" w:rsidR="003E3881" w:rsidRPr="007F6F71" w:rsidRDefault="003E3881"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50E6942A">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w:drawing>
          <wp:anchor distT="0" distB="0" distL="114300" distR="114300" simplePos="0" relativeHeight="251699200" behindDoc="0" locked="0" layoutInCell="1" allowOverlap="1" wp14:anchorId="38CEE1D4" wp14:editId="73BA624C">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77777777" w:rsidR="00127DA2" w:rsidRPr="003B5F77" w:rsidRDefault="00127DA2" w:rsidP="003E3881">
                            <w:pPr>
                              <w:pStyle w:val="Legenda"/>
                              <w:rPr>
                                <w:rFonts w:eastAsia="Calibri" w:cs="Times New Roman"/>
                                <w:noProof/>
                              </w:rPr>
                            </w:pPr>
                            <w:bookmarkStart w:id="165"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 Imagens do</w:t>
                            </w:r>
                            <w:r w:rsidRPr="00F23DE4">
                              <w:t xml:space="preserve"> Portainer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77777777" w:rsidR="00127DA2" w:rsidRPr="003B5F77" w:rsidRDefault="00127DA2" w:rsidP="003E3881">
                      <w:pPr>
                        <w:pStyle w:val="Legenda"/>
                        <w:rPr>
                          <w:rFonts w:eastAsia="Calibri" w:cs="Times New Roman"/>
                          <w:noProof/>
                        </w:rPr>
                      </w:pPr>
                      <w:bookmarkStart w:id="166"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 Imagens do</w:t>
                      </w:r>
                      <w:r w:rsidRPr="00F23DE4">
                        <w:t xml:space="preserve"> Portainer Fonte: Próprio autor</w:t>
                      </w:r>
                      <w:bookmarkEnd w:id="166"/>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Pr="007F6F71" w:rsidRDefault="003E3881" w:rsidP="0035429F">
      <w:pPr>
        <w:spacing w:line="360" w:lineRule="auto"/>
        <w:ind w:left="360" w:firstLine="348"/>
        <w:rPr>
          <w:lang w:eastAsia="x-none"/>
        </w:rPr>
      </w:pPr>
    </w:p>
    <w:p w14:paraId="760E2C4E" w14:textId="77777777" w:rsidR="003E3881" w:rsidRPr="007F6F71" w:rsidRDefault="003E3881" w:rsidP="0035429F">
      <w:pPr>
        <w:spacing w:line="360" w:lineRule="auto"/>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4156C33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77777777" w:rsidR="00127DA2" w:rsidRPr="00B26331" w:rsidRDefault="00127DA2" w:rsidP="003E3881">
                            <w:pPr>
                              <w:pStyle w:val="Legenda"/>
                              <w:rPr>
                                <w:rFonts w:eastAsia="Calibri" w:cs="Times New Roman"/>
                                <w:noProof/>
                              </w:rPr>
                            </w:pPr>
                            <w:bookmarkStart w:id="167"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Dashboard de</w:t>
                            </w:r>
                            <w:r w:rsidRPr="00E418DD">
                              <w:t xml:space="preserve"> </w:t>
                            </w:r>
                            <w:r>
                              <w:t xml:space="preserve">Volumes do </w:t>
                            </w:r>
                            <w:r w:rsidRPr="00E418DD">
                              <w:t>Portainer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8.85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DvKa/sPwIAAH4EAAAO&#10;AAAAAAAAAAAAAAAAACwCAABkcnMvZTJvRG9jLnhtbFBLAQItABQABgAIAAAAIQD3vW+M4QAAAAoB&#10;AAAPAAAAAAAAAAAAAAAAAJcEAABkcnMvZG93bnJldi54bWxQSwUGAAAAAAQABADzAAAApQUAAAAA&#10;" stroked="f">
                <v:textbox style="mso-fit-shape-to-text:t" inset="0,0,0,0">
                  <w:txbxContent>
                    <w:p w14:paraId="1B414953" w14:textId="77777777" w:rsidR="00127DA2" w:rsidRPr="00B26331" w:rsidRDefault="00127DA2" w:rsidP="003E3881">
                      <w:pPr>
                        <w:pStyle w:val="Legenda"/>
                        <w:rPr>
                          <w:rFonts w:eastAsia="Calibri" w:cs="Times New Roman"/>
                          <w:noProof/>
                        </w:rPr>
                      </w:pPr>
                      <w:bookmarkStart w:id="168"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Dashboard de</w:t>
                      </w:r>
                      <w:r w:rsidRPr="00E418DD">
                        <w:t xml:space="preserve"> </w:t>
                      </w:r>
                      <w:r>
                        <w:t xml:space="preserve">Volumes do </w:t>
                      </w:r>
                      <w:r w:rsidRPr="00E418DD">
                        <w:t>Portainer Fonte: Próprio autor</w:t>
                      </w:r>
                      <w:bookmarkEnd w:id="168"/>
                    </w:p>
                  </w:txbxContent>
                </v:textbox>
                <w10:wrap type="through"/>
              </v:shape>
            </w:pict>
          </mc:Fallback>
        </mc:AlternateContent>
      </w:r>
      <w:r w:rsidRPr="007F6F71">
        <w:rPr>
          <w:noProof/>
        </w:rPr>
        <w:drawing>
          <wp:anchor distT="0" distB="0" distL="114300" distR="114300" simplePos="0" relativeHeight="251701248" behindDoc="0" locked="0" layoutInCell="1" allowOverlap="1" wp14:anchorId="388C4CB5" wp14:editId="79677DEA">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7777777" w:rsidR="00127DA2" w:rsidRPr="004B3031" w:rsidRDefault="00127DA2" w:rsidP="003E3881">
                            <w:pPr>
                              <w:pStyle w:val="Legenda"/>
                              <w:rPr>
                                <w:rFonts w:eastAsia="Calibri" w:cs="Times New Roman"/>
                                <w:noProof/>
                              </w:rPr>
                            </w:pPr>
                            <w:bookmarkStart w:id="169"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Dashboard de Engine do Portainer Fonte: Próprio autor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7777777" w:rsidR="00127DA2" w:rsidRPr="004B3031" w:rsidRDefault="00127DA2" w:rsidP="003E3881">
                      <w:pPr>
                        <w:pStyle w:val="Legenda"/>
                        <w:rPr>
                          <w:rFonts w:eastAsia="Calibri" w:cs="Times New Roman"/>
                          <w:noProof/>
                        </w:rPr>
                      </w:pPr>
                      <w:bookmarkStart w:id="170"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Dashboard de Engine do Portainer Fonte: Próprio autor</w:t>
                      </w:r>
                      <w:bookmarkEnd w:id="170"/>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77777777" w:rsidR="003E3881" w:rsidRPr="007F6F71" w:rsidRDefault="003E3881" w:rsidP="0035429F">
      <w:pPr>
        <w:pStyle w:val="Ttulo21"/>
        <w:jc w:val="left"/>
        <w:rPr>
          <w:lang w:val="pt-BR"/>
        </w:rPr>
      </w:pPr>
      <w:bookmarkStart w:id="171" w:name="_Toc499416060"/>
      <w:r w:rsidRPr="007F6F71">
        <w:t>4.6 DOCKER SWARM</w:t>
      </w:r>
      <w:bookmarkEnd w:id="171"/>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77777777"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Pr="007F6F71">
        <w:rPr>
          <w:rStyle w:val="Refdenotaderodap"/>
          <w:lang w:eastAsia="x-none"/>
        </w:rPr>
        <w:footnoteReference w:customMarkFollows="1" w:id="18"/>
        <w:t>3</w:t>
      </w:r>
      <w:r w:rsidRPr="007F6F71">
        <w:rPr>
          <w:lang w:eastAsia="x-none"/>
        </w:rPr>
        <w:t xml:space="preserve"> seria: </w:t>
      </w:r>
    </w:p>
    <w:p w14:paraId="24AFA22D" w14:textId="77777777"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Docker Swarm é o nome da ferramenta de clusreização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77777777"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 os nós escravos. Ambos os nós tem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F6F71" w:rsidRDefault="003E3881" w:rsidP="00553AB9">
      <w:pPr>
        <w:pStyle w:val="PargrafodaLista"/>
        <w:numPr>
          <w:ilvl w:val="0"/>
          <w:numId w:val="36"/>
        </w:numPr>
        <w:rPr>
          <w:rFonts w:cs="Times New Roman"/>
          <w:lang w:eastAsia="x-none"/>
        </w:rPr>
      </w:pPr>
      <w:r w:rsidRPr="007F6F71">
        <w:rPr>
          <w:rFonts w:cs="Times New Roman"/>
          <w:lang w:eastAsia="x-none"/>
        </w:rPr>
        <w:t>docker swarm init</w:t>
      </w:r>
    </w:p>
    <w:p w14:paraId="204514BC" w14:textId="77777777" w:rsidR="003E3881" w:rsidRPr="007F6F71" w:rsidRDefault="003E3881" w:rsidP="00595626">
      <w:pPr>
        <w:spacing w:line="360" w:lineRule="auto"/>
        <w:ind w:left="708"/>
        <w:jc w:val="both"/>
        <w:rPr>
          <w:lang w:eastAsia="x-none"/>
        </w:rPr>
      </w:pPr>
      <w:r w:rsidRPr="007F6F71">
        <w:rPr>
          <w:lang w:eastAsia="x-none"/>
        </w:rPr>
        <w:t>A saída deste comando irá ter um token de acesso é a interface de rede que será visível para ser agrupada para os outros hosts:</w:t>
      </w:r>
    </w:p>
    <w:p w14:paraId="15392799" w14:textId="77777777" w:rsidR="003E3881" w:rsidRPr="007F6F71" w:rsidRDefault="003E3881" w:rsidP="00553AB9">
      <w:pPr>
        <w:pStyle w:val="PargrafodaLista"/>
        <w:numPr>
          <w:ilvl w:val="0"/>
          <w:numId w:val="36"/>
        </w:numPr>
        <w:rPr>
          <w:rFonts w:cs="Times New Roman"/>
          <w:lang w:eastAsia="x-none"/>
        </w:rPr>
      </w:pPr>
      <w:r w:rsidRPr="007F6F71">
        <w:rPr>
          <w:rFonts w:cs="Times New Roman"/>
          <w:lang w:eastAsia="x-none"/>
        </w:rPr>
        <w:t>docker swarm join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655D6368" w:rsidR="003E3881" w:rsidRPr="007F6F71" w:rsidRDefault="003E3881" w:rsidP="00553AB9">
      <w:pPr>
        <w:pStyle w:val="PargrafodaLista"/>
        <w:numPr>
          <w:ilvl w:val="1"/>
          <w:numId w:val="34"/>
        </w:numPr>
        <w:rPr>
          <w:rFonts w:cs="Times New Roman"/>
        </w:rPr>
      </w:pPr>
      <w:r w:rsidRPr="007F6F71">
        <w:rPr>
          <w:rFonts w:cs="Times New Roman"/>
          <w:lang w:val="x-none"/>
        </w:rPr>
        <w:t xml:space="preserve">Docker-compose versao 3 : </w:t>
      </w:r>
      <w:r w:rsidR="00B27FCF">
        <w:t>Apêndice</w:t>
      </w:r>
      <w:r w:rsidRPr="007F6F71">
        <w:rPr>
          <w:rFonts w:cs="Times New Roman"/>
          <w:lang w:val="x-none"/>
        </w:rPr>
        <w:t xml:space="preserve"> 12.5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77777777" w:rsidR="003E3881" w:rsidRPr="007F6F71" w:rsidRDefault="003E3881" w:rsidP="00595626">
      <w:pPr>
        <w:spacing w:line="360" w:lineRule="auto"/>
        <w:ind w:firstLine="708"/>
        <w:jc w:val="both"/>
        <w:rPr>
          <w:lang w:eastAsia="x-none"/>
        </w:rPr>
      </w:pPr>
      <w:r w:rsidRPr="007F6F71">
        <w:rPr>
          <w:lang w:eastAsia="x-none"/>
        </w:rPr>
        <w:lastRenderedPageBreak/>
        <w:t xml:space="preserve">Este comando irá fazer o deploy dos serviços, conforme descrito no docker-compose. Diferente da versão 2, neste formato é possível fazer para cada serviço associado um </w:t>
      </w:r>
      <w:r w:rsidRPr="007F6F71">
        <w:rPr>
          <w:highlight w:val="yellow"/>
          <w:lang w:eastAsia="x-none"/>
        </w:rPr>
        <w:t>trecho</w:t>
      </w:r>
      <w:r w:rsidRPr="007F6F71">
        <w:rPr>
          <w:lang w:eastAsia="x-none"/>
        </w:rPr>
        <w:t>, com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restart_policy:</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max_attempts: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update_config:</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failure_action: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max_failure_ratio: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884A89" w:rsidRDefault="003E3881" w:rsidP="00595626">
      <w:pPr>
        <w:spacing w:line="360" w:lineRule="auto"/>
        <w:ind w:left="708"/>
        <w:jc w:val="both"/>
        <w:rPr>
          <w:lang w:val="en-US" w:eastAsia="x-none"/>
        </w:rPr>
      </w:pPr>
      <w:r w:rsidRPr="007F6F71">
        <w:rPr>
          <w:lang w:val="en-US" w:eastAsia="x-none"/>
        </w:rPr>
        <w:t xml:space="preserve">      </w:t>
      </w:r>
      <w:r w:rsidRPr="00884A89">
        <w:rPr>
          <w:lang w:val="en-US" w:eastAsia="x-none"/>
        </w:rPr>
        <w:t>placement:</w:t>
      </w:r>
    </w:p>
    <w:p w14:paraId="1A3D94CE" w14:textId="77777777" w:rsidR="003E3881" w:rsidRPr="00884A89" w:rsidRDefault="003E3881" w:rsidP="00595626">
      <w:pPr>
        <w:spacing w:line="360" w:lineRule="auto"/>
        <w:ind w:left="708"/>
        <w:jc w:val="both"/>
        <w:rPr>
          <w:lang w:val="en-US" w:eastAsia="x-none"/>
        </w:rPr>
      </w:pPr>
      <w:r w:rsidRPr="00884A89">
        <w:rPr>
          <w:lang w:val="en-US" w:eastAsia="x-none"/>
        </w:rPr>
        <w:lastRenderedPageBreak/>
        <w:t xml:space="preserve">        constraints: [node.role == manager]</w:t>
      </w:r>
    </w:p>
    <w:p w14:paraId="47825676" w14:textId="77777777" w:rsidR="003E3881" w:rsidRPr="00884A89" w:rsidRDefault="003E3881" w:rsidP="00595626">
      <w:pPr>
        <w:spacing w:line="360" w:lineRule="auto"/>
        <w:ind w:left="708"/>
        <w:jc w:val="both"/>
        <w:rPr>
          <w:lang w:val="en-US" w:eastAsia="x-none"/>
        </w:rPr>
      </w:pPr>
    </w:p>
    <w:p w14:paraId="6E3BCC79" w14:textId="77777777" w:rsidR="003E3881" w:rsidRPr="007F6F71" w:rsidRDefault="003E3881" w:rsidP="00595626">
      <w:pPr>
        <w:spacing w:line="360" w:lineRule="auto"/>
        <w:ind w:firstLine="708"/>
        <w:jc w:val="both"/>
        <w:rPr>
          <w:lang w:eastAsia="x-none"/>
        </w:rPr>
      </w:pPr>
      <w:r w:rsidRPr="007F6F71">
        <w:rPr>
          <w:lang w:eastAsia="x-none"/>
        </w:rPr>
        <w:t>Para verificação dos serviços disponíveis em cada nó, fiz a utilização de um serviço open-source Visualizer-arm</w:t>
      </w:r>
      <w:r w:rsidRPr="007F6F71">
        <w:rPr>
          <w:rStyle w:val="Refdenotaderodap"/>
          <w:lang w:eastAsia="x-none"/>
        </w:rPr>
        <w:footnoteReference w:customMarkFollows="1" w:id="19"/>
        <w:t>6</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77777777" w:rsidR="00127DA2" w:rsidRPr="00756CE3" w:rsidRDefault="00127DA2" w:rsidP="003E3881">
                            <w:pPr>
                              <w:pStyle w:val="Legenda"/>
                              <w:rPr>
                                <w:noProof/>
                              </w:rPr>
                            </w:pPr>
                            <w:bookmarkStart w:id="172"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r w:rsidRPr="00C86126">
                              <w:t>Visualizer-arm Fonte</w:t>
                            </w:r>
                            <w:r>
                              <w:t>:</w:t>
                            </w:r>
                            <w:r w:rsidRPr="00C86126">
                              <w:t xml:space="preserve"> Pr</w:t>
                            </w:r>
                            <w:r>
                              <w:t>óprio autor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77777777" w:rsidR="00127DA2" w:rsidRPr="00756CE3" w:rsidRDefault="00127DA2" w:rsidP="003E3881">
                      <w:pPr>
                        <w:pStyle w:val="Legenda"/>
                        <w:rPr>
                          <w:noProof/>
                        </w:rPr>
                      </w:pPr>
                      <w:bookmarkStart w:id="173"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r w:rsidRPr="00C86126">
                        <w:t>Visualizer-arm Fonte</w:t>
                      </w:r>
                      <w:r>
                        <w:t>:</w:t>
                      </w:r>
                      <w:r w:rsidRPr="00C86126">
                        <w:t xml:space="preserve"> Pr</w:t>
                      </w:r>
                      <w:r>
                        <w:t>óprio autor</w:t>
                      </w:r>
                      <w:bookmarkEnd w:id="173"/>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F6F71" w:rsidRDefault="003E3881" w:rsidP="00DC4D7B">
      <w:pPr>
        <w:pStyle w:val="PargrafodaLista"/>
        <w:numPr>
          <w:ilvl w:val="0"/>
          <w:numId w:val="36"/>
        </w:numPr>
        <w:rPr>
          <w:rFonts w:cs="Times New Roman"/>
          <w:lang w:val="en-US" w:eastAsia="x-none"/>
        </w:rPr>
      </w:pPr>
      <w:r w:rsidRPr="007F6F71">
        <w:rPr>
          <w:rFonts w:cs="Times New Roman"/>
          <w:lang w:val="en-US" w:eastAsia="x-none"/>
        </w:rPr>
        <w:lastRenderedPageBreak/>
        <w:t>docker service create --name web-nginx --replicas 4 --restart-max-attempts 3 --restart-window 5s --rollback-delay 3s --workdir /myapp/ -p 8080:80 nginx:alpine</w:t>
      </w:r>
    </w:p>
    <w:p w14:paraId="7FA5A588" w14:textId="77777777" w:rsidR="003E3881" w:rsidRPr="007F6F71" w:rsidRDefault="003E3881" w:rsidP="0035429F">
      <w:pPr>
        <w:spacing w:line="360" w:lineRule="auto"/>
        <w:ind w:firstLine="709"/>
        <w:rPr>
          <w:lang w:val="en-US" w:eastAsia="x-none"/>
        </w:rPr>
      </w:pPr>
    </w:p>
    <w:p w14:paraId="10CC51CA" w14:textId="77777777" w:rsidR="003E3881" w:rsidRPr="007F6F71" w:rsidRDefault="003E3881" w:rsidP="0035429F">
      <w:pPr>
        <w:pStyle w:val="Ttulo21"/>
        <w:jc w:val="left"/>
      </w:pPr>
      <w:bookmarkStart w:id="174" w:name="_Toc496802708"/>
      <w:bookmarkStart w:id="175" w:name="_Toc496802937"/>
      <w:bookmarkStart w:id="176" w:name="_Toc499416061"/>
      <w:bookmarkStart w:id="177" w:name="_Toc495785711"/>
      <w:r w:rsidRPr="007F6F71">
        <w:t xml:space="preserve">4.7 PLAY WITH </w:t>
      </w:r>
      <w:bookmarkEnd w:id="174"/>
      <w:bookmarkEnd w:id="175"/>
      <w:r w:rsidRPr="007F6F71">
        <w:t>DOCKER</w:t>
      </w:r>
      <w:bookmarkEnd w:id="176"/>
    </w:p>
    <w:p w14:paraId="096A5DC5"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uma engine de testes do seu próprio laboratório, daqual é possível acessar através do link: </w:t>
      </w:r>
      <w:hyperlink r:id="rId60" w:history="1">
        <w:r w:rsidRPr="007F6F71">
          <w:rPr>
            <w:rStyle w:val="Hiperlink"/>
            <w:lang w:val="x-none" w:eastAsia="x-none"/>
          </w:rPr>
          <w:t>http://labs.play-with-docker.com</w:t>
        </w:r>
      </w:hyperlink>
      <w:r w:rsidRPr="007F6F71">
        <w:rPr>
          <w:lang w:val="x-none" w:eastAsia="x-none"/>
        </w:rPr>
        <w:t>.</w:t>
      </w:r>
    </w:p>
    <w:p w14:paraId="509C088F"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Pr="007F6F71">
        <w:rPr>
          <w:rStyle w:val="Refdenotaderodap"/>
          <w:lang w:val="x-none" w:eastAsia="x-none"/>
        </w:rPr>
        <w:footnoteReference w:customMarkFollows="1" w:id="20"/>
        <w:t>7</w:t>
      </w:r>
      <w:r w:rsidRPr="007F6F71">
        <w:rPr>
          <w:lang w:val="x-none" w:eastAsia="x-none"/>
        </w:rPr>
        <w:t xml:space="preserve"> </w:t>
      </w:r>
    </w:p>
    <w:p w14:paraId="0D01466C" w14:textId="77777777" w:rsidR="003E3881" w:rsidRPr="007F6F71" w:rsidRDefault="003E3881" w:rsidP="00595626">
      <w:pPr>
        <w:spacing w:line="360" w:lineRule="auto"/>
        <w:ind w:firstLine="709"/>
        <w:jc w:val="both"/>
        <w:rPr>
          <w:lang w:val="x-none" w:eastAsia="x-none"/>
        </w:rPr>
      </w:pPr>
      <w:r w:rsidRPr="007F6F71">
        <w:rPr>
          <w:noProof/>
        </w:rPr>
        <mc:AlternateContent>
          <mc:Choice Requires="wps">
            <w:drawing>
              <wp:anchor distT="0" distB="0" distL="114300" distR="114300" simplePos="0" relativeHeight="251708416" behindDoc="0" locked="0" layoutInCell="1" allowOverlap="1" wp14:anchorId="477C6AE1" wp14:editId="0B1D1ED2">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7777777" w:rsidR="00127DA2" w:rsidRPr="007C3224" w:rsidRDefault="00127DA2" w:rsidP="003E3881">
                            <w:pPr>
                              <w:pStyle w:val="Legenda"/>
                              <w:rPr>
                                <w:rFonts w:eastAsia="Calibri" w:cs="Times New Roman"/>
                                <w:noProof/>
                                <w:lang w:val="en-US"/>
                              </w:rPr>
                            </w:pPr>
                            <w:bookmarkStart w:id="178"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7777777" w:rsidR="00127DA2" w:rsidRPr="007C3224" w:rsidRDefault="00127DA2" w:rsidP="003E3881">
                      <w:pPr>
                        <w:pStyle w:val="Legenda"/>
                        <w:rPr>
                          <w:rFonts w:eastAsia="Calibri" w:cs="Times New Roman"/>
                          <w:noProof/>
                          <w:lang w:val="en-US"/>
                        </w:rPr>
                      </w:pPr>
                      <w:bookmarkStart w:id="179"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9"/>
                    </w:p>
                  </w:txbxContent>
                </v:textbox>
                <w10:wrap type="through"/>
              </v:shape>
            </w:pict>
          </mc:Fallback>
        </mc:AlternateContent>
      </w:r>
      <w:r w:rsidRPr="007F6F71">
        <w:rPr>
          <w:noProof/>
        </w:rPr>
        <w:drawing>
          <wp:anchor distT="0" distB="0" distL="114300" distR="114300" simplePos="0" relativeHeight="251694080" behindDoc="0" locked="0" layoutInCell="1" allowOverlap="1" wp14:anchorId="77341309" wp14:editId="23CB3BAE">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Pr="007F6F71">
        <w:rPr>
          <w:lang w:val="x-none" w:eastAsia="x-none"/>
        </w:rPr>
        <w:t>Maiores informações podem ser obtidas no github do projeto</w:t>
      </w:r>
      <w:r w:rsidRPr="007F6F71">
        <w:rPr>
          <w:rStyle w:val="Refdenotaderodap"/>
          <w:lang w:val="x-none" w:eastAsia="x-none"/>
        </w:rPr>
        <w:footnoteReference w:customMarkFollows="1" w:id="21"/>
        <w:t>8</w:t>
      </w:r>
      <w:r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77777777"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Pr="007F6F71">
        <w:rPr>
          <w:rStyle w:val="Refdenotaderodap"/>
          <w:color w:val="000000" w:themeColor="text1"/>
          <w:lang w:eastAsia="en-US"/>
        </w:rPr>
        <w:footnoteReference w:customMarkFollows="1" w:id="22"/>
        <w:t>9</w:t>
      </w:r>
      <w:r w:rsidRPr="007F6F71">
        <w:rPr>
          <w:color w:val="000000" w:themeColor="text1"/>
          <w:lang w:eastAsia="en-US"/>
        </w:rPr>
        <w:t xml:space="preserve"> simples que ajuda bastante. Existem outros treinamentos</w:t>
      </w:r>
      <w:r w:rsidRPr="007F6F71">
        <w:rPr>
          <w:rStyle w:val="Refdenotaderodap"/>
          <w:color w:val="000000" w:themeColor="text1"/>
          <w:lang w:eastAsia="en-US"/>
        </w:rPr>
        <w:footnoteReference w:customMarkFollows="1" w:id="23"/>
        <w:t>10</w:t>
      </w:r>
      <w:r w:rsidRPr="007F6F71">
        <w:rPr>
          <w:color w:val="000000" w:themeColor="text1"/>
          <w:lang w:eastAsia="en-US"/>
        </w:rPr>
        <w:t xml:space="preserve">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“docker-machine-drive-pwd”</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lastRenderedPageBreak/>
        <w:t>Este drive está disponível no github:</w:t>
      </w:r>
    </w:p>
    <w:p w14:paraId="14466DD5" w14:textId="77777777" w:rsidR="003E3881" w:rsidRPr="006B0644" w:rsidRDefault="00127DA2" w:rsidP="00F20F71">
      <w:pPr>
        <w:pStyle w:val="PargrafodaLista"/>
        <w:numPr>
          <w:ilvl w:val="0"/>
          <w:numId w:val="23"/>
        </w:numPr>
        <w:rPr>
          <w:rFonts w:cs="Times New Roman"/>
          <w:color w:val="000000" w:themeColor="text1"/>
          <w:sz w:val="24"/>
        </w:rPr>
      </w:pPr>
      <w:hyperlink r:id="rId62"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r w:rsidRPr="007F6F71">
        <w:rPr>
          <w:color w:val="000000" w:themeColor="text1"/>
          <w:lang w:val="en-US"/>
        </w:rPr>
        <w:t>Através do comando: docker-machine create -d pwd --pwd-url &lt;url-do-play-with-docker&gt;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7F6F71" w:rsidRDefault="003E3881" w:rsidP="00F20F71">
      <w:pPr>
        <w:pStyle w:val="PargrafodaLista"/>
        <w:numPr>
          <w:ilvl w:val="0"/>
          <w:numId w:val="26"/>
        </w:numPr>
        <w:rPr>
          <w:rFonts w:cs="Times New Roman"/>
          <w:color w:val="000000" w:themeColor="text1"/>
          <w:lang w:val="en-US"/>
        </w:rPr>
      </w:pPr>
      <w:r w:rsidRPr="007F6F71">
        <w:rPr>
          <w:rFonts w:cs="Times New Roman"/>
          <w:color w:val="000000" w:themeColor="text1"/>
          <w:lang w:val="en-US"/>
        </w:rPr>
        <w:t xml:space="preserve">docker-machine create -d pwd --pwd-url </w:t>
      </w:r>
      <w:hyperlink r:id="rId63" w:history="1">
        <w:r w:rsidRPr="007F6F71">
          <w:rPr>
            <w:rStyle w:val="Hiperlink"/>
            <w:rFonts w:cs="Times New Roman"/>
            <w:lang w:val="en-US"/>
          </w:rPr>
          <w:t>https://labs.play-with-docker.co</w:t>
        </w:r>
      </w:hyperlink>
    </w:p>
    <w:p w14:paraId="2EAF3E9A" w14:textId="77777777" w:rsidR="003E3881" w:rsidRPr="007F6F71" w:rsidRDefault="003E3881" w:rsidP="00595626">
      <w:pPr>
        <w:spacing w:line="360" w:lineRule="auto"/>
        <w:jc w:val="both"/>
        <w:rPr>
          <w:lang w:val="x-none" w:eastAsia="x-none"/>
        </w:rPr>
      </w:pPr>
      <w:r w:rsidRPr="007F6F71">
        <w:rPr>
          <w:color w:val="000000" w:themeColor="text1"/>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7777777" w:rsidR="003E3881" w:rsidRPr="007F6F71" w:rsidRDefault="003E3881" w:rsidP="0035429F">
      <w:pPr>
        <w:spacing w:line="360" w:lineRule="auto"/>
        <w:rPr>
          <w:color w:val="000000" w:themeColor="text1"/>
        </w:rPr>
      </w:pPr>
      <w:r w:rsidRPr="007F6F71">
        <w:rPr>
          <w:noProof/>
        </w:rPr>
        <mc:AlternateContent>
          <mc:Choice Requires="wps">
            <w:drawing>
              <wp:anchor distT="0" distB="0" distL="114300" distR="114300" simplePos="0" relativeHeight="251709440" behindDoc="0" locked="0" layoutInCell="1" allowOverlap="1" wp14:anchorId="46BD3BFB" wp14:editId="64B2E7B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77777777" w:rsidR="00127DA2" w:rsidRPr="007C3224" w:rsidRDefault="00127DA2" w:rsidP="003E3881">
                            <w:pPr>
                              <w:pStyle w:val="Legenda"/>
                              <w:rPr>
                                <w:rFonts w:eastAsia="Calibri" w:cs="Times New Roman"/>
                                <w:noProof/>
                                <w:color w:val="000000" w:themeColor="text1"/>
                                <w:lang w:val="en-US"/>
                              </w:rPr>
                            </w:pPr>
                            <w:bookmarkStart w:id="180"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77777777" w:rsidR="00127DA2" w:rsidRPr="007C3224" w:rsidRDefault="00127DA2" w:rsidP="003E3881">
                      <w:pPr>
                        <w:pStyle w:val="Legenda"/>
                        <w:rPr>
                          <w:rFonts w:eastAsia="Calibri" w:cs="Times New Roman"/>
                          <w:noProof/>
                          <w:color w:val="000000" w:themeColor="text1"/>
                          <w:lang w:val="en-US"/>
                        </w:rPr>
                      </w:pPr>
                      <w:bookmarkStart w:id="181"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81"/>
                    </w:p>
                  </w:txbxContent>
                </v:textbox>
                <w10:wrap type="through"/>
              </v:shape>
            </w:pict>
          </mc:Fallback>
        </mc:AlternateContent>
      </w:r>
      <w:r w:rsidRPr="007F6F71">
        <w:rPr>
          <w:noProof/>
          <w:color w:val="000000" w:themeColor="text1"/>
        </w:rPr>
        <w:drawing>
          <wp:anchor distT="0" distB="0" distL="114300" distR="114300" simplePos="0" relativeHeight="251695104" behindDoc="0" locked="0" layoutInCell="1" allowOverlap="1" wp14:anchorId="3E7162E1" wp14:editId="1EEB1913">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77777777" w:rsidR="003E3881" w:rsidRPr="007F6F71" w:rsidRDefault="003E3881" w:rsidP="0035429F">
      <w:pPr>
        <w:spacing w:line="360" w:lineRule="auto"/>
        <w:rPr>
          <w:lang w:eastAsia="en-US"/>
        </w:rPr>
      </w:pPr>
      <w:r w:rsidRPr="007F6F71">
        <w:rPr>
          <w:noProof/>
        </w:rPr>
        <w:lastRenderedPageBreak/>
        <mc:AlternateContent>
          <mc:Choice Requires="wps">
            <w:drawing>
              <wp:anchor distT="0" distB="0" distL="114300" distR="114300" simplePos="0" relativeHeight="251710464" behindDoc="0" locked="0" layoutInCell="1" allowOverlap="1" wp14:anchorId="3C2D9E62" wp14:editId="3D21DD15">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77777777" w:rsidR="00127DA2" w:rsidRPr="00780A29" w:rsidRDefault="00127DA2" w:rsidP="003E3881">
                            <w:pPr>
                              <w:pStyle w:val="Legenda"/>
                              <w:rPr>
                                <w:rFonts w:eastAsia="Calibri" w:cs="Times New Roman"/>
                                <w:noProof/>
                              </w:rPr>
                            </w:pPr>
                            <w:bookmarkStart w:id="182"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r w:rsidRPr="004217FE">
                              <w:t>Template do Play with Docker Fonte: http://host3.labs.play-with-docker.com/p/9fe5a73e-9d79-4b61-9c01-3365068d8bd2#9fe5a73e_node2</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77777777" w:rsidR="00127DA2" w:rsidRPr="00780A29" w:rsidRDefault="00127DA2" w:rsidP="003E3881">
                      <w:pPr>
                        <w:pStyle w:val="Legenda"/>
                        <w:rPr>
                          <w:rFonts w:eastAsia="Calibri" w:cs="Times New Roman"/>
                          <w:noProof/>
                        </w:rPr>
                      </w:pPr>
                      <w:bookmarkStart w:id="183"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r w:rsidRPr="004217FE">
                        <w:t>Template do Play with Docker Fonte: http://host3.labs.play-with-docker.com/p/9fe5a73e-9d79-4b61-9c01-3365068d8bd2#9fe5a73e_node2</w:t>
                      </w:r>
                      <w:bookmarkEnd w:id="183"/>
                    </w:p>
                  </w:txbxContent>
                </v:textbox>
                <w10:wrap type="through"/>
              </v:shape>
            </w:pict>
          </mc:Fallback>
        </mc:AlternateContent>
      </w:r>
      <w:r w:rsidRPr="007F6F71">
        <w:rPr>
          <w:noProof/>
        </w:rPr>
        <w:drawing>
          <wp:anchor distT="0" distB="0" distL="114300" distR="114300" simplePos="0" relativeHeight="251696128" behindDoc="0" locked="0" layoutInCell="1" allowOverlap="1" wp14:anchorId="572B5368" wp14:editId="342BA263">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4" w:name="_Toc496802709"/>
      <w:bookmarkStart w:id="185" w:name="_Toc496802938"/>
    </w:p>
    <w:p w14:paraId="5362851E" w14:textId="77777777" w:rsidR="003E3881" w:rsidRPr="007F6F71" w:rsidRDefault="003E3881" w:rsidP="0035429F">
      <w:pPr>
        <w:pStyle w:val="Ttulo21"/>
        <w:jc w:val="left"/>
      </w:pPr>
      <w:bookmarkStart w:id="186" w:name="_Toc499416062"/>
      <w:r w:rsidRPr="007F6F71">
        <w:t xml:space="preserve">4.8 </w:t>
      </w:r>
      <w:bookmarkEnd w:id="184"/>
      <w:bookmarkEnd w:id="185"/>
      <w:r w:rsidRPr="007F6F71">
        <w:t>COMUNIDADE E EMPRESARIAL</w:t>
      </w:r>
      <w:bookmarkEnd w:id="186"/>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lastRenderedPageBreak/>
        <w:drawing>
          <wp:anchor distT="0" distB="0" distL="114300" distR="114300" simplePos="0" relativeHeight="251711488" behindDoc="0" locked="0" layoutInCell="1" allowOverlap="1" wp14:anchorId="09016F22" wp14:editId="1711238D">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6">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77777777" w:rsidR="00127DA2" w:rsidRPr="002765C8" w:rsidRDefault="00127DA2" w:rsidP="003E3881">
                            <w:pPr>
                              <w:pStyle w:val="Legenda"/>
                              <w:rPr>
                                <w:rFonts w:eastAsia="Calibri" w:cs="Times New Roman"/>
                                <w:noProof/>
                              </w:rPr>
                            </w:pPr>
                            <w:bookmarkStart w:id="187"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Telegram Fonte: https://t.me/dockerbr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77777777" w:rsidR="00127DA2" w:rsidRPr="002765C8" w:rsidRDefault="00127DA2" w:rsidP="003E3881">
                      <w:pPr>
                        <w:pStyle w:val="Legenda"/>
                        <w:rPr>
                          <w:rFonts w:eastAsia="Calibri" w:cs="Times New Roman"/>
                          <w:noProof/>
                        </w:rPr>
                      </w:pPr>
                      <w:bookmarkStart w:id="188"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Telegram Fonte: https://t.me/dockerbr</w:t>
                      </w:r>
                      <w:bookmarkEnd w:id="188"/>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77777777" w:rsidR="00127DA2" w:rsidRPr="008277C3" w:rsidRDefault="00127DA2" w:rsidP="003E3881">
                            <w:pPr>
                              <w:pStyle w:val="Legenda"/>
                              <w:rPr>
                                <w:rFonts w:eastAsia="Calibri" w:cs="Times New Roman"/>
                                <w:noProof/>
                              </w:rPr>
                            </w:pPr>
                            <w:bookmarkStart w:id="189"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Annoucements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77777777" w:rsidR="00127DA2" w:rsidRPr="008277C3" w:rsidRDefault="00127DA2" w:rsidP="003E3881">
                      <w:pPr>
                        <w:pStyle w:val="Legenda"/>
                        <w:rPr>
                          <w:rFonts w:eastAsia="Calibri" w:cs="Times New Roman"/>
                          <w:noProof/>
                        </w:rPr>
                      </w:pPr>
                      <w:bookmarkStart w:id="190"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Annoucements do Slack Fonte: Próprio autor</w:t>
                      </w:r>
                      <w:bookmarkEnd w:id="190"/>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77777777" w:rsidR="00127DA2" w:rsidRPr="00542020" w:rsidRDefault="00127DA2" w:rsidP="003E3881">
                            <w:pPr>
                              <w:pStyle w:val="Legenda"/>
                              <w:rPr>
                                <w:rFonts w:eastAsia="Calibri" w:cs="Times New Roman"/>
                                <w:noProof/>
                              </w:rPr>
                            </w:pPr>
                            <w:bookmarkStart w:id="191"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Random</w:t>
                            </w:r>
                            <w:r w:rsidRPr="00417155">
                              <w:t xml:space="preserve"> do Slack Fonte: Próprio autor</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77777777" w:rsidR="00127DA2" w:rsidRPr="00542020" w:rsidRDefault="00127DA2" w:rsidP="003E3881">
                      <w:pPr>
                        <w:pStyle w:val="Legenda"/>
                        <w:rPr>
                          <w:rFonts w:eastAsia="Calibri" w:cs="Times New Roman"/>
                          <w:noProof/>
                        </w:rPr>
                      </w:pPr>
                      <w:bookmarkStart w:id="192"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Random</w:t>
                      </w:r>
                      <w:r w:rsidRPr="00417155">
                        <w:t xml:space="preserve"> do Slack Fonte: Próprio autor</w:t>
                      </w:r>
                      <w:bookmarkEnd w:id="192"/>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anualmente uma conferência a Docker Conf</w:t>
      </w:r>
      <w:r w:rsidRPr="007F6F71">
        <w:rPr>
          <w:rStyle w:val="Refdenotaderodap"/>
          <w:lang w:val="x-none" w:eastAsia="x-none"/>
        </w:rPr>
        <w:footnoteReference w:customMarkFollows="1" w:id="24"/>
        <w:t>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(DockerHub),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77777777" w:rsidR="003E3881" w:rsidRPr="004A22E0" w:rsidRDefault="003E3881" w:rsidP="004A22E0">
      <w:pPr>
        <w:pStyle w:val="Ttulo3"/>
        <w:rPr>
          <w:rFonts w:ascii="Times New Roman" w:hAnsi="Times New Roman"/>
          <w:b/>
          <w:sz w:val="26"/>
          <w:szCs w:val="26"/>
        </w:rPr>
      </w:pPr>
      <w:bookmarkStart w:id="193" w:name="_Toc499416063"/>
      <w:r w:rsidRPr="004A22E0">
        <w:rPr>
          <w:rFonts w:ascii="Times New Roman" w:hAnsi="Times New Roman"/>
          <w:b/>
          <w:sz w:val="26"/>
          <w:szCs w:val="26"/>
        </w:rPr>
        <w:t>4.8.1 Empresarial</w:t>
      </w:r>
      <w:bookmarkEnd w:id="193"/>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Esta versão da plataforma é de utilização exclusiva para Data Centers,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(deploy) de gerenciamento com suporte.</w:t>
      </w:r>
    </w:p>
    <w:p w14:paraId="2171E12A" w14:textId="77777777"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Pr="007F6F71">
        <w:rPr>
          <w:rStyle w:val="Refdenotaderodap"/>
          <w:lang w:val="x-none" w:eastAsia="x-none"/>
        </w:rPr>
        <w:footnoteReference w:id="25"/>
      </w:r>
      <w:r w:rsidRPr="007F6F71">
        <w:rPr>
          <w:lang w:val="x-none" w:eastAsia="x-none"/>
        </w:rPr>
        <w:t>, daqual é possível comprear imagens certificadas e alguns templates prontos para deploy como o EC2 AWS</w:t>
      </w:r>
      <w:r w:rsidRPr="007F6F71">
        <w:rPr>
          <w:rStyle w:val="Refdenotaderodap"/>
          <w:lang w:val="x-none" w:eastAsia="x-none"/>
        </w:rPr>
        <w:footnoteReference w:id="26"/>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2E6ABDB8"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Pr="007F6F71">
        <w:rPr>
          <w:rStyle w:val="Refdenotaderodap"/>
          <w:lang w:val="x-none" w:eastAsia="x-none"/>
        </w:rPr>
        <w:footnoteReference w:id="27"/>
      </w:r>
      <w:r w:rsidRPr="007F6F71">
        <w:rPr>
          <w:lang w:val="x-none" w:eastAsia="x-none"/>
        </w:rPr>
        <w:t xml:space="preserve">; A plataforma Bluemix da </w:t>
      </w:r>
      <w:r w:rsidRPr="00A633D2">
        <w:rPr>
          <w:i/>
          <w:lang w:val="x-none" w:eastAsia="x-none"/>
        </w:rPr>
        <w:t>IBM</w:t>
      </w:r>
      <w:r w:rsidR="00AC76F0">
        <w:rPr>
          <w:i/>
          <w:lang w:val="x-none" w:eastAsia="x-none"/>
        </w:rPr>
        <w:t>®</w:t>
      </w:r>
      <w:r w:rsidRPr="007F6F71">
        <w:rPr>
          <w:rStyle w:val="Refdenotaderodap"/>
          <w:lang w:val="x-none" w:eastAsia="x-none"/>
        </w:rPr>
        <w:footnoteReference w:id="28"/>
      </w:r>
      <w:r w:rsidRPr="007F6F71">
        <w:rPr>
          <w:lang w:val="x-none" w:eastAsia="x-none"/>
        </w:rPr>
        <w:t xml:space="preserve"> (PaaS) utiliza o Kubernet que é baseado na tecnologia de Docker container. A mesma até permite fazer deploy da imagem gerada no Docker diretamente para a plataforma do Bluemix</w:t>
      </w:r>
    </w:p>
    <w:p w14:paraId="309DC09A" w14:textId="77777777" w:rsidR="003E3881" w:rsidRPr="007F6F71" w:rsidRDefault="003E3881" w:rsidP="0035429F">
      <w:pPr>
        <w:spacing w:line="360" w:lineRule="auto"/>
        <w:rPr>
          <w:lang w:val="x-none" w:eastAsia="x-none"/>
        </w:rPr>
      </w:pPr>
    </w:p>
    <w:p w14:paraId="2EF29D00" w14:textId="77777777" w:rsidR="003E3881" w:rsidRPr="007F6F71" w:rsidRDefault="003E3881" w:rsidP="0035429F">
      <w:pPr>
        <w:spacing w:line="360" w:lineRule="auto"/>
        <w:rPr>
          <w:lang w:val="x-none" w:eastAsia="x-none"/>
        </w:rPr>
      </w:pPr>
      <w:r w:rsidRPr="007F6F71">
        <w:rPr>
          <w:lang w:val="x-none" w:eastAsia="x-none"/>
        </w:rPr>
        <w:br w:type="page"/>
      </w:r>
    </w:p>
    <w:p w14:paraId="2C7DE6A9" w14:textId="77777777" w:rsidR="003E3881" w:rsidRPr="007F6F71" w:rsidRDefault="003E3881" w:rsidP="004A22E0">
      <w:pPr>
        <w:pStyle w:val="Ttulo11"/>
        <w:numPr>
          <w:ilvl w:val="0"/>
          <w:numId w:val="0"/>
        </w:numPr>
        <w:ind w:left="1069"/>
      </w:pPr>
      <w:bookmarkStart w:id="194" w:name="_Toc496802710"/>
      <w:bookmarkStart w:id="195" w:name="_Toc496802939"/>
      <w:bookmarkStart w:id="196" w:name="_Toc499416064"/>
      <w:bookmarkEnd w:id="177"/>
      <w:r w:rsidRPr="007F6F71">
        <w:rPr>
          <w:lang w:val="pt-BR"/>
        </w:rPr>
        <w:lastRenderedPageBreak/>
        <w:t>5</w:t>
      </w:r>
      <w:r w:rsidRPr="007F6F71">
        <w:t xml:space="preserve"> BOAS PRÁTICAS DE CONSTRUÇÃO DA APLICAÇÃO (DOZE FATORES)</w:t>
      </w:r>
      <w:bookmarkEnd w:id="194"/>
      <w:bookmarkEnd w:id="195"/>
      <w:bookmarkEnd w:id="196"/>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web apps</w:t>
      </w:r>
      <w:r w:rsidRPr="007F6F71">
        <w:rPr>
          <w:color w:val="000000"/>
        </w:rPr>
        <w:t>, ou </w:t>
      </w:r>
      <w:r w:rsidRPr="007F6F71">
        <w:rPr>
          <w:i/>
          <w:iCs/>
          <w:color w:val="000000"/>
        </w:rPr>
        <w:t>software como serviço</w:t>
      </w:r>
      <w:r w:rsidRPr="007F6F71">
        <w:rPr>
          <w:color w:val="000000"/>
        </w:rPr>
        <w:t xml:space="preserve">. </w:t>
      </w:r>
    </w:p>
    <w:p w14:paraId="1E947B1C" w14:textId="77777777"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Pr="007F6F71">
        <w:rPr>
          <w:rStyle w:val="Refdenotaderodap"/>
          <w:rFonts w:eastAsia="Times New Roman"/>
        </w:rPr>
        <w:footnoteReference w:customMarkFollows="1" w:id="29"/>
        <w:t>9</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77777777"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w:t>
      </w:r>
      <w:r w:rsidRPr="007F6F71">
        <w:rPr>
          <w:rStyle w:val="Refdenotaderodap"/>
          <w:color w:val="000000"/>
        </w:rPr>
        <w:footnoteReference w:customMarkFollows="1" w:id="30"/>
        <w:t>10</w:t>
      </w:r>
      <w:r w:rsidRPr="007F6F71">
        <w:rPr>
          <w:color w:val="000000"/>
        </w:rPr>
        <w:t xml:space="preserve"> pode ser aplicada a aplicações escritas em qualquer linguagem de programação, e que utilizem qualquer combinação de serviços de suportes: banco de dados, filas, cache de memória e etc.</w:t>
      </w:r>
    </w:p>
    <w:p w14:paraId="0A7F30A5" w14:textId="77777777" w:rsidR="003E3881" w:rsidRPr="007F6F71" w:rsidRDefault="003E3881" w:rsidP="0035429F">
      <w:pPr>
        <w:pStyle w:val="Ttulo21"/>
        <w:jc w:val="left"/>
        <w:rPr>
          <w:vertAlign w:val="superscript"/>
        </w:rPr>
      </w:pPr>
      <w:bookmarkStart w:id="197" w:name="_Toc499416065"/>
      <w:r w:rsidRPr="007F6F71">
        <w:rPr>
          <w:color w:val="000000"/>
        </w:rPr>
        <w:lastRenderedPageBreak/>
        <w:t xml:space="preserve">5.1 </w:t>
      </w:r>
      <w:r w:rsidRPr="007F6F71">
        <w:t>OS DOZE FATORES</w:t>
      </w:r>
      <w:bookmarkEnd w:id="197"/>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Build, release, run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Descartabilidade - Maximizar a robustez com inicialização e desligamento rápido.</w:t>
      </w:r>
    </w:p>
    <w:p w14:paraId="75C697B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(Dev/Prod)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de Admin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77777777" w:rsidR="003E3881" w:rsidRPr="007F6F71" w:rsidRDefault="003E3881" w:rsidP="004A22E0">
      <w:pPr>
        <w:pStyle w:val="Ttulo11"/>
        <w:numPr>
          <w:ilvl w:val="0"/>
          <w:numId w:val="0"/>
        </w:numPr>
        <w:ind w:left="1069"/>
      </w:pPr>
      <w:bookmarkStart w:id="198" w:name="_Toc499416066"/>
      <w:bookmarkStart w:id="199" w:name="_Toc496802711"/>
      <w:bookmarkStart w:id="200" w:name="_Toc496802940"/>
      <w:r w:rsidRPr="007F6F71">
        <w:lastRenderedPageBreak/>
        <w:t>6 SOFTWARE</w:t>
      </w:r>
      <w:r w:rsidRPr="007F6F71">
        <w:rPr>
          <w:lang w:val="pt-BR"/>
        </w:rPr>
        <w:t>S</w:t>
      </w:r>
      <w:r w:rsidRPr="007F6F71">
        <w:t xml:space="preserve"> DE </w:t>
      </w:r>
      <w:r w:rsidRPr="007F6F71">
        <w:rPr>
          <w:lang w:val="pt-BR"/>
        </w:rPr>
        <w:t>ORQUESTRAÇÃO</w:t>
      </w:r>
      <w:bookmarkEnd w:id="198"/>
      <w:r w:rsidRPr="007F6F71">
        <w:rPr>
          <w:lang w:val="pt-BR"/>
        </w:rPr>
        <w:t xml:space="preserve"> </w:t>
      </w:r>
      <w:bookmarkEnd w:id="199"/>
      <w:bookmarkEnd w:id="200"/>
    </w:p>
    <w:p w14:paraId="4B1FD792" w14:textId="77777777" w:rsidR="003E3881" w:rsidRPr="007F6F71" w:rsidRDefault="003E3881" w:rsidP="00595626">
      <w:pPr>
        <w:spacing w:line="360" w:lineRule="auto"/>
        <w:ind w:firstLine="708"/>
        <w:jc w:val="both"/>
      </w:pPr>
      <w:r w:rsidRPr="007F6F71">
        <w:t>Existem algumas Plataformas (PaaS) para gerenciamento de containers e serviços nos ambientes (QA, STAGING e PROD).</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Dentre estas plataformas se destacam algumas, como: Tsuru, Kubernet é Vagran.</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77777777" w:rsidR="003E3881" w:rsidRPr="007F6F71" w:rsidRDefault="003E3881" w:rsidP="00595626">
      <w:pPr>
        <w:spacing w:line="360" w:lineRule="auto"/>
        <w:ind w:firstLine="708"/>
        <w:jc w:val="both"/>
        <w:rPr>
          <w:lang w:eastAsia="x-none"/>
        </w:rPr>
      </w:pPr>
      <w:r w:rsidRPr="007F6F71">
        <w:rPr>
          <w:lang w:eastAsia="x-none"/>
        </w:rPr>
        <w:t>Um outro provedor/empresa que alavancou esse conhecimento sobre virtualização, foi a Amazon, com seus serviços em AWS; os mesmos são segregados em agregação de serviços e monetização por usabilidade dos mesmos.</w:t>
      </w:r>
    </w:p>
    <w:p w14:paraId="04A9E91D" w14:textId="77777777" w:rsidR="003E3881" w:rsidRPr="007F6F71" w:rsidRDefault="003E3881" w:rsidP="00595626">
      <w:pPr>
        <w:spacing w:line="360" w:lineRule="auto"/>
        <w:ind w:firstLine="708"/>
        <w:jc w:val="both"/>
        <w:rPr>
          <w:lang w:eastAsia="x-none"/>
        </w:rPr>
      </w:pPr>
      <w:r w:rsidRPr="007F6F71">
        <w:rPr>
          <w:lang w:eastAsia="x-none"/>
        </w:rPr>
        <w:t>Algumas dessas PaaS, citadas possuem integração com a AWS.</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77777777" w:rsidR="003E3881" w:rsidRPr="007F6F71" w:rsidRDefault="003E3881" w:rsidP="00595626">
      <w:pPr>
        <w:spacing w:line="360" w:lineRule="auto"/>
        <w:ind w:firstLine="708"/>
        <w:jc w:val="both"/>
        <w:rPr>
          <w:lang w:eastAsia="x-none"/>
        </w:rPr>
      </w:pPr>
      <w:r w:rsidRPr="007F6F71">
        <w:rPr>
          <w:lang w:eastAsia="x-none"/>
        </w:rPr>
        <w:t>O mesmo utiliza a PaaS do Tsuru, em infra própria; porém fazem deploy em cloud com o Kebernets e na AWS; fazem deploys de testes para assegurar que o serviço está disponível de redes externas e apontam para a própria infra-estrutura.</w:t>
      </w:r>
    </w:p>
    <w:p w14:paraId="2001FADB" w14:textId="77777777" w:rsidR="003E3881" w:rsidRPr="007F6F71" w:rsidRDefault="003E3881" w:rsidP="00595626">
      <w:pPr>
        <w:spacing w:line="360" w:lineRule="auto"/>
        <w:ind w:firstLine="708"/>
        <w:jc w:val="both"/>
        <w:rPr>
          <w:lang w:eastAsia="x-none"/>
        </w:rPr>
      </w:pPr>
      <w:r w:rsidRPr="007F6F71">
        <w:rPr>
          <w:lang w:eastAsia="x-none"/>
        </w:rPr>
        <w:t>O mesmo me informou que utilizam arquivos de configuração no Kubernets com a mesma finalidade do Docker-compose e com integração com CI, fazendo orquestração dos serviços e utilizando o conceito de Blue Green.</w:t>
      </w:r>
    </w:p>
    <w:p w14:paraId="07015BE9" w14:textId="77777777" w:rsidR="003E3881" w:rsidRPr="007F6F71" w:rsidRDefault="003E3881" w:rsidP="00595626">
      <w:pPr>
        <w:spacing w:line="360" w:lineRule="auto"/>
        <w:ind w:firstLine="708"/>
        <w:jc w:val="both"/>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Kubernets há a possibilidade de ser configurado um tempo de permanência (tempo de vida) do container antigo da aplicação, o mesmo pára 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77777777" w:rsidR="003E3881" w:rsidRPr="00E66172" w:rsidRDefault="003E3881" w:rsidP="004A22E0">
      <w:pPr>
        <w:pStyle w:val="Ttulo11"/>
      </w:pPr>
      <w:bookmarkStart w:id="201" w:name="_Toc499416067"/>
      <w:r w:rsidRPr="005B0731">
        <w:lastRenderedPageBreak/>
        <w:t>ESTUDO DE CASO</w:t>
      </w:r>
      <w:bookmarkEnd w:id="201"/>
    </w:p>
    <w:p w14:paraId="4EE7AB1B" w14:textId="77777777" w:rsidR="003E3881" w:rsidRPr="007F6F71" w:rsidRDefault="003E3881" w:rsidP="00AE4010">
      <w:pPr>
        <w:pStyle w:val="Ttulo21"/>
        <w:jc w:val="left"/>
      </w:pPr>
      <w:bookmarkStart w:id="202" w:name="_Toc499416068"/>
      <w:r w:rsidRPr="007F6F71">
        <w:t>7.1 OBJETIVO</w:t>
      </w:r>
      <w:bookmarkEnd w:id="202"/>
    </w:p>
    <w:p w14:paraId="289C0121" w14:textId="77777777" w:rsidR="003E3881" w:rsidRPr="007F6F71" w:rsidRDefault="003E3881" w:rsidP="0035429F">
      <w:pPr>
        <w:pStyle w:val="PSDS-CorpodeTexto"/>
        <w:spacing w:line="360" w:lineRule="auto"/>
        <w:ind w:firstLine="0"/>
        <w:rPr>
          <w:sz w:val="24"/>
          <w:szCs w:val="24"/>
        </w:rPr>
      </w:pPr>
    </w:p>
    <w:p w14:paraId="03E40C0F" w14:textId="77777777" w:rsidR="003E3881" w:rsidRPr="007F6F71" w:rsidRDefault="003E3881" w:rsidP="00DD7E86">
      <w:pPr>
        <w:pStyle w:val="PSDS-CorpodeTexto"/>
        <w:spacing w:before="60" w:line="360" w:lineRule="auto"/>
        <w:rPr>
          <w:sz w:val="24"/>
          <w:szCs w:val="24"/>
        </w:rPr>
      </w:pPr>
      <w:r w:rsidRPr="007F6F71">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5EAF5059" w14:textId="77777777" w:rsidR="003E3881" w:rsidRPr="007F6F71" w:rsidRDefault="003E3881" w:rsidP="00595626">
      <w:pPr>
        <w:pStyle w:val="PSDS-CorpodeTexto"/>
        <w:spacing w:before="60" w:line="360" w:lineRule="auto"/>
        <w:rPr>
          <w:sz w:val="24"/>
          <w:szCs w:val="24"/>
        </w:rPr>
      </w:pPr>
      <w:r w:rsidRPr="007F6F71">
        <w:rPr>
          <w:sz w:val="24"/>
          <w:szCs w:val="24"/>
        </w:rPr>
        <w:t>A visão do sistema documenta o ambiente geral de processos desenvolvidos para o sistema, fornecendo a todos os envolvidos uma descrição compreensível deste e suas macro funcionalidades.</w:t>
      </w:r>
    </w:p>
    <w:p w14:paraId="06AA4951" w14:textId="77777777" w:rsidR="003E3881" w:rsidRPr="007F6F71" w:rsidRDefault="003E3881" w:rsidP="00595626">
      <w:pPr>
        <w:pStyle w:val="PSDS-CorpodeTexto"/>
        <w:spacing w:before="60" w:line="360" w:lineRule="auto"/>
        <w:rPr>
          <w:sz w:val="24"/>
          <w:szCs w:val="24"/>
        </w:rPr>
      </w:pPr>
      <w:r w:rsidRPr="007F6F71">
        <w:rPr>
          <w:sz w:val="24"/>
          <w:szCs w:val="24"/>
        </w:rPr>
        <w:t xml:space="preserve">O Documento de Visão de Projeto de Sistema documenta as necessidades e funcionalidades do sistema que estarão sendo atendidas no projeto de software. </w:t>
      </w:r>
    </w:p>
    <w:p w14:paraId="4DCB59E1" w14:textId="77777777" w:rsidR="003E3881" w:rsidRPr="007F6F71" w:rsidRDefault="003E3881" w:rsidP="0035429F">
      <w:pPr>
        <w:pStyle w:val="PSDS-CorpodeTexto"/>
        <w:spacing w:line="360" w:lineRule="auto"/>
        <w:ind w:firstLine="0"/>
        <w:rPr>
          <w:sz w:val="24"/>
          <w:szCs w:val="24"/>
        </w:rPr>
      </w:pPr>
    </w:p>
    <w:p w14:paraId="0D43E216" w14:textId="77777777" w:rsidR="003E3881" w:rsidRPr="007F6F71" w:rsidRDefault="003E3881" w:rsidP="00AE4010">
      <w:pPr>
        <w:pStyle w:val="Ttulo21"/>
        <w:jc w:val="left"/>
      </w:pPr>
      <w:bookmarkStart w:id="203" w:name="_Toc499416069"/>
      <w:r w:rsidRPr="007F6F71">
        <w:t>7.2 CENÁRIO ATUAL</w:t>
      </w:r>
      <w:bookmarkEnd w:id="203"/>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77777777" w:rsidR="003E3881" w:rsidRPr="007F6F71" w:rsidRDefault="003E3881" w:rsidP="0035429F">
      <w:pPr>
        <w:pStyle w:val="Ttulo21"/>
        <w:jc w:val="left"/>
      </w:pPr>
      <w:bookmarkStart w:id="204" w:name="_Toc499416070"/>
      <w:r w:rsidRPr="007F6F71">
        <w:t>7.3 DESCRIÇÃO DO PROJETO</w:t>
      </w:r>
      <w:bookmarkEnd w:id="204"/>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Sidekiq: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r w:rsidRPr="007F6F71">
        <w:rPr>
          <w:sz w:val="24"/>
          <w:szCs w:val="24"/>
        </w:rPr>
        <w:t>Phalanx: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77777777" w:rsidR="003E3881" w:rsidRPr="007F6F71" w:rsidRDefault="003E3881" w:rsidP="0012399F">
      <w:pPr>
        <w:pStyle w:val="Ttulo21"/>
        <w:ind w:firstLine="708"/>
        <w:jc w:val="both"/>
      </w:pPr>
      <w:bookmarkStart w:id="205" w:name="_Toc499416071"/>
      <w:r w:rsidRPr="007F6F71">
        <w:t>7.4 ENVOLVIMENTO</w:t>
      </w:r>
      <w:bookmarkEnd w:id="205"/>
    </w:p>
    <w:p w14:paraId="25D57231" w14:textId="4ECAE693" w:rsidR="003E3881" w:rsidRPr="007F6F71" w:rsidRDefault="003E3881" w:rsidP="00403202">
      <w:pPr>
        <w:pStyle w:val="PSDS-CorpodeTexto"/>
        <w:spacing w:line="360" w:lineRule="auto"/>
        <w:ind w:firstLine="0"/>
        <w:rPr>
          <w:sz w:val="24"/>
          <w:szCs w:val="24"/>
        </w:rPr>
      </w:pPr>
    </w:p>
    <w:p w14:paraId="088A7834" w14:textId="77777777" w:rsidR="003E3881" w:rsidRPr="0012399F" w:rsidRDefault="003E3881" w:rsidP="0012399F">
      <w:pPr>
        <w:pStyle w:val="Ttulo3"/>
        <w:spacing w:line="360" w:lineRule="auto"/>
        <w:ind w:firstLine="708"/>
        <w:jc w:val="both"/>
        <w:rPr>
          <w:rFonts w:ascii="Times New Roman" w:hAnsi="Times New Roman"/>
          <w:b/>
          <w:sz w:val="26"/>
          <w:szCs w:val="26"/>
        </w:rPr>
      </w:pPr>
      <w:bookmarkStart w:id="206" w:name="_Toc499416072"/>
      <w:r w:rsidRPr="0012399F">
        <w:rPr>
          <w:rFonts w:ascii="Times New Roman" w:hAnsi="Times New Roman"/>
          <w:b/>
          <w:sz w:val="26"/>
          <w:szCs w:val="26"/>
        </w:rPr>
        <w:t>7.4.1. Abrangência</w:t>
      </w:r>
      <w:bookmarkEnd w:id="206"/>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Possui abrangência para o cluster de Raspberry Pi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77777777" w:rsidR="003E3881" w:rsidRPr="007F6F71" w:rsidRDefault="003E3881" w:rsidP="0012399F">
      <w:pPr>
        <w:pStyle w:val="Ttulo21"/>
        <w:ind w:firstLine="708"/>
        <w:jc w:val="both"/>
      </w:pPr>
      <w:bookmarkStart w:id="207" w:name="_Toc499416073"/>
      <w:r w:rsidRPr="007F6F71">
        <w:t>7.5 RESTRIÇÕES</w:t>
      </w:r>
      <w:bookmarkEnd w:id="207"/>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lastRenderedPageBreak/>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77777777" w:rsidR="003E3881" w:rsidRPr="007F6F71" w:rsidRDefault="003E3881" w:rsidP="0035429F">
      <w:pPr>
        <w:pStyle w:val="Ttulo21"/>
        <w:jc w:val="left"/>
      </w:pPr>
      <w:bookmarkStart w:id="208" w:name="_Toc499416074"/>
      <w:r w:rsidRPr="007F6F71">
        <w:t>7.6 PROPOSTA DE SOLUÇÃO TECNOLÓGICA ESCOLHIDA</w:t>
      </w:r>
      <w:bookmarkEnd w:id="208"/>
    </w:p>
    <w:p w14:paraId="039031E6" w14:textId="77777777" w:rsidR="003E3881" w:rsidRPr="007F6F71" w:rsidRDefault="003E3881" w:rsidP="00AE0AF2">
      <w:pPr>
        <w:pStyle w:val="PSDS-MarcadoresNivel1"/>
        <w:spacing w:line="360" w:lineRule="auto"/>
        <w:rPr>
          <w:sz w:val="24"/>
          <w:szCs w:val="24"/>
        </w:rPr>
      </w:pPr>
      <w:r w:rsidRPr="007F6F71">
        <w:rPr>
          <w:sz w:val="24"/>
          <w:szCs w:val="24"/>
        </w:rPr>
        <w:t>Foi escolhido uma aplicação em Rubby, com framework Rails. Para realizar as tarefas de busca, será utilizado o schedule Sidekiq,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77777777" w:rsidR="003E3881" w:rsidRPr="007F6F71" w:rsidRDefault="003E3881" w:rsidP="0035429F">
      <w:pPr>
        <w:pStyle w:val="Ttulo21"/>
        <w:jc w:val="left"/>
      </w:pPr>
      <w:bookmarkStart w:id="209" w:name="_Toc499416075"/>
      <w:r w:rsidRPr="007F6F71">
        <w:t>7.8 DIAGRAMA DE ATIVIDADES</w:t>
      </w:r>
      <w:bookmarkEnd w:id="209"/>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7777777" w:rsidR="00127DA2" w:rsidRPr="006A5469" w:rsidRDefault="00127DA2" w:rsidP="003E3881">
                            <w:pPr>
                              <w:pStyle w:val="Legenda"/>
                              <w:rPr>
                                <w:rFonts w:eastAsia="Calibri" w:cs="Times New Roman"/>
                              </w:rPr>
                            </w:pPr>
                            <w:bookmarkStart w:id="210"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7777777" w:rsidR="00127DA2" w:rsidRPr="006A5469" w:rsidRDefault="00127DA2" w:rsidP="003E3881">
                      <w:pPr>
                        <w:pStyle w:val="Legenda"/>
                        <w:rPr>
                          <w:rFonts w:eastAsia="Calibri" w:cs="Times New Roman"/>
                        </w:rPr>
                      </w:pPr>
                      <w:bookmarkStart w:id="211"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11"/>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9">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77777777" w:rsidR="003E3881" w:rsidRPr="007F6F71" w:rsidRDefault="003E3881" w:rsidP="0035429F">
      <w:pPr>
        <w:pStyle w:val="Ttulo21"/>
        <w:jc w:val="left"/>
      </w:pPr>
      <w:bookmarkStart w:id="212" w:name="_Toc499416076"/>
      <w:r w:rsidRPr="007F6F71">
        <w:t>7.9 REGRAS DE NEGÓCIO</w:t>
      </w:r>
      <w:bookmarkEnd w:id="212"/>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77777777" w:rsidR="003E3881" w:rsidRPr="007F6F71" w:rsidRDefault="003E3881" w:rsidP="00595626">
      <w:pPr>
        <w:pStyle w:val="PSDS-CorpodeTexto"/>
        <w:numPr>
          <w:ilvl w:val="0"/>
          <w:numId w:val="19"/>
        </w:numPr>
        <w:spacing w:line="360" w:lineRule="auto"/>
        <w:rPr>
          <w:b/>
          <w:sz w:val="24"/>
          <w:szCs w:val="24"/>
        </w:rPr>
      </w:pPr>
      <w:r w:rsidRPr="007F6F71">
        <w:rPr>
          <w:sz w:val="24"/>
          <w:szCs w:val="24"/>
        </w:rPr>
        <w:t>Todos os usuários deverão ser cadastrados pelo, primeiro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65D84867" w:rsidR="003E3881" w:rsidRPr="007F6F71" w:rsidRDefault="003E3881" w:rsidP="0035429F">
      <w:pPr>
        <w:pStyle w:val="Ttulo21"/>
        <w:jc w:val="left"/>
      </w:pPr>
      <w:bookmarkStart w:id="213" w:name="_Toc499416077"/>
      <w:r w:rsidRPr="007F6F71">
        <w:t>7.1</w:t>
      </w:r>
      <w:r w:rsidR="00E21A83">
        <w:t>0</w:t>
      </w:r>
      <w:r w:rsidRPr="007F6F71">
        <w:t xml:space="preserve"> INTERFACE VISUAL</w:t>
      </w:r>
      <w:bookmarkEnd w:id="213"/>
    </w:p>
    <w:p w14:paraId="7092E168" w14:textId="3420E1A2" w:rsidR="003E3881" w:rsidRPr="007F6F71" w:rsidRDefault="003E3881" w:rsidP="0035429F">
      <w:pPr>
        <w:pStyle w:val="PSDS-MarcadoresNivel3"/>
        <w:numPr>
          <w:ilvl w:val="0"/>
          <w:numId w:val="0"/>
        </w:numPr>
        <w:tabs>
          <w:tab w:val="left" w:pos="360"/>
        </w:tabs>
        <w:spacing w:line="360" w:lineRule="auto"/>
        <w:ind w:left="1440" w:hanging="720"/>
        <w:rPr>
          <w:b/>
          <w:sz w:val="24"/>
          <w:szCs w:val="24"/>
        </w:rPr>
      </w:pPr>
      <w:r w:rsidRPr="007F6F71">
        <w:rPr>
          <w:b/>
          <w:sz w:val="24"/>
          <w:szCs w:val="24"/>
        </w:rPr>
        <w:t>7.1</w:t>
      </w:r>
      <w:r w:rsidR="00E21A83">
        <w:rPr>
          <w:b/>
          <w:sz w:val="24"/>
          <w:szCs w:val="24"/>
        </w:rPr>
        <w:t>0</w:t>
      </w:r>
      <w:r w:rsidRPr="007F6F71">
        <w:rPr>
          <w:b/>
          <w:sz w:val="24"/>
          <w:szCs w:val="24"/>
        </w:rPr>
        <w:t>.1. Alta Fidelidade</w:t>
      </w:r>
    </w:p>
    <w:p w14:paraId="4DDE43FF" w14:textId="77777777" w:rsidR="003E3881" w:rsidRPr="007F6F71" w:rsidRDefault="003E3881" w:rsidP="0035429F">
      <w:pPr>
        <w:spacing w:line="360" w:lineRule="auto"/>
      </w:pPr>
      <w:r w:rsidRPr="007F6F71">
        <w:rPr>
          <w:b/>
          <w:noProof/>
        </w:rPr>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77777777" w:rsidR="00127DA2" w:rsidRPr="00283144" w:rsidRDefault="00127DA2" w:rsidP="003E3881">
                            <w:pPr>
                              <w:pStyle w:val="Legenda"/>
                              <w:rPr>
                                <w:rFonts w:eastAsia="Calibri" w:cs="Times New Roman"/>
                                <w:b/>
                                <w:noProof/>
                              </w:rPr>
                            </w:pPr>
                            <w:bookmarkStart w:id="214"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Principal do Estudo de Caso Fonte: Próprio autor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77777777" w:rsidR="00127DA2" w:rsidRPr="00283144" w:rsidRDefault="00127DA2" w:rsidP="003E3881">
                      <w:pPr>
                        <w:pStyle w:val="Legenda"/>
                        <w:rPr>
                          <w:rFonts w:eastAsia="Calibri" w:cs="Times New Roman"/>
                          <w:b/>
                          <w:noProof/>
                        </w:rPr>
                      </w:pPr>
                      <w:bookmarkStart w:id="215"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Principal do Estudo de Caso Fonte: Próprio autor</w:t>
                      </w:r>
                      <w:bookmarkEnd w:id="215"/>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77777777" w:rsidR="00127DA2" w:rsidRPr="00A12C61" w:rsidRDefault="00127DA2" w:rsidP="003E3881">
                            <w:pPr>
                              <w:pStyle w:val="Legenda"/>
                              <w:rPr>
                                <w:rFonts w:eastAsia="Calibri" w:cs="Times New Roman"/>
                                <w:noProof/>
                              </w:rPr>
                            </w:pPr>
                            <w:bookmarkStart w:id="216"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Produtos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77777777" w:rsidR="00127DA2" w:rsidRPr="00A12C61" w:rsidRDefault="00127DA2" w:rsidP="003E3881">
                      <w:pPr>
                        <w:pStyle w:val="Legenda"/>
                        <w:rPr>
                          <w:rFonts w:eastAsia="Calibri" w:cs="Times New Roman"/>
                          <w:noProof/>
                        </w:rPr>
                      </w:pPr>
                      <w:bookmarkStart w:id="217"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Produtos do Estudo de Caso Fonte: Próprio autor</w:t>
                      </w:r>
                      <w:bookmarkEnd w:id="217"/>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77777777" w:rsidR="00127DA2" w:rsidRPr="00546A37" w:rsidRDefault="00127DA2" w:rsidP="003E3881">
                            <w:pPr>
                              <w:pStyle w:val="Legenda"/>
                              <w:rPr>
                                <w:rFonts w:eastAsia="Calibri" w:cs="Times New Roman"/>
                                <w:noProof/>
                              </w:rPr>
                            </w:pPr>
                            <w:bookmarkStart w:id="218"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Tags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77777777" w:rsidR="00127DA2" w:rsidRPr="00546A37" w:rsidRDefault="00127DA2" w:rsidP="003E3881">
                      <w:pPr>
                        <w:pStyle w:val="Legenda"/>
                        <w:rPr>
                          <w:rFonts w:eastAsia="Calibri" w:cs="Times New Roman"/>
                          <w:noProof/>
                        </w:rPr>
                      </w:pPr>
                      <w:bookmarkStart w:id="219"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Tags do Estudo de Caso Fonte: Próprio autor</w:t>
                      </w:r>
                      <w:bookmarkEnd w:id="219"/>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77777777" w:rsidR="00127DA2" w:rsidRPr="00DA5435" w:rsidRDefault="00127DA2" w:rsidP="003E3881">
                            <w:pPr>
                              <w:pStyle w:val="Legenda"/>
                              <w:rPr>
                                <w:rFonts w:eastAsia="Calibri" w:cs="Times New Roman"/>
                                <w:noProof/>
                              </w:rPr>
                            </w:pPr>
                            <w:bookmarkStart w:id="220"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White List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77777777" w:rsidR="00127DA2" w:rsidRPr="00DA5435" w:rsidRDefault="00127DA2" w:rsidP="003E3881">
                      <w:pPr>
                        <w:pStyle w:val="Legenda"/>
                        <w:rPr>
                          <w:rFonts w:eastAsia="Calibri" w:cs="Times New Roman"/>
                          <w:noProof/>
                        </w:rPr>
                      </w:pPr>
                      <w:bookmarkStart w:id="221"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White List do Estudo de Caso Fonte: Próprio autor</w:t>
                      </w:r>
                      <w:bookmarkEnd w:id="221"/>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77777777" w:rsidR="00127DA2" w:rsidRPr="00A84A64" w:rsidRDefault="00127DA2" w:rsidP="003E3881">
                            <w:pPr>
                              <w:pStyle w:val="Legenda"/>
                              <w:rPr>
                                <w:rFonts w:eastAsia="Calibri" w:cs="Times New Roman"/>
                                <w:noProof/>
                              </w:rPr>
                            </w:pPr>
                            <w:bookmarkStart w:id="222"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Usuários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77777777" w:rsidR="00127DA2" w:rsidRPr="00A84A64" w:rsidRDefault="00127DA2" w:rsidP="003E3881">
                      <w:pPr>
                        <w:pStyle w:val="Legenda"/>
                        <w:rPr>
                          <w:rFonts w:eastAsia="Calibri" w:cs="Times New Roman"/>
                          <w:noProof/>
                        </w:rPr>
                      </w:pPr>
                      <w:bookmarkStart w:id="223"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Usuários do Estudo de Caso Fonte: Próprio autor</w:t>
                      </w:r>
                      <w:bookmarkEnd w:id="223"/>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77777777" w:rsidR="00127DA2" w:rsidRPr="00E92977" w:rsidRDefault="00127DA2" w:rsidP="003E3881">
                            <w:pPr>
                              <w:pStyle w:val="Legenda"/>
                              <w:rPr>
                                <w:rFonts w:eastAsia="Calibri" w:cs="Times New Roman"/>
                                <w:noProof/>
                              </w:rPr>
                            </w:pPr>
                            <w:bookmarkStart w:id="224"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Resultado de Busca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77777777" w:rsidR="00127DA2" w:rsidRPr="00E92977" w:rsidRDefault="00127DA2" w:rsidP="003E3881">
                      <w:pPr>
                        <w:pStyle w:val="Legenda"/>
                        <w:rPr>
                          <w:rFonts w:eastAsia="Calibri" w:cs="Times New Roman"/>
                          <w:noProof/>
                        </w:rPr>
                      </w:pPr>
                      <w:bookmarkStart w:id="225"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Resultado de Busca do Estudo de Caso Fonte: Próprio autor</w:t>
                      </w:r>
                      <w:bookmarkEnd w:id="225"/>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77777777" w:rsidR="00127DA2" w:rsidRPr="004B4040" w:rsidRDefault="00127DA2" w:rsidP="003E3881">
                            <w:pPr>
                              <w:pStyle w:val="Legenda"/>
                              <w:rPr>
                                <w:rFonts w:eastAsia="Calibri" w:cs="Times New Roman"/>
                                <w:noProof/>
                              </w:rPr>
                            </w:pPr>
                            <w:bookmarkStart w:id="226"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Filas do Sidekiq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77777777" w:rsidR="00127DA2" w:rsidRPr="004B4040" w:rsidRDefault="00127DA2" w:rsidP="003E3881">
                      <w:pPr>
                        <w:pStyle w:val="Legenda"/>
                        <w:rPr>
                          <w:rFonts w:eastAsia="Calibri" w:cs="Times New Roman"/>
                          <w:noProof/>
                        </w:rPr>
                      </w:pPr>
                      <w:bookmarkStart w:id="227"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Filas do Sidekiq do Estudo de Caso Fonte: Próprio autor</w:t>
                      </w:r>
                      <w:bookmarkEnd w:id="227"/>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77777777" w:rsidR="00127DA2" w:rsidRPr="00853764" w:rsidRDefault="00127DA2" w:rsidP="003E3881">
                            <w:pPr>
                              <w:pStyle w:val="Legenda"/>
                              <w:rPr>
                                <w:rFonts w:eastAsia="Calibri" w:cs="Times New Roman"/>
                                <w:noProof/>
                              </w:rPr>
                            </w:pPr>
                            <w:bookmarkStart w:id="228"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Dashboard de Histórico de busca do Sidekiq do Estudo de Caso Fonte: Próprio autor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77777777" w:rsidR="00127DA2" w:rsidRPr="00853764" w:rsidRDefault="00127DA2" w:rsidP="003E3881">
                      <w:pPr>
                        <w:pStyle w:val="Legenda"/>
                        <w:rPr>
                          <w:rFonts w:eastAsia="Calibri" w:cs="Times New Roman"/>
                          <w:noProof/>
                        </w:rPr>
                      </w:pPr>
                      <w:bookmarkStart w:id="229"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Dashboard de Histórico de busca do Sidekiq do Estudo de Caso Fonte: Próprio autor</w:t>
                      </w:r>
                      <w:bookmarkEnd w:id="229"/>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77777777" w:rsidR="003E3881" w:rsidRPr="007F6F71" w:rsidRDefault="003E3881" w:rsidP="004A22E0">
      <w:pPr>
        <w:pStyle w:val="Ttulo11"/>
        <w:numPr>
          <w:ilvl w:val="0"/>
          <w:numId w:val="0"/>
        </w:numPr>
        <w:ind w:left="1069"/>
      </w:pPr>
      <w:bookmarkStart w:id="230" w:name="_Toc496802714"/>
      <w:bookmarkStart w:id="231" w:name="_Toc496802943"/>
      <w:bookmarkStart w:id="232" w:name="_Toc499416078"/>
      <w:r w:rsidRPr="007F6F71">
        <w:lastRenderedPageBreak/>
        <w:t>8 INFRAESTRUTURA</w:t>
      </w:r>
      <w:bookmarkEnd w:id="230"/>
      <w:bookmarkEnd w:id="231"/>
      <w:bookmarkEnd w:id="232"/>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77777777" w:rsidR="003E3881" w:rsidRPr="007F6F71" w:rsidRDefault="003E3881" w:rsidP="00595626">
      <w:pPr>
        <w:spacing w:line="360" w:lineRule="auto"/>
        <w:ind w:firstLine="708"/>
        <w:jc w:val="both"/>
      </w:pPr>
      <w:r w:rsidRPr="007F6F71">
        <w:t>Durante o desenvolvimento do estudo de caso conheci o projeto do RaspberryPi 3</w:t>
      </w:r>
      <w:r w:rsidRPr="007F6F71">
        <w:rPr>
          <w:rStyle w:val="Refdenotaderodap"/>
        </w:rPr>
        <w:footnoteReference w:customMarkFollows="1" w:id="31"/>
        <w:t>6</w:t>
      </w:r>
      <w:r w:rsidRPr="007F6F71">
        <w:t xml:space="preserve">;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4071022C"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Com o </w:t>
      </w:r>
      <w:r w:rsidRPr="007F6F71">
        <w:rPr>
          <w:lang w:val="x-none" w:eastAsia="x-none"/>
        </w:rPr>
        <w:t xml:space="preserve">intuíto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 ou a Digital Ocean.</w:t>
      </w:r>
    </w:p>
    <w:p w14:paraId="0B6AC5F2" w14:textId="77777777"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 Vagrant e Mesos OS,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lastRenderedPageBreak/>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tab/>
        <w:t>X64:</w:t>
      </w:r>
    </w:p>
    <w:p w14:paraId="328D80E6" w14:textId="4ABB7B86" w:rsidR="003E3881" w:rsidRPr="007F6F71" w:rsidRDefault="003E3881" w:rsidP="00595626">
      <w:pPr>
        <w:spacing w:line="360" w:lineRule="auto"/>
        <w:jc w:val="both"/>
      </w:pPr>
      <w:r w:rsidRPr="007F6F71">
        <w:tab/>
        <w:t xml:space="preserve">Docker file: </w:t>
      </w:r>
      <w:r w:rsidR="00AE737A">
        <w:t xml:space="preserve">Apêndice </w:t>
      </w:r>
      <w:r w:rsidRPr="007F6F71">
        <w:t>12.1</w:t>
      </w:r>
    </w:p>
    <w:p w14:paraId="7996B419" w14:textId="157EAF5B" w:rsidR="003E3881" w:rsidRPr="007F6F71" w:rsidRDefault="003E3881" w:rsidP="00595626">
      <w:pPr>
        <w:spacing w:line="360" w:lineRule="auto"/>
        <w:jc w:val="both"/>
      </w:pPr>
      <w:r w:rsidRPr="007F6F71">
        <w:tab/>
        <w:t xml:space="preserve">Docker-compose: </w:t>
      </w:r>
      <w:r w:rsidR="004356C4">
        <w:t>Apêndice</w:t>
      </w:r>
      <w:r w:rsidRPr="007F6F71">
        <w:t xml:space="preserve"> 12.2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3819EA36"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12.3</w:t>
      </w:r>
    </w:p>
    <w:p w14:paraId="1B3CF610" w14:textId="553ADD47"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12.4</w:t>
      </w:r>
    </w:p>
    <w:p w14:paraId="0CB87186" w14:textId="4E47C775"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12.5</w:t>
      </w:r>
    </w:p>
    <w:p w14:paraId="1AE7CD84" w14:textId="77777777" w:rsidR="003E3881" w:rsidRPr="007F6F71" w:rsidRDefault="003E3881" w:rsidP="0035429F">
      <w:pPr>
        <w:spacing w:line="360" w:lineRule="auto"/>
      </w:pPr>
      <w:r w:rsidRPr="007F6F71">
        <w:br w:type="page"/>
      </w:r>
    </w:p>
    <w:p w14:paraId="49C3FE65" w14:textId="77777777" w:rsidR="003E3881" w:rsidRPr="007F6F71" w:rsidRDefault="003E3881" w:rsidP="004A22E0">
      <w:pPr>
        <w:pStyle w:val="Ttulo11"/>
        <w:numPr>
          <w:ilvl w:val="0"/>
          <w:numId w:val="0"/>
        </w:numPr>
        <w:ind w:left="1069"/>
      </w:pPr>
      <w:bookmarkStart w:id="233" w:name="_Toc499416079"/>
      <w:r w:rsidRPr="007F6F71">
        <w:lastRenderedPageBreak/>
        <w:t>9 CONCLUSÃO</w:t>
      </w:r>
      <w:bookmarkEnd w:id="233"/>
    </w:p>
    <w:p w14:paraId="7F03406E" w14:textId="77777777" w:rsidR="003E3881" w:rsidRPr="007F6F71" w:rsidRDefault="003E3881" w:rsidP="0035429F">
      <w:pPr>
        <w:spacing w:line="360" w:lineRule="auto"/>
        <w:rPr>
          <w:b/>
        </w:rPr>
      </w:pPr>
      <w:r w:rsidRPr="007F6F71">
        <w:rPr>
          <w:b/>
        </w:rPr>
        <w:br w:type="page"/>
      </w:r>
    </w:p>
    <w:p w14:paraId="3ACBB0B3" w14:textId="1B75CC48" w:rsidR="003E3881" w:rsidRPr="007F6F71" w:rsidRDefault="00914E32" w:rsidP="004A22E0">
      <w:pPr>
        <w:pStyle w:val="Ttulo11"/>
        <w:numPr>
          <w:ilvl w:val="0"/>
          <w:numId w:val="0"/>
        </w:numPr>
        <w:ind w:left="1069"/>
      </w:pPr>
      <w:bookmarkStart w:id="234" w:name="_Toc499416080"/>
      <w:r>
        <w:lastRenderedPageBreak/>
        <w:t>10 TRABALHOS</w:t>
      </w:r>
      <w:r w:rsidR="003E3881" w:rsidRPr="007F6F71">
        <w:t xml:space="preserve"> FUTUR</w:t>
      </w:r>
      <w:r w:rsidR="006F3EC9">
        <w:t>O</w:t>
      </w:r>
      <w:r w:rsidR="003E3881" w:rsidRPr="007F6F71">
        <w:t>S</w:t>
      </w:r>
      <w:bookmarkEnd w:id="234"/>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Pr="007F6F7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19B79D2E" w14:textId="77777777" w:rsidR="003E3881" w:rsidRPr="007F6F71" w:rsidRDefault="003E3881" w:rsidP="0035429F">
      <w:pPr>
        <w:spacing w:line="360" w:lineRule="auto"/>
      </w:pPr>
      <w:r w:rsidRPr="007F6F71">
        <w:br w:type="page"/>
      </w:r>
    </w:p>
    <w:p w14:paraId="3415BBF0" w14:textId="77777777" w:rsidR="003E3881" w:rsidRPr="007F6F71" w:rsidRDefault="003E3881" w:rsidP="00E44EA4">
      <w:pPr>
        <w:pStyle w:val="Ttulo11"/>
        <w:numPr>
          <w:ilvl w:val="0"/>
          <w:numId w:val="0"/>
        </w:numPr>
        <w:ind w:left="1069"/>
      </w:pPr>
      <w:bookmarkStart w:id="235" w:name="_Toc496802715"/>
      <w:bookmarkStart w:id="236" w:name="_Toc496802944"/>
      <w:bookmarkStart w:id="237" w:name="_Toc499416081"/>
      <w:r w:rsidRPr="007F6F71">
        <w:lastRenderedPageBreak/>
        <w:t>11 REFERÊNCIAS</w:t>
      </w:r>
      <w:bookmarkEnd w:id="235"/>
      <w:bookmarkEnd w:id="236"/>
      <w:bookmarkEnd w:id="237"/>
    </w:p>
    <w:p w14:paraId="40D7B1F1" w14:textId="178412A9" w:rsidR="003E3881" w:rsidRPr="007F6F71" w:rsidRDefault="003E3881" w:rsidP="0035429F">
      <w:pPr>
        <w:spacing w:line="360" w:lineRule="auto"/>
      </w:pPr>
      <w:r w:rsidRPr="007F6F71">
        <w:t>História da computação em nuvens. Disponível em &lt;http://www.dsc.ufcg.edu.br/~pet/jornal/agosto2012/materias/historia_da_computacao.htm</w:t>
      </w:r>
      <w:r w:rsidR="00CA13A8">
        <w:t>l</w:t>
      </w:r>
      <w:r w:rsidRPr="007F6F71">
        <w:t xml:space="preserve">&gt;. Acessado em 18/11/2016 </w:t>
      </w:r>
    </w:p>
    <w:p w14:paraId="2DD23688" w14:textId="77777777" w:rsidR="003E3881" w:rsidRPr="007F6F71" w:rsidRDefault="003E3881" w:rsidP="0035429F">
      <w:pPr>
        <w:spacing w:line="360" w:lineRule="auto"/>
      </w:pPr>
    </w:p>
    <w:p w14:paraId="7482B9EC" w14:textId="77777777" w:rsidR="003E3881" w:rsidRPr="007F6F71" w:rsidRDefault="003E3881" w:rsidP="0035429F">
      <w:pPr>
        <w:spacing w:line="360" w:lineRule="auto"/>
      </w:pPr>
      <w:r w:rsidRPr="007F6F71">
        <w:t>Cloud Computing. Disponível em &lt;https://en.wikipedia.org/wiki/Cloud_computing&gt;. Acessado em 20/11/2016.</w:t>
      </w:r>
    </w:p>
    <w:p w14:paraId="56238D9E" w14:textId="77777777" w:rsidR="003E3881" w:rsidRPr="007F6F71" w:rsidRDefault="003E3881" w:rsidP="0035429F">
      <w:pPr>
        <w:spacing w:line="360" w:lineRule="auto"/>
      </w:pPr>
    </w:p>
    <w:p w14:paraId="2CFCBC0B" w14:textId="77777777" w:rsidR="003E3881" w:rsidRPr="007F6F71" w:rsidRDefault="003E3881" w:rsidP="0035429F">
      <w:pPr>
        <w:spacing w:line="360" w:lineRule="auto"/>
      </w:pPr>
      <w:r w:rsidRPr="007F6F71">
        <w:t>O que é cloud computing. Disponível em &lt;http://www.infowester.com/cloudcomputing.php&gt;.  Acessado em 20/11/2016.</w:t>
      </w:r>
    </w:p>
    <w:p w14:paraId="76C6BD12" w14:textId="77777777" w:rsidR="003E3881" w:rsidRPr="007F6F71" w:rsidRDefault="003E3881" w:rsidP="0035429F">
      <w:pPr>
        <w:spacing w:line="360" w:lineRule="auto"/>
      </w:pPr>
    </w:p>
    <w:p w14:paraId="41505BE4" w14:textId="77777777" w:rsidR="003E3881" w:rsidRPr="007F6F71" w:rsidRDefault="003E3881" w:rsidP="0035429F">
      <w:pPr>
        <w:spacing w:line="360" w:lineRule="auto"/>
      </w:pPr>
      <w:r w:rsidRPr="007F6F71">
        <w:t>Fundamentos de Computação Nuvem para Governos. Disponível em &lt;http://www4.serpro.gov.br/wcge2010/artigos/Artigo-Fundamentos%20de%20Computacao%20Nuvem%20para%20Governos.pdf&gt;. Acessado em 21/11/2016.</w:t>
      </w:r>
    </w:p>
    <w:p w14:paraId="42E21983" w14:textId="77777777" w:rsidR="003E3881" w:rsidRPr="007F6F71" w:rsidRDefault="003E3881" w:rsidP="0035429F">
      <w:pPr>
        <w:spacing w:line="360" w:lineRule="auto"/>
      </w:pPr>
    </w:p>
    <w:p w14:paraId="76F98EB4" w14:textId="77777777" w:rsidR="003E3881" w:rsidRPr="007F6F71" w:rsidRDefault="003E3881" w:rsidP="0035429F">
      <w:pPr>
        <w:spacing w:line="360" w:lineRule="auto"/>
      </w:pPr>
      <w:r w:rsidRPr="007F6F71">
        <w:t>Cloud computing estamos nas nuvens voando. Disponível em &lt;http://ppgi.ci.ufpb.br/wp-content/uploads/palestra-cloud-computing.pdf&gt;. Acessado em 21/11/2016</w:t>
      </w:r>
    </w:p>
    <w:p w14:paraId="5EE4809B" w14:textId="77777777" w:rsidR="003E3881" w:rsidRPr="007F6F71" w:rsidRDefault="003E3881" w:rsidP="0035429F">
      <w:pPr>
        <w:spacing w:line="360" w:lineRule="auto"/>
      </w:pPr>
    </w:p>
    <w:p w14:paraId="7F26A5D4" w14:textId="77777777" w:rsidR="003E3881" w:rsidRPr="007F6F71" w:rsidRDefault="003E3881" w:rsidP="0035429F">
      <w:pPr>
        <w:spacing w:line="360" w:lineRule="auto"/>
      </w:pPr>
      <w:r w:rsidRPr="007F6F71">
        <w:t>“The NIST Definition of Cloud Computing”. Disponível em &lt;http://nvlpubs.nist.gov/nistpubs/Legacy/SP/nistspecialpublication800-145.pdf &gt;. Acessado em 24/11/2016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7F6F71">
        <w:t>Conceitos de computação em nuvem. Disponível em &lt;http://ftp.unipar.br/~seinpar/2013/artigos/Rogerio%20Schueroff%20Vandresen.pdf&gt;. Acessado em 24/11/2016</w:t>
      </w:r>
    </w:p>
    <w:p w14:paraId="635D7FEF" w14:textId="77777777" w:rsidR="003E3881" w:rsidRPr="007F6F71" w:rsidRDefault="003E3881" w:rsidP="0035429F">
      <w:pPr>
        <w:spacing w:line="360" w:lineRule="auto"/>
      </w:pPr>
    </w:p>
    <w:p w14:paraId="1501EA97" w14:textId="77777777" w:rsidR="003E3881" w:rsidRPr="007F6F71" w:rsidRDefault="003E3881" w:rsidP="0035429F">
      <w:pPr>
        <w:spacing w:line="360" w:lineRule="auto"/>
      </w:pPr>
      <w:r w:rsidRPr="007F6F71">
        <w:t>Nogueira, Matheus Cadori1; PEZZI, Daniel da Cunha (2010) “A Computação Agora é nas Nuvens” Universidade de Cruz Alta (UNICRUZ) – Cruz Alta, RS – Brasil.</w:t>
      </w:r>
    </w:p>
    <w:p w14:paraId="05915284" w14:textId="77777777" w:rsidR="003E3881" w:rsidRPr="007F6F71" w:rsidRDefault="003E3881" w:rsidP="0035429F">
      <w:pPr>
        <w:spacing w:line="360" w:lineRule="auto"/>
      </w:pPr>
    </w:p>
    <w:p w14:paraId="33173326" w14:textId="48962DC7" w:rsidR="003E3881" w:rsidRPr="007F6F71" w:rsidRDefault="00454EE3" w:rsidP="0035429F">
      <w:pPr>
        <w:spacing w:line="360" w:lineRule="auto"/>
      </w:pPr>
      <w:r w:rsidRPr="007F6F71">
        <w:t>VERAS, MANOEL (2012)</w:t>
      </w:r>
      <w:r w:rsidR="003E3881" w:rsidRPr="007F6F71">
        <w:t xml:space="preserve"> “Cloud Computing: Nova Arquitetura da TI”. Editora Brasport: Rio de Janeiro, Brasil.</w:t>
      </w:r>
    </w:p>
    <w:p w14:paraId="1C11FE31" w14:textId="77777777" w:rsidR="003E3881" w:rsidRPr="007F6F71" w:rsidRDefault="003E3881" w:rsidP="0035429F">
      <w:pPr>
        <w:spacing w:line="360" w:lineRule="auto"/>
      </w:pPr>
    </w:p>
    <w:p w14:paraId="795158EB" w14:textId="15B9B8D1" w:rsidR="003E3881" w:rsidRPr="007F6F71" w:rsidRDefault="005A0EA3" w:rsidP="0035429F">
      <w:pPr>
        <w:spacing w:line="360" w:lineRule="auto"/>
      </w:pPr>
      <w:r w:rsidRPr="007F6F71">
        <w:lastRenderedPageBreak/>
        <w:t>SOUZA, FLÁVIO R. C.; MOREIRA, LEONARDO O.; MACHADO, JAVAM C</w:t>
      </w:r>
      <w:r w:rsidR="003E3881" w:rsidRPr="007F6F71">
        <w:t>. Computação em Nuvem: Conceitos, Tecnologias, Aplicações e Desafios. ERCEMAPI 2009.</w:t>
      </w:r>
    </w:p>
    <w:p w14:paraId="40CD1546" w14:textId="77777777" w:rsidR="003E3881" w:rsidRPr="007F6F71" w:rsidRDefault="003E3881" w:rsidP="0035429F">
      <w:pPr>
        <w:spacing w:line="360" w:lineRule="auto"/>
      </w:pPr>
    </w:p>
    <w:p w14:paraId="16B5F978" w14:textId="77777777" w:rsidR="003E3881" w:rsidRPr="007F6F71" w:rsidRDefault="003E3881" w:rsidP="0035429F">
      <w:pPr>
        <w:spacing w:line="360" w:lineRule="auto"/>
      </w:pPr>
      <w:r w:rsidRPr="007F6F71">
        <w:t>“Saiba como a virtualização por container revolucionou a infraestrutura de TI. Parte 1”. Disponível em &lt;https://www.3way.com.br/saiba-como-a-virtualizacao-por-container-mudou-a-infraestrutura-de-ti/&gt;. Acessado em 03/05/2017</w:t>
      </w:r>
    </w:p>
    <w:p w14:paraId="5E303EAB" w14:textId="77777777" w:rsidR="003E3881" w:rsidRPr="007F6F71" w:rsidRDefault="003E3881" w:rsidP="0035429F">
      <w:pPr>
        <w:spacing w:line="360" w:lineRule="auto"/>
      </w:pPr>
    </w:p>
    <w:p w14:paraId="7BE10A4C" w14:textId="77777777" w:rsidR="003E3881" w:rsidRPr="007F6F71" w:rsidRDefault="003E3881" w:rsidP="0035429F">
      <w:pPr>
        <w:spacing w:line="360" w:lineRule="auto"/>
      </w:pPr>
      <w:r w:rsidRPr="007F6F71">
        <w:t>“Saiba como a virtualização por container revolucionou a infraestrutura de TI. Parte 2”. Disponível em &lt;https://www.3way.com.br/saiba-como-a-virtualizacao-por-container-revolucionou-a-infraestrutura-de-ti-part2/&gt;. Acessado em 03/05/2017</w:t>
      </w:r>
    </w:p>
    <w:p w14:paraId="03550032" w14:textId="77777777" w:rsidR="003E3881" w:rsidRPr="007F6F71" w:rsidRDefault="003E3881" w:rsidP="0035429F">
      <w:pPr>
        <w:spacing w:line="360" w:lineRule="auto"/>
      </w:pPr>
    </w:p>
    <w:p w14:paraId="6EF537EE" w14:textId="77777777" w:rsidR="003E3881" w:rsidRPr="007F6F71" w:rsidRDefault="003E3881" w:rsidP="0035429F">
      <w:pPr>
        <w:spacing w:line="360" w:lineRule="auto"/>
      </w:pPr>
      <w:r w:rsidRPr="007F6F71">
        <w:t>“Saiba como a virtualização por container revolucionou a infraestrutura de ti! Parte 3”. Disponível em &lt;https://www.3way.com.br/gerenciando-containers-usando-kubernetes/&gt;. Acessado em 03/05/2017</w:t>
      </w:r>
    </w:p>
    <w:p w14:paraId="506FA763" w14:textId="77777777" w:rsidR="003E3881" w:rsidRPr="007F6F71" w:rsidRDefault="003E3881" w:rsidP="0035429F">
      <w:pPr>
        <w:spacing w:line="360" w:lineRule="auto"/>
        <w:rPr>
          <w:bCs/>
          <w:color w:val="313539"/>
          <w:shd w:val="clear" w:color="auto" w:fill="F6F6F7"/>
        </w:rPr>
      </w:pPr>
    </w:p>
    <w:p w14:paraId="66757088" w14:textId="77777777" w:rsidR="003E3881" w:rsidRPr="007F6F71" w:rsidRDefault="003E3881" w:rsidP="0035429F">
      <w:pPr>
        <w:spacing w:line="360" w:lineRule="auto"/>
      </w:pPr>
      <w:r w:rsidRPr="007F6F71">
        <w:t>“O que é Container?”. Disponível em &lt;http://www.mundodocker.com.br/o-que-e-container/&gt;. Acessado em 04/05/2017</w:t>
      </w:r>
    </w:p>
    <w:p w14:paraId="426AFD01" w14:textId="77777777" w:rsidR="003E3881" w:rsidRPr="007F6F71" w:rsidRDefault="003E3881" w:rsidP="0035429F">
      <w:pPr>
        <w:spacing w:line="360" w:lineRule="auto"/>
      </w:pPr>
    </w:p>
    <w:p w14:paraId="1D78E2E9" w14:textId="77777777" w:rsidR="003E3881" w:rsidRPr="007F6F71" w:rsidRDefault="003E3881" w:rsidP="0035429F">
      <w:pPr>
        <w:spacing w:line="360" w:lineRule="auto"/>
      </w:pPr>
      <w:r w:rsidRPr="007F6F71">
        <w:t>“10 things to avoid in docker containers”. Disponível em: &lt;https://developers.redhat.com/blog/2016/02/24/10-things-to-avoid-in-docker-containers/&gt;. Acessado em 25/10/2017</w:t>
      </w:r>
    </w:p>
    <w:p w14:paraId="41A5CC6D" w14:textId="77777777" w:rsidR="003E3881" w:rsidRPr="007F6F71" w:rsidRDefault="003E3881" w:rsidP="0035429F">
      <w:pPr>
        <w:spacing w:line="360" w:lineRule="auto"/>
      </w:pPr>
      <w:r w:rsidRPr="007F6F71">
        <w:br w:type="page"/>
      </w:r>
    </w:p>
    <w:p w14:paraId="10A04BE4" w14:textId="2B176922" w:rsidR="003E3881" w:rsidRPr="007F6F71" w:rsidRDefault="003E3881" w:rsidP="00E44EA4">
      <w:pPr>
        <w:pStyle w:val="Ttulo11"/>
        <w:numPr>
          <w:ilvl w:val="0"/>
          <w:numId w:val="0"/>
        </w:numPr>
        <w:ind w:left="1069"/>
      </w:pPr>
      <w:bookmarkStart w:id="238" w:name="_Toc496802716"/>
      <w:bookmarkStart w:id="239" w:name="_Toc496802945"/>
      <w:bookmarkStart w:id="240" w:name="_Toc499416082"/>
      <w:r w:rsidRPr="007F6F71">
        <w:lastRenderedPageBreak/>
        <w:t>12 A</w:t>
      </w:r>
      <w:bookmarkEnd w:id="238"/>
      <w:bookmarkEnd w:id="239"/>
      <w:r w:rsidR="00402BF2">
        <w:t>PÊNDICE</w:t>
      </w:r>
      <w:bookmarkEnd w:id="240"/>
    </w:p>
    <w:p w14:paraId="708C1895" w14:textId="05CFAACE" w:rsidR="003E3881" w:rsidRPr="007F6F71" w:rsidRDefault="00207BCE" w:rsidP="0035429F">
      <w:pPr>
        <w:pStyle w:val="Ttulo21"/>
      </w:pPr>
      <w:bookmarkStart w:id="241" w:name="_Toc499416083"/>
      <w:r>
        <w:t>Apêndice</w:t>
      </w:r>
      <w:r w:rsidR="003E3881" w:rsidRPr="007F6F71">
        <w:t xml:space="preserve"> 12.1 – Dockerfile - </w:t>
      </w:r>
      <w:r w:rsidR="003E3881" w:rsidRPr="007F6F71">
        <w:rPr>
          <w:lang w:val="pt-BR"/>
        </w:rPr>
        <w:t>X64</w:t>
      </w:r>
      <w:bookmarkEnd w:id="241"/>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-qq &amp;&amp; apt-get install -y sudo build-essential \</w:t>
      </w:r>
    </w:p>
    <w:p w14:paraId="6D62261A" w14:textId="77777777" w:rsidR="003E3881" w:rsidRPr="007F6F71" w:rsidRDefault="003E3881" w:rsidP="00595626">
      <w:pPr>
        <w:spacing w:line="360" w:lineRule="auto"/>
        <w:jc w:val="both"/>
        <w:rPr>
          <w:lang w:val="en-US"/>
        </w:rPr>
      </w:pPr>
      <w:r w:rsidRPr="007F6F71">
        <w:rPr>
          <w:lang w:val="en-US"/>
        </w:rPr>
        <w:t xml:space="preserve">    libpq-dev nodejs-legacy mysql-client \</w:t>
      </w:r>
    </w:p>
    <w:p w14:paraId="695C9B25" w14:textId="77777777" w:rsidR="003E3881" w:rsidRPr="007F6F71" w:rsidRDefault="003E3881" w:rsidP="00595626">
      <w:pPr>
        <w:spacing w:line="360" w:lineRule="auto"/>
        <w:jc w:val="both"/>
        <w:rPr>
          <w:lang w:val="en-US"/>
        </w:rPr>
      </w:pPr>
      <w:r w:rsidRPr="007F6F71">
        <w:rPr>
          <w:lang w:val="en-US"/>
        </w:rPr>
        <w:t xml:space="preserve">    libssl-dev apt-utils nodejs mysql-client &amp;&amp; \</w:t>
      </w:r>
    </w:p>
    <w:p w14:paraId="20B8C34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B27E5F6" w14:textId="77777777" w:rsidR="003E3881" w:rsidRPr="007F6F71" w:rsidRDefault="003E3881" w:rsidP="00595626">
      <w:pPr>
        <w:spacing w:line="360" w:lineRule="auto"/>
        <w:jc w:val="both"/>
        <w:rPr>
          <w:lang w:val="en-US"/>
        </w:rPr>
      </w:pPr>
      <w:r w:rsidRPr="007F6F71">
        <w:rPr>
          <w:lang w:val="en-US"/>
        </w:rPr>
        <w:t xml:space="preserve">    sudo rm -rf /var/lib/apt/lists/*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Set some config</w:t>
      </w:r>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#Mkdir</w:t>
      </w:r>
    </w:p>
    <w:p w14:paraId="16F3878D" w14:textId="77777777" w:rsidR="003E3881" w:rsidRPr="007F6F71" w:rsidRDefault="003E3881" w:rsidP="00595626">
      <w:pPr>
        <w:spacing w:line="360" w:lineRule="auto"/>
        <w:jc w:val="both"/>
        <w:rPr>
          <w:lang w:val="en-US"/>
        </w:rPr>
      </w:pPr>
      <w:r w:rsidRPr="007F6F71">
        <w:rPr>
          <w:lang w:val="en-US"/>
        </w:rPr>
        <w:t>RUN mkdir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#Workdir</w:t>
      </w:r>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t>ADD Gemfile /home/app/Gemfile</w:t>
      </w:r>
    </w:p>
    <w:p w14:paraId="5DA38320" w14:textId="77777777" w:rsidR="003E3881" w:rsidRPr="007F6F71" w:rsidRDefault="003E3881" w:rsidP="00595626">
      <w:pPr>
        <w:spacing w:line="360" w:lineRule="auto"/>
        <w:jc w:val="both"/>
        <w:rPr>
          <w:lang w:val="en-US"/>
        </w:rPr>
      </w:pPr>
      <w:r w:rsidRPr="007F6F71">
        <w:rPr>
          <w:lang w:val="en-US"/>
        </w:rPr>
        <w:t>ADD Gemfile.lock /home/app/Gemfile.lock</w:t>
      </w:r>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#Add sidekiq pid</w:t>
      </w:r>
    </w:p>
    <w:p w14:paraId="796F1B69" w14:textId="77777777" w:rsidR="003E3881" w:rsidRPr="007F6F71" w:rsidRDefault="003E3881" w:rsidP="00595626">
      <w:pPr>
        <w:spacing w:line="360" w:lineRule="auto"/>
        <w:jc w:val="both"/>
        <w:rPr>
          <w:lang w:val="en-US"/>
        </w:rPr>
      </w:pPr>
      <w:r w:rsidRPr="007F6F71">
        <w:rPr>
          <w:lang w:val="en-US"/>
        </w:rPr>
        <w:t>ADD sidekiq.pid /home/app/tmp/pids/</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r w:rsidRPr="007F6F71">
        <w:rPr>
          <w:lang w:val="en-US"/>
        </w:rPr>
        <w:t>ADD .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RUN groupadd --gid 9999 app &amp;&amp; \</w:t>
      </w:r>
    </w:p>
    <w:p w14:paraId="646E43A4" w14:textId="77777777" w:rsidR="003E3881" w:rsidRPr="007F6F71" w:rsidRDefault="003E3881" w:rsidP="00595626">
      <w:pPr>
        <w:spacing w:line="360" w:lineRule="auto"/>
        <w:jc w:val="both"/>
        <w:rPr>
          <w:lang w:val="en-US"/>
        </w:rPr>
      </w:pPr>
      <w:r w:rsidRPr="007F6F71">
        <w:rPr>
          <w:lang w:val="en-US"/>
        </w:rPr>
        <w:t xml:space="preserve">    useradd --uid 9999 --gid app app &amp;&amp; \</w:t>
      </w:r>
    </w:p>
    <w:p w14:paraId="7525CA2F" w14:textId="77777777" w:rsidR="003E3881" w:rsidRPr="007F6F71" w:rsidRDefault="003E3881" w:rsidP="00595626">
      <w:pPr>
        <w:spacing w:line="360" w:lineRule="auto"/>
        <w:jc w:val="both"/>
        <w:rPr>
          <w:lang w:val="en-US"/>
        </w:rPr>
      </w:pPr>
      <w:r w:rsidRPr="007F6F71">
        <w:rPr>
          <w:lang w:val="en-US"/>
        </w:rPr>
        <w:t xml:space="preserve">    chown -R app:app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2CB6970B" w:rsidR="003E3881" w:rsidRPr="007F6F71" w:rsidRDefault="00401681" w:rsidP="00595626">
      <w:pPr>
        <w:pStyle w:val="Ttulo21"/>
        <w:jc w:val="both"/>
      </w:pPr>
      <w:bookmarkStart w:id="242" w:name="_Toc499416084"/>
      <w:r>
        <w:lastRenderedPageBreak/>
        <w:t>Apêndice</w:t>
      </w:r>
      <w:r w:rsidR="003E3881" w:rsidRPr="007F6F71">
        <w:t xml:space="preserve"> 12.2 – Docker-compose versão 2 - X64</w:t>
      </w:r>
      <w:bookmarkEnd w:id="242"/>
    </w:p>
    <w:p w14:paraId="6FA515B4" w14:textId="77777777" w:rsidR="003E3881" w:rsidRPr="004A22E0"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db:</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"db-data:/var/lib/mysql"</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r w:rsidRPr="007F6F71">
        <w:rPr>
          <w:lang w:val="en-US"/>
        </w:rPr>
        <w:t>redis:</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&amp;app_base</w:t>
      </w:r>
    </w:p>
    <w:p w14:paraId="22FB9F83" w14:textId="77777777" w:rsidR="003E3881" w:rsidRPr="007F6F71" w:rsidRDefault="003E3881" w:rsidP="00595626">
      <w:pPr>
        <w:spacing w:line="360" w:lineRule="auto"/>
        <w:jc w:val="both"/>
        <w:rPr>
          <w:lang w:val="en-US"/>
        </w:rPr>
      </w:pPr>
      <w:r w:rsidRPr="007F6F71">
        <w:rPr>
          <w:lang w:val="en-US"/>
        </w:rPr>
        <w:t xml:space="preserve">    build: .</w:t>
      </w:r>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 .:/www/phalanx/app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4A22E0" w:rsidRDefault="003E3881" w:rsidP="00595626">
      <w:pPr>
        <w:spacing w:line="360" w:lineRule="auto"/>
        <w:jc w:val="both"/>
        <w:rPr>
          <w:lang w:val="en-US"/>
        </w:rPr>
      </w:pPr>
      <w:r w:rsidRPr="007F6F71">
        <w:rPr>
          <w:lang w:val="en-US"/>
        </w:rPr>
        <w:t xml:space="preserve">      </w:t>
      </w:r>
      <w:r w:rsidRPr="004A22E0">
        <w:rPr>
          <w:lang w:val="en-US"/>
        </w:rPr>
        <w:t>REDIS_SIDEKIQ_URL: redis://redis:6379/0</w:t>
      </w:r>
    </w:p>
    <w:p w14:paraId="37BE0711" w14:textId="77777777" w:rsidR="003E3881" w:rsidRPr="007F6F71" w:rsidRDefault="003E3881" w:rsidP="00595626">
      <w:pPr>
        <w:spacing w:line="360" w:lineRule="auto"/>
        <w:jc w:val="both"/>
        <w:rPr>
          <w:lang w:val="en-US"/>
        </w:rPr>
      </w:pPr>
      <w:r w:rsidRPr="004A22E0">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db</w:t>
      </w:r>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depends_on:</w:t>
      </w:r>
    </w:p>
    <w:p w14:paraId="4EE1B993" w14:textId="77777777" w:rsidR="003E3881" w:rsidRPr="007F6F71" w:rsidRDefault="003E3881" w:rsidP="00595626">
      <w:pPr>
        <w:spacing w:line="360" w:lineRule="auto"/>
        <w:jc w:val="both"/>
        <w:rPr>
          <w:lang w:val="en-US"/>
        </w:rPr>
      </w:pPr>
      <w:r w:rsidRPr="007F6F71">
        <w:rPr>
          <w:lang w:val="en-US"/>
        </w:rPr>
        <w:t xml:space="preserve">            - db</w:t>
      </w:r>
    </w:p>
    <w:p w14:paraId="44990934" w14:textId="77777777" w:rsidR="003E3881" w:rsidRPr="007F6F71" w:rsidRDefault="003E3881" w:rsidP="00595626">
      <w:pPr>
        <w:spacing w:line="360" w:lineRule="auto"/>
        <w:jc w:val="both"/>
        <w:rPr>
          <w:lang w:val="en-US"/>
        </w:rPr>
      </w:pPr>
      <w:r w:rsidRPr="007F6F71">
        <w:rPr>
          <w:lang w:val="en-US"/>
        </w:rPr>
        <w:t xml:space="preserve">            - redis</w:t>
      </w:r>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redis</w:t>
      </w:r>
    </w:p>
    <w:p w14:paraId="45C69788" w14:textId="77777777" w:rsidR="003E3881" w:rsidRPr="007F6F71" w:rsidRDefault="003E3881" w:rsidP="00595626">
      <w:pPr>
        <w:spacing w:line="360" w:lineRule="auto"/>
        <w:jc w:val="both"/>
        <w:rPr>
          <w:lang w:val="en-US"/>
        </w:rPr>
      </w:pPr>
      <w:r w:rsidRPr="007F6F71">
        <w:rPr>
          <w:lang w:val="en-US"/>
        </w:rPr>
        <w:t xml:space="preserve">            - db</w:t>
      </w:r>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*app_base</w:t>
      </w:r>
    </w:p>
    <w:p w14:paraId="40B499F2" w14:textId="77777777" w:rsidR="003E3881" w:rsidRPr="007F6F71" w:rsidRDefault="003E3881" w:rsidP="00595626">
      <w:pPr>
        <w:spacing w:line="360" w:lineRule="auto"/>
        <w:jc w:val="both"/>
        <w:rPr>
          <w:lang w:val="en-US"/>
        </w:rPr>
      </w:pPr>
      <w:r w:rsidRPr="007F6F71">
        <w:rPr>
          <w:lang w:val="en-US"/>
        </w:rPr>
        <w:t xml:space="preserve">    command: bundle exec sidekiq</w:t>
      </w:r>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depends_on:</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ui:</w:t>
      </w:r>
    </w:p>
    <w:p w14:paraId="098E80E2" w14:textId="77777777" w:rsidR="003E3881" w:rsidRPr="007F6F71" w:rsidRDefault="003E3881" w:rsidP="00595626">
      <w:pPr>
        <w:spacing w:line="360" w:lineRule="auto"/>
        <w:jc w:val="both"/>
        <w:rPr>
          <w:lang w:val="en-US"/>
        </w:rPr>
      </w:pPr>
      <w:r w:rsidRPr="007F6F71">
        <w:rPr>
          <w:lang w:val="en-US"/>
        </w:rPr>
        <w:t xml:space="preserve">      image: portainer/portainer</w:t>
      </w:r>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db-data: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131CE174" w:rsidR="003E3881" w:rsidRPr="007F6F71" w:rsidRDefault="005E6882" w:rsidP="00595626">
      <w:pPr>
        <w:pStyle w:val="Ttulo21"/>
        <w:jc w:val="both"/>
      </w:pPr>
      <w:bookmarkStart w:id="243" w:name="_Toc499416085"/>
      <w:r>
        <w:lastRenderedPageBreak/>
        <w:t>Apêndice</w:t>
      </w:r>
      <w:r w:rsidR="003E3881" w:rsidRPr="007F6F71">
        <w:t xml:space="preserve"> 12.3 – Dockerfile – ARM</w:t>
      </w:r>
      <w:bookmarkEnd w:id="243"/>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resin/rpi-raspbian:jessie</w:t>
      </w:r>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–qq &amp;&amp; apt-get install -y mysql-client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libpq-dev nodejs nodejs-legacy mysql-server libmysqlclient-dev &amp;&amp; \</w:t>
      </w:r>
    </w:p>
    <w:p w14:paraId="2065171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13337ED" w14:textId="77777777" w:rsidR="003E3881" w:rsidRPr="007F6F71" w:rsidRDefault="003E3881" w:rsidP="00595626">
      <w:pPr>
        <w:spacing w:line="360" w:lineRule="auto"/>
        <w:jc w:val="both"/>
        <w:rPr>
          <w:lang w:val="en-US"/>
        </w:rPr>
      </w:pPr>
      <w:r w:rsidRPr="007F6F71">
        <w:rPr>
          <w:lang w:val="en-US"/>
        </w:rPr>
        <w:t xml:space="preserve">    sudo rm -rf /var/lib/apt/lists/*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#Mkdir</w:t>
      </w:r>
    </w:p>
    <w:p w14:paraId="1B575279" w14:textId="77777777" w:rsidR="003E3881" w:rsidRPr="007F6F71" w:rsidRDefault="003E3881" w:rsidP="00595626">
      <w:pPr>
        <w:spacing w:line="360" w:lineRule="auto"/>
        <w:jc w:val="both"/>
        <w:rPr>
          <w:lang w:val="en-US"/>
        </w:rPr>
      </w:pPr>
      <w:r w:rsidRPr="007F6F71">
        <w:rPr>
          <w:lang w:val="en-US"/>
        </w:rPr>
        <w:t>RUN mkdir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#Workdir</w:t>
      </w:r>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#Add sidekiq pid</w:t>
      </w:r>
    </w:p>
    <w:p w14:paraId="2A346503" w14:textId="77777777" w:rsidR="003E3881" w:rsidRPr="007F6F71" w:rsidRDefault="003E3881" w:rsidP="00595626">
      <w:pPr>
        <w:spacing w:line="360" w:lineRule="auto"/>
        <w:jc w:val="both"/>
        <w:rPr>
          <w:lang w:val="en-US"/>
        </w:rPr>
      </w:pPr>
      <w:r w:rsidRPr="007F6F71">
        <w:rPr>
          <w:lang w:val="en-US"/>
        </w:rPr>
        <w:t>ADD sidekiq.pid /home/app/tmp/pids/</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ADD Gemfile /home/app/Gemfile</w:t>
      </w:r>
    </w:p>
    <w:p w14:paraId="397D4E85" w14:textId="77777777" w:rsidR="003E3881" w:rsidRPr="007F6F71" w:rsidRDefault="003E3881" w:rsidP="00595626">
      <w:pPr>
        <w:spacing w:line="360" w:lineRule="auto"/>
        <w:jc w:val="both"/>
        <w:rPr>
          <w:lang w:val="en-US"/>
        </w:rPr>
      </w:pPr>
      <w:r w:rsidRPr="007F6F71">
        <w:rPr>
          <w:lang w:val="en-US"/>
        </w:rPr>
        <w:t>ADD Gemfile.lock /home/app/Gemfile.lock</w:t>
      </w:r>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-sSL https://rvm.io/mpapis.asc | gpg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/etc/profile.d/rvm.sh"</w:t>
      </w:r>
    </w:p>
    <w:p w14:paraId="2512BFFF" w14:textId="77777777" w:rsidR="003E3881" w:rsidRPr="007F6F71" w:rsidRDefault="003E3881" w:rsidP="00595626">
      <w:pPr>
        <w:spacing w:line="360" w:lineRule="auto"/>
        <w:jc w:val="both"/>
        <w:rPr>
          <w:lang w:val="en-US"/>
        </w:rPr>
      </w:pPr>
      <w:r w:rsidRPr="007F6F71">
        <w:rPr>
          <w:lang w:val="en-US"/>
        </w:rPr>
        <w:t>RUN /bin/bash -l -c "rvm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--no-ri --no-rdoc"</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#Workdir</w:t>
      </w:r>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r w:rsidRPr="007F6F71">
        <w:rPr>
          <w:lang w:val="en-US"/>
        </w:rPr>
        <w:t>ADD .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RUN groupadd --gid 9999 app</w:t>
      </w:r>
    </w:p>
    <w:p w14:paraId="026C396F" w14:textId="77777777" w:rsidR="003E3881" w:rsidRPr="007F6F71" w:rsidRDefault="003E3881" w:rsidP="00595626">
      <w:pPr>
        <w:spacing w:line="360" w:lineRule="auto"/>
        <w:jc w:val="both"/>
        <w:rPr>
          <w:lang w:val="en-US"/>
        </w:rPr>
      </w:pPr>
      <w:r w:rsidRPr="007F6F71">
        <w:rPr>
          <w:lang w:val="en-US"/>
        </w:rPr>
        <w:t>RUN useradd --uid 9999 --gid app app</w:t>
      </w:r>
    </w:p>
    <w:p w14:paraId="0CE3F8F8" w14:textId="77777777" w:rsidR="003E3881" w:rsidRPr="007F6F71" w:rsidRDefault="003E3881" w:rsidP="00595626">
      <w:pPr>
        <w:spacing w:line="360" w:lineRule="auto"/>
        <w:jc w:val="both"/>
        <w:rPr>
          <w:lang w:val="en-US"/>
        </w:rPr>
      </w:pPr>
      <w:r w:rsidRPr="007F6F71">
        <w:rPr>
          <w:lang w:val="en-US"/>
        </w:rPr>
        <w:t>RUN chown -R app:app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Expose app port</w:t>
      </w:r>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4E99B4D8" w:rsidR="003E3881" w:rsidRPr="007F6F71" w:rsidRDefault="00853A3E" w:rsidP="00595626">
      <w:pPr>
        <w:pStyle w:val="Ttulo21"/>
        <w:jc w:val="both"/>
      </w:pPr>
      <w:bookmarkStart w:id="244" w:name="_Toc499416086"/>
      <w:r>
        <w:lastRenderedPageBreak/>
        <w:t>Apêndice</w:t>
      </w:r>
      <w:r w:rsidR="003E3881" w:rsidRPr="007F6F71">
        <w:t xml:space="preserve"> 12.4 – Docker-compose versão 2 - ARM</w:t>
      </w:r>
      <w:bookmarkEnd w:id="244"/>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db:</w:t>
      </w:r>
    </w:p>
    <w:p w14:paraId="6356F89F" w14:textId="77777777" w:rsidR="003E3881" w:rsidRPr="007F6F71" w:rsidRDefault="003E3881" w:rsidP="00595626">
      <w:pPr>
        <w:spacing w:line="360" w:lineRule="auto"/>
        <w:jc w:val="both"/>
        <w:rPr>
          <w:lang w:val="en-US"/>
        </w:rPr>
      </w:pPr>
      <w:r w:rsidRPr="007F6F71">
        <w:rPr>
          <w:lang w:val="en-US"/>
        </w:rPr>
        <w:t xml:space="preserve">     image: hypriot/rpi-mysql</w:t>
      </w:r>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"db-data:/var/lib/mysql"</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redis:</w:t>
      </w:r>
    </w:p>
    <w:p w14:paraId="69AFECAF" w14:textId="77777777" w:rsidR="003E3881" w:rsidRPr="007F6F71" w:rsidRDefault="003E3881" w:rsidP="00595626">
      <w:pPr>
        <w:spacing w:line="360" w:lineRule="auto"/>
        <w:jc w:val="both"/>
        <w:rPr>
          <w:lang w:val="en-US"/>
        </w:rPr>
      </w:pPr>
      <w:r w:rsidRPr="007F6F71">
        <w:rPr>
          <w:lang w:val="en-US"/>
        </w:rPr>
        <w:t xml:space="preserve">     image: hypriot/rpi-redis</w:t>
      </w:r>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&amp;app_base</w:t>
      </w:r>
    </w:p>
    <w:p w14:paraId="425BF37D" w14:textId="77777777" w:rsidR="003E3881" w:rsidRPr="007F6F71" w:rsidRDefault="003E3881" w:rsidP="00595626">
      <w:pPr>
        <w:spacing w:line="360" w:lineRule="auto"/>
        <w:jc w:val="both"/>
        <w:rPr>
          <w:lang w:val="en-US"/>
        </w:rPr>
      </w:pPr>
      <w:r w:rsidRPr="007F6F71">
        <w:rPr>
          <w:lang w:val="en-US"/>
        </w:rPr>
        <w:t xml:space="preserve">     build: .</w:t>
      </w:r>
    </w:p>
    <w:p w14:paraId="5C98DE6C"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 .:/www/phalanx/app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db</w:t>
      </w:r>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depends_on:</w:t>
      </w:r>
    </w:p>
    <w:p w14:paraId="578C5F82" w14:textId="77777777" w:rsidR="003E3881" w:rsidRPr="007F6F71" w:rsidRDefault="003E3881" w:rsidP="00595626">
      <w:pPr>
        <w:spacing w:line="360" w:lineRule="auto"/>
        <w:jc w:val="both"/>
        <w:rPr>
          <w:lang w:val="en-US"/>
        </w:rPr>
      </w:pPr>
      <w:r w:rsidRPr="007F6F71">
        <w:rPr>
          <w:lang w:val="en-US"/>
        </w:rPr>
        <w:t xml:space="preserve">             - db</w:t>
      </w:r>
    </w:p>
    <w:p w14:paraId="3F38EC12" w14:textId="77777777" w:rsidR="003E3881" w:rsidRPr="007F6F71" w:rsidRDefault="003E3881" w:rsidP="00595626">
      <w:pPr>
        <w:spacing w:line="360" w:lineRule="auto"/>
        <w:jc w:val="both"/>
        <w:rPr>
          <w:lang w:val="en-US"/>
        </w:rPr>
      </w:pPr>
      <w:r w:rsidRPr="007F6F71">
        <w:rPr>
          <w:lang w:val="en-US"/>
        </w:rPr>
        <w:t xml:space="preserve">             - redis</w:t>
      </w:r>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redis</w:t>
      </w:r>
    </w:p>
    <w:p w14:paraId="4DB16212" w14:textId="77777777" w:rsidR="003E3881" w:rsidRPr="007F6F71" w:rsidRDefault="003E3881" w:rsidP="00595626">
      <w:pPr>
        <w:spacing w:line="360" w:lineRule="auto"/>
        <w:jc w:val="both"/>
        <w:rPr>
          <w:lang w:val="en-US"/>
        </w:rPr>
      </w:pPr>
      <w:r w:rsidRPr="007F6F71">
        <w:rPr>
          <w:lang w:val="en-US"/>
        </w:rPr>
        <w:t xml:space="preserve">             - db</w:t>
      </w:r>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*app_base</w:t>
      </w:r>
    </w:p>
    <w:p w14:paraId="226CD079" w14:textId="77777777" w:rsidR="003E3881" w:rsidRPr="007F6F71" w:rsidRDefault="003E3881" w:rsidP="00595626">
      <w:pPr>
        <w:spacing w:line="360" w:lineRule="auto"/>
        <w:jc w:val="both"/>
        <w:rPr>
          <w:lang w:val="en-US"/>
        </w:rPr>
      </w:pPr>
      <w:r w:rsidRPr="007F6F71">
        <w:rPr>
          <w:lang w:val="en-US"/>
        </w:rPr>
        <w:t xml:space="preserve"> #command: bundler exec sidekiq</w:t>
      </w:r>
    </w:p>
    <w:p w14:paraId="43868281" w14:textId="77777777" w:rsidR="003E3881" w:rsidRPr="007F6F71" w:rsidRDefault="003E3881" w:rsidP="00595626">
      <w:pPr>
        <w:spacing w:line="360" w:lineRule="auto"/>
        <w:jc w:val="both"/>
        <w:rPr>
          <w:lang w:val="en-US"/>
        </w:rPr>
      </w:pPr>
      <w:r w:rsidRPr="007F6F71">
        <w:rPr>
          <w:lang w:val="en-US"/>
        </w:rPr>
        <w:t xml:space="preserve">     command: bash -lc 'bundler exec sidekiq'</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depends_on:</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ui:</w:t>
      </w:r>
    </w:p>
    <w:p w14:paraId="6EB4C88A" w14:textId="77777777" w:rsidR="003E3881" w:rsidRPr="007F6F71" w:rsidRDefault="003E3881" w:rsidP="00595626">
      <w:pPr>
        <w:spacing w:line="360" w:lineRule="auto"/>
        <w:jc w:val="both"/>
        <w:rPr>
          <w:lang w:val="en-US"/>
        </w:rPr>
      </w:pPr>
      <w:r w:rsidRPr="007F6F71">
        <w:rPr>
          <w:lang w:val="en-US"/>
        </w:rPr>
        <w:t xml:space="preserve">      image: portainer/portainer</w:t>
      </w:r>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554C577C" w14:textId="77777777" w:rsidR="003E3881" w:rsidRPr="007F6F71" w:rsidRDefault="003E3881" w:rsidP="00595626">
      <w:pPr>
        <w:spacing w:line="360" w:lineRule="auto"/>
        <w:jc w:val="both"/>
      </w:pPr>
      <w:r w:rsidRPr="007F6F71">
        <w:rPr>
          <w:lang w:val="en-US"/>
        </w:rPr>
        <w:t xml:space="preserve">      </w:t>
      </w:r>
      <w:r w:rsidRPr="007F6F71">
        <w:t>expose:</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ports:</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r w:rsidRPr="007F6F71">
        <w:t>volumes:</w:t>
      </w:r>
    </w:p>
    <w:p w14:paraId="1A546718" w14:textId="77777777" w:rsidR="003E3881" w:rsidRPr="007F6F71" w:rsidRDefault="003E3881" w:rsidP="00595626">
      <w:pPr>
        <w:spacing w:line="360" w:lineRule="auto"/>
        <w:jc w:val="both"/>
      </w:pPr>
      <w:r w:rsidRPr="007F6F71">
        <w:t xml:space="preserve">   db-data: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32BBA51A" w:rsidR="003E3881" w:rsidRPr="007F6F71" w:rsidRDefault="000C317F" w:rsidP="00595626">
      <w:pPr>
        <w:pStyle w:val="Ttulo21"/>
        <w:jc w:val="both"/>
      </w:pPr>
      <w:bookmarkStart w:id="245" w:name="_Toc499416087"/>
      <w:r>
        <w:lastRenderedPageBreak/>
        <w:t>Apêndice</w:t>
      </w:r>
      <w:r w:rsidR="003E3881" w:rsidRPr="007F6F71">
        <w:t xml:space="preserve"> 12.5 – Docker-compose versão 3 - ARM</w:t>
      </w:r>
      <w:bookmarkEnd w:id="245"/>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db:</w:t>
      </w:r>
    </w:p>
    <w:p w14:paraId="38EA8DC9" w14:textId="77777777" w:rsidR="003E3881" w:rsidRPr="007F6F71" w:rsidRDefault="003E3881" w:rsidP="00595626">
      <w:pPr>
        <w:spacing w:line="360" w:lineRule="auto"/>
        <w:jc w:val="both"/>
        <w:rPr>
          <w:lang w:val="en-US"/>
        </w:rPr>
      </w:pPr>
      <w:r w:rsidRPr="007F6F71">
        <w:rPr>
          <w:lang w:val="en-US"/>
        </w:rPr>
        <w:t xml:space="preserve">    image: hypriot/rpi-mysql</w:t>
      </w:r>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"db-data:/var/lib/mysql"</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phalanx_app</w:t>
      </w:r>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redis:</w:t>
      </w:r>
    </w:p>
    <w:p w14:paraId="5557D691" w14:textId="77777777" w:rsidR="003E3881" w:rsidRPr="007F6F71" w:rsidRDefault="003E3881" w:rsidP="00595626">
      <w:pPr>
        <w:spacing w:line="360" w:lineRule="auto"/>
        <w:jc w:val="both"/>
        <w:rPr>
          <w:lang w:val="en-US"/>
        </w:rPr>
      </w:pPr>
      <w:r w:rsidRPr="007F6F71">
        <w:rPr>
          <w:lang w:val="en-US"/>
        </w:rPr>
        <w:t xml:space="preserve">    image: hypriot/rpi-redis</w:t>
      </w:r>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phalanx_app</w:t>
      </w:r>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&amp;app_base</w:t>
      </w:r>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phalanx_app </w:t>
      </w:r>
    </w:p>
    <w:p w14:paraId="7E8A805B"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 .:/www/phalanx/app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db</w:t>
      </w:r>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depends_on:</w:t>
      </w:r>
    </w:p>
    <w:p w14:paraId="3F76B34A" w14:textId="77777777" w:rsidR="003E3881" w:rsidRPr="007F6F71" w:rsidRDefault="003E3881" w:rsidP="00595626">
      <w:pPr>
        <w:spacing w:line="360" w:lineRule="auto"/>
        <w:jc w:val="both"/>
        <w:rPr>
          <w:lang w:val="en-US"/>
        </w:rPr>
      </w:pPr>
      <w:r w:rsidRPr="007F6F71">
        <w:rPr>
          <w:lang w:val="en-US"/>
        </w:rPr>
        <w:t xml:space="preserve">          - db</w:t>
      </w:r>
    </w:p>
    <w:p w14:paraId="47C8E5E4" w14:textId="77777777" w:rsidR="003E3881" w:rsidRPr="007F6F71" w:rsidRDefault="003E3881" w:rsidP="00595626">
      <w:pPr>
        <w:spacing w:line="360" w:lineRule="auto"/>
        <w:jc w:val="both"/>
        <w:rPr>
          <w:lang w:val="en-US"/>
        </w:rPr>
      </w:pPr>
      <w:r w:rsidRPr="007F6F71">
        <w:rPr>
          <w:lang w:val="en-US"/>
        </w:rPr>
        <w:t xml:space="preserve">          - redis</w:t>
      </w:r>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phalanx_app</w:t>
      </w:r>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cpus: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cpus: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restart_policy:</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max_attempts: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update_config:</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failure_action: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max_failure_ratio: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dockerui:</w:t>
      </w:r>
    </w:p>
    <w:p w14:paraId="0D33E74E" w14:textId="77777777" w:rsidR="003E3881" w:rsidRPr="007F6F71" w:rsidRDefault="003E3881" w:rsidP="00595626">
      <w:pPr>
        <w:spacing w:line="360" w:lineRule="auto"/>
        <w:jc w:val="both"/>
        <w:rPr>
          <w:lang w:val="en-US"/>
        </w:rPr>
      </w:pPr>
      <w:r w:rsidRPr="007F6F71">
        <w:rPr>
          <w:lang w:val="en-US"/>
        </w:rPr>
        <w:t xml:space="preserve">    image: portainer/portainer</w:t>
      </w:r>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phalanx_app</w:t>
      </w:r>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*app_base</w:t>
      </w:r>
    </w:p>
    <w:p w14:paraId="266FBEB2" w14:textId="77777777" w:rsidR="003E3881" w:rsidRPr="007F6F71" w:rsidRDefault="003E3881" w:rsidP="00595626">
      <w:pPr>
        <w:spacing w:line="360" w:lineRule="auto"/>
        <w:jc w:val="both"/>
        <w:rPr>
          <w:lang w:val="en-US"/>
        </w:rPr>
      </w:pPr>
      <w:r w:rsidRPr="007F6F71">
        <w:rPr>
          <w:lang w:val="en-US"/>
        </w:rPr>
        <w:t xml:space="preserve">    image: phalanx_worker</w:t>
      </w:r>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-lc 'bundler exec sidekiq'</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phalanx_app:</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depends_on:</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BD884CA" w14:textId="77777777" w:rsidR="003E3881" w:rsidRPr="007F6F71" w:rsidRDefault="003E3881" w:rsidP="00595626">
      <w:pPr>
        <w:spacing w:line="360" w:lineRule="auto"/>
        <w:jc w:val="both"/>
        <w:rPr>
          <w:lang w:val="en-US"/>
        </w:rPr>
      </w:pPr>
    </w:p>
    <w:p w14:paraId="3C6B2667" w14:textId="77777777" w:rsidR="003E3881" w:rsidRPr="009F37B8" w:rsidRDefault="003E3881" w:rsidP="00595626">
      <w:pPr>
        <w:spacing w:line="360" w:lineRule="auto"/>
        <w:jc w:val="both"/>
      </w:pPr>
      <w:r w:rsidRPr="007F6F71">
        <w:rPr>
          <w:lang w:val="en-US"/>
        </w:rPr>
        <w:t xml:space="preserve">  </w:t>
      </w:r>
      <w:r w:rsidRPr="009F37B8">
        <w:t>viz:</w:t>
      </w:r>
    </w:p>
    <w:p w14:paraId="75AD2258" w14:textId="77777777" w:rsidR="003E3881" w:rsidRPr="009F37B8" w:rsidRDefault="003E3881" w:rsidP="00595626">
      <w:pPr>
        <w:spacing w:line="360" w:lineRule="auto"/>
        <w:jc w:val="both"/>
      </w:pPr>
      <w:r w:rsidRPr="009F37B8">
        <w:t xml:space="preserve">     image: alexellis2/visualizer-arm</w:t>
      </w:r>
    </w:p>
    <w:p w14:paraId="0E0B7D83" w14:textId="77777777" w:rsidR="003E3881" w:rsidRPr="009F37B8" w:rsidRDefault="003E3881" w:rsidP="00595626">
      <w:pPr>
        <w:spacing w:line="360" w:lineRule="auto"/>
        <w:jc w:val="both"/>
      </w:pPr>
      <w:r w:rsidRPr="009F37B8">
        <w:t xml:space="preserve">     ports: </w:t>
      </w:r>
    </w:p>
    <w:p w14:paraId="69DAC1A9" w14:textId="77777777" w:rsidR="003E3881" w:rsidRPr="007F6F71" w:rsidRDefault="003E3881" w:rsidP="00595626">
      <w:pPr>
        <w:spacing w:line="360" w:lineRule="auto"/>
        <w:jc w:val="both"/>
        <w:rPr>
          <w:lang w:val="en-US"/>
        </w:rPr>
      </w:pPr>
      <w:r w:rsidRPr="009F37B8">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phalanx_app:</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db-data:</w:t>
      </w:r>
    </w:p>
    <w:p w14:paraId="095C807F" w14:textId="77777777" w:rsidR="00336100" w:rsidRPr="007F6F71" w:rsidRDefault="00336100" w:rsidP="0035429F">
      <w:pPr>
        <w:spacing w:line="360" w:lineRule="auto"/>
        <w:rPr>
          <w:lang w:val="en-US"/>
        </w:rPr>
      </w:pPr>
    </w:p>
    <w:sectPr w:rsidR="00336100" w:rsidRPr="007F6F71" w:rsidSect="00C83DC4">
      <w:headerReference w:type="default" r:id="rId78"/>
      <w:footerReference w:type="default" r:id="rId79"/>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3BA930" w14:textId="77777777" w:rsidR="005E5925" w:rsidRDefault="005E5925" w:rsidP="00EA7EC1">
      <w:r>
        <w:separator/>
      </w:r>
    </w:p>
  </w:endnote>
  <w:endnote w:type="continuationSeparator" w:id="0">
    <w:p w14:paraId="10458C02" w14:textId="77777777" w:rsidR="005E5925" w:rsidRDefault="005E5925"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127DA2" w:rsidRDefault="00127DA2">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A7A382" w14:textId="77777777" w:rsidR="005E5925" w:rsidRDefault="005E5925" w:rsidP="00EA7EC1">
      <w:r>
        <w:separator/>
      </w:r>
    </w:p>
  </w:footnote>
  <w:footnote w:type="continuationSeparator" w:id="0">
    <w:p w14:paraId="305A1CC4" w14:textId="77777777" w:rsidR="005E5925" w:rsidRDefault="005E5925" w:rsidP="00EA7EC1">
      <w:r>
        <w:continuationSeparator/>
      </w:r>
    </w:p>
  </w:footnote>
  <w:footnote w:id="1">
    <w:p w14:paraId="233484D2" w14:textId="77777777" w:rsidR="00127DA2" w:rsidRPr="001E03D1" w:rsidRDefault="00127DA2" w:rsidP="003E3881">
      <w:pPr>
        <w:pStyle w:val="Textodenotaderodap"/>
      </w:pPr>
      <w:r>
        <w:rPr>
          <w:rStyle w:val="Refdenotaderodap"/>
        </w:rPr>
        <w:t>1</w:t>
      </w:r>
      <w:r>
        <w:t xml:space="preserve"> </w:t>
      </w:r>
      <w:r w:rsidRPr="00B47D71">
        <w:t>https://www.3way.com.br/saiba-como-a-virtualizacao-por-container-revolucionou-a-infraestrutura-de-ti-part2/</w:t>
      </w:r>
    </w:p>
  </w:footnote>
  <w:footnote w:id="2">
    <w:p w14:paraId="30D8417C" w14:textId="77777777" w:rsidR="00127DA2" w:rsidRPr="0000038E" w:rsidRDefault="00127DA2" w:rsidP="003E3881">
      <w:pPr>
        <w:pStyle w:val="Textodenotaderodap"/>
      </w:pPr>
      <w:r>
        <w:rPr>
          <w:rStyle w:val="Refdenotaderodap"/>
        </w:rPr>
        <w:t>1</w:t>
      </w:r>
      <w:r>
        <w:t xml:space="preserve"> </w:t>
      </w:r>
      <w:r w:rsidRPr="0000038E">
        <w:t>https://www.mundodocker.com.br/o-que-e-container/</w:t>
      </w:r>
    </w:p>
  </w:footnote>
  <w:footnote w:id="3">
    <w:p w14:paraId="7354F9AD" w14:textId="77777777" w:rsidR="00127DA2" w:rsidRPr="0087606B" w:rsidRDefault="00127DA2" w:rsidP="003E3881">
      <w:pPr>
        <w:pStyle w:val="Textodenotaderodap"/>
      </w:pPr>
      <w:r>
        <w:rPr>
          <w:rStyle w:val="Refdenotaderodap"/>
        </w:rPr>
        <w:t>2</w:t>
      </w:r>
      <w:r>
        <w:t xml:space="preserve"> </w:t>
      </w:r>
      <w:r w:rsidRPr="00B47D71">
        <w:t>https://www.3way.com.br/saiba-como-a-virtualizacao-por-container-revolucionou-a-infraestrutura-de-ti-part2/</w:t>
      </w:r>
    </w:p>
  </w:footnote>
  <w:footnote w:id="4">
    <w:p w14:paraId="1DFB5491" w14:textId="77777777" w:rsidR="00127DA2" w:rsidRPr="00FC59CB" w:rsidRDefault="00127DA2"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 tradução nossa</w:t>
      </w:r>
    </w:p>
  </w:footnote>
  <w:footnote w:id="5">
    <w:p w14:paraId="4DE7F5BF" w14:textId="77777777" w:rsidR="00127DA2" w:rsidRPr="006A3FDD" w:rsidRDefault="00127DA2" w:rsidP="003E3881">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56CB8DA2" w14:textId="77777777" w:rsidR="00127DA2" w:rsidRPr="00DA3E43" w:rsidRDefault="00127DA2" w:rsidP="003E3881">
      <w:pPr>
        <w:pStyle w:val="Textodenotaderodap"/>
        <w:ind w:firstLine="0"/>
        <w:rPr>
          <w:lang w:val="pt-BR"/>
        </w:rPr>
      </w:pPr>
      <w:r w:rsidRPr="00FC59CB">
        <w:rPr>
          <w:rStyle w:val="Refdenotaderodap"/>
          <w:lang w:val="pt-BR"/>
        </w:rPr>
        <w:t>5</w:t>
      </w:r>
      <w:r w:rsidRPr="00FC59CB">
        <w:rPr>
          <w:lang w:val="pt-BR"/>
        </w:rPr>
        <w:t xml:space="preserve"> https://github.com/gomex/docker-para-desenvolvedores/blob/master/manuscript/porque.md</w:t>
      </w:r>
    </w:p>
  </w:footnote>
  <w:footnote w:id="7">
    <w:p w14:paraId="5A05533F" w14:textId="77777777" w:rsidR="00127DA2" w:rsidRPr="000D189A" w:rsidRDefault="00127DA2" w:rsidP="003E3881">
      <w:pPr>
        <w:pStyle w:val="Textodenotaderodap"/>
        <w:rPr>
          <w:lang w:val="pt-BR"/>
        </w:rPr>
      </w:pPr>
      <w:r w:rsidRPr="00FC59CB">
        <w:rPr>
          <w:rStyle w:val="Refdenotaderodap"/>
          <w:lang w:val="pt-BR"/>
        </w:rPr>
        <w:t>4</w:t>
      </w:r>
      <w:r w:rsidRPr="00FC59CB">
        <w:rPr>
          <w:lang w:val="pt-BR"/>
        </w:rPr>
        <w:t xml:space="preserve"> https://www.docker.com/docker-mac</w:t>
      </w:r>
    </w:p>
  </w:footnote>
  <w:footnote w:id="8">
    <w:p w14:paraId="19577819" w14:textId="77777777" w:rsidR="00127DA2" w:rsidRPr="00FC59CB" w:rsidRDefault="00127DA2" w:rsidP="003E3881">
      <w:pPr>
        <w:pStyle w:val="Textodenotaderodap"/>
        <w:rPr>
          <w:lang w:val="pt-BR"/>
        </w:rPr>
      </w:pPr>
      <w:r w:rsidRPr="00FC59CB">
        <w:rPr>
          <w:rStyle w:val="Refdenotaderodap"/>
          <w:lang w:val="pt-BR"/>
        </w:rPr>
        <w:t>5</w:t>
      </w:r>
      <w:r w:rsidRPr="00FC59CB">
        <w:rPr>
          <w:lang w:val="pt-BR"/>
        </w:rPr>
        <w:t xml:space="preserve"> https://docs.docker.com/engine/userguide/eng-image/dockerfile_best-practices/</w:t>
      </w:r>
    </w:p>
  </w:footnote>
  <w:footnote w:id="9">
    <w:p w14:paraId="4BA71340" w14:textId="77777777" w:rsidR="00127DA2" w:rsidRPr="00FC59CB" w:rsidRDefault="00127DA2" w:rsidP="003E3881">
      <w:pPr>
        <w:pStyle w:val="Textodenotaderodap"/>
        <w:rPr>
          <w:lang w:val="pt-BR"/>
        </w:rPr>
      </w:pPr>
      <w:r w:rsidRPr="00FC59CB">
        <w:rPr>
          <w:rStyle w:val="Refdenotaderodap"/>
          <w:lang w:val="pt-BR"/>
        </w:rPr>
        <w:t>6</w:t>
      </w:r>
      <w:r w:rsidRPr="00FC59CB">
        <w:rPr>
          <w:lang w:val="pt-BR"/>
        </w:rPr>
        <w:t xml:space="preserve"> https://docs.docker.com/glossary/?term=Compose</w:t>
      </w:r>
    </w:p>
  </w:footnote>
  <w:footnote w:id="10">
    <w:p w14:paraId="639A529E" w14:textId="77777777" w:rsidR="00127DA2" w:rsidRPr="00FC59CB" w:rsidRDefault="00127DA2" w:rsidP="003E3881">
      <w:pPr>
        <w:pStyle w:val="Textodenotaderodap"/>
        <w:rPr>
          <w:lang w:val="pt-BR"/>
        </w:rPr>
      </w:pPr>
      <w:r>
        <w:rPr>
          <w:rStyle w:val="Refdenotaderodap"/>
        </w:rPr>
        <w:footnoteRef/>
      </w:r>
      <w:r w:rsidRPr="00FC59CB">
        <w:rPr>
          <w:lang w:val="pt-BR"/>
        </w:rPr>
        <w:t xml:space="preserve">     https://docs.docker.com/glossary/?term=Dockerfile</w:t>
      </w:r>
    </w:p>
  </w:footnote>
  <w:footnote w:id="11">
    <w:p w14:paraId="32606578" w14:textId="77777777" w:rsidR="00127DA2" w:rsidRPr="00FC59CB" w:rsidRDefault="00127DA2"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w:t>
      </w:r>
    </w:p>
  </w:footnote>
  <w:footnote w:id="12">
    <w:p w14:paraId="37217FEA" w14:textId="77777777" w:rsidR="00127DA2" w:rsidRPr="007E3C42" w:rsidRDefault="00127DA2" w:rsidP="003E3881">
      <w:pPr>
        <w:pStyle w:val="Textodenotaderodap"/>
        <w:rPr>
          <w:lang w:val="pt-BR"/>
        </w:rPr>
      </w:pPr>
      <w:r w:rsidRPr="00FC59CB">
        <w:rPr>
          <w:rStyle w:val="Refdenotaderodap"/>
          <w:lang w:val="pt-BR"/>
        </w:rPr>
        <w:t>6</w:t>
      </w:r>
      <w:r w:rsidRPr="00FC59CB">
        <w:rPr>
          <w:lang w:val="pt-BR"/>
        </w:rPr>
        <w:t xml:space="preserve"> https://github.com/gomex/docker-para-desenvolvedores/blob/master/manuscript/porque.md - Dúvidas</w:t>
      </w:r>
    </w:p>
  </w:footnote>
  <w:footnote w:id="13">
    <w:p w14:paraId="1B350D40" w14:textId="77777777" w:rsidR="00127DA2" w:rsidRPr="00FC59CB" w:rsidRDefault="00127DA2" w:rsidP="003E3881">
      <w:pPr>
        <w:pStyle w:val="Textodenotaderodap"/>
        <w:rPr>
          <w:lang w:val="pt-BR"/>
        </w:rPr>
      </w:pPr>
      <w:r w:rsidRPr="00FC59CB">
        <w:rPr>
          <w:rStyle w:val="Refdenotaderodap"/>
          <w:lang w:val="pt-BR"/>
        </w:rPr>
        <w:t>11</w:t>
      </w:r>
      <w:r w:rsidRPr="00FC59CB">
        <w:rPr>
          <w:lang w:val="pt-BR"/>
        </w:rPr>
        <w:t xml:space="preserve"> https://en.wikipedia.org/wiki/Software_versioning</w:t>
      </w:r>
    </w:p>
  </w:footnote>
  <w:footnote w:id="14">
    <w:p w14:paraId="5D4A1089" w14:textId="77777777" w:rsidR="00127DA2" w:rsidRPr="009419DF" w:rsidRDefault="00127DA2" w:rsidP="003E3881">
      <w:pPr>
        <w:pStyle w:val="Textodenotaderodap"/>
        <w:rPr>
          <w:rFonts w:ascii="Times New Roman" w:hAnsi="Times New Roman" w:cs="Times New Roman"/>
          <w:lang w:val="pt-BR"/>
        </w:rPr>
      </w:pPr>
      <w:r w:rsidRPr="009419DF">
        <w:rPr>
          <w:rStyle w:val="Refdenotaderodap"/>
          <w:rFonts w:ascii="Times New Roman" w:hAnsi="Times New Roman" w:cs="Times New Roman"/>
          <w:lang w:val="pt-BR"/>
        </w:rPr>
        <w:t>1</w:t>
      </w:r>
      <w:r w:rsidRPr="009419DF">
        <w:rPr>
          <w:rFonts w:ascii="Times New Roman" w:hAnsi="Times New Roman" w:cs="Times New Roman"/>
          <w:lang w:val="pt-BR"/>
        </w:rPr>
        <w:t xml:space="preserve"> https://docs.docker.com/search/?q=container</w:t>
      </w:r>
    </w:p>
  </w:footnote>
  <w:footnote w:id="15">
    <w:p w14:paraId="7D695220" w14:textId="77777777" w:rsidR="00127DA2" w:rsidRPr="00890EEC" w:rsidRDefault="00127DA2" w:rsidP="003E3881">
      <w:pPr>
        <w:pStyle w:val="Textodenotaderodap"/>
        <w:rPr>
          <w:rFonts w:ascii="Times New Roman" w:hAnsi="Times New Roman" w:cs="Times New Roman"/>
          <w:lang w:val="pt-BR"/>
        </w:rPr>
      </w:pPr>
      <w:r w:rsidRPr="00FC59CB">
        <w:rPr>
          <w:rStyle w:val="Refdenotaderodap"/>
          <w:lang w:val="pt-BR"/>
        </w:rPr>
        <w:t>2</w:t>
      </w:r>
      <w:r w:rsidRPr="00890EEC">
        <w:rPr>
          <w:rFonts w:ascii="Times New Roman" w:hAnsi="Times New Roman" w:cs="Times New Roman"/>
          <w:lang w:val="pt-BR"/>
        </w:rPr>
        <w:t xml:space="preserve"> https://developers.redhat.com/blog/2016/02/24/10-things-to-avoid-in-docker-containers</w:t>
      </w:r>
    </w:p>
  </w:footnote>
  <w:footnote w:id="16">
    <w:p w14:paraId="4C808737" w14:textId="77777777" w:rsidR="00127DA2" w:rsidRPr="00FC59CB" w:rsidRDefault="00127DA2" w:rsidP="003E3881">
      <w:pPr>
        <w:pStyle w:val="Textodenotaderodap"/>
        <w:rPr>
          <w:lang w:val="pt-BR"/>
        </w:rPr>
      </w:pPr>
      <w:r w:rsidRPr="00890EEC">
        <w:rPr>
          <w:rStyle w:val="Refdenotaderodap"/>
          <w:rFonts w:ascii="Times New Roman" w:hAnsi="Times New Roman" w:cs="Times New Roman"/>
          <w:lang w:val="pt-BR"/>
        </w:rPr>
        <w:t>3</w:t>
      </w:r>
      <w:r w:rsidRPr="00890EEC">
        <w:rPr>
          <w:rFonts w:ascii="Times New Roman" w:hAnsi="Times New Roman" w:cs="Times New Roman"/>
          <w:lang w:val="pt-BR"/>
        </w:rPr>
        <w:t xml:space="preserve"> https://docs.docker.com/engine/reference/commandline/docker/</w:t>
      </w:r>
    </w:p>
  </w:footnote>
  <w:footnote w:id="17">
    <w:p w14:paraId="79D030E7" w14:textId="77777777" w:rsidR="00127DA2" w:rsidRPr="001C700E" w:rsidRDefault="00127DA2" w:rsidP="003E3881">
      <w:pPr>
        <w:pStyle w:val="Textodenotaderodap"/>
        <w:rPr>
          <w:rFonts w:ascii="Times New Roman" w:hAnsi="Times New Roman" w:cs="Times New Roman"/>
          <w:lang w:val="pt-BR"/>
        </w:rPr>
      </w:pPr>
      <w:r w:rsidRPr="001C700E">
        <w:rPr>
          <w:rStyle w:val="Refdenotaderodap"/>
          <w:rFonts w:ascii="Times New Roman" w:hAnsi="Times New Roman" w:cs="Times New Roman"/>
          <w:lang w:val="pt-BR"/>
        </w:rPr>
        <w:t>3</w:t>
      </w:r>
      <w:r w:rsidRPr="001C700E">
        <w:rPr>
          <w:rFonts w:ascii="Times New Roman" w:hAnsi="Times New Roman" w:cs="Times New Roman"/>
          <w:lang w:val="pt-BR"/>
        </w:rPr>
        <w:t xml:space="preserve"> </w:t>
      </w:r>
      <w:hyperlink r:id="rId1" w:history="1">
        <w:r w:rsidRPr="001C700E">
          <w:rPr>
            <w:rStyle w:val="Hiperlink"/>
            <w:rFonts w:ascii="Times New Roman" w:hAnsi="Times New Roman" w:cs="Times New Roman"/>
            <w:color w:val="000000" w:themeColor="text1"/>
            <w:u w:val="none"/>
            <w:lang w:val="pt-BR"/>
          </w:rPr>
          <w:t>https://hub.docker.com/r/portainer/portainer/</w:t>
        </w:r>
      </w:hyperlink>
      <w:r w:rsidRPr="001C700E">
        <w:rPr>
          <w:rFonts w:ascii="Times New Roman" w:hAnsi="Times New Roman" w:cs="Times New Roman"/>
          <w:color w:val="000000" w:themeColor="text1"/>
          <w:lang w:val="pt-BR"/>
        </w:rPr>
        <w:t xml:space="preserve"> e https://github.com/portainer/portainer</w:t>
      </w:r>
    </w:p>
  </w:footnote>
  <w:footnote w:id="18">
    <w:p w14:paraId="42F10BA6" w14:textId="77777777" w:rsidR="00127DA2" w:rsidRPr="00FC59CB" w:rsidRDefault="00127DA2" w:rsidP="003E3881">
      <w:pPr>
        <w:pStyle w:val="Textodenotaderodap"/>
        <w:rPr>
          <w:lang w:val="pt-BR"/>
        </w:rPr>
      </w:pPr>
      <w:r w:rsidRPr="00FC59CB">
        <w:rPr>
          <w:rStyle w:val="Refdenotaderodap"/>
          <w:lang w:val="pt-BR"/>
        </w:rPr>
        <w:t>3</w:t>
      </w:r>
      <w:r w:rsidRPr="00FC59CB">
        <w:rPr>
          <w:lang w:val="pt-BR"/>
        </w:rPr>
        <w:t xml:space="preserve"> https://docs.docker.com/glossary/?term=Docker%20Swarm</w:t>
      </w:r>
    </w:p>
  </w:footnote>
  <w:footnote w:id="19">
    <w:p w14:paraId="3458B15A" w14:textId="77777777" w:rsidR="00127DA2" w:rsidRPr="00FC59CB" w:rsidRDefault="00127DA2" w:rsidP="003E3881">
      <w:pPr>
        <w:pStyle w:val="Textodenotaderodap"/>
        <w:rPr>
          <w:lang w:val="pt-BR"/>
        </w:rPr>
      </w:pPr>
      <w:r w:rsidRPr="00FC59CB">
        <w:rPr>
          <w:rStyle w:val="Refdenotaderodap"/>
          <w:lang w:val="pt-BR"/>
        </w:rPr>
        <w:t>6</w:t>
      </w:r>
      <w:r w:rsidRPr="00FC59CB">
        <w:rPr>
          <w:lang w:val="pt-BR"/>
        </w:rPr>
        <w:t xml:space="preserve"> https://github.com/dockersamples/docker-swarm-visualizer</w:t>
      </w:r>
    </w:p>
  </w:footnote>
  <w:footnote w:id="20">
    <w:p w14:paraId="49989F90" w14:textId="77777777" w:rsidR="00127DA2" w:rsidRPr="00A85B21" w:rsidRDefault="00127DA2" w:rsidP="003E3881">
      <w:pPr>
        <w:pStyle w:val="Textodenotaderodap"/>
        <w:rPr>
          <w:lang w:val="pt-BR"/>
        </w:rPr>
      </w:pPr>
      <w:r w:rsidRPr="00FC59CB">
        <w:rPr>
          <w:rStyle w:val="Refdenotaderodap"/>
          <w:lang w:val="pt-BR"/>
        </w:rPr>
        <w:t>7</w:t>
      </w:r>
      <w:r w:rsidRPr="00FC59CB">
        <w:rPr>
          <w:lang w:val="pt-BR"/>
        </w:rPr>
        <w:t xml:space="preserve"> http://training.play-with-docker.com/about/</w:t>
      </w:r>
    </w:p>
  </w:footnote>
  <w:footnote w:id="21">
    <w:p w14:paraId="7F2E374B" w14:textId="77777777" w:rsidR="00127DA2" w:rsidRPr="00A85B21" w:rsidRDefault="00127DA2" w:rsidP="003E3881">
      <w:pPr>
        <w:pStyle w:val="Textodenotaderodap"/>
        <w:rPr>
          <w:lang w:val="pt-BR"/>
        </w:rPr>
      </w:pPr>
      <w:r w:rsidRPr="00FC59CB">
        <w:rPr>
          <w:rStyle w:val="Refdenotaderodap"/>
          <w:lang w:val="pt-BR"/>
        </w:rPr>
        <w:t>8</w:t>
      </w:r>
      <w:r w:rsidRPr="00FC59CB">
        <w:rPr>
          <w:lang w:val="pt-BR"/>
        </w:rPr>
        <w:t xml:space="preserve"> https://github.com/docker/labs</w:t>
      </w:r>
    </w:p>
  </w:footnote>
  <w:footnote w:id="22">
    <w:p w14:paraId="2B0C2C3D" w14:textId="77777777" w:rsidR="00127DA2" w:rsidRPr="00FC59CB" w:rsidRDefault="00127DA2" w:rsidP="003E3881">
      <w:pPr>
        <w:pStyle w:val="Textodenotaderodap"/>
        <w:rPr>
          <w:lang w:val="pt-BR"/>
        </w:rPr>
      </w:pPr>
      <w:r w:rsidRPr="00FC59CB">
        <w:rPr>
          <w:rStyle w:val="Refdenotaderodap"/>
          <w:lang w:val="pt-BR"/>
        </w:rPr>
        <w:t>9</w:t>
      </w:r>
      <w:r w:rsidRPr="00FC59CB">
        <w:rPr>
          <w:lang w:val="pt-BR"/>
        </w:rPr>
        <w:t xml:space="preserve"> </w:t>
      </w:r>
      <w:hyperlink r:id="rId2" w:history="1">
        <w:r w:rsidRPr="00FC59CB">
          <w:rPr>
            <w:rStyle w:val="Hiperlink"/>
            <w:color w:val="000000" w:themeColor="text1"/>
            <w:lang w:val="pt-BR"/>
          </w:rPr>
          <w:t>http://training.play-with-docker.com/</w:t>
        </w:r>
      </w:hyperlink>
    </w:p>
  </w:footnote>
  <w:footnote w:id="23">
    <w:p w14:paraId="0D09DA88" w14:textId="77777777" w:rsidR="00127DA2" w:rsidRPr="00FC59CB" w:rsidRDefault="00127DA2" w:rsidP="003E3881">
      <w:pPr>
        <w:pStyle w:val="Textodenotaderodap"/>
        <w:rPr>
          <w:lang w:val="pt-BR"/>
        </w:rPr>
      </w:pPr>
      <w:r w:rsidRPr="00FC59CB">
        <w:rPr>
          <w:rStyle w:val="Refdenotaderodap"/>
          <w:lang w:val="pt-BR"/>
        </w:rPr>
        <w:t>10</w:t>
      </w:r>
      <w:r w:rsidRPr="00FC59CB">
        <w:rPr>
          <w:lang w:val="pt-BR"/>
        </w:rPr>
        <w:t xml:space="preserve"> </w:t>
      </w:r>
      <w:hyperlink r:id="rId3" w:history="1">
        <w:r w:rsidRPr="00FC59CB">
          <w:rPr>
            <w:rStyle w:val="Hiperlink"/>
            <w:color w:val="000000" w:themeColor="text1"/>
            <w:lang w:val="pt-BR"/>
          </w:rPr>
          <w:t>https://training.docker.com/</w:t>
        </w:r>
      </w:hyperlink>
    </w:p>
  </w:footnote>
  <w:footnote w:id="24">
    <w:p w14:paraId="4E1159FD" w14:textId="77777777" w:rsidR="00127DA2" w:rsidRPr="00FC59CB" w:rsidRDefault="00127DA2" w:rsidP="003E3881">
      <w:pPr>
        <w:pStyle w:val="Textodenotaderodap"/>
        <w:rPr>
          <w:lang w:val="pt-BR"/>
        </w:rPr>
      </w:pPr>
      <w:r w:rsidRPr="00FC59CB">
        <w:rPr>
          <w:rStyle w:val="Refdenotaderodap"/>
          <w:lang w:val="pt-BR"/>
        </w:rPr>
        <w:t>2</w:t>
      </w:r>
      <w:r w:rsidRPr="00FC59CB">
        <w:rPr>
          <w:lang w:val="pt-BR"/>
        </w:rPr>
        <w:t xml:space="preserve"> https://2017.dockercon.com/</w:t>
      </w:r>
    </w:p>
  </w:footnote>
  <w:footnote w:id="25">
    <w:p w14:paraId="0AB61CCD" w14:textId="77777777" w:rsidR="00127DA2" w:rsidRPr="00FC59CB" w:rsidRDefault="00127DA2" w:rsidP="003E3881">
      <w:pPr>
        <w:pStyle w:val="Textodenotaderodap"/>
        <w:rPr>
          <w:lang w:val="pt-BR"/>
        </w:rPr>
      </w:pPr>
      <w:r>
        <w:rPr>
          <w:rStyle w:val="Refdenotaderodap"/>
        </w:rPr>
        <w:footnoteRef/>
      </w:r>
      <w:r w:rsidRPr="00FC59CB">
        <w:rPr>
          <w:lang w:val="pt-BR"/>
        </w:rPr>
        <w:t xml:space="preserve"> https://store.docker.com/</w:t>
      </w:r>
    </w:p>
  </w:footnote>
  <w:footnote w:id="26">
    <w:p w14:paraId="077B8871" w14:textId="77777777" w:rsidR="00127DA2" w:rsidRPr="00FC59CB" w:rsidRDefault="00127DA2" w:rsidP="003E3881">
      <w:pPr>
        <w:pStyle w:val="Textodenotaderodap"/>
        <w:rPr>
          <w:lang w:val="pt-BR"/>
        </w:rPr>
      </w:pPr>
      <w:r>
        <w:rPr>
          <w:rStyle w:val="Refdenotaderodap"/>
        </w:rPr>
        <w:footnoteRef/>
      </w:r>
      <w:r w:rsidRPr="00FC59CB">
        <w:rPr>
          <w:lang w:val="pt-BR"/>
        </w:rPr>
        <w:t xml:space="preserve"> https://store.docker.com/editions/enterprise/docker-ee-aws</w:t>
      </w:r>
    </w:p>
  </w:footnote>
  <w:footnote w:id="27">
    <w:p w14:paraId="292E11B9" w14:textId="77777777" w:rsidR="00127DA2" w:rsidRPr="00FC59CB" w:rsidRDefault="00127DA2" w:rsidP="003E3881">
      <w:pPr>
        <w:pStyle w:val="Textodenotaderodap"/>
        <w:rPr>
          <w:lang w:val="pt-BR"/>
        </w:rPr>
      </w:pPr>
      <w:r>
        <w:rPr>
          <w:rStyle w:val="Refdenotaderodap"/>
        </w:rPr>
        <w:footnoteRef/>
      </w:r>
      <w:r w:rsidRPr="00FC59CB">
        <w:rPr>
          <w:lang w:val="pt-BR"/>
        </w:rPr>
        <w:t xml:space="preserve"> https://www.docker.com/ibm</w:t>
      </w:r>
    </w:p>
  </w:footnote>
  <w:footnote w:id="28">
    <w:p w14:paraId="676AA24C" w14:textId="77777777" w:rsidR="00127DA2" w:rsidRPr="00FC59CB" w:rsidRDefault="00127DA2" w:rsidP="003E3881">
      <w:pPr>
        <w:pStyle w:val="Textodenotaderodap"/>
        <w:rPr>
          <w:lang w:val="pt-BR"/>
        </w:rPr>
      </w:pPr>
      <w:r>
        <w:rPr>
          <w:rStyle w:val="Refdenotaderodap"/>
        </w:rPr>
        <w:footnoteRef/>
      </w:r>
      <w:r w:rsidRPr="00FC59CB">
        <w:rPr>
          <w:lang w:val="pt-BR"/>
        </w:rPr>
        <w:t xml:space="preserve"> https://www.ibm.com/blogs/bluemix/2017/02/deploy-scalable-docker-application/</w:t>
      </w:r>
    </w:p>
  </w:footnote>
  <w:footnote w:id="29">
    <w:p w14:paraId="00E13161" w14:textId="77777777" w:rsidR="00127DA2" w:rsidRPr="00FC59CB" w:rsidRDefault="00127DA2" w:rsidP="003E3881">
      <w:pPr>
        <w:pStyle w:val="Textodenotaderodap"/>
        <w:rPr>
          <w:lang w:val="pt-BR"/>
        </w:rPr>
      </w:pPr>
      <w:r w:rsidRPr="00FC59CB">
        <w:rPr>
          <w:rStyle w:val="Refdenotaderodap"/>
          <w:lang w:val="pt-BR"/>
        </w:rPr>
        <w:t>9</w:t>
      </w:r>
      <w:r w:rsidRPr="00FC59CB">
        <w:rPr>
          <w:lang w:val="pt-BR"/>
        </w:rPr>
        <w:t xml:space="preserve"> </w:t>
      </w:r>
      <w:hyperlink r:id="rId4" w:history="1">
        <w:r w:rsidRPr="00FC59CB">
          <w:rPr>
            <w:rStyle w:val="Hiperlink"/>
            <w:color w:val="000000" w:themeColor="text1"/>
            <w:lang w:val="pt-BR"/>
          </w:rPr>
          <w:t>https://github.com/gomex/docker-para-desenvolvedores/blob/master/manuscript/organizacao.md</w:t>
        </w:r>
      </w:hyperlink>
    </w:p>
  </w:footnote>
  <w:footnote w:id="30">
    <w:p w14:paraId="5A2FFBB3" w14:textId="77777777" w:rsidR="00127DA2" w:rsidRPr="00FC59CB" w:rsidRDefault="00127DA2" w:rsidP="003E3881">
      <w:pPr>
        <w:pStyle w:val="Textodenotaderodap"/>
        <w:rPr>
          <w:lang w:val="pt-BR"/>
        </w:rPr>
      </w:pPr>
      <w:r w:rsidRPr="00FC59CB">
        <w:rPr>
          <w:rStyle w:val="Refdenotaderodap"/>
          <w:lang w:val="pt-BR"/>
        </w:rPr>
        <w:t>10</w:t>
      </w:r>
      <w:r w:rsidRPr="00FC59CB">
        <w:rPr>
          <w:lang w:val="pt-BR"/>
        </w:rPr>
        <w:t xml:space="preserve"> </w:t>
      </w:r>
      <w:r w:rsidRPr="00FC59CB">
        <w:rPr>
          <w:rStyle w:val="Hiperlink"/>
          <w:color w:val="000000" w:themeColor="text1"/>
          <w:lang w:val="pt-BR"/>
        </w:rPr>
        <w:t>https://12factor.net/pt_br/</w:t>
      </w:r>
    </w:p>
  </w:footnote>
  <w:footnote w:id="31">
    <w:p w14:paraId="7DD7FB55" w14:textId="77777777" w:rsidR="00127DA2" w:rsidRPr="00FC59CB" w:rsidRDefault="00127DA2" w:rsidP="003E3881">
      <w:pPr>
        <w:pStyle w:val="Textodenotaderodap"/>
        <w:rPr>
          <w:lang w:val="pt-BR"/>
        </w:rPr>
      </w:pPr>
      <w:r w:rsidRPr="00FC59CB">
        <w:rPr>
          <w:rStyle w:val="Refdenotaderodap"/>
          <w:lang w:val="pt-BR"/>
        </w:rPr>
        <w:t>6</w:t>
      </w:r>
      <w:r w:rsidRPr="00FC59CB">
        <w:rPr>
          <w:lang w:val="pt-BR"/>
        </w:rPr>
        <w:t xml:space="preserve"> 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127DA2" w:rsidRDefault="00127DA2">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pStyle w:val="Ttulo11"/>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iago Cruz">
    <w15:presenceInfo w15:providerId="None" w15:userId="Thiago Cru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trackRevisions/>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10979"/>
    <w:rsid w:val="000115D5"/>
    <w:rsid w:val="00016D36"/>
    <w:rsid w:val="00022ADD"/>
    <w:rsid w:val="00023252"/>
    <w:rsid w:val="00032DB7"/>
    <w:rsid w:val="00034DC9"/>
    <w:rsid w:val="00036E39"/>
    <w:rsid w:val="00042FCC"/>
    <w:rsid w:val="00052983"/>
    <w:rsid w:val="00060304"/>
    <w:rsid w:val="000603CB"/>
    <w:rsid w:val="00060A83"/>
    <w:rsid w:val="00070039"/>
    <w:rsid w:val="00084290"/>
    <w:rsid w:val="00094E5D"/>
    <w:rsid w:val="00095EF2"/>
    <w:rsid w:val="000B4C39"/>
    <w:rsid w:val="000B7E2B"/>
    <w:rsid w:val="000C317F"/>
    <w:rsid w:val="000E69E6"/>
    <w:rsid w:val="001100E5"/>
    <w:rsid w:val="001174ED"/>
    <w:rsid w:val="00121E05"/>
    <w:rsid w:val="0012399F"/>
    <w:rsid w:val="001245A1"/>
    <w:rsid w:val="00127DA2"/>
    <w:rsid w:val="00131DAF"/>
    <w:rsid w:val="0013205B"/>
    <w:rsid w:val="00132CA0"/>
    <w:rsid w:val="001451BA"/>
    <w:rsid w:val="00155679"/>
    <w:rsid w:val="00157138"/>
    <w:rsid w:val="00166B67"/>
    <w:rsid w:val="00177142"/>
    <w:rsid w:val="00193D2D"/>
    <w:rsid w:val="001A263C"/>
    <w:rsid w:val="001A72FC"/>
    <w:rsid w:val="001B0994"/>
    <w:rsid w:val="001B3841"/>
    <w:rsid w:val="001C700E"/>
    <w:rsid w:val="001D4ADC"/>
    <w:rsid w:val="001E5D5F"/>
    <w:rsid w:val="001F2A17"/>
    <w:rsid w:val="00207BCE"/>
    <w:rsid w:val="00213918"/>
    <w:rsid w:val="00215640"/>
    <w:rsid w:val="00220EE2"/>
    <w:rsid w:val="00222D4A"/>
    <w:rsid w:val="00227D5B"/>
    <w:rsid w:val="0025000C"/>
    <w:rsid w:val="002614DF"/>
    <w:rsid w:val="00266767"/>
    <w:rsid w:val="00266AF7"/>
    <w:rsid w:val="0027102C"/>
    <w:rsid w:val="002927D6"/>
    <w:rsid w:val="002A6193"/>
    <w:rsid w:val="002B3789"/>
    <w:rsid w:val="002C4D79"/>
    <w:rsid w:val="002C59BB"/>
    <w:rsid w:val="002C6DE4"/>
    <w:rsid w:val="002C7B82"/>
    <w:rsid w:val="002E1B02"/>
    <w:rsid w:val="002F5139"/>
    <w:rsid w:val="00307761"/>
    <w:rsid w:val="0031045B"/>
    <w:rsid w:val="00317AC0"/>
    <w:rsid w:val="00322AD6"/>
    <w:rsid w:val="00325750"/>
    <w:rsid w:val="00334A96"/>
    <w:rsid w:val="00336100"/>
    <w:rsid w:val="00354260"/>
    <w:rsid w:val="0035429F"/>
    <w:rsid w:val="00375270"/>
    <w:rsid w:val="00375E6F"/>
    <w:rsid w:val="00383F8D"/>
    <w:rsid w:val="003955C0"/>
    <w:rsid w:val="003A0A44"/>
    <w:rsid w:val="003A7A6C"/>
    <w:rsid w:val="003C5163"/>
    <w:rsid w:val="003D6745"/>
    <w:rsid w:val="003E3881"/>
    <w:rsid w:val="003E685E"/>
    <w:rsid w:val="003F4805"/>
    <w:rsid w:val="003F5158"/>
    <w:rsid w:val="00400560"/>
    <w:rsid w:val="0040117E"/>
    <w:rsid w:val="00401681"/>
    <w:rsid w:val="00402809"/>
    <w:rsid w:val="00402BF2"/>
    <w:rsid w:val="00403202"/>
    <w:rsid w:val="0040545F"/>
    <w:rsid w:val="00406157"/>
    <w:rsid w:val="004136BA"/>
    <w:rsid w:val="00432E5C"/>
    <w:rsid w:val="004356C4"/>
    <w:rsid w:val="00436908"/>
    <w:rsid w:val="004375CE"/>
    <w:rsid w:val="0044095C"/>
    <w:rsid w:val="00444260"/>
    <w:rsid w:val="00445C1B"/>
    <w:rsid w:val="00454EE3"/>
    <w:rsid w:val="004A22E0"/>
    <w:rsid w:val="004B3F1C"/>
    <w:rsid w:val="004B676B"/>
    <w:rsid w:val="004C6394"/>
    <w:rsid w:val="004D36CD"/>
    <w:rsid w:val="004D36F3"/>
    <w:rsid w:val="004E21A6"/>
    <w:rsid w:val="004E2D16"/>
    <w:rsid w:val="004E4B5E"/>
    <w:rsid w:val="004F17F2"/>
    <w:rsid w:val="00500FB8"/>
    <w:rsid w:val="00502BCA"/>
    <w:rsid w:val="00531527"/>
    <w:rsid w:val="00532235"/>
    <w:rsid w:val="00543C3A"/>
    <w:rsid w:val="00544BF1"/>
    <w:rsid w:val="00553AB9"/>
    <w:rsid w:val="00565781"/>
    <w:rsid w:val="00565E1B"/>
    <w:rsid w:val="005711D6"/>
    <w:rsid w:val="005729D3"/>
    <w:rsid w:val="00595626"/>
    <w:rsid w:val="005A0EA3"/>
    <w:rsid w:val="005A1723"/>
    <w:rsid w:val="005A2B40"/>
    <w:rsid w:val="005B0731"/>
    <w:rsid w:val="005B4FEE"/>
    <w:rsid w:val="005B7088"/>
    <w:rsid w:val="005B77D6"/>
    <w:rsid w:val="005C2225"/>
    <w:rsid w:val="005C6E43"/>
    <w:rsid w:val="005D054B"/>
    <w:rsid w:val="005E08F1"/>
    <w:rsid w:val="005E2EE0"/>
    <w:rsid w:val="005E5925"/>
    <w:rsid w:val="005E6149"/>
    <w:rsid w:val="005E6882"/>
    <w:rsid w:val="005F27EE"/>
    <w:rsid w:val="006024BC"/>
    <w:rsid w:val="00613C16"/>
    <w:rsid w:val="00622B89"/>
    <w:rsid w:val="00622CC3"/>
    <w:rsid w:val="00625F1D"/>
    <w:rsid w:val="00634025"/>
    <w:rsid w:val="00635615"/>
    <w:rsid w:val="00636D2D"/>
    <w:rsid w:val="00642BD1"/>
    <w:rsid w:val="00643CCB"/>
    <w:rsid w:val="00647C65"/>
    <w:rsid w:val="00662A3B"/>
    <w:rsid w:val="006649F6"/>
    <w:rsid w:val="00672676"/>
    <w:rsid w:val="00674A47"/>
    <w:rsid w:val="006751BC"/>
    <w:rsid w:val="006838C9"/>
    <w:rsid w:val="00686C84"/>
    <w:rsid w:val="006948CF"/>
    <w:rsid w:val="006B0644"/>
    <w:rsid w:val="006B24C8"/>
    <w:rsid w:val="006C7364"/>
    <w:rsid w:val="006D0479"/>
    <w:rsid w:val="006F3E6A"/>
    <w:rsid w:val="006F3EC9"/>
    <w:rsid w:val="007163A9"/>
    <w:rsid w:val="00722666"/>
    <w:rsid w:val="00723E63"/>
    <w:rsid w:val="007322F8"/>
    <w:rsid w:val="00741CA4"/>
    <w:rsid w:val="00744824"/>
    <w:rsid w:val="0074676C"/>
    <w:rsid w:val="007579B3"/>
    <w:rsid w:val="007643BD"/>
    <w:rsid w:val="00783A13"/>
    <w:rsid w:val="007873FE"/>
    <w:rsid w:val="007A1FDB"/>
    <w:rsid w:val="007A2803"/>
    <w:rsid w:val="007A55B5"/>
    <w:rsid w:val="007B0BCD"/>
    <w:rsid w:val="007C0478"/>
    <w:rsid w:val="007C5A24"/>
    <w:rsid w:val="007E590E"/>
    <w:rsid w:val="007F6F71"/>
    <w:rsid w:val="008004F9"/>
    <w:rsid w:val="00817571"/>
    <w:rsid w:val="00843EAA"/>
    <w:rsid w:val="00853A3E"/>
    <w:rsid w:val="00855CFC"/>
    <w:rsid w:val="00856DFD"/>
    <w:rsid w:val="0086293A"/>
    <w:rsid w:val="00862B6A"/>
    <w:rsid w:val="00864EF0"/>
    <w:rsid w:val="00884A89"/>
    <w:rsid w:val="00890EEC"/>
    <w:rsid w:val="00897D94"/>
    <w:rsid w:val="008B5EBA"/>
    <w:rsid w:val="008C177D"/>
    <w:rsid w:val="008C4FBA"/>
    <w:rsid w:val="008D32A4"/>
    <w:rsid w:val="008E0215"/>
    <w:rsid w:val="008E0740"/>
    <w:rsid w:val="00904990"/>
    <w:rsid w:val="00910701"/>
    <w:rsid w:val="00914E32"/>
    <w:rsid w:val="00917C86"/>
    <w:rsid w:val="00917D8C"/>
    <w:rsid w:val="00925265"/>
    <w:rsid w:val="009323D5"/>
    <w:rsid w:val="00932F1F"/>
    <w:rsid w:val="009419DF"/>
    <w:rsid w:val="009639D6"/>
    <w:rsid w:val="009669D8"/>
    <w:rsid w:val="009856FD"/>
    <w:rsid w:val="009B7C6A"/>
    <w:rsid w:val="009D6071"/>
    <w:rsid w:val="009E20DF"/>
    <w:rsid w:val="009F24B6"/>
    <w:rsid w:val="009F37B8"/>
    <w:rsid w:val="009F7EE9"/>
    <w:rsid w:val="00A13EF3"/>
    <w:rsid w:val="00A22187"/>
    <w:rsid w:val="00A22DFB"/>
    <w:rsid w:val="00A25381"/>
    <w:rsid w:val="00A3755C"/>
    <w:rsid w:val="00A44047"/>
    <w:rsid w:val="00A507D7"/>
    <w:rsid w:val="00A60232"/>
    <w:rsid w:val="00A633D2"/>
    <w:rsid w:val="00A77F93"/>
    <w:rsid w:val="00A84A8C"/>
    <w:rsid w:val="00AA2E14"/>
    <w:rsid w:val="00AB3F41"/>
    <w:rsid w:val="00AB40FB"/>
    <w:rsid w:val="00AC3B1E"/>
    <w:rsid w:val="00AC4B00"/>
    <w:rsid w:val="00AC76F0"/>
    <w:rsid w:val="00AD6801"/>
    <w:rsid w:val="00AE0AF2"/>
    <w:rsid w:val="00AE4010"/>
    <w:rsid w:val="00AE737A"/>
    <w:rsid w:val="00AF327A"/>
    <w:rsid w:val="00AF5EB1"/>
    <w:rsid w:val="00B00697"/>
    <w:rsid w:val="00B04F42"/>
    <w:rsid w:val="00B10895"/>
    <w:rsid w:val="00B13D8E"/>
    <w:rsid w:val="00B1438F"/>
    <w:rsid w:val="00B149F9"/>
    <w:rsid w:val="00B160DA"/>
    <w:rsid w:val="00B20EB4"/>
    <w:rsid w:val="00B279CD"/>
    <w:rsid w:val="00B27FCF"/>
    <w:rsid w:val="00B3258F"/>
    <w:rsid w:val="00B365A1"/>
    <w:rsid w:val="00B41B74"/>
    <w:rsid w:val="00B6289C"/>
    <w:rsid w:val="00B6341C"/>
    <w:rsid w:val="00B73682"/>
    <w:rsid w:val="00B85D22"/>
    <w:rsid w:val="00BA0BC1"/>
    <w:rsid w:val="00BA5CBC"/>
    <w:rsid w:val="00BA761C"/>
    <w:rsid w:val="00BA7BD4"/>
    <w:rsid w:val="00BB0119"/>
    <w:rsid w:val="00BB070B"/>
    <w:rsid w:val="00BB5CEA"/>
    <w:rsid w:val="00BB5E33"/>
    <w:rsid w:val="00BC7A16"/>
    <w:rsid w:val="00BD0215"/>
    <w:rsid w:val="00BD2D95"/>
    <w:rsid w:val="00C079F1"/>
    <w:rsid w:val="00C24C48"/>
    <w:rsid w:val="00C35612"/>
    <w:rsid w:val="00C453D4"/>
    <w:rsid w:val="00C4659B"/>
    <w:rsid w:val="00C77D02"/>
    <w:rsid w:val="00C83DC4"/>
    <w:rsid w:val="00CA050B"/>
    <w:rsid w:val="00CA13A8"/>
    <w:rsid w:val="00CC1E01"/>
    <w:rsid w:val="00CD1A01"/>
    <w:rsid w:val="00CE19AD"/>
    <w:rsid w:val="00CF0AC7"/>
    <w:rsid w:val="00CF2FE3"/>
    <w:rsid w:val="00D064A2"/>
    <w:rsid w:val="00D12506"/>
    <w:rsid w:val="00D30C4D"/>
    <w:rsid w:val="00D30F94"/>
    <w:rsid w:val="00D325D4"/>
    <w:rsid w:val="00D32AF9"/>
    <w:rsid w:val="00D4756B"/>
    <w:rsid w:val="00D51739"/>
    <w:rsid w:val="00D52324"/>
    <w:rsid w:val="00D57C84"/>
    <w:rsid w:val="00D71C39"/>
    <w:rsid w:val="00D808B0"/>
    <w:rsid w:val="00D8173E"/>
    <w:rsid w:val="00D83A76"/>
    <w:rsid w:val="00D84BED"/>
    <w:rsid w:val="00D95B0E"/>
    <w:rsid w:val="00DA3EA6"/>
    <w:rsid w:val="00DB6048"/>
    <w:rsid w:val="00DC4D7B"/>
    <w:rsid w:val="00DD3C2D"/>
    <w:rsid w:val="00DD7E86"/>
    <w:rsid w:val="00DF1132"/>
    <w:rsid w:val="00DF607A"/>
    <w:rsid w:val="00E03A33"/>
    <w:rsid w:val="00E13BD1"/>
    <w:rsid w:val="00E155C3"/>
    <w:rsid w:val="00E16F1D"/>
    <w:rsid w:val="00E21A83"/>
    <w:rsid w:val="00E23A3D"/>
    <w:rsid w:val="00E30E14"/>
    <w:rsid w:val="00E320FA"/>
    <w:rsid w:val="00E44EA4"/>
    <w:rsid w:val="00E51B03"/>
    <w:rsid w:val="00E66172"/>
    <w:rsid w:val="00E66373"/>
    <w:rsid w:val="00E7206D"/>
    <w:rsid w:val="00E76A00"/>
    <w:rsid w:val="00E819A1"/>
    <w:rsid w:val="00E96D22"/>
    <w:rsid w:val="00EA7EC1"/>
    <w:rsid w:val="00EB05C1"/>
    <w:rsid w:val="00EB1038"/>
    <w:rsid w:val="00EB2999"/>
    <w:rsid w:val="00EC2031"/>
    <w:rsid w:val="00EC26A3"/>
    <w:rsid w:val="00ED5196"/>
    <w:rsid w:val="00ED7DA6"/>
    <w:rsid w:val="00EF07CB"/>
    <w:rsid w:val="00EF5361"/>
    <w:rsid w:val="00F10771"/>
    <w:rsid w:val="00F1557C"/>
    <w:rsid w:val="00F20F71"/>
    <w:rsid w:val="00F21650"/>
    <w:rsid w:val="00F24567"/>
    <w:rsid w:val="00F26F4D"/>
    <w:rsid w:val="00F31F40"/>
    <w:rsid w:val="00F35B2C"/>
    <w:rsid w:val="00F35B32"/>
    <w:rsid w:val="00F55298"/>
    <w:rsid w:val="00F60B4C"/>
    <w:rsid w:val="00F61134"/>
    <w:rsid w:val="00F7034A"/>
    <w:rsid w:val="00F743BF"/>
    <w:rsid w:val="00F74EC1"/>
    <w:rsid w:val="00F845B2"/>
    <w:rsid w:val="00F936AF"/>
    <w:rsid w:val="00FA122C"/>
    <w:rsid w:val="00FC4A21"/>
    <w:rsid w:val="00FC59CB"/>
    <w:rsid w:val="00FD1E84"/>
    <w:rsid w:val="00FD6C10"/>
    <w:rsid w:val="00FE6DC2"/>
    <w:rsid w:val="00FE723D"/>
    <w:rsid w:val="00FF657E"/>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5B0731"/>
    <w:pPr>
      <w:keepNext/>
      <w:keepLines/>
      <w:pageBreakBefore/>
      <w:numPr>
        <w:numId w:val="41"/>
      </w:numPr>
      <w:suppressAutoHyphens/>
      <w:spacing w:after="360" w:line="360" w:lineRule="auto"/>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s://labs.play-with-docker.co" TargetMode="External"/><Relationship Id="rId64" Type="http://schemas.openxmlformats.org/officeDocument/2006/relationships/image" Target="media/image26.png"/><Relationship Id="rId65" Type="http://schemas.openxmlformats.org/officeDocument/2006/relationships/image" Target="media/image27.png"/><Relationship Id="rId66" Type="http://schemas.openxmlformats.org/officeDocument/2006/relationships/image" Target="media/image28.png"/><Relationship Id="rId67" Type="http://schemas.openxmlformats.org/officeDocument/2006/relationships/image" Target="media/image29.png"/><Relationship Id="rId68" Type="http://schemas.openxmlformats.org/officeDocument/2006/relationships/image" Target="media/image30.png"/><Relationship Id="rId69" Type="http://schemas.openxmlformats.org/officeDocument/2006/relationships/image" Target="media/image31.png"/><Relationship Id="rId50" Type="http://schemas.openxmlformats.org/officeDocument/2006/relationships/hyperlink" Target="https://docs.docker.com/engine/reference/commandline/rename/" TargetMode="External"/><Relationship Id="rId51" Type="http://schemas.openxmlformats.org/officeDocument/2006/relationships/hyperlink" Target="https://docs.docker.com/engine/reference/commandline/run" TargetMode="External"/><Relationship Id="rId52" Type="http://schemas.openxmlformats.org/officeDocument/2006/relationships/hyperlink" Target="https://docs.docker.com/engine/reference/commandline/rm" TargetMode="External"/><Relationship Id="rId53" Type="http://schemas.openxmlformats.org/officeDocument/2006/relationships/hyperlink" Target="https://docs.docker.com/engine/reference/commandline/update/" TargetMode="External"/><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userguide/labels-custom-metadata/" TargetMode="External"/><Relationship Id="rId41" Type="http://schemas.openxmlformats.org/officeDocument/2006/relationships/hyperlink" Target="https://docs.docker.com/engine/reference/commandline/pull" TargetMode="External"/><Relationship Id="rId42" Type="http://schemas.openxmlformats.org/officeDocument/2006/relationships/hyperlink" Target="https://docs.docker.com/engine/reference/commandline/push"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hyperlink" Target="https://docs.docker.com/engine/reference/commandline/login" TargetMode="External"/><Relationship Id="rId47" Type="http://schemas.openxmlformats.org/officeDocument/2006/relationships/hyperlink" Target="https://docs.docker.com/engine/reference/commandline/logout" TargetMode="External"/><Relationship Id="rId48" Type="http://schemas.openxmlformats.org/officeDocument/2006/relationships/hyperlink" Target="https://docs.docker.com/engine/reference/commandline/search" TargetMode="External"/><Relationship Id="rId49" Type="http://schemas.openxmlformats.org/officeDocument/2006/relationships/hyperlink" Target="https://docs.docker.com/engine/reference/commandline/creat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fontTable" Target="fontTable.xml"/><Relationship Id="rId81" Type="http://schemas.microsoft.com/office/2011/relationships/people" Target="people.xml"/><Relationship Id="rId82" Type="http://schemas.openxmlformats.org/officeDocument/2006/relationships/theme" Target="theme/theme1.xml"/><Relationship Id="rId70" Type="http://schemas.openxmlformats.org/officeDocument/2006/relationships/image" Target="media/image32.png"/><Relationship Id="rId71" Type="http://schemas.openxmlformats.org/officeDocument/2006/relationships/image" Target="media/image33.png"/><Relationship Id="rId72" Type="http://schemas.openxmlformats.org/officeDocument/2006/relationships/image" Target="media/image3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image" Target="media/image15.png"/><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image" Target="media/image35.png"/><Relationship Id="rId74" Type="http://schemas.openxmlformats.org/officeDocument/2006/relationships/image" Target="media/image36.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image" Target="media/image39.png"/><Relationship Id="rId78" Type="http://schemas.openxmlformats.org/officeDocument/2006/relationships/header" Target="header1.xml"/><Relationship Id="rId79" Type="http://schemas.openxmlformats.org/officeDocument/2006/relationships/footer" Target="footer1.xml"/><Relationship Id="rId60" Type="http://schemas.openxmlformats.org/officeDocument/2006/relationships/hyperlink" Target="http://labs.play-with-docker.com" TargetMode="External"/><Relationship Id="rId61" Type="http://schemas.openxmlformats.org/officeDocument/2006/relationships/image" Target="media/image25.png"/><Relationship Id="rId62" Type="http://schemas.openxmlformats.org/officeDocument/2006/relationships/hyperlink" Target="https://github.com/play-with-docker/docker-machine-driver-pwd/releases"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DD35D31-0CE3-8D42-B5F4-65FEE45D7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92</Pages>
  <Words>15066</Words>
  <Characters>81358</Characters>
  <Application>Microsoft Macintosh Word</Application>
  <DocSecurity>0</DocSecurity>
  <Lines>677</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340</cp:revision>
  <cp:lastPrinted>2017-11-11T13:18:00Z</cp:lastPrinted>
  <dcterms:created xsi:type="dcterms:W3CDTF">2017-11-11T13:15:00Z</dcterms:created>
  <dcterms:modified xsi:type="dcterms:W3CDTF">2017-11-27T15:38:00Z</dcterms:modified>
</cp:coreProperties>
</file>