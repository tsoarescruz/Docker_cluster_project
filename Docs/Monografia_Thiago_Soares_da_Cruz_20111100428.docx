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B55F4E"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B55F4E" w:rsidRPr="00B55F4E">
        <w:rPr>
          <w:noProof/>
          <w:color w:val="000000"/>
          <w:lang w:val="en-US"/>
        </w:rPr>
        <w:t xml:space="preserve">Figura </w:t>
      </w:r>
      <w:r w:rsidR="00B55F4E" w:rsidRPr="00B55F4E">
        <w:rPr>
          <w:noProof/>
          <w:lang w:val="en-US"/>
        </w:rPr>
        <w:t>1</w:t>
      </w:r>
      <w:r w:rsidR="00B55F4E" w:rsidRPr="00B55F4E">
        <w:rPr>
          <w:noProof/>
          <w:color w:val="000000"/>
          <w:lang w:val="en-US"/>
        </w:rPr>
        <w:t>: Cloud</w:t>
      </w:r>
      <w:r w:rsidR="00B55F4E" w:rsidRPr="00B55F4E">
        <w:rPr>
          <w:noProof/>
          <w:lang w:val="en-US"/>
        </w:rPr>
        <w:tab/>
      </w:r>
      <w:r w:rsidR="00B55F4E">
        <w:rPr>
          <w:noProof/>
        </w:rPr>
        <w:fldChar w:fldCharType="begin"/>
      </w:r>
      <w:r w:rsidR="00B55F4E" w:rsidRPr="00B55F4E">
        <w:rPr>
          <w:noProof/>
          <w:lang w:val="en-US"/>
        </w:rPr>
        <w:instrText xml:space="preserve"> PAGEREF _Toc498157772 \h </w:instrText>
      </w:r>
      <w:r w:rsidR="00B55F4E">
        <w:rPr>
          <w:noProof/>
        </w:rPr>
      </w:r>
      <w:r w:rsidR="00B55F4E">
        <w:rPr>
          <w:noProof/>
        </w:rPr>
        <w:fldChar w:fldCharType="separate"/>
      </w:r>
      <w:r w:rsidR="00B55F4E" w:rsidRPr="00B55F4E">
        <w:rPr>
          <w:noProof/>
          <w:lang w:val="en-US"/>
        </w:rPr>
        <w:t>17</w:t>
      </w:r>
      <w:r w:rsidR="00B55F4E">
        <w:rPr>
          <w:noProof/>
        </w:rPr>
        <w:fldChar w:fldCharType="end"/>
      </w:r>
    </w:p>
    <w:p w14:paraId="5E1654F7" w14:textId="10114E34"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2</w:t>
      </w:r>
      <w:r w:rsidRPr="00B55F4E">
        <w:rPr>
          <w:noProof/>
          <w:color w:val="000000"/>
          <w:lang w:val="en-US"/>
        </w:rPr>
        <w:t>: Joseph Carl</w:t>
      </w:r>
      <w:r w:rsidRPr="00B55F4E">
        <w:rPr>
          <w:noProof/>
          <w:lang w:val="en-US"/>
        </w:rPr>
        <w:tab/>
      </w:r>
      <w:r>
        <w:rPr>
          <w:noProof/>
        </w:rPr>
        <w:fldChar w:fldCharType="begin"/>
      </w:r>
      <w:r w:rsidRPr="00B55F4E">
        <w:rPr>
          <w:noProof/>
          <w:lang w:val="en-US"/>
        </w:rPr>
        <w:instrText xml:space="preserve"> PAGEREF _Toc498157773 \h </w:instrText>
      </w:r>
      <w:r>
        <w:rPr>
          <w:noProof/>
        </w:rPr>
      </w:r>
      <w:r>
        <w:rPr>
          <w:noProof/>
        </w:rPr>
        <w:fldChar w:fldCharType="separate"/>
      </w:r>
      <w:r w:rsidRPr="00B55F4E">
        <w:rPr>
          <w:noProof/>
          <w:lang w:val="en-US"/>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Pr="00B55F4E">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Pr="00B55F4E">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Pr>
          <w:noProof/>
        </w:rPr>
        <w:t>28</w:t>
      </w:r>
      <w:r>
        <w:rPr>
          <w:noProof/>
        </w:rPr>
        <w:fldChar w:fldCharType="end"/>
      </w:r>
    </w:p>
    <w:p w14:paraId="25431E70" w14:textId="7B0FDC5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Pr>
          <w:noProof/>
        </w:rPr>
        <w:t>29</w:t>
      </w:r>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Pr>
          <w:noProof/>
        </w:rPr>
        <w:t>30</w:t>
      </w:r>
      <w:r>
        <w:rPr>
          <w:noProof/>
        </w:rPr>
        <w:fldChar w:fldCharType="end"/>
      </w:r>
    </w:p>
    <w:p w14:paraId="0B9896EB" w14:textId="3361DA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Pr>
          <w:noProof/>
        </w:rPr>
        <w:t>39</w:t>
      </w:r>
      <w:r>
        <w:rPr>
          <w:noProof/>
        </w:rPr>
        <w:fldChar w:fldCharType="end"/>
      </w:r>
    </w:p>
    <w:p w14:paraId="77E261BA" w14:textId="4C0BF9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Pr>
          <w:noProof/>
        </w:rPr>
        <w:t>40</w:t>
      </w:r>
      <w:r>
        <w:rPr>
          <w:noProof/>
        </w:rPr>
        <w:fldChar w:fldCharType="end"/>
      </w:r>
    </w:p>
    <w:p w14:paraId="42CC0ACA" w14:textId="0280950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Pr>
          <w:noProof/>
        </w:rPr>
        <w:t>40</w:t>
      </w:r>
      <w:r>
        <w:rPr>
          <w:noProof/>
        </w:rPr>
        <w:fldChar w:fldCharType="end"/>
      </w:r>
    </w:p>
    <w:p w14:paraId="28C6C8B7" w14:textId="19E103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Pr>
          <w:noProof/>
        </w:rPr>
        <w:t>45</w:t>
      </w:r>
      <w:r>
        <w:rPr>
          <w:noProof/>
        </w:rPr>
        <w:fldChar w:fldCharType="end"/>
      </w:r>
    </w:p>
    <w:p w14:paraId="6D0EEC72" w14:textId="685FAC2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Pr>
          <w:noProof/>
        </w:rPr>
        <w:t>45</w:t>
      </w:r>
      <w:r>
        <w:rPr>
          <w:noProof/>
        </w:rPr>
        <w:fldChar w:fldCharType="end"/>
      </w:r>
    </w:p>
    <w:p w14:paraId="7091B4B1" w14:textId="395B5E75"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Pr>
          <w:noProof/>
        </w:rPr>
        <w:t>46</w:t>
      </w:r>
      <w:r>
        <w:rPr>
          <w:noProof/>
        </w:rPr>
        <w:fldChar w:fldCharType="end"/>
      </w:r>
    </w:p>
    <w:p w14:paraId="20CDDE11" w14:textId="01437AA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Pr>
          <w:noProof/>
        </w:rPr>
        <w:t>46</w:t>
      </w:r>
      <w:r>
        <w:rPr>
          <w:noProof/>
        </w:rPr>
        <w:fldChar w:fldCharType="end"/>
      </w:r>
    </w:p>
    <w:p w14:paraId="14CCFE15" w14:textId="14C4614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Pr>
          <w:noProof/>
        </w:rPr>
        <w:t>49</w:t>
      </w:r>
      <w:r>
        <w:rPr>
          <w:noProof/>
        </w:rPr>
        <w:fldChar w:fldCharType="end"/>
      </w:r>
    </w:p>
    <w:p w14:paraId="173C1F2F" w14:textId="1391D95C"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Pr="00B55F4E">
        <w:rPr>
          <w:noProof/>
          <w:lang w:val="en-US"/>
        </w:rPr>
        <w:t>50</w:t>
      </w:r>
      <w:r>
        <w:rPr>
          <w:noProof/>
        </w:rPr>
        <w:fldChar w:fldCharType="end"/>
      </w:r>
    </w:p>
    <w:p w14:paraId="78850059" w14:textId="5D4C48AE"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Pr="00B55F4E">
        <w:rPr>
          <w:noProof/>
          <w:lang w:val="en-US"/>
        </w:rPr>
        <w:t>51</w:t>
      </w:r>
      <w:r>
        <w:rPr>
          <w:noProof/>
        </w:rPr>
        <w:fldChar w:fldCharType="end"/>
      </w:r>
    </w:p>
    <w:p w14:paraId="216B51F7" w14:textId="528D2622"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Pr="00B55F4E">
        <w:rPr>
          <w:noProof/>
          <w:lang w:val="en-US"/>
        </w:rPr>
        <w:t>51</w:t>
      </w:r>
      <w:r>
        <w:rPr>
          <w:noProof/>
        </w:rPr>
        <w:fldChar w:fldCharType="end"/>
      </w:r>
    </w:p>
    <w:p w14:paraId="2D343F7B" w14:textId="7B8DFC2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Pr>
          <w:noProof/>
        </w:rPr>
        <w:t>52</w:t>
      </w:r>
      <w:r>
        <w:rPr>
          <w:noProof/>
        </w:rPr>
        <w:fldChar w:fldCharType="end"/>
      </w:r>
    </w:p>
    <w:p w14:paraId="487427DA" w14:textId="110F3B1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_Toc498157799 \h </w:instrText>
      </w:r>
      <w:r>
        <w:rPr>
          <w:noProof/>
        </w:rPr>
      </w:r>
      <w:r>
        <w:rPr>
          <w:noProof/>
        </w:rPr>
        <w:fldChar w:fldCharType="separate"/>
      </w:r>
      <w:r>
        <w:rPr>
          <w:noProof/>
        </w:rPr>
        <w:t>52</w:t>
      </w:r>
      <w:r>
        <w:rPr>
          <w:noProof/>
        </w:rPr>
        <w:fldChar w:fldCharType="end"/>
      </w:r>
    </w:p>
    <w:p w14:paraId="2B29ABB1" w14:textId="105A897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Pr>
          <w:noProof/>
        </w:rPr>
        <w:t>52</w:t>
      </w:r>
      <w:r>
        <w:rPr>
          <w:noProof/>
        </w:rPr>
        <w:fldChar w:fldCharType="end"/>
      </w:r>
    </w:p>
    <w:p w14:paraId="78AC6270" w14:textId="7C5794B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Pr>
          <w:noProof/>
        </w:rPr>
        <w:t>59</w:t>
      </w:r>
      <w:r>
        <w:rPr>
          <w:noProof/>
        </w:rPr>
        <w:fldChar w:fldCharType="end"/>
      </w:r>
    </w:p>
    <w:p w14:paraId="08496B49" w14:textId="46F0C9B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Pr>
          <w:noProof/>
        </w:rPr>
        <w:t>61</w:t>
      </w:r>
      <w:r>
        <w:rPr>
          <w:noProof/>
        </w:rPr>
        <w:fldChar w:fldCharType="end"/>
      </w:r>
    </w:p>
    <w:p w14:paraId="03A58818" w14:textId="1E77ED0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Pr>
          <w:noProof/>
        </w:rPr>
        <w:t>61</w:t>
      </w:r>
      <w:r>
        <w:rPr>
          <w:noProof/>
        </w:rPr>
        <w:fldChar w:fldCharType="end"/>
      </w:r>
    </w:p>
    <w:p w14:paraId="0062B985" w14:textId="79CC835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Pr>
          <w:noProof/>
        </w:rPr>
        <w:t>62</w:t>
      </w:r>
      <w:r>
        <w:rPr>
          <w:noProof/>
        </w:rPr>
        <w:fldChar w:fldCharType="end"/>
      </w:r>
    </w:p>
    <w:p w14:paraId="6673CAA7" w14:textId="5B3BD9D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Pr>
          <w:noProof/>
        </w:rPr>
        <w:t>62</w:t>
      </w:r>
      <w:r>
        <w:rPr>
          <w:noProof/>
        </w:rPr>
        <w:fldChar w:fldCharType="end"/>
      </w:r>
    </w:p>
    <w:p w14:paraId="03325060" w14:textId="7777777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Pr>
          <w:noProof/>
        </w:rPr>
        <w:t>62</w:t>
      </w:r>
      <w:r>
        <w:rPr>
          <w:noProof/>
        </w:rPr>
        <w:fldChar w:fldCharType="end"/>
      </w:r>
    </w:p>
    <w:p w14:paraId="3C421D5C" w14:textId="222128C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Pr>
          <w:noProof/>
        </w:rPr>
        <w:t>63</w:t>
      </w:r>
      <w:r>
        <w:rPr>
          <w:noProof/>
        </w:rPr>
        <w:fldChar w:fldCharType="end"/>
      </w:r>
    </w:p>
    <w:p w14:paraId="4F6D2BE3" w14:textId="6D2751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Pr>
          <w:noProof/>
        </w:rPr>
        <w:t>63</w:t>
      </w:r>
      <w:r>
        <w:rPr>
          <w:noProof/>
        </w:rPr>
        <w:fldChar w:fldCharType="end"/>
      </w:r>
    </w:p>
    <w:p w14:paraId="2A398FAA" w14:textId="187E20C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Pr>
          <w:noProof/>
        </w:rPr>
        <w:t>64</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71E7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71E7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71E7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71E7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71E7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71E7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71E7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E71E73">
              <w:rPr>
                <w:noProof/>
                <w:webHidden/>
              </w:rPr>
              <w:t>30</w:t>
            </w:r>
            <w:r w:rsidR="00E71E73">
              <w:rPr>
                <w:noProof/>
                <w:webHidden/>
              </w:rPr>
              <w:fldChar w:fldCharType="end"/>
            </w:r>
          </w:hyperlink>
        </w:p>
        <w:p w14:paraId="7E903FC2" w14:textId="77777777" w:rsidR="00E71E73" w:rsidRDefault="0057055B">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7EEAF78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1727C2A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71E73">
              <w:rPr>
                <w:noProof/>
                <w:webHidden/>
              </w:rPr>
              <w:t>34</w:t>
            </w:r>
            <w:r w:rsidR="00E71E73">
              <w:rPr>
                <w:noProof/>
                <w:webHidden/>
              </w:rPr>
              <w:fldChar w:fldCharType="end"/>
            </w:r>
          </w:hyperlink>
        </w:p>
        <w:p w14:paraId="6B633FD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5994ACF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71E7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71E73">
              <w:rPr>
                <w:noProof/>
                <w:webHidden/>
              </w:rPr>
              <w:t>38</w:t>
            </w:r>
            <w:r w:rsidR="00E71E73">
              <w:rPr>
                <w:noProof/>
                <w:webHidden/>
              </w:rPr>
              <w:fldChar w:fldCharType="end"/>
            </w:r>
          </w:hyperlink>
        </w:p>
        <w:p w14:paraId="2BFCD54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71E73">
              <w:rPr>
                <w:noProof/>
                <w:webHidden/>
              </w:rPr>
              <w:t>40</w:t>
            </w:r>
            <w:r w:rsidR="00E71E73">
              <w:rPr>
                <w:noProof/>
                <w:webHidden/>
              </w:rPr>
              <w:fldChar w:fldCharType="end"/>
            </w:r>
          </w:hyperlink>
        </w:p>
        <w:p w14:paraId="1D8DCD1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71E73">
              <w:rPr>
                <w:noProof/>
                <w:webHidden/>
              </w:rPr>
              <w:t>43</w:t>
            </w:r>
            <w:r w:rsidR="00E71E73">
              <w:rPr>
                <w:noProof/>
                <w:webHidden/>
              </w:rPr>
              <w:fldChar w:fldCharType="end"/>
            </w:r>
          </w:hyperlink>
        </w:p>
        <w:p w14:paraId="6400F6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71E73">
              <w:rPr>
                <w:noProof/>
                <w:webHidden/>
              </w:rPr>
              <w:t>45</w:t>
            </w:r>
            <w:r w:rsidR="00E71E73">
              <w:rPr>
                <w:noProof/>
                <w:webHidden/>
              </w:rPr>
              <w:fldChar w:fldCharType="end"/>
            </w:r>
          </w:hyperlink>
        </w:p>
        <w:p w14:paraId="1404C54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71E73">
              <w:rPr>
                <w:noProof/>
                <w:webHidden/>
              </w:rPr>
              <w:t>47</w:t>
            </w:r>
            <w:r w:rsidR="00E71E73">
              <w:rPr>
                <w:noProof/>
                <w:webHidden/>
              </w:rPr>
              <w:fldChar w:fldCharType="end"/>
            </w:r>
          </w:hyperlink>
        </w:p>
        <w:p w14:paraId="16105078" w14:textId="77777777" w:rsidR="00E71E73" w:rsidRDefault="0057055B">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71E73">
              <w:rPr>
                <w:noProof/>
                <w:webHidden/>
              </w:rPr>
              <w:t>51</w:t>
            </w:r>
            <w:r w:rsidR="00E71E73">
              <w:rPr>
                <w:noProof/>
                <w:webHidden/>
              </w:rPr>
              <w:fldChar w:fldCharType="end"/>
            </w:r>
          </w:hyperlink>
        </w:p>
        <w:p w14:paraId="0AEBB6C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71E73">
              <w:rPr>
                <w:noProof/>
                <w:webHidden/>
              </w:rPr>
              <w:t>52</w:t>
            </w:r>
            <w:r w:rsidR="00E71E73">
              <w:rPr>
                <w:noProof/>
                <w:webHidden/>
              </w:rPr>
              <w:fldChar w:fldCharType="end"/>
            </w:r>
          </w:hyperlink>
        </w:p>
        <w:p w14:paraId="0FCED59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71E73">
              <w:rPr>
                <w:noProof/>
                <w:webHidden/>
              </w:rPr>
              <w:t>54</w:t>
            </w:r>
            <w:r w:rsidR="00E71E73">
              <w:rPr>
                <w:noProof/>
                <w:webHidden/>
              </w:rPr>
              <w:fldChar w:fldCharType="end"/>
            </w:r>
          </w:hyperlink>
        </w:p>
        <w:p w14:paraId="0CE3F225" w14:textId="77777777" w:rsidR="00E71E73" w:rsidRDefault="0057055B">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1FCD407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202E2870" w14:textId="77777777" w:rsidR="00E71E73" w:rsidRDefault="0057055B">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71E73">
              <w:rPr>
                <w:noProof/>
                <w:webHidden/>
              </w:rPr>
              <w:t>57</w:t>
            </w:r>
            <w:r w:rsidR="00E71E73">
              <w:rPr>
                <w:noProof/>
                <w:webHidden/>
              </w:rPr>
              <w:fldChar w:fldCharType="end"/>
            </w:r>
          </w:hyperlink>
        </w:p>
        <w:p w14:paraId="25D20E0E" w14:textId="77777777" w:rsidR="00E71E73" w:rsidRDefault="0057055B">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0671FFD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5E716D6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407F7B3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75A5A7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6F1F2789"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193CA4E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468E648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5FB303C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1A5C63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FB2C1D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71E73">
              <w:rPr>
                <w:noProof/>
                <w:webHidden/>
              </w:rPr>
              <w:t>61</w:t>
            </w:r>
            <w:r w:rsidR="00E71E73">
              <w:rPr>
                <w:noProof/>
                <w:webHidden/>
              </w:rPr>
              <w:fldChar w:fldCharType="end"/>
            </w:r>
          </w:hyperlink>
        </w:p>
        <w:p w14:paraId="07C236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40B0F88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71E7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71E7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71E7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71E7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71E7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71E7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71E7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71E7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2" w:name="_Toc496802689"/>
      <w:bookmarkStart w:id="3" w:name="_Toc496802918"/>
      <w:bookmarkStart w:id="4" w:name="_Toc498128657"/>
      <w:r>
        <w:lastRenderedPageBreak/>
        <w:t>INTRODUÇÃO</w:t>
      </w:r>
      <w:bookmarkEnd w:id="2"/>
      <w:bookmarkEnd w:id="3"/>
      <w:bookmarkEnd w:id="4"/>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5" w:name="_Toc496802690"/>
      <w:bookmarkStart w:id="6" w:name="_Toc496802919"/>
      <w:bookmarkStart w:id="7" w:name="_Toc498128658"/>
      <w:r>
        <w:lastRenderedPageBreak/>
        <w:t>2 C</w:t>
      </w:r>
      <w:bookmarkEnd w:id="5"/>
      <w:bookmarkEnd w:id="6"/>
      <w:r>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57055B" w:rsidRDefault="0057055B">
                            <w:pPr>
                              <w:pStyle w:val="Legenda"/>
                            </w:pPr>
                            <w:bookmarkStart w:id="8" w:name="_Toc482039959"/>
                            <w:bookmarkStart w:id="9" w:name="_Toc482302119"/>
                            <w:bookmarkStart w:id="10" w:name="_Toc482039817"/>
                            <w:bookmarkStart w:id="11" w:name="_Toc498157772"/>
                            <w:r>
                              <w:rPr>
                                <w:color w:val="000000"/>
                              </w:rPr>
                              <w:t xml:space="preserve">Figura </w:t>
                            </w:r>
                            <w:r>
                              <w:rPr>
                                <w:color w:val="000000"/>
                              </w:rPr>
                              <w:fldChar w:fldCharType="begin"/>
                            </w:r>
                            <w:r>
                              <w:instrText>SEQ Figura \* ARABIC</w:instrText>
                            </w:r>
                            <w:r>
                              <w:fldChar w:fldCharType="separate"/>
                            </w:r>
                            <w: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57055B" w:rsidRDefault="0057055B">
                      <w:pPr>
                        <w:pStyle w:val="Legenda"/>
                      </w:pPr>
                      <w:bookmarkStart w:id="12" w:name="_Toc482039959"/>
                      <w:bookmarkStart w:id="13" w:name="_Toc482302119"/>
                      <w:bookmarkStart w:id="14" w:name="_Toc482039817"/>
                      <w:bookmarkStart w:id="15" w:name="_Toc498157772"/>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6" w:name="_Toc496802691"/>
      <w:bookmarkStart w:id="17" w:name="_Toc496802920"/>
      <w:bookmarkStart w:id="18" w:name="_Toc498128659"/>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57055B" w:rsidRDefault="0057055B">
                            <w:pPr>
                              <w:pStyle w:val="Legenda"/>
                            </w:pPr>
                            <w:bookmarkStart w:id="19" w:name="_Toc482302120"/>
                            <w:bookmarkStart w:id="20" w:name="_Toc482039818"/>
                            <w:bookmarkStart w:id="21" w:name="_Toc482039960"/>
                            <w:bookmarkStart w:id="22" w:name="_Toc498157773"/>
                            <w:r>
                              <w:rPr>
                                <w:color w:val="000000"/>
                              </w:rPr>
                              <w:t xml:space="preserve">Figura </w:t>
                            </w:r>
                            <w:r>
                              <w:rPr>
                                <w:color w:val="000000"/>
                              </w:rPr>
                              <w:fldChar w:fldCharType="begin"/>
                            </w:r>
                            <w:r>
                              <w:instrText>SEQ Figura \* ARABIC</w:instrText>
                            </w:r>
                            <w:r>
                              <w:fldChar w:fldCharType="separate"/>
                            </w:r>
                            <w: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57055B" w:rsidRDefault="0057055B">
                      <w:pPr>
                        <w:pStyle w:val="Legenda"/>
                      </w:pPr>
                      <w:bookmarkStart w:id="23" w:name="_Toc482302120"/>
                      <w:bookmarkStart w:id="24" w:name="_Toc482039818"/>
                      <w:bookmarkStart w:id="25" w:name="_Toc482039960"/>
                      <w:bookmarkStart w:id="26" w:name="_Toc498157773"/>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57055B" w:rsidRDefault="0057055B">
                            <w:pPr>
                              <w:pStyle w:val="Legenda"/>
                            </w:pPr>
                            <w:bookmarkStart w:id="27" w:name="_Toc482302121"/>
                            <w:bookmarkStart w:id="28" w:name="_Toc482039961"/>
                            <w:bookmarkStart w:id="29" w:name="_Toc482039819"/>
                            <w:bookmarkStart w:id="30" w:name="_Toc498157774"/>
                            <w:r>
                              <w:rPr>
                                <w:color w:val="000000"/>
                              </w:rPr>
                              <w:t xml:space="preserve">Figura </w:t>
                            </w:r>
                            <w:r>
                              <w:rPr>
                                <w:color w:val="000000"/>
                              </w:rPr>
                              <w:fldChar w:fldCharType="begin"/>
                            </w:r>
                            <w:r>
                              <w:instrText>SEQ Figura \* ARABIC</w:instrText>
                            </w:r>
                            <w:r>
                              <w:fldChar w:fldCharType="separate"/>
                            </w:r>
                            <w: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57055B" w:rsidRDefault="0057055B">
                      <w:pPr>
                        <w:pStyle w:val="Legenda"/>
                      </w:pPr>
                      <w:bookmarkStart w:id="31" w:name="_Toc482302121"/>
                      <w:bookmarkStart w:id="32" w:name="_Toc482039961"/>
                      <w:bookmarkStart w:id="33" w:name="_Toc482039819"/>
                      <w:bookmarkStart w:id="34" w:name="_Toc498157774"/>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57055B" w:rsidRDefault="0057055B">
                            <w:pPr>
                              <w:pStyle w:val="Legenda"/>
                            </w:pPr>
                            <w:bookmarkStart w:id="35" w:name="_Toc482302122"/>
                            <w:bookmarkStart w:id="36" w:name="_Toc482039962"/>
                            <w:bookmarkStart w:id="37" w:name="_Toc482039820"/>
                            <w:bookmarkStart w:id="38" w:name="_Toc498157775"/>
                            <w:r>
                              <w:rPr>
                                <w:color w:val="000000"/>
                              </w:rPr>
                              <w:t xml:space="preserve">Figura </w:t>
                            </w:r>
                            <w:r>
                              <w:rPr>
                                <w:color w:val="000000"/>
                              </w:rPr>
                              <w:fldChar w:fldCharType="begin"/>
                            </w:r>
                            <w:r>
                              <w:instrText>SEQ Figura \* ARABIC</w:instrText>
                            </w:r>
                            <w:r>
                              <w:fldChar w:fldCharType="separate"/>
                            </w:r>
                            <w: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57055B" w:rsidRDefault="0057055B">
                      <w:pPr>
                        <w:pStyle w:val="Legenda"/>
                      </w:pPr>
                      <w:bookmarkStart w:id="39" w:name="_Toc482302122"/>
                      <w:bookmarkStart w:id="40" w:name="_Toc482039962"/>
                      <w:bookmarkStart w:id="41" w:name="_Toc482039820"/>
                      <w:bookmarkStart w:id="42" w:name="_Toc498157775"/>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3" w:name="_Toc496802692"/>
      <w:bookmarkStart w:id="44" w:name="_Toc496802921"/>
      <w:bookmarkStart w:id="45"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57055B" w:rsidRDefault="0057055B">
                            <w:pPr>
                              <w:pStyle w:val="Legenda"/>
                            </w:pPr>
                            <w:bookmarkStart w:id="46" w:name="_Toc482302123"/>
                            <w:bookmarkStart w:id="47" w:name="_Toc482039963"/>
                            <w:bookmarkStart w:id="48" w:name="_Toc482039821"/>
                            <w:bookmarkStart w:id="49" w:name="_Toc498157776"/>
                            <w:r>
                              <w:rPr>
                                <w:color w:val="000000"/>
                              </w:rPr>
                              <w:t xml:space="preserve">Figura </w:t>
                            </w:r>
                            <w:r>
                              <w:rPr>
                                <w:color w:val="000000"/>
                              </w:rPr>
                              <w:fldChar w:fldCharType="begin"/>
                            </w:r>
                            <w:r>
                              <w:instrText>SEQ Figura \* ARABIC</w:instrText>
                            </w:r>
                            <w:r>
                              <w:fldChar w:fldCharType="separate"/>
                            </w:r>
                            <w: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57055B" w:rsidRDefault="0057055B">
                      <w:pPr>
                        <w:pStyle w:val="Legenda"/>
                      </w:pPr>
                      <w:bookmarkStart w:id="50" w:name="_Toc482302123"/>
                      <w:bookmarkStart w:id="51" w:name="_Toc482039963"/>
                      <w:bookmarkStart w:id="52" w:name="_Toc482039821"/>
                      <w:bookmarkStart w:id="53" w:name="_Toc498157776"/>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sidR="00E10F9F">
        <w:t>2.2 MODELOS DE IMPLANTAÇÃO</w:t>
      </w:r>
      <w:bookmarkEnd w:id="43"/>
      <w:bookmarkEnd w:id="44"/>
      <w:bookmarkEnd w:id="45"/>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4" w:name="_Toc496802693"/>
      <w:bookmarkStart w:id="55" w:name="_Toc496802922"/>
      <w:bookmarkStart w:id="56" w:name="_Toc498128661"/>
      <w:r>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57055B" w:rsidRDefault="0057055B">
                            <w:pPr>
                              <w:pStyle w:val="Legenda"/>
                            </w:pPr>
                            <w:bookmarkStart w:id="57" w:name="_Toc482302124"/>
                            <w:bookmarkStart w:id="58" w:name="_Toc482039964"/>
                            <w:bookmarkStart w:id="59" w:name="_Toc482039822"/>
                            <w:bookmarkStart w:id="60" w:name="_Toc498157777"/>
                            <w:r>
                              <w:rPr>
                                <w:color w:val="000000"/>
                              </w:rPr>
                              <w:t xml:space="preserve">Figura </w:t>
                            </w:r>
                            <w:r>
                              <w:rPr>
                                <w:color w:val="000000"/>
                              </w:rPr>
                              <w:fldChar w:fldCharType="begin"/>
                            </w:r>
                            <w:r>
                              <w:instrText>SEQ Figura \* ARABIC</w:instrText>
                            </w:r>
                            <w:r>
                              <w:fldChar w:fldCharType="separate"/>
                            </w:r>
                            <w: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57055B" w:rsidRDefault="0057055B">
                      <w:pPr>
                        <w:pStyle w:val="Legenda"/>
                      </w:pPr>
                      <w:bookmarkStart w:id="61" w:name="_Toc482302124"/>
                      <w:bookmarkStart w:id="62" w:name="_Toc482039964"/>
                      <w:bookmarkStart w:id="63" w:name="_Toc482039822"/>
                      <w:bookmarkStart w:id="64" w:name="_Toc498157777"/>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5" w:name="_Toc496802694"/>
      <w:bookmarkStart w:id="66" w:name="_Toc496802923"/>
      <w:bookmarkStart w:id="67"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57055B" w:rsidRDefault="0057055B">
                            <w:pPr>
                              <w:pStyle w:val="Legenda"/>
                            </w:pPr>
                            <w:bookmarkStart w:id="68" w:name="_Toc482302125"/>
                            <w:bookmarkStart w:id="69" w:name="_Toc482039965"/>
                            <w:bookmarkStart w:id="70" w:name="_Toc482039823"/>
                            <w:bookmarkStart w:id="71" w:name="_Toc498157778"/>
                            <w:r>
                              <w:rPr>
                                <w:color w:val="000000"/>
                              </w:rPr>
                              <w:t xml:space="preserve">Figura </w:t>
                            </w:r>
                            <w:r>
                              <w:rPr>
                                <w:color w:val="000000"/>
                              </w:rPr>
                              <w:fldChar w:fldCharType="begin"/>
                            </w:r>
                            <w:r>
                              <w:instrText>SEQ Figura \* ARABIC</w:instrText>
                            </w:r>
                            <w:r>
                              <w:fldChar w:fldCharType="separate"/>
                            </w:r>
                            <w: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57055B" w:rsidRDefault="0057055B">
                      <w:pPr>
                        <w:pStyle w:val="Legenda"/>
                      </w:pPr>
                      <w:bookmarkStart w:id="72" w:name="_Toc482302125"/>
                      <w:bookmarkStart w:id="73" w:name="_Toc482039965"/>
                      <w:bookmarkStart w:id="74" w:name="_Toc482039823"/>
                      <w:bookmarkStart w:id="75" w:name="_Toc498157778"/>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6" w:name="_Toc496802695"/>
      <w:bookmarkStart w:id="77" w:name="_Toc496802924"/>
      <w:bookmarkStart w:id="78"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57055B" w:rsidRDefault="0057055B">
                            <w:pPr>
                              <w:pStyle w:val="Legenda"/>
                            </w:pPr>
                            <w:bookmarkStart w:id="79" w:name="_Toc482302126"/>
                            <w:bookmarkStart w:id="80" w:name="_Toc482039966"/>
                            <w:bookmarkStart w:id="81" w:name="_Toc482039824"/>
                            <w:bookmarkStart w:id="82" w:name="_Toc498157779"/>
                            <w:r>
                              <w:rPr>
                                <w:color w:val="000000"/>
                              </w:rPr>
                              <w:t xml:space="preserve">Figura </w:t>
                            </w:r>
                            <w:r>
                              <w:rPr>
                                <w:color w:val="000000"/>
                              </w:rPr>
                              <w:fldChar w:fldCharType="begin"/>
                            </w:r>
                            <w:r>
                              <w:instrText>SEQ Figura \* ARABIC</w:instrText>
                            </w:r>
                            <w:r>
                              <w:fldChar w:fldCharType="separate"/>
                            </w:r>
                            <w: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57055B" w:rsidRDefault="0057055B">
                      <w:pPr>
                        <w:pStyle w:val="Legenda"/>
                      </w:pPr>
                      <w:bookmarkStart w:id="83" w:name="_Toc482302126"/>
                      <w:bookmarkStart w:id="84" w:name="_Toc482039966"/>
                      <w:bookmarkStart w:id="85" w:name="_Toc482039824"/>
                      <w:bookmarkStart w:id="86" w:name="_Toc498157779"/>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7" w:name="_Toc496802696"/>
      <w:bookmarkStart w:id="88" w:name="_Toc496802925"/>
      <w:bookmarkStart w:id="89" w:name="_Toc498128664"/>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57055B" w:rsidRDefault="0057055B">
                            <w:pPr>
                              <w:pStyle w:val="Legenda"/>
                            </w:pPr>
                            <w:bookmarkStart w:id="90" w:name="_Toc482302127"/>
                            <w:bookmarkStart w:id="91" w:name="_Toc482039967"/>
                            <w:bookmarkStart w:id="92" w:name="_Toc482039825"/>
                            <w:bookmarkStart w:id="93" w:name="_Toc498157780"/>
                            <w:r>
                              <w:rPr>
                                <w:color w:val="000000"/>
                              </w:rPr>
                              <w:t xml:space="preserve">Figura </w:t>
                            </w:r>
                            <w:r>
                              <w:rPr>
                                <w:color w:val="000000"/>
                              </w:rPr>
                              <w:fldChar w:fldCharType="begin"/>
                            </w:r>
                            <w:r>
                              <w:instrText>SEQ Figura \* ARABIC</w:instrText>
                            </w:r>
                            <w:r>
                              <w:fldChar w:fldCharType="separate"/>
                            </w:r>
                            <w: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57055B" w:rsidRDefault="0057055B">
                      <w:pPr>
                        <w:pStyle w:val="Legenda"/>
                      </w:pPr>
                      <w:bookmarkStart w:id="94" w:name="_Toc482302127"/>
                      <w:bookmarkStart w:id="95" w:name="_Toc482039967"/>
                      <w:bookmarkStart w:id="96" w:name="_Toc482039825"/>
                      <w:bookmarkStart w:id="97" w:name="_Toc498157780"/>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8" w:name="_Toc496802697"/>
      <w:bookmarkStart w:id="99" w:name="_Toc496802926"/>
      <w:bookmarkStart w:id="100" w:name="_Toc498128665"/>
      <w:r>
        <w:t>2.3 PRINCÍPIOS DA COMPUTAÇÃO EM NUVEM</w:t>
      </w:r>
      <w:bookmarkEnd w:id="98"/>
      <w:bookmarkEnd w:id="99"/>
      <w:bookmarkEnd w:id="100"/>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1" w:name="_Toc496802698"/>
      <w:bookmarkStart w:id="102" w:name="_Toc496802927"/>
      <w:bookmarkStart w:id="103" w:name="_Toc498128666"/>
      <w:r>
        <w:t>2.4 MODELOS DE SERVIÇOS</w:t>
      </w:r>
      <w:bookmarkEnd w:id="101"/>
      <w:bookmarkEnd w:id="102"/>
      <w:bookmarkEnd w:id="103"/>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57055B" w:rsidRPr="00B05638" w:rsidRDefault="0057055B" w:rsidP="00A11378">
                            <w:pPr>
                              <w:pStyle w:val="Legenda"/>
                              <w:rPr>
                                <w:noProof/>
                                <w:sz w:val="22"/>
                              </w:rPr>
                            </w:pPr>
                            <w:bookmarkStart w:id="104"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57055B" w:rsidRPr="00B05638" w:rsidRDefault="0057055B" w:rsidP="00A11378">
                      <w:pPr>
                        <w:pStyle w:val="Legenda"/>
                        <w:rPr>
                          <w:noProof/>
                          <w:sz w:val="22"/>
                        </w:rPr>
                      </w:pPr>
                      <w:bookmarkStart w:id="105"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6" w:name="_Toc496802699"/>
      <w:bookmarkStart w:id="107" w:name="_Toc496802928"/>
      <w:bookmarkStart w:id="108" w:name="_Toc498128667"/>
      <w:r>
        <w:lastRenderedPageBreak/>
        <w:t>3 CONTAINER VS V</w:t>
      </w:r>
      <w:r w:rsidRPr="0077216E">
        <w:t>IRTUALIZAÇÃO</w:t>
      </w:r>
      <w:bookmarkEnd w:id="106"/>
      <w:bookmarkEnd w:id="107"/>
      <w:bookmarkEnd w:id="108"/>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57055B" w:rsidRDefault="0057055B">
                            <w:pPr>
                              <w:pStyle w:val="Legenda"/>
                            </w:pPr>
                            <w:bookmarkStart w:id="109" w:name="_Toc482302129"/>
                            <w:bookmarkStart w:id="110" w:name="_Toc482039969"/>
                            <w:bookmarkStart w:id="111" w:name="_Toc482039827"/>
                            <w:bookmarkStart w:id="112" w:name="_Toc498157782"/>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57055B" w:rsidRDefault="0057055B">
                      <w:pPr>
                        <w:pStyle w:val="Legenda"/>
                      </w:pPr>
                      <w:bookmarkStart w:id="113" w:name="_Toc482302129"/>
                      <w:bookmarkStart w:id="114" w:name="_Toc482039969"/>
                      <w:bookmarkStart w:id="115" w:name="_Toc482039827"/>
                      <w:bookmarkStart w:id="116" w:name="_Toc498157782"/>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57055B" w:rsidRPr="00C249FC" w:rsidRDefault="0057055B" w:rsidP="00400525">
                            <w:pPr>
                              <w:pStyle w:val="Legenda"/>
                              <w:rPr>
                                <w:rFonts w:eastAsia="Calibri" w:cs="Times New Roman"/>
                                <w:noProof/>
                              </w:rPr>
                            </w:pPr>
                            <w:bookmarkStart w:id="117"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57055B" w:rsidRPr="00C249FC" w:rsidRDefault="0057055B" w:rsidP="00400525">
                      <w:pPr>
                        <w:pStyle w:val="Legenda"/>
                        <w:rPr>
                          <w:rFonts w:eastAsia="Calibri" w:cs="Times New Roman"/>
                          <w:noProof/>
                        </w:rPr>
                      </w:pPr>
                      <w:bookmarkStart w:id="118"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57055B" w:rsidRPr="006422F2" w:rsidRDefault="0057055B" w:rsidP="001C3A34">
                            <w:pPr>
                              <w:pStyle w:val="Legenda"/>
                              <w:rPr>
                                <w:rFonts w:eastAsia="Calibri" w:cs="Times New Roman"/>
                                <w:noProof/>
                              </w:rPr>
                            </w:pPr>
                            <w:bookmarkStart w:id="120"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57055B" w:rsidRPr="006422F2" w:rsidRDefault="0057055B" w:rsidP="001C3A34">
                      <w:pPr>
                        <w:pStyle w:val="Legenda"/>
                        <w:rPr>
                          <w:rFonts w:eastAsia="Calibri" w:cs="Times New Roman"/>
                          <w:noProof/>
                        </w:rPr>
                      </w:pPr>
                      <w:bookmarkStart w:id="121"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123" w:name="_Toc496802700"/>
      <w:bookmarkStart w:id="124" w:name="_Toc496802929"/>
      <w:bookmarkStart w:id="125" w:name="_Toc498128668"/>
      <w:r w:rsidRPr="00D22DB7">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013A8DD9" w:rsidR="009C7518" w:rsidRDefault="00490EA9" w:rsidP="00145620">
      <w:pPr>
        <w:ind w:firstLine="708"/>
      </w:pPr>
      <w:r>
        <w:rPr>
          <w:noProof/>
        </w:rPr>
        <w:drawing>
          <wp:anchor distT="0" distB="0" distL="114300" distR="114300" simplePos="0" relativeHeight="251687936" behindDoc="0" locked="0" layoutInCell="1" allowOverlap="1" wp14:anchorId="006D9344" wp14:editId="5E3E0C19">
            <wp:simplePos x="0" y="0"/>
            <wp:positionH relativeFrom="column">
              <wp:posOffset>1618758</wp:posOffset>
            </wp:positionH>
            <wp:positionV relativeFrom="paragraph">
              <wp:posOffset>869950</wp:posOffset>
            </wp:positionV>
            <wp:extent cx="2157095" cy="1988185"/>
            <wp:effectExtent l="0" t="0" r="1905"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157095" cy="198818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3E60616C" w:rsidR="006D61C6" w:rsidRDefault="00490EA9" w:rsidP="00145620">
      <w:pPr>
        <w:ind w:firstLine="708"/>
      </w:pPr>
      <w:r>
        <w:rPr>
          <w:noProof/>
        </w:rPr>
        <mc:AlternateContent>
          <mc:Choice Requires="wps">
            <w:drawing>
              <wp:anchor distT="0" distB="0" distL="114300" distR="114300" simplePos="0" relativeHeight="251689984" behindDoc="0" locked="0" layoutInCell="1" allowOverlap="1" wp14:anchorId="30447BBE" wp14:editId="4E82A3A4">
                <wp:simplePos x="0" y="0"/>
                <wp:positionH relativeFrom="column">
                  <wp:posOffset>1116596</wp:posOffset>
                </wp:positionH>
                <wp:positionV relativeFrom="paragraph">
                  <wp:posOffset>2299335</wp:posOffset>
                </wp:positionV>
                <wp:extent cx="3455670" cy="476250"/>
                <wp:effectExtent l="0" t="0" r="0" b="6350"/>
                <wp:wrapThrough wrapText="bothSides">
                  <wp:wrapPolygon edited="0">
                    <wp:start x="0" y="0"/>
                    <wp:lineTo x="0" y="20736"/>
                    <wp:lineTo x="21433" y="20736"/>
                    <wp:lineTo x="21433"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57055B" w:rsidRPr="00856BD5" w:rsidRDefault="0057055B" w:rsidP="00A11378">
                            <w:pPr>
                              <w:pStyle w:val="Legenda"/>
                              <w:rPr>
                                <w:rFonts w:eastAsia="Calibri" w:cs="Times New Roman"/>
                                <w:noProof/>
                              </w:rPr>
                            </w:pPr>
                            <w:bookmarkStart w:id="126"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87.9pt;margin-top:181.0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" stroked="f">
                <v:textbox style="mso-fit-shape-to-text:t" inset="0,0,0,0">
                  <w:txbxContent>
                    <w:p w14:paraId="1E72B223" w14:textId="4739F160" w:rsidR="0057055B" w:rsidRPr="00856BD5" w:rsidRDefault="0057055B" w:rsidP="00A11378">
                      <w:pPr>
                        <w:pStyle w:val="Legenda"/>
                        <w:rPr>
                          <w:rFonts w:eastAsia="Calibri" w:cs="Times New Roman"/>
                          <w:noProof/>
                        </w:rPr>
                      </w:pPr>
                      <w:bookmarkStart w:id="127"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v:textbox>
                <w10:wrap type="through"/>
              </v:shape>
            </w:pict>
          </mc:Fallback>
        </mc:AlternateContent>
      </w: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57055B" w:rsidRPr="00941D2F" w:rsidRDefault="0057055B" w:rsidP="00A11378">
                            <w:pPr>
                              <w:pStyle w:val="Legenda"/>
                              <w:rPr>
                                <w:rFonts w:eastAsia="Calibri" w:cs="Times New Roman"/>
                                <w:noProof/>
                              </w:rPr>
                            </w:pPr>
                            <w:bookmarkStart w:id="128"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57055B" w:rsidRPr="00941D2F" w:rsidRDefault="0057055B" w:rsidP="00A11378">
                      <w:pPr>
                        <w:pStyle w:val="Legenda"/>
                        <w:rPr>
                          <w:rFonts w:eastAsia="Calibri" w:cs="Times New Roman"/>
                          <w:noProof/>
                        </w:rPr>
                      </w:pPr>
                      <w:bookmarkStart w:id="129"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lastRenderedPageBreak/>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0" w:name="_Toc496802701"/>
      <w:bookmarkStart w:id="131" w:name="_Toc496802930"/>
      <w:bookmarkStart w:id="132" w:name="_Toc498128669"/>
      <w:r w:rsidRPr="00822071">
        <w:lastRenderedPageBreak/>
        <w:t>4. DOCKER</w:t>
      </w:r>
      <w:bookmarkEnd w:id="130"/>
      <w:bookmarkEnd w:id="131"/>
      <w:bookmarkEnd w:id="132"/>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3" w:name="_Toc498128670"/>
      <w:r>
        <w:t xml:space="preserve">4.1 </w:t>
      </w:r>
      <w:r w:rsidRPr="00727CEF">
        <w:t>MOTIVOS PARA USAR O DOCKER</w:t>
      </w:r>
      <w:bookmarkEnd w:id="133"/>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4" w:name="_Toc498128671"/>
      <w:r w:rsidRPr="00086281">
        <w:t>4.</w:t>
      </w:r>
      <w:r w:rsidR="00E423DE">
        <w:t>1.2</w:t>
      </w:r>
      <w:r w:rsidRPr="00086281">
        <w:t xml:space="preserve"> </w:t>
      </w:r>
      <w:r>
        <w:t>Instalação do Docker</w:t>
      </w:r>
      <w:bookmarkEnd w:id="134"/>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5" w:name="_Toc496802705"/>
      <w:bookmarkStart w:id="136" w:name="_Toc496802934"/>
      <w:bookmarkStart w:id="137" w:name="_Toc496802703"/>
      <w:bookmarkStart w:id="138" w:name="_Toc496802932"/>
    </w:p>
    <w:p w14:paraId="78312D0A" w14:textId="7D64CBFD" w:rsidR="007B65C4" w:rsidRDefault="00AB6AE2" w:rsidP="00A775DB">
      <w:pPr>
        <w:pStyle w:val="Ttulo21"/>
        <w:jc w:val="left"/>
      </w:pPr>
      <w:bookmarkStart w:id="139" w:name="_Toc498128672"/>
      <w:r>
        <w:t xml:space="preserve">4.2 ARQUIVOS DE </w:t>
      </w:r>
      <w:bookmarkEnd w:id="135"/>
      <w:bookmarkEnd w:id="136"/>
      <w:r>
        <w:t>CONFIGURAÇÃO</w:t>
      </w:r>
      <w:bookmarkEnd w:id="139"/>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0" w:name="_Toc496802706"/>
      <w:bookmarkStart w:id="141"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2" w:name="_Toc498128673"/>
      <w:r>
        <w:t>4.</w:t>
      </w:r>
      <w:r w:rsidR="002E12B6">
        <w:t>2</w:t>
      </w:r>
      <w:r>
        <w:t>.1 Docker</w:t>
      </w:r>
      <w:r>
        <w:rPr>
          <w:lang w:val="pt-BR"/>
        </w:rPr>
        <w:t>-Compose</w:t>
      </w:r>
      <w:bookmarkEnd w:id="140"/>
      <w:bookmarkEnd w:id="141"/>
      <w:bookmarkEnd w:id="142"/>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3" w:name="_Toc496802707"/>
      <w:bookmarkStart w:id="144" w:name="_Toc496802936"/>
      <w:bookmarkStart w:id="145" w:name="_Toc498128674"/>
      <w:r>
        <w:t>4.</w:t>
      </w:r>
      <w:r w:rsidR="002E12B6">
        <w:t>2</w:t>
      </w:r>
      <w:r w:rsidR="007B65C4">
        <w:t>.2 Docker</w:t>
      </w:r>
      <w:r w:rsidR="007B65C4">
        <w:rPr>
          <w:lang w:val="pt-BR"/>
        </w:rPr>
        <w:t xml:space="preserve"> File</w:t>
      </w:r>
      <w:bookmarkEnd w:id="143"/>
      <w:bookmarkEnd w:id="144"/>
      <w:bookmarkEnd w:id="145"/>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6" w:name="_Toc498128675"/>
      <w:r>
        <w:t>4.3</w:t>
      </w:r>
      <w:r w:rsidRPr="00086281">
        <w:t xml:space="preserve"> DOCKER</w:t>
      </w:r>
      <w:r>
        <w:t xml:space="preserve"> </w:t>
      </w:r>
      <w:bookmarkEnd w:id="137"/>
      <w:bookmarkEnd w:id="138"/>
      <w:r>
        <w:t>IMAGEM</w:t>
      </w:r>
      <w:bookmarkEnd w:id="146"/>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lastRenderedPageBreak/>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7"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w:t>
      </w:r>
      <w:del w:id="148" w:author="Thiago Cruz" w:date="2017-11-11T10:08:00Z">
        <w:r w:rsidDel="005A053A">
          <w:rPr>
            <w:lang w:eastAsia="x-none"/>
          </w:rPr>
          <w:delText>“</w:delText>
        </w:r>
      </w:del>
      <w:r>
        <w:rPr>
          <w:lang w:eastAsia="x-none"/>
        </w:rPr>
        <w:t>cont</w:t>
      </w:r>
      <w:bookmarkStart w:id="149" w:name="_GoBack"/>
      <w:bookmarkEnd w:id="149"/>
      <w:r>
        <w:rPr>
          <w:lang w:eastAsia="x-none"/>
        </w:rPr>
        <w:t>ainer</w:t>
      </w:r>
      <w:del w:id="150" w:author="Thiago Cruz" w:date="2017-11-11T10:08:00Z">
        <w:r w:rsidDel="005A053A">
          <w:rPr>
            <w:lang w:eastAsia="x-none"/>
          </w:rPr>
          <w:delText>”</w:delText>
        </w:r>
      </w:del>
      <w:r>
        <w:rPr>
          <w:lang w:eastAsia="x-none"/>
        </w:rPr>
        <w:t xml:space="preserve">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51" w:name="_Toc496802704"/>
      <w:bookmarkStart w:id="152" w:name="_Toc496802933"/>
      <w:bookmarkStart w:id="153" w:name="_Toc498128676"/>
      <w:r>
        <w:t>4.4</w:t>
      </w:r>
      <w:r w:rsidRPr="00086281">
        <w:t xml:space="preserve"> DOCKER</w:t>
      </w:r>
      <w:bookmarkEnd w:id="151"/>
      <w:bookmarkEnd w:id="152"/>
      <w:r>
        <w:t>HUB</w:t>
      </w:r>
      <w:bookmarkEnd w:id="153"/>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57055B" w:rsidRPr="008D06F0" w:rsidRDefault="0057055B" w:rsidP="000A56CA">
                            <w:pPr>
                              <w:pStyle w:val="Legenda"/>
                              <w:rPr>
                                <w:rFonts w:eastAsia="Calibri" w:cs="Times New Roman"/>
                                <w:noProof/>
                              </w:rPr>
                            </w:pPr>
                            <w:bookmarkStart w:id="154"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57055B" w:rsidRPr="008D06F0" w:rsidRDefault="0057055B" w:rsidP="000A56CA">
                      <w:pPr>
                        <w:pStyle w:val="Legenda"/>
                        <w:rPr>
                          <w:rFonts w:eastAsia="Calibri" w:cs="Times New Roman"/>
                          <w:noProof/>
                        </w:rPr>
                      </w:pPr>
                      <w:bookmarkStart w:id="155"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5"/>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57055B" w:rsidRPr="000A56CA" w:rsidRDefault="0057055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57055B" w:rsidRPr="000A56CA" w:rsidRDefault="0057055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57055B" w:rsidRPr="00D93672" w:rsidRDefault="0057055B" w:rsidP="000A56CA">
                            <w:pPr>
                              <w:pStyle w:val="Legenda"/>
                              <w:rPr>
                                <w:rFonts w:eastAsia="Calibri" w:cs="Times New Roman"/>
                                <w:noProof/>
                              </w:rPr>
                            </w:pPr>
                            <w:bookmarkStart w:id="156"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57055B" w:rsidRPr="00D93672" w:rsidRDefault="0057055B" w:rsidP="000A56CA">
                      <w:pPr>
                        <w:pStyle w:val="Legenda"/>
                        <w:rPr>
                          <w:rFonts w:eastAsia="Calibri" w:cs="Times New Roman"/>
                          <w:noProof/>
                        </w:rPr>
                      </w:pPr>
                      <w:bookmarkStart w:id="157"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7"/>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57055B" w:rsidRPr="00F91FEB" w:rsidRDefault="0057055B" w:rsidP="001549C6">
                            <w:pPr>
                              <w:pStyle w:val="Legenda"/>
                              <w:rPr>
                                <w:rFonts w:eastAsia="Calibri" w:cs="Times New Roman"/>
                                <w:noProof/>
                              </w:rPr>
                            </w:pPr>
                            <w:bookmarkStart w:id="158"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57055B" w:rsidRPr="00F91FEB" w:rsidRDefault="0057055B" w:rsidP="001549C6">
                      <w:pPr>
                        <w:pStyle w:val="Legenda"/>
                        <w:rPr>
                          <w:rFonts w:eastAsia="Calibri" w:cs="Times New Roman"/>
                          <w:noProof/>
                        </w:rPr>
                      </w:pPr>
                      <w:bookmarkStart w:id="159"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9"/>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60" w:name="_Toc498128677"/>
      <w:r>
        <w:lastRenderedPageBreak/>
        <w:t>4.</w:t>
      </w:r>
      <w:r w:rsidR="000453EA">
        <w:t>4</w:t>
      </w:r>
      <w:r>
        <w:t xml:space="preserve"> DOCKER CONTAINER</w:t>
      </w:r>
      <w:bookmarkEnd w:id="160"/>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61"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2"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3"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4" w:name="_Toc498128678"/>
      <w:r>
        <w:t>4.</w:t>
      </w:r>
      <w:r w:rsidR="00536E45">
        <w:t>4</w:t>
      </w:r>
      <w:r w:rsidR="002E12C9">
        <w:t>.1</w:t>
      </w:r>
      <w:r>
        <w:t xml:space="preserve"> Software de Gerenciamento de Container</w:t>
      </w:r>
      <w:r w:rsidR="00FD3F05">
        <w:rPr>
          <w:lang w:val="pt-BR"/>
        </w:rPr>
        <w:t>s</w:t>
      </w:r>
      <w:bookmarkEnd w:id="164"/>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57055B" w:rsidRPr="00506CA8" w:rsidRDefault="0057055B" w:rsidP="0038011C">
                            <w:pPr>
                              <w:pStyle w:val="Legenda"/>
                              <w:rPr>
                                <w:rFonts w:eastAsia="Calibri" w:cs="Times New Roman"/>
                                <w:noProof/>
                              </w:rPr>
                            </w:pPr>
                            <w:bookmarkStart w:id="165"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57055B" w:rsidRPr="00506CA8" w:rsidRDefault="0057055B" w:rsidP="0038011C">
                      <w:pPr>
                        <w:pStyle w:val="Legenda"/>
                        <w:rPr>
                          <w:rFonts w:eastAsia="Calibri" w:cs="Times New Roman"/>
                          <w:noProof/>
                        </w:rPr>
                      </w:pPr>
                      <w:bookmarkStart w:id="166"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6"/>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57055B" w:rsidRPr="003B5F77" w:rsidRDefault="0057055B" w:rsidP="0038011C">
                            <w:pPr>
                              <w:pStyle w:val="Legenda"/>
                              <w:rPr>
                                <w:rFonts w:eastAsia="Calibri" w:cs="Times New Roman"/>
                                <w:noProof/>
                              </w:rPr>
                            </w:pPr>
                            <w:bookmarkStart w:id="167"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57055B" w:rsidRPr="003B5F77" w:rsidRDefault="0057055B" w:rsidP="0038011C">
                      <w:pPr>
                        <w:pStyle w:val="Legenda"/>
                        <w:rPr>
                          <w:rFonts w:eastAsia="Calibri" w:cs="Times New Roman"/>
                          <w:noProof/>
                        </w:rPr>
                      </w:pPr>
                      <w:bookmarkStart w:id="168"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8"/>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57055B" w:rsidRPr="00B26331" w:rsidRDefault="0057055B" w:rsidP="0038011C">
                            <w:pPr>
                              <w:pStyle w:val="Legenda"/>
                              <w:rPr>
                                <w:rFonts w:eastAsia="Calibri" w:cs="Times New Roman"/>
                                <w:noProof/>
                              </w:rPr>
                            </w:pPr>
                            <w:bookmarkStart w:id="169"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57055B" w:rsidRPr="00B26331" w:rsidRDefault="0057055B" w:rsidP="0038011C">
                      <w:pPr>
                        <w:pStyle w:val="Legenda"/>
                        <w:rPr>
                          <w:rFonts w:eastAsia="Calibri" w:cs="Times New Roman"/>
                          <w:noProof/>
                        </w:rPr>
                      </w:pPr>
                      <w:bookmarkStart w:id="170"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70"/>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57055B" w:rsidRPr="004B3031" w:rsidRDefault="0057055B" w:rsidP="002839D1">
                            <w:pPr>
                              <w:pStyle w:val="Legenda"/>
                              <w:rPr>
                                <w:rFonts w:eastAsia="Calibri" w:cs="Times New Roman"/>
                                <w:noProof/>
                              </w:rPr>
                            </w:pPr>
                            <w:bookmarkStart w:id="171"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57055B" w:rsidRPr="004B3031" w:rsidRDefault="0057055B" w:rsidP="002839D1">
                      <w:pPr>
                        <w:pStyle w:val="Legenda"/>
                        <w:rPr>
                          <w:rFonts w:eastAsia="Calibri" w:cs="Times New Roman"/>
                          <w:noProof/>
                        </w:rPr>
                      </w:pPr>
                      <w:bookmarkStart w:id="172"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2"/>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3" w:name="_Toc498128679"/>
      <w:r>
        <w:t>4.</w:t>
      </w:r>
      <w:r w:rsidR="00054960">
        <w:t>5</w:t>
      </w:r>
      <w:r>
        <w:t xml:space="preserve"> DOCKER SWARM</w:t>
      </w:r>
      <w:bookmarkEnd w:id="173"/>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57055B" w:rsidRPr="00756CE3" w:rsidRDefault="0057055B" w:rsidP="007C3224">
                            <w:pPr>
                              <w:pStyle w:val="Legenda"/>
                              <w:rPr>
                                <w:noProof/>
                              </w:rPr>
                            </w:pPr>
                            <w:bookmarkStart w:id="174"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57055B" w:rsidRPr="00756CE3" w:rsidRDefault="0057055B" w:rsidP="007C3224">
                      <w:pPr>
                        <w:pStyle w:val="Legenda"/>
                        <w:rPr>
                          <w:noProof/>
                        </w:rPr>
                      </w:pPr>
                      <w:bookmarkStart w:id="175"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5"/>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76" w:name="_Toc496802708"/>
      <w:bookmarkStart w:id="177" w:name="_Toc496802937"/>
      <w:bookmarkStart w:id="178" w:name="_Toc498128680"/>
      <w:bookmarkStart w:id="179" w:name="_Toc495785711"/>
      <w:r>
        <w:lastRenderedPageBreak/>
        <w:t xml:space="preserve">4.6 PLAY WITH </w:t>
      </w:r>
      <w:bookmarkEnd w:id="176"/>
      <w:bookmarkEnd w:id="177"/>
      <w:r>
        <w:t>DOCKER</w:t>
      </w:r>
      <w:bookmarkEnd w:id="178"/>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57055B" w:rsidRPr="007C3224" w:rsidRDefault="0057055B" w:rsidP="007C3224">
                            <w:pPr>
                              <w:pStyle w:val="Legenda"/>
                              <w:rPr>
                                <w:rFonts w:eastAsia="Calibri" w:cs="Times New Roman"/>
                                <w:noProof/>
                                <w:lang w:val="en-US"/>
                              </w:rPr>
                            </w:pPr>
                            <w:bookmarkStart w:id="180"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57055B" w:rsidRPr="007C3224" w:rsidRDefault="0057055B" w:rsidP="007C3224">
                      <w:pPr>
                        <w:pStyle w:val="Legenda"/>
                        <w:rPr>
                          <w:rFonts w:eastAsia="Calibri" w:cs="Times New Roman"/>
                          <w:noProof/>
                          <w:lang w:val="en-US"/>
                        </w:rPr>
                      </w:pPr>
                      <w:bookmarkStart w:id="181"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1"/>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2"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3"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3"/>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57055B" w:rsidRPr="00780A29" w:rsidRDefault="0057055B" w:rsidP="007C3224">
                            <w:pPr>
                              <w:pStyle w:val="Legenda"/>
                              <w:rPr>
                                <w:rFonts w:eastAsia="Calibri" w:cs="Times New Roman"/>
                                <w:noProof/>
                              </w:rPr>
                            </w:pPr>
                            <w:bookmarkStart w:id="184"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57055B" w:rsidRPr="00780A29" w:rsidRDefault="0057055B" w:rsidP="007C3224">
                      <w:pPr>
                        <w:pStyle w:val="Legenda"/>
                        <w:rPr>
                          <w:rFonts w:eastAsia="Calibri" w:cs="Times New Roman"/>
                          <w:noProof/>
                        </w:rPr>
                      </w:pPr>
                      <w:bookmarkStart w:id="185"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5"/>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6" w:name="_Toc496802709"/>
      <w:bookmarkStart w:id="187" w:name="_Toc496802938"/>
    </w:p>
    <w:p w14:paraId="117F6FF2" w14:textId="7B0FD7B6" w:rsidR="000A0532" w:rsidRDefault="003F2FF6" w:rsidP="00A775DB">
      <w:pPr>
        <w:pStyle w:val="Ttulo21"/>
        <w:jc w:val="left"/>
      </w:pPr>
      <w:bookmarkStart w:id="188" w:name="_Toc498128681"/>
      <w:r>
        <w:t xml:space="preserve">4.7 </w:t>
      </w:r>
      <w:bookmarkEnd w:id="186"/>
      <w:bookmarkEnd w:id="187"/>
      <w:r>
        <w:t>COMUNIDADE E EMPRESARIAL</w:t>
      </w:r>
      <w:bookmarkEnd w:id="188"/>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57055B" w:rsidRPr="002765C8" w:rsidRDefault="0057055B" w:rsidP="00A739E9">
                            <w:pPr>
                              <w:pStyle w:val="Legenda"/>
                              <w:rPr>
                                <w:rFonts w:eastAsia="Calibri" w:cs="Times New Roman"/>
                                <w:noProof/>
                              </w:rPr>
                            </w:pPr>
                            <w:bookmarkStart w:id="189"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57055B" w:rsidRPr="002765C8" w:rsidRDefault="0057055B" w:rsidP="00A739E9">
                      <w:pPr>
                        <w:pStyle w:val="Legenda"/>
                        <w:rPr>
                          <w:rFonts w:eastAsia="Calibri" w:cs="Times New Roman"/>
                          <w:noProof/>
                        </w:rPr>
                      </w:pPr>
                      <w:bookmarkStart w:id="190"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90"/>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57055B" w:rsidRPr="008277C3" w:rsidRDefault="0057055B" w:rsidP="00A739E9">
                            <w:pPr>
                              <w:pStyle w:val="Legenda"/>
                              <w:rPr>
                                <w:rFonts w:eastAsia="Calibri" w:cs="Times New Roman"/>
                                <w:noProof/>
                              </w:rPr>
                            </w:pPr>
                            <w:bookmarkStart w:id="191"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57055B" w:rsidRPr="008277C3" w:rsidRDefault="0057055B" w:rsidP="00A739E9">
                      <w:pPr>
                        <w:pStyle w:val="Legenda"/>
                        <w:rPr>
                          <w:rFonts w:eastAsia="Calibri" w:cs="Times New Roman"/>
                          <w:noProof/>
                        </w:rPr>
                      </w:pPr>
                      <w:bookmarkStart w:id="192"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57055B" w:rsidRPr="00542020" w:rsidRDefault="0057055B" w:rsidP="00A739E9">
                            <w:pPr>
                              <w:pStyle w:val="Legenda"/>
                              <w:rPr>
                                <w:rFonts w:eastAsia="Calibri" w:cs="Times New Roman"/>
                                <w:noProof/>
                              </w:rPr>
                            </w:pPr>
                            <w:bookmarkStart w:id="193"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57055B" w:rsidRPr="00542020" w:rsidRDefault="0057055B" w:rsidP="00A739E9">
                      <w:pPr>
                        <w:pStyle w:val="Legenda"/>
                        <w:rPr>
                          <w:rFonts w:eastAsia="Calibri" w:cs="Times New Roman"/>
                          <w:noProof/>
                        </w:rPr>
                      </w:pPr>
                      <w:bookmarkStart w:id="194"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4"/>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5" w:name="_Toc498128682"/>
      <w:r>
        <w:lastRenderedPageBreak/>
        <w:t>4.</w:t>
      </w:r>
      <w:r w:rsidR="00557417">
        <w:t>7</w:t>
      </w:r>
      <w:r>
        <w:t>.1 Empresarial</w:t>
      </w:r>
      <w:bookmarkEnd w:id="195"/>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6" w:name="_Toc496802710"/>
      <w:bookmarkStart w:id="197" w:name="_Toc496802939"/>
      <w:bookmarkStart w:id="198" w:name="_Toc498128683"/>
      <w:bookmarkEnd w:id="179"/>
      <w:r>
        <w:rPr>
          <w:lang w:val="pt-BR"/>
        </w:rPr>
        <w:lastRenderedPageBreak/>
        <w:t>5</w:t>
      </w:r>
      <w:r>
        <w:t xml:space="preserve"> BOAS PRÁTICAS DE CONSTRUÇÃO DA APLICAÇÃO (DOZE FATORES)</w:t>
      </w:r>
      <w:bookmarkEnd w:id="196"/>
      <w:bookmarkEnd w:id="197"/>
      <w:bookmarkEnd w:id="198"/>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9" w:name="_Toc498128684"/>
      <w:r>
        <w:rPr>
          <w:rFonts w:ascii="Times" w:hAnsi="Times"/>
          <w:color w:val="000000"/>
        </w:rPr>
        <w:t xml:space="preserve">5.1 </w:t>
      </w:r>
      <w:r w:rsidRPr="002C1CF9">
        <w:t>OS DOZE FATORES</w:t>
      </w:r>
      <w:bookmarkEnd w:id="199"/>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200" w:name="_Toc498128685"/>
      <w:bookmarkStart w:id="201" w:name="_Toc496802711"/>
      <w:bookmarkStart w:id="202" w:name="_Toc496802940"/>
      <w:r>
        <w:lastRenderedPageBreak/>
        <w:t>6 SOFTWARE</w:t>
      </w:r>
      <w:r>
        <w:rPr>
          <w:lang w:val="pt-BR"/>
        </w:rPr>
        <w:t>S</w:t>
      </w:r>
      <w:r>
        <w:t xml:space="preserve"> DE </w:t>
      </w:r>
      <w:r>
        <w:rPr>
          <w:lang w:val="pt-BR"/>
        </w:rPr>
        <w:t>ORQUESTRAÇÃO</w:t>
      </w:r>
      <w:bookmarkEnd w:id="200"/>
      <w:r w:rsidR="003E2021">
        <w:rPr>
          <w:lang w:val="pt-BR"/>
        </w:rPr>
        <w:t xml:space="preserve"> </w:t>
      </w:r>
      <w:bookmarkEnd w:id="201"/>
      <w:bookmarkEnd w:id="202"/>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3" w:name="_Toc498128686"/>
      <w:r>
        <w:lastRenderedPageBreak/>
        <w:t>ESTUDO DE CASO</w:t>
      </w:r>
      <w:bookmarkEnd w:id="203"/>
    </w:p>
    <w:p w14:paraId="2A6412DE" w14:textId="0EEDCAC2" w:rsidR="00137C08" w:rsidRPr="005B713A" w:rsidRDefault="0030115D" w:rsidP="00A775DB">
      <w:pPr>
        <w:pStyle w:val="Ttulo21"/>
        <w:jc w:val="left"/>
      </w:pPr>
      <w:bookmarkStart w:id="204" w:name="_Toc498128687"/>
      <w:r>
        <w:t xml:space="preserve">7.1 </w:t>
      </w:r>
      <w:r w:rsidRPr="005B713A">
        <w:t>OBJETIVO</w:t>
      </w:r>
      <w:bookmarkEnd w:id="204"/>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5" w:name="_Toc498128688"/>
      <w:r>
        <w:t xml:space="preserve">7.2 </w:t>
      </w:r>
      <w:r w:rsidRPr="005B713A">
        <w:t>CENÁRIO ATUAL</w:t>
      </w:r>
      <w:bookmarkEnd w:id="205"/>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6" w:name="_Toc498128689"/>
      <w:r>
        <w:t xml:space="preserve">7.3 </w:t>
      </w:r>
      <w:r w:rsidRPr="005B713A">
        <w:t>DESCRIÇÃO DO PROJETO</w:t>
      </w:r>
      <w:bookmarkEnd w:id="206"/>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7" w:name="_Toc498128690"/>
      <w:r>
        <w:t xml:space="preserve">7.4 </w:t>
      </w:r>
      <w:r w:rsidRPr="005B713A">
        <w:t>ENVOLVIMENTO</w:t>
      </w:r>
      <w:bookmarkEnd w:id="207"/>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8" w:name="_Toc498128691"/>
      <w:r>
        <w:t>7</w:t>
      </w:r>
      <w:r w:rsidR="00137C08" w:rsidRPr="005B713A">
        <w:t>.</w:t>
      </w:r>
      <w:r>
        <w:t>4.</w:t>
      </w:r>
      <w:r w:rsidR="00137C08" w:rsidRPr="005B713A">
        <w:t>1. Abrangência</w:t>
      </w:r>
      <w:bookmarkEnd w:id="208"/>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9" w:name="_Toc498128692"/>
      <w:r>
        <w:t xml:space="preserve">7.5 </w:t>
      </w:r>
      <w:r w:rsidRPr="005B713A">
        <w:t>RESTRIÇÕES</w:t>
      </w:r>
      <w:bookmarkEnd w:id="209"/>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10" w:name="_Toc498128693"/>
      <w:r>
        <w:t xml:space="preserve">7.6 </w:t>
      </w:r>
      <w:r w:rsidRPr="005B713A">
        <w:t>PROPOSTA DE SOLUÇÃO TECNOLÓGICA ESCOLHIDA</w:t>
      </w:r>
      <w:bookmarkEnd w:id="210"/>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11" w:name="_Toc498128694"/>
      <w:r>
        <w:t xml:space="preserve">7.7 </w:t>
      </w:r>
      <w:r w:rsidR="0023335D" w:rsidRPr="005B713A">
        <w:t>TERMOS DE GLOSSÁRIO</w:t>
      </w:r>
      <w:bookmarkEnd w:id="211"/>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12" w:name="_Toc498128695"/>
      <w:r>
        <w:t xml:space="preserve">7.8 </w:t>
      </w:r>
      <w:r w:rsidR="0023335D" w:rsidRPr="005B713A">
        <w:t xml:space="preserve">DIAGRAMA DE </w:t>
      </w:r>
      <w:r w:rsidR="0023335D">
        <w:t>ATIVIDADES</w:t>
      </w:r>
      <w:bookmarkEnd w:id="212"/>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57055B" w:rsidRPr="006A5469" w:rsidRDefault="0057055B" w:rsidP="00F93024">
                            <w:pPr>
                              <w:pStyle w:val="Legenda"/>
                              <w:rPr>
                                <w:rFonts w:eastAsia="Calibri" w:cs="Times New Roman"/>
                              </w:rPr>
                            </w:pPr>
                            <w:bookmarkStart w:id="213"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57055B" w:rsidRPr="006A5469" w:rsidRDefault="0057055B" w:rsidP="00F93024">
                      <w:pPr>
                        <w:pStyle w:val="Legenda"/>
                        <w:rPr>
                          <w:rFonts w:eastAsia="Calibri" w:cs="Times New Roman"/>
                        </w:rPr>
                      </w:pPr>
                      <w:bookmarkStart w:id="214"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4"/>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5" w:name="_Toc498128696"/>
      <w:r>
        <w:t xml:space="preserve">7.9 </w:t>
      </w:r>
      <w:r w:rsidRPr="005B713A">
        <w:t>REGRAS DE NEGÓCIO</w:t>
      </w:r>
      <w:bookmarkEnd w:id="215"/>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6" w:name="_Toc498128697"/>
      <w:r>
        <w:t xml:space="preserve">7.10 </w:t>
      </w:r>
      <w:r w:rsidRPr="005B713A">
        <w:t>REQUISITOS NÃO FUNCIONAIS</w:t>
      </w:r>
      <w:bookmarkEnd w:id="216"/>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7" w:name="_Toc498128698"/>
      <w:r>
        <w:t xml:space="preserve">7.11 </w:t>
      </w:r>
      <w:r w:rsidRPr="005B713A">
        <w:t>INTERFACE VISUAL</w:t>
      </w:r>
      <w:bookmarkEnd w:id="217"/>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57055B" w:rsidRPr="00283144" w:rsidRDefault="0057055B" w:rsidP="004D4FC8">
                            <w:pPr>
                              <w:pStyle w:val="Legenda"/>
                              <w:rPr>
                                <w:rFonts w:eastAsia="Calibri" w:cs="Times New Roman"/>
                                <w:b/>
                                <w:noProof/>
                              </w:rPr>
                            </w:pPr>
                            <w:bookmarkStart w:id="218"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57055B" w:rsidRPr="00283144" w:rsidRDefault="0057055B" w:rsidP="004D4FC8">
                      <w:pPr>
                        <w:pStyle w:val="Legenda"/>
                        <w:rPr>
                          <w:rFonts w:eastAsia="Calibri" w:cs="Times New Roman"/>
                          <w:b/>
                          <w:noProof/>
                        </w:rPr>
                      </w:pPr>
                      <w:bookmarkStart w:id="219"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9"/>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57055B" w:rsidRPr="00A12C61" w:rsidRDefault="0057055B" w:rsidP="007755A7">
                            <w:pPr>
                              <w:pStyle w:val="Legenda"/>
                              <w:rPr>
                                <w:rFonts w:eastAsia="Calibri" w:cs="Times New Roman"/>
                                <w:noProof/>
                              </w:rPr>
                            </w:pPr>
                            <w:bookmarkStart w:id="220"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57055B" w:rsidRPr="00A12C61" w:rsidRDefault="0057055B" w:rsidP="007755A7">
                      <w:pPr>
                        <w:pStyle w:val="Legenda"/>
                        <w:rPr>
                          <w:rFonts w:eastAsia="Calibri" w:cs="Times New Roman"/>
                          <w:noProof/>
                        </w:rPr>
                      </w:pPr>
                      <w:bookmarkStart w:id="221"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21"/>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57055B" w:rsidRPr="00546A37" w:rsidRDefault="0057055B" w:rsidP="00267E7E">
                            <w:pPr>
                              <w:pStyle w:val="Legenda"/>
                              <w:rPr>
                                <w:rFonts w:eastAsia="Calibri" w:cs="Times New Roman"/>
                                <w:noProof/>
                              </w:rPr>
                            </w:pPr>
                            <w:bookmarkStart w:id="222"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57055B" w:rsidRPr="00546A37" w:rsidRDefault="0057055B" w:rsidP="00267E7E">
                      <w:pPr>
                        <w:pStyle w:val="Legenda"/>
                        <w:rPr>
                          <w:rFonts w:eastAsia="Calibri" w:cs="Times New Roman"/>
                          <w:noProof/>
                        </w:rPr>
                      </w:pPr>
                      <w:bookmarkStart w:id="223"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3"/>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57055B" w:rsidRPr="00DA5435" w:rsidRDefault="0057055B" w:rsidP="00267E7E">
                            <w:pPr>
                              <w:pStyle w:val="Legenda"/>
                              <w:rPr>
                                <w:rFonts w:eastAsia="Calibri" w:cs="Times New Roman"/>
                                <w:noProof/>
                              </w:rPr>
                            </w:pPr>
                            <w:bookmarkStart w:id="224"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57055B" w:rsidRPr="00DA5435" w:rsidRDefault="0057055B" w:rsidP="00267E7E">
                      <w:pPr>
                        <w:pStyle w:val="Legenda"/>
                        <w:rPr>
                          <w:rFonts w:eastAsia="Calibri" w:cs="Times New Roman"/>
                          <w:noProof/>
                        </w:rPr>
                      </w:pPr>
                      <w:bookmarkStart w:id="225"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5"/>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57055B" w:rsidRPr="00A84A64" w:rsidRDefault="0057055B" w:rsidP="00E71E73">
                            <w:pPr>
                              <w:pStyle w:val="Legenda"/>
                              <w:rPr>
                                <w:rFonts w:eastAsia="Calibri" w:cs="Times New Roman"/>
                                <w:noProof/>
                              </w:rPr>
                            </w:pPr>
                            <w:bookmarkStart w:id="226"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57055B" w:rsidRPr="00A84A64" w:rsidRDefault="0057055B" w:rsidP="00E71E73">
                      <w:pPr>
                        <w:pStyle w:val="Legenda"/>
                        <w:rPr>
                          <w:rFonts w:eastAsia="Calibri" w:cs="Times New Roman"/>
                          <w:noProof/>
                        </w:rPr>
                      </w:pPr>
                      <w:bookmarkStart w:id="227"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7"/>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57055B" w:rsidRPr="00E92977" w:rsidRDefault="0057055B" w:rsidP="00D018FA">
                            <w:pPr>
                              <w:pStyle w:val="Legenda"/>
                              <w:rPr>
                                <w:rFonts w:eastAsia="Calibri" w:cs="Times New Roman"/>
                                <w:noProof/>
                              </w:rPr>
                            </w:pPr>
                            <w:bookmarkStart w:id="228"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57055B" w:rsidRPr="00E92977" w:rsidRDefault="0057055B" w:rsidP="00D018FA">
                      <w:pPr>
                        <w:pStyle w:val="Legenda"/>
                        <w:rPr>
                          <w:rFonts w:eastAsia="Calibri" w:cs="Times New Roman"/>
                          <w:noProof/>
                        </w:rPr>
                      </w:pPr>
                      <w:bookmarkStart w:id="229"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9"/>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57055B" w:rsidRPr="004B4040" w:rsidRDefault="0057055B" w:rsidP="00D018FA">
                            <w:pPr>
                              <w:pStyle w:val="Legenda"/>
                              <w:rPr>
                                <w:rFonts w:eastAsia="Calibri" w:cs="Times New Roman"/>
                                <w:noProof/>
                              </w:rPr>
                            </w:pPr>
                            <w:bookmarkStart w:id="230"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57055B" w:rsidRPr="004B4040" w:rsidRDefault="0057055B" w:rsidP="00D018FA">
                      <w:pPr>
                        <w:pStyle w:val="Legenda"/>
                        <w:rPr>
                          <w:rFonts w:eastAsia="Calibri" w:cs="Times New Roman"/>
                          <w:noProof/>
                        </w:rPr>
                      </w:pPr>
                      <w:bookmarkStart w:id="231"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31"/>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57055B" w:rsidRPr="00853764" w:rsidRDefault="0057055B" w:rsidP="00D018FA">
                            <w:pPr>
                              <w:pStyle w:val="Legenda"/>
                              <w:rPr>
                                <w:rFonts w:eastAsia="Calibri" w:cs="Times New Roman"/>
                                <w:noProof/>
                              </w:rPr>
                            </w:pPr>
                            <w:bookmarkStart w:id="232"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57055B" w:rsidRPr="00853764" w:rsidRDefault="0057055B" w:rsidP="00D018FA">
                      <w:pPr>
                        <w:pStyle w:val="Legenda"/>
                        <w:rPr>
                          <w:rFonts w:eastAsia="Calibri" w:cs="Times New Roman"/>
                          <w:noProof/>
                        </w:rPr>
                      </w:pPr>
                      <w:bookmarkStart w:id="233"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3"/>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234" w:name="_Toc496802714"/>
      <w:bookmarkStart w:id="235" w:name="_Toc496802943"/>
      <w:bookmarkStart w:id="236" w:name="_Toc498128699"/>
      <w:r>
        <w:lastRenderedPageBreak/>
        <w:t>8 INFRAESTRUTURA</w:t>
      </w:r>
      <w:bookmarkEnd w:id="234"/>
      <w:bookmarkEnd w:id="235"/>
      <w:bookmarkEnd w:id="236"/>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37" w:name="_Toc498128700"/>
      <w:r>
        <w:lastRenderedPageBreak/>
        <w:t>9</w:t>
      </w:r>
      <w:r w:rsidRPr="00F643F2">
        <w:t xml:space="preserve"> </w:t>
      </w:r>
      <w:r>
        <w:t>CONCLUSÃO</w:t>
      </w:r>
      <w:bookmarkEnd w:id="237"/>
    </w:p>
    <w:p w14:paraId="4A5EEFD7" w14:textId="77777777" w:rsidR="001502E0" w:rsidRDefault="001502E0">
      <w:pPr>
        <w:rPr>
          <w:b/>
        </w:rPr>
      </w:pPr>
      <w:r>
        <w:rPr>
          <w:b/>
        </w:rPr>
        <w:br w:type="page"/>
      </w:r>
    </w:p>
    <w:p w14:paraId="49540AC2" w14:textId="4BA0BD36" w:rsidR="005E4CE9" w:rsidRDefault="00070AA9" w:rsidP="005C0E4C">
      <w:pPr>
        <w:pStyle w:val="Ttulo11"/>
      </w:pPr>
      <w:bookmarkStart w:id="238" w:name="_Toc498128701"/>
      <w:r>
        <w:lastRenderedPageBreak/>
        <w:t>10</w:t>
      </w:r>
      <w:r w:rsidRPr="009D4E07">
        <w:t xml:space="preserve"> </w:t>
      </w:r>
      <w:r>
        <w:t>MELHORIAS FUTURAS</w:t>
      </w:r>
      <w:bookmarkEnd w:id="238"/>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39" w:name="_Toc496802715"/>
      <w:bookmarkStart w:id="240" w:name="_Toc496802944"/>
      <w:bookmarkStart w:id="241" w:name="_Toc498128702"/>
      <w:r>
        <w:lastRenderedPageBreak/>
        <w:t>11 REFERÊNCIAS</w:t>
      </w:r>
      <w:bookmarkEnd w:id="239"/>
      <w:bookmarkEnd w:id="240"/>
      <w:bookmarkEnd w:id="241"/>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2" w:name="_Toc496802716"/>
      <w:bookmarkStart w:id="243" w:name="_Toc496802945"/>
      <w:bookmarkStart w:id="244" w:name="_Toc498128703"/>
      <w:r>
        <w:lastRenderedPageBreak/>
        <w:t>12 ANEXOS</w:t>
      </w:r>
      <w:bookmarkEnd w:id="242"/>
      <w:bookmarkEnd w:id="243"/>
      <w:bookmarkEnd w:id="244"/>
    </w:p>
    <w:p w14:paraId="610A7845" w14:textId="0BB55EA6" w:rsidR="009C7518" w:rsidRDefault="00C254AC" w:rsidP="00763C82">
      <w:pPr>
        <w:pStyle w:val="Ttulo21"/>
      </w:pPr>
      <w:bookmarkStart w:id="245" w:name="_Toc498128704"/>
      <w:r>
        <w:t xml:space="preserve">Anexo </w:t>
      </w:r>
      <w:r w:rsidR="00CB499E">
        <w:t>1</w:t>
      </w:r>
      <w:r w:rsidR="00607FED">
        <w:t>2</w:t>
      </w:r>
      <w:r w:rsidR="00CB499E">
        <w:t>.</w:t>
      </w:r>
      <w:r>
        <w:t>1 – Dockerfile</w:t>
      </w:r>
      <w:r w:rsidR="00DD156D">
        <w:t xml:space="preserve"> - </w:t>
      </w:r>
      <w:r w:rsidR="00DD156D" w:rsidRPr="000B5349">
        <w:rPr>
          <w:lang w:val="pt-BR"/>
        </w:rPr>
        <w:t>X86</w:t>
      </w:r>
      <w:bookmarkEnd w:id="245"/>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46"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46"/>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7"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7"/>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8" w:name="_Toc498128707"/>
      <w:r>
        <w:lastRenderedPageBreak/>
        <w:t xml:space="preserve">Anexo </w:t>
      </w:r>
      <w:r w:rsidR="001D3F2C">
        <w:t>1</w:t>
      </w:r>
      <w:r w:rsidR="00774A4B">
        <w:t>2</w:t>
      </w:r>
      <w:r w:rsidR="001D3F2C">
        <w:t>.</w:t>
      </w:r>
      <w:r>
        <w:t>4 – Docker-compose versão 2 - ARM</w:t>
      </w:r>
      <w:bookmarkEnd w:id="248"/>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9"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9"/>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6"/>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A2ED19" w14:textId="77777777" w:rsidR="002D5F1A" w:rsidRDefault="002D5F1A">
      <w:r>
        <w:separator/>
      </w:r>
    </w:p>
  </w:endnote>
  <w:endnote w:type="continuationSeparator" w:id="0">
    <w:p w14:paraId="0F42A3B9" w14:textId="77777777" w:rsidR="002D5F1A" w:rsidRDefault="002D5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57055B" w:rsidRDefault="0057055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FD07E" w14:textId="77777777" w:rsidR="002D5F1A" w:rsidRDefault="002D5F1A">
      <w:r>
        <w:separator/>
      </w:r>
    </w:p>
  </w:footnote>
  <w:footnote w:type="continuationSeparator" w:id="0">
    <w:p w14:paraId="56B523A9" w14:textId="77777777" w:rsidR="002D5F1A" w:rsidRDefault="002D5F1A">
      <w:r>
        <w:continuationSeparator/>
      </w:r>
    </w:p>
  </w:footnote>
  <w:footnote w:id="1">
    <w:p w14:paraId="3A477492" w14:textId="1066DE99" w:rsidR="0057055B" w:rsidRPr="001E03D1" w:rsidRDefault="0057055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57055B" w:rsidRPr="0000038E" w:rsidRDefault="0057055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57055B" w:rsidRPr="0087606B" w:rsidRDefault="0057055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57055B" w:rsidRPr="00393659" w:rsidRDefault="0057055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57055B" w:rsidRPr="006A3FDD" w:rsidRDefault="0057055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57055B" w:rsidRPr="00DA3E43" w:rsidRDefault="0057055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57055B" w:rsidRPr="000D189A" w:rsidRDefault="0057055B">
      <w:pPr>
        <w:pStyle w:val="Textodenotaderodap"/>
        <w:rPr>
          <w:lang w:val="pt-BR"/>
        </w:rPr>
      </w:pPr>
      <w:r>
        <w:rPr>
          <w:rStyle w:val="Refdenotaderodap"/>
        </w:rPr>
        <w:t>4</w:t>
      </w:r>
      <w:r>
        <w:t xml:space="preserve"> </w:t>
      </w:r>
      <w:r w:rsidRPr="00D45B60">
        <w:t>https://www.docker.com/docker-mac</w:t>
      </w:r>
    </w:p>
  </w:footnote>
  <w:footnote w:id="8">
    <w:p w14:paraId="5CA069F3" w14:textId="5653D603" w:rsidR="0057055B" w:rsidRPr="00C02FD1" w:rsidRDefault="0057055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57055B" w:rsidRPr="00C26A46" w:rsidRDefault="0057055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57055B" w:rsidRPr="00914B75" w:rsidRDefault="0057055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57055B" w:rsidRPr="00393659" w:rsidRDefault="0057055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57055B" w:rsidRPr="007E3C42" w:rsidRDefault="0057055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57055B" w:rsidRPr="009C6043" w:rsidRDefault="0057055B">
      <w:pPr>
        <w:pStyle w:val="Textodenotaderodap"/>
      </w:pPr>
      <w:r>
        <w:rPr>
          <w:rStyle w:val="Refdenotaderodap"/>
        </w:rPr>
        <w:t>11</w:t>
      </w:r>
      <w:r>
        <w:t xml:space="preserve"> </w:t>
      </w:r>
      <w:r w:rsidRPr="009C6043">
        <w:t>https://en.wikipedia.org/wiki/Software_versioning</w:t>
      </w:r>
    </w:p>
  </w:footnote>
  <w:footnote w:id="14">
    <w:p w14:paraId="368EAC1B" w14:textId="7AE6DC34" w:rsidR="0057055B" w:rsidRPr="00E82F68" w:rsidRDefault="0057055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57055B" w:rsidRPr="00393659" w:rsidRDefault="0057055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57055B" w:rsidRPr="00E17EB0" w:rsidRDefault="0057055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57055B" w:rsidRPr="0035521A" w:rsidRDefault="0057055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57055B" w:rsidRPr="00E00B58" w:rsidRDefault="0057055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57055B" w:rsidRPr="0089783B" w:rsidRDefault="0057055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57055B" w:rsidRPr="00A85B21" w:rsidRDefault="0057055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57055B" w:rsidRPr="00A85B21" w:rsidRDefault="0057055B">
      <w:pPr>
        <w:pStyle w:val="Textodenotaderodap"/>
        <w:rPr>
          <w:lang w:val="pt-BR"/>
        </w:rPr>
      </w:pPr>
      <w:r>
        <w:rPr>
          <w:rStyle w:val="Refdenotaderodap"/>
        </w:rPr>
        <w:t>8</w:t>
      </w:r>
      <w:r>
        <w:t xml:space="preserve"> </w:t>
      </w:r>
      <w:r w:rsidRPr="00CD494D">
        <w:t>https://github.com/docker/labs</w:t>
      </w:r>
    </w:p>
  </w:footnote>
  <w:footnote w:id="22">
    <w:p w14:paraId="2E8C9102" w14:textId="3AE68BBA" w:rsidR="0057055B" w:rsidRPr="00C5548C" w:rsidRDefault="0057055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57055B" w:rsidRPr="000A56CA" w:rsidRDefault="0057055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57055B" w:rsidRPr="00A739E9" w:rsidRDefault="0057055B">
      <w:pPr>
        <w:pStyle w:val="Textodenotaderodap"/>
        <w:rPr>
          <w:lang w:val="en-US"/>
        </w:rPr>
      </w:pPr>
      <w:r>
        <w:rPr>
          <w:rStyle w:val="Refdenotaderodap"/>
        </w:rPr>
        <w:t>2</w:t>
      </w:r>
      <w:r>
        <w:t xml:space="preserve"> </w:t>
      </w:r>
      <w:r w:rsidRPr="00215105">
        <w:t>https://2017.dockercon.com/</w:t>
      </w:r>
    </w:p>
  </w:footnote>
  <w:footnote w:id="25">
    <w:p w14:paraId="5FFAEBF7" w14:textId="7142B977" w:rsidR="00323B34" w:rsidRPr="00323B34" w:rsidRDefault="00323B34">
      <w:pPr>
        <w:pStyle w:val="Textodenotaderodap"/>
      </w:pPr>
      <w:r>
        <w:rPr>
          <w:rStyle w:val="Refdenotaderodap"/>
        </w:rPr>
        <w:footnoteRef/>
      </w:r>
      <w:r>
        <w:t xml:space="preserve"> </w:t>
      </w:r>
      <w:r w:rsidRPr="00323B34">
        <w:t>https://store.docker.com/</w:t>
      </w:r>
    </w:p>
  </w:footnote>
  <w:footnote w:id="26">
    <w:p w14:paraId="5CD883D9" w14:textId="3BE22D7D" w:rsidR="00AD5E99" w:rsidRPr="00AD5E99" w:rsidRDefault="00AD5E9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534075" w:rsidRPr="00664F08" w:rsidRDefault="00534075">
      <w:pPr>
        <w:pStyle w:val="Textodenotaderodap"/>
        <w:rPr>
          <w:lang w:val="en-US"/>
        </w:rPr>
      </w:pPr>
      <w:r>
        <w:rPr>
          <w:rStyle w:val="Refdenotaderodap"/>
        </w:rPr>
        <w:footnoteRef/>
      </w:r>
      <w:r>
        <w:t xml:space="preserve"> </w:t>
      </w:r>
      <w:r w:rsidRPr="00534075">
        <w:t>https://www.docker.com/ibm</w:t>
      </w:r>
    </w:p>
  </w:footnote>
  <w:footnote w:id="28">
    <w:p w14:paraId="28577B71" w14:textId="2FDE7C6F" w:rsidR="00BC5E9F" w:rsidRPr="004875E2" w:rsidRDefault="00BC5E9F">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57055B" w:rsidRPr="0072040E" w:rsidRDefault="0057055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57055B" w:rsidRPr="0072040E" w:rsidRDefault="0057055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57055B" w:rsidRPr="0072040E" w:rsidRDefault="0057055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57055B" w:rsidRDefault="0057055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trackRevisions/>
  <w:defaultTabStop w:val="708"/>
  <w:hyphenationZone w:val="425"/>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D5F1A"/>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F4E"/>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61EFF-2C18-0C42-98AE-1ADC2C8A5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80</Pages>
  <Words>14546</Words>
  <Characters>78554</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2848</cp:revision>
  <cp:lastPrinted>2016-06-27T13:00:00Z</cp:lastPrinted>
  <dcterms:created xsi:type="dcterms:W3CDTF">2016-06-27T13:03:00Z</dcterms:created>
  <dcterms:modified xsi:type="dcterms:W3CDTF">2017-11-11T12:08:00Z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