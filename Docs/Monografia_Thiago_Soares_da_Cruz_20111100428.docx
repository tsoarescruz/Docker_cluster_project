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bookmarkStart w:id="2" w:name="_GoBack"/>
      <w:bookmarkEnd w:id="2"/>
    </w:p>
    <w:p w14:paraId="687CDD89" w14:textId="5AFFD3E6" w:rsidR="006C0095" w:rsidRDefault="006C0095" w:rsidP="00DA0416">
      <w:pPr>
        <w:spacing w:after="360" w:line="720" w:lineRule="auto"/>
        <w:ind w:hanging="142"/>
        <w:jc w:val="center"/>
        <w:rPr>
          <w:b/>
          <w:sz w:val="28"/>
          <w:szCs w:val="28"/>
        </w:rPr>
      </w:pPr>
      <w:r>
        <w:rPr>
          <w:b/>
          <w:sz w:val="28"/>
          <w:szCs w:val="28"/>
        </w:rPr>
        <w:lastRenderedPageBreak/>
        <w:t>AGRADECIEMENTO</w:t>
      </w:r>
    </w:p>
    <w:p w14:paraId="3A6E41DE" w14:textId="1F2EA5BA" w:rsidR="009C7518" w:rsidRDefault="00C254AC" w:rsidP="00785F81">
      <w:r>
        <w:br w:type="page"/>
      </w:r>
    </w:p>
    <w:p w14:paraId="32E1B634" w14:textId="77777777" w:rsidR="009C7518" w:rsidRDefault="00C254AC" w:rsidP="006B0573">
      <w:pPr>
        <w:spacing w:after="360" w:line="720" w:lineRule="auto"/>
        <w:ind w:hanging="142"/>
        <w:jc w:val="center"/>
        <w:rPr>
          <w:b/>
          <w:sz w:val="28"/>
          <w:szCs w:val="28"/>
        </w:rPr>
        <w:pPrChange w:id="3" w:author="Thiago Cruz" w:date="2017-11-23T21:45:00Z">
          <w:pPr>
            <w:spacing w:after="360"/>
            <w:ind w:hanging="142"/>
            <w:jc w:val="center"/>
          </w:pPr>
        </w:pPrChange>
      </w:pPr>
      <w:r>
        <w:rPr>
          <w:b/>
          <w:sz w:val="28"/>
          <w:szCs w:val="28"/>
        </w:rPr>
        <w:lastRenderedPageBreak/>
        <w:t>RESUMO</w:t>
      </w:r>
    </w:p>
    <w:p w14:paraId="1817A73C" w14:textId="16B089A0" w:rsidR="009C7518" w:rsidDel="006A15DE" w:rsidRDefault="009C7518">
      <w:pPr>
        <w:rPr>
          <w:del w:id="4" w:author="Thiago Cruz" w:date="2017-11-23T21:45:00Z"/>
        </w:rPr>
      </w:pPr>
    </w:p>
    <w:p w14:paraId="5E776111" w14:textId="0D9C8F3A" w:rsidR="009C7518" w:rsidDel="006A15DE" w:rsidRDefault="009C7518">
      <w:pPr>
        <w:widowControl w:val="0"/>
        <w:rPr>
          <w:del w:id="5" w:author="Thiago Cruz" w:date="2017-11-23T21:45:00Z"/>
        </w:rPr>
      </w:pPr>
    </w:p>
    <w:p w14:paraId="24D3B2D4" w14:textId="4A2F5E37" w:rsidR="009C7518" w:rsidDel="006A15DE" w:rsidRDefault="009C7518">
      <w:pPr>
        <w:widowControl w:val="0"/>
        <w:rPr>
          <w:del w:id="6" w:author="Thiago Cruz" w:date="2017-11-23T21:45:00Z"/>
        </w:rPr>
      </w:pPr>
    </w:p>
    <w:p w14:paraId="688026D6" w14:textId="77777777" w:rsidR="009C7518" w:rsidRPr="006A15DE" w:rsidRDefault="00C254AC">
      <w:pPr>
        <w:rPr>
          <w:b/>
          <w:rPrChange w:id="7" w:author="Thiago Cruz" w:date="2017-11-23T21:45:00Z">
            <w:rPr/>
          </w:rPrChange>
        </w:rPr>
      </w:pPr>
      <w:r w:rsidRPr="006A15DE">
        <w:rPr>
          <w:b/>
          <w:rPrChange w:id="8" w:author="Thiago Cruz" w:date="2017-11-23T21:45:00Z">
            <w:rPr/>
          </w:rPrChange>
        </w:rP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rsidP="00AC0052">
      <w:pPr>
        <w:spacing w:after="360" w:line="720" w:lineRule="auto"/>
        <w:jc w:val="center"/>
        <w:pPrChange w:id="9" w:author="Thiago Cruz" w:date="2017-11-23T21:44:00Z">
          <w:pPr>
            <w:spacing w:after="360"/>
            <w:jc w:val="center"/>
          </w:pPr>
        </w:pPrChange>
      </w:pPr>
      <w:r>
        <w:rPr>
          <w:b/>
          <w:sz w:val="28"/>
          <w:szCs w:val="28"/>
        </w:rPr>
        <w:lastRenderedPageBreak/>
        <w:t>LISTA DE ILUSTRAÇÕES</w:t>
      </w:r>
    </w:p>
    <w:p w14:paraId="062BEC56" w14:textId="43FE5BB7" w:rsidR="00B55F4E" w:rsidRPr="00603167" w:rsidRDefault="00C254AC" w:rsidP="00AC0052">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603167"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603167">
        <w:rPr>
          <w:noProof/>
          <w:color w:val="000000"/>
        </w:rPr>
        <w:t xml:space="preserve">Figura </w:t>
      </w:r>
      <w:r w:rsidRPr="00603167">
        <w:rPr>
          <w:noProof/>
        </w:rPr>
        <w:t>2</w:t>
      </w:r>
      <w:r w:rsidRPr="00603167">
        <w:rPr>
          <w:noProof/>
          <w:color w:val="000000"/>
        </w:rPr>
        <w:t>: Joseph Carl</w:t>
      </w:r>
      <w:r w:rsidRPr="00603167">
        <w:rPr>
          <w:noProof/>
        </w:rPr>
        <w:tab/>
      </w:r>
      <w:r>
        <w:rPr>
          <w:noProof/>
        </w:rPr>
        <w:fldChar w:fldCharType="begin"/>
      </w:r>
      <w:r w:rsidRPr="00603167">
        <w:rPr>
          <w:noProof/>
        </w:rPr>
        <w:instrText xml:space="preserve"> PAGEREF _Toc498157773 \h </w:instrText>
      </w:r>
      <w:r>
        <w:rPr>
          <w:noProof/>
        </w:rPr>
      </w:r>
      <w:r>
        <w:rPr>
          <w:noProof/>
        </w:rPr>
        <w:fldChar w:fldCharType="separate"/>
      </w:r>
      <w:r w:rsidR="00CF7E2C">
        <w:rPr>
          <w:noProof/>
        </w:rPr>
        <w:t>18</w:t>
      </w:r>
      <w:r>
        <w:rPr>
          <w:noProof/>
        </w:rPr>
        <w:fldChar w:fldCharType="end"/>
      </w:r>
    </w:p>
    <w:p w14:paraId="19C66AA3" w14:textId="02F1E8C0"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rsidP="00AC0052">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915C13">
      <w:pPr>
        <w:spacing w:after="360" w:line="720" w:lineRule="auto"/>
        <w:jc w:val="center"/>
        <w:pPrChange w:id="10" w:author="Thiago Cruz" w:date="2017-11-23T21:44:00Z">
          <w:pPr>
            <w:spacing w:after="360"/>
            <w:jc w:val="center"/>
          </w:pPr>
        </w:pPrChange>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BB2661">
      <w:pPr>
        <w:spacing w:after="360" w:line="720" w:lineRule="auto"/>
        <w:jc w:val="center"/>
        <w:pPrChange w:id="11" w:author="Thiago Cruz" w:date="2017-11-23T21:45:00Z">
          <w:pPr>
            <w:spacing w:after="360"/>
            <w:jc w:val="center"/>
          </w:pPr>
        </w:pPrChange>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lastRenderedPageBreak/>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CF7E2C">
              <w:rPr>
                <w:noProof/>
                <w:webHidden/>
              </w:rPr>
              <w:t>15</w:t>
            </w:r>
            <w:r w:rsidR="00E71E73">
              <w:rPr>
                <w:noProof/>
                <w:webHidden/>
              </w:rPr>
              <w:fldChar w:fldCharType="end"/>
            </w:r>
          </w:hyperlink>
        </w:p>
        <w:p w14:paraId="054C264F" w14:textId="77777777" w:rsidR="00E71E73" w:rsidRDefault="0037417A">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CF7E2C">
              <w:rPr>
                <w:noProof/>
                <w:webHidden/>
              </w:rPr>
              <w:t>17</w:t>
            </w:r>
            <w:r w:rsidR="00E71E73">
              <w:rPr>
                <w:noProof/>
                <w:webHidden/>
              </w:rPr>
              <w:fldChar w:fldCharType="end"/>
            </w:r>
          </w:hyperlink>
        </w:p>
        <w:p w14:paraId="55666596" w14:textId="77777777" w:rsidR="00E71E73" w:rsidRDefault="0037417A">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CF7E2C">
              <w:rPr>
                <w:noProof/>
                <w:webHidden/>
              </w:rPr>
              <w:t>18</w:t>
            </w:r>
            <w:r w:rsidR="00E71E73">
              <w:rPr>
                <w:noProof/>
                <w:webHidden/>
              </w:rPr>
              <w:fldChar w:fldCharType="end"/>
            </w:r>
          </w:hyperlink>
        </w:p>
        <w:p w14:paraId="545410DF"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38180BA3"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0D8330C7"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CF7E2C">
              <w:rPr>
                <w:noProof/>
                <w:webHidden/>
              </w:rPr>
              <w:t>21</w:t>
            </w:r>
            <w:r w:rsidR="00E71E73">
              <w:rPr>
                <w:noProof/>
                <w:webHidden/>
              </w:rPr>
              <w:fldChar w:fldCharType="end"/>
            </w:r>
          </w:hyperlink>
        </w:p>
        <w:p w14:paraId="7CF2FD7C"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CF7E2C">
              <w:rPr>
                <w:noProof/>
                <w:webHidden/>
              </w:rPr>
              <w:t>22</w:t>
            </w:r>
            <w:r w:rsidR="00E71E73">
              <w:rPr>
                <w:noProof/>
                <w:webHidden/>
              </w:rPr>
              <w:fldChar w:fldCharType="end"/>
            </w:r>
          </w:hyperlink>
        </w:p>
        <w:p w14:paraId="10F36AEC"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6559905C"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38041534" w14:textId="77777777" w:rsidR="00E71E73" w:rsidRDefault="0037417A">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CF7E2C">
              <w:rPr>
                <w:noProof/>
                <w:webHidden/>
              </w:rPr>
              <w:t>25</w:t>
            </w:r>
            <w:r w:rsidR="00E71E73">
              <w:rPr>
                <w:noProof/>
                <w:webHidden/>
              </w:rPr>
              <w:fldChar w:fldCharType="end"/>
            </w:r>
          </w:hyperlink>
        </w:p>
        <w:p w14:paraId="0FAE486E" w14:textId="77777777" w:rsidR="00E71E73" w:rsidRDefault="0037417A">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CF7E2C">
              <w:rPr>
                <w:noProof/>
                <w:webHidden/>
              </w:rPr>
              <w:t>27</w:t>
            </w:r>
            <w:r w:rsidR="00E71E73">
              <w:rPr>
                <w:noProof/>
                <w:webHidden/>
              </w:rPr>
              <w:fldChar w:fldCharType="end"/>
            </w:r>
          </w:hyperlink>
        </w:p>
        <w:p w14:paraId="2C1D63F4" w14:textId="3F54FAA1" w:rsidR="00E71E73" w:rsidRDefault="0037417A">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CF7E2C">
              <w:rPr>
                <w:noProof/>
                <w:webHidden/>
              </w:rPr>
              <w:t>29</w:t>
            </w:r>
            <w:r w:rsidR="00E71E73">
              <w:rPr>
                <w:noProof/>
                <w:webHidden/>
              </w:rPr>
              <w:fldChar w:fldCharType="end"/>
            </w:r>
          </w:hyperlink>
        </w:p>
        <w:p w14:paraId="7E903FC2" w14:textId="5EAD47E8" w:rsidR="00E71E73" w:rsidRDefault="0037417A">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7EEAF78C" w14:textId="38AC70D7" w:rsidR="00E71E73" w:rsidRDefault="0037417A">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1727C2A7" w14:textId="4A71AE9D" w:rsidR="00E71E73" w:rsidRDefault="0037417A">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51193">
              <w:rPr>
                <w:noProof/>
                <w:webHidden/>
              </w:rPr>
              <w:t>33</w:t>
            </w:r>
            <w:r w:rsidR="00E71E73">
              <w:rPr>
                <w:noProof/>
                <w:webHidden/>
              </w:rPr>
              <w:fldChar w:fldCharType="end"/>
            </w:r>
          </w:hyperlink>
        </w:p>
        <w:p w14:paraId="6B633FD5" w14:textId="064493F5" w:rsidR="00E71E73" w:rsidRDefault="0037417A">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5994ACF0" w14:textId="0FECC618" w:rsidR="00E71E73" w:rsidRDefault="0037417A">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37BB5605" w14:textId="09784104" w:rsidR="00E71E73" w:rsidRDefault="0037417A">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51193">
              <w:rPr>
                <w:noProof/>
                <w:webHidden/>
              </w:rPr>
              <w:t>36</w:t>
            </w:r>
            <w:r w:rsidR="00E71E73">
              <w:rPr>
                <w:noProof/>
                <w:webHidden/>
              </w:rPr>
              <w:fldChar w:fldCharType="end"/>
            </w:r>
          </w:hyperlink>
        </w:p>
        <w:p w14:paraId="28DFC7B3" w14:textId="6562F611" w:rsidR="00E71E73" w:rsidRDefault="0037417A">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51193">
              <w:rPr>
                <w:noProof/>
                <w:webHidden/>
              </w:rPr>
              <w:t>37</w:t>
            </w:r>
            <w:r w:rsidR="00E71E73">
              <w:rPr>
                <w:noProof/>
                <w:webHidden/>
              </w:rPr>
              <w:fldChar w:fldCharType="end"/>
            </w:r>
          </w:hyperlink>
        </w:p>
        <w:p w14:paraId="2BFCD540" w14:textId="2086CC2F" w:rsidR="00E71E73" w:rsidRDefault="0037417A">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51193">
              <w:rPr>
                <w:noProof/>
                <w:webHidden/>
              </w:rPr>
              <w:t>39</w:t>
            </w:r>
            <w:r w:rsidR="00E71E73">
              <w:rPr>
                <w:noProof/>
                <w:webHidden/>
              </w:rPr>
              <w:fldChar w:fldCharType="end"/>
            </w:r>
          </w:hyperlink>
        </w:p>
        <w:p w14:paraId="1D8DCD12" w14:textId="6E53F107" w:rsidR="00E71E73" w:rsidRDefault="0037417A">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51193">
              <w:rPr>
                <w:noProof/>
                <w:webHidden/>
              </w:rPr>
              <w:t>42</w:t>
            </w:r>
            <w:r w:rsidR="00E71E73">
              <w:rPr>
                <w:noProof/>
                <w:webHidden/>
              </w:rPr>
              <w:fldChar w:fldCharType="end"/>
            </w:r>
          </w:hyperlink>
        </w:p>
        <w:p w14:paraId="6400F6B1" w14:textId="25527E19" w:rsidR="00E71E73" w:rsidRDefault="0037417A">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51193">
              <w:rPr>
                <w:noProof/>
                <w:webHidden/>
              </w:rPr>
              <w:t>44</w:t>
            </w:r>
            <w:r w:rsidR="00E71E73">
              <w:rPr>
                <w:noProof/>
                <w:webHidden/>
              </w:rPr>
              <w:fldChar w:fldCharType="end"/>
            </w:r>
          </w:hyperlink>
        </w:p>
        <w:p w14:paraId="1404C543" w14:textId="68BC55ED" w:rsidR="00E71E73" w:rsidRDefault="0037417A">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51193">
              <w:rPr>
                <w:noProof/>
                <w:webHidden/>
              </w:rPr>
              <w:t>46</w:t>
            </w:r>
            <w:r w:rsidR="00E71E73">
              <w:rPr>
                <w:noProof/>
                <w:webHidden/>
              </w:rPr>
              <w:fldChar w:fldCharType="end"/>
            </w:r>
          </w:hyperlink>
        </w:p>
        <w:p w14:paraId="16105078" w14:textId="1C3964EE" w:rsidR="00E71E73" w:rsidRDefault="0037417A">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51193">
              <w:rPr>
                <w:noProof/>
                <w:webHidden/>
              </w:rPr>
              <w:t>50</w:t>
            </w:r>
            <w:r w:rsidR="00E71E73">
              <w:rPr>
                <w:noProof/>
                <w:webHidden/>
              </w:rPr>
              <w:fldChar w:fldCharType="end"/>
            </w:r>
          </w:hyperlink>
        </w:p>
        <w:p w14:paraId="0AEBB6C2" w14:textId="60E1AD4A" w:rsidR="00E71E73" w:rsidRDefault="0037417A">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51193">
              <w:rPr>
                <w:noProof/>
                <w:webHidden/>
              </w:rPr>
              <w:t>51</w:t>
            </w:r>
            <w:r w:rsidR="00E71E73">
              <w:rPr>
                <w:noProof/>
                <w:webHidden/>
              </w:rPr>
              <w:fldChar w:fldCharType="end"/>
            </w:r>
          </w:hyperlink>
        </w:p>
        <w:p w14:paraId="0FCED592" w14:textId="4CC1DDE1" w:rsidR="00E71E73" w:rsidRDefault="0037417A">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51193">
              <w:rPr>
                <w:noProof/>
                <w:webHidden/>
              </w:rPr>
              <w:t>53</w:t>
            </w:r>
            <w:r w:rsidR="00E71E73">
              <w:rPr>
                <w:noProof/>
                <w:webHidden/>
              </w:rPr>
              <w:fldChar w:fldCharType="end"/>
            </w:r>
          </w:hyperlink>
        </w:p>
        <w:p w14:paraId="0CE3F225" w14:textId="4469CD17" w:rsidR="00E71E73" w:rsidRDefault="0037417A">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1FCD4072" w14:textId="29EDC8B8" w:rsidR="00E71E73" w:rsidRDefault="0037417A">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202E2870" w14:textId="2239FAC2" w:rsidR="00E71E73" w:rsidRDefault="0037417A">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51193">
              <w:rPr>
                <w:noProof/>
                <w:webHidden/>
              </w:rPr>
              <w:t>56</w:t>
            </w:r>
            <w:r w:rsidR="00E71E73">
              <w:rPr>
                <w:noProof/>
                <w:webHidden/>
              </w:rPr>
              <w:fldChar w:fldCharType="end"/>
            </w:r>
          </w:hyperlink>
        </w:p>
        <w:p w14:paraId="25D20E0E" w14:textId="2555BBFF" w:rsidR="00E71E73" w:rsidRDefault="0037417A">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0671FFDD" w14:textId="6519DF1B" w:rsidR="00E71E73" w:rsidRDefault="0037417A">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5E716D6B" w14:textId="2C90F4DD" w:rsidR="00E71E73" w:rsidRDefault="0037417A">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407F7B30" w14:textId="500E84E5" w:rsidR="00E71E73" w:rsidRDefault="0037417A">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75A5A7B1" w14:textId="580D3163" w:rsidR="00E71E73" w:rsidRDefault="0037417A">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6F1F2789" w14:textId="0D2C87E6" w:rsidR="00E71E73" w:rsidRDefault="0037417A">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193CA4E3" w14:textId="0066295F" w:rsidR="00E71E73" w:rsidRDefault="0037417A">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468E6484" w14:textId="6A4DD86F" w:rsidR="00E71E73" w:rsidRDefault="0037417A">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5FB303CD" w14:textId="4774F9A2" w:rsidR="00E71E73" w:rsidRDefault="0037417A">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1A5C63B" w14:textId="6D99A5DF" w:rsidR="00E71E73" w:rsidRDefault="0037417A">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FB2C1D0" w14:textId="3A7D5D0A" w:rsidR="00E71E73" w:rsidRDefault="0037417A">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51193">
              <w:rPr>
                <w:noProof/>
                <w:webHidden/>
              </w:rPr>
              <w:t>60</w:t>
            </w:r>
            <w:r w:rsidR="00E71E73">
              <w:rPr>
                <w:noProof/>
                <w:webHidden/>
              </w:rPr>
              <w:fldChar w:fldCharType="end"/>
            </w:r>
          </w:hyperlink>
        </w:p>
        <w:p w14:paraId="07C2367C" w14:textId="76671A60" w:rsidR="00E71E73" w:rsidRDefault="0037417A">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40B0F881" w14:textId="6C6BDB98" w:rsidR="00E71E73" w:rsidRDefault="0037417A">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603A5550" w14:textId="00D446D7" w:rsidR="00E71E73" w:rsidRDefault="0037417A">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51193">
              <w:rPr>
                <w:noProof/>
                <w:webHidden/>
              </w:rPr>
              <w:t>65</w:t>
            </w:r>
            <w:r w:rsidR="00E71E73">
              <w:rPr>
                <w:noProof/>
                <w:webHidden/>
              </w:rPr>
              <w:fldChar w:fldCharType="end"/>
            </w:r>
          </w:hyperlink>
        </w:p>
        <w:p w14:paraId="38E7BFD8" w14:textId="6AAE59E1" w:rsidR="00E71E73" w:rsidRDefault="0037417A">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51193">
              <w:rPr>
                <w:noProof/>
                <w:webHidden/>
              </w:rPr>
              <w:t>66</w:t>
            </w:r>
            <w:r w:rsidR="00E71E73">
              <w:rPr>
                <w:noProof/>
                <w:webHidden/>
              </w:rPr>
              <w:fldChar w:fldCharType="end"/>
            </w:r>
          </w:hyperlink>
        </w:p>
        <w:p w14:paraId="2DB79CE2" w14:textId="3DBAFA49" w:rsidR="00E71E73" w:rsidRDefault="0037417A">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51193">
              <w:rPr>
                <w:noProof/>
                <w:webHidden/>
              </w:rPr>
              <w:t>67</w:t>
            </w:r>
            <w:r w:rsidR="00E71E73">
              <w:rPr>
                <w:noProof/>
                <w:webHidden/>
              </w:rPr>
              <w:fldChar w:fldCharType="end"/>
            </w:r>
          </w:hyperlink>
        </w:p>
        <w:p w14:paraId="780A54A7" w14:textId="492096E3" w:rsidR="00E71E73" w:rsidRDefault="0037417A">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51193">
              <w:rPr>
                <w:noProof/>
                <w:webHidden/>
              </w:rPr>
              <w:t>68</w:t>
            </w:r>
            <w:r w:rsidR="00E71E73">
              <w:rPr>
                <w:noProof/>
                <w:webHidden/>
              </w:rPr>
              <w:fldChar w:fldCharType="end"/>
            </w:r>
          </w:hyperlink>
        </w:p>
        <w:p w14:paraId="3F5E809B" w14:textId="0249708A" w:rsidR="00E71E73" w:rsidRDefault="0037417A">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2778908E" w14:textId="566F0B17" w:rsidR="00E71E73" w:rsidRDefault="0037417A">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574E4DAF" w14:textId="7D094A98" w:rsidR="00E71E73" w:rsidRDefault="0037417A">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51193">
              <w:rPr>
                <w:noProof/>
                <w:webHidden/>
              </w:rPr>
              <w:t>72</w:t>
            </w:r>
            <w:r w:rsidR="00E71E73">
              <w:rPr>
                <w:noProof/>
                <w:webHidden/>
              </w:rPr>
              <w:fldChar w:fldCharType="end"/>
            </w:r>
          </w:hyperlink>
        </w:p>
        <w:p w14:paraId="720711F5" w14:textId="687FA6DF" w:rsidR="00E71E73" w:rsidRDefault="0037417A">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51193">
              <w:rPr>
                <w:noProof/>
                <w:webHidden/>
              </w:rPr>
              <w:t>74</w:t>
            </w:r>
            <w:r w:rsidR="00E71E73">
              <w:rPr>
                <w:noProof/>
                <w:webHidden/>
              </w:rPr>
              <w:fldChar w:fldCharType="end"/>
            </w:r>
          </w:hyperlink>
        </w:p>
        <w:p w14:paraId="1448C69D" w14:textId="0431AA62" w:rsidR="00E71E73" w:rsidRDefault="0037417A">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51193">
              <w:rPr>
                <w:noProof/>
                <w:webHidden/>
              </w:rPr>
              <w:t>76</w:t>
            </w:r>
            <w:r w:rsidR="00E71E73">
              <w:rPr>
                <w:noProof/>
                <w:webHidden/>
              </w:rPr>
              <w:fldChar w:fldCharType="end"/>
            </w:r>
          </w:hyperlink>
        </w:p>
        <w:p w14:paraId="46F82A02" w14:textId="00621E43" w:rsidR="00E71E73" w:rsidRDefault="0037417A">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5119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12" w:name="_Toc496802689"/>
      <w:bookmarkStart w:id="13" w:name="_Toc496802918"/>
      <w:bookmarkStart w:id="14" w:name="_Toc498128657"/>
      <w:r>
        <w:lastRenderedPageBreak/>
        <w:t>INTRODUÇÃO</w:t>
      </w:r>
      <w:bookmarkEnd w:id="12"/>
      <w:bookmarkEnd w:id="13"/>
      <w:bookmarkEnd w:id="14"/>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0B546B">
        <w:rPr>
          <w:i/>
        </w:rP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15" w:name="_Toc496802690"/>
      <w:bookmarkStart w:id="16" w:name="_Toc496802919"/>
      <w:bookmarkStart w:id="17" w:name="_Toc498128658"/>
      <w:r>
        <w:lastRenderedPageBreak/>
        <w:t>2 C</w:t>
      </w:r>
      <w:bookmarkEnd w:id="15"/>
      <w:bookmarkEnd w:id="16"/>
      <w:r>
        <w:t>OMPUTAÇÃO EM NUVEM</w:t>
      </w:r>
      <w:bookmarkEnd w:id="1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rsidRPr="000B546B">
        <w:rPr>
          <w:i/>
        </w:rP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E51193" w:rsidRDefault="00E51193">
                            <w:pPr>
                              <w:pStyle w:val="Legenda"/>
                            </w:pPr>
                            <w:bookmarkStart w:id="18" w:name="_Toc482039959"/>
                            <w:bookmarkStart w:id="19" w:name="_Toc482302119"/>
                            <w:bookmarkStart w:id="20" w:name="_Toc482039817"/>
                            <w:bookmarkStart w:id="21"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8"/>
                            <w:bookmarkEnd w:id="19"/>
                            <w:bookmarkEnd w:id="20"/>
                            <w:r>
                              <w:rPr>
                                <w:color w:val="000000"/>
                              </w:rPr>
                              <w:t>: Cloud Fonte: http://www.synergixtech.com/wp-content/uploads/2016/09/Cloud-Computing-Benefits.png</w:t>
                            </w:r>
                            <w:bookmarkEnd w:id="21"/>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E51193" w:rsidRDefault="00E51193">
                      <w:pPr>
                        <w:pStyle w:val="Legenda"/>
                      </w:pPr>
                      <w:bookmarkStart w:id="148" w:name="_Toc482039959"/>
                      <w:bookmarkStart w:id="149" w:name="_Toc482302119"/>
                      <w:bookmarkStart w:id="150" w:name="_Toc482039817"/>
                      <w:bookmarkStart w:id="151"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48"/>
                      <w:bookmarkEnd w:id="149"/>
                      <w:bookmarkEnd w:id="150"/>
                      <w:r>
                        <w:rPr>
                          <w:color w:val="000000"/>
                        </w:rPr>
                        <w:t>: Cloud Fonte: http://www.synergixtech.com/wp-content/uploads/2016/09/Cloud-Computing-Benefits.png</w:t>
                      </w:r>
                      <w:bookmarkEnd w:id="151"/>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22" w:name="_Toc496802691"/>
      <w:bookmarkStart w:id="23" w:name="_Toc496802920"/>
      <w:bookmarkStart w:id="24" w:name="_Toc498128659"/>
      <w:r>
        <w:lastRenderedPageBreak/>
        <w:t>2.1 HISTÓRIA</w:t>
      </w:r>
      <w:bookmarkEnd w:id="22"/>
      <w:bookmarkEnd w:id="23"/>
      <w:bookmarkEnd w:id="24"/>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E51193" w:rsidRDefault="00E51193">
                            <w:pPr>
                              <w:pStyle w:val="Legenda"/>
                            </w:pPr>
                            <w:bookmarkStart w:id="25" w:name="_Toc482302120"/>
                            <w:bookmarkStart w:id="26" w:name="_Toc482039818"/>
                            <w:bookmarkStart w:id="27" w:name="_Toc482039960"/>
                            <w:bookmarkStart w:id="28"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25"/>
                            <w:bookmarkEnd w:id="26"/>
                            <w:bookmarkEnd w:id="27"/>
                            <w:r>
                              <w:rPr>
                                <w:color w:val="000000"/>
                              </w:rPr>
                              <w:t>: Joseph Carl Fonte: http://www.psynergie.com/psychologie-internet/photo-joseph-licklider.jpg</w:t>
                            </w:r>
                            <w:bookmarkEnd w:id="28"/>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E51193" w:rsidRDefault="00E51193">
                      <w:pPr>
                        <w:pStyle w:val="Legenda"/>
                      </w:pPr>
                      <w:bookmarkStart w:id="159" w:name="_Toc482302120"/>
                      <w:bookmarkStart w:id="160" w:name="_Toc482039818"/>
                      <w:bookmarkStart w:id="161" w:name="_Toc482039960"/>
                      <w:bookmarkStart w:id="162"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59"/>
                      <w:bookmarkEnd w:id="160"/>
                      <w:bookmarkEnd w:id="161"/>
                      <w:r>
                        <w:rPr>
                          <w:color w:val="000000"/>
                        </w:rPr>
                        <w:t>: Joseph Carl Fonte: http://www.psynergie.com/psychologie-internet/photo-joseph-licklider.jpg</w:t>
                      </w:r>
                      <w:bookmarkEnd w:id="162"/>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E51193" w:rsidRDefault="00E51193">
                            <w:pPr>
                              <w:pStyle w:val="Legenda"/>
                            </w:pPr>
                            <w:bookmarkStart w:id="29" w:name="_Toc482302121"/>
                            <w:bookmarkStart w:id="30" w:name="_Toc482039961"/>
                            <w:bookmarkStart w:id="31" w:name="_Toc482039819"/>
                            <w:bookmarkStart w:id="32"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E51193" w:rsidRDefault="00E51193">
                      <w:pPr>
                        <w:pStyle w:val="Legenda"/>
                      </w:pPr>
                      <w:bookmarkStart w:id="167" w:name="_Toc482302121"/>
                      <w:bookmarkStart w:id="168" w:name="_Toc482039961"/>
                      <w:bookmarkStart w:id="169" w:name="_Toc482039819"/>
                      <w:bookmarkStart w:id="170"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167"/>
                      <w:bookmarkEnd w:id="168"/>
                      <w:bookmarkEnd w:id="169"/>
                      <w:r>
                        <w:rPr>
                          <w:color w:val="000000"/>
                        </w:rPr>
                        <w:t>: John McCarthy Fonte: http://www-formal.stanford.edu/jmc/jmccolor.jpg</w:t>
                      </w:r>
                      <w:bookmarkEnd w:id="170"/>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E51193" w:rsidRDefault="00E51193">
                            <w:pPr>
                              <w:pStyle w:val="Legenda"/>
                            </w:pPr>
                            <w:bookmarkStart w:id="33" w:name="_Toc482302122"/>
                            <w:bookmarkStart w:id="34" w:name="_Toc482039962"/>
                            <w:bookmarkStart w:id="35" w:name="_Toc482039820"/>
                            <w:bookmarkStart w:id="36"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33"/>
                            <w:bookmarkEnd w:id="34"/>
                            <w:bookmarkEnd w:id="35"/>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6"/>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E51193" w:rsidRDefault="00E51193">
                      <w:pPr>
                        <w:pStyle w:val="Legenda"/>
                      </w:pPr>
                      <w:bookmarkStart w:id="175" w:name="_Toc482302122"/>
                      <w:bookmarkStart w:id="176" w:name="_Toc482039962"/>
                      <w:bookmarkStart w:id="177" w:name="_Toc482039820"/>
                      <w:bookmarkStart w:id="178"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175"/>
                      <w:bookmarkEnd w:id="176"/>
                      <w:bookmarkEnd w:id="177"/>
                      <w:r>
                        <w:rPr>
                          <w:color w:val="000000"/>
                        </w:rPr>
                        <w:t>: Ramnath Chellappa Fonte: http://goizueta.emory.edu/profiles/images/portrait/chellapa.jpg</w:t>
                      </w:r>
                      <w:bookmarkEnd w:id="178"/>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bookmarkStart w:id="37" w:name="_Toc496802692"/>
    <w:bookmarkStart w:id="38" w:name="_Toc496802921"/>
    <w:bookmarkStart w:id="39" w:name="_Toc498128660"/>
    <w:p w14:paraId="6FFB61C0" w14:textId="1FC4F1BC" w:rsidR="009C7518" w:rsidRDefault="00873C99" w:rsidP="00A775DB">
      <w:pPr>
        <w:pStyle w:val="Ttulo21"/>
        <w:jc w:val="left"/>
      </w:pPr>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E51193" w:rsidRDefault="00E51193">
                            <w:pPr>
                              <w:pStyle w:val="Legenda"/>
                            </w:pPr>
                            <w:bookmarkStart w:id="40" w:name="_Toc482302123"/>
                            <w:bookmarkStart w:id="41" w:name="_Toc482039963"/>
                            <w:bookmarkStart w:id="42" w:name="_Toc482039821"/>
                            <w:bookmarkStart w:id="43"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40"/>
                            <w:bookmarkEnd w:id="41"/>
                            <w:bookmarkEnd w:id="42"/>
                            <w:r>
                              <w:rPr>
                                <w:color w:val="000000"/>
                              </w:rPr>
                              <w:t>: Modelos de Implementação Fonte: http://www.vividdynamics.com/wp-content/uploads/2013/12/cloud-hosting.jpg</w:t>
                            </w:r>
                            <w:bookmarkEnd w:id="43"/>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E51193" w:rsidRDefault="00E51193">
                      <w:pPr>
                        <w:pStyle w:val="Legenda"/>
                      </w:pPr>
                      <w:bookmarkStart w:id="186" w:name="_Toc482302123"/>
                      <w:bookmarkStart w:id="187" w:name="_Toc482039963"/>
                      <w:bookmarkStart w:id="188" w:name="_Toc482039821"/>
                      <w:bookmarkStart w:id="189"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186"/>
                      <w:bookmarkEnd w:id="187"/>
                      <w:bookmarkEnd w:id="188"/>
                      <w:r>
                        <w:rPr>
                          <w:color w:val="000000"/>
                        </w:rPr>
                        <w:t>: Modelos de Implementação Fonte: http://www.vividdynamics.com/wp-content/uploads/2013/12/cloud-hosting.jpg</w:t>
                      </w:r>
                      <w:bookmarkEnd w:id="189"/>
                    </w:p>
                  </w:txbxContent>
                </v:textbox>
                <w10:wrap type="square"/>
              </v:rect>
            </w:pict>
          </mc:Fallback>
        </mc:AlternateContent>
      </w:r>
      <w:r w:rsidR="00E10F9F">
        <w:t>2.2 MODELOS DE IMPLANTAÇÃO</w:t>
      </w:r>
      <w:bookmarkEnd w:id="37"/>
      <w:bookmarkEnd w:id="38"/>
      <w:bookmarkEnd w:id="39"/>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44" w:name="_Toc496802693"/>
      <w:bookmarkStart w:id="45" w:name="_Toc496802922"/>
      <w:bookmarkStart w:id="46" w:name="_Toc498128661"/>
      <w:r>
        <w:t>2.2.1 Nuvem Pública</w:t>
      </w:r>
      <w:bookmarkEnd w:id="44"/>
      <w:bookmarkEnd w:id="45"/>
      <w:bookmarkEnd w:id="4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E51193" w:rsidRDefault="00E51193">
                            <w:pPr>
                              <w:pStyle w:val="Legenda"/>
                            </w:pPr>
                            <w:bookmarkStart w:id="47" w:name="_Toc482302124"/>
                            <w:bookmarkStart w:id="48" w:name="_Toc482039964"/>
                            <w:bookmarkStart w:id="49" w:name="_Toc482039822"/>
                            <w:bookmarkStart w:id="50"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47"/>
                            <w:bookmarkEnd w:id="48"/>
                            <w:bookmarkEnd w:id="49"/>
                            <w:r>
                              <w:rPr>
                                <w:color w:val="000000"/>
                              </w:rPr>
                              <w:t>: Nuvem pública Fonte: http://www.ximedica.info/images/uploads/the_cloud-resized-600.jpg</w:t>
                            </w:r>
                            <w:bookmarkEnd w:id="50"/>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E51193" w:rsidRDefault="00E51193">
                      <w:pPr>
                        <w:pStyle w:val="Legenda"/>
                      </w:pPr>
                      <w:bookmarkStart w:id="197" w:name="_Toc482302124"/>
                      <w:bookmarkStart w:id="198" w:name="_Toc482039964"/>
                      <w:bookmarkStart w:id="199" w:name="_Toc482039822"/>
                      <w:bookmarkStart w:id="200"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197"/>
                      <w:bookmarkEnd w:id="198"/>
                      <w:bookmarkEnd w:id="199"/>
                      <w:r>
                        <w:rPr>
                          <w:color w:val="000000"/>
                        </w:rPr>
                        <w:t>: Nuvem pública Fonte: http://www.ximedica.info/images/uploads/the_cloud-resized-600.jpg</w:t>
                      </w:r>
                      <w:bookmarkEnd w:id="200"/>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85F81">
        <w:rPr>
          <w:i/>
        </w:rPr>
        <w:t>VPN</w:t>
      </w:r>
      <w:r>
        <w:t>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bookmarkStart w:id="51" w:name="_Toc496802694"/>
    <w:bookmarkStart w:id="52" w:name="_Toc496802923"/>
    <w:bookmarkStart w:id="53" w:name="_Toc498128662"/>
    <w:p w14:paraId="5B9B79FA"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E51193" w:rsidRDefault="00E51193">
                            <w:pPr>
                              <w:pStyle w:val="Legenda"/>
                            </w:pPr>
                            <w:bookmarkStart w:id="54" w:name="_Toc482302125"/>
                            <w:bookmarkStart w:id="55" w:name="_Toc482039965"/>
                            <w:bookmarkStart w:id="56" w:name="_Toc482039823"/>
                            <w:bookmarkStart w:id="57"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54"/>
                            <w:bookmarkEnd w:id="55"/>
                            <w:bookmarkEnd w:id="56"/>
                            <w:r>
                              <w:rPr>
                                <w:color w:val="000000"/>
                              </w:rPr>
                              <w:t>: Nuvem Privada Fonte: https://web-material3.yokogawa.com/image_8952.jpg</w:t>
                            </w:r>
                            <w:bookmarkEnd w:id="57"/>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E51193" w:rsidRDefault="00E51193">
                      <w:pPr>
                        <w:pStyle w:val="Legenda"/>
                      </w:pPr>
                      <w:bookmarkStart w:id="208" w:name="_Toc482302125"/>
                      <w:bookmarkStart w:id="209" w:name="_Toc482039965"/>
                      <w:bookmarkStart w:id="210" w:name="_Toc482039823"/>
                      <w:bookmarkStart w:id="211"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208"/>
                      <w:bookmarkEnd w:id="209"/>
                      <w:bookmarkEnd w:id="210"/>
                      <w:r>
                        <w:rPr>
                          <w:color w:val="000000"/>
                        </w:rPr>
                        <w:t>: Nuvem Privada Fonte: https://web-material3.yokogawa.com/image_8952.jpg</w:t>
                      </w:r>
                      <w:bookmarkEnd w:id="211"/>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51"/>
      <w:bookmarkEnd w:id="52"/>
      <w:bookmarkEnd w:id="53"/>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bookmarkStart w:id="58" w:name="_Toc496802695"/>
    <w:bookmarkStart w:id="59" w:name="_Toc496802924"/>
    <w:bookmarkStart w:id="60" w:name="_Toc498128663"/>
    <w:p w14:paraId="60481CEB"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E51193" w:rsidRDefault="00E51193">
                            <w:pPr>
                              <w:pStyle w:val="Legenda"/>
                            </w:pPr>
                            <w:bookmarkStart w:id="61" w:name="_Toc482302126"/>
                            <w:bookmarkStart w:id="62" w:name="_Toc482039966"/>
                            <w:bookmarkStart w:id="63" w:name="_Toc482039824"/>
                            <w:bookmarkStart w:id="64"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61"/>
                            <w:bookmarkEnd w:id="62"/>
                            <w:bookmarkEnd w:id="63"/>
                            <w:r>
                              <w:rPr>
                                <w:color w:val="000000"/>
                              </w:rPr>
                              <w:t>: Nuvem Comunitária Fonte: https://lh4.googleusercontent.com/NWf67CzmfbXLVsj60ZRyC-eX-UcdAt3ITRZcgedyN4dBbGU0BOWdCSNdtuqz9DxZ4fHNC6GLnUlreeoRX__8c07l61YMMoY3zxKJvMkbFfx92vjjDYLm1ai2STm0h4XQfA</w:t>
                            </w:r>
                            <w:bookmarkEnd w:id="64"/>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E51193" w:rsidRDefault="00E51193">
                      <w:pPr>
                        <w:pStyle w:val="Legenda"/>
                      </w:pPr>
                      <w:bookmarkStart w:id="219" w:name="_Toc482302126"/>
                      <w:bookmarkStart w:id="220" w:name="_Toc482039966"/>
                      <w:bookmarkStart w:id="221" w:name="_Toc482039824"/>
                      <w:bookmarkStart w:id="222"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219"/>
                      <w:bookmarkEnd w:id="220"/>
                      <w:bookmarkEnd w:id="221"/>
                      <w:r>
                        <w:rPr>
                          <w:color w:val="000000"/>
                        </w:rPr>
                        <w:t>: Nuvem Comunitária Fonte: https://lh4.googleusercontent.com/NWf67CzmfbXLVsj60ZRyC-eX-UcdAt3ITRZcgedyN4dBbGU0BOWdCSNdtuqz9DxZ4fHNC6GLnUlreeoRX__8c07l61YMMoY3zxKJvMkbFfx92vjjDYLm1ai2STm0h4XQfA</w:t>
                      </w:r>
                      <w:bookmarkEnd w:id="222"/>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58"/>
      <w:bookmarkEnd w:id="59"/>
      <w:bookmarkEnd w:id="60"/>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65" w:name="_Toc496802696"/>
      <w:bookmarkStart w:id="66" w:name="_Toc496802925"/>
      <w:bookmarkStart w:id="67" w:name="_Toc498128664"/>
      <w:r>
        <w:lastRenderedPageBreak/>
        <w:t>2.2.3 Nuvem Híbrida</w:t>
      </w:r>
      <w:bookmarkEnd w:id="65"/>
      <w:bookmarkEnd w:id="66"/>
      <w:bookmarkEnd w:id="67"/>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E51193" w:rsidRDefault="00E51193">
                            <w:pPr>
                              <w:pStyle w:val="Legenda"/>
                            </w:pPr>
                            <w:bookmarkStart w:id="68" w:name="_Toc482302127"/>
                            <w:bookmarkStart w:id="69" w:name="_Toc482039967"/>
                            <w:bookmarkStart w:id="70" w:name="_Toc482039825"/>
                            <w:bookmarkStart w:id="71"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68"/>
                            <w:bookmarkEnd w:id="69"/>
                            <w:bookmarkEnd w:id="70"/>
                            <w:r>
                              <w:rPr>
                                <w:color w:val="000000"/>
                              </w:rPr>
                              <w:t>: Modelos de Implementação Fonte: https://puserscontentstorage.blob.core.windows.net/userimages/de1cc483-bb71-4170-bd25-0c04f167acf5/c9851e30-da98-4765-92bb-d33ca089ff49image32.png</w:t>
                            </w:r>
                            <w:bookmarkEnd w:id="71"/>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E51193" w:rsidRDefault="00E51193">
                      <w:pPr>
                        <w:pStyle w:val="Legenda"/>
                      </w:pPr>
                      <w:bookmarkStart w:id="230" w:name="_Toc482302127"/>
                      <w:bookmarkStart w:id="231" w:name="_Toc482039967"/>
                      <w:bookmarkStart w:id="232" w:name="_Toc482039825"/>
                      <w:bookmarkStart w:id="233"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230"/>
                      <w:bookmarkEnd w:id="231"/>
                      <w:bookmarkEnd w:id="232"/>
                      <w:r>
                        <w:rPr>
                          <w:color w:val="000000"/>
                        </w:rPr>
                        <w:t>: Modelos de Implementação Fonte: https://puserscontentstorage.blob.core.windows.net/userimages/de1cc483-bb71-4170-bd25-0c04f167acf5/c9851e30-da98-4765-92bb-d33ca089ff49image32.png</w:t>
                      </w:r>
                      <w:bookmarkEnd w:id="233"/>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72" w:name="_Toc496802697"/>
      <w:bookmarkStart w:id="73" w:name="_Toc496802926"/>
      <w:bookmarkStart w:id="74" w:name="_Toc498128665"/>
      <w:r>
        <w:t>2.3 PRINCÍPIOS DA COMPUTAÇÃO EM NUVEM</w:t>
      </w:r>
      <w:bookmarkEnd w:id="72"/>
      <w:bookmarkEnd w:id="73"/>
      <w:bookmarkEnd w:id="74"/>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75" w:name="_Toc496802698"/>
      <w:bookmarkStart w:id="76" w:name="_Toc496802927"/>
      <w:bookmarkStart w:id="77" w:name="_Toc498128666"/>
      <w:r>
        <w:t>2.4 MODELOS DE SERVIÇOS</w:t>
      </w:r>
      <w:bookmarkEnd w:id="75"/>
      <w:bookmarkEnd w:id="76"/>
      <w:bookmarkEnd w:id="77"/>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E51193" w:rsidRPr="00B05638" w:rsidRDefault="00E51193" w:rsidP="00A11378">
                            <w:pPr>
                              <w:pStyle w:val="Legenda"/>
                              <w:rPr>
                                <w:noProof/>
                                <w:sz w:val="22"/>
                              </w:rPr>
                            </w:pPr>
                            <w:bookmarkStart w:id="78" w:name="_Toc498157781"/>
                            <w:r>
                              <w:t xml:space="preserve">Figura </w:t>
                            </w:r>
                            <w:r w:rsidR="0037417A">
                              <w:fldChar w:fldCharType="begin"/>
                            </w:r>
                            <w:r w:rsidR="0037417A">
                              <w:instrText xml:space="preserve"> SEQ Figura \* ARABIC </w:instrText>
                            </w:r>
                            <w:r w:rsidR="0037417A">
                              <w:fldChar w:fldCharType="separate"/>
                            </w:r>
                            <w:r w:rsidR="00CF7E2C">
                              <w:rPr>
                                <w:noProof/>
                              </w:rPr>
                              <w:t>10</w:t>
                            </w:r>
                            <w:r w:rsidR="0037417A">
                              <w:rPr>
                                <w:noProof/>
                              </w:rPr>
                              <w:fldChar w:fldCharType="end"/>
                            </w:r>
                            <w:r>
                              <w:t xml:space="preserve"> - </w:t>
                            </w:r>
                            <w:r w:rsidRPr="00DF4D33">
                              <w:t>Modelos de Serviço Fonte: http://ftp.unipar.br/~seinpar/2013/artigos/Rogerio%20Schueroff%20Vandresen.pdf</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E51193" w:rsidRPr="00B05638" w:rsidRDefault="00E51193" w:rsidP="00A11378">
                      <w:pPr>
                        <w:pStyle w:val="Legenda"/>
                        <w:rPr>
                          <w:noProof/>
                          <w:sz w:val="22"/>
                        </w:rPr>
                      </w:pPr>
                      <w:bookmarkStart w:id="241" w:name="_Toc498157781"/>
                      <w:r>
                        <w:t xml:space="preserve">Figura </w:t>
                      </w:r>
                      <w:r w:rsidR="00157D20">
                        <w:fldChar w:fldCharType="begin"/>
                      </w:r>
                      <w:r w:rsidR="00157D20">
                        <w:instrText xml:space="preserve"> SEQ Figura \* ARABIC </w:instrText>
                      </w:r>
                      <w:r w:rsidR="00157D20">
                        <w:fldChar w:fldCharType="separate"/>
                      </w:r>
                      <w:r w:rsidR="00CF7E2C">
                        <w:rPr>
                          <w:noProof/>
                        </w:rPr>
                        <w:t>10</w:t>
                      </w:r>
                      <w:r w:rsidR="00157D20">
                        <w:rPr>
                          <w:noProof/>
                        </w:rPr>
                        <w:fldChar w:fldCharType="end"/>
                      </w:r>
                      <w:r>
                        <w:t xml:space="preserve"> - </w:t>
                      </w:r>
                      <w:r w:rsidRPr="00DF4D33">
                        <w:t>Modelos de Serviço Fonte: http://ftp.unipar.br/~seinpar/2013/artigos/Rogerio%20Schueroff%20Vandresen.pdf</w:t>
                      </w:r>
                      <w:bookmarkEnd w:id="241"/>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79" w:name="_Toc496802699"/>
      <w:bookmarkStart w:id="80" w:name="_Toc496802928"/>
      <w:bookmarkStart w:id="81" w:name="_Toc498128667"/>
      <w:r>
        <w:lastRenderedPageBreak/>
        <w:t>3 CONTAINER VS V</w:t>
      </w:r>
      <w:r w:rsidRPr="0077216E">
        <w:t>IRTUALIZAÇÃO</w:t>
      </w:r>
      <w:bookmarkEnd w:id="79"/>
      <w:bookmarkEnd w:id="80"/>
      <w:bookmarkEnd w:id="81"/>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E51193" w:rsidRDefault="00E51193">
                            <w:pPr>
                              <w:pStyle w:val="Legenda"/>
                            </w:pPr>
                            <w:bookmarkStart w:id="82" w:name="_Toc482302129"/>
                            <w:bookmarkStart w:id="83" w:name="_Toc482039969"/>
                            <w:bookmarkStart w:id="84" w:name="_Toc482039827"/>
                            <w:bookmarkStart w:id="85"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82"/>
                            <w:bookmarkEnd w:id="83"/>
                            <w:bookmarkEnd w:id="84"/>
                            <w:r>
                              <w:rPr>
                                <w:color w:val="000000"/>
                              </w:rPr>
                              <w:t xml:space="preserve"> Hospedado Fonte: http://3way.com.br/saiba-como-a-virtualizacao-por-container-mudou-a-infraestrutura-de-ti/</w:t>
                            </w:r>
                            <w:bookmarkEnd w:id="85"/>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E51193" w:rsidRDefault="00E51193">
                      <w:pPr>
                        <w:pStyle w:val="Legenda"/>
                      </w:pPr>
                      <w:bookmarkStart w:id="249" w:name="_Toc482302129"/>
                      <w:bookmarkStart w:id="250" w:name="_Toc482039969"/>
                      <w:bookmarkStart w:id="251" w:name="_Toc482039827"/>
                      <w:bookmarkStart w:id="252"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249"/>
                      <w:bookmarkEnd w:id="250"/>
                      <w:bookmarkEnd w:id="251"/>
                      <w:r>
                        <w:rPr>
                          <w:color w:val="000000"/>
                        </w:rPr>
                        <w:t xml:space="preserve"> Hospedado Fonte: http://3way.com.br/saiba-como-a-virtualizacao-por-container-mudou-a-infraestrutura-de-ti/</w:t>
                      </w:r>
                      <w:bookmarkEnd w:id="252"/>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E51193" w:rsidRPr="00C249FC" w:rsidRDefault="00E51193" w:rsidP="00400525">
                            <w:pPr>
                              <w:pStyle w:val="Legenda"/>
                              <w:rPr>
                                <w:rFonts w:eastAsia="Calibri" w:cs="Times New Roman"/>
                                <w:noProof/>
                              </w:rPr>
                            </w:pPr>
                            <w:bookmarkStart w:id="86" w:name="_Toc498157783"/>
                            <w:r>
                              <w:t xml:space="preserve">Figura </w:t>
                            </w:r>
                            <w:r w:rsidR="0037417A">
                              <w:fldChar w:fldCharType="begin"/>
                            </w:r>
                            <w:r w:rsidR="0037417A">
                              <w:instrText xml:space="preserve"> SEQ Figura \* ARABIC </w:instrText>
                            </w:r>
                            <w:r w:rsidR="0037417A">
                              <w:fldChar w:fldCharType="separate"/>
                            </w:r>
                            <w:r w:rsidR="00CF7E2C">
                              <w:rPr>
                                <w:noProof/>
                              </w:rPr>
                              <w:t>12</w:t>
                            </w:r>
                            <w:r w:rsidR="0037417A">
                              <w:rPr>
                                <w:noProof/>
                              </w:rPr>
                              <w:fldChar w:fldCharType="end"/>
                            </w:r>
                            <w:r>
                              <w:t xml:space="preserve"> </w:t>
                            </w:r>
                            <w:r w:rsidRPr="003C126C">
                              <w:t>- Evolução do Hypervisor Fonte: http://3way.com.br/saiba-como-a-virtualizacao-por-container-revolucionou-a-infraestrutura-de-ti.png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E51193" w:rsidRPr="00C249FC" w:rsidRDefault="00E51193" w:rsidP="00400525">
                      <w:pPr>
                        <w:pStyle w:val="Legenda"/>
                        <w:rPr>
                          <w:rFonts w:eastAsia="Calibri" w:cs="Times New Roman"/>
                          <w:noProof/>
                        </w:rPr>
                      </w:pPr>
                      <w:bookmarkStart w:id="254" w:name="_Toc498157783"/>
                      <w:r>
                        <w:t xml:space="preserve">Figura </w:t>
                      </w:r>
                      <w:r w:rsidR="00157D20">
                        <w:fldChar w:fldCharType="begin"/>
                      </w:r>
                      <w:r w:rsidR="00157D20">
                        <w:instrText xml:space="preserve"> SEQ Figura \* ARABIC </w:instrText>
                      </w:r>
                      <w:r w:rsidR="00157D20">
                        <w:fldChar w:fldCharType="separate"/>
                      </w:r>
                      <w:r w:rsidR="00CF7E2C">
                        <w:rPr>
                          <w:noProof/>
                        </w:rPr>
                        <w:t>12</w:t>
                      </w:r>
                      <w:r w:rsidR="00157D20">
                        <w:rPr>
                          <w:noProof/>
                        </w:rPr>
                        <w:fldChar w:fldCharType="end"/>
                      </w:r>
                      <w:r>
                        <w:t xml:space="preserve"> </w:t>
                      </w:r>
                      <w:r w:rsidRPr="003C126C">
                        <w:t>- Evolução do Hypervisor Fonte: http://3way.com.br/saiba-como-a-virtualizacao-por-container-revolucionou-a-infraestrutura-de-ti.png</w:t>
                      </w:r>
                      <w:bookmarkEnd w:id="254"/>
                    </w:p>
                  </w:txbxContent>
                </v:textbox>
                <w10:wrap type="through"/>
              </v:shape>
            </w:pict>
          </mc:Fallback>
        </mc:AlternateContent>
      </w:r>
    </w:p>
    <w:p w14:paraId="3F856F29" w14:textId="77777777" w:rsidR="00400525" w:rsidRDefault="00400525">
      <w:pPr>
        <w:pStyle w:val="Legenda"/>
        <w:jc w:val="both"/>
      </w:pPr>
      <w:bookmarkStart w:id="87"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E51193" w:rsidRPr="006422F2" w:rsidRDefault="00E51193" w:rsidP="001C3A34">
                            <w:pPr>
                              <w:pStyle w:val="Legenda"/>
                              <w:rPr>
                                <w:rFonts w:eastAsia="Calibri" w:cs="Times New Roman"/>
                                <w:noProof/>
                              </w:rPr>
                            </w:pPr>
                            <w:bookmarkStart w:id="88" w:name="_Toc498157784"/>
                            <w:r>
                              <w:t xml:space="preserve">Figura </w:t>
                            </w:r>
                            <w:r w:rsidR="0037417A">
                              <w:fldChar w:fldCharType="begin"/>
                            </w:r>
                            <w:r w:rsidR="0037417A">
                              <w:instrText xml:space="preserve"> SEQ Figura \* ARABIC </w:instrText>
                            </w:r>
                            <w:r w:rsidR="0037417A">
                              <w:fldChar w:fldCharType="separate"/>
                            </w:r>
                            <w:r w:rsidR="00CF7E2C">
                              <w:rPr>
                                <w:noProof/>
                              </w:rPr>
                              <w:t>13</w:t>
                            </w:r>
                            <w:r w:rsidR="0037417A">
                              <w:rPr>
                                <w:noProof/>
                              </w:rPr>
                              <w:fldChar w:fldCharType="end"/>
                            </w:r>
                            <w:r>
                              <w:t xml:space="preserve"> - </w:t>
                            </w:r>
                            <w:r w:rsidRPr="00CD652E">
                              <w:t>Virtualização por Container Fonte: http://3way.com.br/saiba-como-a-virtualizacao-por-container-revolucionou-a-infraestrutura-de-ti.png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E51193" w:rsidRPr="006422F2" w:rsidRDefault="00E51193" w:rsidP="001C3A34">
                      <w:pPr>
                        <w:pStyle w:val="Legenda"/>
                        <w:rPr>
                          <w:rFonts w:eastAsia="Calibri" w:cs="Times New Roman"/>
                          <w:noProof/>
                        </w:rPr>
                      </w:pPr>
                      <w:bookmarkStart w:id="257" w:name="_Toc498157784"/>
                      <w:r>
                        <w:t xml:space="preserve">Figura </w:t>
                      </w:r>
                      <w:r w:rsidR="00157D20">
                        <w:fldChar w:fldCharType="begin"/>
                      </w:r>
                      <w:r w:rsidR="00157D20">
                        <w:instrText xml:space="preserve"> SEQ Figura \* ARABIC </w:instrText>
                      </w:r>
                      <w:r w:rsidR="00157D20">
                        <w:fldChar w:fldCharType="separate"/>
                      </w:r>
                      <w:r w:rsidR="00CF7E2C">
                        <w:rPr>
                          <w:noProof/>
                        </w:rPr>
                        <w:t>13</w:t>
                      </w:r>
                      <w:r w:rsidR="00157D20">
                        <w:rPr>
                          <w:noProof/>
                        </w:rPr>
                        <w:fldChar w:fldCharType="end"/>
                      </w:r>
                      <w:r>
                        <w:t xml:space="preserve"> - </w:t>
                      </w:r>
                      <w:r w:rsidRPr="00CD652E">
                        <w:t>Virtualização por Container Fonte: http://3way.com.br/saiba-como-a-virtualizacao-por-container-revolucionou-a-infraestrutura-de-ti.png</w:t>
                      </w:r>
                      <w:bookmarkEnd w:id="257"/>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87"/>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89" w:name="_Toc482302131"/>
    </w:p>
    <w:p w14:paraId="24F1C620" w14:textId="77777777" w:rsidR="001C3A34" w:rsidRDefault="001C3A34">
      <w:pPr>
        <w:pStyle w:val="Legenda"/>
        <w:jc w:val="both"/>
      </w:pPr>
    </w:p>
    <w:bookmarkEnd w:id="89"/>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 xml:space="preserve">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90" w:name="_Toc496802700"/>
      <w:bookmarkStart w:id="91" w:name="_Toc496802929"/>
      <w:bookmarkStart w:id="92" w:name="_Toc498128668"/>
      <w:r w:rsidRPr="00D22DB7">
        <w:t>3.1 LXC CONTAINERS</w:t>
      </w:r>
      <w:bookmarkEnd w:id="90"/>
      <w:bookmarkEnd w:id="91"/>
      <w:bookmarkEnd w:id="92"/>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E51193" w:rsidRPr="00941D2F" w:rsidRDefault="00E51193" w:rsidP="00A11378">
                            <w:pPr>
                              <w:pStyle w:val="Legenda"/>
                              <w:rPr>
                                <w:rFonts w:eastAsia="Calibri" w:cs="Times New Roman"/>
                                <w:noProof/>
                              </w:rPr>
                            </w:pPr>
                            <w:bookmarkStart w:id="93" w:name="_Toc498157786"/>
                            <w:r>
                              <w:t xml:space="preserve">Figura </w:t>
                            </w:r>
                            <w:r w:rsidR="0037417A">
                              <w:fldChar w:fldCharType="begin"/>
                            </w:r>
                            <w:r w:rsidR="0037417A">
                              <w:instrText xml:space="preserve"> SEQ Figura \* ARABIC </w:instrText>
                            </w:r>
                            <w:r w:rsidR="0037417A">
                              <w:fldChar w:fldCharType="separate"/>
                            </w:r>
                            <w:r>
                              <w:rPr>
                                <w:noProof/>
                              </w:rPr>
                              <w:t>15</w:t>
                            </w:r>
                            <w:r w:rsidR="0037417A">
                              <w:rPr>
                                <w:noProof/>
                              </w:rPr>
                              <w:fldChar w:fldCharType="end"/>
                            </w:r>
                            <w:r>
                              <w:t xml:space="preserve"> - </w:t>
                            </w:r>
                            <w:r w:rsidRPr="00D709D0">
                              <w:t xml:space="preserve">LXC </w:t>
                            </w:r>
                            <w:proofErr w:type="spellStart"/>
                            <w:r w:rsidRPr="00D709D0">
                              <w:t>vs</w:t>
                            </w:r>
                            <w:proofErr w:type="spellEnd"/>
                            <w:r w:rsidRPr="00D709D0">
                              <w:t xml:space="preserve"> KVM Fonte: http:3way.com.br/saiba-como-a-virtualizacao-por-container-revolucionou-a-infraestrutura-de-ti-part2/.png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484642DF" id="_x0000_t202" coordsize="21600,21600" o:spt="202" path="m,l,21600r21600,l21600,xe">
                <v:stroke joinstyle="miter"/>
                <v:path gradientshapeok="t" o:connecttype="rect"/>
              </v:shapetype>
              <v:shape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" stroked="f">
                <v:textbox style="mso-fit-shape-to-text:t" inset="0,0,0,0">
                  <w:txbxContent>
                    <w:p w14:paraId="693CB037" w14:textId="4BEE8D59" w:rsidR="00E51193" w:rsidRPr="00941D2F" w:rsidRDefault="00E51193" w:rsidP="00A11378">
                      <w:pPr>
                        <w:pStyle w:val="Legenda"/>
                        <w:rPr>
                          <w:rFonts w:eastAsia="Calibri" w:cs="Times New Roman"/>
                          <w:noProof/>
                        </w:rPr>
                      </w:pPr>
                      <w:bookmarkStart w:id="87"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87"/>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94" w:name="_Toc496802701"/>
      <w:bookmarkStart w:id="95" w:name="_Toc496802930"/>
      <w:bookmarkStart w:id="96" w:name="_Toc498128669"/>
      <w:r w:rsidRPr="00822071">
        <w:lastRenderedPageBreak/>
        <w:t>4. DOCKER</w:t>
      </w:r>
      <w:bookmarkEnd w:id="94"/>
      <w:bookmarkEnd w:id="95"/>
      <w:bookmarkEnd w:id="96"/>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97" w:name="_Toc498128670"/>
      <w:r>
        <w:t xml:space="preserve">4.1 </w:t>
      </w:r>
      <w:r w:rsidRPr="00727CEF">
        <w:t>MOTIVOS PARA USAR O DOCKER</w:t>
      </w:r>
      <w:bookmarkEnd w:id="97"/>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98" w:name="_Toc498128671"/>
      <w:r w:rsidRPr="00086281">
        <w:t>4.</w:t>
      </w:r>
      <w:r w:rsidR="00E423DE">
        <w:t>1.2</w:t>
      </w:r>
      <w:r w:rsidRPr="00086281">
        <w:t xml:space="preserve"> </w:t>
      </w:r>
      <w:r>
        <w:t>Instalação do Docker</w:t>
      </w:r>
      <w:bookmarkEnd w:id="98"/>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99" w:name="_Toc496802705"/>
      <w:bookmarkStart w:id="100" w:name="_Toc496802934"/>
      <w:bookmarkStart w:id="101" w:name="_Toc496802703"/>
      <w:bookmarkStart w:id="102" w:name="_Toc496802932"/>
    </w:p>
    <w:p w14:paraId="78312D0A" w14:textId="7D64CBFD" w:rsidR="007B65C4" w:rsidRDefault="00AB6AE2" w:rsidP="00A775DB">
      <w:pPr>
        <w:pStyle w:val="Ttulo21"/>
        <w:jc w:val="left"/>
      </w:pPr>
      <w:bookmarkStart w:id="103" w:name="_Toc498128672"/>
      <w:r>
        <w:t xml:space="preserve">4.2 ARQUIVOS DE </w:t>
      </w:r>
      <w:bookmarkEnd w:id="99"/>
      <w:bookmarkEnd w:id="100"/>
      <w:r>
        <w:t>CONFIGURAÇÃO</w:t>
      </w:r>
      <w:bookmarkEnd w:id="103"/>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04" w:name="_Toc496802706"/>
      <w:bookmarkStart w:id="105"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06" w:name="_Toc498128673"/>
      <w:r>
        <w:t>4.</w:t>
      </w:r>
      <w:r w:rsidR="002E12B6">
        <w:t>2</w:t>
      </w:r>
      <w:r>
        <w:t>.1 Docker</w:t>
      </w:r>
      <w:r>
        <w:rPr>
          <w:lang w:val="pt-BR"/>
        </w:rPr>
        <w:t>-Compose</w:t>
      </w:r>
      <w:bookmarkEnd w:id="104"/>
      <w:bookmarkEnd w:id="105"/>
      <w:bookmarkEnd w:id="106"/>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w:t>
      </w:r>
      <w:r w:rsidR="004A7A54">
        <w:lastRenderedPageBreak/>
        <w:t xml:space="preserve">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07" w:name="_Toc496802707"/>
      <w:bookmarkStart w:id="108" w:name="_Toc496802936"/>
      <w:bookmarkStart w:id="109" w:name="_Toc498128674"/>
      <w:r>
        <w:lastRenderedPageBreak/>
        <w:t>4.</w:t>
      </w:r>
      <w:r w:rsidR="002E12B6">
        <w:t>2</w:t>
      </w:r>
      <w:r w:rsidR="007B65C4">
        <w:t>.2 Docker</w:t>
      </w:r>
      <w:r w:rsidR="007B65C4">
        <w:rPr>
          <w:lang w:val="pt-BR"/>
        </w:rPr>
        <w:t xml:space="preserve"> File</w:t>
      </w:r>
      <w:bookmarkEnd w:id="107"/>
      <w:bookmarkEnd w:id="108"/>
      <w:bookmarkEnd w:id="109"/>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37417A" w:rsidP="003566B1">
      <w:pPr>
        <w:numPr>
          <w:ilvl w:val="0"/>
          <w:numId w:val="24"/>
        </w:numPr>
        <w:spacing w:before="100" w:beforeAutospacing="1" w:after="100" w:afterAutospacing="1"/>
        <w:rPr>
          <w:rFonts w:eastAsia="Times New Roman"/>
          <w:color w:val="000000" w:themeColor="text1"/>
        </w:rPr>
      </w:pPr>
      <w:hyperlink r:id="rId28" w:anchor="dockerignore-file" w:history="1">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37417A"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37417A"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37417A"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37417A"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37417A"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37417A"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37417A"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37417A"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37417A"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(executáveis )</w:t>
      </w:r>
      <w:r w:rsidR="003566B1" w:rsidRPr="001A4338">
        <w:rPr>
          <w:rFonts w:eastAsia="Times New Roman"/>
          <w:color w:val="000000" w:themeColor="text1"/>
        </w:rPr>
        <w:t>.</w:t>
      </w:r>
    </w:p>
    <w:p w14:paraId="7F731680" w14:textId="5624BA1F" w:rsidR="003566B1" w:rsidRPr="00007375" w:rsidRDefault="0037417A"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37417A"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37417A"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10" w:name="_Toc498128675"/>
      <w:r>
        <w:t>4.3</w:t>
      </w:r>
      <w:r w:rsidRPr="00086281">
        <w:t xml:space="preserve"> DOCKER</w:t>
      </w:r>
      <w:r>
        <w:t xml:space="preserve"> </w:t>
      </w:r>
      <w:bookmarkEnd w:id="101"/>
      <w:bookmarkEnd w:id="102"/>
      <w:r>
        <w:t>IMAGEM</w:t>
      </w:r>
      <w:bookmarkEnd w:id="110"/>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11" w:name="_Toc497641684"/>
      <w:r>
        <w:t xml:space="preserve">Tabela </w:t>
      </w:r>
      <w:r w:rsidR="0037417A">
        <w:fldChar w:fldCharType="begin"/>
      </w:r>
      <w:r w:rsidR="0037417A">
        <w:instrText xml:space="preserve"> SEQ Tabela \* ARABIC </w:instrText>
      </w:r>
      <w:r w:rsidR="0037417A">
        <w:fldChar w:fldCharType="separate"/>
      </w:r>
      <w:r w:rsidR="00CF7E2C">
        <w:rPr>
          <w:noProof/>
        </w:rPr>
        <w:t>1</w:t>
      </w:r>
      <w:r w:rsidR="0037417A">
        <w:rPr>
          <w:noProof/>
        </w:rPr>
        <w:fldChar w:fldCharType="end"/>
      </w:r>
      <w:r>
        <w:t>- Tabela de Imagens utilizadas no Estudo de Caso</w:t>
      </w:r>
      <w:r w:rsidR="00345F88">
        <w:t>.</w:t>
      </w:r>
      <w:r w:rsidR="00CF1FFD">
        <w:t xml:space="preserve"> </w:t>
      </w:r>
      <w:r w:rsidR="00345F88">
        <w:t>P</w:t>
      </w:r>
      <w:r w:rsidR="00CF1FFD">
        <w:t>rópri</w:t>
      </w:r>
      <w:r w:rsidR="00345F88">
        <w:t>o Autor</w:t>
      </w:r>
      <w:r w:rsidR="008872D8">
        <w:t>.</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r w:rsidRPr="00426E96">
              <w:rPr>
                <w:lang w:eastAsia="x-none"/>
              </w:rPr>
              <w:t>phalanx_app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r w:rsidRPr="00426E96">
              <w:rPr>
                <w:lang w:eastAsia="x-none"/>
              </w:rPr>
              <w:t>phalanx_worker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r w:rsidRPr="00F94544">
              <w:rPr>
                <w:lang w:eastAsia="x-none"/>
              </w:rPr>
              <w:t>portainer</w:t>
            </w:r>
            <w:proofErr w:type="spell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r w:rsidRPr="00F94544">
              <w:rPr>
                <w:lang w:eastAsia="x-none"/>
              </w:rPr>
              <w:t>ledermann</w:t>
            </w:r>
            <w:proofErr w:type="spell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proofErr w:type="spellStart"/>
      <w:r w:rsidRPr="009B655F">
        <w:rPr>
          <w:b/>
          <w:lang w:val="en-US" w:eastAsia="x-none"/>
        </w:rPr>
        <w:lastRenderedPageBreak/>
        <w:t>Principais</w:t>
      </w:r>
      <w:proofErr w:type="spellEnd"/>
      <w:r w:rsidRPr="009B655F">
        <w:rPr>
          <w:b/>
          <w:lang w:val="en-US" w:eastAsia="x-none"/>
        </w:rPr>
        <w:t xml:space="preserve"> commando</w:t>
      </w:r>
      <w:r w:rsidR="005239C9">
        <w:rPr>
          <w:b/>
          <w:lang w:val="en-US" w:eastAsia="x-none"/>
        </w:rPr>
        <w:t>s</w:t>
      </w:r>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37417A" w:rsidP="00060081">
      <w:pPr>
        <w:numPr>
          <w:ilvl w:val="0"/>
          <w:numId w:val="23"/>
        </w:numPr>
        <w:spacing w:afterAutospacing="1"/>
        <w:rPr>
          <w:rFonts w:eastAsia="Times New Roman"/>
          <w:color w:val="000000" w:themeColor="text1"/>
        </w:rPr>
      </w:pPr>
      <w:hyperlink r:id="rId41" w:history="1">
        <w:r w:rsidR="00060081" w:rsidRPr="00E117A3">
          <w:rPr>
            <w:rStyle w:val="CdigoHTML"/>
            <w:rFonts w:ascii="Times New Roman" w:hAnsi="Times New Roman" w:cs="Times New Roman"/>
            <w:color w:val="000000" w:themeColor="text1"/>
            <w:sz w:val="24"/>
            <w:szCs w:val="24"/>
          </w:rPr>
          <w:t xml:space="preserve">docker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37417A" w:rsidP="00060081">
      <w:pPr>
        <w:numPr>
          <w:ilvl w:val="0"/>
          <w:numId w:val="23"/>
        </w:numPr>
        <w:spacing w:afterAutospacing="1"/>
        <w:rPr>
          <w:rFonts w:eastAsia="Times New Roman"/>
          <w:color w:val="24292E"/>
        </w:rPr>
      </w:pPr>
      <w:hyperlink r:id="rId42" w:history="1">
        <w:r w:rsidR="00060081" w:rsidRPr="00E117A3">
          <w:rPr>
            <w:rStyle w:val="CdigoHTML"/>
            <w:rFonts w:ascii="Times New Roman" w:hAnsi="Times New Roman" w:cs="Times New Roman"/>
            <w:color w:val="000000" w:themeColor="text1"/>
            <w:sz w:val="24"/>
            <w:szCs w:val="24"/>
          </w:rPr>
          <w:t xml:space="preserve">docker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12" w:name="_Toc496802704"/>
      <w:bookmarkStart w:id="113" w:name="_Toc496802933"/>
      <w:bookmarkStart w:id="114" w:name="_Toc498128676"/>
      <w:r>
        <w:t>4.4</w:t>
      </w:r>
      <w:r w:rsidRPr="00086281">
        <w:t xml:space="preserve"> DOCKER</w:t>
      </w:r>
      <w:bookmarkEnd w:id="112"/>
      <w:bookmarkEnd w:id="113"/>
      <w:r>
        <w:t>HUB</w:t>
      </w:r>
      <w:bookmarkEnd w:id="114"/>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E51193" w:rsidRPr="008D06F0" w:rsidRDefault="00E51193" w:rsidP="000A56CA">
                            <w:pPr>
                              <w:pStyle w:val="Legenda"/>
                              <w:rPr>
                                <w:rFonts w:eastAsia="Calibri" w:cs="Times New Roman"/>
                                <w:noProof/>
                              </w:rPr>
                            </w:pPr>
                            <w:bookmarkStart w:id="115" w:name="_Toc498157787"/>
                            <w:r>
                              <w:t xml:space="preserve">Figura </w:t>
                            </w:r>
                            <w:r w:rsidR="0037417A">
                              <w:fldChar w:fldCharType="begin"/>
                            </w:r>
                            <w:r w:rsidR="0037417A">
                              <w:instrText xml:space="preserve"> SEQ Figura \* ARABIC </w:instrText>
                            </w:r>
                            <w:r w:rsidR="0037417A">
                              <w:fldChar w:fldCharType="separate"/>
                            </w:r>
                            <w:r>
                              <w:rPr>
                                <w:noProof/>
                              </w:rPr>
                              <w:t>16</w:t>
                            </w:r>
                            <w:r w:rsidR="0037417A">
                              <w:rPr>
                                <w:noProof/>
                              </w:rPr>
                              <w:fldChar w:fldCharType="end"/>
                            </w:r>
                            <w:r>
                              <w:t xml:space="preserve"> - Docker</w:t>
                            </w:r>
                            <w:r w:rsidRPr="007647BF">
                              <w:t xml:space="preserve"> </w:t>
                            </w:r>
                            <w:r>
                              <w:t xml:space="preserve">Hub do Projeto Fonte: </w:t>
                            </w:r>
                            <w:r w:rsidRPr="007647BF">
                              <w:t>https://hub.docker.com/r/tsoarescruz/phalanx/</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" stroked="f">
                <v:textbox style="mso-fit-shape-to-text:t" inset="0,0,0,0">
                  <w:txbxContent>
                    <w:p w14:paraId="61156348" w14:textId="19B17A42" w:rsidR="00E51193" w:rsidRPr="008D06F0" w:rsidRDefault="00E51193" w:rsidP="000A56CA">
                      <w:pPr>
                        <w:pStyle w:val="Legenda"/>
                        <w:rPr>
                          <w:rFonts w:eastAsia="Calibri" w:cs="Times New Roman"/>
                          <w:noProof/>
                        </w:rPr>
                      </w:pPr>
                      <w:bookmarkStart w:id="11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10"/>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E51193" w:rsidRPr="000A56CA" w:rsidRDefault="00E51193"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E51193" w:rsidRPr="000A56CA" w:rsidRDefault="00E51193"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E51193" w:rsidRPr="00D93672" w:rsidRDefault="00E51193" w:rsidP="000A56CA">
                            <w:pPr>
                              <w:pStyle w:val="Legenda"/>
                              <w:rPr>
                                <w:rFonts w:eastAsia="Calibri" w:cs="Times New Roman"/>
                                <w:noProof/>
                              </w:rPr>
                            </w:pPr>
                            <w:bookmarkStart w:id="116" w:name="_Toc498157788"/>
                            <w:r>
                              <w:t xml:space="preserve">Figura </w:t>
                            </w:r>
                            <w:r w:rsidR="0037417A">
                              <w:fldChar w:fldCharType="begin"/>
                            </w:r>
                            <w:r w:rsidR="0037417A">
                              <w:instrText xml:space="preserve"> SEQ Figura \* ARABIC </w:instrText>
                            </w:r>
                            <w:r w:rsidR="0037417A">
                              <w:fldChar w:fldCharType="separate"/>
                            </w:r>
                            <w:r>
                              <w:rPr>
                                <w:noProof/>
                              </w:rPr>
                              <w:t>17</w:t>
                            </w:r>
                            <w:r w:rsidR="0037417A">
                              <w:rPr>
                                <w:noProof/>
                              </w:rPr>
                              <w:fldChar w:fldCharType="end"/>
                            </w:r>
                            <w:r>
                              <w:rPr>
                                <w:noProof/>
                              </w:rPr>
                              <w:t xml:space="preserve"> – Explorer do Docker Hub Fonte</w:t>
                            </w:r>
                            <w:r w:rsidRPr="007247C8">
                              <w:rPr>
                                <w:noProof/>
                              </w:rPr>
                              <w:t>: https://hub.docker.com/explore/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" stroked="f">
                <v:textbox style="mso-fit-shape-to-text:t" inset="0,0,0,0">
                  <w:txbxContent>
                    <w:p w14:paraId="26D927C7" w14:textId="48ABF12B" w:rsidR="00E51193" w:rsidRPr="00D93672" w:rsidRDefault="00E51193" w:rsidP="000A56CA">
                      <w:pPr>
                        <w:pStyle w:val="Legenda"/>
                        <w:rPr>
                          <w:rFonts w:eastAsia="Calibri" w:cs="Times New Roman"/>
                          <w:noProof/>
                        </w:rPr>
                      </w:pPr>
                      <w:bookmarkStart w:id="11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12"/>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E51193" w:rsidRPr="00F91FEB" w:rsidRDefault="00E51193" w:rsidP="001549C6">
                            <w:pPr>
                              <w:pStyle w:val="Legenda"/>
                              <w:rPr>
                                <w:rFonts w:eastAsia="Calibri" w:cs="Times New Roman"/>
                                <w:noProof/>
                              </w:rPr>
                            </w:pPr>
                            <w:bookmarkStart w:id="117" w:name="_Toc498157789"/>
                            <w:r>
                              <w:t xml:space="preserve">Figura </w:t>
                            </w:r>
                            <w:r w:rsidR="0037417A">
                              <w:fldChar w:fldCharType="begin"/>
                            </w:r>
                            <w:r w:rsidR="0037417A">
                              <w:instrText xml:space="preserve"> SEQ Figura \* ARABIC </w:instrText>
                            </w:r>
                            <w:r w:rsidR="0037417A">
                              <w:fldChar w:fldCharType="separate"/>
                            </w:r>
                            <w:r>
                              <w:rPr>
                                <w:noProof/>
                              </w:rPr>
                              <w:t>18</w:t>
                            </w:r>
                            <w:r w:rsidR="0037417A">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" stroked="f">
                <v:textbox style="mso-fit-shape-to-text:t" inset="0,0,0,0">
                  <w:txbxContent>
                    <w:p w14:paraId="3FCF2F4B" w14:textId="074FEB7F" w:rsidR="00E51193" w:rsidRPr="00F91FEB" w:rsidRDefault="00E51193" w:rsidP="001549C6">
                      <w:pPr>
                        <w:pStyle w:val="Legenda"/>
                        <w:rPr>
                          <w:rFonts w:eastAsia="Calibri" w:cs="Times New Roman"/>
                          <w:noProof/>
                        </w:rPr>
                      </w:pPr>
                      <w:bookmarkStart w:id="114"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14"/>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37417A" w:rsidP="00210AC0">
      <w:pPr>
        <w:numPr>
          <w:ilvl w:val="0"/>
          <w:numId w:val="23"/>
        </w:numPr>
        <w:spacing w:beforeAutospacing="1" w:afterAutospacing="1"/>
        <w:rPr>
          <w:rFonts w:eastAsia="Times New Roman"/>
          <w:color w:val="000000" w:themeColor="text1"/>
        </w:rPr>
      </w:pPr>
      <w:hyperlink r:id="rId46" w:history="1">
        <w:r w:rsidR="00210AC0" w:rsidRPr="00E117A3">
          <w:rPr>
            <w:rStyle w:val="CdigoHTML"/>
            <w:rFonts w:ascii="Times New Roman" w:hAnsi="Times New Roman" w:cs="Times New Roman"/>
            <w:color w:val="000000" w:themeColor="text1"/>
            <w:sz w:val="24"/>
            <w:szCs w:val="24"/>
          </w:rPr>
          <w:t xml:space="preserve">docker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37417A" w:rsidP="00561605">
      <w:pPr>
        <w:numPr>
          <w:ilvl w:val="0"/>
          <w:numId w:val="23"/>
        </w:numPr>
        <w:spacing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 xml:space="preserve">docker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37417A" w:rsidP="00561605">
      <w:pPr>
        <w:numPr>
          <w:ilvl w:val="0"/>
          <w:numId w:val="23"/>
        </w:numPr>
        <w:spacing w:afterAutospacing="1"/>
        <w:rPr>
          <w:rFonts w:eastAsia="Times New Roman"/>
          <w:color w:val="000000" w:themeColor="text1"/>
        </w:rPr>
      </w:pPr>
      <w:hyperlink r:id="rId48" w:history="1">
        <w:r w:rsidR="00210AC0" w:rsidRPr="00561605">
          <w:rPr>
            <w:rStyle w:val="CdigoHTML"/>
            <w:rFonts w:ascii="Times New Roman" w:hAnsi="Times New Roman" w:cs="Times New Roman"/>
            <w:color w:val="000000" w:themeColor="text1"/>
            <w:sz w:val="24"/>
            <w:szCs w:val="24"/>
          </w:rPr>
          <w:t xml:space="preserve">docker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18" w:name="_Toc498128677"/>
      <w:r>
        <w:lastRenderedPageBreak/>
        <w:t>4.</w:t>
      </w:r>
      <w:r w:rsidR="000453EA">
        <w:t>4</w:t>
      </w:r>
      <w:r>
        <w:t xml:space="preserve"> DOCKER CONTAINER</w:t>
      </w:r>
      <w:bookmarkEnd w:id="11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19" w:name="_Toc497641685"/>
      <w:r>
        <w:t xml:space="preserve">Tabela </w:t>
      </w:r>
      <w:r w:rsidR="0037417A">
        <w:fldChar w:fldCharType="begin"/>
      </w:r>
      <w:r w:rsidR="0037417A">
        <w:instrText xml:space="preserve"> SEQ Tabela \* ARABIC </w:instrText>
      </w:r>
      <w:r w:rsidR="0037417A">
        <w:fldChar w:fldCharType="separate"/>
      </w:r>
      <w:r w:rsidR="00CF7E2C">
        <w:rPr>
          <w:noProof/>
        </w:rPr>
        <w:t>2</w:t>
      </w:r>
      <w:r w:rsidR="0037417A">
        <w:rPr>
          <w:noProof/>
        </w:rPr>
        <w:fldChar w:fldCharType="end"/>
      </w:r>
      <w:r>
        <w:t xml:space="preserve"> - </w:t>
      </w:r>
      <w:r w:rsidRPr="00C25CFE">
        <w:t xml:space="preserve">Tabela de </w:t>
      </w:r>
      <w:r>
        <w:t>containers</w:t>
      </w:r>
      <w:r w:rsidRPr="00C25CFE">
        <w:t xml:space="preserve"> utilizadas no Estudo de Caso. Próprio Autor</w:t>
      </w:r>
      <w:bookmarkEnd w:id="11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20" w:name="_Toc497641686"/>
      <w:r>
        <w:t xml:space="preserve">Tabela </w:t>
      </w:r>
      <w:r w:rsidR="0037417A">
        <w:fldChar w:fldCharType="begin"/>
      </w:r>
      <w:r w:rsidR="0037417A">
        <w:instrText xml:space="preserve"> SEQ Tabela \* ARABIC </w:instrText>
      </w:r>
      <w:r w:rsidR="0037417A">
        <w:fldChar w:fldCharType="separate"/>
      </w:r>
      <w:r w:rsidR="00CF7E2C">
        <w:rPr>
          <w:noProof/>
        </w:rPr>
        <w:t>3</w:t>
      </w:r>
      <w:r w:rsidR="0037417A">
        <w:rPr>
          <w:noProof/>
        </w:rPr>
        <w:fldChar w:fldCharType="end"/>
      </w:r>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2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37417A" w:rsidP="00E3125A">
      <w:pPr>
        <w:numPr>
          <w:ilvl w:val="0"/>
          <w:numId w:val="23"/>
        </w:numPr>
        <w:spacing w:beforeAutospacing="1" w:afterAutospacing="1"/>
        <w:rPr>
          <w:rFonts w:eastAsia="Times New Roman"/>
          <w:color w:val="000000" w:themeColor="text1"/>
        </w:rPr>
      </w:pPr>
      <w:hyperlink r:id="rId49"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37417A" w:rsidP="00E3125A">
      <w:pPr>
        <w:numPr>
          <w:ilvl w:val="0"/>
          <w:numId w:val="23"/>
        </w:numPr>
        <w:spacing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37417A"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37417A"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37417A"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21" w:name="_Toc497641687"/>
      <w:r>
        <w:t xml:space="preserve">Tabela </w:t>
      </w:r>
      <w:r w:rsidR="0037417A">
        <w:fldChar w:fldCharType="begin"/>
      </w:r>
      <w:r w:rsidR="0037417A">
        <w:instrText xml:space="preserve"> SEQ Tabela \* ARABIC </w:instrText>
      </w:r>
      <w:r w:rsidR="0037417A">
        <w:fldChar w:fldCharType="separate"/>
      </w:r>
      <w:r w:rsidR="00CF7E2C">
        <w:rPr>
          <w:noProof/>
        </w:rPr>
        <w:t>4</w:t>
      </w:r>
      <w:r w:rsidR="0037417A">
        <w:rPr>
          <w:noProof/>
        </w:rPr>
        <w:fldChar w:fldCharType="end"/>
      </w:r>
      <w:r>
        <w:t xml:space="preserve"> - Tabela de parâmetros utilizados na execução dos containers Fonte: </w:t>
      </w:r>
      <w:r w:rsidRPr="005A02B8">
        <w:t>https://github.com/gomex/docker-para-desenvolvedores/blob/master/manuscript/comandos.md</w:t>
      </w:r>
      <w:bookmarkEnd w:id="12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22" w:name="_Toc498128678"/>
      <w:r>
        <w:t>4.</w:t>
      </w:r>
      <w:r w:rsidR="00536E45">
        <w:t>4</w:t>
      </w:r>
      <w:r w:rsidR="002E12C9">
        <w:t>.1</w:t>
      </w:r>
      <w:r>
        <w:t xml:space="preserve"> Software de Gerenciamento de Container</w:t>
      </w:r>
      <w:r w:rsidR="00FD3F05">
        <w:rPr>
          <w:lang w:val="pt-BR"/>
        </w:rPr>
        <w:t>s</w:t>
      </w:r>
      <w:bookmarkEnd w:id="12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CF7E2C" w:rsidRPr="00506CA8" w:rsidRDefault="00CF7E2C" w:rsidP="0038011C">
                            <w:pPr>
                              <w:pStyle w:val="Legenda"/>
                              <w:rPr>
                                <w:rFonts w:eastAsia="Calibri" w:cs="Times New Roman"/>
                                <w:noProof/>
                              </w:rPr>
                            </w:pPr>
                            <w:bookmarkStart w:id="123" w:name="_Toc498157790"/>
                            <w:r>
                              <w:t xml:space="preserve">Figura </w:t>
                            </w:r>
                            <w:r w:rsidR="0037417A">
                              <w:fldChar w:fldCharType="begin"/>
                            </w:r>
                            <w:r w:rsidR="0037417A">
                              <w:instrText xml:space="preserve"> SEQ Figura \* ARABIC </w:instrText>
                            </w:r>
                            <w:r w:rsidR="0037417A">
                              <w:fldChar w:fldCharType="separate"/>
                            </w:r>
                            <w:r w:rsidR="00E51193">
                              <w:rPr>
                                <w:noProof/>
                              </w:rPr>
                              <w:t>19</w:t>
                            </w:r>
                            <w:r w:rsidR="0037417A">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" stroked="f">
                <v:textbox style="mso-fit-shape-to-text:t" inset="0,0,0,0">
                  <w:txbxContent>
                    <w:p w14:paraId="708EA0D3" w14:textId="200A17B1" w:rsidR="00CF7E2C" w:rsidRPr="00506CA8" w:rsidRDefault="00CF7E2C" w:rsidP="0038011C">
                      <w:pPr>
                        <w:pStyle w:val="Legenda"/>
                        <w:rPr>
                          <w:rFonts w:eastAsia="Calibri" w:cs="Times New Roman"/>
                          <w:noProof/>
                        </w:rPr>
                      </w:pPr>
                      <w:bookmarkStart w:id="121" w:name="_Toc498157790"/>
                      <w:r>
                        <w:t xml:space="preserve">Figura </w:t>
                      </w:r>
                      <w:fldSimple w:instr=" SEQ Figura \* ARABIC ">
                        <w:r w:rsidR="00E51193">
                          <w:rPr>
                            <w:noProof/>
                          </w:rPr>
                          <w:t>19</w:t>
                        </w:r>
                      </w:fldSimple>
                      <w:r>
                        <w:t xml:space="preserve"> - Dashboard do Portainer Fonte: Próprio autor</w:t>
                      </w:r>
                      <w:bookmarkEnd w:id="121"/>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CF7E2C" w:rsidRPr="003B5F77" w:rsidRDefault="00CF7E2C" w:rsidP="0038011C">
                            <w:pPr>
                              <w:pStyle w:val="Legenda"/>
                              <w:rPr>
                                <w:rFonts w:eastAsia="Calibri" w:cs="Times New Roman"/>
                                <w:noProof/>
                              </w:rPr>
                            </w:pPr>
                            <w:bookmarkStart w:id="124" w:name="_Toc498157791"/>
                            <w:r>
                              <w:t xml:space="preserve">Figura </w:t>
                            </w:r>
                            <w:r w:rsidR="0037417A">
                              <w:fldChar w:fldCharType="begin"/>
                            </w:r>
                            <w:r w:rsidR="0037417A">
                              <w:instrText xml:space="preserve"> SEQ Figura \* ARABIC </w:instrText>
                            </w:r>
                            <w:r w:rsidR="0037417A">
                              <w:fldChar w:fldCharType="separate"/>
                            </w:r>
                            <w:r w:rsidR="00E51193">
                              <w:rPr>
                                <w:noProof/>
                              </w:rPr>
                              <w:t>20</w:t>
                            </w:r>
                            <w:r w:rsidR="0037417A">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" stroked="f">
                <v:textbox style="mso-fit-shape-to-text:t" inset="0,0,0,0">
                  <w:txbxContent>
                    <w:p w14:paraId="112D7B22" w14:textId="3E3BAFC0" w:rsidR="00CF7E2C" w:rsidRPr="003B5F77" w:rsidRDefault="00CF7E2C" w:rsidP="0038011C">
                      <w:pPr>
                        <w:pStyle w:val="Legenda"/>
                        <w:rPr>
                          <w:rFonts w:eastAsia="Calibri" w:cs="Times New Roman"/>
                          <w:noProof/>
                        </w:rPr>
                      </w:pPr>
                      <w:bookmarkStart w:id="123" w:name="_Toc498157791"/>
                      <w:r>
                        <w:t xml:space="preserve">Figura </w:t>
                      </w:r>
                      <w:fldSimple w:instr=" SEQ Figura \* ARABIC ">
                        <w:r w:rsidR="00E51193">
                          <w:rPr>
                            <w:noProof/>
                          </w:rPr>
                          <w:t>20</w:t>
                        </w:r>
                      </w:fldSimple>
                      <w:r>
                        <w:t xml:space="preserve"> - Dashboard de Imagens do</w:t>
                      </w:r>
                      <w:r w:rsidRPr="00F23DE4">
                        <w:t xml:space="preserve"> Portainer Fonte: Próprio autor</w:t>
                      </w:r>
                      <w:bookmarkEnd w:id="123"/>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CF7E2C" w:rsidRPr="00B26331" w:rsidRDefault="00CF7E2C" w:rsidP="0038011C">
                            <w:pPr>
                              <w:pStyle w:val="Legenda"/>
                              <w:rPr>
                                <w:rFonts w:eastAsia="Calibri" w:cs="Times New Roman"/>
                                <w:noProof/>
                              </w:rPr>
                            </w:pPr>
                            <w:bookmarkStart w:id="125" w:name="_Toc498157792"/>
                            <w:r>
                              <w:t xml:space="preserve">Figura </w:t>
                            </w:r>
                            <w:r w:rsidR="0037417A">
                              <w:fldChar w:fldCharType="begin"/>
                            </w:r>
                            <w:r w:rsidR="0037417A">
                              <w:instrText xml:space="preserve"> SEQ Figura \* ARABIC </w:instrText>
                            </w:r>
                            <w:r w:rsidR="0037417A">
                              <w:fldChar w:fldCharType="separate"/>
                            </w:r>
                            <w:r w:rsidR="00E51193">
                              <w:rPr>
                                <w:noProof/>
                              </w:rPr>
                              <w:t>21</w:t>
                            </w:r>
                            <w:r w:rsidR="0037417A">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" stroked="f">
                <v:textbox style="mso-fit-shape-to-text:t" inset="0,0,0,0">
                  <w:txbxContent>
                    <w:p w14:paraId="1F3C88D9" w14:textId="12D23969" w:rsidR="00CF7E2C" w:rsidRPr="00B26331" w:rsidRDefault="00CF7E2C" w:rsidP="0038011C">
                      <w:pPr>
                        <w:pStyle w:val="Legenda"/>
                        <w:rPr>
                          <w:rFonts w:eastAsia="Calibri" w:cs="Times New Roman"/>
                          <w:noProof/>
                        </w:rPr>
                      </w:pPr>
                      <w:bookmarkStart w:id="125" w:name="_Toc498157792"/>
                      <w:r>
                        <w:t xml:space="preserve">Figura </w:t>
                      </w:r>
                      <w:fldSimple w:instr=" SEQ Figura \* ARABIC ">
                        <w:r w:rsidR="00E51193">
                          <w:rPr>
                            <w:noProof/>
                          </w:rPr>
                          <w:t>21</w:t>
                        </w:r>
                      </w:fldSimple>
                      <w:r>
                        <w:t xml:space="preserve"> - Dashboard de</w:t>
                      </w:r>
                      <w:r w:rsidRPr="00E418DD">
                        <w:t xml:space="preserve"> </w:t>
                      </w:r>
                      <w:r>
                        <w:t xml:space="preserve">Volumes do </w:t>
                      </w:r>
                      <w:r w:rsidRPr="00E418DD">
                        <w:t>Portainer Fonte: Próprio autor</w:t>
                      </w:r>
                      <w:bookmarkEnd w:id="125"/>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CF7E2C" w:rsidRPr="004B3031" w:rsidRDefault="00CF7E2C" w:rsidP="002839D1">
                            <w:pPr>
                              <w:pStyle w:val="Legenda"/>
                              <w:rPr>
                                <w:rFonts w:eastAsia="Calibri" w:cs="Times New Roman"/>
                                <w:noProof/>
                              </w:rPr>
                            </w:pPr>
                            <w:bookmarkStart w:id="126" w:name="_Toc498157793"/>
                            <w:r>
                              <w:t xml:space="preserve">Figura </w:t>
                            </w:r>
                            <w:r w:rsidR="0037417A">
                              <w:fldChar w:fldCharType="begin"/>
                            </w:r>
                            <w:r w:rsidR="0037417A">
                              <w:instrText xml:space="preserve"> SEQ Figura \* ARABIC </w:instrText>
                            </w:r>
                            <w:r w:rsidR="0037417A">
                              <w:fldChar w:fldCharType="separate"/>
                            </w:r>
                            <w:r w:rsidR="00E51193">
                              <w:rPr>
                                <w:noProof/>
                              </w:rPr>
                              <w:t>22</w:t>
                            </w:r>
                            <w:r w:rsidR="0037417A">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" stroked="f">
                <v:textbox style="mso-fit-shape-to-text:t" inset="0,0,0,0">
                  <w:txbxContent>
                    <w:p w14:paraId="2D75D52C" w14:textId="25F130C3" w:rsidR="00CF7E2C" w:rsidRPr="004B3031" w:rsidRDefault="00CF7E2C" w:rsidP="002839D1">
                      <w:pPr>
                        <w:pStyle w:val="Legenda"/>
                        <w:rPr>
                          <w:rFonts w:eastAsia="Calibri" w:cs="Times New Roman"/>
                          <w:noProof/>
                        </w:rPr>
                      </w:pPr>
                      <w:bookmarkStart w:id="127" w:name="_Toc498157793"/>
                      <w:r>
                        <w:t xml:space="preserve">Figura </w:t>
                      </w:r>
                      <w:fldSimple w:instr=" SEQ Figura \* ARABIC ">
                        <w:r w:rsidR="00E51193">
                          <w:rPr>
                            <w:noProof/>
                          </w:rPr>
                          <w:t>22</w:t>
                        </w:r>
                      </w:fldSimple>
                      <w:r>
                        <w:t xml:space="preserve"> </w:t>
                      </w:r>
                      <w:r w:rsidRPr="008162B1">
                        <w:t>- Dashboard de Engine do Portainer Fonte: Próprio autor</w:t>
                      </w:r>
                      <w:bookmarkEnd w:id="127"/>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27" w:name="_Toc498128679"/>
      <w:r>
        <w:t>4.</w:t>
      </w:r>
      <w:r w:rsidR="00054960">
        <w:t>5</w:t>
      </w:r>
      <w:r>
        <w:t xml:space="preserve"> DOCKER SWARM</w:t>
      </w:r>
      <w:bookmarkEnd w:id="127"/>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0621B7" w:rsidRDefault="00814C46" w:rsidP="00814C46">
      <w:pPr>
        <w:ind w:left="708"/>
        <w:rPr>
          <w:lang w:eastAsia="x-none"/>
        </w:rPr>
      </w:pPr>
      <w:r w:rsidRPr="003729A4">
        <w:rPr>
          <w:lang w:val="en-US" w:eastAsia="x-none"/>
        </w:rPr>
        <w:t xml:space="preserve">      </w:t>
      </w:r>
      <w:proofErr w:type="spellStart"/>
      <w:r w:rsidRPr="000621B7">
        <w:rPr>
          <w:lang w:eastAsia="x-none"/>
        </w:rPr>
        <w:t>placement</w:t>
      </w:r>
      <w:proofErr w:type="spellEnd"/>
      <w:r w:rsidRPr="000621B7">
        <w:rPr>
          <w:lang w:eastAsia="x-none"/>
        </w:rPr>
        <w:t>:</w:t>
      </w:r>
    </w:p>
    <w:p w14:paraId="061E9CA4" w14:textId="77777777" w:rsidR="00814C46" w:rsidRPr="000621B7" w:rsidRDefault="00814C46" w:rsidP="00814C46">
      <w:pPr>
        <w:ind w:left="708"/>
        <w:rPr>
          <w:lang w:eastAsia="x-none"/>
        </w:rPr>
      </w:pPr>
      <w:r w:rsidRPr="000621B7">
        <w:rPr>
          <w:lang w:eastAsia="x-none"/>
        </w:rPr>
        <w:t xml:space="preserve">        </w:t>
      </w:r>
      <w:proofErr w:type="spellStart"/>
      <w:proofErr w:type="gramStart"/>
      <w:r w:rsidRPr="000621B7">
        <w:rPr>
          <w:lang w:eastAsia="x-none"/>
        </w:rPr>
        <w:t>constraints</w:t>
      </w:r>
      <w:proofErr w:type="spellEnd"/>
      <w:proofErr w:type="gramEnd"/>
      <w:r w:rsidRPr="000621B7">
        <w:rPr>
          <w:lang w:eastAsia="x-none"/>
        </w:rPr>
        <w:t>: [</w:t>
      </w:r>
      <w:proofErr w:type="spellStart"/>
      <w:r w:rsidRPr="000621B7">
        <w:rPr>
          <w:lang w:eastAsia="x-none"/>
        </w:rPr>
        <w:t>node.role</w:t>
      </w:r>
      <w:proofErr w:type="spellEnd"/>
      <w:r w:rsidRPr="000621B7">
        <w:rPr>
          <w:lang w:eastAsia="x-none"/>
        </w:rPr>
        <w:t xml:space="preserve"> == manager]</w:t>
      </w:r>
    </w:p>
    <w:p w14:paraId="5F6BE6FE" w14:textId="77777777" w:rsidR="00814C46" w:rsidRPr="000621B7" w:rsidRDefault="00814C46" w:rsidP="00814C46">
      <w:pPr>
        <w:ind w:left="708"/>
        <w:rPr>
          <w:lang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CF7E2C" w:rsidRPr="00756CE3" w:rsidRDefault="00CF7E2C" w:rsidP="007C3224">
                            <w:pPr>
                              <w:pStyle w:val="Legenda"/>
                              <w:rPr>
                                <w:noProof/>
                              </w:rPr>
                            </w:pPr>
                            <w:bookmarkStart w:id="128" w:name="_Toc498157794"/>
                            <w:r>
                              <w:t xml:space="preserve">Figura </w:t>
                            </w:r>
                            <w:r w:rsidR="0037417A">
                              <w:fldChar w:fldCharType="begin"/>
                            </w:r>
                            <w:r w:rsidR="0037417A">
                              <w:instrText xml:space="preserve"> SEQ Figura \* ARABIC </w:instrText>
                            </w:r>
                            <w:r w:rsidR="0037417A">
                              <w:fldChar w:fldCharType="separate"/>
                            </w:r>
                            <w:r w:rsidR="00E51193">
                              <w:rPr>
                                <w:noProof/>
                              </w:rPr>
                              <w:t>23</w:t>
                            </w:r>
                            <w:r w:rsidR="0037417A">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" stroked="f">
                <v:textbox style="mso-fit-shape-to-text:t" inset="0,0,0,0">
                  <w:txbxContent>
                    <w:p w14:paraId="55DA7123" w14:textId="30E8647C" w:rsidR="00CF7E2C" w:rsidRPr="00756CE3" w:rsidRDefault="00CF7E2C" w:rsidP="007C3224">
                      <w:pPr>
                        <w:pStyle w:val="Legenda"/>
                        <w:rPr>
                          <w:noProof/>
                        </w:rPr>
                      </w:pPr>
                      <w:bookmarkStart w:id="130" w:name="_Toc498157794"/>
                      <w:r>
                        <w:t xml:space="preserve">Figura </w:t>
                      </w:r>
                      <w:fldSimple w:instr=" SEQ Figura \* ARABIC ">
                        <w:r w:rsidR="00E51193">
                          <w:rPr>
                            <w:noProof/>
                          </w:rPr>
                          <w:t>23</w:t>
                        </w:r>
                      </w:fldSimple>
                      <w:r>
                        <w:t xml:space="preserve"> - </w:t>
                      </w:r>
                      <w:r w:rsidRPr="00C86126">
                        <w:t>Visualizer-arm Fonte</w:t>
                      </w:r>
                      <w:r>
                        <w:t>:</w:t>
                      </w:r>
                      <w:r w:rsidRPr="00C86126">
                        <w:t xml:space="preserve"> Pr</w:t>
                      </w:r>
                      <w:r>
                        <w:t>óprio autor</w:t>
                      </w:r>
                      <w:bookmarkEnd w:id="130"/>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r w:rsidRPr="002A3F79">
        <w:rPr>
          <w:lang w:val="en-US" w:eastAsia="x-none"/>
        </w:rPr>
        <w:t>nginx:alpine</w:t>
      </w:r>
      <w:proofErr w:type="spell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29" w:name="_Toc496802708"/>
      <w:bookmarkStart w:id="130" w:name="_Toc496802937"/>
      <w:bookmarkStart w:id="131" w:name="_Toc498128680"/>
      <w:bookmarkStart w:id="132" w:name="_Toc495785711"/>
      <w:r>
        <w:lastRenderedPageBreak/>
        <w:t xml:space="preserve">4.6 PLAY WITH </w:t>
      </w:r>
      <w:bookmarkEnd w:id="129"/>
      <w:bookmarkEnd w:id="130"/>
      <w:r>
        <w:t>DOCKER</w:t>
      </w:r>
      <w:bookmarkEnd w:id="131"/>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37417A">
        <w:fldChar w:fldCharType="begin"/>
      </w:r>
      <w:r w:rsidR="0037417A">
        <w:instrText xml:space="preserve"> HYP</w:instrText>
      </w:r>
      <w:r w:rsidR="0037417A">
        <w:instrText xml:space="preserve">ERLINK "http://labs.play-with-docker.com" </w:instrText>
      </w:r>
      <w:r w:rsidR="0037417A">
        <w:fldChar w:fldCharType="separate"/>
      </w:r>
      <w:r w:rsidR="00E60423" w:rsidRPr="00186F69">
        <w:rPr>
          <w:rStyle w:val="Hiperlink"/>
          <w:lang w:val="x-none" w:eastAsia="x-none"/>
        </w:rPr>
        <w:t>http://labs.play-with-docker.com</w:t>
      </w:r>
      <w:r w:rsidR="0037417A">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CF7E2C" w:rsidRPr="007C3224" w:rsidRDefault="00CF7E2C" w:rsidP="007C3224">
                            <w:pPr>
                              <w:pStyle w:val="Legenda"/>
                              <w:rPr>
                                <w:rFonts w:eastAsia="Calibri" w:cs="Times New Roman"/>
                                <w:noProof/>
                                <w:lang w:val="en-US"/>
                              </w:rPr>
                            </w:pPr>
                            <w:bookmarkStart w:id="133" w:name="_Toc498157795"/>
                            <w:proofErr w:type="spellStart"/>
                            <w:r w:rsidRPr="007C3224">
                              <w:rPr>
                                <w:lang w:val="en-US"/>
                              </w:rPr>
                              <w:t>Figura</w:t>
                            </w:r>
                            <w:proofErr w:type="spellEnd"/>
                            <w:r w:rsidRPr="007C3224">
                              <w:rPr>
                                <w:lang w:val="en-US"/>
                              </w:rPr>
                              <w:t xml:space="preserve">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" stroked="f">
                <v:textbox style="mso-fit-shape-to-text:t" inset="0,0,0,0">
                  <w:txbxContent>
                    <w:p w14:paraId="2B23C860" w14:textId="5E63B300" w:rsidR="00CF7E2C" w:rsidRPr="007C3224" w:rsidRDefault="00CF7E2C" w:rsidP="007C3224">
                      <w:pPr>
                        <w:pStyle w:val="Legenda"/>
                        <w:rPr>
                          <w:rFonts w:eastAsia="Calibri" w:cs="Times New Roman"/>
                          <w:noProof/>
                          <w:lang w:val="en-US"/>
                        </w:rPr>
                      </w:pPr>
                      <w:bookmarkStart w:id="136"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36"/>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37417A" w:rsidP="00897D4C">
      <w:pPr>
        <w:pStyle w:val="PargrafodaLista"/>
        <w:numPr>
          <w:ilvl w:val="0"/>
          <w:numId w:val="23"/>
        </w:numPr>
        <w:rPr>
          <w:color w:val="000000" w:themeColor="text1"/>
          <w:sz w:val="24"/>
        </w:rPr>
      </w:pPr>
      <w:hyperlink r:id="rId61"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2"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34" w:name="_Toc498157796"/>
                            <w:proofErr w:type="spellStart"/>
                            <w:r w:rsidRPr="007C3224">
                              <w:rPr>
                                <w:lang w:val="en-US"/>
                              </w:rPr>
                              <w:t>Figura</w:t>
                            </w:r>
                            <w:proofErr w:type="spellEnd"/>
                            <w:r w:rsidRPr="007C3224">
                              <w:rPr>
                                <w:lang w:val="en-US"/>
                              </w:rPr>
                              <w:t xml:space="preserve">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" stroked="f">
                <v:textbox style="mso-fit-shape-to-text:t" inset="0,0,0,0">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38"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38"/>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CF7E2C" w:rsidRPr="00780A29" w:rsidRDefault="00CF7E2C" w:rsidP="007C3224">
                            <w:pPr>
                              <w:pStyle w:val="Legenda"/>
                              <w:rPr>
                                <w:rFonts w:eastAsia="Calibri" w:cs="Times New Roman"/>
                                <w:noProof/>
                              </w:rPr>
                            </w:pPr>
                            <w:bookmarkStart w:id="135" w:name="_Toc498157797"/>
                            <w:r>
                              <w:t xml:space="preserve">Figura </w:t>
                            </w:r>
                            <w:r w:rsidR="0037417A">
                              <w:fldChar w:fldCharType="begin"/>
                            </w:r>
                            <w:r w:rsidR="0037417A">
                              <w:instrText xml:space="preserve"> SEQ Figura \* ARABIC </w:instrText>
                            </w:r>
                            <w:r w:rsidR="0037417A">
                              <w:fldChar w:fldCharType="separate"/>
                            </w:r>
                            <w:r w:rsidR="00E51193">
                              <w:rPr>
                                <w:noProof/>
                              </w:rPr>
                              <w:t>26</w:t>
                            </w:r>
                            <w:r w:rsidR="0037417A">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2ECFC3" id="_x0000_t202" coordsize="21600,21600" o:spt="202" path="m0,0l0,21600,21600,21600,21600,0xe">
                <v:stroke joinstyle="miter"/>
                <v:path gradientshapeok="t" o:connecttype="rect"/>
              </v:shapetype>
              <v:shape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CF7E2C" w:rsidRPr="00780A29" w:rsidRDefault="00CF7E2C" w:rsidP="007C3224">
                      <w:pPr>
                        <w:pStyle w:val="Legenda"/>
                        <w:rPr>
                          <w:rFonts w:eastAsia="Calibri" w:cs="Times New Roman"/>
                          <w:noProof/>
                        </w:rPr>
                      </w:pPr>
                      <w:bookmarkStart w:id="136" w:name="_Toc498157797"/>
                      <w:r>
                        <w:t xml:space="preserve">Figura </w:t>
                      </w:r>
                      <w:r w:rsidR="0037417A">
                        <w:fldChar w:fldCharType="begin"/>
                      </w:r>
                      <w:r w:rsidR="0037417A">
                        <w:instrText xml:space="preserve"> SEQ Figura \* ARABIC </w:instrText>
                      </w:r>
                      <w:r w:rsidR="0037417A">
                        <w:fldChar w:fldCharType="separate"/>
                      </w:r>
                      <w:r w:rsidR="00E51193">
                        <w:rPr>
                          <w:noProof/>
                        </w:rPr>
                        <w:t>26</w:t>
                      </w:r>
                      <w:r w:rsidR="0037417A">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36"/>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37" w:name="_Toc496802709"/>
      <w:bookmarkStart w:id="138" w:name="_Toc496802938"/>
    </w:p>
    <w:p w14:paraId="117F6FF2" w14:textId="7B0FD7B6" w:rsidR="000A0532" w:rsidRDefault="003F2FF6" w:rsidP="00A775DB">
      <w:pPr>
        <w:pStyle w:val="Ttulo21"/>
        <w:jc w:val="left"/>
      </w:pPr>
      <w:bookmarkStart w:id="139" w:name="_Toc498128681"/>
      <w:r>
        <w:t xml:space="preserve">4.7 </w:t>
      </w:r>
      <w:bookmarkEnd w:id="137"/>
      <w:bookmarkEnd w:id="138"/>
      <w:r>
        <w:t>COMUNIDADE E EMPRESARIAL</w:t>
      </w:r>
      <w:bookmarkEnd w:id="139"/>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CF7E2C" w:rsidRPr="002765C8" w:rsidRDefault="00CF7E2C" w:rsidP="00A739E9">
                            <w:pPr>
                              <w:pStyle w:val="Legenda"/>
                              <w:rPr>
                                <w:rFonts w:eastAsia="Calibri" w:cs="Times New Roman"/>
                                <w:noProof/>
                              </w:rPr>
                            </w:pPr>
                            <w:bookmarkStart w:id="140" w:name="_Toc498157798"/>
                            <w:r>
                              <w:t xml:space="preserve">Figura </w:t>
                            </w:r>
                            <w:r w:rsidR="0037417A">
                              <w:fldChar w:fldCharType="begin"/>
                            </w:r>
                            <w:r w:rsidR="0037417A">
                              <w:instrText xml:space="preserve"> SEQ Figura \* ARABIC </w:instrText>
                            </w:r>
                            <w:r w:rsidR="0037417A">
                              <w:fldChar w:fldCharType="separate"/>
                            </w:r>
                            <w:r w:rsidR="00E51193">
                              <w:rPr>
                                <w:noProof/>
                              </w:rPr>
                              <w:t>27</w:t>
                            </w:r>
                            <w:r w:rsidR="0037417A">
                              <w:rPr>
                                <w:noProof/>
                              </w:rPr>
                              <w:fldChar w:fldCharType="end"/>
                            </w:r>
                            <w:r>
                              <w:t xml:space="preserve"> - Comunidade do Docker no </w:t>
                            </w:r>
                            <w:proofErr w:type="spellStart"/>
                            <w:r>
                              <w:t>Telegram</w:t>
                            </w:r>
                            <w:proofErr w:type="spellEnd"/>
                            <w:r>
                              <w:t xml:space="preserve"> Fonte: https://t.me/dockerbr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" stroked="f">
                <v:textbox style="mso-fit-shape-to-text:t" inset="0,0,0,0">
                  <w:txbxContent>
                    <w:p w14:paraId="778E3AA1" w14:textId="2847F70D" w:rsidR="00CF7E2C" w:rsidRPr="002765C8" w:rsidRDefault="00CF7E2C" w:rsidP="00A739E9">
                      <w:pPr>
                        <w:pStyle w:val="Legenda"/>
                        <w:rPr>
                          <w:rFonts w:eastAsia="Calibri" w:cs="Times New Roman"/>
                          <w:noProof/>
                        </w:rPr>
                      </w:pPr>
                      <w:bookmarkStart w:id="145" w:name="_Toc498157798"/>
                      <w:r>
                        <w:t xml:space="preserve">Figura </w:t>
                      </w:r>
                      <w:fldSimple w:instr=" SEQ Figura \* ARABIC ">
                        <w:r w:rsidR="00E51193">
                          <w:rPr>
                            <w:noProof/>
                          </w:rPr>
                          <w:t>27</w:t>
                        </w:r>
                      </w:fldSimple>
                      <w:r>
                        <w:t xml:space="preserve"> - Comunidade do Docker no Telegram Fonte: https://t.me/dockerbr</w:t>
                      </w:r>
                      <w:bookmarkEnd w:id="145"/>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CF7E2C" w:rsidRPr="008277C3" w:rsidRDefault="00CF7E2C" w:rsidP="00A739E9">
                            <w:pPr>
                              <w:pStyle w:val="Legenda"/>
                              <w:rPr>
                                <w:rFonts w:eastAsia="Calibri" w:cs="Times New Roman"/>
                                <w:noProof/>
                              </w:rPr>
                            </w:pPr>
                            <w:bookmarkStart w:id="141" w:name="_Toc498157799"/>
                            <w:r>
                              <w:t xml:space="preserve">Figura </w:t>
                            </w:r>
                            <w:r w:rsidR="0037417A">
                              <w:fldChar w:fldCharType="begin"/>
                            </w:r>
                            <w:r w:rsidR="0037417A">
                              <w:instrText xml:space="preserve"> SEQ Figura \* ARABIC </w:instrText>
                            </w:r>
                            <w:r w:rsidR="0037417A">
                              <w:fldChar w:fldCharType="separate"/>
                            </w:r>
                            <w:r w:rsidR="00E51193">
                              <w:rPr>
                                <w:noProof/>
                              </w:rPr>
                              <w:t>28</w:t>
                            </w:r>
                            <w:r w:rsidR="0037417A">
                              <w:rPr>
                                <w:noProof/>
                              </w:rPr>
                              <w:fldChar w:fldCharType="end"/>
                            </w:r>
                            <w:r>
                              <w:t xml:space="preserve"> - Canal </w:t>
                            </w:r>
                            <w:proofErr w:type="spellStart"/>
                            <w:r>
                              <w:t>Annoucements</w:t>
                            </w:r>
                            <w:proofErr w:type="spellEnd"/>
                            <w:r>
                              <w:t xml:space="preserve"> do Slack Fonte: Próprio autor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" stroked="f">
                <v:textbox style="mso-fit-shape-to-text:t" inset="0,0,0,0">
                  <w:txbxContent>
                    <w:p w14:paraId="3AEC3739" w14:textId="6BDD64CB" w:rsidR="00CF7E2C" w:rsidRPr="008277C3" w:rsidRDefault="00CF7E2C" w:rsidP="00A739E9">
                      <w:pPr>
                        <w:pStyle w:val="Legenda"/>
                        <w:rPr>
                          <w:rFonts w:eastAsia="Calibri" w:cs="Times New Roman"/>
                          <w:noProof/>
                        </w:rPr>
                      </w:pPr>
                      <w:bookmarkStart w:id="147" w:name="_Toc498157799"/>
                      <w:r>
                        <w:t xml:space="preserve">Figura </w:t>
                      </w:r>
                      <w:fldSimple w:instr=" SEQ Figura \* ARABIC ">
                        <w:r w:rsidR="00E51193">
                          <w:rPr>
                            <w:noProof/>
                          </w:rPr>
                          <w:t>28</w:t>
                        </w:r>
                      </w:fldSimple>
                      <w:r>
                        <w:t xml:space="preserve"> - Canal Annoucements do Slack Fonte: Próprio autor</w:t>
                      </w:r>
                      <w:bookmarkEnd w:id="147"/>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CF7E2C" w:rsidRPr="00542020" w:rsidRDefault="00CF7E2C" w:rsidP="00A739E9">
                            <w:pPr>
                              <w:pStyle w:val="Legenda"/>
                              <w:rPr>
                                <w:rFonts w:eastAsia="Calibri" w:cs="Times New Roman"/>
                                <w:noProof/>
                              </w:rPr>
                            </w:pPr>
                            <w:bookmarkStart w:id="142" w:name="_Toc498157800"/>
                            <w:r>
                              <w:t xml:space="preserve">Figura </w:t>
                            </w:r>
                            <w:r w:rsidR="0037417A">
                              <w:fldChar w:fldCharType="begin"/>
                            </w:r>
                            <w:r w:rsidR="0037417A">
                              <w:instrText xml:space="preserve"> SEQ Figura \* ARABIC </w:instrText>
                            </w:r>
                            <w:r w:rsidR="0037417A">
                              <w:fldChar w:fldCharType="separate"/>
                            </w:r>
                            <w:r w:rsidR="00E51193">
                              <w:rPr>
                                <w:noProof/>
                              </w:rPr>
                              <w:t>29</w:t>
                            </w:r>
                            <w:r w:rsidR="0037417A">
                              <w:rPr>
                                <w:noProof/>
                              </w:rPr>
                              <w:fldChar w:fldCharType="end"/>
                            </w:r>
                            <w:r>
                              <w:t xml:space="preserve"> - Canal </w:t>
                            </w:r>
                            <w:proofErr w:type="spellStart"/>
                            <w:r>
                              <w:t>Random</w:t>
                            </w:r>
                            <w:proofErr w:type="spellEnd"/>
                            <w:r w:rsidRPr="00417155">
                              <w:t xml:space="preserve"> do Slack Fonte: Próprio autor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" stroked="f">
                <v:textbox style="mso-fit-shape-to-text:t" inset="0,0,0,0">
                  <w:txbxContent>
                    <w:p w14:paraId="1018F03D" w14:textId="2770ACFE" w:rsidR="00CF7E2C" w:rsidRPr="00542020" w:rsidRDefault="00CF7E2C" w:rsidP="00A739E9">
                      <w:pPr>
                        <w:pStyle w:val="Legenda"/>
                        <w:rPr>
                          <w:rFonts w:eastAsia="Calibri" w:cs="Times New Roman"/>
                          <w:noProof/>
                        </w:rPr>
                      </w:pPr>
                      <w:bookmarkStart w:id="149" w:name="_Toc498157800"/>
                      <w:r>
                        <w:t xml:space="preserve">Figura </w:t>
                      </w:r>
                      <w:fldSimple w:instr=" SEQ Figura \* ARABIC ">
                        <w:r w:rsidR="00E51193">
                          <w:rPr>
                            <w:noProof/>
                          </w:rPr>
                          <w:t>29</w:t>
                        </w:r>
                      </w:fldSimple>
                      <w:r>
                        <w:t xml:space="preserve"> - Canal Random</w:t>
                      </w:r>
                      <w:r w:rsidRPr="00417155">
                        <w:t xml:space="preserve"> do Slack Fonte: Próprio autor</w:t>
                      </w:r>
                      <w:bookmarkEnd w:id="149"/>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43" w:name="_Toc498128682"/>
      <w:r>
        <w:lastRenderedPageBreak/>
        <w:t>4.</w:t>
      </w:r>
      <w:r w:rsidR="00557417">
        <w:t>7</w:t>
      </w:r>
      <w:r>
        <w:t>.1 Empresarial</w:t>
      </w:r>
      <w:bookmarkEnd w:id="143"/>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44" w:name="_Toc496802710"/>
      <w:bookmarkStart w:id="145" w:name="_Toc496802939"/>
      <w:bookmarkStart w:id="146" w:name="_Toc498128683"/>
      <w:bookmarkEnd w:id="132"/>
      <w:r>
        <w:rPr>
          <w:lang w:val="pt-BR"/>
        </w:rPr>
        <w:lastRenderedPageBreak/>
        <w:t>5</w:t>
      </w:r>
      <w:r>
        <w:t xml:space="preserve"> BOAS PRÁTICAS DE CONSTRUÇÃO DA APLICAÇÃO (DOZE FATORES)</w:t>
      </w:r>
      <w:bookmarkEnd w:id="144"/>
      <w:bookmarkEnd w:id="145"/>
      <w:bookmarkEnd w:id="14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47" w:name="_Toc498128684"/>
      <w:r>
        <w:rPr>
          <w:rFonts w:ascii="Times" w:hAnsi="Times"/>
          <w:color w:val="000000"/>
        </w:rPr>
        <w:t xml:space="preserve">5.1 </w:t>
      </w:r>
      <w:r w:rsidRPr="002C1CF9">
        <w:t>OS DOZE FATORES</w:t>
      </w:r>
      <w:bookmarkEnd w:id="14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lastRenderedPageBreak/>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48" w:name="_Toc498128685"/>
      <w:bookmarkStart w:id="149" w:name="_Toc496802711"/>
      <w:bookmarkStart w:id="150" w:name="_Toc496802940"/>
      <w:r>
        <w:lastRenderedPageBreak/>
        <w:t>6 SOFTWARE</w:t>
      </w:r>
      <w:r>
        <w:rPr>
          <w:lang w:val="pt-BR"/>
        </w:rPr>
        <w:t>S</w:t>
      </w:r>
      <w:r>
        <w:t xml:space="preserve"> DE </w:t>
      </w:r>
      <w:r>
        <w:rPr>
          <w:lang w:val="pt-BR"/>
        </w:rPr>
        <w:t>ORQUESTRAÇÃO</w:t>
      </w:r>
      <w:bookmarkEnd w:id="148"/>
      <w:r w:rsidR="003E2021">
        <w:rPr>
          <w:lang w:val="pt-BR"/>
        </w:rPr>
        <w:t xml:space="preserve"> </w:t>
      </w:r>
      <w:bookmarkEnd w:id="149"/>
      <w:bookmarkEnd w:id="150"/>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151" w:name="_Toc498128686"/>
      <w:r>
        <w:lastRenderedPageBreak/>
        <w:t>ESTUDO DE CASO</w:t>
      </w:r>
      <w:bookmarkEnd w:id="151"/>
    </w:p>
    <w:p w14:paraId="2A6412DE" w14:textId="0EEDCAC2" w:rsidR="00137C08" w:rsidRPr="005B713A" w:rsidRDefault="0030115D" w:rsidP="00A775DB">
      <w:pPr>
        <w:pStyle w:val="Ttulo21"/>
        <w:jc w:val="left"/>
      </w:pPr>
      <w:bookmarkStart w:id="152" w:name="_Toc498128687"/>
      <w:r>
        <w:t xml:space="preserve">7.1 </w:t>
      </w:r>
      <w:r w:rsidRPr="005B713A">
        <w:t>OBJETIVO</w:t>
      </w:r>
      <w:bookmarkEnd w:id="15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153" w:name="_Toc498128688"/>
      <w:r>
        <w:t xml:space="preserve">7.2 </w:t>
      </w:r>
      <w:r w:rsidRPr="005B713A">
        <w:t>CENÁRIO ATUAL</w:t>
      </w:r>
      <w:bookmarkEnd w:id="153"/>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154" w:name="_Toc498128689"/>
      <w:r>
        <w:t xml:space="preserve">7.3 </w:t>
      </w:r>
      <w:r w:rsidRPr="005B713A">
        <w:t>DESCRIÇÃO DO PROJETO</w:t>
      </w:r>
      <w:bookmarkEnd w:id="154"/>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155" w:name="_Toc498128690"/>
      <w:r>
        <w:t xml:space="preserve">7.4 </w:t>
      </w:r>
      <w:r w:rsidRPr="005B713A">
        <w:t>ENVOLVIMENTO</w:t>
      </w:r>
      <w:bookmarkEnd w:id="15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156" w:name="_Toc498128691"/>
      <w:r>
        <w:t>7</w:t>
      </w:r>
      <w:r w:rsidR="00137C08" w:rsidRPr="005B713A">
        <w:t>.</w:t>
      </w:r>
      <w:r>
        <w:t>4.</w:t>
      </w:r>
      <w:r w:rsidR="00137C08" w:rsidRPr="005B713A">
        <w:t>1. Abrangência</w:t>
      </w:r>
      <w:bookmarkEnd w:id="15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157" w:name="_Toc498128692"/>
      <w:r>
        <w:t xml:space="preserve">7.5 </w:t>
      </w:r>
      <w:r w:rsidRPr="005B713A">
        <w:t>RESTRIÇÕES</w:t>
      </w:r>
      <w:bookmarkEnd w:id="15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158" w:name="_Toc498128693"/>
      <w:r>
        <w:t xml:space="preserve">7.6 </w:t>
      </w:r>
      <w:r w:rsidRPr="005B713A">
        <w:t>PROPOSTA DE SOLUÇÃO TECNOLÓGICA ESCOLHIDA</w:t>
      </w:r>
      <w:bookmarkEnd w:id="15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159" w:name="_Toc498128694"/>
      <w:r>
        <w:t xml:space="preserve">7.7 </w:t>
      </w:r>
      <w:r w:rsidR="0023335D" w:rsidRPr="005B713A">
        <w:t>TERMOS DE GLOSSÁRIO</w:t>
      </w:r>
      <w:bookmarkEnd w:id="159"/>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160" w:name="_Toc498128695"/>
      <w:r>
        <w:t xml:space="preserve">7.8 </w:t>
      </w:r>
      <w:r w:rsidR="0023335D" w:rsidRPr="005B713A">
        <w:t xml:space="preserve">DIAGRAMA DE </w:t>
      </w:r>
      <w:r w:rsidR="0023335D">
        <w:t>ATIVIDADES</w:t>
      </w:r>
      <w:bookmarkEnd w:id="160"/>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CF7E2C" w:rsidRPr="006A5469" w:rsidRDefault="00CF7E2C" w:rsidP="00F93024">
                            <w:pPr>
                              <w:pStyle w:val="Legenda"/>
                              <w:rPr>
                                <w:rFonts w:eastAsia="Calibri" w:cs="Times New Roman"/>
                              </w:rPr>
                            </w:pPr>
                            <w:bookmarkStart w:id="161" w:name="_Toc498157801"/>
                            <w:r>
                              <w:t xml:space="preserve">Figura </w:t>
                            </w:r>
                            <w:r w:rsidR="0037417A">
                              <w:fldChar w:fldCharType="begin"/>
                            </w:r>
                            <w:r w:rsidR="0037417A">
                              <w:instrText xml:space="preserve"> SEQ Figura \* ARABIC </w:instrText>
                            </w:r>
                            <w:r w:rsidR="0037417A">
                              <w:fldChar w:fldCharType="separate"/>
                            </w:r>
                            <w:r w:rsidR="00E51193">
                              <w:rPr>
                                <w:noProof/>
                              </w:rPr>
                              <w:t>30</w:t>
                            </w:r>
                            <w:r w:rsidR="0037417A">
                              <w:rPr>
                                <w:noProof/>
                              </w:rPr>
                              <w:fldChar w:fldCharType="end"/>
                            </w:r>
                            <w:r>
                              <w:t xml:space="preserve"> - Diagrama de Atividades do Estudo de Caso Fonte: </w:t>
                            </w:r>
                            <w:r w:rsidRPr="00927CCA">
                              <w:t>https://www.lucidchart.com/documents/edit/714340a7-522c-4681-9605-41ae5d58fc02#</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" stroked="f">
                <v:textbox style="mso-fit-shape-to-text:t" inset="0,0,0,0">
                  <w:txbxContent>
                    <w:p w14:paraId="5EE36EC3" w14:textId="28A95FD2" w:rsidR="00CF7E2C" w:rsidRPr="006A5469" w:rsidRDefault="00CF7E2C" w:rsidP="00F93024">
                      <w:pPr>
                        <w:pStyle w:val="Legenda"/>
                        <w:rPr>
                          <w:rFonts w:eastAsia="Calibri" w:cs="Times New Roman"/>
                        </w:rPr>
                      </w:pPr>
                      <w:bookmarkStart w:id="169" w:name="_Toc498157801"/>
                      <w:r>
                        <w:t xml:space="preserve">Figura </w:t>
                      </w:r>
                      <w:fldSimple w:instr=" SEQ Figura \* ARABIC ">
                        <w:r w:rsidR="00E51193">
                          <w:rPr>
                            <w:noProof/>
                          </w:rPr>
                          <w:t>30</w:t>
                        </w:r>
                      </w:fldSimple>
                      <w:r>
                        <w:t xml:space="preserve"> - Diagrama de Atividades do Estudo de Caso Fonte: </w:t>
                      </w:r>
                      <w:r w:rsidRPr="00927CCA">
                        <w:t>https://www.lucidchart.com/documents/edit/714340a7-522c-4681-9605-41ae5d58fc02#</w:t>
                      </w:r>
                      <w:bookmarkEnd w:id="169"/>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162" w:name="_Toc498128696"/>
      <w:r>
        <w:t xml:space="preserve">7.9 </w:t>
      </w:r>
      <w:r w:rsidRPr="005B713A">
        <w:t>REGRAS DE NEGÓCIO</w:t>
      </w:r>
      <w:bookmarkEnd w:id="162"/>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lastRenderedPageBreak/>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163" w:name="_Toc498128697"/>
      <w:r>
        <w:t xml:space="preserve">7.10 </w:t>
      </w:r>
      <w:r w:rsidRPr="005B713A">
        <w:t>REQUISITOS NÃO FUNCIONAIS</w:t>
      </w:r>
      <w:bookmarkEnd w:id="163"/>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164" w:name="_Toc498128698"/>
      <w:r>
        <w:t xml:space="preserve">7.11 </w:t>
      </w:r>
      <w:r w:rsidRPr="005B713A">
        <w:t>INTERFACE VISUAL</w:t>
      </w:r>
      <w:bookmarkEnd w:id="164"/>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CF7E2C" w:rsidRPr="00283144" w:rsidRDefault="00CF7E2C" w:rsidP="004D4FC8">
                            <w:pPr>
                              <w:pStyle w:val="Legenda"/>
                              <w:rPr>
                                <w:rFonts w:eastAsia="Calibri" w:cs="Times New Roman"/>
                                <w:b/>
                                <w:noProof/>
                              </w:rPr>
                            </w:pPr>
                            <w:bookmarkStart w:id="165" w:name="_Toc498157802"/>
                            <w:r>
                              <w:t xml:space="preserve">Figura </w:t>
                            </w:r>
                            <w:r w:rsidR="0037417A">
                              <w:fldChar w:fldCharType="begin"/>
                            </w:r>
                            <w:r w:rsidR="0037417A">
                              <w:instrText xml:space="preserve"> SEQ Figura \* ARABIC </w:instrText>
                            </w:r>
                            <w:r w:rsidR="0037417A">
                              <w:fldChar w:fldCharType="separate"/>
                            </w:r>
                            <w:r w:rsidR="00E51193">
                              <w:rPr>
                                <w:noProof/>
                              </w:rPr>
                              <w:t>31</w:t>
                            </w:r>
                            <w:r w:rsidR="0037417A">
                              <w:rPr>
                                <w:noProof/>
                              </w:rPr>
                              <w:fldChar w:fldCharType="end"/>
                            </w:r>
                            <w:r>
                              <w:t xml:space="preserve"> - </w:t>
                            </w:r>
                            <w:proofErr w:type="spellStart"/>
                            <w:r>
                              <w:t>Dashboard</w:t>
                            </w:r>
                            <w:proofErr w:type="spellEnd"/>
                            <w:r>
                              <w:t xml:space="preserve"> Principal do Estudo de Caso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" stroked="f">
                <v:textbox style="mso-fit-shape-to-text:t" inset="0,0,0,0">
                  <w:txbxContent>
                    <w:p w14:paraId="49DE82D0" w14:textId="04CDC313" w:rsidR="00CF7E2C" w:rsidRPr="00283144" w:rsidRDefault="00CF7E2C" w:rsidP="004D4FC8">
                      <w:pPr>
                        <w:pStyle w:val="Legenda"/>
                        <w:rPr>
                          <w:rFonts w:eastAsia="Calibri" w:cs="Times New Roman"/>
                          <w:b/>
                          <w:noProof/>
                        </w:rPr>
                      </w:pPr>
                      <w:bookmarkStart w:id="174" w:name="_Toc498157802"/>
                      <w:r>
                        <w:t xml:space="preserve">Figura </w:t>
                      </w:r>
                      <w:fldSimple w:instr=" SEQ Figura \* ARABIC ">
                        <w:r w:rsidR="00E51193">
                          <w:rPr>
                            <w:noProof/>
                          </w:rPr>
                          <w:t>31</w:t>
                        </w:r>
                      </w:fldSimple>
                      <w:r>
                        <w:t xml:space="preserve"> - Dashboard Principal do Estudo de Caso Fonte: Próprio autor</w:t>
                      </w:r>
                      <w:bookmarkEnd w:id="17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CF7E2C" w:rsidRPr="00A12C61" w:rsidRDefault="00CF7E2C" w:rsidP="007755A7">
                            <w:pPr>
                              <w:pStyle w:val="Legenda"/>
                              <w:rPr>
                                <w:rFonts w:eastAsia="Calibri" w:cs="Times New Roman"/>
                                <w:noProof/>
                              </w:rPr>
                            </w:pPr>
                            <w:bookmarkStart w:id="166" w:name="_Toc498157803"/>
                            <w:r>
                              <w:t xml:space="preserve">Figura </w:t>
                            </w:r>
                            <w:r w:rsidR="0037417A">
                              <w:fldChar w:fldCharType="begin"/>
                            </w:r>
                            <w:r w:rsidR="0037417A">
                              <w:instrText xml:space="preserve"> SEQ Figura \* ARABIC </w:instrText>
                            </w:r>
                            <w:r w:rsidR="0037417A">
                              <w:fldChar w:fldCharType="separate"/>
                            </w:r>
                            <w:r w:rsidR="00E51193">
                              <w:rPr>
                                <w:noProof/>
                              </w:rPr>
                              <w:t>32</w:t>
                            </w:r>
                            <w:r w:rsidR="0037417A">
                              <w:rPr>
                                <w:noProof/>
                              </w:rPr>
                              <w:fldChar w:fldCharType="end"/>
                            </w:r>
                            <w:r>
                              <w:t xml:space="preserve"> - </w:t>
                            </w:r>
                            <w:proofErr w:type="spellStart"/>
                            <w:r>
                              <w:t>Dashboard</w:t>
                            </w:r>
                            <w:proofErr w:type="spellEnd"/>
                            <w:r>
                              <w:t xml:space="preserve"> de Produtos do Estudo de Caso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" stroked="f">
                <v:textbox style="mso-fit-shape-to-text:t" inset="0,0,0,0">
                  <w:txbxContent>
                    <w:p w14:paraId="1D785041" w14:textId="64C163D3" w:rsidR="00CF7E2C" w:rsidRPr="00A12C61" w:rsidRDefault="00CF7E2C" w:rsidP="007755A7">
                      <w:pPr>
                        <w:pStyle w:val="Legenda"/>
                        <w:rPr>
                          <w:rFonts w:eastAsia="Calibri" w:cs="Times New Roman"/>
                          <w:noProof/>
                        </w:rPr>
                      </w:pPr>
                      <w:bookmarkStart w:id="176" w:name="_Toc498157803"/>
                      <w:r>
                        <w:t xml:space="preserve">Figura </w:t>
                      </w:r>
                      <w:fldSimple w:instr=" SEQ Figura \* ARABIC ">
                        <w:r w:rsidR="00E51193">
                          <w:rPr>
                            <w:noProof/>
                          </w:rPr>
                          <w:t>32</w:t>
                        </w:r>
                      </w:fldSimple>
                      <w:r>
                        <w:t xml:space="preserve"> - Dashboard de Produtos do Estudo de Caso Fonte: Próprio autor</w:t>
                      </w:r>
                      <w:bookmarkEnd w:id="176"/>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CF7E2C" w:rsidRPr="00546A37" w:rsidRDefault="00CF7E2C" w:rsidP="00267E7E">
                            <w:pPr>
                              <w:pStyle w:val="Legenda"/>
                              <w:rPr>
                                <w:rFonts w:eastAsia="Calibri" w:cs="Times New Roman"/>
                                <w:noProof/>
                              </w:rPr>
                            </w:pPr>
                            <w:bookmarkStart w:id="167" w:name="_Toc498157804"/>
                            <w:r>
                              <w:t xml:space="preserve">Figura </w:t>
                            </w:r>
                            <w:r w:rsidR="0037417A">
                              <w:fldChar w:fldCharType="begin"/>
                            </w:r>
                            <w:r w:rsidR="0037417A">
                              <w:instrText xml:space="preserve"> SEQ Figura \* ARABIC </w:instrText>
                            </w:r>
                            <w:r w:rsidR="0037417A">
                              <w:fldChar w:fldCharType="separate"/>
                            </w:r>
                            <w:r w:rsidR="00E51193">
                              <w:rPr>
                                <w:noProof/>
                              </w:rPr>
                              <w:t>33</w:t>
                            </w:r>
                            <w:r w:rsidR="0037417A">
                              <w:rPr>
                                <w:noProof/>
                              </w:rPr>
                              <w:fldChar w:fldCharType="end"/>
                            </w:r>
                            <w:r>
                              <w:t xml:space="preserve"> - </w:t>
                            </w:r>
                            <w:proofErr w:type="spellStart"/>
                            <w:r>
                              <w:t>Dashboard</w:t>
                            </w:r>
                            <w:proofErr w:type="spellEnd"/>
                            <w:r>
                              <w:t xml:space="preserve"> de Tags do Estudo de Caso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" stroked="f">
                <v:textbox style="mso-fit-shape-to-text:t" inset="0,0,0,0">
                  <w:txbxContent>
                    <w:p w14:paraId="40353A26" w14:textId="6A1F9122" w:rsidR="00CF7E2C" w:rsidRPr="00546A37" w:rsidRDefault="00CF7E2C" w:rsidP="00267E7E">
                      <w:pPr>
                        <w:pStyle w:val="Legenda"/>
                        <w:rPr>
                          <w:rFonts w:eastAsia="Calibri" w:cs="Times New Roman"/>
                          <w:noProof/>
                        </w:rPr>
                      </w:pPr>
                      <w:bookmarkStart w:id="178" w:name="_Toc498157804"/>
                      <w:r>
                        <w:t xml:space="preserve">Figura </w:t>
                      </w:r>
                      <w:fldSimple w:instr=" SEQ Figura \* ARABIC ">
                        <w:r w:rsidR="00E51193">
                          <w:rPr>
                            <w:noProof/>
                          </w:rPr>
                          <w:t>33</w:t>
                        </w:r>
                      </w:fldSimple>
                      <w:r>
                        <w:t xml:space="preserve"> - Dashboard de Tags do Estudo de Caso Fonte: Próprio autor</w:t>
                      </w:r>
                      <w:bookmarkEnd w:id="178"/>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CF7E2C" w:rsidRPr="00DA5435" w:rsidRDefault="00CF7E2C" w:rsidP="00267E7E">
                            <w:pPr>
                              <w:pStyle w:val="Legenda"/>
                              <w:rPr>
                                <w:rFonts w:eastAsia="Calibri" w:cs="Times New Roman"/>
                                <w:noProof/>
                              </w:rPr>
                            </w:pPr>
                            <w:bookmarkStart w:id="168" w:name="_Toc498157805"/>
                            <w:r>
                              <w:t xml:space="preserve">Figura </w:t>
                            </w:r>
                            <w:r w:rsidR="0037417A">
                              <w:fldChar w:fldCharType="begin"/>
                            </w:r>
                            <w:r w:rsidR="0037417A">
                              <w:instrText xml:space="preserve"> SEQ Figura \* ARABIC </w:instrText>
                            </w:r>
                            <w:r w:rsidR="0037417A">
                              <w:fldChar w:fldCharType="separate"/>
                            </w:r>
                            <w:r w:rsidR="00E51193">
                              <w:rPr>
                                <w:noProof/>
                              </w:rPr>
                              <w:t>34</w:t>
                            </w:r>
                            <w:r w:rsidR="0037417A">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" stroked="f">
                <v:textbox style="mso-fit-shape-to-text:t" inset="0,0,0,0">
                  <w:txbxContent>
                    <w:p w14:paraId="28FD01D9" w14:textId="580FAC60" w:rsidR="00CF7E2C" w:rsidRPr="00DA5435" w:rsidRDefault="00CF7E2C" w:rsidP="00267E7E">
                      <w:pPr>
                        <w:pStyle w:val="Legenda"/>
                        <w:rPr>
                          <w:rFonts w:eastAsia="Calibri" w:cs="Times New Roman"/>
                          <w:noProof/>
                        </w:rPr>
                      </w:pPr>
                      <w:bookmarkStart w:id="180" w:name="_Toc498157805"/>
                      <w:r>
                        <w:t xml:space="preserve">Figura </w:t>
                      </w:r>
                      <w:fldSimple w:instr=" SEQ Figura \* ARABIC ">
                        <w:r w:rsidR="00E51193">
                          <w:rPr>
                            <w:noProof/>
                          </w:rPr>
                          <w:t>34</w:t>
                        </w:r>
                      </w:fldSimple>
                      <w:r>
                        <w:t xml:space="preserve"> - Dashboard de White List do Estudo de Caso Fonte: Próprio autor</w:t>
                      </w:r>
                      <w:bookmarkEnd w:id="180"/>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CF7E2C" w:rsidRPr="00A84A64" w:rsidRDefault="00CF7E2C" w:rsidP="00E71E73">
                            <w:pPr>
                              <w:pStyle w:val="Legenda"/>
                              <w:rPr>
                                <w:rFonts w:eastAsia="Calibri" w:cs="Times New Roman"/>
                                <w:noProof/>
                              </w:rPr>
                            </w:pPr>
                            <w:bookmarkStart w:id="169" w:name="_Toc498157806"/>
                            <w:r>
                              <w:t xml:space="preserve">Figura </w:t>
                            </w:r>
                            <w:r w:rsidR="0037417A">
                              <w:fldChar w:fldCharType="begin"/>
                            </w:r>
                            <w:r w:rsidR="0037417A">
                              <w:instrText xml:space="preserve"> SEQ Figura \* ARABIC </w:instrText>
                            </w:r>
                            <w:r w:rsidR="0037417A">
                              <w:fldChar w:fldCharType="separate"/>
                            </w:r>
                            <w:r w:rsidR="00E51193">
                              <w:rPr>
                                <w:noProof/>
                              </w:rPr>
                              <w:t>35</w:t>
                            </w:r>
                            <w:r w:rsidR="0037417A">
                              <w:rPr>
                                <w:noProof/>
                              </w:rPr>
                              <w:fldChar w:fldCharType="end"/>
                            </w:r>
                            <w:r>
                              <w:t xml:space="preserve"> - </w:t>
                            </w:r>
                            <w:proofErr w:type="spellStart"/>
                            <w:r>
                              <w:t>Dashboard</w:t>
                            </w:r>
                            <w:proofErr w:type="spellEnd"/>
                            <w:r>
                              <w:t xml:space="preserve"> de Usuários do Estudo de Caso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" stroked="f">
                <v:textbox style="mso-fit-shape-to-text:t" inset="0,0,0,0">
                  <w:txbxContent>
                    <w:p w14:paraId="58A5F3EC" w14:textId="6C54D5B5" w:rsidR="00CF7E2C" w:rsidRPr="00A84A64" w:rsidRDefault="00CF7E2C" w:rsidP="00E71E73">
                      <w:pPr>
                        <w:pStyle w:val="Legenda"/>
                        <w:rPr>
                          <w:rFonts w:eastAsia="Calibri" w:cs="Times New Roman"/>
                          <w:noProof/>
                        </w:rPr>
                      </w:pPr>
                      <w:bookmarkStart w:id="182" w:name="_Toc498157806"/>
                      <w:r>
                        <w:t xml:space="preserve">Figura </w:t>
                      </w:r>
                      <w:fldSimple w:instr=" SEQ Figura \* ARABIC ">
                        <w:r w:rsidR="00E51193">
                          <w:rPr>
                            <w:noProof/>
                          </w:rPr>
                          <w:t>35</w:t>
                        </w:r>
                      </w:fldSimple>
                      <w:r>
                        <w:t xml:space="preserve"> - Dashboard de Usuários do Estudo de Caso Fonte: Próprio autor</w:t>
                      </w:r>
                      <w:bookmarkEnd w:id="182"/>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CF7E2C" w:rsidRPr="00E92977" w:rsidRDefault="00CF7E2C" w:rsidP="00D018FA">
                            <w:pPr>
                              <w:pStyle w:val="Legenda"/>
                              <w:rPr>
                                <w:rFonts w:eastAsia="Calibri" w:cs="Times New Roman"/>
                                <w:noProof/>
                              </w:rPr>
                            </w:pPr>
                            <w:bookmarkStart w:id="170" w:name="_Toc498157807"/>
                            <w:r>
                              <w:t xml:space="preserve">Figura </w:t>
                            </w:r>
                            <w:r w:rsidR="0037417A">
                              <w:fldChar w:fldCharType="begin"/>
                            </w:r>
                            <w:r w:rsidR="0037417A">
                              <w:instrText xml:space="preserve"> SEQ Figura \* ARABIC </w:instrText>
                            </w:r>
                            <w:r w:rsidR="0037417A">
                              <w:fldChar w:fldCharType="separate"/>
                            </w:r>
                            <w:r w:rsidR="00E51193">
                              <w:rPr>
                                <w:noProof/>
                              </w:rPr>
                              <w:t>36</w:t>
                            </w:r>
                            <w:r w:rsidR="0037417A">
                              <w:rPr>
                                <w:noProof/>
                              </w:rPr>
                              <w:fldChar w:fldCharType="end"/>
                            </w:r>
                            <w:r>
                              <w:t xml:space="preserve"> - </w:t>
                            </w:r>
                            <w:proofErr w:type="spellStart"/>
                            <w:r>
                              <w:t>Dashboard</w:t>
                            </w:r>
                            <w:proofErr w:type="spellEnd"/>
                            <w:r>
                              <w:t xml:space="preserve"> de Resultado de Busca do Estudo de Caso Fonte: Próprio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" stroked="f">
                <v:textbox style="mso-fit-shape-to-text:t" inset="0,0,0,0">
                  <w:txbxContent>
                    <w:p w14:paraId="3BA991C3" w14:textId="0D97841B" w:rsidR="00CF7E2C" w:rsidRPr="00E92977" w:rsidRDefault="00CF7E2C" w:rsidP="00D018FA">
                      <w:pPr>
                        <w:pStyle w:val="Legenda"/>
                        <w:rPr>
                          <w:rFonts w:eastAsia="Calibri" w:cs="Times New Roman"/>
                          <w:noProof/>
                        </w:rPr>
                      </w:pPr>
                      <w:bookmarkStart w:id="184" w:name="_Toc498157807"/>
                      <w:r>
                        <w:t xml:space="preserve">Figura </w:t>
                      </w:r>
                      <w:fldSimple w:instr=" SEQ Figura \* ARABIC ">
                        <w:r w:rsidR="00E51193">
                          <w:rPr>
                            <w:noProof/>
                          </w:rPr>
                          <w:t>36</w:t>
                        </w:r>
                      </w:fldSimple>
                      <w:r>
                        <w:t xml:space="preserve"> - Dashboard de Resultado de Busca do Estudo de Caso Fonte: Próprio autor</w:t>
                      </w:r>
                      <w:bookmarkEnd w:id="18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CF7E2C" w:rsidRPr="004B4040" w:rsidRDefault="00CF7E2C" w:rsidP="00D018FA">
                            <w:pPr>
                              <w:pStyle w:val="Legenda"/>
                              <w:rPr>
                                <w:rFonts w:eastAsia="Calibri" w:cs="Times New Roman"/>
                                <w:noProof/>
                              </w:rPr>
                            </w:pPr>
                            <w:bookmarkStart w:id="171" w:name="_Toc498157808"/>
                            <w:r>
                              <w:t xml:space="preserve">Figura </w:t>
                            </w:r>
                            <w:r w:rsidR="0037417A">
                              <w:fldChar w:fldCharType="begin"/>
                            </w:r>
                            <w:r w:rsidR="0037417A">
                              <w:instrText xml:space="preserve"> SEQ Figura \* ARABIC </w:instrText>
                            </w:r>
                            <w:r w:rsidR="0037417A">
                              <w:fldChar w:fldCharType="separate"/>
                            </w:r>
                            <w:r w:rsidR="00E51193">
                              <w:rPr>
                                <w:noProof/>
                              </w:rPr>
                              <w:t>37</w:t>
                            </w:r>
                            <w:r w:rsidR="0037417A">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" stroked="f">
                <v:textbox style="mso-fit-shape-to-text:t" inset="0,0,0,0">
                  <w:txbxContent>
                    <w:p w14:paraId="1A4D3A2E" w14:textId="08B3C353" w:rsidR="00CF7E2C" w:rsidRPr="004B4040" w:rsidRDefault="00CF7E2C" w:rsidP="00D018FA">
                      <w:pPr>
                        <w:pStyle w:val="Legenda"/>
                        <w:rPr>
                          <w:rFonts w:eastAsia="Calibri" w:cs="Times New Roman"/>
                          <w:noProof/>
                        </w:rPr>
                      </w:pPr>
                      <w:bookmarkStart w:id="186" w:name="_Toc498157808"/>
                      <w:r>
                        <w:t xml:space="preserve">Figura </w:t>
                      </w:r>
                      <w:fldSimple w:instr=" SEQ Figura \* ARABIC ">
                        <w:r w:rsidR="00E51193">
                          <w:rPr>
                            <w:noProof/>
                          </w:rPr>
                          <w:t>37</w:t>
                        </w:r>
                      </w:fldSimple>
                      <w:r>
                        <w:t xml:space="preserve"> - Dashboard de Filas do Sidekiq do Estudo de Caso Fonte: Próprio autor</w:t>
                      </w:r>
                      <w:bookmarkEnd w:id="186"/>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CF7E2C" w:rsidRPr="00853764" w:rsidRDefault="00CF7E2C" w:rsidP="00D018FA">
                            <w:pPr>
                              <w:pStyle w:val="Legenda"/>
                              <w:rPr>
                                <w:rFonts w:eastAsia="Calibri" w:cs="Times New Roman"/>
                                <w:noProof/>
                              </w:rPr>
                            </w:pPr>
                            <w:bookmarkStart w:id="172" w:name="_Toc498157809"/>
                            <w:r>
                              <w:t xml:space="preserve">Figura </w:t>
                            </w:r>
                            <w:r w:rsidR="0037417A">
                              <w:fldChar w:fldCharType="begin"/>
                            </w:r>
                            <w:r w:rsidR="0037417A">
                              <w:instrText xml:space="preserve"> SEQ Figura \* ARABIC </w:instrText>
                            </w:r>
                            <w:r w:rsidR="0037417A">
                              <w:fldChar w:fldCharType="separate"/>
                            </w:r>
                            <w:r w:rsidR="00E51193">
                              <w:rPr>
                                <w:noProof/>
                              </w:rPr>
                              <w:t>38</w:t>
                            </w:r>
                            <w:r w:rsidR="0037417A">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" stroked="f">
                <v:textbox style="mso-fit-shape-to-text:t" inset="0,0,0,0">
                  <w:txbxContent>
                    <w:p w14:paraId="17EAA160" w14:textId="7358ED83" w:rsidR="00CF7E2C" w:rsidRPr="00853764" w:rsidRDefault="00CF7E2C" w:rsidP="00D018FA">
                      <w:pPr>
                        <w:pStyle w:val="Legenda"/>
                        <w:rPr>
                          <w:rFonts w:eastAsia="Calibri" w:cs="Times New Roman"/>
                          <w:noProof/>
                        </w:rPr>
                      </w:pPr>
                      <w:bookmarkStart w:id="188" w:name="_Toc498157809"/>
                      <w:r>
                        <w:t xml:space="preserve">Figura </w:t>
                      </w:r>
                      <w:fldSimple w:instr=" SEQ Figura \* ARABIC ">
                        <w:r w:rsidR="00E51193">
                          <w:rPr>
                            <w:noProof/>
                          </w:rPr>
                          <w:t>38</w:t>
                        </w:r>
                      </w:fldSimple>
                      <w:r>
                        <w:t xml:space="preserve"> - Dashboard de Histórico de busca do Sidekiq do Estudo de Caso Fonte: Próprio autor</w:t>
                      </w:r>
                      <w:bookmarkEnd w:id="188"/>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173" w:name="_Toc496802714"/>
      <w:bookmarkStart w:id="174" w:name="_Toc496802943"/>
      <w:bookmarkStart w:id="175" w:name="_Toc498128699"/>
      <w:r>
        <w:lastRenderedPageBreak/>
        <w:t>8 INFRAESTRUTURA</w:t>
      </w:r>
      <w:bookmarkEnd w:id="173"/>
      <w:bookmarkEnd w:id="174"/>
      <w:bookmarkEnd w:id="175"/>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176" w:name="_Toc498128700"/>
      <w:r>
        <w:lastRenderedPageBreak/>
        <w:t>9</w:t>
      </w:r>
      <w:r w:rsidRPr="00F643F2">
        <w:t xml:space="preserve"> </w:t>
      </w:r>
      <w:r>
        <w:t>CONCLUSÃO</w:t>
      </w:r>
      <w:bookmarkEnd w:id="176"/>
    </w:p>
    <w:p w14:paraId="4A5EEFD7" w14:textId="77777777" w:rsidR="001502E0" w:rsidRDefault="001502E0">
      <w:pPr>
        <w:rPr>
          <w:b/>
        </w:rPr>
      </w:pPr>
      <w:r>
        <w:rPr>
          <w:b/>
        </w:rPr>
        <w:br w:type="page"/>
      </w:r>
    </w:p>
    <w:p w14:paraId="49540AC2" w14:textId="4BA0BD36" w:rsidR="005E4CE9" w:rsidRDefault="00070AA9" w:rsidP="005C0E4C">
      <w:pPr>
        <w:pStyle w:val="Ttulo11"/>
      </w:pPr>
      <w:bookmarkStart w:id="177" w:name="_Toc498128701"/>
      <w:r>
        <w:lastRenderedPageBreak/>
        <w:t>10</w:t>
      </w:r>
      <w:r w:rsidRPr="009D4E07">
        <w:t xml:space="preserve"> </w:t>
      </w:r>
      <w:r>
        <w:t>MELHORIAS FUTURAS</w:t>
      </w:r>
      <w:bookmarkEnd w:id="177"/>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178" w:name="_Toc496802715"/>
      <w:bookmarkStart w:id="179" w:name="_Toc496802944"/>
      <w:bookmarkStart w:id="180" w:name="_Toc498128702"/>
      <w:r>
        <w:lastRenderedPageBreak/>
        <w:t>11 REFERÊNCIAS</w:t>
      </w:r>
      <w:bookmarkEnd w:id="178"/>
      <w:bookmarkEnd w:id="179"/>
      <w:bookmarkEnd w:id="180"/>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181" w:name="_Toc496802716"/>
      <w:bookmarkStart w:id="182" w:name="_Toc496802945"/>
      <w:bookmarkStart w:id="183" w:name="_Toc498128703"/>
      <w:r>
        <w:lastRenderedPageBreak/>
        <w:t>12 ANEXOS</w:t>
      </w:r>
      <w:bookmarkEnd w:id="181"/>
      <w:bookmarkEnd w:id="182"/>
      <w:bookmarkEnd w:id="183"/>
    </w:p>
    <w:p w14:paraId="610A7845" w14:textId="2FE41F1A" w:rsidR="009C7518" w:rsidRDefault="00C254AC" w:rsidP="00763C82">
      <w:pPr>
        <w:pStyle w:val="Ttulo21"/>
      </w:pPr>
      <w:bookmarkStart w:id="184" w:name="_Toc498128704"/>
      <w:r>
        <w:t xml:space="preserve">Anexo </w:t>
      </w:r>
      <w:r w:rsidR="00CB499E">
        <w:t>1</w:t>
      </w:r>
      <w:r w:rsidR="00607FED">
        <w:t>2</w:t>
      </w:r>
      <w:r w:rsidR="00CB499E">
        <w:t>.</w:t>
      </w:r>
      <w:r>
        <w:t>1 – Dockerfile</w:t>
      </w:r>
      <w:r w:rsidR="00DD156D">
        <w:t xml:space="preserve"> - </w:t>
      </w:r>
      <w:r w:rsidR="00DD156D" w:rsidRPr="000B5349">
        <w:rPr>
          <w:lang w:val="pt-BR"/>
        </w:rPr>
        <w:t>X6</w:t>
      </w:r>
      <w:bookmarkEnd w:id="184"/>
      <w:r w:rsidR="00634C23">
        <w:rPr>
          <w:lang w:val="pt-BR"/>
        </w:rPr>
        <w:t>4</w:t>
      </w:r>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185"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bookmarkEnd w:id="185"/>
      <w:r w:rsidR="006574F5">
        <w:t>4</w:t>
      </w:r>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785F81" w:rsidRDefault="005B1CAB" w:rsidP="005B1CAB">
      <w:pPr>
        <w:rPr>
          <w:lang w:val="en-US"/>
        </w:rPr>
      </w:pPr>
      <w:r w:rsidRPr="005B1CAB">
        <w:rPr>
          <w:lang w:val="en-US"/>
        </w:rPr>
        <w:t xml:space="preserve">      </w:t>
      </w:r>
      <w:r w:rsidRPr="00785F81">
        <w:rPr>
          <w:lang w:val="en-US"/>
        </w:rPr>
        <w:t>REDIS_SIDEKIQ_URL: redis://redis:6379/0</w:t>
      </w:r>
    </w:p>
    <w:p w14:paraId="4DBA9D47" w14:textId="77777777" w:rsidR="005B1CAB" w:rsidRPr="005B1CAB" w:rsidRDefault="005B1CAB" w:rsidP="005B1CAB">
      <w:pPr>
        <w:rPr>
          <w:lang w:val="en-US"/>
        </w:rPr>
      </w:pPr>
      <w:r w:rsidRPr="00785F81">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186"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186"/>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187" w:name="_Toc498128707"/>
      <w:r>
        <w:lastRenderedPageBreak/>
        <w:t xml:space="preserve">Anexo </w:t>
      </w:r>
      <w:r w:rsidR="001D3F2C">
        <w:t>1</w:t>
      </w:r>
      <w:r w:rsidR="00774A4B">
        <w:t>2</w:t>
      </w:r>
      <w:r w:rsidR="001D3F2C">
        <w:t>.</w:t>
      </w:r>
      <w:r>
        <w:t>4 – Docker-compose versão 2 - ARM</w:t>
      </w:r>
      <w:bookmarkEnd w:id="187"/>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188"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188"/>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proofErr w:type="spellStart"/>
      <w:r w:rsidRPr="00603167">
        <w:rPr>
          <w:lang w:val="en-US"/>
        </w:rPr>
        <w:t>viz</w:t>
      </w:r>
      <w:proofErr w:type="spellEnd"/>
      <w:r w:rsidRPr="00603167">
        <w:rPr>
          <w:lang w:val="en-US"/>
        </w:rPr>
        <w:t>:</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rsidSect="00E51193">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CB26C" w14:textId="77777777" w:rsidR="0037417A" w:rsidRDefault="0037417A">
      <w:r>
        <w:separator/>
      </w:r>
    </w:p>
  </w:endnote>
  <w:endnote w:type="continuationSeparator" w:id="0">
    <w:p w14:paraId="70ECDE1E" w14:textId="77777777" w:rsidR="0037417A" w:rsidRDefault="0037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CF7E2C" w:rsidRDefault="00CF7E2C">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0315E" w14:textId="77777777" w:rsidR="0037417A" w:rsidRDefault="0037417A">
      <w:r>
        <w:separator/>
      </w:r>
    </w:p>
  </w:footnote>
  <w:footnote w:type="continuationSeparator" w:id="0">
    <w:p w14:paraId="499CDBF5" w14:textId="77777777" w:rsidR="0037417A" w:rsidRDefault="0037417A">
      <w:r>
        <w:continuationSeparator/>
      </w:r>
    </w:p>
  </w:footnote>
  <w:footnote w:id="1">
    <w:p w14:paraId="3A477492" w14:textId="1066DE99" w:rsidR="00E51193" w:rsidRPr="001E03D1" w:rsidRDefault="00E51193">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E51193" w:rsidRPr="0000038E" w:rsidRDefault="00E51193">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E51193" w:rsidRPr="0087606B" w:rsidRDefault="00E51193">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E51193" w:rsidRPr="00393659" w:rsidRDefault="00E51193">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E51193" w:rsidRPr="006A3FDD" w:rsidRDefault="00E51193"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E51193" w:rsidRPr="00DA3E43" w:rsidRDefault="00E51193"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E51193" w:rsidRPr="000D189A" w:rsidRDefault="00E51193">
      <w:pPr>
        <w:pStyle w:val="Textodenotaderodap"/>
        <w:rPr>
          <w:lang w:val="pt-BR"/>
        </w:rPr>
      </w:pPr>
      <w:r>
        <w:rPr>
          <w:rStyle w:val="Refdenotaderodap"/>
        </w:rPr>
        <w:t>4</w:t>
      </w:r>
      <w:r>
        <w:t xml:space="preserve"> </w:t>
      </w:r>
      <w:r w:rsidRPr="00D45B60">
        <w:t>https://www.docker.com/docker-mac</w:t>
      </w:r>
    </w:p>
  </w:footnote>
  <w:footnote w:id="8">
    <w:p w14:paraId="5CA069F3" w14:textId="5653D603" w:rsidR="00E51193" w:rsidRPr="00C02FD1" w:rsidRDefault="00E51193">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E51193" w:rsidRPr="00C26A46" w:rsidRDefault="00E51193">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E51193" w:rsidRPr="00914B75" w:rsidRDefault="00E51193"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E51193" w:rsidRPr="00393659" w:rsidRDefault="00E51193"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E51193" w:rsidRPr="007E3C42" w:rsidRDefault="00E51193">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E51193" w:rsidRPr="009C6043" w:rsidRDefault="00E51193">
      <w:pPr>
        <w:pStyle w:val="Textodenotaderodap"/>
      </w:pPr>
      <w:r>
        <w:rPr>
          <w:rStyle w:val="Refdenotaderodap"/>
        </w:rPr>
        <w:t>11</w:t>
      </w:r>
      <w:r>
        <w:t xml:space="preserve"> </w:t>
      </w:r>
      <w:r w:rsidRPr="009C6043">
        <w:t>https://en.wikipedia.org/wiki/Software_versioning</w:t>
      </w:r>
    </w:p>
  </w:footnote>
  <w:footnote w:id="14">
    <w:p w14:paraId="368EAC1B" w14:textId="7AE6DC34" w:rsidR="00E51193" w:rsidRPr="00E82F68" w:rsidRDefault="00E51193">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E51193" w:rsidRPr="00393659" w:rsidRDefault="00E51193"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E51193" w:rsidRPr="00E17EB0" w:rsidRDefault="00E51193">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CF7E2C" w:rsidRPr="0035521A" w:rsidRDefault="00CF7E2C">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CF7E2C" w:rsidRPr="00E00B58" w:rsidRDefault="00CF7E2C"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CF7E2C" w:rsidRPr="0089783B" w:rsidRDefault="00CF7E2C"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CF7E2C" w:rsidRPr="00A85B21" w:rsidRDefault="00CF7E2C">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CF7E2C" w:rsidRPr="00A85B21" w:rsidRDefault="00CF7E2C">
      <w:pPr>
        <w:pStyle w:val="Textodenotaderodap"/>
        <w:rPr>
          <w:lang w:val="pt-BR"/>
        </w:rPr>
      </w:pPr>
      <w:r>
        <w:rPr>
          <w:rStyle w:val="Refdenotaderodap"/>
        </w:rPr>
        <w:t>8</w:t>
      </w:r>
      <w:r>
        <w:t xml:space="preserve"> </w:t>
      </w:r>
      <w:r w:rsidRPr="00CD494D">
        <w:t>https://github.com/docker/labs</w:t>
      </w:r>
    </w:p>
  </w:footnote>
  <w:footnote w:id="22">
    <w:p w14:paraId="2E8C9102" w14:textId="3AE68BBA" w:rsidR="00CF7E2C" w:rsidRPr="00C5548C" w:rsidRDefault="00CF7E2C">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CF7E2C" w:rsidRPr="000A56CA" w:rsidRDefault="00CF7E2C">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CF7E2C" w:rsidRPr="00A739E9" w:rsidRDefault="00CF7E2C">
      <w:pPr>
        <w:pStyle w:val="Textodenotaderodap"/>
        <w:rPr>
          <w:lang w:val="en-US"/>
        </w:rPr>
      </w:pPr>
      <w:r>
        <w:rPr>
          <w:rStyle w:val="Refdenotaderodap"/>
        </w:rPr>
        <w:t>2</w:t>
      </w:r>
      <w:r>
        <w:t xml:space="preserve"> </w:t>
      </w:r>
      <w:r w:rsidRPr="00215105">
        <w:t>https://2017.dockercon.com/</w:t>
      </w:r>
    </w:p>
  </w:footnote>
  <w:footnote w:id="25">
    <w:p w14:paraId="5FFAEBF7" w14:textId="7142B977" w:rsidR="00CF7E2C" w:rsidRPr="00323B34" w:rsidRDefault="00CF7E2C">
      <w:pPr>
        <w:pStyle w:val="Textodenotaderodap"/>
      </w:pPr>
      <w:r>
        <w:rPr>
          <w:rStyle w:val="Refdenotaderodap"/>
        </w:rPr>
        <w:footnoteRef/>
      </w:r>
      <w:r>
        <w:t xml:space="preserve"> </w:t>
      </w:r>
      <w:r w:rsidRPr="00323B34">
        <w:t>https://store.docker.com/</w:t>
      </w:r>
    </w:p>
  </w:footnote>
  <w:footnote w:id="26">
    <w:p w14:paraId="5CD883D9" w14:textId="3BE22D7D" w:rsidR="00CF7E2C" w:rsidRPr="00AD5E99" w:rsidRDefault="00CF7E2C">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CF7E2C" w:rsidRPr="00664F08" w:rsidRDefault="00CF7E2C">
      <w:pPr>
        <w:pStyle w:val="Textodenotaderodap"/>
        <w:rPr>
          <w:lang w:val="en-US"/>
        </w:rPr>
      </w:pPr>
      <w:r>
        <w:rPr>
          <w:rStyle w:val="Refdenotaderodap"/>
        </w:rPr>
        <w:footnoteRef/>
      </w:r>
      <w:r>
        <w:t xml:space="preserve"> </w:t>
      </w:r>
      <w:r w:rsidRPr="00534075">
        <w:t>https://www.docker.com/ibm</w:t>
      </w:r>
    </w:p>
  </w:footnote>
  <w:footnote w:id="28">
    <w:p w14:paraId="28577B71" w14:textId="2FDE7C6F" w:rsidR="00CF7E2C" w:rsidRPr="004875E2" w:rsidRDefault="00CF7E2C">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CF7E2C" w:rsidRPr="0072040E" w:rsidRDefault="00CF7E2C"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CF7E2C" w:rsidRPr="0072040E" w:rsidRDefault="00CF7E2C">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CF7E2C" w:rsidRPr="0072040E" w:rsidRDefault="00CF7E2C"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CF7E2C" w:rsidRDefault="00CF7E2C">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57D20"/>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17A"/>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39C9"/>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5DE"/>
    <w:rsid w:val="006A1B29"/>
    <w:rsid w:val="006A30DA"/>
    <w:rsid w:val="006A3FDD"/>
    <w:rsid w:val="006A5E1E"/>
    <w:rsid w:val="006A6E72"/>
    <w:rsid w:val="006B0270"/>
    <w:rsid w:val="006B0573"/>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0B83"/>
    <w:rsid w:val="00911701"/>
    <w:rsid w:val="00911816"/>
    <w:rsid w:val="00911E8C"/>
    <w:rsid w:val="00913062"/>
    <w:rsid w:val="00913416"/>
    <w:rsid w:val="009148A9"/>
    <w:rsid w:val="00914B75"/>
    <w:rsid w:val="00914F24"/>
    <w:rsid w:val="00915C13"/>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052"/>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B2661"/>
    <w:rsid w:val="00BC0CFC"/>
    <w:rsid w:val="00BC1CF7"/>
    <w:rsid w:val="00BC355D"/>
    <w:rsid w:val="00BC45AA"/>
    <w:rsid w:val="00BC4B7F"/>
    <w:rsid w:val="00BC5171"/>
    <w:rsid w:val="00BC5E9F"/>
    <w:rsid w:val="00BC6076"/>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7D4B"/>
    <w:rsid w:val="00CF7E2C"/>
    <w:rsid w:val="00D00633"/>
    <w:rsid w:val="00D00D22"/>
    <w:rsid w:val="00D00EBC"/>
    <w:rsid w:val="00D018FA"/>
    <w:rsid w:val="00D02156"/>
    <w:rsid w:val="00D04052"/>
    <w:rsid w:val="00D049F4"/>
    <w:rsid w:val="00D04A58"/>
    <w:rsid w:val="00D04B2F"/>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0416"/>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microsoft.com/office/2011/relationships/people" Target="peop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FF0D1-B1ED-7444-AE16-3EFC3A783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80</Pages>
  <Words>14554</Words>
  <Characters>78595</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2903</cp:revision>
  <cp:lastPrinted>2017-11-16T22:57:00Z</cp:lastPrinted>
  <dcterms:created xsi:type="dcterms:W3CDTF">2016-06-27T13:03:00Z</dcterms:created>
  <dcterms:modified xsi:type="dcterms:W3CDTF">2017-11-23T23:45:00Z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