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AAD837" w14:textId="6DD382BD" w:rsidR="00165C94" w:rsidDel="00B51B2B" w:rsidRDefault="00165C94" w:rsidP="00165C94">
      <w:pPr>
        <w:rPr>
          <w:del w:id="0" w:author="Thiago Cruz" w:date="2017-11-08T00:15:00Z"/>
          <w:rFonts w:eastAsia="Times New Roman"/>
        </w:rPr>
      </w:pPr>
      <w:bookmarkStart w:id="1" w:name="_GoBack"/>
      <w:bookmarkEnd w:id="1"/>
      <w:del w:id="2" w:author="Thiago Cruz" w:date="2017-11-08T00:15:00Z">
        <w:r w:rsidDel="00682C64">
          <w:rPr>
            <w:rFonts w:ascii="Arial" w:eastAsia="Times New Roman" w:hAnsi="Arial" w:cs="Arial"/>
            <w:color w:val="AAAAAA"/>
            <w:sz w:val="18"/>
            <w:szCs w:val="18"/>
            <w:shd w:val="clear" w:color="auto" w:fill="302D36"/>
          </w:rPr>
          <w:delText> </w:delText>
        </w:r>
        <w:r w:rsidDel="00682C64">
          <w:rPr>
            <w:rStyle w:val="dado"/>
            <w:rFonts w:ascii="Arial" w:hAnsi="Arial" w:cs="Arial"/>
            <w:b/>
            <w:bCs/>
            <w:color w:val="DDDDDD"/>
            <w:sz w:val="18"/>
            <w:szCs w:val="18"/>
            <w:bdr w:val="none" w:sz="0" w:space="0" w:color="auto" w:frame="1"/>
            <w:shd w:val="clear" w:color="auto" w:fill="302D36"/>
          </w:rPr>
          <w:delText>Mirella Mansur</w:delText>
        </w:r>
      </w:del>
    </w:p>
    <w:p w14:paraId="34660D6D" w14:textId="7AACF483" w:rsidR="009C7518" w:rsidRDefault="00165C94" w:rsidP="00165C94">
      <w:pPr>
        <w:jc w:val="center"/>
        <w:rPr>
          <w:b/>
          <w:sz w:val="32"/>
          <w:szCs w:val="32"/>
        </w:rPr>
      </w:pPr>
      <w:del w:id="3" w:author="Thiago Cruz" w:date="2017-11-08T00:15:00Z">
        <w:r w:rsidDel="00B51B2B">
          <w:rPr>
            <w:b/>
            <w:sz w:val="32"/>
            <w:szCs w:val="32"/>
          </w:rPr>
          <w:delText xml:space="preserve"> </w:delText>
        </w:r>
      </w:del>
      <w:r w:rsidR="00C254AC">
        <w:rPr>
          <w:b/>
          <w:sz w:val="32"/>
          <w:szCs w:val="32"/>
        </w:rPr>
        <w:t>UNIVERSIDADE VEIGA DE ALMEIDA – UVA</w:t>
      </w:r>
    </w:p>
    <w:p w14:paraId="4A1DE60A" w14:textId="77777777" w:rsidR="009C7518" w:rsidRDefault="009C7518">
      <w:pPr>
        <w:jc w:val="center"/>
        <w:rPr>
          <w:b/>
          <w:sz w:val="32"/>
          <w:szCs w:val="32"/>
        </w:rPr>
      </w:pPr>
    </w:p>
    <w:p w14:paraId="780EE67F" w14:textId="77777777" w:rsidR="009C7518" w:rsidRDefault="00C254AC">
      <w:pPr>
        <w:jc w:val="center"/>
        <w:rPr>
          <w:sz w:val="32"/>
        </w:rPr>
      </w:pPr>
      <w:r>
        <w:rPr>
          <w:b/>
          <w:sz w:val="32"/>
          <w:szCs w:val="32"/>
        </w:rPr>
        <w:t>BACHARELADO EM CIÊNCIA DA COMPUTAÇÃO</w:t>
      </w:r>
      <w:r>
        <w:t xml:space="preserve"> </w:t>
      </w:r>
    </w:p>
    <w:p w14:paraId="6EAD804F" w14:textId="77777777" w:rsidR="009C7518" w:rsidRDefault="009C7518">
      <w:pPr>
        <w:jc w:val="center"/>
      </w:pPr>
    </w:p>
    <w:p w14:paraId="11203F61" w14:textId="77777777" w:rsidR="009C7518" w:rsidRDefault="009C7518">
      <w:pPr>
        <w:jc w:val="center"/>
      </w:pPr>
    </w:p>
    <w:p w14:paraId="1D2C1647" w14:textId="77777777" w:rsidR="009C7518" w:rsidRDefault="009C7518">
      <w:pPr>
        <w:jc w:val="center"/>
      </w:pPr>
    </w:p>
    <w:p w14:paraId="3F5F5173" w14:textId="77777777" w:rsidR="009C7518" w:rsidRDefault="009C7518">
      <w:pPr>
        <w:jc w:val="center"/>
        <w:rPr>
          <w:b/>
        </w:rPr>
      </w:pPr>
    </w:p>
    <w:p w14:paraId="46C47055" w14:textId="77777777" w:rsidR="009C7518" w:rsidRDefault="009C7518">
      <w:pPr>
        <w:jc w:val="center"/>
      </w:pPr>
    </w:p>
    <w:p w14:paraId="7916589F" w14:textId="77777777" w:rsidR="009C7518" w:rsidRDefault="009C7518">
      <w:pPr>
        <w:jc w:val="center"/>
      </w:pPr>
    </w:p>
    <w:p w14:paraId="6952D39B" w14:textId="77777777" w:rsidR="009C7518" w:rsidRDefault="009C7518">
      <w:pPr>
        <w:jc w:val="center"/>
      </w:pPr>
    </w:p>
    <w:p w14:paraId="298CC74A" w14:textId="77777777" w:rsidR="009C7518" w:rsidRDefault="009C7518">
      <w:pPr>
        <w:jc w:val="center"/>
      </w:pPr>
    </w:p>
    <w:p w14:paraId="18C61D87" w14:textId="77777777" w:rsidR="009C7518" w:rsidRDefault="00C254AC">
      <w:pPr>
        <w:jc w:val="center"/>
      </w:pPr>
      <w:r>
        <w:rPr>
          <w:b/>
          <w:sz w:val="32"/>
          <w:szCs w:val="28"/>
        </w:rPr>
        <w:t>DOCKER: UM CANIVETE SUÍÇO</w:t>
      </w:r>
    </w:p>
    <w:p w14:paraId="03678E00" w14:textId="77777777" w:rsidR="009C7518" w:rsidRDefault="009C7518">
      <w:pPr>
        <w:jc w:val="center"/>
      </w:pPr>
    </w:p>
    <w:p w14:paraId="36BF5431" w14:textId="77777777" w:rsidR="009C7518" w:rsidRDefault="009C7518">
      <w:pPr>
        <w:jc w:val="center"/>
      </w:pPr>
    </w:p>
    <w:p w14:paraId="650DAC7F" w14:textId="77777777" w:rsidR="009C7518" w:rsidRDefault="009C7518">
      <w:pPr>
        <w:jc w:val="center"/>
      </w:pPr>
    </w:p>
    <w:p w14:paraId="589F7607" w14:textId="77777777" w:rsidR="009C7518" w:rsidRDefault="00C254AC">
      <w:pPr>
        <w:jc w:val="center"/>
        <w:rPr>
          <w:b/>
          <w:sz w:val="28"/>
          <w:szCs w:val="28"/>
        </w:rPr>
      </w:pPr>
      <w:r>
        <w:rPr>
          <w:b/>
          <w:sz w:val="28"/>
          <w:szCs w:val="28"/>
        </w:rPr>
        <w:t>Thiago Soares da Cruz</w:t>
      </w:r>
    </w:p>
    <w:p w14:paraId="787FC7FA" w14:textId="77777777" w:rsidR="009C7518" w:rsidRDefault="009C7518">
      <w:pPr>
        <w:jc w:val="center"/>
      </w:pPr>
    </w:p>
    <w:p w14:paraId="5927AF11" w14:textId="77777777" w:rsidR="009C7518" w:rsidRDefault="009C7518">
      <w:pPr>
        <w:jc w:val="center"/>
      </w:pPr>
    </w:p>
    <w:p w14:paraId="6273F2B8" w14:textId="77777777" w:rsidR="009C7518" w:rsidRDefault="009C7518">
      <w:pPr>
        <w:jc w:val="center"/>
      </w:pPr>
    </w:p>
    <w:p w14:paraId="15336AFE" w14:textId="77777777" w:rsidR="009C7518" w:rsidRDefault="009C7518">
      <w:pPr>
        <w:jc w:val="center"/>
      </w:pPr>
    </w:p>
    <w:p w14:paraId="709C4632" w14:textId="77777777" w:rsidR="009C7518" w:rsidRDefault="009C7518">
      <w:pPr>
        <w:jc w:val="center"/>
      </w:pPr>
    </w:p>
    <w:p w14:paraId="363DE7A6" w14:textId="77777777" w:rsidR="009C7518" w:rsidRDefault="009C7518">
      <w:pPr>
        <w:jc w:val="center"/>
      </w:pPr>
    </w:p>
    <w:p w14:paraId="7FEC8BF7" w14:textId="77777777" w:rsidR="009C7518" w:rsidRDefault="009C7518">
      <w:pPr>
        <w:jc w:val="center"/>
      </w:pPr>
    </w:p>
    <w:p w14:paraId="30C27991" w14:textId="77777777" w:rsidR="009C7518" w:rsidRDefault="009C7518">
      <w:pPr>
        <w:jc w:val="center"/>
      </w:pPr>
    </w:p>
    <w:p w14:paraId="2FBE8CD0" w14:textId="77777777" w:rsidR="009C7518" w:rsidRDefault="009C7518">
      <w:pPr>
        <w:jc w:val="center"/>
      </w:pPr>
    </w:p>
    <w:p w14:paraId="3C2CD8EF" w14:textId="77777777" w:rsidR="009C7518" w:rsidRDefault="009C7518">
      <w:pPr>
        <w:jc w:val="center"/>
      </w:pPr>
    </w:p>
    <w:p w14:paraId="1F8B2CB5" w14:textId="77777777" w:rsidR="009C7518" w:rsidRDefault="009C7518">
      <w:pPr>
        <w:jc w:val="center"/>
      </w:pPr>
    </w:p>
    <w:p w14:paraId="393ED41A" w14:textId="77777777" w:rsidR="009C7518" w:rsidRDefault="00C254AC">
      <w:pPr>
        <w:jc w:val="center"/>
        <w:rPr>
          <w:b/>
        </w:rPr>
      </w:pPr>
      <w:r>
        <w:rPr>
          <w:b/>
        </w:rPr>
        <w:t>RIO DE JANEIRO</w:t>
      </w:r>
    </w:p>
    <w:p w14:paraId="3A5BB3B3" w14:textId="77777777" w:rsidR="009C7518" w:rsidRDefault="009C7518">
      <w:pPr>
        <w:jc w:val="center"/>
      </w:pPr>
    </w:p>
    <w:p w14:paraId="6B09B417" w14:textId="77777777" w:rsidR="009C7518" w:rsidRDefault="00C254AC">
      <w:pPr>
        <w:jc w:val="center"/>
      </w:pPr>
      <w:r>
        <w:rPr>
          <w:b/>
        </w:rPr>
        <w:t>2017</w:t>
      </w:r>
      <w:r>
        <w:br w:type="page"/>
      </w:r>
    </w:p>
    <w:p w14:paraId="6E4EBCEE" w14:textId="77777777" w:rsidR="009C7518" w:rsidRDefault="00C254AC">
      <w:pPr>
        <w:jc w:val="center"/>
        <w:rPr>
          <w:b/>
          <w:sz w:val="32"/>
          <w:szCs w:val="32"/>
        </w:rPr>
      </w:pPr>
      <w:r>
        <w:rPr>
          <w:b/>
          <w:sz w:val="32"/>
          <w:szCs w:val="32"/>
        </w:rPr>
        <w:lastRenderedPageBreak/>
        <w:t>UNIVERSIDADE VEIGA DE ALMEIDA - UVA</w:t>
      </w:r>
    </w:p>
    <w:p w14:paraId="5DB2E9ED" w14:textId="77777777" w:rsidR="009C7518" w:rsidRDefault="009C7518">
      <w:pPr>
        <w:jc w:val="center"/>
      </w:pPr>
    </w:p>
    <w:p w14:paraId="33C4FF7E" w14:textId="77777777" w:rsidR="009C7518" w:rsidRDefault="009C7518">
      <w:pPr>
        <w:jc w:val="center"/>
        <w:rPr>
          <w:szCs w:val="28"/>
        </w:rPr>
      </w:pPr>
    </w:p>
    <w:p w14:paraId="278A48CF" w14:textId="77777777" w:rsidR="009C7518" w:rsidRDefault="009C7518">
      <w:pPr>
        <w:jc w:val="center"/>
        <w:rPr>
          <w:szCs w:val="28"/>
        </w:rPr>
      </w:pPr>
    </w:p>
    <w:p w14:paraId="7F180456" w14:textId="77777777" w:rsidR="009C7518" w:rsidRDefault="009C7518">
      <w:pPr>
        <w:jc w:val="center"/>
        <w:rPr>
          <w:szCs w:val="28"/>
        </w:rPr>
      </w:pPr>
    </w:p>
    <w:p w14:paraId="576B60F6" w14:textId="77777777" w:rsidR="009C7518" w:rsidRDefault="009C7518">
      <w:pPr>
        <w:jc w:val="center"/>
        <w:rPr>
          <w:szCs w:val="28"/>
        </w:rPr>
      </w:pPr>
    </w:p>
    <w:p w14:paraId="4D7391D0" w14:textId="77777777" w:rsidR="009C7518" w:rsidRDefault="00C254AC">
      <w:pPr>
        <w:jc w:val="center"/>
        <w:rPr>
          <w:b/>
        </w:rPr>
      </w:pPr>
      <w:r>
        <w:rPr>
          <w:b/>
          <w:sz w:val="28"/>
          <w:szCs w:val="28"/>
        </w:rPr>
        <w:t>THIAGO SOARES DA CRUZ</w:t>
      </w:r>
    </w:p>
    <w:p w14:paraId="65ADA73C" w14:textId="77777777" w:rsidR="009C7518" w:rsidRDefault="009C7518">
      <w:pPr>
        <w:jc w:val="center"/>
      </w:pPr>
    </w:p>
    <w:p w14:paraId="51F59E5C" w14:textId="77777777" w:rsidR="009C7518" w:rsidRDefault="00C254AC">
      <w:pPr>
        <w:ind w:left="4536"/>
        <w:rPr>
          <w:b/>
          <w:sz w:val="20"/>
          <w:szCs w:val="20"/>
        </w:rPr>
      </w:pPr>
      <w:r>
        <w:rPr>
          <w:sz w:val="20"/>
          <w:szCs w:val="20"/>
        </w:rPr>
        <w:t>Monografia apresentada ao curso de Ciência da Computação da Universidade Veiga de Almeida, como requisito parcial para obtenção do título de Bacharel em Ciência da Computação.</w:t>
      </w:r>
    </w:p>
    <w:p w14:paraId="56C90909" w14:textId="77777777" w:rsidR="009C7518" w:rsidRDefault="009C7518">
      <w:pPr>
        <w:rPr>
          <w:szCs w:val="28"/>
        </w:rPr>
      </w:pPr>
    </w:p>
    <w:p w14:paraId="796C8165" w14:textId="77777777" w:rsidR="009C7518" w:rsidRDefault="009C7518">
      <w:pPr>
        <w:rPr>
          <w:szCs w:val="28"/>
        </w:rPr>
      </w:pPr>
    </w:p>
    <w:p w14:paraId="52AD0BCE" w14:textId="77777777" w:rsidR="009C7518" w:rsidRDefault="00C254AC">
      <w:pPr>
        <w:rPr>
          <w:sz w:val="28"/>
          <w:szCs w:val="28"/>
        </w:rPr>
      </w:pPr>
      <w:r>
        <w:rPr>
          <w:sz w:val="28"/>
          <w:szCs w:val="28"/>
        </w:rPr>
        <w:t xml:space="preserve">Orientador: </w:t>
      </w:r>
      <w:bookmarkStart w:id="4" w:name="__DdeLink__556_1435064614"/>
      <w:bookmarkEnd w:id="4"/>
      <w:r>
        <w:rPr>
          <w:sz w:val="28"/>
          <w:szCs w:val="28"/>
        </w:rPr>
        <w:t>Carlos Lemos</w:t>
      </w:r>
    </w:p>
    <w:p w14:paraId="53AAD173" w14:textId="77777777" w:rsidR="009C7518" w:rsidRDefault="009C7518">
      <w:pPr>
        <w:jc w:val="center"/>
        <w:rPr>
          <w:szCs w:val="28"/>
        </w:rPr>
      </w:pPr>
    </w:p>
    <w:p w14:paraId="5B320D08" w14:textId="77777777" w:rsidR="009C7518" w:rsidRDefault="009C7518">
      <w:pPr>
        <w:jc w:val="center"/>
        <w:rPr>
          <w:szCs w:val="28"/>
        </w:rPr>
      </w:pPr>
    </w:p>
    <w:p w14:paraId="2A2AC718" w14:textId="77777777" w:rsidR="009C7518" w:rsidRDefault="009C7518">
      <w:pPr>
        <w:jc w:val="center"/>
        <w:rPr>
          <w:szCs w:val="28"/>
        </w:rPr>
      </w:pPr>
    </w:p>
    <w:p w14:paraId="0ADC44E0" w14:textId="784E2825" w:rsidR="009C7518" w:rsidRPr="004D29CD" w:rsidRDefault="004D29CD" w:rsidP="004D29CD">
      <w:pPr>
        <w:jc w:val="center"/>
      </w:pPr>
      <w:r>
        <w:rPr>
          <w:b/>
          <w:sz w:val="32"/>
          <w:szCs w:val="28"/>
        </w:rPr>
        <w:t>DOCKER: UM CANIVETE SUÍÇO</w:t>
      </w:r>
    </w:p>
    <w:p w14:paraId="3F4AF3FB" w14:textId="77777777" w:rsidR="009C7518" w:rsidRDefault="009C7518">
      <w:pPr>
        <w:jc w:val="center"/>
        <w:rPr>
          <w:szCs w:val="28"/>
        </w:rPr>
      </w:pPr>
    </w:p>
    <w:p w14:paraId="397EBD46" w14:textId="77777777" w:rsidR="009C7518" w:rsidRDefault="009C7518">
      <w:pPr>
        <w:jc w:val="center"/>
        <w:rPr>
          <w:szCs w:val="28"/>
        </w:rPr>
      </w:pPr>
    </w:p>
    <w:p w14:paraId="4E2FFF25" w14:textId="77777777" w:rsidR="009C7518" w:rsidRDefault="009C7518">
      <w:pPr>
        <w:jc w:val="center"/>
        <w:rPr>
          <w:szCs w:val="28"/>
        </w:rPr>
      </w:pPr>
    </w:p>
    <w:p w14:paraId="225C0AAE" w14:textId="77777777" w:rsidR="009C7518" w:rsidRDefault="009C7518">
      <w:pPr>
        <w:jc w:val="center"/>
        <w:rPr>
          <w:szCs w:val="28"/>
        </w:rPr>
      </w:pPr>
    </w:p>
    <w:p w14:paraId="40127FB1" w14:textId="77777777" w:rsidR="009C7518" w:rsidRDefault="009C7518">
      <w:pPr>
        <w:jc w:val="center"/>
        <w:rPr>
          <w:szCs w:val="28"/>
        </w:rPr>
      </w:pPr>
    </w:p>
    <w:p w14:paraId="20B971E9" w14:textId="77777777" w:rsidR="009C7518" w:rsidRDefault="009C7518">
      <w:pPr>
        <w:jc w:val="center"/>
        <w:rPr>
          <w:szCs w:val="28"/>
        </w:rPr>
      </w:pPr>
    </w:p>
    <w:p w14:paraId="0553AB80" w14:textId="77777777" w:rsidR="009C7518" w:rsidRDefault="009C7518">
      <w:pPr>
        <w:jc w:val="center"/>
        <w:rPr>
          <w:szCs w:val="28"/>
        </w:rPr>
      </w:pPr>
    </w:p>
    <w:p w14:paraId="75E6F549" w14:textId="77777777" w:rsidR="009C7518" w:rsidRDefault="009C7518">
      <w:pPr>
        <w:jc w:val="center"/>
        <w:rPr>
          <w:szCs w:val="28"/>
        </w:rPr>
      </w:pPr>
    </w:p>
    <w:p w14:paraId="385CDCAB" w14:textId="77777777" w:rsidR="009C7518" w:rsidRDefault="009C7518">
      <w:pPr>
        <w:jc w:val="center"/>
        <w:rPr>
          <w:szCs w:val="28"/>
        </w:rPr>
      </w:pPr>
    </w:p>
    <w:p w14:paraId="5D8A5C5E" w14:textId="77777777" w:rsidR="009C7518" w:rsidRDefault="009C7518">
      <w:pPr>
        <w:jc w:val="center"/>
        <w:rPr>
          <w:szCs w:val="28"/>
        </w:rPr>
      </w:pPr>
    </w:p>
    <w:p w14:paraId="20067098" w14:textId="77777777" w:rsidR="009C7518" w:rsidRDefault="009C7518">
      <w:pPr>
        <w:jc w:val="center"/>
        <w:rPr>
          <w:szCs w:val="28"/>
        </w:rPr>
      </w:pPr>
    </w:p>
    <w:p w14:paraId="321A4705" w14:textId="77777777" w:rsidR="009C7518" w:rsidRDefault="009C7518">
      <w:pPr>
        <w:jc w:val="center"/>
      </w:pPr>
    </w:p>
    <w:p w14:paraId="35234F74" w14:textId="77777777" w:rsidR="009C7518" w:rsidRDefault="00C254AC">
      <w:pPr>
        <w:jc w:val="center"/>
        <w:rPr>
          <w:b/>
        </w:rPr>
      </w:pPr>
      <w:r>
        <w:rPr>
          <w:b/>
        </w:rPr>
        <w:t>RIO DE JANEIRO</w:t>
      </w:r>
    </w:p>
    <w:p w14:paraId="26ABD74E" w14:textId="77777777" w:rsidR="009C7518" w:rsidRDefault="009C7518">
      <w:pPr>
        <w:jc w:val="center"/>
      </w:pPr>
    </w:p>
    <w:p w14:paraId="296F8DB9" w14:textId="77777777" w:rsidR="009C7518" w:rsidRDefault="00C254AC">
      <w:pPr>
        <w:jc w:val="center"/>
      </w:pPr>
      <w:r>
        <w:rPr>
          <w:b/>
        </w:rPr>
        <w:t>2017</w:t>
      </w:r>
      <w:r>
        <w:br w:type="page"/>
      </w:r>
    </w:p>
    <w:p w14:paraId="379CC980" w14:textId="77777777" w:rsidR="009C7518" w:rsidRDefault="00C254AC">
      <w:pPr>
        <w:jc w:val="center"/>
        <w:rPr>
          <w:szCs w:val="20"/>
        </w:rPr>
      </w:pPr>
      <w:r>
        <w:rPr>
          <w:noProof/>
          <w:szCs w:val="20"/>
        </w:rPr>
        <w:lastRenderedPageBreak/>
        <w:drawing>
          <wp:anchor distT="0" distB="0" distL="114300" distR="114300" simplePos="0" relativeHeight="2" behindDoc="0" locked="0" layoutInCell="1" allowOverlap="1" wp14:anchorId="644D9EF5" wp14:editId="10D80B27">
            <wp:simplePos x="0" y="0"/>
            <wp:positionH relativeFrom="margin">
              <wp:posOffset>1640840</wp:posOffset>
            </wp:positionH>
            <wp:positionV relativeFrom="margin">
              <wp:posOffset>-398780</wp:posOffset>
            </wp:positionV>
            <wp:extent cx="2137410" cy="387350"/>
            <wp:effectExtent l="0" t="0" r="0" b="0"/>
            <wp:wrapSquare wrapText="bothSides"/>
            <wp:docPr id="1"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14EAFE6E" w14:textId="77777777" w:rsidR="009C7518" w:rsidRDefault="009C7518">
      <w:pPr>
        <w:jc w:val="center"/>
        <w:rPr>
          <w:szCs w:val="20"/>
        </w:rPr>
      </w:pPr>
    </w:p>
    <w:p w14:paraId="162F8E04" w14:textId="77777777" w:rsidR="009C7518" w:rsidRDefault="00C254AC">
      <w:pPr>
        <w:jc w:val="center"/>
        <w:rPr>
          <w:b/>
          <w:szCs w:val="20"/>
        </w:rPr>
      </w:pPr>
      <w:r>
        <w:rPr>
          <w:b/>
          <w:szCs w:val="20"/>
        </w:rPr>
        <w:t>UNIVERSIDADE VEIGA DE ALMEIDA - UVA</w:t>
      </w:r>
    </w:p>
    <w:p w14:paraId="3967F0F1" w14:textId="77777777" w:rsidR="009C7518" w:rsidRDefault="00C254AC">
      <w:pPr>
        <w:jc w:val="center"/>
        <w:rPr>
          <w:b/>
          <w:szCs w:val="20"/>
        </w:rPr>
      </w:pPr>
      <w:r>
        <w:rPr>
          <w:b/>
          <w:szCs w:val="20"/>
        </w:rPr>
        <w:t>BACHARELADO EM ENGENHARIA DA COMPUTAÇÃO</w:t>
      </w:r>
    </w:p>
    <w:p w14:paraId="63931DF2" w14:textId="77777777" w:rsidR="009C7518" w:rsidRDefault="009C7518">
      <w:pPr>
        <w:jc w:val="center"/>
        <w:rPr>
          <w:szCs w:val="20"/>
        </w:rPr>
      </w:pPr>
    </w:p>
    <w:p w14:paraId="1DF0C94C" w14:textId="77777777" w:rsidR="009C7518" w:rsidRDefault="00C254AC">
      <w:pPr>
        <w:jc w:val="center"/>
        <w:rPr>
          <w:b/>
          <w:sz w:val="28"/>
          <w:szCs w:val="28"/>
        </w:rPr>
      </w:pPr>
      <w:r>
        <w:rPr>
          <w:b/>
          <w:sz w:val="28"/>
          <w:szCs w:val="28"/>
        </w:rPr>
        <w:t>THIAGO SOARES DA CRUZ</w:t>
      </w:r>
    </w:p>
    <w:p w14:paraId="3967302B" w14:textId="77777777" w:rsidR="009C7518" w:rsidRDefault="009C7518">
      <w:pPr>
        <w:jc w:val="center"/>
        <w:rPr>
          <w:szCs w:val="20"/>
        </w:rPr>
      </w:pPr>
    </w:p>
    <w:p w14:paraId="5FA1EF1A" w14:textId="77777777" w:rsidR="00624911" w:rsidRPr="004D29CD" w:rsidRDefault="00624911" w:rsidP="00624911">
      <w:pPr>
        <w:jc w:val="center"/>
      </w:pPr>
      <w:bookmarkStart w:id="5" w:name="__DdeLink__1055_931731686"/>
      <w:bookmarkEnd w:id="5"/>
      <w:r>
        <w:rPr>
          <w:b/>
          <w:sz w:val="32"/>
          <w:szCs w:val="28"/>
        </w:rPr>
        <w:t>DOCKER: UM CANIVETE SUÍÇO</w:t>
      </w:r>
    </w:p>
    <w:p w14:paraId="5BA6B2D8" w14:textId="77777777" w:rsidR="009C7518" w:rsidRDefault="009C7518">
      <w:pPr>
        <w:jc w:val="center"/>
        <w:rPr>
          <w:szCs w:val="20"/>
        </w:rPr>
      </w:pPr>
    </w:p>
    <w:p w14:paraId="2527EE60" w14:textId="77777777" w:rsidR="009C7518" w:rsidRDefault="00C254AC">
      <w:pPr>
        <w:pStyle w:val="Corpodotexto"/>
        <w:ind w:left="4950" w:firstLine="709"/>
        <w:jc w:val="both"/>
        <w:rPr>
          <w:b w:val="0"/>
          <w:bCs/>
        </w:rPr>
      </w:pPr>
      <w:r>
        <w:rPr>
          <w:b w:val="0"/>
          <w:bCs/>
        </w:rPr>
        <w:t>Monografia apresentada como</w:t>
      </w:r>
      <w:r>
        <w:rPr>
          <w:b w:val="0"/>
          <w:bCs/>
        </w:rPr>
        <w:tab/>
        <w:t>requisito parcial à conclusão do curso em Bacharel em Ciência da Computação.</w:t>
      </w:r>
    </w:p>
    <w:p w14:paraId="07F08D8E" w14:textId="77777777" w:rsidR="009C7518" w:rsidRDefault="009C7518">
      <w:pPr>
        <w:pStyle w:val="Corpodotexto"/>
        <w:ind w:left="4950" w:firstLine="709"/>
        <w:jc w:val="both"/>
        <w:rPr>
          <w:b w:val="0"/>
          <w:bCs/>
        </w:rPr>
      </w:pPr>
    </w:p>
    <w:p w14:paraId="3273284D" w14:textId="77777777" w:rsidR="009C7518" w:rsidRDefault="00C254AC">
      <w:pPr>
        <w:rPr>
          <w:bCs/>
        </w:rPr>
      </w:pPr>
      <w:r>
        <w:rPr>
          <w:bCs/>
        </w:rPr>
        <w:t xml:space="preserve">APROVADA EM: </w:t>
      </w:r>
    </w:p>
    <w:p w14:paraId="06DDCFCB" w14:textId="77777777" w:rsidR="009C7518" w:rsidRDefault="009C7518">
      <w:pPr>
        <w:rPr>
          <w:bCs/>
        </w:rPr>
      </w:pPr>
    </w:p>
    <w:p w14:paraId="06794C9B" w14:textId="77777777" w:rsidR="009C7518" w:rsidRDefault="00C254AC">
      <w:pPr>
        <w:rPr>
          <w:bCs/>
        </w:rPr>
      </w:pPr>
      <w:r>
        <w:rPr>
          <w:bCs/>
        </w:rPr>
        <w:t>CONCEITO: ________________________</w:t>
      </w:r>
    </w:p>
    <w:p w14:paraId="767C9013" w14:textId="77777777" w:rsidR="009C7518" w:rsidRDefault="009C7518">
      <w:pPr>
        <w:rPr>
          <w:bCs/>
        </w:rPr>
      </w:pPr>
    </w:p>
    <w:p w14:paraId="23B02AD4" w14:textId="77777777" w:rsidR="009C7518" w:rsidRDefault="00C254AC">
      <w:pPr>
        <w:rPr>
          <w:lang w:val="pt-PT"/>
        </w:rPr>
      </w:pPr>
      <w:r>
        <w:rPr>
          <w:bCs/>
          <w:lang w:val="pt-PT"/>
        </w:rPr>
        <w:t>BANCA EXAMINADORA:</w:t>
      </w:r>
    </w:p>
    <w:p w14:paraId="3867DFA8" w14:textId="77777777" w:rsidR="009C7518" w:rsidRDefault="009C7518">
      <w:pPr>
        <w:rPr>
          <w:szCs w:val="20"/>
          <w:lang w:val="pt-PT"/>
        </w:rPr>
      </w:pPr>
    </w:p>
    <w:p w14:paraId="03FC054E" w14:textId="77777777" w:rsidR="009C7518" w:rsidRDefault="00C254AC">
      <w:pPr>
        <w:rPr>
          <w:b/>
          <w:sz w:val="20"/>
          <w:szCs w:val="20"/>
          <w:lang w:val="pt-PT"/>
        </w:rPr>
      </w:pPr>
      <w:r>
        <w:rPr>
          <w:b/>
          <w:szCs w:val="20"/>
          <w:lang w:val="pt-PT"/>
        </w:rPr>
        <w:t>________________________________________________</w:t>
      </w:r>
    </w:p>
    <w:p w14:paraId="76642992" w14:textId="77777777" w:rsidR="009C7518" w:rsidRDefault="00C254AC">
      <w:r>
        <w:rPr>
          <w:b/>
          <w:sz w:val="20"/>
          <w:szCs w:val="20"/>
          <w:lang w:val="pt-PT"/>
        </w:rPr>
        <w:t xml:space="preserve">               PROF. </w:t>
      </w:r>
    </w:p>
    <w:p w14:paraId="7B9BB4A1" w14:textId="77777777" w:rsidR="009C7518" w:rsidRDefault="00C254AC">
      <w:pPr>
        <w:rPr>
          <w:b/>
          <w:sz w:val="20"/>
          <w:szCs w:val="20"/>
          <w:lang w:val="pt-PT"/>
        </w:rPr>
      </w:pPr>
      <w:r>
        <w:rPr>
          <w:b/>
          <w:sz w:val="20"/>
          <w:szCs w:val="20"/>
          <w:lang w:val="pt-PT"/>
        </w:rPr>
        <w:t xml:space="preserve">                                          </w:t>
      </w:r>
      <w:r>
        <w:rPr>
          <w:b/>
          <w:sz w:val="18"/>
          <w:szCs w:val="20"/>
          <w:lang w:val="pt-PT"/>
        </w:rPr>
        <w:t>ORIENTADOR</w:t>
      </w:r>
    </w:p>
    <w:p w14:paraId="1F6D8897" w14:textId="77777777" w:rsidR="009C7518" w:rsidRDefault="00C254AC">
      <w:pPr>
        <w:rPr>
          <w:b/>
          <w:sz w:val="20"/>
          <w:szCs w:val="20"/>
          <w:lang w:val="pt-PT"/>
        </w:rPr>
      </w:pPr>
      <w:r>
        <w:rPr>
          <w:b/>
          <w:szCs w:val="20"/>
          <w:lang w:val="pt-PT"/>
        </w:rPr>
        <w:t>________________________________________________</w:t>
      </w:r>
    </w:p>
    <w:p w14:paraId="481DC553" w14:textId="77777777" w:rsidR="009C7518" w:rsidRDefault="00C254AC">
      <w:pPr>
        <w:rPr>
          <w:b/>
          <w:sz w:val="20"/>
          <w:szCs w:val="20"/>
          <w:lang w:val="pt-PT"/>
        </w:rPr>
      </w:pPr>
      <w:r>
        <w:rPr>
          <w:b/>
          <w:sz w:val="20"/>
          <w:szCs w:val="20"/>
          <w:lang w:val="pt-PT"/>
        </w:rPr>
        <w:t xml:space="preserve">               PROF. </w:t>
      </w:r>
    </w:p>
    <w:p w14:paraId="3927CB08" w14:textId="77777777" w:rsidR="009C7518" w:rsidRDefault="00C254AC">
      <w:r>
        <w:rPr>
          <w:b/>
          <w:sz w:val="20"/>
          <w:szCs w:val="20"/>
          <w:lang w:val="pt-PT"/>
        </w:rPr>
        <w:t xml:space="preserve">                                         CO-</w:t>
      </w:r>
      <w:r>
        <w:rPr>
          <w:b/>
          <w:sz w:val="18"/>
          <w:szCs w:val="20"/>
          <w:lang w:val="pt-PT"/>
        </w:rPr>
        <w:t>ORIENTADOR</w:t>
      </w:r>
    </w:p>
    <w:p w14:paraId="46A4CF7E" w14:textId="77777777" w:rsidR="009C7518" w:rsidRDefault="009C7518">
      <w:pPr>
        <w:rPr>
          <w:b/>
          <w:sz w:val="20"/>
          <w:szCs w:val="20"/>
          <w:lang w:val="pt-PT"/>
        </w:rPr>
      </w:pPr>
    </w:p>
    <w:p w14:paraId="3BB8E998" w14:textId="77777777" w:rsidR="009C7518" w:rsidRDefault="00C254AC">
      <w:pPr>
        <w:rPr>
          <w:b/>
          <w:sz w:val="20"/>
          <w:szCs w:val="20"/>
          <w:lang w:val="pt-PT"/>
        </w:rPr>
      </w:pPr>
      <w:r>
        <w:rPr>
          <w:b/>
          <w:sz w:val="20"/>
          <w:szCs w:val="20"/>
          <w:lang w:val="pt-PT"/>
        </w:rPr>
        <w:t>_________________________________________________________</w:t>
      </w:r>
    </w:p>
    <w:p w14:paraId="3FE6375F" w14:textId="77777777" w:rsidR="009C7518" w:rsidRDefault="00C254AC">
      <w:pPr>
        <w:rPr>
          <w:b/>
          <w:sz w:val="20"/>
          <w:szCs w:val="20"/>
          <w:lang w:val="pt-PT"/>
        </w:rPr>
      </w:pPr>
      <w:r>
        <w:rPr>
          <w:b/>
          <w:sz w:val="20"/>
          <w:szCs w:val="20"/>
          <w:lang w:val="pt-PT"/>
        </w:rPr>
        <w:t xml:space="preserve">               PROF. </w:t>
      </w:r>
    </w:p>
    <w:p w14:paraId="7DE71877" w14:textId="77777777" w:rsidR="009C7518" w:rsidRDefault="009C7518">
      <w:pPr>
        <w:rPr>
          <w:b/>
          <w:sz w:val="20"/>
          <w:szCs w:val="20"/>
          <w:lang w:val="pt-PT"/>
        </w:rPr>
      </w:pPr>
    </w:p>
    <w:p w14:paraId="25A28F15" w14:textId="77777777" w:rsidR="009C7518" w:rsidRDefault="00C254AC">
      <w:pPr>
        <w:rPr>
          <w:b/>
          <w:sz w:val="20"/>
          <w:szCs w:val="20"/>
          <w:lang w:val="pt-PT"/>
        </w:rPr>
      </w:pPr>
      <w:r>
        <w:rPr>
          <w:b/>
          <w:sz w:val="20"/>
          <w:szCs w:val="20"/>
          <w:lang w:val="pt-PT"/>
        </w:rPr>
        <w:t>_________________________________________________________</w:t>
      </w:r>
    </w:p>
    <w:p w14:paraId="6857EA39" w14:textId="77777777" w:rsidR="009C7518" w:rsidRDefault="00C254AC">
      <w:pPr>
        <w:ind w:firstLine="708"/>
        <w:rPr>
          <w:b/>
          <w:sz w:val="20"/>
          <w:szCs w:val="20"/>
          <w:lang w:val="pt-PT"/>
        </w:rPr>
      </w:pPr>
      <w:proofErr w:type="gramStart"/>
      <w:r>
        <w:rPr>
          <w:b/>
          <w:sz w:val="20"/>
          <w:szCs w:val="20"/>
          <w:lang w:val="pt-PT"/>
        </w:rPr>
        <w:t>PROF .</w:t>
      </w:r>
      <w:proofErr w:type="gramEnd"/>
      <w:r>
        <w:rPr>
          <w:b/>
          <w:sz w:val="20"/>
          <w:szCs w:val="20"/>
          <w:lang w:val="pt-PT"/>
        </w:rPr>
        <w:t xml:space="preserve"> </w:t>
      </w:r>
    </w:p>
    <w:p w14:paraId="0FC1857F" w14:textId="77777777" w:rsidR="009C7518" w:rsidRDefault="009C7518">
      <w:pPr>
        <w:rPr>
          <w:bCs/>
          <w:szCs w:val="20"/>
        </w:rPr>
      </w:pPr>
    </w:p>
    <w:p w14:paraId="0E2B051F" w14:textId="77777777" w:rsidR="009C7518" w:rsidRDefault="009C7518">
      <w:pPr>
        <w:tabs>
          <w:tab w:val="left" w:pos="1665"/>
          <w:tab w:val="center" w:pos="4961"/>
        </w:tabs>
        <w:rPr>
          <w:bCs/>
          <w:szCs w:val="20"/>
        </w:rPr>
      </w:pPr>
    </w:p>
    <w:p w14:paraId="237041A4" w14:textId="77777777" w:rsidR="009C7518" w:rsidRDefault="00C254AC">
      <w:pPr>
        <w:tabs>
          <w:tab w:val="left" w:pos="1665"/>
          <w:tab w:val="center" w:pos="4961"/>
        </w:tabs>
        <w:jc w:val="center"/>
        <w:rPr>
          <w:b/>
          <w:bCs/>
          <w:szCs w:val="20"/>
        </w:rPr>
      </w:pPr>
      <w:r>
        <w:rPr>
          <w:b/>
          <w:bCs/>
          <w:szCs w:val="20"/>
        </w:rPr>
        <w:t>Coordenação de Ciência da Computação</w:t>
      </w:r>
    </w:p>
    <w:p w14:paraId="24930014" w14:textId="77777777" w:rsidR="009C7518" w:rsidRDefault="009C7518">
      <w:pPr>
        <w:jc w:val="center"/>
        <w:rPr>
          <w:bCs/>
          <w:szCs w:val="20"/>
        </w:rPr>
      </w:pPr>
    </w:p>
    <w:p w14:paraId="3676CE64" w14:textId="77777777" w:rsidR="009C7518" w:rsidRDefault="00C254AC">
      <w:pPr>
        <w:jc w:val="center"/>
      </w:pPr>
      <w:r>
        <w:rPr>
          <w:bCs/>
          <w:szCs w:val="20"/>
        </w:rPr>
        <w:t>Rio de Janeiro, 10 de junho de 2017</w:t>
      </w:r>
      <w:r>
        <w:br w:type="page"/>
      </w:r>
    </w:p>
    <w:p w14:paraId="06D8A4FA" w14:textId="77777777" w:rsidR="009C7518" w:rsidRDefault="009C7518">
      <w:pPr>
        <w:jc w:val="center"/>
        <w:rPr>
          <w:szCs w:val="28"/>
        </w:rPr>
      </w:pPr>
    </w:p>
    <w:p w14:paraId="403DCBB5" w14:textId="77777777" w:rsidR="009C7518" w:rsidRDefault="009C7518">
      <w:pPr>
        <w:jc w:val="center"/>
        <w:rPr>
          <w:szCs w:val="28"/>
        </w:rPr>
      </w:pPr>
    </w:p>
    <w:p w14:paraId="1DBCC422" w14:textId="77777777" w:rsidR="009C7518" w:rsidRDefault="009C7518">
      <w:pPr>
        <w:jc w:val="center"/>
        <w:rPr>
          <w:szCs w:val="28"/>
        </w:rPr>
      </w:pPr>
    </w:p>
    <w:p w14:paraId="6DBD1CF9" w14:textId="77777777" w:rsidR="009C7518" w:rsidRDefault="009C7518">
      <w:pPr>
        <w:jc w:val="center"/>
        <w:rPr>
          <w:szCs w:val="28"/>
        </w:rPr>
      </w:pPr>
    </w:p>
    <w:p w14:paraId="0B0D6762" w14:textId="77777777" w:rsidR="009C7518" w:rsidRDefault="009C7518">
      <w:pPr>
        <w:jc w:val="center"/>
        <w:rPr>
          <w:szCs w:val="28"/>
        </w:rPr>
      </w:pPr>
    </w:p>
    <w:p w14:paraId="1C43D5DF" w14:textId="77777777" w:rsidR="009C7518" w:rsidRDefault="009C7518">
      <w:pPr>
        <w:jc w:val="center"/>
        <w:rPr>
          <w:szCs w:val="28"/>
        </w:rPr>
      </w:pPr>
    </w:p>
    <w:p w14:paraId="7170997C" w14:textId="77777777" w:rsidR="009C7518" w:rsidRDefault="009C7518">
      <w:pPr>
        <w:jc w:val="center"/>
        <w:rPr>
          <w:szCs w:val="28"/>
        </w:rPr>
      </w:pPr>
    </w:p>
    <w:p w14:paraId="07BD2336" w14:textId="77777777" w:rsidR="009C7518" w:rsidRDefault="009C7518">
      <w:pPr>
        <w:jc w:val="center"/>
        <w:rPr>
          <w:szCs w:val="28"/>
        </w:rPr>
      </w:pPr>
    </w:p>
    <w:p w14:paraId="7DFC7726" w14:textId="77777777" w:rsidR="009C7518" w:rsidRDefault="009C7518">
      <w:pPr>
        <w:jc w:val="center"/>
        <w:rPr>
          <w:szCs w:val="28"/>
        </w:rPr>
      </w:pPr>
    </w:p>
    <w:p w14:paraId="5973F745" w14:textId="77777777" w:rsidR="009C7518" w:rsidRDefault="009C7518">
      <w:pPr>
        <w:jc w:val="center"/>
        <w:rPr>
          <w:szCs w:val="28"/>
        </w:rPr>
      </w:pPr>
    </w:p>
    <w:p w14:paraId="50E205AE" w14:textId="77777777" w:rsidR="009C7518" w:rsidRDefault="009C7518">
      <w:pPr>
        <w:jc w:val="center"/>
        <w:rPr>
          <w:szCs w:val="28"/>
        </w:rPr>
      </w:pPr>
    </w:p>
    <w:p w14:paraId="0A00C878" w14:textId="77777777" w:rsidR="009C7518" w:rsidRDefault="009C7518">
      <w:pPr>
        <w:jc w:val="center"/>
        <w:rPr>
          <w:szCs w:val="28"/>
        </w:rPr>
      </w:pPr>
    </w:p>
    <w:p w14:paraId="5B17586B" w14:textId="77777777" w:rsidR="009C7518" w:rsidRDefault="009C7518">
      <w:pPr>
        <w:jc w:val="center"/>
        <w:rPr>
          <w:szCs w:val="28"/>
        </w:rPr>
      </w:pPr>
    </w:p>
    <w:p w14:paraId="29A7DCE2" w14:textId="77777777" w:rsidR="009C7518" w:rsidRDefault="009C7518">
      <w:pPr>
        <w:jc w:val="center"/>
        <w:rPr>
          <w:szCs w:val="28"/>
        </w:rPr>
      </w:pPr>
    </w:p>
    <w:p w14:paraId="27D1A60A" w14:textId="77777777" w:rsidR="009C7518" w:rsidRDefault="009C7518">
      <w:pPr>
        <w:jc w:val="center"/>
        <w:rPr>
          <w:szCs w:val="28"/>
        </w:rPr>
      </w:pPr>
    </w:p>
    <w:p w14:paraId="30DBA29A" w14:textId="77777777" w:rsidR="009C7518" w:rsidRDefault="009C7518">
      <w:pPr>
        <w:jc w:val="center"/>
        <w:rPr>
          <w:szCs w:val="28"/>
        </w:rPr>
      </w:pPr>
    </w:p>
    <w:p w14:paraId="74F9C708" w14:textId="77777777" w:rsidR="009C7518" w:rsidRDefault="009C7518">
      <w:pPr>
        <w:jc w:val="center"/>
        <w:rPr>
          <w:szCs w:val="28"/>
        </w:rPr>
      </w:pPr>
    </w:p>
    <w:p w14:paraId="2D557CFC" w14:textId="77777777" w:rsidR="009C7518" w:rsidRDefault="009C7518">
      <w:pPr>
        <w:jc w:val="center"/>
        <w:rPr>
          <w:szCs w:val="28"/>
        </w:rPr>
      </w:pPr>
    </w:p>
    <w:p w14:paraId="43A8ABC9" w14:textId="77777777" w:rsidR="009C7518" w:rsidRDefault="009C7518">
      <w:pPr>
        <w:jc w:val="center"/>
        <w:rPr>
          <w:szCs w:val="28"/>
        </w:rPr>
      </w:pPr>
    </w:p>
    <w:p w14:paraId="38D30880" w14:textId="77777777" w:rsidR="009C7518" w:rsidRDefault="009C7518">
      <w:pPr>
        <w:jc w:val="center"/>
        <w:rPr>
          <w:szCs w:val="28"/>
        </w:rPr>
      </w:pPr>
    </w:p>
    <w:p w14:paraId="12F9DF1C" w14:textId="77777777" w:rsidR="009C7518" w:rsidRDefault="009C7518">
      <w:pPr>
        <w:jc w:val="center"/>
        <w:rPr>
          <w:szCs w:val="28"/>
        </w:rPr>
      </w:pPr>
    </w:p>
    <w:p w14:paraId="16F0E906" w14:textId="77777777" w:rsidR="009C7518" w:rsidRDefault="009C7518">
      <w:pPr>
        <w:jc w:val="center"/>
        <w:rPr>
          <w:szCs w:val="28"/>
        </w:rPr>
      </w:pPr>
    </w:p>
    <w:p w14:paraId="33285955" w14:textId="77777777" w:rsidR="009C7518" w:rsidRDefault="00C254AC">
      <w:pPr>
        <w:ind w:left="4956"/>
      </w:pPr>
      <w:r>
        <w:rPr>
          <w:i/>
        </w:rPr>
        <w:t>Dedico este trabalho à minha família, em especial a minha mãe, que sempre acreditou no meu potencial, me impulsionando sempre a ir em frente, fazendo desta caminhada, um grande aprendizado e tornando-a possível.</w:t>
      </w:r>
    </w:p>
    <w:p w14:paraId="779ED605" w14:textId="77777777" w:rsidR="001F3073" w:rsidRDefault="00C254AC">
      <w:pPr>
        <w:ind w:left="4956"/>
        <w:rPr>
          <w:i/>
        </w:rPr>
      </w:pPr>
      <w:r>
        <w:rPr>
          <w:i/>
        </w:rPr>
        <w:t>E todos aqueles que sempre estiveram comigo diante dos problemas e das adversidades me incentivando sempre a levantar e a lutar, para concluir mais essa etapa da minha caminhada profissional e pessoal.</w:t>
      </w:r>
    </w:p>
    <w:p w14:paraId="2DF7D6AA" w14:textId="354E6AB4" w:rsidR="009C7518" w:rsidRDefault="001F3073">
      <w:pPr>
        <w:ind w:left="4956"/>
      </w:pPr>
      <w:r>
        <w:rPr>
          <w:i/>
        </w:rPr>
        <w:t xml:space="preserve">Dedico a Deus, por me permitir </w:t>
      </w:r>
      <w:r w:rsidR="00976BA3">
        <w:rPr>
          <w:i/>
        </w:rPr>
        <w:t>continuar nesta reencarnação,</w:t>
      </w:r>
      <w:r>
        <w:rPr>
          <w:i/>
        </w:rPr>
        <w:t xml:space="preserve"> </w:t>
      </w:r>
      <w:r w:rsidR="00976BA3">
        <w:rPr>
          <w:i/>
        </w:rPr>
        <w:t xml:space="preserve">por </w:t>
      </w:r>
      <w:r>
        <w:rPr>
          <w:i/>
        </w:rPr>
        <w:t xml:space="preserve">sempre cuidar de mim, para que eu possa </w:t>
      </w:r>
      <w:r w:rsidR="00976BA3">
        <w:rPr>
          <w:i/>
        </w:rPr>
        <w:t>trilhar o meu caminho</w:t>
      </w:r>
      <w:r w:rsidR="00C254AC">
        <w:rPr>
          <w:i/>
        </w:rPr>
        <w:t xml:space="preserve"> </w:t>
      </w:r>
      <w:r w:rsidR="00976BA3">
        <w:rPr>
          <w:i/>
        </w:rPr>
        <w:t>e sempre continuar no caminho da Luz.</w:t>
      </w:r>
      <w:r w:rsidR="00C254AC">
        <w:rPr>
          <w:i/>
        </w:rPr>
        <w:t xml:space="preserve"> </w:t>
      </w:r>
      <w:r w:rsidR="00C254AC">
        <w:br w:type="page"/>
      </w:r>
    </w:p>
    <w:p w14:paraId="17F307DC" w14:textId="77777777" w:rsidR="009C7518" w:rsidRDefault="009C7518">
      <w:pPr>
        <w:jc w:val="center"/>
      </w:pPr>
    </w:p>
    <w:p w14:paraId="61813D11" w14:textId="77777777" w:rsidR="009C7518" w:rsidRDefault="009C7518">
      <w:pPr>
        <w:jc w:val="center"/>
      </w:pPr>
    </w:p>
    <w:p w14:paraId="36108D38" w14:textId="77777777" w:rsidR="009C7518" w:rsidRDefault="009C7518">
      <w:pPr>
        <w:jc w:val="center"/>
      </w:pPr>
    </w:p>
    <w:p w14:paraId="3406613B" w14:textId="77777777" w:rsidR="009C7518" w:rsidRDefault="009C7518">
      <w:pPr>
        <w:jc w:val="center"/>
      </w:pPr>
    </w:p>
    <w:p w14:paraId="73CCDDA3" w14:textId="77777777" w:rsidR="009C7518" w:rsidRDefault="009C7518">
      <w:pPr>
        <w:jc w:val="center"/>
      </w:pPr>
    </w:p>
    <w:p w14:paraId="155FA1D1" w14:textId="77777777" w:rsidR="009C7518" w:rsidRDefault="009C7518">
      <w:pPr>
        <w:jc w:val="center"/>
      </w:pPr>
    </w:p>
    <w:p w14:paraId="10CF7C1C" w14:textId="77777777" w:rsidR="009C7518" w:rsidRDefault="009C7518">
      <w:pPr>
        <w:jc w:val="center"/>
      </w:pPr>
    </w:p>
    <w:p w14:paraId="02D905F5" w14:textId="77777777" w:rsidR="009C7518" w:rsidRDefault="009C7518">
      <w:pPr>
        <w:jc w:val="center"/>
      </w:pPr>
    </w:p>
    <w:p w14:paraId="5AC63BEE" w14:textId="77777777" w:rsidR="009C7518" w:rsidRDefault="009C7518">
      <w:pPr>
        <w:jc w:val="center"/>
      </w:pPr>
    </w:p>
    <w:p w14:paraId="01F5EE96" w14:textId="77777777" w:rsidR="009C7518" w:rsidRDefault="009C7518">
      <w:pPr>
        <w:jc w:val="center"/>
      </w:pPr>
    </w:p>
    <w:p w14:paraId="52CEA1CB" w14:textId="77777777" w:rsidR="009C7518" w:rsidRDefault="009C7518">
      <w:pPr>
        <w:jc w:val="center"/>
      </w:pPr>
    </w:p>
    <w:p w14:paraId="5C21D684" w14:textId="77777777" w:rsidR="009C7518" w:rsidRDefault="009C7518">
      <w:pPr>
        <w:jc w:val="center"/>
      </w:pPr>
    </w:p>
    <w:p w14:paraId="192F7AC5" w14:textId="77777777" w:rsidR="009C7518" w:rsidRDefault="009C7518">
      <w:pPr>
        <w:jc w:val="center"/>
      </w:pPr>
    </w:p>
    <w:p w14:paraId="4D8591DC" w14:textId="77777777" w:rsidR="009C7518" w:rsidRDefault="009C7518">
      <w:pPr>
        <w:jc w:val="center"/>
      </w:pPr>
    </w:p>
    <w:p w14:paraId="18398AE7" w14:textId="77777777" w:rsidR="009C7518" w:rsidRDefault="009C7518">
      <w:pPr>
        <w:jc w:val="center"/>
      </w:pPr>
    </w:p>
    <w:p w14:paraId="72927B8F" w14:textId="77777777" w:rsidR="009C7518" w:rsidRDefault="009C7518">
      <w:pPr>
        <w:jc w:val="center"/>
      </w:pPr>
    </w:p>
    <w:p w14:paraId="789B0D43" w14:textId="77777777" w:rsidR="009C7518" w:rsidRDefault="009C7518">
      <w:pPr>
        <w:jc w:val="center"/>
      </w:pPr>
    </w:p>
    <w:p w14:paraId="6F58CE54" w14:textId="77777777" w:rsidR="009C7518" w:rsidRDefault="009C7518">
      <w:pPr>
        <w:jc w:val="center"/>
      </w:pPr>
    </w:p>
    <w:p w14:paraId="3CF06A9F" w14:textId="77777777" w:rsidR="009C7518" w:rsidRDefault="009C7518">
      <w:pPr>
        <w:jc w:val="center"/>
      </w:pPr>
    </w:p>
    <w:p w14:paraId="6E372436" w14:textId="77777777" w:rsidR="009C7518" w:rsidRDefault="009C7518">
      <w:pPr>
        <w:ind w:left="4536"/>
        <w:rPr>
          <w:b/>
        </w:rPr>
      </w:pPr>
    </w:p>
    <w:p w14:paraId="54750C46" w14:textId="77777777" w:rsidR="009C7518" w:rsidRDefault="009C7518">
      <w:pPr>
        <w:ind w:left="4536"/>
        <w:rPr>
          <w:b/>
        </w:rPr>
      </w:pPr>
    </w:p>
    <w:p w14:paraId="2964BF8F" w14:textId="77777777" w:rsidR="009C7518" w:rsidRDefault="009C7518">
      <w:pPr>
        <w:ind w:left="4536"/>
        <w:rPr>
          <w:b/>
        </w:rPr>
      </w:pPr>
    </w:p>
    <w:p w14:paraId="19159A88" w14:textId="77777777" w:rsidR="009C7518" w:rsidRDefault="009C7518">
      <w:pPr>
        <w:ind w:left="4536"/>
        <w:rPr>
          <w:b/>
        </w:rPr>
      </w:pPr>
    </w:p>
    <w:p w14:paraId="6CD6151E" w14:textId="77777777" w:rsidR="009C7518" w:rsidRDefault="009C7518">
      <w:pPr>
        <w:ind w:left="4536"/>
        <w:rPr>
          <w:b/>
        </w:rPr>
      </w:pPr>
    </w:p>
    <w:p w14:paraId="6BF50533" w14:textId="77777777" w:rsidR="009C7518" w:rsidRDefault="009C7518">
      <w:pPr>
        <w:ind w:left="4536"/>
        <w:rPr>
          <w:b/>
        </w:rPr>
      </w:pPr>
    </w:p>
    <w:p w14:paraId="31D5658C" w14:textId="77777777" w:rsidR="009C7518" w:rsidRDefault="009C7518">
      <w:pPr>
        <w:ind w:left="4536"/>
        <w:rPr>
          <w:b/>
        </w:rPr>
      </w:pPr>
    </w:p>
    <w:p w14:paraId="62A5749D" w14:textId="77777777" w:rsidR="009C7518" w:rsidRDefault="009C7518">
      <w:pPr>
        <w:ind w:left="4536"/>
        <w:rPr>
          <w:b/>
        </w:rPr>
      </w:pPr>
    </w:p>
    <w:p w14:paraId="00779331" w14:textId="77777777" w:rsidR="009C7518" w:rsidRDefault="009C7518">
      <w:pPr>
        <w:ind w:left="4536"/>
        <w:rPr>
          <w:b/>
        </w:rPr>
      </w:pPr>
    </w:p>
    <w:p w14:paraId="6651F8E5" w14:textId="54B1FF89" w:rsidR="005D7A58" w:rsidRDefault="005D7A58">
      <w:pPr>
        <w:ind w:left="4536"/>
      </w:pPr>
    </w:p>
    <w:p w14:paraId="61C0B0A4" w14:textId="77777777" w:rsidR="005D7A58" w:rsidRDefault="005D7A58">
      <w:pPr>
        <w:ind w:left="4536"/>
      </w:pPr>
    </w:p>
    <w:p w14:paraId="38456A02" w14:textId="77777777" w:rsidR="005D7A58" w:rsidRDefault="005D7A58">
      <w:pPr>
        <w:ind w:left="4536"/>
      </w:pPr>
    </w:p>
    <w:p w14:paraId="5A008DD1" w14:textId="77777777" w:rsidR="005D7A58" w:rsidRDefault="005D7A58">
      <w:pPr>
        <w:ind w:left="4536"/>
      </w:pPr>
    </w:p>
    <w:p w14:paraId="624D6284" w14:textId="77777777" w:rsidR="005D7A58" w:rsidRDefault="005D7A58">
      <w:pPr>
        <w:ind w:left="4536"/>
      </w:pPr>
    </w:p>
    <w:p w14:paraId="4DC948C1" w14:textId="77777777" w:rsidR="005D7A58" w:rsidRDefault="005D7A58">
      <w:pPr>
        <w:ind w:left="4536"/>
      </w:pPr>
    </w:p>
    <w:p w14:paraId="3DF8F60C" w14:textId="77777777" w:rsidR="005D7A58" w:rsidRDefault="005D7A58">
      <w:pPr>
        <w:ind w:left="4536"/>
      </w:pPr>
    </w:p>
    <w:p w14:paraId="1303ED59" w14:textId="77777777" w:rsidR="005D7A58" w:rsidRDefault="005D7A58">
      <w:pPr>
        <w:ind w:left="4536"/>
      </w:pPr>
    </w:p>
    <w:p w14:paraId="18B531A5" w14:textId="77777777" w:rsidR="005D7A58" w:rsidRDefault="005D7A58">
      <w:pPr>
        <w:ind w:left="4536"/>
      </w:pPr>
    </w:p>
    <w:p w14:paraId="7A3E5743" w14:textId="77777777" w:rsidR="005D7A58" w:rsidRDefault="005D7A58">
      <w:pPr>
        <w:ind w:left="4536"/>
      </w:pPr>
    </w:p>
    <w:p w14:paraId="44A69AC1" w14:textId="77777777" w:rsidR="005D7A58" w:rsidRDefault="005D7A58">
      <w:pPr>
        <w:ind w:left="4536"/>
      </w:pPr>
    </w:p>
    <w:p w14:paraId="468BA9DE" w14:textId="77777777" w:rsidR="005D7A58" w:rsidRDefault="005D7A58">
      <w:pPr>
        <w:ind w:left="4536"/>
      </w:pPr>
    </w:p>
    <w:p w14:paraId="7700759F" w14:textId="77777777" w:rsidR="005D7A58" w:rsidRDefault="005D7A58">
      <w:pPr>
        <w:ind w:left="4536"/>
      </w:pPr>
    </w:p>
    <w:p w14:paraId="67AD5C01" w14:textId="77777777" w:rsidR="005D7A58" w:rsidRDefault="005D7A58">
      <w:pPr>
        <w:ind w:left="4536"/>
      </w:pPr>
    </w:p>
    <w:p w14:paraId="00AF8D53" w14:textId="77777777" w:rsidR="005D7A58" w:rsidRDefault="005D7A58">
      <w:pPr>
        <w:ind w:left="4536"/>
      </w:pPr>
    </w:p>
    <w:p w14:paraId="69CD5F66" w14:textId="77777777" w:rsidR="005D7A58" w:rsidRDefault="005D7A58">
      <w:pPr>
        <w:ind w:left="4536"/>
      </w:pPr>
    </w:p>
    <w:p w14:paraId="06565E59" w14:textId="60D3F088" w:rsidR="009C7518" w:rsidRDefault="00626343">
      <w:pPr>
        <w:ind w:left="4536"/>
      </w:pPr>
      <w:r>
        <w:t>“</w:t>
      </w:r>
      <w:r w:rsidR="00C254AC">
        <w:t xml:space="preserve">Conhecer, é poder”  </w:t>
      </w:r>
    </w:p>
    <w:p w14:paraId="3A6E41DE" w14:textId="77777777" w:rsidR="009C7518" w:rsidRDefault="00C254AC">
      <w:pPr>
        <w:jc w:val="right"/>
      </w:pPr>
      <w:r>
        <w:t xml:space="preserve">Fonte: Francis Bacon </w:t>
      </w:r>
      <w:r>
        <w:br w:type="page"/>
      </w:r>
    </w:p>
    <w:p w14:paraId="32E1B634" w14:textId="77777777" w:rsidR="009C7518" w:rsidRDefault="00C254AC">
      <w:pPr>
        <w:spacing w:after="360"/>
        <w:ind w:hanging="142"/>
        <w:jc w:val="center"/>
        <w:rPr>
          <w:b/>
          <w:sz w:val="28"/>
          <w:szCs w:val="28"/>
        </w:rPr>
      </w:pPr>
      <w:r>
        <w:rPr>
          <w:b/>
          <w:sz w:val="28"/>
          <w:szCs w:val="28"/>
        </w:rPr>
        <w:lastRenderedPageBreak/>
        <w:t>RESUMO</w:t>
      </w:r>
    </w:p>
    <w:p w14:paraId="1817A73C" w14:textId="77777777" w:rsidR="009C7518" w:rsidRDefault="009C7518"/>
    <w:p w14:paraId="5E776111" w14:textId="77777777" w:rsidR="009C7518" w:rsidRDefault="009C7518">
      <w:pPr>
        <w:widowControl w:val="0"/>
      </w:pPr>
    </w:p>
    <w:p w14:paraId="24D3B2D4" w14:textId="77777777" w:rsidR="009C7518" w:rsidRDefault="009C7518">
      <w:pPr>
        <w:widowControl w:val="0"/>
      </w:pPr>
    </w:p>
    <w:p w14:paraId="688026D6" w14:textId="77777777" w:rsidR="009C7518" w:rsidRDefault="00C254AC">
      <w:r>
        <w:t xml:space="preserve">Palavras-Chave: </w:t>
      </w:r>
    </w:p>
    <w:p w14:paraId="175EC5F2" w14:textId="77777777" w:rsidR="009C7518" w:rsidRDefault="00C254AC">
      <w:r>
        <w:br w:type="page"/>
      </w:r>
    </w:p>
    <w:p w14:paraId="29DCA577" w14:textId="77777777" w:rsidR="009C7518" w:rsidRDefault="00C254AC">
      <w:pPr>
        <w:spacing w:after="360"/>
        <w:jc w:val="center"/>
        <w:rPr>
          <w:b/>
          <w:sz w:val="28"/>
          <w:szCs w:val="28"/>
        </w:rPr>
      </w:pPr>
      <w:r>
        <w:rPr>
          <w:b/>
          <w:sz w:val="28"/>
          <w:szCs w:val="28"/>
        </w:rPr>
        <w:lastRenderedPageBreak/>
        <w:t>ABSTRACT</w:t>
      </w:r>
    </w:p>
    <w:p w14:paraId="10C483D3" w14:textId="77777777" w:rsidR="009C7518" w:rsidRDefault="00C254AC">
      <w:r>
        <w:br w:type="page"/>
      </w:r>
    </w:p>
    <w:p w14:paraId="5E01F4F7" w14:textId="77777777" w:rsidR="009C7518" w:rsidRDefault="00C254AC">
      <w:pPr>
        <w:spacing w:after="360"/>
        <w:jc w:val="center"/>
      </w:pPr>
      <w:r>
        <w:rPr>
          <w:b/>
          <w:sz w:val="28"/>
          <w:szCs w:val="28"/>
        </w:rPr>
        <w:lastRenderedPageBreak/>
        <w:t>LISTA DE ILUSTRAÇÕES</w:t>
      </w:r>
    </w:p>
    <w:p w14:paraId="789008B0" w14:textId="0DC15BD9" w:rsidR="006F0CE9" w:rsidRPr="003B1AE1" w:rsidRDefault="00C254AC">
      <w:pPr>
        <w:pStyle w:val="ndicedeilustraes"/>
        <w:tabs>
          <w:tab w:val="right" w:leader="dot" w:pos="9061"/>
        </w:tabs>
        <w:rPr>
          <w:rFonts w:eastAsiaTheme="minorEastAsia" w:cstheme="minorBidi"/>
          <w:smallCaps w:val="0"/>
          <w:noProof/>
          <w:color w:val="auto"/>
          <w:sz w:val="24"/>
          <w:szCs w:val="24"/>
          <w:lang w:eastAsia="pt-BR"/>
        </w:rPr>
      </w:pPr>
      <w:r>
        <w:fldChar w:fldCharType="begin"/>
      </w:r>
      <w:r w:rsidRPr="003B1AE1">
        <w:instrText>TOC \c "Figura"</w:instrText>
      </w:r>
      <w:r>
        <w:fldChar w:fldCharType="separate"/>
      </w:r>
      <w:r w:rsidR="006F0CE9" w:rsidRPr="003B1AE1">
        <w:rPr>
          <w:noProof/>
          <w:color w:val="000000"/>
        </w:rPr>
        <w:t xml:space="preserve">Figura </w:t>
      </w:r>
      <w:r w:rsidR="006F0CE9" w:rsidRPr="003B1AE1">
        <w:rPr>
          <w:noProof/>
        </w:rPr>
        <w:t>1</w:t>
      </w:r>
      <w:r w:rsidR="006F0CE9" w:rsidRPr="003B1AE1">
        <w:rPr>
          <w:noProof/>
          <w:color w:val="000000"/>
        </w:rPr>
        <w:t>: Cloud</w:t>
      </w:r>
      <w:r w:rsidR="006F0CE9" w:rsidRPr="003B1AE1">
        <w:rPr>
          <w:noProof/>
        </w:rPr>
        <w:tab/>
      </w:r>
      <w:r w:rsidR="006F0CE9">
        <w:rPr>
          <w:noProof/>
        </w:rPr>
        <w:fldChar w:fldCharType="begin"/>
      </w:r>
      <w:r w:rsidR="006F0CE9" w:rsidRPr="003B1AE1">
        <w:rPr>
          <w:noProof/>
        </w:rPr>
        <w:instrText xml:space="preserve"> PAGEREF _Toc497654059 \h </w:instrText>
      </w:r>
      <w:r w:rsidR="006F0CE9">
        <w:rPr>
          <w:noProof/>
        </w:rPr>
      </w:r>
      <w:r w:rsidR="006F0CE9">
        <w:rPr>
          <w:noProof/>
        </w:rPr>
        <w:fldChar w:fldCharType="separate"/>
      </w:r>
      <w:r w:rsidR="006F0CE9" w:rsidRPr="003B1AE1">
        <w:rPr>
          <w:noProof/>
        </w:rPr>
        <w:t>17</w:t>
      </w:r>
      <w:r w:rsidR="006F0CE9">
        <w:rPr>
          <w:noProof/>
        </w:rPr>
        <w:fldChar w:fldCharType="end"/>
      </w:r>
    </w:p>
    <w:p w14:paraId="48AA45D1" w14:textId="6AEE8BA8" w:rsidR="006F0CE9" w:rsidRPr="003B1AE1" w:rsidRDefault="006F0CE9">
      <w:pPr>
        <w:pStyle w:val="ndicedeilustraes"/>
        <w:tabs>
          <w:tab w:val="right" w:leader="dot" w:pos="9061"/>
        </w:tabs>
        <w:rPr>
          <w:rFonts w:eastAsiaTheme="minorEastAsia" w:cstheme="minorBidi"/>
          <w:smallCaps w:val="0"/>
          <w:noProof/>
          <w:color w:val="auto"/>
          <w:sz w:val="24"/>
          <w:szCs w:val="24"/>
          <w:lang w:eastAsia="pt-BR"/>
        </w:rPr>
      </w:pPr>
      <w:r w:rsidRPr="003B1AE1">
        <w:rPr>
          <w:noProof/>
          <w:color w:val="000000"/>
        </w:rPr>
        <w:t xml:space="preserve">Figura </w:t>
      </w:r>
      <w:r w:rsidRPr="003B1AE1">
        <w:rPr>
          <w:noProof/>
        </w:rPr>
        <w:t>2</w:t>
      </w:r>
      <w:r w:rsidRPr="003B1AE1">
        <w:rPr>
          <w:noProof/>
          <w:color w:val="000000"/>
        </w:rPr>
        <w:t>: Joseph Carl</w:t>
      </w:r>
      <w:r w:rsidRPr="003B1AE1">
        <w:rPr>
          <w:noProof/>
        </w:rPr>
        <w:tab/>
      </w:r>
      <w:r>
        <w:rPr>
          <w:noProof/>
        </w:rPr>
        <w:fldChar w:fldCharType="begin"/>
      </w:r>
      <w:r w:rsidRPr="003B1AE1">
        <w:rPr>
          <w:noProof/>
        </w:rPr>
        <w:instrText xml:space="preserve"> PAGEREF _Toc497654060 \h </w:instrText>
      </w:r>
      <w:r>
        <w:rPr>
          <w:noProof/>
        </w:rPr>
      </w:r>
      <w:r>
        <w:rPr>
          <w:noProof/>
        </w:rPr>
        <w:fldChar w:fldCharType="separate"/>
      </w:r>
      <w:r w:rsidRPr="003B1AE1">
        <w:rPr>
          <w:noProof/>
        </w:rPr>
        <w:t>18</w:t>
      </w:r>
      <w:r>
        <w:rPr>
          <w:noProof/>
        </w:rPr>
        <w:fldChar w:fldCharType="end"/>
      </w:r>
    </w:p>
    <w:p w14:paraId="474542C2" w14:textId="5C70A4BD" w:rsidR="006F0CE9" w:rsidRPr="006F0CE9" w:rsidRDefault="006F0CE9">
      <w:pPr>
        <w:pStyle w:val="ndicedeilustraes"/>
        <w:tabs>
          <w:tab w:val="right" w:leader="dot" w:pos="9061"/>
        </w:tabs>
        <w:rPr>
          <w:rFonts w:eastAsiaTheme="minorEastAsia" w:cstheme="minorBidi"/>
          <w:smallCaps w:val="0"/>
          <w:noProof/>
          <w:color w:val="auto"/>
          <w:sz w:val="24"/>
          <w:szCs w:val="24"/>
          <w:lang w:val="en-US" w:eastAsia="pt-BR"/>
        </w:rPr>
      </w:pPr>
      <w:r w:rsidRPr="006F0CE9">
        <w:rPr>
          <w:noProof/>
          <w:color w:val="000000"/>
          <w:lang w:val="en-US"/>
        </w:rPr>
        <w:t xml:space="preserve">Figura </w:t>
      </w:r>
      <w:r w:rsidRPr="006F0CE9">
        <w:rPr>
          <w:noProof/>
          <w:lang w:val="en-US"/>
        </w:rPr>
        <w:t>3</w:t>
      </w:r>
      <w:r w:rsidRPr="006F0CE9">
        <w:rPr>
          <w:noProof/>
          <w:color w:val="000000"/>
          <w:lang w:val="en-US"/>
        </w:rPr>
        <w:t>: John McCarthy</w:t>
      </w:r>
      <w:r w:rsidRPr="006F0CE9">
        <w:rPr>
          <w:noProof/>
          <w:lang w:val="en-US"/>
        </w:rPr>
        <w:tab/>
      </w:r>
      <w:r>
        <w:rPr>
          <w:noProof/>
        </w:rPr>
        <w:fldChar w:fldCharType="begin"/>
      </w:r>
      <w:r w:rsidRPr="006F0CE9">
        <w:rPr>
          <w:noProof/>
          <w:lang w:val="en-US"/>
        </w:rPr>
        <w:instrText xml:space="preserve"> PAGEREF _Toc497654061 \h </w:instrText>
      </w:r>
      <w:r>
        <w:rPr>
          <w:noProof/>
        </w:rPr>
      </w:r>
      <w:r>
        <w:rPr>
          <w:noProof/>
        </w:rPr>
        <w:fldChar w:fldCharType="separate"/>
      </w:r>
      <w:r w:rsidRPr="006F0CE9">
        <w:rPr>
          <w:noProof/>
          <w:lang w:val="en-US"/>
        </w:rPr>
        <w:t>18</w:t>
      </w:r>
      <w:r>
        <w:rPr>
          <w:noProof/>
        </w:rPr>
        <w:fldChar w:fldCharType="end"/>
      </w:r>
    </w:p>
    <w:p w14:paraId="471EF287" w14:textId="686CD879" w:rsidR="006F0CE9" w:rsidRPr="006F0CE9" w:rsidRDefault="006F0CE9">
      <w:pPr>
        <w:pStyle w:val="ndicedeilustraes"/>
        <w:tabs>
          <w:tab w:val="right" w:leader="dot" w:pos="9061"/>
        </w:tabs>
        <w:rPr>
          <w:rFonts w:eastAsiaTheme="minorEastAsia" w:cstheme="minorBidi"/>
          <w:smallCaps w:val="0"/>
          <w:noProof/>
          <w:color w:val="auto"/>
          <w:sz w:val="24"/>
          <w:szCs w:val="24"/>
          <w:lang w:val="en-US" w:eastAsia="pt-BR"/>
        </w:rPr>
      </w:pPr>
      <w:r w:rsidRPr="006F0CE9">
        <w:rPr>
          <w:noProof/>
          <w:color w:val="000000"/>
          <w:lang w:val="en-US"/>
        </w:rPr>
        <w:t xml:space="preserve">Figura </w:t>
      </w:r>
      <w:r w:rsidRPr="006F0CE9">
        <w:rPr>
          <w:noProof/>
          <w:lang w:val="en-US"/>
        </w:rPr>
        <w:t>4</w:t>
      </w:r>
      <w:r w:rsidRPr="006F0CE9">
        <w:rPr>
          <w:noProof/>
          <w:color w:val="000000"/>
          <w:lang w:val="en-US"/>
        </w:rPr>
        <w:t>: Ramnath Chellappa</w:t>
      </w:r>
      <w:r w:rsidRPr="006F0CE9">
        <w:rPr>
          <w:noProof/>
          <w:lang w:val="en-US"/>
        </w:rPr>
        <w:tab/>
      </w:r>
      <w:r>
        <w:rPr>
          <w:noProof/>
        </w:rPr>
        <w:fldChar w:fldCharType="begin"/>
      </w:r>
      <w:r w:rsidRPr="006F0CE9">
        <w:rPr>
          <w:noProof/>
          <w:lang w:val="en-US"/>
        </w:rPr>
        <w:instrText xml:space="preserve"> PAGEREF _Toc497654062 \h </w:instrText>
      </w:r>
      <w:r>
        <w:rPr>
          <w:noProof/>
        </w:rPr>
      </w:r>
      <w:r>
        <w:rPr>
          <w:noProof/>
        </w:rPr>
        <w:fldChar w:fldCharType="separate"/>
      </w:r>
      <w:r w:rsidRPr="006F0CE9">
        <w:rPr>
          <w:noProof/>
          <w:lang w:val="en-US"/>
        </w:rPr>
        <w:t>19</w:t>
      </w:r>
      <w:r>
        <w:rPr>
          <w:noProof/>
        </w:rPr>
        <w:fldChar w:fldCharType="end"/>
      </w:r>
    </w:p>
    <w:p w14:paraId="094B0E05" w14:textId="32B996CA" w:rsidR="006F0CE9" w:rsidRDefault="006F0CE9">
      <w:pPr>
        <w:pStyle w:val="ndicedeilustraes"/>
        <w:tabs>
          <w:tab w:val="right" w:leader="dot" w:pos="9061"/>
        </w:tabs>
        <w:rPr>
          <w:rFonts w:eastAsiaTheme="minorEastAsia" w:cstheme="minorBidi"/>
          <w:smallCaps w:val="0"/>
          <w:noProof/>
          <w:color w:val="auto"/>
          <w:sz w:val="24"/>
          <w:szCs w:val="24"/>
          <w:lang w:eastAsia="pt-BR"/>
        </w:rPr>
      </w:pPr>
      <w:r w:rsidRPr="00302B33">
        <w:rPr>
          <w:noProof/>
          <w:color w:val="000000"/>
        </w:rPr>
        <w:t xml:space="preserve">Figura </w:t>
      </w:r>
      <w:r>
        <w:rPr>
          <w:noProof/>
        </w:rPr>
        <w:t>5</w:t>
      </w:r>
      <w:r w:rsidRPr="00302B33">
        <w:rPr>
          <w:noProof/>
          <w:color w:val="000000"/>
        </w:rPr>
        <w:t>: Modelos de Implementação</w:t>
      </w:r>
      <w:r>
        <w:rPr>
          <w:noProof/>
        </w:rPr>
        <w:tab/>
      </w:r>
      <w:r>
        <w:rPr>
          <w:noProof/>
        </w:rPr>
        <w:fldChar w:fldCharType="begin"/>
      </w:r>
      <w:r>
        <w:rPr>
          <w:noProof/>
        </w:rPr>
        <w:instrText xml:space="preserve"> PAGEREF _Toc497654063 \h </w:instrText>
      </w:r>
      <w:r>
        <w:rPr>
          <w:noProof/>
        </w:rPr>
      </w:r>
      <w:r>
        <w:rPr>
          <w:noProof/>
        </w:rPr>
        <w:fldChar w:fldCharType="separate"/>
      </w:r>
      <w:r>
        <w:rPr>
          <w:noProof/>
        </w:rPr>
        <w:t>20</w:t>
      </w:r>
      <w:r>
        <w:rPr>
          <w:noProof/>
        </w:rPr>
        <w:fldChar w:fldCharType="end"/>
      </w:r>
    </w:p>
    <w:p w14:paraId="1F659BA7" w14:textId="14DA8E64" w:rsidR="006F0CE9" w:rsidRDefault="006F0CE9">
      <w:pPr>
        <w:pStyle w:val="ndicedeilustraes"/>
        <w:tabs>
          <w:tab w:val="right" w:leader="dot" w:pos="9061"/>
        </w:tabs>
        <w:rPr>
          <w:rFonts w:eastAsiaTheme="minorEastAsia" w:cstheme="minorBidi"/>
          <w:smallCaps w:val="0"/>
          <w:noProof/>
          <w:color w:val="auto"/>
          <w:sz w:val="24"/>
          <w:szCs w:val="24"/>
          <w:lang w:eastAsia="pt-BR"/>
        </w:rPr>
      </w:pPr>
      <w:r w:rsidRPr="00302B33">
        <w:rPr>
          <w:noProof/>
          <w:color w:val="000000"/>
        </w:rPr>
        <w:t xml:space="preserve">Figura </w:t>
      </w:r>
      <w:r>
        <w:rPr>
          <w:noProof/>
        </w:rPr>
        <w:t>6</w:t>
      </w:r>
      <w:r w:rsidRPr="00302B33">
        <w:rPr>
          <w:noProof/>
          <w:color w:val="000000"/>
        </w:rPr>
        <w:t>: Nuvem pública</w:t>
      </w:r>
      <w:r>
        <w:rPr>
          <w:noProof/>
        </w:rPr>
        <w:tab/>
      </w:r>
      <w:r>
        <w:rPr>
          <w:noProof/>
        </w:rPr>
        <w:fldChar w:fldCharType="begin"/>
      </w:r>
      <w:r>
        <w:rPr>
          <w:noProof/>
        </w:rPr>
        <w:instrText xml:space="preserve"> PAGEREF _Toc497654064 \h </w:instrText>
      </w:r>
      <w:r>
        <w:rPr>
          <w:noProof/>
        </w:rPr>
      </w:r>
      <w:r>
        <w:rPr>
          <w:noProof/>
        </w:rPr>
        <w:fldChar w:fldCharType="separate"/>
      </w:r>
      <w:r>
        <w:rPr>
          <w:noProof/>
        </w:rPr>
        <w:t>21</w:t>
      </w:r>
      <w:r>
        <w:rPr>
          <w:noProof/>
        </w:rPr>
        <w:fldChar w:fldCharType="end"/>
      </w:r>
    </w:p>
    <w:p w14:paraId="1811143C" w14:textId="1F953EFD" w:rsidR="006F0CE9" w:rsidRDefault="006F0CE9">
      <w:pPr>
        <w:pStyle w:val="ndicedeilustraes"/>
        <w:tabs>
          <w:tab w:val="right" w:leader="dot" w:pos="9061"/>
        </w:tabs>
        <w:rPr>
          <w:rFonts w:eastAsiaTheme="minorEastAsia" w:cstheme="minorBidi"/>
          <w:smallCaps w:val="0"/>
          <w:noProof/>
          <w:color w:val="auto"/>
          <w:sz w:val="24"/>
          <w:szCs w:val="24"/>
          <w:lang w:eastAsia="pt-BR"/>
        </w:rPr>
      </w:pPr>
      <w:r w:rsidRPr="00302B33">
        <w:rPr>
          <w:noProof/>
          <w:color w:val="000000"/>
        </w:rPr>
        <w:t xml:space="preserve">Figura </w:t>
      </w:r>
      <w:r>
        <w:rPr>
          <w:noProof/>
        </w:rPr>
        <w:t>7</w:t>
      </w:r>
      <w:r w:rsidRPr="00302B33">
        <w:rPr>
          <w:noProof/>
          <w:color w:val="000000"/>
        </w:rPr>
        <w:t>: Nuvem Privada</w:t>
      </w:r>
      <w:r>
        <w:rPr>
          <w:noProof/>
        </w:rPr>
        <w:tab/>
      </w:r>
      <w:r>
        <w:rPr>
          <w:noProof/>
        </w:rPr>
        <w:fldChar w:fldCharType="begin"/>
      </w:r>
      <w:r>
        <w:rPr>
          <w:noProof/>
        </w:rPr>
        <w:instrText xml:space="preserve"> PAGEREF _Toc497654065 \h </w:instrText>
      </w:r>
      <w:r>
        <w:rPr>
          <w:noProof/>
        </w:rPr>
      </w:r>
      <w:r>
        <w:rPr>
          <w:noProof/>
        </w:rPr>
        <w:fldChar w:fldCharType="separate"/>
      </w:r>
      <w:r>
        <w:rPr>
          <w:noProof/>
        </w:rPr>
        <w:t>22</w:t>
      </w:r>
      <w:r>
        <w:rPr>
          <w:noProof/>
        </w:rPr>
        <w:fldChar w:fldCharType="end"/>
      </w:r>
    </w:p>
    <w:p w14:paraId="62420EF9" w14:textId="3E3BCD91" w:rsidR="006F0CE9" w:rsidRDefault="006F0CE9">
      <w:pPr>
        <w:pStyle w:val="ndicedeilustraes"/>
        <w:tabs>
          <w:tab w:val="right" w:leader="dot" w:pos="9061"/>
        </w:tabs>
        <w:rPr>
          <w:rFonts w:eastAsiaTheme="minorEastAsia" w:cstheme="minorBidi"/>
          <w:smallCaps w:val="0"/>
          <w:noProof/>
          <w:color w:val="auto"/>
          <w:sz w:val="24"/>
          <w:szCs w:val="24"/>
          <w:lang w:eastAsia="pt-BR"/>
        </w:rPr>
      </w:pPr>
      <w:r w:rsidRPr="00302B33">
        <w:rPr>
          <w:noProof/>
          <w:color w:val="000000"/>
        </w:rPr>
        <w:t xml:space="preserve">Figura </w:t>
      </w:r>
      <w:r>
        <w:rPr>
          <w:noProof/>
        </w:rPr>
        <w:t>8</w:t>
      </w:r>
      <w:r w:rsidRPr="00302B33">
        <w:rPr>
          <w:noProof/>
          <w:color w:val="000000"/>
        </w:rPr>
        <w:t>: Nuvem Comunitária</w:t>
      </w:r>
      <w:r>
        <w:rPr>
          <w:noProof/>
        </w:rPr>
        <w:tab/>
      </w:r>
      <w:r>
        <w:rPr>
          <w:noProof/>
        </w:rPr>
        <w:fldChar w:fldCharType="begin"/>
      </w:r>
      <w:r>
        <w:rPr>
          <w:noProof/>
        </w:rPr>
        <w:instrText xml:space="preserve"> PAGEREF _Toc497654066 \h </w:instrText>
      </w:r>
      <w:r>
        <w:rPr>
          <w:noProof/>
        </w:rPr>
      </w:r>
      <w:r>
        <w:rPr>
          <w:noProof/>
        </w:rPr>
        <w:fldChar w:fldCharType="separate"/>
      </w:r>
      <w:r>
        <w:rPr>
          <w:noProof/>
        </w:rPr>
        <w:t>23</w:t>
      </w:r>
      <w:r>
        <w:rPr>
          <w:noProof/>
        </w:rPr>
        <w:fldChar w:fldCharType="end"/>
      </w:r>
    </w:p>
    <w:p w14:paraId="1B4543BF" w14:textId="0DDB9F4D" w:rsidR="006F0CE9" w:rsidRDefault="006F0CE9">
      <w:pPr>
        <w:pStyle w:val="ndicedeilustraes"/>
        <w:tabs>
          <w:tab w:val="right" w:leader="dot" w:pos="9061"/>
        </w:tabs>
        <w:rPr>
          <w:rFonts w:eastAsiaTheme="minorEastAsia" w:cstheme="minorBidi"/>
          <w:smallCaps w:val="0"/>
          <w:noProof/>
          <w:color w:val="auto"/>
          <w:sz w:val="24"/>
          <w:szCs w:val="24"/>
          <w:lang w:eastAsia="pt-BR"/>
        </w:rPr>
      </w:pPr>
      <w:r w:rsidRPr="00302B33">
        <w:rPr>
          <w:noProof/>
          <w:color w:val="000000"/>
        </w:rPr>
        <w:t xml:space="preserve">Figura </w:t>
      </w:r>
      <w:r>
        <w:rPr>
          <w:noProof/>
        </w:rPr>
        <w:t>9</w:t>
      </w:r>
      <w:r w:rsidRPr="00302B33">
        <w:rPr>
          <w:noProof/>
          <w:color w:val="000000"/>
        </w:rPr>
        <w:t>: Modelos de Implementação</w:t>
      </w:r>
      <w:r>
        <w:rPr>
          <w:noProof/>
        </w:rPr>
        <w:tab/>
      </w:r>
      <w:r>
        <w:rPr>
          <w:noProof/>
        </w:rPr>
        <w:fldChar w:fldCharType="begin"/>
      </w:r>
      <w:r>
        <w:rPr>
          <w:noProof/>
        </w:rPr>
        <w:instrText xml:space="preserve"> PAGEREF _Toc497654067 \h </w:instrText>
      </w:r>
      <w:r>
        <w:rPr>
          <w:noProof/>
        </w:rPr>
      </w:r>
      <w:r>
        <w:rPr>
          <w:noProof/>
        </w:rPr>
        <w:fldChar w:fldCharType="separate"/>
      </w:r>
      <w:r>
        <w:rPr>
          <w:noProof/>
        </w:rPr>
        <w:t>24</w:t>
      </w:r>
      <w:r>
        <w:rPr>
          <w:noProof/>
        </w:rPr>
        <w:fldChar w:fldCharType="end"/>
      </w:r>
    </w:p>
    <w:p w14:paraId="4B44AF55" w14:textId="3D7B143B"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10 - Modelos de Serviço</w:t>
      </w:r>
      <w:r>
        <w:rPr>
          <w:noProof/>
        </w:rPr>
        <w:tab/>
      </w:r>
      <w:r>
        <w:rPr>
          <w:noProof/>
        </w:rPr>
        <w:fldChar w:fldCharType="begin"/>
      </w:r>
      <w:r>
        <w:rPr>
          <w:noProof/>
        </w:rPr>
        <w:instrText xml:space="preserve"> PAGEREF _Toc497654068 \h </w:instrText>
      </w:r>
      <w:r>
        <w:rPr>
          <w:noProof/>
        </w:rPr>
      </w:r>
      <w:r>
        <w:rPr>
          <w:noProof/>
        </w:rPr>
        <w:fldChar w:fldCharType="separate"/>
      </w:r>
      <w:r>
        <w:rPr>
          <w:noProof/>
        </w:rPr>
        <w:t>27</w:t>
      </w:r>
      <w:r>
        <w:rPr>
          <w:noProof/>
        </w:rPr>
        <w:fldChar w:fldCharType="end"/>
      </w:r>
    </w:p>
    <w:p w14:paraId="25072B85" w14:textId="3827014D" w:rsidR="006F0CE9" w:rsidRDefault="006F0CE9">
      <w:pPr>
        <w:pStyle w:val="ndicedeilustraes"/>
        <w:tabs>
          <w:tab w:val="right" w:leader="dot" w:pos="9061"/>
        </w:tabs>
        <w:rPr>
          <w:rFonts w:eastAsiaTheme="minorEastAsia" w:cstheme="minorBidi"/>
          <w:smallCaps w:val="0"/>
          <w:noProof/>
          <w:color w:val="auto"/>
          <w:sz w:val="24"/>
          <w:szCs w:val="24"/>
          <w:lang w:eastAsia="pt-BR"/>
        </w:rPr>
      </w:pPr>
      <w:r w:rsidRPr="00302B33">
        <w:rPr>
          <w:noProof/>
          <w:color w:val="000000"/>
        </w:rPr>
        <w:t xml:space="preserve">Figura </w:t>
      </w:r>
      <w:r>
        <w:rPr>
          <w:noProof/>
        </w:rPr>
        <w:t>11</w:t>
      </w:r>
      <w:r w:rsidRPr="00302B33">
        <w:rPr>
          <w:noProof/>
          <w:color w:val="000000"/>
        </w:rPr>
        <w:t xml:space="preserve"> Hypervisor Hospedado</w:t>
      </w:r>
      <w:r>
        <w:rPr>
          <w:noProof/>
        </w:rPr>
        <w:tab/>
      </w:r>
      <w:r>
        <w:rPr>
          <w:noProof/>
        </w:rPr>
        <w:fldChar w:fldCharType="begin"/>
      </w:r>
      <w:r>
        <w:rPr>
          <w:noProof/>
        </w:rPr>
        <w:instrText xml:space="preserve"> PAGEREF _Toc497654069 \h </w:instrText>
      </w:r>
      <w:r>
        <w:rPr>
          <w:noProof/>
        </w:rPr>
      </w:r>
      <w:r>
        <w:rPr>
          <w:noProof/>
        </w:rPr>
        <w:fldChar w:fldCharType="separate"/>
      </w:r>
      <w:r>
        <w:rPr>
          <w:noProof/>
        </w:rPr>
        <w:t>28</w:t>
      </w:r>
      <w:r>
        <w:rPr>
          <w:noProof/>
        </w:rPr>
        <w:fldChar w:fldCharType="end"/>
      </w:r>
    </w:p>
    <w:p w14:paraId="1F1D466A" w14:textId="34AC0B00"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12 - Evolução do Hypervisor</w:t>
      </w:r>
      <w:r>
        <w:rPr>
          <w:noProof/>
        </w:rPr>
        <w:tab/>
      </w:r>
      <w:r>
        <w:rPr>
          <w:noProof/>
        </w:rPr>
        <w:fldChar w:fldCharType="begin"/>
      </w:r>
      <w:r>
        <w:rPr>
          <w:noProof/>
        </w:rPr>
        <w:instrText xml:space="preserve"> PAGEREF _Toc497654070 \h </w:instrText>
      </w:r>
      <w:r>
        <w:rPr>
          <w:noProof/>
        </w:rPr>
      </w:r>
      <w:r>
        <w:rPr>
          <w:noProof/>
        </w:rPr>
        <w:fldChar w:fldCharType="separate"/>
      </w:r>
      <w:r>
        <w:rPr>
          <w:noProof/>
        </w:rPr>
        <w:t>29</w:t>
      </w:r>
      <w:r>
        <w:rPr>
          <w:noProof/>
        </w:rPr>
        <w:fldChar w:fldCharType="end"/>
      </w:r>
    </w:p>
    <w:p w14:paraId="412313B8" w14:textId="472ED2C5"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13 - Virtualização por Container</w:t>
      </w:r>
      <w:r>
        <w:rPr>
          <w:noProof/>
        </w:rPr>
        <w:tab/>
      </w:r>
      <w:r>
        <w:rPr>
          <w:noProof/>
        </w:rPr>
        <w:fldChar w:fldCharType="begin"/>
      </w:r>
      <w:r>
        <w:rPr>
          <w:noProof/>
        </w:rPr>
        <w:instrText xml:space="preserve"> PAGEREF _Toc497654071 \h </w:instrText>
      </w:r>
      <w:r>
        <w:rPr>
          <w:noProof/>
        </w:rPr>
      </w:r>
      <w:r>
        <w:rPr>
          <w:noProof/>
        </w:rPr>
        <w:fldChar w:fldCharType="separate"/>
      </w:r>
      <w:r>
        <w:rPr>
          <w:noProof/>
        </w:rPr>
        <w:t>29</w:t>
      </w:r>
      <w:r>
        <w:rPr>
          <w:noProof/>
        </w:rPr>
        <w:fldChar w:fldCharType="end"/>
      </w:r>
    </w:p>
    <w:p w14:paraId="79B8510F" w14:textId="66D50789"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14 - LXC Container</w:t>
      </w:r>
      <w:r>
        <w:rPr>
          <w:noProof/>
        </w:rPr>
        <w:tab/>
      </w:r>
      <w:r>
        <w:rPr>
          <w:noProof/>
        </w:rPr>
        <w:fldChar w:fldCharType="begin"/>
      </w:r>
      <w:r>
        <w:rPr>
          <w:noProof/>
        </w:rPr>
        <w:instrText xml:space="preserve"> PAGEREF _Toc497654072 \h </w:instrText>
      </w:r>
      <w:r>
        <w:rPr>
          <w:noProof/>
        </w:rPr>
      </w:r>
      <w:r>
        <w:rPr>
          <w:noProof/>
        </w:rPr>
        <w:fldChar w:fldCharType="separate"/>
      </w:r>
      <w:r>
        <w:rPr>
          <w:noProof/>
        </w:rPr>
        <w:t>31</w:t>
      </w:r>
      <w:r>
        <w:rPr>
          <w:noProof/>
        </w:rPr>
        <w:fldChar w:fldCharType="end"/>
      </w:r>
    </w:p>
    <w:p w14:paraId="2F0A96C6" w14:textId="2C4DB257"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15 - LXC vs KVM</w:t>
      </w:r>
      <w:r>
        <w:rPr>
          <w:noProof/>
        </w:rPr>
        <w:tab/>
      </w:r>
      <w:r>
        <w:rPr>
          <w:noProof/>
        </w:rPr>
        <w:fldChar w:fldCharType="begin"/>
      </w:r>
      <w:r>
        <w:rPr>
          <w:noProof/>
        </w:rPr>
        <w:instrText xml:space="preserve"> PAGEREF _Toc497654073 \h </w:instrText>
      </w:r>
      <w:r>
        <w:rPr>
          <w:noProof/>
        </w:rPr>
      </w:r>
      <w:r>
        <w:rPr>
          <w:noProof/>
        </w:rPr>
        <w:fldChar w:fldCharType="separate"/>
      </w:r>
      <w:r>
        <w:rPr>
          <w:noProof/>
        </w:rPr>
        <w:t>32</w:t>
      </w:r>
      <w:r>
        <w:rPr>
          <w:noProof/>
        </w:rPr>
        <w:fldChar w:fldCharType="end"/>
      </w:r>
    </w:p>
    <w:p w14:paraId="4446FA2E" w14:textId="3BBF6CA0"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16 - Docker Hub do Projeto</w:t>
      </w:r>
      <w:r>
        <w:rPr>
          <w:noProof/>
        </w:rPr>
        <w:tab/>
      </w:r>
      <w:r>
        <w:rPr>
          <w:noProof/>
        </w:rPr>
        <w:fldChar w:fldCharType="begin"/>
      </w:r>
      <w:r>
        <w:rPr>
          <w:noProof/>
        </w:rPr>
        <w:instrText xml:space="preserve"> PAGEREF _Toc497654074 \h </w:instrText>
      </w:r>
      <w:r>
        <w:rPr>
          <w:noProof/>
        </w:rPr>
      </w:r>
      <w:r>
        <w:rPr>
          <w:noProof/>
        </w:rPr>
        <w:fldChar w:fldCharType="separate"/>
      </w:r>
      <w:r>
        <w:rPr>
          <w:noProof/>
        </w:rPr>
        <w:t>43</w:t>
      </w:r>
      <w:r>
        <w:rPr>
          <w:noProof/>
        </w:rPr>
        <w:fldChar w:fldCharType="end"/>
      </w:r>
    </w:p>
    <w:p w14:paraId="71F87ECA" w14:textId="39B718BB"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17 – Explorer do Docker Hub</w:t>
      </w:r>
      <w:r>
        <w:rPr>
          <w:noProof/>
        </w:rPr>
        <w:tab/>
      </w:r>
      <w:r>
        <w:rPr>
          <w:noProof/>
        </w:rPr>
        <w:fldChar w:fldCharType="begin"/>
      </w:r>
      <w:r>
        <w:rPr>
          <w:noProof/>
        </w:rPr>
        <w:instrText xml:space="preserve"> PAGEREF _Toc497654075 \h </w:instrText>
      </w:r>
      <w:r>
        <w:rPr>
          <w:noProof/>
        </w:rPr>
      </w:r>
      <w:r>
        <w:rPr>
          <w:noProof/>
        </w:rPr>
        <w:fldChar w:fldCharType="separate"/>
      </w:r>
      <w:r>
        <w:rPr>
          <w:noProof/>
        </w:rPr>
        <w:t>43</w:t>
      </w:r>
      <w:r>
        <w:rPr>
          <w:noProof/>
        </w:rPr>
        <w:fldChar w:fldCharType="end"/>
      </w:r>
    </w:p>
    <w:p w14:paraId="6525018B" w14:textId="403C9946"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18 – Repositório oficial da imagem do Ubuntu</w:t>
      </w:r>
      <w:r>
        <w:rPr>
          <w:noProof/>
        </w:rPr>
        <w:tab/>
      </w:r>
      <w:r>
        <w:rPr>
          <w:noProof/>
        </w:rPr>
        <w:fldChar w:fldCharType="begin"/>
      </w:r>
      <w:r>
        <w:rPr>
          <w:noProof/>
        </w:rPr>
        <w:instrText xml:space="preserve"> PAGEREF _Toc497654076 \h </w:instrText>
      </w:r>
      <w:r>
        <w:rPr>
          <w:noProof/>
        </w:rPr>
      </w:r>
      <w:r>
        <w:rPr>
          <w:noProof/>
        </w:rPr>
        <w:fldChar w:fldCharType="separate"/>
      </w:r>
      <w:r>
        <w:rPr>
          <w:noProof/>
        </w:rPr>
        <w:t>44</w:t>
      </w:r>
      <w:r>
        <w:rPr>
          <w:noProof/>
        </w:rPr>
        <w:fldChar w:fldCharType="end"/>
      </w:r>
    </w:p>
    <w:p w14:paraId="57B91C91" w14:textId="6FD0D603"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19 - Dashboard do Portainer</w:t>
      </w:r>
      <w:r>
        <w:rPr>
          <w:noProof/>
        </w:rPr>
        <w:tab/>
      </w:r>
      <w:r>
        <w:rPr>
          <w:noProof/>
        </w:rPr>
        <w:fldChar w:fldCharType="begin"/>
      </w:r>
      <w:r>
        <w:rPr>
          <w:noProof/>
        </w:rPr>
        <w:instrText xml:space="preserve"> PAGEREF _Toc497654077 \h </w:instrText>
      </w:r>
      <w:r>
        <w:rPr>
          <w:noProof/>
        </w:rPr>
      </w:r>
      <w:r>
        <w:rPr>
          <w:noProof/>
        </w:rPr>
        <w:fldChar w:fldCharType="separate"/>
      </w:r>
      <w:r>
        <w:rPr>
          <w:noProof/>
        </w:rPr>
        <w:t>48</w:t>
      </w:r>
      <w:r>
        <w:rPr>
          <w:noProof/>
        </w:rPr>
        <w:fldChar w:fldCharType="end"/>
      </w:r>
    </w:p>
    <w:p w14:paraId="7389D62B" w14:textId="39AF2B26"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20 - Dashboard de Imagens do Portainer</w:t>
      </w:r>
      <w:r>
        <w:rPr>
          <w:noProof/>
        </w:rPr>
        <w:tab/>
      </w:r>
      <w:r>
        <w:rPr>
          <w:noProof/>
        </w:rPr>
        <w:fldChar w:fldCharType="begin"/>
      </w:r>
      <w:r>
        <w:rPr>
          <w:noProof/>
        </w:rPr>
        <w:instrText xml:space="preserve"> PAGEREF _Toc497654078 \h </w:instrText>
      </w:r>
      <w:r>
        <w:rPr>
          <w:noProof/>
        </w:rPr>
      </w:r>
      <w:r>
        <w:rPr>
          <w:noProof/>
        </w:rPr>
        <w:fldChar w:fldCharType="separate"/>
      </w:r>
      <w:r>
        <w:rPr>
          <w:noProof/>
        </w:rPr>
        <w:t>48</w:t>
      </w:r>
      <w:r>
        <w:rPr>
          <w:noProof/>
        </w:rPr>
        <w:fldChar w:fldCharType="end"/>
      </w:r>
    </w:p>
    <w:p w14:paraId="09EA1441" w14:textId="1017269A"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21 - Dashboard de Volumes do Portainer</w:t>
      </w:r>
      <w:r>
        <w:rPr>
          <w:noProof/>
        </w:rPr>
        <w:tab/>
      </w:r>
      <w:r>
        <w:rPr>
          <w:noProof/>
        </w:rPr>
        <w:fldChar w:fldCharType="begin"/>
      </w:r>
      <w:r>
        <w:rPr>
          <w:noProof/>
        </w:rPr>
        <w:instrText xml:space="preserve"> PAGEREF _Toc497654079 \h </w:instrText>
      </w:r>
      <w:r>
        <w:rPr>
          <w:noProof/>
        </w:rPr>
      </w:r>
      <w:r>
        <w:rPr>
          <w:noProof/>
        </w:rPr>
        <w:fldChar w:fldCharType="separate"/>
      </w:r>
      <w:r>
        <w:rPr>
          <w:noProof/>
        </w:rPr>
        <w:t>49</w:t>
      </w:r>
      <w:r>
        <w:rPr>
          <w:noProof/>
        </w:rPr>
        <w:fldChar w:fldCharType="end"/>
      </w:r>
    </w:p>
    <w:p w14:paraId="7417B2FD" w14:textId="63309498"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22 - Dashboard de Engine do Portainer</w:t>
      </w:r>
      <w:r>
        <w:rPr>
          <w:noProof/>
        </w:rPr>
        <w:tab/>
      </w:r>
      <w:r>
        <w:rPr>
          <w:noProof/>
        </w:rPr>
        <w:fldChar w:fldCharType="begin"/>
      </w:r>
      <w:r>
        <w:rPr>
          <w:noProof/>
        </w:rPr>
        <w:instrText xml:space="preserve"> PAGEREF _Toc497654080 \h </w:instrText>
      </w:r>
      <w:r>
        <w:rPr>
          <w:noProof/>
        </w:rPr>
      </w:r>
      <w:r>
        <w:rPr>
          <w:noProof/>
        </w:rPr>
        <w:fldChar w:fldCharType="separate"/>
      </w:r>
      <w:r>
        <w:rPr>
          <w:noProof/>
        </w:rPr>
        <w:t>49</w:t>
      </w:r>
      <w:r>
        <w:rPr>
          <w:noProof/>
        </w:rPr>
        <w:fldChar w:fldCharType="end"/>
      </w:r>
    </w:p>
    <w:p w14:paraId="4C3A88A6" w14:textId="61B37EE2"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23 - Visualizer-arm</w:t>
      </w:r>
      <w:r>
        <w:rPr>
          <w:noProof/>
        </w:rPr>
        <w:tab/>
      </w:r>
      <w:r>
        <w:rPr>
          <w:noProof/>
        </w:rPr>
        <w:fldChar w:fldCharType="begin"/>
      </w:r>
      <w:r>
        <w:rPr>
          <w:noProof/>
        </w:rPr>
        <w:instrText xml:space="preserve"> PAGEREF _Toc497654081 \h </w:instrText>
      </w:r>
      <w:r>
        <w:rPr>
          <w:noProof/>
        </w:rPr>
      </w:r>
      <w:r>
        <w:rPr>
          <w:noProof/>
        </w:rPr>
        <w:fldChar w:fldCharType="separate"/>
      </w:r>
      <w:r>
        <w:rPr>
          <w:noProof/>
        </w:rPr>
        <w:t>52</w:t>
      </w:r>
      <w:r>
        <w:rPr>
          <w:noProof/>
        </w:rPr>
        <w:fldChar w:fldCharType="end"/>
      </w:r>
    </w:p>
    <w:p w14:paraId="7C992224" w14:textId="6FD80DDF" w:rsidR="006F0CE9" w:rsidRPr="006F0CE9" w:rsidRDefault="006F0CE9">
      <w:pPr>
        <w:pStyle w:val="ndicedeilustraes"/>
        <w:tabs>
          <w:tab w:val="right" w:leader="dot" w:pos="9061"/>
        </w:tabs>
        <w:rPr>
          <w:rFonts w:eastAsiaTheme="minorEastAsia" w:cstheme="minorBidi"/>
          <w:smallCaps w:val="0"/>
          <w:noProof/>
          <w:color w:val="auto"/>
          <w:sz w:val="24"/>
          <w:szCs w:val="24"/>
          <w:lang w:val="en-US" w:eastAsia="pt-BR"/>
        </w:rPr>
      </w:pPr>
      <w:r w:rsidRPr="00302B33">
        <w:rPr>
          <w:noProof/>
          <w:lang w:val="en-US"/>
        </w:rPr>
        <w:t>Figura 24 - Play with Docker</w:t>
      </w:r>
      <w:r w:rsidRPr="006F0CE9">
        <w:rPr>
          <w:noProof/>
          <w:lang w:val="en-US"/>
        </w:rPr>
        <w:tab/>
      </w:r>
      <w:r>
        <w:rPr>
          <w:noProof/>
        </w:rPr>
        <w:fldChar w:fldCharType="begin"/>
      </w:r>
      <w:r w:rsidRPr="006F0CE9">
        <w:rPr>
          <w:noProof/>
          <w:lang w:val="en-US"/>
        </w:rPr>
        <w:instrText xml:space="preserve"> PAGEREF _Toc497654082 \h </w:instrText>
      </w:r>
      <w:r>
        <w:rPr>
          <w:noProof/>
        </w:rPr>
      </w:r>
      <w:r>
        <w:rPr>
          <w:noProof/>
        </w:rPr>
        <w:fldChar w:fldCharType="separate"/>
      </w:r>
      <w:r w:rsidRPr="006F0CE9">
        <w:rPr>
          <w:noProof/>
          <w:lang w:val="en-US"/>
        </w:rPr>
        <w:t>53</w:t>
      </w:r>
      <w:r>
        <w:rPr>
          <w:noProof/>
        </w:rPr>
        <w:fldChar w:fldCharType="end"/>
      </w:r>
    </w:p>
    <w:p w14:paraId="19BFB71E" w14:textId="2A7787FC" w:rsidR="006F0CE9" w:rsidRPr="006F0CE9" w:rsidRDefault="006F0CE9">
      <w:pPr>
        <w:pStyle w:val="ndicedeilustraes"/>
        <w:tabs>
          <w:tab w:val="right" w:leader="dot" w:pos="9061"/>
        </w:tabs>
        <w:rPr>
          <w:rFonts w:eastAsiaTheme="minorEastAsia" w:cstheme="minorBidi"/>
          <w:smallCaps w:val="0"/>
          <w:noProof/>
          <w:color w:val="auto"/>
          <w:sz w:val="24"/>
          <w:szCs w:val="24"/>
          <w:lang w:val="en-US" w:eastAsia="pt-BR"/>
        </w:rPr>
      </w:pPr>
      <w:r w:rsidRPr="00302B33">
        <w:rPr>
          <w:noProof/>
          <w:lang w:val="en-US"/>
        </w:rPr>
        <w:t>Figura 25 - Shell do Play with Docker</w:t>
      </w:r>
      <w:r w:rsidRPr="006F0CE9">
        <w:rPr>
          <w:noProof/>
          <w:lang w:val="en-US"/>
        </w:rPr>
        <w:tab/>
      </w:r>
      <w:r>
        <w:rPr>
          <w:noProof/>
        </w:rPr>
        <w:fldChar w:fldCharType="begin"/>
      </w:r>
      <w:r w:rsidRPr="006F0CE9">
        <w:rPr>
          <w:noProof/>
          <w:lang w:val="en-US"/>
        </w:rPr>
        <w:instrText xml:space="preserve"> PAGEREF _Toc497654083 \h </w:instrText>
      </w:r>
      <w:r>
        <w:rPr>
          <w:noProof/>
        </w:rPr>
      </w:r>
      <w:r>
        <w:rPr>
          <w:noProof/>
        </w:rPr>
        <w:fldChar w:fldCharType="separate"/>
      </w:r>
      <w:r w:rsidRPr="006F0CE9">
        <w:rPr>
          <w:noProof/>
          <w:lang w:val="en-US"/>
        </w:rPr>
        <w:t>54</w:t>
      </w:r>
      <w:r>
        <w:rPr>
          <w:noProof/>
        </w:rPr>
        <w:fldChar w:fldCharType="end"/>
      </w:r>
    </w:p>
    <w:p w14:paraId="6AE0AD12" w14:textId="46A8A550" w:rsidR="006F0CE9" w:rsidRPr="006F0CE9" w:rsidRDefault="006F0CE9">
      <w:pPr>
        <w:pStyle w:val="ndicedeilustraes"/>
        <w:tabs>
          <w:tab w:val="right" w:leader="dot" w:pos="9061"/>
        </w:tabs>
        <w:rPr>
          <w:rFonts w:eastAsiaTheme="minorEastAsia" w:cstheme="minorBidi"/>
          <w:smallCaps w:val="0"/>
          <w:noProof/>
          <w:color w:val="auto"/>
          <w:sz w:val="24"/>
          <w:szCs w:val="24"/>
          <w:lang w:val="en-US" w:eastAsia="pt-BR"/>
        </w:rPr>
      </w:pPr>
      <w:r w:rsidRPr="006F0CE9">
        <w:rPr>
          <w:noProof/>
          <w:lang w:val="en-US"/>
        </w:rPr>
        <w:t>Figura 26 - Template do Play with Docker</w:t>
      </w:r>
      <w:r w:rsidRPr="006F0CE9">
        <w:rPr>
          <w:noProof/>
          <w:lang w:val="en-US"/>
        </w:rPr>
        <w:tab/>
      </w:r>
      <w:r>
        <w:rPr>
          <w:noProof/>
        </w:rPr>
        <w:fldChar w:fldCharType="begin"/>
      </w:r>
      <w:r w:rsidRPr="006F0CE9">
        <w:rPr>
          <w:noProof/>
          <w:lang w:val="en-US"/>
        </w:rPr>
        <w:instrText xml:space="preserve"> PAGEREF _Toc497654084 \h </w:instrText>
      </w:r>
      <w:r>
        <w:rPr>
          <w:noProof/>
        </w:rPr>
      </w:r>
      <w:r>
        <w:rPr>
          <w:noProof/>
        </w:rPr>
        <w:fldChar w:fldCharType="separate"/>
      </w:r>
      <w:r w:rsidRPr="006F0CE9">
        <w:rPr>
          <w:noProof/>
          <w:lang w:val="en-US"/>
        </w:rPr>
        <w:t>54</w:t>
      </w:r>
      <w:r>
        <w:rPr>
          <w:noProof/>
        </w:rPr>
        <w:fldChar w:fldCharType="end"/>
      </w:r>
    </w:p>
    <w:p w14:paraId="485C8E10" w14:textId="4EDAD4F0"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27 - Comunidade do Docker no Telegram</w:t>
      </w:r>
      <w:r>
        <w:rPr>
          <w:noProof/>
        </w:rPr>
        <w:tab/>
      </w:r>
      <w:r>
        <w:rPr>
          <w:noProof/>
        </w:rPr>
        <w:fldChar w:fldCharType="begin"/>
      </w:r>
      <w:r>
        <w:rPr>
          <w:noProof/>
        </w:rPr>
        <w:instrText xml:space="preserve"> PAGEREF _Toc497654085 \h </w:instrText>
      </w:r>
      <w:r>
        <w:rPr>
          <w:noProof/>
        </w:rPr>
      </w:r>
      <w:r>
        <w:rPr>
          <w:noProof/>
        </w:rPr>
        <w:fldChar w:fldCharType="separate"/>
      </w:r>
      <w:r>
        <w:rPr>
          <w:noProof/>
        </w:rPr>
        <w:t>55</w:t>
      </w:r>
      <w:r>
        <w:rPr>
          <w:noProof/>
        </w:rPr>
        <w:fldChar w:fldCharType="end"/>
      </w:r>
    </w:p>
    <w:p w14:paraId="21C2E5D7" w14:textId="3C27E416" w:rsidR="006F0CE9" w:rsidRPr="003B1AE1" w:rsidRDefault="006F0CE9">
      <w:pPr>
        <w:pStyle w:val="ndicedeilustraes"/>
        <w:tabs>
          <w:tab w:val="right" w:leader="dot" w:pos="9061"/>
        </w:tabs>
        <w:rPr>
          <w:rFonts w:eastAsiaTheme="minorEastAsia" w:cstheme="minorBidi"/>
          <w:smallCaps w:val="0"/>
          <w:noProof/>
          <w:color w:val="auto"/>
          <w:sz w:val="24"/>
          <w:szCs w:val="24"/>
          <w:lang w:val="en-US" w:eastAsia="pt-BR"/>
        </w:rPr>
      </w:pPr>
      <w:r w:rsidRPr="003B1AE1">
        <w:rPr>
          <w:noProof/>
          <w:lang w:val="en-US"/>
        </w:rPr>
        <w:t>Figura 28 - Canal Annoucements do Slack</w:t>
      </w:r>
      <w:r w:rsidRPr="003B1AE1">
        <w:rPr>
          <w:noProof/>
          <w:lang w:val="en-US"/>
        </w:rPr>
        <w:tab/>
      </w:r>
      <w:r>
        <w:rPr>
          <w:noProof/>
        </w:rPr>
        <w:fldChar w:fldCharType="begin"/>
      </w:r>
      <w:r w:rsidRPr="003B1AE1">
        <w:rPr>
          <w:noProof/>
          <w:lang w:val="en-US"/>
        </w:rPr>
        <w:instrText xml:space="preserve"> PAGEREF _Toc497654086 \h </w:instrText>
      </w:r>
      <w:r>
        <w:rPr>
          <w:noProof/>
        </w:rPr>
      </w:r>
      <w:r>
        <w:rPr>
          <w:noProof/>
        </w:rPr>
        <w:fldChar w:fldCharType="separate"/>
      </w:r>
      <w:r w:rsidRPr="003B1AE1">
        <w:rPr>
          <w:noProof/>
          <w:lang w:val="en-US"/>
        </w:rPr>
        <w:t>55</w:t>
      </w:r>
      <w:r>
        <w:rPr>
          <w:noProof/>
        </w:rPr>
        <w:fldChar w:fldCharType="end"/>
      </w:r>
    </w:p>
    <w:p w14:paraId="4CF81D68" w14:textId="61660538"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29 - Canal Random do Slack</w:t>
      </w:r>
      <w:r>
        <w:rPr>
          <w:noProof/>
        </w:rPr>
        <w:tab/>
      </w:r>
      <w:r>
        <w:rPr>
          <w:noProof/>
        </w:rPr>
        <w:fldChar w:fldCharType="begin"/>
      </w:r>
      <w:r>
        <w:rPr>
          <w:noProof/>
        </w:rPr>
        <w:instrText xml:space="preserve"> PAGEREF _Toc497654087 \h </w:instrText>
      </w:r>
      <w:r>
        <w:rPr>
          <w:noProof/>
        </w:rPr>
      </w:r>
      <w:r>
        <w:rPr>
          <w:noProof/>
        </w:rPr>
        <w:fldChar w:fldCharType="separate"/>
      </w:r>
      <w:r>
        <w:rPr>
          <w:noProof/>
        </w:rPr>
        <w:t>55</w:t>
      </w:r>
      <w:r>
        <w:rPr>
          <w:noProof/>
        </w:rPr>
        <w:fldChar w:fldCharType="end"/>
      </w:r>
    </w:p>
    <w:p w14:paraId="74350D00" w14:textId="77777777" w:rsidR="009C7518" w:rsidRPr="006F0CE9" w:rsidRDefault="00C254AC">
      <w:pPr>
        <w:pStyle w:val="ndicedeilustraes"/>
      </w:pPr>
      <w:r>
        <w:fldChar w:fldCharType="end"/>
      </w:r>
    </w:p>
    <w:p w14:paraId="3240A1E7" w14:textId="77777777" w:rsidR="009C7518" w:rsidRPr="006F0CE9" w:rsidRDefault="00C254AC">
      <w:r w:rsidRPr="006F0CE9">
        <w:br w:type="page"/>
      </w:r>
    </w:p>
    <w:p w14:paraId="709E178E" w14:textId="5D5C02D4" w:rsidR="00463F02" w:rsidRDefault="00463F02" w:rsidP="00463F02">
      <w:pPr>
        <w:spacing w:after="360"/>
        <w:jc w:val="center"/>
      </w:pPr>
      <w:r>
        <w:rPr>
          <w:b/>
          <w:sz w:val="28"/>
          <w:szCs w:val="28"/>
        </w:rPr>
        <w:lastRenderedPageBreak/>
        <w:t>LISTA DE TABELAS</w:t>
      </w:r>
    </w:p>
    <w:p w14:paraId="2535FE20" w14:textId="328C5F70" w:rsidR="00D87123" w:rsidRDefault="003E151D">
      <w:pPr>
        <w:pStyle w:val="ndicedeilustraes"/>
        <w:tabs>
          <w:tab w:val="right" w:leader="dot" w:pos="9061"/>
        </w:tabs>
        <w:rPr>
          <w:rFonts w:eastAsiaTheme="minorEastAsia" w:cstheme="minorBidi"/>
          <w:smallCaps w:val="0"/>
          <w:noProof/>
          <w:color w:val="auto"/>
          <w:sz w:val="24"/>
          <w:szCs w:val="24"/>
          <w:lang w:eastAsia="pt-BR"/>
        </w:rPr>
      </w:pPr>
      <w:r>
        <w:rPr>
          <w:smallCaps w:val="0"/>
        </w:rPr>
        <w:fldChar w:fldCharType="begin"/>
      </w:r>
      <w:r>
        <w:rPr>
          <w:smallCaps w:val="0"/>
        </w:rPr>
        <w:instrText xml:space="preserve"> TOC \c "Tabela" </w:instrText>
      </w:r>
      <w:r>
        <w:rPr>
          <w:smallCaps w:val="0"/>
        </w:rPr>
        <w:fldChar w:fldCharType="separate"/>
      </w:r>
      <w:r w:rsidR="00D87123">
        <w:rPr>
          <w:noProof/>
        </w:rPr>
        <w:t>Tabela 1- Tabela de Imagens utilizadas no Estudo de Caso.</w:t>
      </w:r>
      <w:r w:rsidR="00D87123">
        <w:rPr>
          <w:noProof/>
        </w:rPr>
        <w:tab/>
      </w:r>
      <w:r w:rsidR="00D87123">
        <w:rPr>
          <w:noProof/>
        </w:rPr>
        <w:fldChar w:fldCharType="begin"/>
      </w:r>
      <w:r w:rsidR="00D87123">
        <w:rPr>
          <w:noProof/>
        </w:rPr>
        <w:instrText xml:space="preserve"> PAGEREF _Toc497641684 \h </w:instrText>
      </w:r>
      <w:r w:rsidR="00D87123">
        <w:rPr>
          <w:noProof/>
        </w:rPr>
      </w:r>
      <w:r w:rsidR="00D87123">
        <w:rPr>
          <w:noProof/>
        </w:rPr>
        <w:fldChar w:fldCharType="separate"/>
      </w:r>
      <w:r w:rsidR="00D87123">
        <w:rPr>
          <w:noProof/>
        </w:rPr>
        <w:t>39</w:t>
      </w:r>
      <w:r w:rsidR="00D87123">
        <w:rPr>
          <w:noProof/>
        </w:rPr>
        <w:fldChar w:fldCharType="end"/>
      </w:r>
    </w:p>
    <w:p w14:paraId="2362C63A" w14:textId="3F0D3004"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2 - Tabela de containe</w:t>
      </w:r>
      <w:r w:rsidR="003A32F9">
        <w:rPr>
          <w:noProof/>
        </w:rPr>
        <w:t>rs utilizadas no Estudo de Caso</w:t>
      </w:r>
      <w:r>
        <w:rPr>
          <w:noProof/>
        </w:rPr>
        <w:tab/>
      </w:r>
      <w:r>
        <w:rPr>
          <w:noProof/>
        </w:rPr>
        <w:fldChar w:fldCharType="begin"/>
      </w:r>
      <w:r>
        <w:rPr>
          <w:noProof/>
        </w:rPr>
        <w:instrText xml:space="preserve"> PAGEREF _Toc497641685 \h </w:instrText>
      </w:r>
      <w:r>
        <w:rPr>
          <w:noProof/>
        </w:rPr>
      </w:r>
      <w:r>
        <w:rPr>
          <w:noProof/>
        </w:rPr>
        <w:fldChar w:fldCharType="separate"/>
      </w:r>
      <w:r>
        <w:rPr>
          <w:noProof/>
        </w:rPr>
        <w:t>44</w:t>
      </w:r>
      <w:r>
        <w:rPr>
          <w:noProof/>
        </w:rPr>
        <w:fldChar w:fldCharType="end"/>
      </w:r>
    </w:p>
    <w:p w14:paraId="1F5B71AE" w14:textId="78E667CC"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3 - Tabela de parâmetros utilizado na manipulação dos containers</w:t>
      </w:r>
      <w:r>
        <w:rPr>
          <w:noProof/>
        </w:rPr>
        <w:tab/>
      </w:r>
      <w:r>
        <w:rPr>
          <w:noProof/>
        </w:rPr>
        <w:fldChar w:fldCharType="begin"/>
      </w:r>
      <w:r>
        <w:rPr>
          <w:noProof/>
        </w:rPr>
        <w:instrText xml:space="preserve"> PAGEREF _Toc497641686 \h </w:instrText>
      </w:r>
      <w:r>
        <w:rPr>
          <w:noProof/>
        </w:rPr>
      </w:r>
      <w:r>
        <w:rPr>
          <w:noProof/>
        </w:rPr>
        <w:fldChar w:fldCharType="separate"/>
      </w:r>
      <w:r>
        <w:rPr>
          <w:noProof/>
        </w:rPr>
        <w:t>44</w:t>
      </w:r>
      <w:r>
        <w:rPr>
          <w:noProof/>
        </w:rPr>
        <w:fldChar w:fldCharType="end"/>
      </w:r>
    </w:p>
    <w:p w14:paraId="1224F0CD" w14:textId="524E2F04"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4 - Tabela de parâmetros utilizados na execução dos containers</w:t>
      </w:r>
      <w:r>
        <w:rPr>
          <w:noProof/>
        </w:rPr>
        <w:tab/>
      </w:r>
      <w:r>
        <w:rPr>
          <w:noProof/>
        </w:rPr>
        <w:fldChar w:fldCharType="begin"/>
      </w:r>
      <w:r>
        <w:rPr>
          <w:noProof/>
        </w:rPr>
        <w:instrText xml:space="preserve"> PAGEREF _Toc497641687 \h </w:instrText>
      </w:r>
      <w:r>
        <w:rPr>
          <w:noProof/>
        </w:rPr>
      </w:r>
      <w:r>
        <w:rPr>
          <w:noProof/>
        </w:rPr>
        <w:fldChar w:fldCharType="separate"/>
      </w:r>
      <w:r>
        <w:rPr>
          <w:noProof/>
        </w:rPr>
        <w:t>45</w:t>
      </w:r>
      <w:r>
        <w:rPr>
          <w:noProof/>
        </w:rPr>
        <w:fldChar w:fldCharType="end"/>
      </w:r>
    </w:p>
    <w:p w14:paraId="7B2D6C77" w14:textId="23A85979" w:rsidR="00463F02" w:rsidRPr="002105BF" w:rsidRDefault="003E151D" w:rsidP="00463F02">
      <w:pPr>
        <w:rPr>
          <w:b/>
          <w:sz w:val="28"/>
          <w:szCs w:val="28"/>
        </w:rPr>
      </w:pPr>
      <w:r>
        <w:rPr>
          <w:rFonts w:asciiTheme="minorHAnsi" w:eastAsia="Times New Roman" w:hAnsiTheme="minorHAnsi" w:cs="Arial"/>
          <w:smallCaps/>
          <w:color w:val="00000A"/>
          <w:sz w:val="20"/>
          <w:szCs w:val="20"/>
          <w:lang w:eastAsia="en-US"/>
        </w:rPr>
        <w:fldChar w:fldCharType="end"/>
      </w:r>
    </w:p>
    <w:p w14:paraId="74F4DBB8" w14:textId="77777777" w:rsidR="00463F02" w:rsidRPr="002105BF" w:rsidRDefault="00463F02">
      <w:pPr>
        <w:rPr>
          <w:b/>
          <w:sz w:val="28"/>
          <w:szCs w:val="28"/>
        </w:rPr>
      </w:pPr>
      <w:r w:rsidRPr="002105BF">
        <w:rPr>
          <w:b/>
          <w:sz w:val="28"/>
          <w:szCs w:val="28"/>
        </w:rPr>
        <w:br w:type="page"/>
      </w:r>
    </w:p>
    <w:p w14:paraId="1DD49A7F" w14:textId="77777777" w:rsidR="003C58C5" w:rsidRPr="002105BF" w:rsidRDefault="003C58C5">
      <w:pPr>
        <w:rPr>
          <w:b/>
          <w:sz w:val="28"/>
          <w:szCs w:val="28"/>
        </w:rPr>
      </w:pPr>
    </w:p>
    <w:p w14:paraId="372F138F" w14:textId="251F18A1" w:rsidR="003E0E34" w:rsidRDefault="00C254AC" w:rsidP="00007375">
      <w:pPr>
        <w:spacing w:after="360"/>
        <w:jc w:val="center"/>
      </w:pPr>
      <w:r>
        <w:rPr>
          <w:b/>
          <w:sz w:val="28"/>
          <w:szCs w:val="28"/>
        </w:rPr>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3E0E34" w14:paraId="1F7A92A8" w14:textId="77777777" w:rsidTr="00D826C9">
        <w:tc>
          <w:tcPr>
            <w:tcW w:w="4530" w:type="dxa"/>
          </w:tcPr>
          <w:p w14:paraId="0D48AC97" w14:textId="0F4095F8" w:rsidR="003E0E34" w:rsidRDefault="003E0E34">
            <w:r>
              <w:t>Paa</w:t>
            </w:r>
            <w:r w:rsidR="003C35AA">
              <w:t>S</w:t>
            </w:r>
          </w:p>
        </w:tc>
        <w:tc>
          <w:tcPr>
            <w:tcW w:w="4531" w:type="dxa"/>
          </w:tcPr>
          <w:p w14:paraId="3811D73A" w14:textId="1870F293" w:rsidR="003E0E34" w:rsidRDefault="003E0E34">
            <w:r>
              <w:t>Plataforma as a Service – Plataforma como serviço</w:t>
            </w:r>
          </w:p>
        </w:tc>
      </w:tr>
      <w:tr w:rsidR="003E0E34" w14:paraId="209EFD0B" w14:textId="77777777" w:rsidTr="00D826C9">
        <w:tc>
          <w:tcPr>
            <w:tcW w:w="4530" w:type="dxa"/>
          </w:tcPr>
          <w:p w14:paraId="3C58EE8E" w14:textId="256E4861" w:rsidR="003E0E34" w:rsidRDefault="00597579">
            <w:r>
              <w:t>Deploy</w:t>
            </w:r>
          </w:p>
        </w:tc>
        <w:tc>
          <w:tcPr>
            <w:tcW w:w="4531" w:type="dxa"/>
          </w:tcPr>
          <w:p w14:paraId="3AC487EA" w14:textId="3892CB95" w:rsidR="003E0E34" w:rsidRDefault="00597579">
            <w:r>
              <w:t xml:space="preserve">Implementação de software em ambiente/maquina (QA — testes ou de </w:t>
            </w:r>
            <w:proofErr w:type="spellStart"/>
            <w:r>
              <w:t>Prod</w:t>
            </w:r>
            <w:proofErr w:type="spellEnd"/>
            <w:r>
              <w:t xml:space="preserve"> — produção)</w:t>
            </w:r>
          </w:p>
        </w:tc>
      </w:tr>
      <w:tr w:rsidR="003E0E34" w14:paraId="33D2A44E" w14:textId="77777777" w:rsidTr="00D826C9">
        <w:tc>
          <w:tcPr>
            <w:tcW w:w="4530" w:type="dxa"/>
          </w:tcPr>
          <w:p w14:paraId="0E5E4B18" w14:textId="4894511C" w:rsidR="00597579" w:rsidRDefault="00597579">
            <w:r>
              <w:t>QA</w:t>
            </w:r>
          </w:p>
        </w:tc>
        <w:tc>
          <w:tcPr>
            <w:tcW w:w="4531" w:type="dxa"/>
          </w:tcPr>
          <w:p w14:paraId="52737EC1" w14:textId="1E11457D" w:rsidR="003E0E34" w:rsidRDefault="00597579">
            <w:proofErr w:type="spellStart"/>
            <w:r>
              <w:t>Quality</w:t>
            </w:r>
            <w:proofErr w:type="spellEnd"/>
            <w:r>
              <w:t xml:space="preserve"> </w:t>
            </w:r>
            <w:proofErr w:type="spellStart"/>
            <w:r>
              <w:t>Assurance</w:t>
            </w:r>
            <w:proofErr w:type="spellEnd"/>
            <w:r>
              <w:t xml:space="preserve"> (Ambiente de mensuração de Qualidade/Testes de novas implementações)</w:t>
            </w:r>
          </w:p>
        </w:tc>
      </w:tr>
      <w:tr w:rsidR="003E0E34" w14:paraId="509E6944" w14:textId="77777777" w:rsidTr="00D826C9">
        <w:tc>
          <w:tcPr>
            <w:tcW w:w="4530" w:type="dxa"/>
          </w:tcPr>
          <w:p w14:paraId="32F61748" w14:textId="775E2276" w:rsidR="003E0E34" w:rsidRDefault="00597579">
            <w:proofErr w:type="spellStart"/>
            <w:r>
              <w:t>Downtime</w:t>
            </w:r>
            <w:proofErr w:type="spellEnd"/>
          </w:p>
        </w:tc>
        <w:tc>
          <w:tcPr>
            <w:tcW w:w="4531" w:type="dxa"/>
          </w:tcPr>
          <w:p w14:paraId="267944CC" w14:textId="77777777" w:rsidR="00597579" w:rsidRDefault="00597579" w:rsidP="00597579">
            <w:r>
              <w:t xml:space="preserve">Tempo de queda (instabilidade) de uma aplicação ao ser colocada em </w:t>
            </w:r>
            <w:proofErr w:type="gramStart"/>
            <w:r>
              <w:t>um ambiente via</w:t>
            </w:r>
            <w:proofErr w:type="gramEnd"/>
            <w:r>
              <w:t xml:space="preserve"> </w:t>
            </w:r>
          </w:p>
          <w:p w14:paraId="15511D2E" w14:textId="77777777" w:rsidR="00597579" w:rsidRDefault="00597579" w:rsidP="00597579">
            <w:r>
              <w:t>Deploy.</w:t>
            </w:r>
          </w:p>
          <w:p w14:paraId="25E801EB" w14:textId="77777777" w:rsidR="003E0E34" w:rsidRDefault="003E0E34"/>
        </w:tc>
      </w:tr>
      <w:tr w:rsidR="003E0E34" w14:paraId="3434E546" w14:textId="77777777" w:rsidTr="00D826C9">
        <w:tc>
          <w:tcPr>
            <w:tcW w:w="4530" w:type="dxa"/>
          </w:tcPr>
          <w:p w14:paraId="683927D3" w14:textId="760B086E" w:rsidR="003E0E34" w:rsidRDefault="00597579">
            <w:r>
              <w:t>On-demand</w:t>
            </w:r>
          </w:p>
        </w:tc>
        <w:tc>
          <w:tcPr>
            <w:tcW w:w="4531" w:type="dxa"/>
          </w:tcPr>
          <w:p w14:paraId="73B9A67C" w14:textId="3A59179F" w:rsidR="003E0E34" w:rsidRDefault="00597579">
            <w:r>
              <w:t>Provisionamento de serviços/recursos sobre demanda de requisição é utilização.</w:t>
            </w:r>
          </w:p>
        </w:tc>
      </w:tr>
      <w:tr w:rsidR="003E0E34" w14:paraId="3018F542" w14:textId="77777777" w:rsidTr="00D826C9">
        <w:tc>
          <w:tcPr>
            <w:tcW w:w="4530" w:type="dxa"/>
          </w:tcPr>
          <w:p w14:paraId="6C4C7C94" w14:textId="256D7662" w:rsidR="003E0E34" w:rsidRDefault="00597579">
            <w:r>
              <w:t>Dockerhub</w:t>
            </w:r>
          </w:p>
        </w:tc>
        <w:tc>
          <w:tcPr>
            <w:tcW w:w="4531" w:type="dxa"/>
          </w:tcPr>
          <w:p w14:paraId="4D5424EA" w14:textId="396368D8" w:rsidR="003E0E34" w:rsidRDefault="00597579">
            <w:r>
              <w:t>Repositório de imagens do Docker, com imagens dos containers registradas de forma pública pelo criador/administrador da conta.</w:t>
            </w:r>
          </w:p>
        </w:tc>
      </w:tr>
      <w:tr w:rsidR="003E0E34" w14:paraId="6076A3E2" w14:textId="77777777" w:rsidTr="00D826C9">
        <w:tc>
          <w:tcPr>
            <w:tcW w:w="4530" w:type="dxa"/>
          </w:tcPr>
          <w:p w14:paraId="4885AD0F" w14:textId="4296B25F" w:rsidR="003E0E34" w:rsidRDefault="00FB4CF0">
            <w:r>
              <w:t>Open-source</w:t>
            </w:r>
          </w:p>
        </w:tc>
        <w:tc>
          <w:tcPr>
            <w:tcW w:w="4531" w:type="dxa"/>
          </w:tcPr>
          <w:p w14:paraId="4B4CE83F" w14:textId="064176B5" w:rsidR="003E0E34" w:rsidRDefault="00FB4CF0">
            <w:r>
              <w:t>Forma de licenciamento de softwares que não há o pagamento de licenças. Podendo ter regulamentação por alguma organização/comunidade e sendo sua distribuição/utilização livre de encargos.</w:t>
            </w:r>
          </w:p>
        </w:tc>
      </w:tr>
      <w:tr w:rsidR="003E0E34" w14:paraId="75B127AA" w14:textId="77777777" w:rsidTr="00D826C9">
        <w:tc>
          <w:tcPr>
            <w:tcW w:w="4530" w:type="dxa"/>
          </w:tcPr>
          <w:p w14:paraId="4279FDA0" w14:textId="08DAE1C2" w:rsidR="003E0E34" w:rsidRDefault="00FB4CF0">
            <w:proofErr w:type="spellStart"/>
            <w:r>
              <w:t>Libs</w:t>
            </w:r>
            <w:proofErr w:type="spellEnd"/>
          </w:p>
        </w:tc>
        <w:tc>
          <w:tcPr>
            <w:tcW w:w="4531" w:type="dxa"/>
          </w:tcPr>
          <w:p w14:paraId="5D03CBE0" w14:textId="643EB827" w:rsidR="003E0E34" w:rsidRDefault="00FB4CF0">
            <w:r>
              <w:t>Bibliotecas do Sistema Operacional.</w:t>
            </w:r>
          </w:p>
        </w:tc>
      </w:tr>
      <w:tr w:rsidR="00FB4CF0" w14:paraId="6CE3BCC8" w14:textId="77777777" w:rsidTr="00D826C9">
        <w:tc>
          <w:tcPr>
            <w:tcW w:w="4530" w:type="dxa"/>
          </w:tcPr>
          <w:p w14:paraId="3DAD64CA" w14:textId="1CE33303" w:rsidR="00FB4CF0" w:rsidRDefault="00FB4CF0">
            <w:proofErr w:type="spellStart"/>
            <w:r>
              <w:t>Dev</w:t>
            </w:r>
            <w:proofErr w:type="spellEnd"/>
          </w:p>
        </w:tc>
        <w:tc>
          <w:tcPr>
            <w:tcW w:w="4531" w:type="dxa"/>
          </w:tcPr>
          <w:p w14:paraId="4000770B" w14:textId="4500DA75" w:rsidR="00FB4CF0" w:rsidRDefault="00FB4CF0">
            <w:r>
              <w:t>Ambiente local de desenvolvimento do programador/analista.</w:t>
            </w:r>
          </w:p>
        </w:tc>
      </w:tr>
      <w:tr w:rsidR="00FB4CF0" w14:paraId="3CB93721" w14:textId="77777777" w:rsidTr="00D826C9">
        <w:tc>
          <w:tcPr>
            <w:tcW w:w="4530" w:type="dxa"/>
          </w:tcPr>
          <w:p w14:paraId="77CE320C" w14:textId="776AEE38" w:rsidR="00FB4CF0" w:rsidRDefault="00FB4CF0">
            <w:proofErr w:type="spellStart"/>
            <w:r>
              <w:t>Prod</w:t>
            </w:r>
            <w:proofErr w:type="spellEnd"/>
          </w:p>
        </w:tc>
        <w:tc>
          <w:tcPr>
            <w:tcW w:w="4531" w:type="dxa"/>
          </w:tcPr>
          <w:p w14:paraId="3C62FE0E" w14:textId="2A18B1E5" w:rsidR="00FB4CF0" w:rsidRDefault="00FB4CF0">
            <w:r>
              <w:t>Ambiente de Produção, da qual o software é entregue ao cliente final.</w:t>
            </w:r>
          </w:p>
        </w:tc>
      </w:tr>
      <w:tr w:rsidR="00FB4CF0" w14:paraId="7273FB5C" w14:textId="77777777" w:rsidTr="00D826C9">
        <w:tc>
          <w:tcPr>
            <w:tcW w:w="4530" w:type="dxa"/>
          </w:tcPr>
          <w:p w14:paraId="2884B0E0" w14:textId="3ED0507A" w:rsidR="00FB4CF0" w:rsidRDefault="00FB4CF0">
            <w:r>
              <w:t>OS</w:t>
            </w:r>
          </w:p>
        </w:tc>
        <w:tc>
          <w:tcPr>
            <w:tcW w:w="4531" w:type="dxa"/>
          </w:tcPr>
          <w:p w14:paraId="05824A95" w14:textId="424DF571" w:rsidR="00FB4CF0" w:rsidRDefault="00FB4CF0">
            <w:proofErr w:type="spellStart"/>
            <w:r>
              <w:t>Operation</w:t>
            </w:r>
            <w:proofErr w:type="spellEnd"/>
            <w:r>
              <w:t xml:space="preserve"> System – Sistema Operacional.</w:t>
            </w:r>
          </w:p>
        </w:tc>
      </w:tr>
      <w:tr w:rsidR="00FB4CF0" w14:paraId="7D5C038D" w14:textId="77777777" w:rsidTr="00D826C9">
        <w:tc>
          <w:tcPr>
            <w:tcW w:w="4530" w:type="dxa"/>
          </w:tcPr>
          <w:p w14:paraId="667EF254" w14:textId="2EAC7F4E" w:rsidR="00FB4CF0" w:rsidRDefault="00FB4CF0">
            <w:r>
              <w:rPr>
                <w:color w:val="000000"/>
              </w:rPr>
              <w:t>Kernel</w:t>
            </w:r>
          </w:p>
        </w:tc>
        <w:tc>
          <w:tcPr>
            <w:tcW w:w="4531" w:type="dxa"/>
          </w:tcPr>
          <w:p w14:paraId="2F236EBD" w14:textId="44A1E430" w:rsidR="00FB4CF0" w:rsidRDefault="00FB4CF0">
            <w:r>
              <w:t>Núcleo do Sistema Operacional.</w:t>
            </w:r>
          </w:p>
        </w:tc>
      </w:tr>
      <w:tr w:rsidR="00FB4CF0" w14:paraId="6153643A" w14:textId="77777777" w:rsidTr="00D826C9">
        <w:tc>
          <w:tcPr>
            <w:tcW w:w="4530" w:type="dxa"/>
          </w:tcPr>
          <w:p w14:paraId="4E012F95" w14:textId="68709BF8" w:rsidR="00FB4CF0" w:rsidRDefault="0075379B">
            <w:r w:rsidRPr="00A97EC7">
              <w:rPr>
                <w:lang w:val="x-none" w:eastAsia="x-none"/>
              </w:rPr>
              <w:t>Host</w:t>
            </w:r>
          </w:p>
        </w:tc>
        <w:tc>
          <w:tcPr>
            <w:tcW w:w="4531" w:type="dxa"/>
          </w:tcPr>
          <w:p w14:paraId="1E8B4E9B" w14:textId="57CC6BF1" w:rsidR="00FB4CF0" w:rsidRDefault="0053728C">
            <w:r>
              <w:t xml:space="preserve">Computador ou </w:t>
            </w:r>
            <w:proofErr w:type="spellStart"/>
            <w:r>
              <w:t>device</w:t>
            </w:r>
            <w:proofErr w:type="spellEnd"/>
            <w:r>
              <w:t xml:space="preserve"> conectado a uma rede que pode executar instruções computacionais.</w:t>
            </w:r>
          </w:p>
        </w:tc>
      </w:tr>
      <w:tr w:rsidR="00FB4CF0" w14:paraId="28813E53" w14:textId="77777777" w:rsidTr="00D826C9">
        <w:tc>
          <w:tcPr>
            <w:tcW w:w="4530" w:type="dxa"/>
          </w:tcPr>
          <w:p w14:paraId="5738EFB1" w14:textId="429B881F" w:rsidR="00FB4CF0" w:rsidRDefault="006E4B9D">
            <w:proofErr w:type="spellStart"/>
            <w:r>
              <w:t>Daemon</w:t>
            </w:r>
            <w:proofErr w:type="spellEnd"/>
          </w:p>
        </w:tc>
        <w:tc>
          <w:tcPr>
            <w:tcW w:w="4531" w:type="dxa"/>
          </w:tcPr>
          <w:p w14:paraId="3E504559" w14:textId="44DE4EDF" w:rsidR="00FB4CF0" w:rsidRDefault="003A540C">
            <w:r>
              <w:t>Execução de aplicações em background</w:t>
            </w:r>
            <w:r w:rsidR="00C51C27">
              <w:t>. Informa o PID da aplicação, mais não bloqueia uma sessão do terminal.</w:t>
            </w:r>
          </w:p>
        </w:tc>
      </w:tr>
      <w:tr w:rsidR="00FB4CF0" w14:paraId="658DF9C1" w14:textId="77777777" w:rsidTr="00D826C9">
        <w:tc>
          <w:tcPr>
            <w:tcW w:w="4530" w:type="dxa"/>
          </w:tcPr>
          <w:p w14:paraId="0140CB93" w14:textId="3CF3080B" w:rsidR="00FB4CF0" w:rsidRDefault="00B322FF">
            <w:proofErr w:type="spellStart"/>
            <w:r>
              <w:rPr>
                <w:rFonts w:eastAsia="Times New Roman"/>
                <w:color w:val="000000" w:themeColor="text1"/>
              </w:rPr>
              <w:t>M</w:t>
            </w:r>
            <w:r w:rsidRPr="00007375">
              <w:rPr>
                <w:rFonts w:eastAsia="Times New Roman"/>
                <w:color w:val="000000" w:themeColor="text1"/>
              </w:rPr>
              <w:t>ount</w:t>
            </w:r>
            <w:proofErr w:type="spellEnd"/>
            <w:r w:rsidRPr="00007375">
              <w:rPr>
                <w:rFonts w:eastAsia="Times New Roman"/>
                <w:color w:val="000000" w:themeColor="text1"/>
              </w:rPr>
              <w:t xml:space="preserve"> </w:t>
            </w:r>
            <w:r>
              <w:rPr>
                <w:rFonts w:eastAsia="Times New Roman"/>
                <w:color w:val="000000" w:themeColor="text1"/>
              </w:rPr>
              <w:t>P</w:t>
            </w:r>
            <w:r w:rsidRPr="00007375">
              <w:rPr>
                <w:rFonts w:eastAsia="Times New Roman"/>
                <w:color w:val="000000" w:themeColor="text1"/>
              </w:rPr>
              <w:t>oint</w:t>
            </w:r>
          </w:p>
        </w:tc>
        <w:tc>
          <w:tcPr>
            <w:tcW w:w="4531" w:type="dxa"/>
          </w:tcPr>
          <w:p w14:paraId="2DCE7C94" w14:textId="4BB33C6F" w:rsidR="00FB4CF0" w:rsidRDefault="0078657A">
            <w:proofErr w:type="spellStart"/>
            <w:r>
              <w:t>Storage</w:t>
            </w:r>
            <w:proofErr w:type="spellEnd"/>
            <w:r>
              <w:t xml:space="preserve"> no disco, local que pode ser utilizado para guardar dados de execução do container.</w:t>
            </w:r>
          </w:p>
        </w:tc>
      </w:tr>
      <w:tr w:rsidR="00FB4CF0" w14:paraId="6B678DD3" w14:textId="77777777" w:rsidTr="00D826C9">
        <w:tc>
          <w:tcPr>
            <w:tcW w:w="4530" w:type="dxa"/>
          </w:tcPr>
          <w:p w14:paraId="12B34B1A" w14:textId="4A4A5AB9" w:rsidR="00FB4CF0" w:rsidRDefault="00936E5C">
            <w:proofErr w:type="spellStart"/>
            <w:r>
              <w:rPr>
                <w:rFonts w:eastAsia="Times New Roman"/>
                <w:color w:val="000000" w:themeColor="text1"/>
              </w:rPr>
              <w:t>Chown</w:t>
            </w:r>
            <w:proofErr w:type="spellEnd"/>
          </w:p>
        </w:tc>
        <w:tc>
          <w:tcPr>
            <w:tcW w:w="4531" w:type="dxa"/>
          </w:tcPr>
          <w:p w14:paraId="0354E87C" w14:textId="34C8B132" w:rsidR="00FB4CF0" w:rsidRDefault="006F2A3B">
            <w:r>
              <w:t>Comando Linux que define permissões escrita/leitura para pastas e arquivos dentro do diretório.</w:t>
            </w:r>
          </w:p>
        </w:tc>
      </w:tr>
      <w:tr w:rsidR="00C833BB" w14:paraId="281573F9" w14:textId="77777777" w:rsidTr="00D826C9">
        <w:tc>
          <w:tcPr>
            <w:tcW w:w="4530" w:type="dxa"/>
          </w:tcPr>
          <w:p w14:paraId="3CB3B12A" w14:textId="2C1F1E87" w:rsidR="00C833BB" w:rsidRDefault="00C833BB">
            <w:pPr>
              <w:rPr>
                <w:rFonts w:eastAsia="Times New Roman"/>
                <w:color w:val="000000" w:themeColor="text1"/>
              </w:rPr>
            </w:pPr>
            <w:r>
              <w:rPr>
                <w:lang w:eastAsia="x-none"/>
              </w:rPr>
              <w:t>Stack trace</w:t>
            </w:r>
          </w:p>
        </w:tc>
        <w:tc>
          <w:tcPr>
            <w:tcW w:w="4531" w:type="dxa"/>
          </w:tcPr>
          <w:p w14:paraId="54A0637C" w14:textId="08CD4E11" w:rsidR="00C833BB" w:rsidRDefault="00C833BB">
            <w:r>
              <w:t>Trecho de saída da execução de um comando e/ou erro de execução do</w:t>
            </w:r>
            <w:r w:rsidR="008A3D9E">
              <w:t xml:space="preserve"> software.</w:t>
            </w:r>
          </w:p>
        </w:tc>
      </w:tr>
      <w:tr w:rsidR="00C833BB" w14:paraId="60557727" w14:textId="77777777" w:rsidTr="00D826C9">
        <w:tc>
          <w:tcPr>
            <w:tcW w:w="4530" w:type="dxa"/>
          </w:tcPr>
          <w:p w14:paraId="5A0EEED2" w14:textId="65A96916" w:rsidR="00C833BB" w:rsidRDefault="004F1F41">
            <w:pPr>
              <w:rPr>
                <w:rFonts w:eastAsia="Times New Roman"/>
                <w:color w:val="000000" w:themeColor="text1"/>
              </w:rPr>
            </w:pPr>
            <w:r>
              <w:rPr>
                <w:rFonts w:eastAsia="Times New Roman"/>
                <w:color w:val="000000" w:themeColor="text1"/>
              </w:rPr>
              <w:t>CMD</w:t>
            </w:r>
          </w:p>
        </w:tc>
        <w:tc>
          <w:tcPr>
            <w:tcW w:w="4531" w:type="dxa"/>
          </w:tcPr>
          <w:p w14:paraId="09ECE68D" w14:textId="73D9FB57" w:rsidR="00C833BB" w:rsidRDefault="0025305F">
            <w:r>
              <w:t xml:space="preserve">Abreviação de </w:t>
            </w:r>
            <w:proofErr w:type="spellStart"/>
            <w:r>
              <w:t>Command</w:t>
            </w:r>
            <w:proofErr w:type="spellEnd"/>
            <w:r w:rsidR="00EB010E">
              <w:t>, execução de um comando dentro do container</w:t>
            </w:r>
          </w:p>
        </w:tc>
      </w:tr>
      <w:tr w:rsidR="00C833BB" w14:paraId="2EDE8874" w14:textId="77777777" w:rsidTr="00D826C9">
        <w:tc>
          <w:tcPr>
            <w:tcW w:w="4530" w:type="dxa"/>
          </w:tcPr>
          <w:p w14:paraId="49C8FB65" w14:textId="2592E476" w:rsidR="00C833BB" w:rsidRDefault="003937C4">
            <w:pPr>
              <w:rPr>
                <w:rFonts w:eastAsia="Times New Roman"/>
                <w:color w:val="000000" w:themeColor="text1"/>
              </w:rPr>
            </w:pPr>
            <w:r>
              <w:rPr>
                <w:rFonts w:eastAsia="Times New Roman"/>
                <w:color w:val="000000" w:themeColor="text1"/>
              </w:rPr>
              <w:lastRenderedPageBreak/>
              <w:t>UI</w:t>
            </w:r>
          </w:p>
        </w:tc>
        <w:tc>
          <w:tcPr>
            <w:tcW w:w="4531" w:type="dxa"/>
          </w:tcPr>
          <w:p w14:paraId="3E611E91" w14:textId="68F834B1" w:rsidR="00C833BB" w:rsidRDefault="003937C4">
            <w:proofErr w:type="spellStart"/>
            <w:r>
              <w:t>User</w:t>
            </w:r>
            <w:proofErr w:type="spellEnd"/>
            <w:r>
              <w:t xml:space="preserve"> Interface </w:t>
            </w:r>
            <w:r w:rsidR="00EB6922">
              <w:t xml:space="preserve">- </w:t>
            </w:r>
            <w:r>
              <w:t>Interface de usuário</w:t>
            </w:r>
            <w:r w:rsidR="00EB6922">
              <w:t>, interfaces que facilitam</w:t>
            </w:r>
            <w:r w:rsidR="00D349B0">
              <w:t xml:space="preserve"> a interação do usuá</w:t>
            </w:r>
            <w:r w:rsidR="00924CC6">
              <w:t>rio com o sistema</w:t>
            </w:r>
            <w:r w:rsidR="00EB6922">
              <w:t xml:space="preserve"> </w:t>
            </w:r>
          </w:p>
        </w:tc>
      </w:tr>
      <w:tr w:rsidR="00C833BB" w14:paraId="207B05E5" w14:textId="77777777" w:rsidTr="00D826C9">
        <w:tc>
          <w:tcPr>
            <w:tcW w:w="4530" w:type="dxa"/>
          </w:tcPr>
          <w:p w14:paraId="2A259392" w14:textId="486F32FD" w:rsidR="00C833BB" w:rsidRDefault="0038011C">
            <w:pPr>
              <w:rPr>
                <w:rFonts w:eastAsia="Times New Roman"/>
                <w:color w:val="000000" w:themeColor="text1"/>
              </w:rPr>
            </w:pPr>
            <w:r>
              <w:rPr>
                <w:lang w:eastAsia="x-none"/>
              </w:rPr>
              <w:t>CI</w:t>
            </w:r>
          </w:p>
        </w:tc>
        <w:tc>
          <w:tcPr>
            <w:tcW w:w="4531" w:type="dxa"/>
          </w:tcPr>
          <w:p w14:paraId="7E9B222D" w14:textId="77077EBA" w:rsidR="00C833BB" w:rsidRDefault="00C11E62">
            <w:proofErr w:type="spellStart"/>
            <w:r>
              <w:t>Continuos</w:t>
            </w:r>
            <w:proofErr w:type="spellEnd"/>
            <w:r>
              <w:t xml:space="preserve"> </w:t>
            </w:r>
            <w:proofErr w:type="spellStart"/>
            <w:r>
              <w:t>Integration</w:t>
            </w:r>
            <w:proofErr w:type="spellEnd"/>
            <w:r>
              <w:t xml:space="preserve"> – Integração Contínua, são softwares para automatizar o deploy das aplicações nos ambientes.</w:t>
            </w:r>
          </w:p>
        </w:tc>
      </w:tr>
      <w:tr w:rsidR="00C833BB" w14:paraId="234CAFA6" w14:textId="77777777" w:rsidTr="00D826C9">
        <w:tc>
          <w:tcPr>
            <w:tcW w:w="4530" w:type="dxa"/>
          </w:tcPr>
          <w:p w14:paraId="2A9DEB40" w14:textId="77777777" w:rsidR="00C833BB" w:rsidRDefault="00C833BB">
            <w:pPr>
              <w:rPr>
                <w:rFonts w:eastAsia="Times New Roman"/>
                <w:color w:val="000000" w:themeColor="text1"/>
              </w:rPr>
            </w:pPr>
          </w:p>
        </w:tc>
        <w:tc>
          <w:tcPr>
            <w:tcW w:w="4531" w:type="dxa"/>
          </w:tcPr>
          <w:p w14:paraId="0756AD8D" w14:textId="77777777" w:rsidR="00C833BB" w:rsidRDefault="00C833BB"/>
        </w:tc>
      </w:tr>
      <w:tr w:rsidR="00C833BB" w14:paraId="52A99D5E" w14:textId="77777777" w:rsidTr="00D826C9">
        <w:tc>
          <w:tcPr>
            <w:tcW w:w="4530" w:type="dxa"/>
          </w:tcPr>
          <w:p w14:paraId="4FFB3A56" w14:textId="77777777" w:rsidR="00C833BB" w:rsidRDefault="00C833BB">
            <w:pPr>
              <w:rPr>
                <w:rFonts w:eastAsia="Times New Roman"/>
                <w:color w:val="000000" w:themeColor="text1"/>
              </w:rPr>
            </w:pPr>
          </w:p>
        </w:tc>
        <w:tc>
          <w:tcPr>
            <w:tcW w:w="4531" w:type="dxa"/>
          </w:tcPr>
          <w:p w14:paraId="73F9D692" w14:textId="77777777" w:rsidR="00C833BB" w:rsidRDefault="00C833BB"/>
        </w:tc>
      </w:tr>
      <w:tr w:rsidR="00C833BB" w14:paraId="2A18C686" w14:textId="77777777" w:rsidTr="00D826C9">
        <w:tc>
          <w:tcPr>
            <w:tcW w:w="4530" w:type="dxa"/>
          </w:tcPr>
          <w:p w14:paraId="50070294" w14:textId="77777777" w:rsidR="00C833BB" w:rsidRDefault="00C833BB">
            <w:pPr>
              <w:rPr>
                <w:rFonts w:eastAsia="Times New Roman"/>
                <w:color w:val="000000" w:themeColor="text1"/>
              </w:rPr>
            </w:pPr>
          </w:p>
        </w:tc>
        <w:tc>
          <w:tcPr>
            <w:tcW w:w="4531" w:type="dxa"/>
          </w:tcPr>
          <w:p w14:paraId="37FAC307" w14:textId="77777777" w:rsidR="00C833BB" w:rsidRDefault="00C833BB"/>
        </w:tc>
      </w:tr>
      <w:tr w:rsidR="00C833BB" w14:paraId="3EC1B741" w14:textId="77777777" w:rsidTr="00D826C9">
        <w:tc>
          <w:tcPr>
            <w:tcW w:w="4530" w:type="dxa"/>
          </w:tcPr>
          <w:p w14:paraId="1384DA80" w14:textId="77777777" w:rsidR="00C833BB" w:rsidRDefault="00C833BB">
            <w:pPr>
              <w:rPr>
                <w:rFonts w:eastAsia="Times New Roman"/>
                <w:color w:val="000000" w:themeColor="text1"/>
              </w:rPr>
            </w:pPr>
          </w:p>
        </w:tc>
        <w:tc>
          <w:tcPr>
            <w:tcW w:w="4531" w:type="dxa"/>
          </w:tcPr>
          <w:p w14:paraId="6ABF0F7A" w14:textId="77777777" w:rsidR="00C833BB" w:rsidRDefault="00C833BB"/>
        </w:tc>
      </w:tr>
      <w:tr w:rsidR="00C833BB" w14:paraId="05EAB9AA" w14:textId="77777777" w:rsidTr="00D826C9">
        <w:tc>
          <w:tcPr>
            <w:tcW w:w="4530" w:type="dxa"/>
          </w:tcPr>
          <w:p w14:paraId="289FFCBA" w14:textId="77777777" w:rsidR="00C833BB" w:rsidRDefault="00C833BB">
            <w:pPr>
              <w:rPr>
                <w:rFonts w:eastAsia="Times New Roman"/>
                <w:color w:val="000000" w:themeColor="text1"/>
              </w:rPr>
            </w:pPr>
          </w:p>
        </w:tc>
        <w:tc>
          <w:tcPr>
            <w:tcW w:w="4531" w:type="dxa"/>
          </w:tcPr>
          <w:p w14:paraId="1CAF2352" w14:textId="77777777" w:rsidR="00C833BB" w:rsidRDefault="00C833BB"/>
        </w:tc>
      </w:tr>
      <w:tr w:rsidR="00C833BB" w14:paraId="021A6F88" w14:textId="77777777" w:rsidTr="00D826C9">
        <w:tc>
          <w:tcPr>
            <w:tcW w:w="4530" w:type="dxa"/>
          </w:tcPr>
          <w:p w14:paraId="18E15D11" w14:textId="77777777" w:rsidR="00C833BB" w:rsidRDefault="00C833BB">
            <w:pPr>
              <w:rPr>
                <w:rFonts w:eastAsia="Times New Roman"/>
                <w:color w:val="000000" w:themeColor="text1"/>
              </w:rPr>
            </w:pPr>
          </w:p>
        </w:tc>
        <w:tc>
          <w:tcPr>
            <w:tcW w:w="4531" w:type="dxa"/>
          </w:tcPr>
          <w:p w14:paraId="18BC1265" w14:textId="77777777" w:rsidR="00C833BB" w:rsidRDefault="00C833BB"/>
        </w:tc>
      </w:tr>
      <w:tr w:rsidR="00C833BB" w14:paraId="67600502" w14:textId="77777777" w:rsidTr="00D826C9">
        <w:tc>
          <w:tcPr>
            <w:tcW w:w="4530" w:type="dxa"/>
          </w:tcPr>
          <w:p w14:paraId="4B3568C8" w14:textId="77777777" w:rsidR="00C833BB" w:rsidRDefault="00C833BB">
            <w:pPr>
              <w:rPr>
                <w:rFonts w:eastAsia="Times New Roman"/>
                <w:color w:val="000000" w:themeColor="text1"/>
              </w:rPr>
            </w:pPr>
          </w:p>
        </w:tc>
        <w:tc>
          <w:tcPr>
            <w:tcW w:w="4531" w:type="dxa"/>
          </w:tcPr>
          <w:p w14:paraId="5B019939" w14:textId="77777777" w:rsidR="00C833BB" w:rsidRDefault="00C833BB"/>
        </w:tc>
      </w:tr>
      <w:tr w:rsidR="00C833BB" w14:paraId="0D026A5C" w14:textId="77777777" w:rsidTr="00D826C9">
        <w:tc>
          <w:tcPr>
            <w:tcW w:w="4530" w:type="dxa"/>
          </w:tcPr>
          <w:p w14:paraId="69AD0DBE" w14:textId="77777777" w:rsidR="00C833BB" w:rsidRDefault="00C833BB">
            <w:pPr>
              <w:rPr>
                <w:rFonts w:eastAsia="Times New Roman"/>
                <w:color w:val="000000" w:themeColor="text1"/>
              </w:rPr>
            </w:pPr>
          </w:p>
        </w:tc>
        <w:tc>
          <w:tcPr>
            <w:tcW w:w="4531" w:type="dxa"/>
          </w:tcPr>
          <w:p w14:paraId="2EF52112" w14:textId="77777777" w:rsidR="00C833BB" w:rsidRDefault="00C833BB"/>
        </w:tc>
      </w:tr>
      <w:tr w:rsidR="00C833BB" w14:paraId="0416FE8E" w14:textId="77777777" w:rsidTr="00D826C9">
        <w:tc>
          <w:tcPr>
            <w:tcW w:w="4530" w:type="dxa"/>
          </w:tcPr>
          <w:p w14:paraId="30B71574" w14:textId="77777777" w:rsidR="00C833BB" w:rsidRDefault="00C833BB">
            <w:pPr>
              <w:rPr>
                <w:rFonts w:eastAsia="Times New Roman"/>
                <w:color w:val="000000" w:themeColor="text1"/>
              </w:rPr>
            </w:pPr>
          </w:p>
        </w:tc>
        <w:tc>
          <w:tcPr>
            <w:tcW w:w="4531" w:type="dxa"/>
          </w:tcPr>
          <w:p w14:paraId="7ABEC84C" w14:textId="77777777" w:rsidR="00C833BB" w:rsidRDefault="00C833BB"/>
        </w:tc>
      </w:tr>
      <w:tr w:rsidR="00C833BB" w14:paraId="7D14568D" w14:textId="77777777" w:rsidTr="00D826C9">
        <w:tc>
          <w:tcPr>
            <w:tcW w:w="4530" w:type="dxa"/>
          </w:tcPr>
          <w:p w14:paraId="01303347" w14:textId="77777777" w:rsidR="00C833BB" w:rsidRDefault="00C833BB">
            <w:pPr>
              <w:rPr>
                <w:rFonts w:eastAsia="Times New Roman"/>
                <w:color w:val="000000" w:themeColor="text1"/>
              </w:rPr>
            </w:pPr>
          </w:p>
        </w:tc>
        <w:tc>
          <w:tcPr>
            <w:tcW w:w="4531" w:type="dxa"/>
          </w:tcPr>
          <w:p w14:paraId="312BEC48" w14:textId="77777777" w:rsidR="00C833BB" w:rsidRDefault="00C833BB"/>
        </w:tc>
      </w:tr>
      <w:tr w:rsidR="00C833BB" w14:paraId="4569C82F" w14:textId="77777777" w:rsidTr="00D826C9">
        <w:tc>
          <w:tcPr>
            <w:tcW w:w="4530" w:type="dxa"/>
          </w:tcPr>
          <w:p w14:paraId="1049671C" w14:textId="77777777" w:rsidR="00C833BB" w:rsidRDefault="00C833BB">
            <w:pPr>
              <w:rPr>
                <w:rFonts w:eastAsia="Times New Roman"/>
                <w:color w:val="000000" w:themeColor="text1"/>
              </w:rPr>
            </w:pPr>
          </w:p>
        </w:tc>
        <w:tc>
          <w:tcPr>
            <w:tcW w:w="4531" w:type="dxa"/>
          </w:tcPr>
          <w:p w14:paraId="6B054D0C" w14:textId="77777777" w:rsidR="00C833BB" w:rsidRDefault="00C833BB"/>
        </w:tc>
      </w:tr>
      <w:tr w:rsidR="00C833BB" w14:paraId="3942624B" w14:textId="77777777" w:rsidTr="00D826C9">
        <w:tc>
          <w:tcPr>
            <w:tcW w:w="4530" w:type="dxa"/>
          </w:tcPr>
          <w:p w14:paraId="0631929D" w14:textId="77777777" w:rsidR="00C833BB" w:rsidRDefault="00C833BB">
            <w:pPr>
              <w:rPr>
                <w:rFonts w:eastAsia="Times New Roman"/>
                <w:color w:val="000000" w:themeColor="text1"/>
              </w:rPr>
            </w:pPr>
          </w:p>
        </w:tc>
        <w:tc>
          <w:tcPr>
            <w:tcW w:w="4531" w:type="dxa"/>
          </w:tcPr>
          <w:p w14:paraId="36D234DA" w14:textId="77777777" w:rsidR="00C833BB" w:rsidRDefault="00C833BB"/>
        </w:tc>
      </w:tr>
    </w:tbl>
    <w:p w14:paraId="09516A44" w14:textId="57B48D69" w:rsidR="009C7518" w:rsidRDefault="00F92466">
      <w:r>
        <w:t>–</w:t>
      </w:r>
      <w:r w:rsidR="00C254AC">
        <w:br w:type="page"/>
      </w:r>
    </w:p>
    <w:p w14:paraId="13665BEB" w14:textId="77777777" w:rsidR="009C7518" w:rsidRDefault="00C254AC">
      <w:pPr>
        <w:spacing w:after="360"/>
        <w:jc w:val="center"/>
      </w:pPr>
      <w:r>
        <w:rPr>
          <w:b/>
          <w:sz w:val="28"/>
          <w:szCs w:val="28"/>
        </w:rPr>
        <w:lastRenderedPageBreak/>
        <w:t>SUMÁRIO</w:t>
      </w:r>
    </w:p>
    <w:sdt>
      <w:sdtPr>
        <w:rPr>
          <w:rFonts w:ascii="Times New Roman" w:eastAsia="Calibri" w:hAnsi="Times New Roman" w:cs="Times New Roman"/>
          <w:b w:val="0"/>
          <w:bCs w:val="0"/>
          <w:color w:val="auto"/>
          <w:sz w:val="24"/>
          <w:szCs w:val="24"/>
        </w:rPr>
        <w:id w:val="-1487085520"/>
        <w:docPartObj>
          <w:docPartGallery w:val="Table of Contents"/>
          <w:docPartUnique/>
        </w:docPartObj>
      </w:sdtPr>
      <w:sdtEndPr>
        <w:rPr>
          <w:noProof/>
        </w:rPr>
      </w:sdtEndPr>
      <w:sdtContent>
        <w:p w14:paraId="3109FE1A" w14:textId="5D279F8B" w:rsidR="0058370B" w:rsidRDefault="0058370B">
          <w:pPr>
            <w:pStyle w:val="CabealhodoSumrio"/>
          </w:pPr>
        </w:p>
        <w:p w14:paraId="5924372C" w14:textId="77777777" w:rsidR="004514B8" w:rsidRDefault="0058370B">
          <w:pPr>
            <w:pStyle w:val="Sumrio1"/>
            <w:tabs>
              <w:tab w:val="right" w:leader="dot" w:pos="9061"/>
            </w:tabs>
            <w:rPr>
              <w:rFonts w:eastAsiaTheme="minorEastAsia" w:cstheme="minorBidi"/>
              <w:b w:val="0"/>
              <w:bCs w:val="0"/>
              <w:noProof/>
            </w:rPr>
          </w:pPr>
          <w:r>
            <w:rPr>
              <w:b w:val="0"/>
              <w:bCs w:val="0"/>
            </w:rPr>
            <w:fldChar w:fldCharType="begin"/>
          </w:r>
          <w:r>
            <w:instrText>TOC \o "1-3" \h \z \u</w:instrText>
          </w:r>
          <w:r>
            <w:rPr>
              <w:b w:val="0"/>
              <w:bCs w:val="0"/>
            </w:rPr>
            <w:fldChar w:fldCharType="separate"/>
          </w:r>
          <w:hyperlink w:anchor="_Toc497862043" w:history="1">
            <w:r w:rsidR="004514B8" w:rsidRPr="00DA4742">
              <w:rPr>
                <w:rStyle w:val="Hiperlink"/>
                <w:noProof/>
              </w:rPr>
              <w:t>INTRODUÇÃO</w:t>
            </w:r>
            <w:r w:rsidR="004514B8">
              <w:rPr>
                <w:noProof/>
                <w:webHidden/>
              </w:rPr>
              <w:tab/>
            </w:r>
            <w:r w:rsidR="004514B8">
              <w:rPr>
                <w:noProof/>
                <w:webHidden/>
              </w:rPr>
              <w:fldChar w:fldCharType="begin"/>
            </w:r>
            <w:r w:rsidR="004514B8">
              <w:rPr>
                <w:noProof/>
                <w:webHidden/>
              </w:rPr>
              <w:instrText xml:space="preserve"> PAGEREF _Toc497862043 \h </w:instrText>
            </w:r>
            <w:r w:rsidR="004514B8">
              <w:rPr>
                <w:noProof/>
                <w:webHidden/>
              </w:rPr>
            </w:r>
            <w:r w:rsidR="004514B8">
              <w:rPr>
                <w:noProof/>
                <w:webHidden/>
              </w:rPr>
              <w:fldChar w:fldCharType="separate"/>
            </w:r>
            <w:r w:rsidR="004514B8">
              <w:rPr>
                <w:noProof/>
                <w:webHidden/>
              </w:rPr>
              <w:t>14</w:t>
            </w:r>
            <w:r w:rsidR="004514B8">
              <w:rPr>
                <w:noProof/>
                <w:webHidden/>
              </w:rPr>
              <w:fldChar w:fldCharType="end"/>
            </w:r>
          </w:hyperlink>
        </w:p>
        <w:p w14:paraId="5D65658E" w14:textId="77777777" w:rsidR="004514B8" w:rsidRDefault="004514B8">
          <w:pPr>
            <w:pStyle w:val="Sumrio1"/>
            <w:tabs>
              <w:tab w:val="right" w:leader="dot" w:pos="9061"/>
            </w:tabs>
            <w:rPr>
              <w:rFonts w:eastAsiaTheme="minorEastAsia" w:cstheme="minorBidi"/>
              <w:b w:val="0"/>
              <w:bCs w:val="0"/>
              <w:noProof/>
            </w:rPr>
          </w:pPr>
          <w:hyperlink w:anchor="_Toc497862044" w:history="1">
            <w:r w:rsidRPr="00DA4742">
              <w:rPr>
                <w:rStyle w:val="Hiperlink"/>
                <w:noProof/>
              </w:rPr>
              <w:t>2 Computação em Nuvem</w:t>
            </w:r>
            <w:r>
              <w:rPr>
                <w:noProof/>
                <w:webHidden/>
              </w:rPr>
              <w:tab/>
            </w:r>
            <w:r>
              <w:rPr>
                <w:noProof/>
                <w:webHidden/>
              </w:rPr>
              <w:fldChar w:fldCharType="begin"/>
            </w:r>
            <w:r>
              <w:rPr>
                <w:noProof/>
                <w:webHidden/>
              </w:rPr>
              <w:instrText xml:space="preserve"> PAGEREF _Toc497862044 \h </w:instrText>
            </w:r>
            <w:r>
              <w:rPr>
                <w:noProof/>
                <w:webHidden/>
              </w:rPr>
            </w:r>
            <w:r>
              <w:rPr>
                <w:noProof/>
                <w:webHidden/>
              </w:rPr>
              <w:fldChar w:fldCharType="separate"/>
            </w:r>
            <w:r>
              <w:rPr>
                <w:noProof/>
                <w:webHidden/>
              </w:rPr>
              <w:t>16</w:t>
            </w:r>
            <w:r>
              <w:rPr>
                <w:noProof/>
                <w:webHidden/>
              </w:rPr>
              <w:fldChar w:fldCharType="end"/>
            </w:r>
          </w:hyperlink>
        </w:p>
        <w:p w14:paraId="15F5D8DF" w14:textId="77777777" w:rsidR="004514B8" w:rsidRDefault="004514B8">
          <w:pPr>
            <w:pStyle w:val="Sumrio1"/>
            <w:tabs>
              <w:tab w:val="right" w:leader="dot" w:pos="9061"/>
            </w:tabs>
            <w:rPr>
              <w:rFonts w:eastAsiaTheme="minorEastAsia" w:cstheme="minorBidi"/>
              <w:b w:val="0"/>
              <w:bCs w:val="0"/>
              <w:noProof/>
            </w:rPr>
          </w:pPr>
          <w:hyperlink w:anchor="_Toc497862045" w:history="1">
            <w:r w:rsidRPr="00DA4742">
              <w:rPr>
                <w:rStyle w:val="Hiperlink"/>
                <w:noProof/>
              </w:rPr>
              <w:t>2.1 História</w:t>
            </w:r>
            <w:r>
              <w:rPr>
                <w:noProof/>
                <w:webHidden/>
              </w:rPr>
              <w:tab/>
            </w:r>
            <w:r>
              <w:rPr>
                <w:noProof/>
                <w:webHidden/>
              </w:rPr>
              <w:fldChar w:fldCharType="begin"/>
            </w:r>
            <w:r>
              <w:rPr>
                <w:noProof/>
                <w:webHidden/>
              </w:rPr>
              <w:instrText xml:space="preserve"> PAGEREF _Toc497862045 \h </w:instrText>
            </w:r>
            <w:r>
              <w:rPr>
                <w:noProof/>
                <w:webHidden/>
              </w:rPr>
            </w:r>
            <w:r>
              <w:rPr>
                <w:noProof/>
                <w:webHidden/>
              </w:rPr>
              <w:fldChar w:fldCharType="separate"/>
            </w:r>
            <w:r>
              <w:rPr>
                <w:noProof/>
                <w:webHidden/>
              </w:rPr>
              <w:t>17</w:t>
            </w:r>
            <w:r>
              <w:rPr>
                <w:noProof/>
                <w:webHidden/>
              </w:rPr>
              <w:fldChar w:fldCharType="end"/>
            </w:r>
          </w:hyperlink>
        </w:p>
        <w:p w14:paraId="138DA627" w14:textId="77777777" w:rsidR="004514B8" w:rsidRDefault="004514B8">
          <w:pPr>
            <w:pStyle w:val="Sumrio1"/>
            <w:tabs>
              <w:tab w:val="right" w:leader="dot" w:pos="9061"/>
            </w:tabs>
            <w:rPr>
              <w:rFonts w:eastAsiaTheme="minorEastAsia" w:cstheme="minorBidi"/>
              <w:b w:val="0"/>
              <w:bCs w:val="0"/>
              <w:noProof/>
            </w:rPr>
          </w:pPr>
          <w:hyperlink w:anchor="_Toc497862046" w:history="1">
            <w:r w:rsidRPr="00DA4742">
              <w:rPr>
                <w:rStyle w:val="Hiperlink"/>
                <w:noProof/>
              </w:rPr>
              <w:t>2.2 Modelos de implantação</w:t>
            </w:r>
            <w:r>
              <w:rPr>
                <w:noProof/>
                <w:webHidden/>
              </w:rPr>
              <w:tab/>
            </w:r>
            <w:r>
              <w:rPr>
                <w:noProof/>
                <w:webHidden/>
              </w:rPr>
              <w:fldChar w:fldCharType="begin"/>
            </w:r>
            <w:r>
              <w:rPr>
                <w:noProof/>
                <w:webHidden/>
              </w:rPr>
              <w:instrText xml:space="preserve"> PAGEREF _Toc497862046 \h </w:instrText>
            </w:r>
            <w:r>
              <w:rPr>
                <w:noProof/>
                <w:webHidden/>
              </w:rPr>
            </w:r>
            <w:r>
              <w:rPr>
                <w:noProof/>
                <w:webHidden/>
              </w:rPr>
              <w:fldChar w:fldCharType="separate"/>
            </w:r>
            <w:r>
              <w:rPr>
                <w:noProof/>
                <w:webHidden/>
              </w:rPr>
              <w:t>19</w:t>
            </w:r>
            <w:r>
              <w:rPr>
                <w:noProof/>
                <w:webHidden/>
              </w:rPr>
              <w:fldChar w:fldCharType="end"/>
            </w:r>
          </w:hyperlink>
        </w:p>
        <w:p w14:paraId="3C2BD00E" w14:textId="77777777" w:rsidR="004514B8" w:rsidRDefault="004514B8">
          <w:pPr>
            <w:pStyle w:val="Sumrio2"/>
            <w:tabs>
              <w:tab w:val="right" w:leader="dot" w:pos="9061"/>
            </w:tabs>
            <w:rPr>
              <w:rFonts w:eastAsiaTheme="minorEastAsia" w:cstheme="minorBidi"/>
              <w:b w:val="0"/>
              <w:bCs w:val="0"/>
              <w:noProof/>
              <w:sz w:val="24"/>
              <w:szCs w:val="24"/>
            </w:rPr>
          </w:pPr>
          <w:hyperlink w:anchor="_Toc497862047" w:history="1">
            <w:r w:rsidRPr="00DA4742">
              <w:rPr>
                <w:rStyle w:val="Hiperlink"/>
                <w:noProof/>
              </w:rPr>
              <w:t>2.2.1 Nuvem Pública</w:t>
            </w:r>
            <w:r>
              <w:rPr>
                <w:noProof/>
                <w:webHidden/>
              </w:rPr>
              <w:tab/>
            </w:r>
            <w:r>
              <w:rPr>
                <w:noProof/>
                <w:webHidden/>
              </w:rPr>
              <w:fldChar w:fldCharType="begin"/>
            </w:r>
            <w:r>
              <w:rPr>
                <w:noProof/>
                <w:webHidden/>
              </w:rPr>
              <w:instrText xml:space="preserve"> PAGEREF _Toc497862047 \h </w:instrText>
            </w:r>
            <w:r>
              <w:rPr>
                <w:noProof/>
                <w:webHidden/>
              </w:rPr>
            </w:r>
            <w:r>
              <w:rPr>
                <w:noProof/>
                <w:webHidden/>
              </w:rPr>
              <w:fldChar w:fldCharType="separate"/>
            </w:r>
            <w:r>
              <w:rPr>
                <w:noProof/>
                <w:webHidden/>
              </w:rPr>
              <w:t>20</w:t>
            </w:r>
            <w:r>
              <w:rPr>
                <w:noProof/>
                <w:webHidden/>
              </w:rPr>
              <w:fldChar w:fldCharType="end"/>
            </w:r>
          </w:hyperlink>
        </w:p>
        <w:p w14:paraId="77D9712A" w14:textId="77777777" w:rsidR="004514B8" w:rsidRDefault="004514B8">
          <w:pPr>
            <w:pStyle w:val="Sumrio2"/>
            <w:tabs>
              <w:tab w:val="right" w:leader="dot" w:pos="9061"/>
            </w:tabs>
            <w:rPr>
              <w:rFonts w:eastAsiaTheme="minorEastAsia" w:cstheme="minorBidi"/>
              <w:b w:val="0"/>
              <w:bCs w:val="0"/>
              <w:noProof/>
              <w:sz w:val="24"/>
              <w:szCs w:val="24"/>
            </w:rPr>
          </w:pPr>
          <w:hyperlink w:anchor="_Toc497862048" w:history="1">
            <w:r w:rsidRPr="00DA4742">
              <w:rPr>
                <w:rStyle w:val="Hiperlink"/>
                <w:noProof/>
              </w:rPr>
              <w:t>2.2.2 Nuvem Privada</w:t>
            </w:r>
            <w:r>
              <w:rPr>
                <w:noProof/>
                <w:webHidden/>
              </w:rPr>
              <w:tab/>
            </w:r>
            <w:r>
              <w:rPr>
                <w:noProof/>
                <w:webHidden/>
              </w:rPr>
              <w:fldChar w:fldCharType="begin"/>
            </w:r>
            <w:r>
              <w:rPr>
                <w:noProof/>
                <w:webHidden/>
              </w:rPr>
              <w:instrText xml:space="preserve"> PAGEREF _Toc497862048 \h </w:instrText>
            </w:r>
            <w:r>
              <w:rPr>
                <w:noProof/>
                <w:webHidden/>
              </w:rPr>
            </w:r>
            <w:r>
              <w:rPr>
                <w:noProof/>
                <w:webHidden/>
              </w:rPr>
              <w:fldChar w:fldCharType="separate"/>
            </w:r>
            <w:r>
              <w:rPr>
                <w:noProof/>
                <w:webHidden/>
              </w:rPr>
              <w:t>21</w:t>
            </w:r>
            <w:r>
              <w:rPr>
                <w:noProof/>
                <w:webHidden/>
              </w:rPr>
              <w:fldChar w:fldCharType="end"/>
            </w:r>
          </w:hyperlink>
        </w:p>
        <w:p w14:paraId="6BD74E6B" w14:textId="77777777" w:rsidR="004514B8" w:rsidRDefault="004514B8">
          <w:pPr>
            <w:pStyle w:val="Sumrio2"/>
            <w:tabs>
              <w:tab w:val="right" w:leader="dot" w:pos="9061"/>
            </w:tabs>
            <w:rPr>
              <w:rFonts w:eastAsiaTheme="minorEastAsia" w:cstheme="minorBidi"/>
              <w:b w:val="0"/>
              <w:bCs w:val="0"/>
              <w:noProof/>
              <w:sz w:val="24"/>
              <w:szCs w:val="24"/>
            </w:rPr>
          </w:pPr>
          <w:hyperlink w:anchor="_Toc497862049" w:history="1">
            <w:r w:rsidRPr="00DA4742">
              <w:rPr>
                <w:rStyle w:val="Hiperlink"/>
                <w:noProof/>
              </w:rPr>
              <w:t>2.2.3 Nuvem Comunitária</w:t>
            </w:r>
            <w:r>
              <w:rPr>
                <w:noProof/>
                <w:webHidden/>
              </w:rPr>
              <w:tab/>
            </w:r>
            <w:r>
              <w:rPr>
                <w:noProof/>
                <w:webHidden/>
              </w:rPr>
              <w:fldChar w:fldCharType="begin"/>
            </w:r>
            <w:r>
              <w:rPr>
                <w:noProof/>
                <w:webHidden/>
              </w:rPr>
              <w:instrText xml:space="preserve"> PAGEREF _Toc497862049 \h </w:instrText>
            </w:r>
            <w:r>
              <w:rPr>
                <w:noProof/>
                <w:webHidden/>
              </w:rPr>
            </w:r>
            <w:r>
              <w:rPr>
                <w:noProof/>
                <w:webHidden/>
              </w:rPr>
              <w:fldChar w:fldCharType="separate"/>
            </w:r>
            <w:r>
              <w:rPr>
                <w:noProof/>
                <w:webHidden/>
              </w:rPr>
              <w:t>22</w:t>
            </w:r>
            <w:r>
              <w:rPr>
                <w:noProof/>
                <w:webHidden/>
              </w:rPr>
              <w:fldChar w:fldCharType="end"/>
            </w:r>
          </w:hyperlink>
        </w:p>
        <w:p w14:paraId="3DE849F2" w14:textId="77777777" w:rsidR="004514B8" w:rsidRDefault="004514B8">
          <w:pPr>
            <w:pStyle w:val="Sumrio2"/>
            <w:tabs>
              <w:tab w:val="right" w:leader="dot" w:pos="9061"/>
            </w:tabs>
            <w:rPr>
              <w:rFonts w:eastAsiaTheme="minorEastAsia" w:cstheme="minorBidi"/>
              <w:b w:val="0"/>
              <w:bCs w:val="0"/>
              <w:noProof/>
              <w:sz w:val="24"/>
              <w:szCs w:val="24"/>
            </w:rPr>
          </w:pPr>
          <w:hyperlink w:anchor="_Toc497862050" w:history="1">
            <w:r w:rsidRPr="00DA4742">
              <w:rPr>
                <w:rStyle w:val="Hiperlink"/>
                <w:noProof/>
              </w:rPr>
              <w:t>2.2.3 Nuvem Híbrida</w:t>
            </w:r>
            <w:r>
              <w:rPr>
                <w:noProof/>
                <w:webHidden/>
              </w:rPr>
              <w:tab/>
            </w:r>
            <w:r>
              <w:rPr>
                <w:noProof/>
                <w:webHidden/>
              </w:rPr>
              <w:fldChar w:fldCharType="begin"/>
            </w:r>
            <w:r>
              <w:rPr>
                <w:noProof/>
                <w:webHidden/>
              </w:rPr>
              <w:instrText xml:space="preserve"> PAGEREF _Toc497862050 \h </w:instrText>
            </w:r>
            <w:r>
              <w:rPr>
                <w:noProof/>
                <w:webHidden/>
              </w:rPr>
            </w:r>
            <w:r>
              <w:rPr>
                <w:noProof/>
                <w:webHidden/>
              </w:rPr>
              <w:fldChar w:fldCharType="separate"/>
            </w:r>
            <w:r>
              <w:rPr>
                <w:noProof/>
                <w:webHidden/>
              </w:rPr>
              <w:t>23</w:t>
            </w:r>
            <w:r>
              <w:rPr>
                <w:noProof/>
                <w:webHidden/>
              </w:rPr>
              <w:fldChar w:fldCharType="end"/>
            </w:r>
          </w:hyperlink>
        </w:p>
        <w:p w14:paraId="1369921F" w14:textId="77777777" w:rsidR="004514B8" w:rsidRDefault="004514B8">
          <w:pPr>
            <w:pStyle w:val="Sumrio1"/>
            <w:tabs>
              <w:tab w:val="right" w:leader="dot" w:pos="9061"/>
            </w:tabs>
            <w:rPr>
              <w:rFonts w:eastAsiaTheme="minorEastAsia" w:cstheme="minorBidi"/>
              <w:b w:val="0"/>
              <w:bCs w:val="0"/>
              <w:noProof/>
            </w:rPr>
          </w:pPr>
          <w:hyperlink w:anchor="_Toc497862051" w:history="1">
            <w:r w:rsidRPr="00DA4742">
              <w:rPr>
                <w:rStyle w:val="Hiperlink"/>
                <w:noProof/>
              </w:rPr>
              <w:t>2.3 Princípios da computação em nuvem</w:t>
            </w:r>
            <w:r>
              <w:rPr>
                <w:noProof/>
                <w:webHidden/>
              </w:rPr>
              <w:tab/>
            </w:r>
            <w:r>
              <w:rPr>
                <w:noProof/>
                <w:webHidden/>
              </w:rPr>
              <w:fldChar w:fldCharType="begin"/>
            </w:r>
            <w:r>
              <w:rPr>
                <w:noProof/>
                <w:webHidden/>
              </w:rPr>
              <w:instrText xml:space="preserve"> PAGEREF _Toc497862051 \h </w:instrText>
            </w:r>
            <w:r>
              <w:rPr>
                <w:noProof/>
                <w:webHidden/>
              </w:rPr>
            </w:r>
            <w:r>
              <w:rPr>
                <w:noProof/>
                <w:webHidden/>
              </w:rPr>
              <w:fldChar w:fldCharType="separate"/>
            </w:r>
            <w:r>
              <w:rPr>
                <w:noProof/>
                <w:webHidden/>
              </w:rPr>
              <w:t>24</w:t>
            </w:r>
            <w:r>
              <w:rPr>
                <w:noProof/>
                <w:webHidden/>
              </w:rPr>
              <w:fldChar w:fldCharType="end"/>
            </w:r>
          </w:hyperlink>
        </w:p>
        <w:p w14:paraId="5417747F" w14:textId="77777777" w:rsidR="004514B8" w:rsidRDefault="004514B8">
          <w:pPr>
            <w:pStyle w:val="Sumrio1"/>
            <w:tabs>
              <w:tab w:val="right" w:leader="dot" w:pos="9061"/>
            </w:tabs>
            <w:rPr>
              <w:rFonts w:eastAsiaTheme="minorEastAsia" w:cstheme="minorBidi"/>
              <w:b w:val="0"/>
              <w:bCs w:val="0"/>
              <w:noProof/>
            </w:rPr>
          </w:pPr>
          <w:hyperlink w:anchor="_Toc497862052" w:history="1">
            <w:r w:rsidRPr="00DA4742">
              <w:rPr>
                <w:rStyle w:val="Hiperlink"/>
                <w:noProof/>
              </w:rPr>
              <w:t>2.4 Modelos de Serviços</w:t>
            </w:r>
            <w:r>
              <w:rPr>
                <w:noProof/>
                <w:webHidden/>
              </w:rPr>
              <w:tab/>
            </w:r>
            <w:r>
              <w:rPr>
                <w:noProof/>
                <w:webHidden/>
              </w:rPr>
              <w:fldChar w:fldCharType="begin"/>
            </w:r>
            <w:r>
              <w:rPr>
                <w:noProof/>
                <w:webHidden/>
              </w:rPr>
              <w:instrText xml:space="preserve"> PAGEREF _Toc497862052 \h </w:instrText>
            </w:r>
            <w:r>
              <w:rPr>
                <w:noProof/>
                <w:webHidden/>
              </w:rPr>
            </w:r>
            <w:r>
              <w:rPr>
                <w:noProof/>
                <w:webHidden/>
              </w:rPr>
              <w:fldChar w:fldCharType="separate"/>
            </w:r>
            <w:r>
              <w:rPr>
                <w:noProof/>
                <w:webHidden/>
              </w:rPr>
              <w:t>26</w:t>
            </w:r>
            <w:r>
              <w:rPr>
                <w:noProof/>
                <w:webHidden/>
              </w:rPr>
              <w:fldChar w:fldCharType="end"/>
            </w:r>
          </w:hyperlink>
        </w:p>
        <w:p w14:paraId="22DCFFAF" w14:textId="77777777" w:rsidR="004514B8" w:rsidRDefault="004514B8">
          <w:pPr>
            <w:pStyle w:val="Sumrio1"/>
            <w:tabs>
              <w:tab w:val="right" w:leader="dot" w:pos="9061"/>
            </w:tabs>
            <w:rPr>
              <w:rFonts w:eastAsiaTheme="minorEastAsia" w:cstheme="minorBidi"/>
              <w:b w:val="0"/>
              <w:bCs w:val="0"/>
              <w:noProof/>
            </w:rPr>
          </w:pPr>
          <w:hyperlink w:anchor="_Toc497862053" w:history="1">
            <w:r w:rsidRPr="00DA4742">
              <w:rPr>
                <w:rStyle w:val="Hiperlink"/>
                <w:noProof/>
              </w:rPr>
              <w:t>3 Container vs Virtualização</w:t>
            </w:r>
            <w:r>
              <w:rPr>
                <w:noProof/>
                <w:webHidden/>
              </w:rPr>
              <w:tab/>
            </w:r>
            <w:r>
              <w:rPr>
                <w:noProof/>
                <w:webHidden/>
              </w:rPr>
              <w:fldChar w:fldCharType="begin"/>
            </w:r>
            <w:r>
              <w:rPr>
                <w:noProof/>
                <w:webHidden/>
              </w:rPr>
              <w:instrText xml:space="preserve"> PAGEREF _Toc497862053 \h </w:instrText>
            </w:r>
            <w:r>
              <w:rPr>
                <w:noProof/>
                <w:webHidden/>
              </w:rPr>
            </w:r>
            <w:r>
              <w:rPr>
                <w:noProof/>
                <w:webHidden/>
              </w:rPr>
              <w:fldChar w:fldCharType="separate"/>
            </w:r>
            <w:r>
              <w:rPr>
                <w:noProof/>
                <w:webHidden/>
              </w:rPr>
              <w:t>27</w:t>
            </w:r>
            <w:r>
              <w:rPr>
                <w:noProof/>
                <w:webHidden/>
              </w:rPr>
              <w:fldChar w:fldCharType="end"/>
            </w:r>
          </w:hyperlink>
        </w:p>
        <w:p w14:paraId="1349A45C" w14:textId="77777777" w:rsidR="004514B8" w:rsidRDefault="004514B8">
          <w:pPr>
            <w:pStyle w:val="Sumrio1"/>
            <w:tabs>
              <w:tab w:val="right" w:leader="dot" w:pos="9061"/>
            </w:tabs>
            <w:rPr>
              <w:rFonts w:eastAsiaTheme="minorEastAsia" w:cstheme="minorBidi"/>
              <w:b w:val="0"/>
              <w:bCs w:val="0"/>
              <w:noProof/>
            </w:rPr>
          </w:pPr>
          <w:hyperlink w:anchor="_Toc497862054" w:history="1">
            <w:r w:rsidRPr="00DA4742">
              <w:rPr>
                <w:rStyle w:val="Hiperlink"/>
                <w:noProof/>
              </w:rPr>
              <w:t>3.1 LXC Containers</w:t>
            </w:r>
            <w:r>
              <w:rPr>
                <w:noProof/>
                <w:webHidden/>
              </w:rPr>
              <w:tab/>
            </w:r>
            <w:r>
              <w:rPr>
                <w:noProof/>
                <w:webHidden/>
              </w:rPr>
              <w:fldChar w:fldCharType="begin"/>
            </w:r>
            <w:r>
              <w:rPr>
                <w:noProof/>
                <w:webHidden/>
              </w:rPr>
              <w:instrText xml:space="preserve"> PAGEREF _Toc497862054 \h </w:instrText>
            </w:r>
            <w:r>
              <w:rPr>
                <w:noProof/>
                <w:webHidden/>
              </w:rPr>
            </w:r>
            <w:r>
              <w:rPr>
                <w:noProof/>
                <w:webHidden/>
              </w:rPr>
              <w:fldChar w:fldCharType="separate"/>
            </w:r>
            <w:r>
              <w:rPr>
                <w:noProof/>
                <w:webHidden/>
              </w:rPr>
              <w:t>30</w:t>
            </w:r>
            <w:r>
              <w:rPr>
                <w:noProof/>
                <w:webHidden/>
              </w:rPr>
              <w:fldChar w:fldCharType="end"/>
            </w:r>
          </w:hyperlink>
        </w:p>
        <w:p w14:paraId="0B33115A" w14:textId="77777777" w:rsidR="004514B8" w:rsidRDefault="004514B8">
          <w:pPr>
            <w:pStyle w:val="Sumrio1"/>
            <w:tabs>
              <w:tab w:val="right" w:leader="dot" w:pos="9061"/>
            </w:tabs>
            <w:rPr>
              <w:rFonts w:eastAsiaTheme="minorEastAsia" w:cstheme="minorBidi"/>
              <w:b w:val="0"/>
              <w:bCs w:val="0"/>
              <w:noProof/>
            </w:rPr>
          </w:pPr>
          <w:hyperlink w:anchor="_Toc497862055" w:history="1">
            <w:r w:rsidRPr="00DA4742">
              <w:rPr>
                <w:rStyle w:val="Hiperlink"/>
                <w:noProof/>
              </w:rPr>
              <w:t>4. Docker</w:t>
            </w:r>
            <w:r>
              <w:rPr>
                <w:noProof/>
                <w:webHidden/>
              </w:rPr>
              <w:tab/>
            </w:r>
            <w:r>
              <w:rPr>
                <w:noProof/>
                <w:webHidden/>
              </w:rPr>
              <w:fldChar w:fldCharType="begin"/>
            </w:r>
            <w:r>
              <w:rPr>
                <w:noProof/>
                <w:webHidden/>
              </w:rPr>
              <w:instrText xml:space="preserve"> PAGEREF _Toc497862055 \h </w:instrText>
            </w:r>
            <w:r>
              <w:rPr>
                <w:noProof/>
                <w:webHidden/>
              </w:rPr>
            </w:r>
            <w:r>
              <w:rPr>
                <w:noProof/>
                <w:webHidden/>
              </w:rPr>
              <w:fldChar w:fldCharType="separate"/>
            </w:r>
            <w:r>
              <w:rPr>
                <w:noProof/>
                <w:webHidden/>
              </w:rPr>
              <w:t>33</w:t>
            </w:r>
            <w:r>
              <w:rPr>
                <w:noProof/>
                <w:webHidden/>
              </w:rPr>
              <w:fldChar w:fldCharType="end"/>
            </w:r>
          </w:hyperlink>
        </w:p>
        <w:p w14:paraId="412D5873" w14:textId="77777777" w:rsidR="004514B8" w:rsidRDefault="004514B8">
          <w:pPr>
            <w:pStyle w:val="Sumrio2"/>
            <w:tabs>
              <w:tab w:val="right" w:leader="dot" w:pos="9061"/>
            </w:tabs>
            <w:rPr>
              <w:rFonts w:eastAsiaTheme="minorEastAsia" w:cstheme="minorBidi"/>
              <w:b w:val="0"/>
              <w:bCs w:val="0"/>
              <w:noProof/>
              <w:sz w:val="24"/>
              <w:szCs w:val="24"/>
            </w:rPr>
          </w:pPr>
          <w:hyperlink w:anchor="_Toc497862056" w:history="1">
            <w:r w:rsidRPr="00DA4742">
              <w:rPr>
                <w:rStyle w:val="Hiperlink"/>
                <w:noProof/>
              </w:rPr>
              <w:t>4.0.1 Instalação do Docker</w:t>
            </w:r>
            <w:r>
              <w:rPr>
                <w:noProof/>
                <w:webHidden/>
              </w:rPr>
              <w:tab/>
            </w:r>
            <w:r>
              <w:rPr>
                <w:noProof/>
                <w:webHidden/>
              </w:rPr>
              <w:fldChar w:fldCharType="begin"/>
            </w:r>
            <w:r>
              <w:rPr>
                <w:noProof/>
                <w:webHidden/>
              </w:rPr>
              <w:instrText xml:space="preserve"> PAGEREF _Toc497862056 \h </w:instrText>
            </w:r>
            <w:r>
              <w:rPr>
                <w:noProof/>
                <w:webHidden/>
              </w:rPr>
            </w:r>
            <w:r>
              <w:rPr>
                <w:noProof/>
                <w:webHidden/>
              </w:rPr>
              <w:fldChar w:fldCharType="separate"/>
            </w:r>
            <w:r>
              <w:rPr>
                <w:noProof/>
                <w:webHidden/>
              </w:rPr>
              <w:t>34</w:t>
            </w:r>
            <w:r>
              <w:rPr>
                <w:noProof/>
                <w:webHidden/>
              </w:rPr>
              <w:fldChar w:fldCharType="end"/>
            </w:r>
          </w:hyperlink>
        </w:p>
        <w:p w14:paraId="03A71ACF" w14:textId="77777777" w:rsidR="004514B8" w:rsidRDefault="004514B8">
          <w:pPr>
            <w:pStyle w:val="Sumrio1"/>
            <w:tabs>
              <w:tab w:val="right" w:leader="dot" w:pos="9061"/>
            </w:tabs>
            <w:rPr>
              <w:rFonts w:eastAsiaTheme="minorEastAsia" w:cstheme="minorBidi"/>
              <w:b w:val="0"/>
              <w:bCs w:val="0"/>
              <w:noProof/>
            </w:rPr>
          </w:pPr>
          <w:hyperlink w:anchor="_Toc497862057" w:history="1">
            <w:r w:rsidRPr="00DA4742">
              <w:rPr>
                <w:rStyle w:val="Hiperlink"/>
                <w:noProof/>
              </w:rPr>
              <w:t>4.1 Arquivos de Configuração</w:t>
            </w:r>
            <w:r>
              <w:rPr>
                <w:noProof/>
                <w:webHidden/>
              </w:rPr>
              <w:tab/>
            </w:r>
            <w:r>
              <w:rPr>
                <w:noProof/>
                <w:webHidden/>
              </w:rPr>
              <w:fldChar w:fldCharType="begin"/>
            </w:r>
            <w:r>
              <w:rPr>
                <w:noProof/>
                <w:webHidden/>
              </w:rPr>
              <w:instrText xml:space="preserve"> PAGEREF _Toc497862057 \h </w:instrText>
            </w:r>
            <w:r>
              <w:rPr>
                <w:noProof/>
                <w:webHidden/>
              </w:rPr>
            </w:r>
            <w:r>
              <w:rPr>
                <w:noProof/>
                <w:webHidden/>
              </w:rPr>
              <w:fldChar w:fldCharType="separate"/>
            </w:r>
            <w:r>
              <w:rPr>
                <w:noProof/>
                <w:webHidden/>
              </w:rPr>
              <w:t>36</w:t>
            </w:r>
            <w:r>
              <w:rPr>
                <w:noProof/>
                <w:webHidden/>
              </w:rPr>
              <w:fldChar w:fldCharType="end"/>
            </w:r>
          </w:hyperlink>
        </w:p>
        <w:p w14:paraId="3CBC214F" w14:textId="77777777" w:rsidR="004514B8" w:rsidRDefault="004514B8">
          <w:pPr>
            <w:pStyle w:val="Sumrio2"/>
            <w:tabs>
              <w:tab w:val="right" w:leader="dot" w:pos="9061"/>
            </w:tabs>
            <w:rPr>
              <w:rFonts w:eastAsiaTheme="minorEastAsia" w:cstheme="minorBidi"/>
              <w:b w:val="0"/>
              <w:bCs w:val="0"/>
              <w:noProof/>
              <w:sz w:val="24"/>
              <w:szCs w:val="24"/>
            </w:rPr>
          </w:pPr>
          <w:hyperlink w:anchor="_Toc497862058" w:history="1">
            <w:r w:rsidRPr="00DA4742">
              <w:rPr>
                <w:rStyle w:val="Hiperlink"/>
                <w:noProof/>
              </w:rPr>
              <w:t>4.1.1 Docker-Compose</w:t>
            </w:r>
            <w:r>
              <w:rPr>
                <w:noProof/>
                <w:webHidden/>
              </w:rPr>
              <w:tab/>
            </w:r>
            <w:r>
              <w:rPr>
                <w:noProof/>
                <w:webHidden/>
              </w:rPr>
              <w:fldChar w:fldCharType="begin"/>
            </w:r>
            <w:r>
              <w:rPr>
                <w:noProof/>
                <w:webHidden/>
              </w:rPr>
              <w:instrText xml:space="preserve"> PAGEREF _Toc497862058 \h </w:instrText>
            </w:r>
            <w:r>
              <w:rPr>
                <w:noProof/>
                <w:webHidden/>
              </w:rPr>
            </w:r>
            <w:r>
              <w:rPr>
                <w:noProof/>
                <w:webHidden/>
              </w:rPr>
              <w:fldChar w:fldCharType="separate"/>
            </w:r>
            <w:r>
              <w:rPr>
                <w:noProof/>
                <w:webHidden/>
              </w:rPr>
              <w:t>36</w:t>
            </w:r>
            <w:r>
              <w:rPr>
                <w:noProof/>
                <w:webHidden/>
              </w:rPr>
              <w:fldChar w:fldCharType="end"/>
            </w:r>
          </w:hyperlink>
        </w:p>
        <w:p w14:paraId="1856B0B0" w14:textId="77777777" w:rsidR="004514B8" w:rsidRDefault="004514B8">
          <w:pPr>
            <w:pStyle w:val="Sumrio2"/>
            <w:tabs>
              <w:tab w:val="right" w:leader="dot" w:pos="9061"/>
            </w:tabs>
            <w:rPr>
              <w:rFonts w:eastAsiaTheme="minorEastAsia" w:cstheme="minorBidi"/>
              <w:b w:val="0"/>
              <w:bCs w:val="0"/>
              <w:noProof/>
              <w:sz w:val="24"/>
              <w:szCs w:val="24"/>
            </w:rPr>
          </w:pPr>
          <w:hyperlink w:anchor="_Toc497862059" w:history="1">
            <w:r w:rsidRPr="00DA4742">
              <w:rPr>
                <w:rStyle w:val="Hiperlink"/>
                <w:noProof/>
              </w:rPr>
              <w:t>4.1.2 Docker File</w:t>
            </w:r>
            <w:r>
              <w:rPr>
                <w:noProof/>
                <w:webHidden/>
              </w:rPr>
              <w:tab/>
            </w:r>
            <w:r>
              <w:rPr>
                <w:noProof/>
                <w:webHidden/>
              </w:rPr>
              <w:fldChar w:fldCharType="begin"/>
            </w:r>
            <w:r>
              <w:rPr>
                <w:noProof/>
                <w:webHidden/>
              </w:rPr>
              <w:instrText xml:space="preserve"> PAGEREF _Toc497862059 \h </w:instrText>
            </w:r>
            <w:r>
              <w:rPr>
                <w:noProof/>
                <w:webHidden/>
              </w:rPr>
            </w:r>
            <w:r>
              <w:rPr>
                <w:noProof/>
                <w:webHidden/>
              </w:rPr>
              <w:fldChar w:fldCharType="separate"/>
            </w:r>
            <w:r>
              <w:rPr>
                <w:noProof/>
                <w:webHidden/>
              </w:rPr>
              <w:t>37</w:t>
            </w:r>
            <w:r>
              <w:rPr>
                <w:noProof/>
                <w:webHidden/>
              </w:rPr>
              <w:fldChar w:fldCharType="end"/>
            </w:r>
          </w:hyperlink>
        </w:p>
        <w:p w14:paraId="50C5135F" w14:textId="77777777" w:rsidR="004514B8" w:rsidRDefault="004514B8">
          <w:pPr>
            <w:pStyle w:val="Sumrio1"/>
            <w:tabs>
              <w:tab w:val="right" w:leader="dot" w:pos="9061"/>
            </w:tabs>
            <w:rPr>
              <w:rFonts w:eastAsiaTheme="minorEastAsia" w:cstheme="minorBidi"/>
              <w:b w:val="0"/>
              <w:bCs w:val="0"/>
              <w:noProof/>
            </w:rPr>
          </w:pPr>
          <w:hyperlink w:anchor="_Toc497862060" w:history="1">
            <w:r w:rsidRPr="00DA4742">
              <w:rPr>
                <w:rStyle w:val="Hiperlink"/>
                <w:noProof/>
              </w:rPr>
              <w:t>4.2 Docker Imagem</w:t>
            </w:r>
            <w:r>
              <w:rPr>
                <w:noProof/>
                <w:webHidden/>
              </w:rPr>
              <w:tab/>
            </w:r>
            <w:r>
              <w:rPr>
                <w:noProof/>
                <w:webHidden/>
              </w:rPr>
              <w:fldChar w:fldCharType="begin"/>
            </w:r>
            <w:r>
              <w:rPr>
                <w:noProof/>
                <w:webHidden/>
              </w:rPr>
              <w:instrText xml:space="preserve"> PAGEREF _Toc497862060 \h </w:instrText>
            </w:r>
            <w:r>
              <w:rPr>
                <w:noProof/>
                <w:webHidden/>
              </w:rPr>
            </w:r>
            <w:r>
              <w:rPr>
                <w:noProof/>
                <w:webHidden/>
              </w:rPr>
              <w:fldChar w:fldCharType="separate"/>
            </w:r>
            <w:r>
              <w:rPr>
                <w:noProof/>
                <w:webHidden/>
              </w:rPr>
              <w:t>40</w:t>
            </w:r>
            <w:r>
              <w:rPr>
                <w:noProof/>
                <w:webHidden/>
              </w:rPr>
              <w:fldChar w:fldCharType="end"/>
            </w:r>
          </w:hyperlink>
        </w:p>
        <w:p w14:paraId="33850FA2" w14:textId="77777777" w:rsidR="004514B8" w:rsidRDefault="004514B8">
          <w:pPr>
            <w:pStyle w:val="Sumrio2"/>
            <w:tabs>
              <w:tab w:val="right" w:leader="dot" w:pos="9061"/>
            </w:tabs>
            <w:rPr>
              <w:rFonts w:eastAsiaTheme="minorEastAsia" w:cstheme="minorBidi"/>
              <w:b w:val="0"/>
              <w:bCs w:val="0"/>
              <w:noProof/>
              <w:sz w:val="24"/>
              <w:szCs w:val="24"/>
            </w:rPr>
          </w:pPr>
          <w:hyperlink w:anchor="_Toc497862061" w:history="1">
            <w:r w:rsidRPr="00DA4742">
              <w:rPr>
                <w:rStyle w:val="Hiperlink"/>
                <w:noProof/>
              </w:rPr>
              <w:t>4.2.1 DockerHub</w:t>
            </w:r>
            <w:r>
              <w:rPr>
                <w:noProof/>
                <w:webHidden/>
              </w:rPr>
              <w:tab/>
            </w:r>
            <w:r>
              <w:rPr>
                <w:noProof/>
                <w:webHidden/>
              </w:rPr>
              <w:fldChar w:fldCharType="begin"/>
            </w:r>
            <w:r>
              <w:rPr>
                <w:noProof/>
                <w:webHidden/>
              </w:rPr>
              <w:instrText xml:space="preserve"> PAGEREF _Toc497862061 \h </w:instrText>
            </w:r>
            <w:r>
              <w:rPr>
                <w:noProof/>
                <w:webHidden/>
              </w:rPr>
            </w:r>
            <w:r>
              <w:rPr>
                <w:noProof/>
                <w:webHidden/>
              </w:rPr>
              <w:fldChar w:fldCharType="separate"/>
            </w:r>
            <w:r>
              <w:rPr>
                <w:noProof/>
                <w:webHidden/>
              </w:rPr>
              <w:t>41</w:t>
            </w:r>
            <w:r>
              <w:rPr>
                <w:noProof/>
                <w:webHidden/>
              </w:rPr>
              <w:fldChar w:fldCharType="end"/>
            </w:r>
          </w:hyperlink>
        </w:p>
        <w:p w14:paraId="12B597D1" w14:textId="77777777" w:rsidR="004514B8" w:rsidRDefault="004514B8">
          <w:pPr>
            <w:pStyle w:val="Sumrio1"/>
            <w:tabs>
              <w:tab w:val="right" w:leader="dot" w:pos="9061"/>
            </w:tabs>
            <w:rPr>
              <w:rFonts w:eastAsiaTheme="minorEastAsia" w:cstheme="minorBidi"/>
              <w:b w:val="0"/>
              <w:bCs w:val="0"/>
              <w:noProof/>
            </w:rPr>
          </w:pPr>
          <w:hyperlink w:anchor="_Toc497862062" w:history="1">
            <w:r w:rsidRPr="00DA4742">
              <w:rPr>
                <w:rStyle w:val="Hiperlink"/>
                <w:noProof/>
              </w:rPr>
              <w:t>4.3 Docker Container</w:t>
            </w:r>
            <w:r>
              <w:rPr>
                <w:noProof/>
                <w:webHidden/>
              </w:rPr>
              <w:tab/>
            </w:r>
            <w:r>
              <w:rPr>
                <w:noProof/>
                <w:webHidden/>
              </w:rPr>
              <w:fldChar w:fldCharType="begin"/>
            </w:r>
            <w:r>
              <w:rPr>
                <w:noProof/>
                <w:webHidden/>
              </w:rPr>
              <w:instrText xml:space="preserve"> PAGEREF _Toc497862062 \h </w:instrText>
            </w:r>
            <w:r>
              <w:rPr>
                <w:noProof/>
                <w:webHidden/>
              </w:rPr>
            </w:r>
            <w:r>
              <w:rPr>
                <w:noProof/>
                <w:webHidden/>
              </w:rPr>
              <w:fldChar w:fldCharType="separate"/>
            </w:r>
            <w:r>
              <w:rPr>
                <w:noProof/>
                <w:webHidden/>
              </w:rPr>
              <w:t>44</w:t>
            </w:r>
            <w:r>
              <w:rPr>
                <w:noProof/>
                <w:webHidden/>
              </w:rPr>
              <w:fldChar w:fldCharType="end"/>
            </w:r>
          </w:hyperlink>
        </w:p>
        <w:p w14:paraId="5B8DD7DC" w14:textId="77777777" w:rsidR="004514B8" w:rsidRDefault="004514B8">
          <w:pPr>
            <w:pStyle w:val="Sumrio2"/>
            <w:tabs>
              <w:tab w:val="right" w:leader="dot" w:pos="9061"/>
            </w:tabs>
            <w:rPr>
              <w:rFonts w:eastAsiaTheme="minorEastAsia" w:cstheme="minorBidi"/>
              <w:b w:val="0"/>
              <w:bCs w:val="0"/>
              <w:noProof/>
              <w:sz w:val="24"/>
              <w:szCs w:val="24"/>
            </w:rPr>
          </w:pPr>
          <w:hyperlink w:anchor="_Toc497862063" w:history="1">
            <w:r w:rsidRPr="00DA4742">
              <w:rPr>
                <w:rStyle w:val="Hiperlink"/>
                <w:noProof/>
              </w:rPr>
              <w:t>4.3.1 Software de Gerenciamento de Containers</w:t>
            </w:r>
            <w:r>
              <w:rPr>
                <w:noProof/>
                <w:webHidden/>
              </w:rPr>
              <w:tab/>
            </w:r>
            <w:r>
              <w:rPr>
                <w:noProof/>
                <w:webHidden/>
              </w:rPr>
              <w:fldChar w:fldCharType="begin"/>
            </w:r>
            <w:r>
              <w:rPr>
                <w:noProof/>
                <w:webHidden/>
              </w:rPr>
              <w:instrText xml:space="preserve"> PAGEREF _Toc497862063 \h </w:instrText>
            </w:r>
            <w:r>
              <w:rPr>
                <w:noProof/>
                <w:webHidden/>
              </w:rPr>
            </w:r>
            <w:r>
              <w:rPr>
                <w:noProof/>
                <w:webHidden/>
              </w:rPr>
              <w:fldChar w:fldCharType="separate"/>
            </w:r>
            <w:r>
              <w:rPr>
                <w:noProof/>
                <w:webHidden/>
              </w:rPr>
              <w:t>46</w:t>
            </w:r>
            <w:r>
              <w:rPr>
                <w:noProof/>
                <w:webHidden/>
              </w:rPr>
              <w:fldChar w:fldCharType="end"/>
            </w:r>
          </w:hyperlink>
        </w:p>
        <w:p w14:paraId="6B9EEFD5" w14:textId="77777777" w:rsidR="004514B8" w:rsidRDefault="004514B8">
          <w:pPr>
            <w:pStyle w:val="Sumrio1"/>
            <w:tabs>
              <w:tab w:val="right" w:leader="dot" w:pos="9061"/>
            </w:tabs>
            <w:rPr>
              <w:rFonts w:eastAsiaTheme="minorEastAsia" w:cstheme="minorBidi"/>
              <w:b w:val="0"/>
              <w:bCs w:val="0"/>
              <w:noProof/>
            </w:rPr>
          </w:pPr>
          <w:hyperlink w:anchor="_Toc497862064" w:history="1">
            <w:r w:rsidRPr="00DA4742">
              <w:rPr>
                <w:rStyle w:val="Hiperlink"/>
                <w:noProof/>
              </w:rPr>
              <w:t>4.4 Docker Swarm</w:t>
            </w:r>
            <w:r>
              <w:rPr>
                <w:noProof/>
                <w:webHidden/>
              </w:rPr>
              <w:tab/>
            </w:r>
            <w:r>
              <w:rPr>
                <w:noProof/>
                <w:webHidden/>
              </w:rPr>
              <w:fldChar w:fldCharType="begin"/>
            </w:r>
            <w:r>
              <w:rPr>
                <w:noProof/>
                <w:webHidden/>
              </w:rPr>
              <w:instrText xml:space="preserve"> PAGEREF _Toc497862064 \h </w:instrText>
            </w:r>
            <w:r>
              <w:rPr>
                <w:noProof/>
                <w:webHidden/>
              </w:rPr>
            </w:r>
            <w:r>
              <w:rPr>
                <w:noProof/>
                <w:webHidden/>
              </w:rPr>
              <w:fldChar w:fldCharType="separate"/>
            </w:r>
            <w:r>
              <w:rPr>
                <w:noProof/>
                <w:webHidden/>
              </w:rPr>
              <w:t>49</w:t>
            </w:r>
            <w:r>
              <w:rPr>
                <w:noProof/>
                <w:webHidden/>
              </w:rPr>
              <w:fldChar w:fldCharType="end"/>
            </w:r>
          </w:hyperlink>
        </w:p>
        <w:p w14:paraId="4B63A135" w14:textId="77777777" w:rsidR="004514B8" w:rsidRDefault="004514B8">
          <w:pPr>
            <w:pStyle w:val="Sumrio1"/>
            <w:tabs>
              <w:tab w:val="right" w:leader="dot" w:pos="9061"/>
            </w:tabs>
            <w:rPr>
              <w:rFonts w:eastAsiaTheme="minorEastAsia" w:cstheme="minorBidi"/>
              <w:b w:val="0"/>
              <w:bCs w:val="0"/>
              <w:noProof/>
            </w:rPr>
          </w:pPr>
          <w:hyperlink w:anchor="_Toc497862065" w:history="1">
            <w:r w:rsidRPr="00DA4742">
              <w:rPr>
                <w:rStyle w:val="Hiperlink"/>
                <w:noProof/>
              </w:rPr>
              <w:t>4.5 Play with Docker</w:t>
            </w:r>
            <w:r>
              <w:rPr>
                <w:noProof/>
                <w:webHidden/>
              </w:rPr>
              <w:tab/>
            </w:r>
            <w:r>
              <w:rPr>
                <w:noProof/>
                <w:webHidden/>
              </w:rPr>
              <w:fldChar w:fldCharType="begin"/>
            </w:r>
            <w:r>
              <w:rPr>
                <w:noProof/>
                <w:webHidden/>
              </w:rPr>
              <w:instrText xml:space="preserve"> PAGEREF _Toc497862065 \h </w:instrText>
            </w:r>
            <w:r>
              <w:rPr>
                <w:noProof/>
                <w:webHidden/>
              </w:rPr>
            </w:r>
            <w:r>
              <w:rPr>
                <w:noProof/>
                <w:webHidden/>
              </w:rPr>
              <w:fldChar w:fldCharType="separate"/>
            </w:r>
            <w:r>
              <w:rPr>
                <w:noProof/>
                <w:webHidden/>
              </w:rPr>
              <w:t>52</w:t>
            </w:r>
            <w:r>
              <w:rPr>
                <w:noProof/>
                <w:webHidden/>
              </w:rPr>
              <w:fldChar w:fldCharType="end"/>
            </w:r>
          </w:hyperlink>
        </w:p>
        <w:p w14:paraId="482C5E92" w14:textId="77777777" w:rsidR="004514B8" w:rsidRDefault="004514B8">
          <w:pPr>
            <w:pStyle w:val="Sumrio1"/>
            <w:tabs>
              <w:tab w:val="right" w:leader="dot" w:pos="9061"/>
            </w:tabs>
            <w:rPr>
              <w:rFonts w:eastAsiaTheme="minorEastAsia" w:cstheme="minorBidi"/>
              <w:b w:val="0"/>
              <w:bCs w:val="0"/>
              <w:noProof/>
            </w:rPr>
          </w:pPr>
          <w:hyperlink w:anchor="_Toc497862066" w:history="1">
            <w:r w:rsidRPr="00DA4742">
              <w:rPr>
                <w:rStyle w:val="Hiperlink"/>
                <w:noProof/>
              </w:rPr>
              <w:t>4.6 Comunidade e empresarial</w:t>
            </w:r>
            <w:r>
              <w:rPr>
                <w:noProof/>
                <w:webHidden/>
              </w:rPr>
              <w:tab/>
            </w:r>
            <w:r>
              <w:rPr>
                <w:noProof/>
                <w:webHidden/>
              </w:rPr>
              <w:fldChar w:fldCharType="begin"/>
            </w:r>
            <w:r>
              <w:rPr>
                <w:noProof/>
                <w:webHidden/>
              </w:rPr>
              <w:instrText xml:space="preserve"> PAGEREF _Toc497862066 \h </w:instrText>
            </w:r>
            <w:r>
              <w:rPr>
                <w:noProof/>
                <w:webHidden/>
              </w:rPr>
            </w:r>
            <w:r>
              <w:rPr>
                <w:noProof/>
                <w:webHidden/>
              </w:rPr>
              <w:fldChar w:fldCharType="separate"/>
            </w:r>
            <w:r>
              <w:rPr>
                <w:noProof/>
                <w:webHidden/>
              </w:rPr>
              <w:t>54</w:t>
            </w:r>
            <w:r>
              <w:rPr>
                <w:noProof/>
                <w:webHidden/>
              </w:rPr>
              <w:fldChar w:fldCharType="end"/>
            </w:r>
          </w:hyperlink>
        </w:p>
        <w:p w14:paraId="6934EB97" w14:textId="77777777" w:rsidR="004514B8" w:rsidRDefault="004514B8">
          <w:pPr>
            <w:pStyle w:val="Sumrio2"/>
            <w:tabs>
              <w:tab w:val="right" w:leader="dot" w:pos="9061"/>
            </w:tabs>
            <w:rPr>
              <w:rFonts w:eastAsiaTheme="minorEastAsia" w:cstheme="minorBidi"/>
              <w:b w:val="0"/>
              <w:bCs w:val="0"/>
              <w:noProof/>
              <w:sz w:val="24"/>
              <w:szCs w:val="24"/>
            </w:rPr>
          </w:pPr>
          <w:hyperlink w:anchor="_Toc497862067" w:history="1">
            <w:r w:rsidRPr="00DA4742">
              <w:rPr>
                <w:rStyle w:val="Hiperlink"/>
                <w:noProof/>
              </w:rPr>
              <w:t>4.6.1 Empresarial</w:t>
            </w:r>
            <w:r>
              <w:rPr>
                <w:noProof/>
                <w:webHidden/>
              </w:rPr>
              <w:tab/>
            </w:r>
            <w:r>
              <w:rPr>
                <w:noProof/>
                <w:webHidden/>
              </w:rPr>
              <w:fldChar w:fldCharType="begin"/>
            </w:r>
            <w:r>
              <w:rPr>
                <w:noProof/>
                <w:webHidden/>
              </w:rPr>
              <w:instrText xml:space="preserve"> PAGEREF _Toc497862067 \h </w:instrText>
            </w:r>
            <w:r>
              <w:rPr>
                <w:noProof/>
                <w:webHidden/>
              </w:rPr>
            </w:r>
            <w:r>
              <w:rPr>
                <w:noProof/>
                <w:webHidden/>
              </w:rPr>
              <w:fldChar w:fldCharType="separate"/>
            </w:r>
            <w:r>
              <w:rPr>
                <w:noProof/>
                <w:webHidden/>
              </w:rPr>
              <w:t>55</w:t>
            </w:r>
            <w:r>
              <w:rPr>
                <w:noProof/>
                <w:webHidden/>
              </w:rPr>
              <w:fldChar w:fldCharType="end"/>
            </w:r>
          </w:hyperlink>
        </w:p>
        <w:p w14:paraId="2E3EF6EB" w14:textId="77777777" w:rsidR="004514B8" w:rsidRDefault="004514B8">
          <w:pPr>
            <w:pStyle w:val="Sumrio1"/>
            <w:tabs>
              <w:tab w:val="right" w:leader="dot" w:pos="9061"/>
            </w:tabs>
            <w:rPr>
              <w:rFonts w:eastAsiaTheme="minorEastAsia" w:cstheme="minorBidi"/>
              <w:b w:val="0"/>
              <w:bCs w:val="0"/>
              <w:noProof/>
            </w:rPr>
          </w:pPr>
          <w:hyperlink w:anchor="_Toc497862068" w:history="1">
            <w:r w:rsidRPr="00DA4742">
              <w:rPr>
                <w:rStyle w:val="Hiperlink"/>
                <w:noProof/>
              </w:rPr>
              <w:t>5 Boas práticas de Construção da aplicação (Doze fatores)</w:t>
            </w:r>
            <w:r>
              <w:rPr>
                <w:noProof/>
                <w:webHidden/>
              </w:rPr>
              <w:tab/>
            </w:r>
            <w:r>
              <w:rPr>
                <w:noProof/>
                <w:webHidden/>
              </w:rPr>
              <w:fldChar w:fldCharType="begin"/>
            </w:r>
            <w:r>
              <w:rPr>
                <w:noProof/>
                <w:webHidden/>
              </w:rPr>
              <w:instrText xml:space="preserve"> PAGEREF _Toc497862068 \h </w:instrText>
            </w:r>
            <w:r>
              <w:rPr>
                <w:noProof/>
                <w:webHidden/>
              </w:rPr>
            </w:r>
            <w:r>
              <w:rPr>
                <w:noProof/>
                <w:webHidden/>
              </w:rPr>
              <w:fldChar w:fldCharType="separate"/>
            </w:r>
            <w:r>
              <w:rPr>
                <w:noProof/>
                <w:webHidden/>
              </w:rPr>
              <w:t>56</w:t>
            </w:r>
            <w:r>
              <w:rPr>
                <w:noProof/>
                <w:webHidden/>
              </w:rPr>
              <w:fldChar w:fldCharType="end"/>
            </w:r>
          </w:hyperlink>
        </w:p>
        <w:p w14:paraId="409360E6" w14:textId="77777777" w:rsidR="004514B8" w:rsidRDefault="004514B8">
          <w:pPr>
            <w:pStyle w:val="Sumrio1"/>
            <w:tabs>
              <w:tab w:val="right" w:leader="dot" w:pos="9061"/>
            </w:tabs>
            <w:rPr>
              <w:rFonts w:eastAsiaTheme="minorEastAsia" w:cstheme="minorBidi"/>
              <w:b w:val="0"/>
              <w:bCs w:val="0"/>
              <w:noProof/>
            </w:rPr>
          </w:pPr>
          <w:hyperlink w:anchor="_Toc497862069" w:history="1">
            <w:r w:rsidRPr="00DA4742">
              <w:rPr>
                <w:rStyle w:val="Hiperlink"/>
                <w:noProof/>
              </w:rPr>
              <w:t>6 Softwares de Orquestração</w:t>
            </w:r>
            <w:r>
              <w:rPr>
                <w:noProof/>
                <w:webHidden/>
              </w:rPr>
              <w:tab/>
            </w:r>
            <w:r>
              <w:rPr>
                <w:noProof/>
                <w:webHidden/>
              </w:rPr>
              <w:fldChar w:fldCharType="begin"/>
            </w:r>
            <w:r>
              <w:rPr>
                <w:noProof/>
                <w:webHidden/>
              </w:rPr>
              <w:instrText xml:space="preserve"> PAGEREF _Toc497862069 \h </w:instrText>
            </w:r>
            <w:r>
              <w:rPr>
                <w:noProof/>
                <w:webHidden/>
              </w:rPr>
            </w:r>
            <w:r>
              <w:rPr>
                <w:noProof/>
                <w:webHidden/>
              </w:rPr>
              <w:fldChar w:fldCharType="separate"/>
            </w:r>
            <w:r>
              <w:rPr>
                <w:noProof/>
                <w:webHidden/>
              </w:rPr>
              <w:t>58</w:t>
            </w:r>
            <w:r>
              <w:rPr>
                <w:noProof/>
                <w:webHidden/>
              </w:rPr>
              <w:fldChar w:fldCharType="end"/>
            </w:r>
          </w:hyperlink>
        </w:p>
        <w:p w14:paraId="70F934FD" w14:textId="77777777" w:rsidR="004514B8" w:rsidRDefault="004514B8">
          <w:pPr>
            <w:pStyle w:val="Sumrio1"/>
            <w:tabs>
              <w:tab w:val="right" w:leader="dot" w:pos="9061"/>
            </w:tabs>
            <w:rPr>
              <w:rFonts w:eastAsiaTheme="minorEastAsia" w:cstheme="minorBidi"/>
              <w:b w:val="0"/>
              <w:bCs w:val="0"/>
              <w:noProof/>
            </w:rPr>
          </w:pPr>
          <w:hyperlink w:anchor="_Toc497862070" w:history="1">
            <w:r w:rsidRPr="00DA4742">
              <w:rPr>
                <w:rStyle w:val="Hiperlink"/>
                <w:noProof/>
              </w:rPr>
              <w:t>7 Estudo de Caso</w:t>
            </w:r>
            <w:r>
              <w:rPr>
                <w:noProof/>
                <w:webHidden/>
              </w:rPr>
              <w:tab/>
            </w:r>
            <w:r>
              <w:rPr>
                <w:noProof/>
                <w:webHidden/>
              </w:rPr>
              <w:fldChar w:fldCharType="begin"/>
            </w:r>
            <w:r>
              <w:rPr>
                <w:noProof/>
                <w:webHidden/>
              </w:rPr>
              <w:instrText xml:space="preserve"> PAGEREF _Toc497862070 \h </w:instrText>
            </w:r>
            <w:r>
              <w:rPr>
                <w:noProof/>
                <w:webHidden/>
              </w:rPr>
            </w:r>
            <w:r>
              <w:rPr>
                <w:noProof/>
                <w:webHidden/>
              </w:rPr>
              <w:fldChar w:fldCharType="separate"/>
            </w:r>
            <w:r>
              <w:rPr>
                <w:noProof/>
                <w:webHidden/>
              </w:rPr>
              <w:t>59</w:t>
            </w:r>
            <w:r>
              <w:rPr>
                <w:noProof/>
                <w:webHidden/>
              </w:rPr>
              <w:fldChar w:fldCharType="end"/>
            </w:r>
          </w:hyperlink>
        </w:p>
        <w:p w14:paraId="2372BB28" w14:textId="77777777" w:rsidR="004514B8" w:rsidRDefault="004514B8">
          <w:pPr>
            <w:pStyle w:val="Sumrio1"/>
            <w:tabs>
              <w:tab w:val="right" w:leader="dot" w:pos="9061"/>
            </w:tabs>
            <w:rPr>
              <w:rFonts w:eastAsiaTheme="minorEastAsia" w:cstheme="minorBidi"/>
              <w:b w:val="0"/>
              <w:bCs w:val="0"/>
              <w:noProof/>
            </w:rPr>
          </w:pPr>
          <w:hyperlink w:anchor="_Toc497862071" w:history="1">
            <w:r w:rsidRPr="00DA4742">
              <w:rPr>
                <w:rStyle w:val="Hiperlink"/>
                <w:noProof/>
              </w:rPr>
              <w:t>8 Infraestrutura</w:t>
            </w:r>
            <w:r>
              <w:rPr>
                <w:noProof/>
                <w:webHidden/>
              </w:rPr>
              <w:tab/>
            </w:r>
            <w:r>
              <w:rPr>
                <w:noProof/>
                <w:webHidden/>
              </w:rPr>
              <w:fldChar w:fldCharType="begin"/>
            </w:r>
            <w:r>
              <w:rPr>
                <w:noProof/>
                <w:webHidden/>
              </w:rPr>
              <w:instrText xml:space="preserve"> PAGEREF _Toc497862071 \h </w:instrText>
            </w:r>
            <w:r>
              <w:rPr>
                <w:noProof/>
                <w:webHidden/>
              </w:rPr>
            </w:r>
            <w:r>
              <w:rPr>
                <w:noProof/>
                <w:webHidden/>
              </w:rPr>
              <w:fldChar w:fldCharType="separate"/>
            </w:r>
            <w:r>
              <w:rPr>
                <w:noProof/>
                <w:webHidden/>
              </w:rPr>
              <w:t>66</w:t>
            </w:r>
            <w:r>
              <w:rPr>
                <w:noProof/>
                <w:webHidden/>
              </w:rPr>
              <w:fldChar w:fldCharType="end"/>
            </w:r>
          </w:hyperlink>
        </w:p>
        <w:p w14:paraId="0382C115" w14:textId="77777777" w:rsidR="004514B8" w:rsidRDefault="004514B8">
          <w:pPr>
            <w:pStyle w:val="Sumrio1"/>
            <w:tabs>
              <w:tab w:val="right" w:leader="dot" w:pos="9061"/>
            </w:tabs>
            <w:rPr>
              <w:rFonts w:eastAsiaTheme="minorEastAsia" w:cstheme="minorBidi"/>
              <w:b w:val="0"/>
              <w:bCs w:val="0"/>
              <w:noProof/>
            </w:rPr>
          </w:pPr>
          <w:hyperlink w:anchor="_Toc497862072" w:history="1">
            <w:r w:rsidRPr="00DA4742">
              <w:rPr>
                <w:rStyle w:val="Hiperlink"/>
                <w:noProof/>
              </w:rPr>
              <w:t>9 conclusão</w:t>
            </w:r>
            <w:r>
              <w:rPr>
                <w:noProof/>
                <w:webHidden/>
              </w:rPr>
              <w:tab/>
            </w:r>
            <w:r>
              <w:rPr>
                <w:noProof/>
                <w:webHidden/>
              </w:rPr>
              <w:fldChar w:fldCharType="begin"/>
            </w:r>
            <w:r>
              <w:rPr>
                <w:noProof/>
                <w:webHidden/>
              </w:rPr>
              <w:instrText xml:space="preserve"> PAGEREF _Toc497862072 \h </w:instrText>
            </w:r>
            <w:r>
              <w:rPr>
                <w:noProof/>
                <w:webHidden/>
              </w:rPr>
            </w:r>
            <w:r>
              <w:rPr>
                <w:noProof/>
                <w:webHidden/>
              </w:rPr>
              <w:fldChar w:fldCharType="separate"/>
            </w:r>
            <w:r>
              <w:rPr>
                <w:noProof/>
                <w:webHidden/>
              </w:rPr>
              <w:t>67</w:t>
            </w:r>
            <w:r>
              <w:rPr>
                <w:noProof/>
                <w:webHidden/>
              </w:rPr>
              <w:fldChar w:fldCharType="end"/>
            </w:r>
          </w:hyperlink>
        </w:p>
        <w:p w14:paraId="4A35E40C" w14:textId="77777777" w:rsidR="004514B8" w:rsidRDefault="004514B8">
          <w:pPr>
            <w:pStyle w:val="Sumrio1"/>
            <w:tabs>
              <w:tab w:val="right" w:leader="dot" w:pos="9061"/>
            </w:tabs>
            <w:rPr>
              <w:rFonts w:eastAsiaTheme="minorEastAsia" w:cstheme="minorBidi"/>
              <w:b w:val="0"/>
              <w:bCs w:val="0"/>
              <w:noProof/>
            </w:rPr>
          </w:pPr>
          <w:hyperlink w:anchor="_Toc497862073" w:history="1">
            <w:r w:rsidRPr="00DA4742">
              <w:rPr>
                <w:rStyle w:val="Hiperlink"/>
                <w:noProof/>
              </w:rPr>
              <w:t>10 Melhorias Futuras</w:t>
            </w:r>
            <w:r>
              <w:rPr>
                <w:noProof/>
                <w:webHidden/>
              </w:rPr>
              <w:tab/>
            </w:r>
            <w:r>
              <w:rPr>
                <w:noProof/>
                <w:webHidden/>
              </w:rPr>
              <w:fldChar w:fldCharType="begin"/>
            </w:r>
            <w:r>
              <w:rPr>
                <w:noProof/>
                <w:webHidden/>
              </w:rPr>
              <w:instrText xml:space="preserve"> PAGEREF _Toc497862073 \h </w:instrText>
            </w:r>
            <w:r>
              <w:rPr>
                <w:noProof/>
                <w:webHidden/>
              </w:rPr>
            </w:r>
            <w:r>
              <w:rPr>
                <w:noProof/>
                <w:webHidden/>
              </w:rPr>
              <w:fldChar w:fldCharType="separate"/>
            </w:r>
            <w:r>
              <w:rPr>
                <w:noProof/>
                <w:webHidden/>
              </w:rPr>
              <w:t>68</w:t>
            </w:r>
            <w:r>
              <w:rPr>
                <w:noProof/>
                <w:webHidden/>
              </w:rPr>
              <w:fldChar w:fldCharType="end"/>
            </w:r>
          </w:hyperlink>
        </w:p>
        <w:p w14:paraId="107A7AA7" w14:textId="77777777" w:rsidR="004514B8" w:rsidRDefault="004514B8">
          <w:pPr>
            <w:pStyle w:val="Sumrio1"/>
            <w:tabs>
              <w:tab w:val="right" w:leader="dot" w:pos="9061"/>
            </w:tabs>
            <w:rPr>
              <w:rFonts w:eastAsiaTheme="minorEastAsia" w:cstheme="minorBidi"/>
              <w:b w:val="0"/>
              <w:bCs w:val="0"/>
              <w:noProof/>
            </w:rPr>
          </w:pPr>
          <w:hyperlink w:anchor="_Toc497862074" w:history="1">
            <w:r w:rsidRPr="00DA4742">
              <w:rPr>
                <w:rStyle w:val="Hiperlink"/>
                <w:noProof/>
              </w:rPr>
              <w:t>11 Referências</w:t>
            </w:r>
            <w:r>
              <w:rPr>
                <w:noProof/>
                <w:webHidden/>
              </w:rPr>
              <w:tab/>
            </w:r>
            <w:r>
              <w:rPr>
                <w:noProof/>
                <w:webHidden/>
              </w:rPr>
              <w:fldChar w:fldCharType="begin"/>
            </w:r>
            <w:r>
              <w:rPr>
                <w:noProof/>
                <w:webHidden/>
              </w:rPr>
              <w:instrText xml:space="preserve"> PAGEREF _Toc497862074 \h </w:instrText>
            </w:r>
            <w:r>
              <w:rPr>
                <w:noProof/>
                <w:webHidden/>
              </w:rPr>
            </w:r>
            <w:r>
              <w:rPr>
                <w:noProof/>
                <w:webHidden/>
              </w:rPr>
              <w:fldChar w:fldCharType="separate"/>
            </w:r>
            <w:r>
              <w:rPr>
                <w:noProof/>
                <w:webHidden/>
              </w:rPr>
              <w:t>69</w:t>
            </w:r>
            <w:r>
              <w:rPr>
                <w:noProof/>
                <w:webHidden/>
              </w:rPr>
              <w:fldChar w:fldCharType="end"/>
            </w:r>
          </w:hyperlink>
        </w:p>
        <w:p w14:paraId="45C0076C" w14:textId="77777777" w:rsidR="004514B8" w:rsidRDefault="004514B8">
          <w:pPr>
            <w:pStyle w:val="Sumrio1"/>
            <w:tabs>
              <w:tab w:val="right" w:leader="dot" w:pos="9061"/>
            </w:tabs>
            <w:rPr>
              <w:rFonts w:eastAsiaTheme="minorEastAsia" w:cstheme="minorBidi"/>
              <w:b w:val="0"/>
              <w:bCs w:val="0"/>
              <w:noProof/>
            </w:rPr>
          </w:pPr>
          <w:hyperlink w:anchor="_Toc497862075" w:history="1">
            <w:r w:rsidRPr="00DA4742">
              <w:rPr>
                <w:rStyle w:val="Hiperlink"/>
                <w:noProof/>
              </w:rPr>
              <w:t>12 Anexos</w:t>
            </w:r>
            <w:r>
              <w:rPr>
                <w:noProof/>
                <w:webHidden/>
              </w:rPr>
              <w:tab/>
            </w:r>
            <w:r>
              <w:rPr>
                <w:noProof/>
                <w:webHidden/>
              </w:rPr>
              <w:fldChar w:fldCharType="begin"/>
            </w:r>
            <w:r>
              <w:rPr>
                <w:noProof/>
                <w:webHidden/>
              </w:rPr>
              <w:instrText xml:space="preserve"> PAGEREF _Toc497862075 \h </w:instrText>
            </w:r>
            <w:r>
              <w:rPr>
                <w:noProof/>
                <w:webHidden/>
              </w:rPr>
            </w:r>
            <w:r>
              <w:rPr>
                <w:noProof/>
                <w:webHidden/>
              </w:rPr>
              <w:fldChar w:fldCharType="separate"/>
            </w:r>
            <w:r>
              <w:rPr>
                <w:noProof/>
                <w:webHidden/>
              </w:rPr>
              <w:t>71</w:t>
            </w:r>
            <w:r>
              <w:rPr>
                <w:noProof/>
                <w:webHidden/>
              </w:rPr>
              <w:fldChar w:fldCharType="end"/>
            </w:r>
          </w:hyperlink>
        </w:p>
        <w:p w14:paraId="72E9A142" w14:textId="77777777" w:rsidR="004514B8" w:rsidRDefault="004514B8">
          <w:pPr>
            <w:pStyle w:val="Sumrio2"/>
            <w:tabs>
              <w:tab w:val="right" w:leader="dot" w:pos="9061"/>
            </w:tabs>
            <w:rPr>
              <w:rFonts w:eastAsiaTheme="minorEastAsia" w:cstheme="minorBidi"/>
              <w:b w:val="0"/>
              <w:bCs w:val="0"/>
              <w:noProof/>
              <w:sz w:val="24"/>
              <w:szCs w:val="24"/>
            </w:rPr>
          </w:pPr>
          <w:hyperlink w:anchor="_Toc497862076" w:history="1">
            <w:r w:rsidRPr="00DA4742">
              <w:rPr>
                <w:rStyle w:val="Hiperlink"/>
                <w:noProof/>
              </w:rPr>
              <w:t>Anexo 12.1 – Dockerfile - X86</w:t>
            </w:r>
            <w:r>
              <w:rPr>
                <w:noProof/>
                <w:webHidden/>
              </w:rPr>
              <w:tab/>
            </w:r>
            <w:r>
              <w:rPr>
                <w:noProof/>
                <w:webHidden/>
              </w:rPr>
              <w:fldChar w:fldCharType="begin"/>
            </w:r>
            <w:r>
              <w:rPr>
                <w:noProof/>
                <w:webHidden/>
              </w:rPr>
              <w:instrText xml:space="preserve"> PAGEREF _Toc497862076 \h </w:instrText>
            </w:r>
            <w:r>
              <w:rPr>
                <w:noProof/>
                <w:webHidden/>
              </w:rPr>
            </w:r>
            <w:r>
              <w:rPr>
                <w:noProof/>
                <w:webHidden/>
              </w:rPr>
              <w:fldChar w:fldCharType="separate"/>
            </w:r>
            <w:r>
              <w:rPr>
                <w:noProof/>
                <w:webHidden/>
              </w:rPr>
              <w:t>71</w:t>
            </w:r>
            <w:r>
              <w:rPr>
                <w:noProof/>
                <w:webHidden/>
              </w:rPr>
              <w:fldChar w:fldCharType="end"/>
            </w:r>
          </w:hyperlink>
        </w:p>
        <w:p w14:paraId="07DC57D1" w14:textId="77777777" w:rsidR="004514B8" w:rsidRDefault="004514B8">
          <w:pPr>
            <w:pStyle w:val="Sumrio2"/>
            <w:tabs>
              <w:tab w:val="right" w:leader="dot" w:pos="9061"/>
            </w:tabs>
            <w:rPr>
              <w:rFonts w:eastAsiaTheme="minorEastAsia" w:cstheme="minorBidi"/>
              <w:b w:val="0"/>
              <w:bCs w:val="0"/>
              <w:noProof/>
              <w:sz w:val="24"/>
              <w:szCs w:val="24"/>
            </w:rPr>
          </w:pPr>
          <w:hyperlink w:anchor="_Toc497862077" w:history="1">
            <w:r w:rsidRPr="00DA4742">
              <w:rPr>
                <w:rStyle w:val="Hiperlink"/>
                <w:noProof/>
              </w:rPr>
              <w:t>Anexo 12.2 – Docker-compose versão 2 - X86</w:t>
            </w:r>
            <w:r>
              <w:rPr>
                <w:noProof/>
                <w:webHidden/>
              </w:rPr>
              <w:tab/>
            </w:r>
            <w:r>
              <w:rPr>
                <w:noProof/>
                <w:webHidden/>
              </w:rPr>
              <w:fldChar w:fldCharType="begin"/>
            </w:r>
            <w:r>
              <w:rPr>
                <w:noProof/>
                <w:webHidden/>
              </w:rPr>
              <w:instrText xml:space="preserve"> PAGEREF _Toc497862077 \h </w:instrText>
            </w:r>
            <w:r>
              <w:rPr>
                <w:noProof/>
                <w:webHidden/>
              </w:rPr>
            </w:r>
            <w:r>
              <w:rPr>
                <w:noProof/>
                <w:webHidden/>
              </w:rPr>
              <w:fldChar w:fldCharType="separate"/>
            </w:r>
            <w:r>
              <w:rPr>
                <w:noProof/>
                <w:webHidden/>
              </w:rPr>
              <w:t>73</w:t>
            </w:r>
            <w:r>
              <w:rPr>
                <w:noProof/>
                <w:webHidden/>
              </w:rPr>
              <w:fldChar w:fldCharType="end"/>
            </w:r>
          </w:hyperlink>
        </w:p>
        <w:p w14:paraId="2B21A3B3" w14:textId="77777777" w:rsidR="004514B8" w:rsidRDefault="004514B8">
          <w:pPr>
            <w:pStyle w:val="Sumrio2"/>
            <w:tabs>
              <w:tab w:val="right" w:leader="dot" w:pos="9061"/>
            </w:tabs>
            <w:rPr>
              <w:rFonts w:eastAsiaTheme="minorEastAsia" w:cstheme="minorBidi"/>
              <w:b w:val="0"/>
              <w:bCs w:val="0"/>
              <w:noProof/>
              <w:sz w:val="24"/>
              <w:szCs w:val="24"/>
            </w:rPr>
          </w:pPr>
          <w:hyperlink w:anchor="_Toc497862078" w:history="1">
            <w:r w:rsidRPr="00DA4742">
              <w:rPr>
                <w:rStyle w:val="Hiperlink"/>
                <w:noProof/>
              </w:rPr>
              <w:t>Anexo 12.3 – Dockerfile – ARM</w:t>
            </w:r>
            <w:r>
              <w:rPr>
                <w:noProof/>
                <w:webHidden/>
              </w:rPr>
              <w:tab/>
            </w:r>
            <w:r>
              <w:rPr>
                <w:noProof/>
                <w:webHidden/>
              </w:rPr>
              <w:fldChar w:fldCharType="begin"/>
            </w:r>
            <w:r>
              <w:rPr>
                <w:noProof/>
                <w:webHidden/>
              </w:rPr>
              <w:instrText xml:space="preserve"> PAGEREF _Toc497862078 \h </w:instrText>
            </w:r>
            <w:r>
              <w:rPr>
                <w:noProof/>
                <w:webHidden/>
              </w:rPr>
            </w:r>
            <w:r>
              <w:rPr>
                <w:noProof/>
                <w:webHidden/>
              </w:rPr>
              <w:fldChar w:fldCharType="separate"/>
            </w:r>
            <w:r>
              <w:rPr>
                <w:noProof/>
                <w:webHidden/>
              </w:rPr>
              <w:t>75</w:t>
            </w:r>
            <w:r>
              <w:rPr>
                <w:noProof/>
                <w:webHidden/>
              </w:rPr>
              <w:fldChar w:fldCharType="end"/>
            </w:r>
          </w:hyperlink>
        </w:p>
        <w:p w14:paraId="4491DB66" w14:textId="77777777" w:rsidR="004514B8" w:rsidRDefault="004514B8">
          <w:pPr>
            <w:pStyle w:val="Sumrio2"/>
            <w:tabs>
              <w:tab w:val="right" w:leader="dot" w:pos="9061"/>
            </w:tabs>
            <w:rPr>
              <w:rFonts w:eastAsiaTheme="minorEastAsia" w:cstheme="minorBidi"/>
              <w:b w:val="0"/>
              <w:bCs w:val="0"/>
              <w:noProof/>
              <w:sz w:val="24"/>
              <w:szCs w:val="24"/>
            </w:rPr>
          </w:pPr>
          <w:hyperlink w:anchor="_Toc497862079" w:history="1">
            <w:r w:rsidRPr="00DA4742">
              <w:rPr>
                <w:rStyle w:val="Hiperlink"/>
                <w:noProof/>
              </w:rPr>
              <w:t>Anexo 12.4 – Docker-compose versão 2 - ARM</w:t>
            </w:r>
            <w:r>
              <w:rPr>
                <w:noProof/>
                <w:webHidden/>
              </w:rPr>
              <w:tab/>
            </w:r>
            <w:r>
              <w:rPr>
                <w:noProof/>
                <w:webHidden/>
              </w:rPr>
              <w:fldChar w:fldCharType="begin"/>
            </w:r>
            <w:r>
              <w:rPr>
                <w:noProof/>
                <w:webHidden/>
              </w:rPr>
              <w:instrText xml:space="preserve"> PAGEREF _Toc497862079 \h </w:instrText>
            </w:r>
            <w:r>
              <w:rPr>
                <w:noProof/>
                <w:webHidden/>
              </w:rPr>
            </w:r>
            <w:r>
              <w:rPr>
                <w:noProof/>
                <w:webHidden/>
              </w:rPr>
              <w:fldChar w:fldCharType="separate"/>
            </w:r>
            <w:r>
              <w:rPr>
                <w:noProof/>
                <w:webHidden/>
              </w:rPr>
              <w:t>77</w:t>
            </w:r>
            <w:r>
              <w:rPr>
                <w:noProof/>
                <w:webHidden/>
              </w:rPr>
              <w:fldChar w:fldCharType="end"/>
            </w:r>
          </w:hyperlink>
        </w:p>
        <w:p w14:paraId="2A9ABBF0" w14:textId="77777777" w:rsidR="004514B8" w:rsidRDefault="004514B8">
          <w:pPr>
            <w:pStyle w:val="Sumrio2"/>
            <w:tabs>
              <w:tab w:val="right" w:leader="dot" w:pos="9061"/>
            </w:tabs>
            <w:rPr>
              <w:rFonts w:eastAsiaTheme="minorEastAsia" w:cstheme="minorBidi"/>
              <w:b w:val="0"/>
              <w:bCs w:val="0"/>
              <w:noProof/>
              <w:sz w:val="24"/>
              <w:szCs w:val="24"/>
            </w:rPr>
          </w:pPr>
          <w:hyperlink w:anchor="_Toc497862080" w:history="1">
            <w:r w:rsidRPr="00DA4742">
              <w:rPr>
                <w:rStyle w:val="Hiperlink"/>
                <w:noProof/>
              </w:rPr>
              <w:t>Anexo 12.5 – Docker-compose versão 3 - ARM</w:t>
            </w:r>
            <w:r>
              <w:rPr>
                <w:noProof/>
                <w:webHidden/>
              </w:rPr>
              <w:tab/>
            </w:r>
            <w:r>
              <w:rPr>
                <w:noProof/>
                <w:webHidden/>
              </w:rPr>
              <w:fldChar w:fldCharType="begin"/>
            </w:r>
            <w:r>
              <w:rPr>
                <w:noProof/>
                <w:webHidden/>
              </w:rPr>
              <w:instrText xml:space="preserve"> PAGEREF _Toc497862080 \h </w:instrText>
            </w:r>
            <w:r>
              <w:rPr>
                <w:noProof/>
                <w:webHidden/>
              </w:rPr>
            </w:r>
            <w:r>
              <w:rPr>
                <w:noProof/>
                <w:webHidden/>
              </w:rPr>
              <w:fldChar w:fldCharType="separate"/>
            </w:r>
            <w:r>
              <w:rPr>
                <w:noProof/>
                <w:webHidden/>
              </w:rPr>
              <w:t>79</w:t>
            </w:r>
            <w:r>
              <w:rPr>
                <w:noProof/>
                <w:webHidden/>
              </w:rPr>
              <w:fldChar w:fldCharType="end"/>
            </w:r>
          </w:hyperlink>
        </w:p>
        <w:p w14:paraId="6765FAF1" w14:textId="135FCFBD" w:rsidR="0058370B" w:rsidRDefault="0058370B">
          <w:r>
            <w:rPr>
              <w:b/>
              <w:bCs/>
              <w:noProof/>
            </w:rPr>
            <w:fldChar w:fldCharType="end"/>
          </w:r>
        </w:p>
      </w:sdtContent>
    </w:sdt>
    <w:p w14:paraId="69D14D6D" w14:textId="77777777" w:rsidR="009C7518" w:rsidRDefault="00C254AC" w:rsidP="004514B8">
      <w:pPr>
        <w:pStyle w:val="Ttulo11"/>
      </w:pPr>
      <w:bookmarkStart w:id="6" w:name="_Toc496802689"/>
      <w:bookmarkStart w:id="7" w:name="_Toc496802918"/>
      <w:bookmarkStart w:id="8" w:name="_Toc497862043"/>
      <w:r>
        <w:lastRenderedPageBreak/>
        <w:t>INTRODUÇÃO</w:t>
      </w:r>
      <w:bookmarkEnd w:id="6"/>
      <w:bookmarkEnd w:id="7"/>
      <w:bookmarkEnd w:id="8"/>
    </w:p>
    <w:p w14:paraId="1D94315B" w14:textId="77777777" w:rsidR="009C7518" w:rsidRDefault="00C254AC" w:rsidP="00180959">
      <w:pPr>
        <w:ind w:firstLine="708"/>
      </w:pPr>
      <w:r>
        <w:t>A computação em nuvem tem como enfoco proporcionar soluções com baixo custo de forma eficiente para o processamento, armazenamento e distribuições de montantes de dados. Atualmente, existem diversas definições e conceitos para a computação em nuvem. Neste estudo, irei utilizar a definição de [</w:t>
      </w:r>
      <w:proofErr w:type="spellStart"/>
      <w:r>
        <w:t>Mell</w:t>
      </w:r>
      <w:proofErr w:type="spellEnd"/>
      <w:r>
        <w:t xml:space="preserve"> </w:t>
      </w:r>
      <w:proofErr w:type="spellStart"/>
      <w:r>
        <w:t>and</w:t>
      </w:r>
      <w:proofErr w:type="spellEnd"/>
      <w:r>
        <w:t xml:space="preserve"> </w:t>
      </w:r>
      <w:proofErr w:type="spellStart"/>
      <w:r>
        <w:t>Grance</w:t>
      </w:r>
      <w:proofErr w:type="spellEnd"/>
      <w:r>
        <w:t xml:space="preserve"> 2009], onde de acordo com o mesmo, se pode definir computação em nuvem como sendo um modelo que provê acesso sob demanda a um conjunto de recursos computacionais, onde estes podem ser configurado de acordo com as necessidades, como CPU, armazenamento, memória e outros.</w:t>
      </w:r>
    </w:p>
    <w:p w14:paraId="593632F8" w14:textId="77777777" w:rsidR="009C7518" w:rsidRDefault="00C254AC">
      <w:r>
        <w:t xml:space="preserve">Estes recursos podem ser fornecidos e liberados de forma rápida, utilizado o mínimo de esforço de gerenciamento ou assistência do provedor da nuvem. </w:t>
      </w:r>
    </w:p>
    <w:p w14:paraId="0F4E35CE" w14:textId="77777777" w:rsidR="009C7518" w:rsidRDefault="00C254AC" w:rsidP="00180959">
      <w:pPr>
        <w:widowControl w:val="0"/>
        <w:ind w:firstLine="708"/>
      </w:pPr>
      <w:r>
        <w:t>Com a revolução de dispositivos móveis e com a demanda crescente de aplicativos, dados, informações (esta que abalou os diversos fatores culturais e áreas da sociedade), processamento e o armazenamento. Os dados foram se tornando cada vez mais importante, onde ao passar das épocas, foi-se tornando visível o avanço quanto a necessidade de dados e consequentemente a esta visualização, se foi percebendo um acumulo cada vez maior de informações.</w:t>
      </w:r>
    </w:p>
    <w:p w14:paraId="4672CDEB" w14:textId="77777777" w:rsidR="009C7518" w:rsidRDefault="00C254AC" w:rsidP="00180959">
      <w:pPr>
        <w:widowControl w:val="0"/>
        <w:ind w:firstLine="708"/>
      </w:pPr>
      <w:r>
        <w:t>A muito invisível para os usuários como seus aplicativos processam os seus recursos (</w:t>
      </w:r>
      <w:proofErr w:type="spellStart"/>
      <w:r>
        <w:t>meta-dados</w:t>
      </w:r>
      <w:proofErr w:type="spellEnd"/>
      <w:r>
        <w:t xml:space="preserve">), dados e informações relevantes para a entrega de serviços; para engenheiros da computação e analistas é uma crescente preocupação de como poder crescente (escalar) cada vez mais provendo o máximo de recursos e dados frente a constante e crescente demanda dos clientes, sem ter o mínimo de </w:t>
      </w:r>
      <w:proofErr w:type="spellStart"/>
      <w:r>
        <w:t>downtime</w:t>
      </w:r>
      <w:proofErr w:type="spellEnd"/>
      <w:r>
        <w:t xml:space="preserve"> (tempo de falha) para novas implementações em produção (deploy).</w:t>
      </w:r>
    </w:p>
    <w:p w14:paraId="3D527F0C" w14:textId="77777777" w:rsidR="009C7518" w:rsidRDefault="00C254AC" w:rsidP="00180959">
      <w:pPr>
        <w:widowControl w:val="0"/>
        <w:ind w:firstLine="708"/>
      </w:pPr>
      <w:r>
        <w:t xml:space="preserve">Um novo conceito está surgindo e revolucionando a maneira de programar e suprir recursos para o ambiente das aplicações: programação em </w:t>
      </w:r>
      <w:proofErr w:type="spellStart"/>
      <w:r>
        <w:t>micro-serviços</w:t>
      </w:r>
      <w:proofErr w:type="spellEnd"/>
      <w:r>
        <w:t xml:space="preserve">. </w:t>
      </w:r>
    </w:p>
    <w:p w14:paraId="20E0BE90" w14:textId="77777777" w:rsidR="009C7518" w:rsidRDefault="00C254AC" w:rsidP="00134CF7">
      <w:pPr>
        <w:widowControl w:val="0"/>
        <w:ind w:firstLine="708"/>
      </w:pPr>
      <w:r>
        <w:t xml:space="preserve">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 </w:t>
      </w:r>
      <w:proofErr w:type="spellStart"/>
      <w:r>
        <w:t>midlewares</w:t>
      </w:r>
      <w:proofErr w:type="spellEnd"/>
      <w:r>
        <w:t xml:space="preserve"> (</w:t>
      </w:r>
      <w:proofErr w:type="spellStart"/>
      <w:r>
        <w:t>APIs</w:t>
      </w:r>
      <w:proofErr w:type="spellEnd"/>
      <w:r>
        <w:t>).</w:t>
      </w:r>
    </w:p>
    <w:p w14:paraId="68FB4D90" w14:textId="77777777" w:rsidR="009C7518" w:rsidRDefault="00C254AC" w:rsidP="00180959">
      <w:pPr>
        <w:widowControl w:val="0"/>
        <w:ind w:firstLine="708"/>
      </w:pPr>
      <w:r>
        <w:t>Estes serviços não precisam estar no mesmo servidor que a aplicação, podem estar em outro servidor, em outro Data Center e até em outro continente.</w:t>
      </w:r>
    </w:p>
    <w:p w14:paraId="0BDB7072" w14:textId="77777777" w:rsidR="009C7518" w:rsidRDefault="00C254AC" w:rsidP="00F83601">
      <w:pPr>
        <w:widowControl w:val="0"/>
        <w:ind w:firstLine="708"/>
      </w:pPr>
      <w:r>
        <w:t>Este conceito de serviços para servir aplicações está diretamente ligado ao novo paradigma programação e processamento em nuvem (programação distribuída), da qual cada serviço possa estar fora do da aplicação e ser chamado conforme a sua demanda.</w:t>
      </w:r>
      <w:r>
        <w:br w:type="page"/>
      </w:r>
    </w:p>
    <w:p w14:paraId="7C7584CD" w14:textId="77777777" w:rsidR="009C7518" w:rsidRDefault="00C254AC" w:rsidP="000154CF">
      <w:pPr>
        <w:ind w:firstLine="708"/>
      </w:pPr>
      <w:r>
        <w:lastRenderedPageBreak/>
        <w:t xml:space="preserve">Devido a grande demanda de determinados serviços, essenciais a determinadas aplicações, estes precisam estar disponíveis quase que o tempo todo; porém grandes demandas podem ser um problema para os engenheiros de software, administradores de sistemas e a equipe de infraestrutura, sendo necessário aumentar a disponibilidade </w:t>
      </w:r>
      <w:proofErr w:type="gramStart"/>
      <w:r>
        <w:t>desse(</w:t>
      </w:r>
      <w:proofErr w:type="gramEnd"/>
      <w:r>
        <w:t>s) serviço(s) subindo uma nova instância do mesmo;</w:t>
      </w:r>
    </w:p>
    <w:p w14:paraId="43749FF0" w14:textId="77777777" w:rsidR="009C7518" w:rsidRDefault="00C254AC">
      <w:pPr>
        <w:widowControl w:val="0"/>
        <w:ind w:firstLine="708"/>
      </w:pPr>
      <w:r>
        <w:t xml:space="preserve">O conceito de container visa resolver estes e outros problemas; se encaixa perfeitamente para a programação em </w:t>
      </w:r>
      <w:proofErr w:type="spellStart"/>
      <w:r>
        <w:t>micro-serviço</w:t>
      </w:r>
      <w:proofErr w:type="spellEnd"/>
      <w:r>
        <w:t>, pois cada serviço fica isolado em um único container e este pode ser replicado (escalonado) conforme a demanda.</w:t>
      </w:r>
    </w:p>
    <w:p w14:paraId="6C289094" w14:textId="633A684B" w:rsidR="009C7518" w:rsidRDefault="00C254AC">
      <w:pPr>
        <w:widowControl w:val="0"/>
      </w:pPr>
      <w:r>
        <w:t xml:space="preserve"> </w:t>
      </w:r>
      <w:r w:rsidR="000154CF">
        <w:tab/>
      </w:r>
      <w:r>
        <w:t>A minha linha de pesquisa não se fundamenta na aplicação em si, mais no conceito de serviço como infraestrutura e a escalabilidade que se pode ter para cada serviço, recurso, metadados, banco de dados e outros que possam estar servindo à aplicação. Irei fazer uma aplicação para fundamentar as teorias aplicadas nesse trabalho, porém a mesma será meramente aplicável ao trabalho.</w:t>
      </w:r>
    </w:p>
    <w:p w14:paraId="6B3F6829" w14:textId="77777777" w:rsidR="009C7518" w:rsidRDefault="00C254AC">
      <w:pPr>
        <w:widowControl w:val="0"/>
      </w:pPr>
      <w:r>
        <w:t xml:space="preserve">Este trabalho se dividirá além da introdução em outros </w:t>
      </w:r>
      <w:r>
        <w:rPr>
          <w:shd w:val="clear" w:color="auto" w:fill="FFFF00"/>
        </w:rPr>
        <w:t>capítulos: 2 Computação em nuvem da qual irei fazer uma fundamentação histórica e teórica sobre a computação em nuvem, modelos de implantação, suas vantagens e desvantagens, seus modelos de serviços, a elasticidade para os seus serviços e pagamento pela utilização de recursos; além de argumentar sobre esses modelos e falar sobre falhas e suas tolerâncias.</w:t>
      </w:r>
    </w:p>
    <w:p w14:paraId="7A8BEA65" w14:textId="77777777" w:rsidR="009C7518" w:rsidRDefault="00C254AC" w:rsidP="000154CF">
      <w:pPr>
        <w:widowControl w:val="0"/>
        <w:ind w:firstLine="708"/>
      </w:pPr>
      <w:r w:rsidRPr="00E82534">
        <w:rPr>
          <w:highlight w:val="yellow"/>
        </w:rPr>
        <w:t xml:space="preserve">No </w:t>
      </w:r>
      <w:r w:rsidRPr="00E82534">
        <w:rPr>
          <w:highlight w:val="yellow"/>
          <w:shd w:val="clear" w:color="auto" w:fill="FFFF00"/>
        </w:rPr>
        <w:t>capítulo</w:t>
      </w:r>
      <w:r>
        <w:rPr>
          <w:shd w:val="clear" w:color="auto" w:fill="FFFF00"/>
        </w:rPr>
        <w:t xml:space="preserve"> 3, irei apresentar o conceito de PaaS, plataforma como serviço e alguns outros conceitos relativos a computação em nuvem, falarei sobre modelos de programação descentralizada e os conceitos de grid, cluster e docker implementados para esse tipo de plataforma e modelo de programação.</w:t>
      </w:r>
    </w:p>
    <w:p w14:paraId="64AC2E7C" w14:textId="77777777" w:rsidR="009C7518" w:rsidRDefault="00C254AC">
      <w:pPr>
        <w:widowControl w:val="0"/>
      </w:pPr>
      <w:r>
        <w:rPr>
          <w:shd w:val="clear" w:color="auto" w:fill="FFFF00"/>
        </w:rPr>
        <w:t xml:space="preserve">No capítulo 4, irei falar sobre alguns softwares de deploy (implementação) e os conceitos relativos a essa nova arquitetura de PaaS, me fundamentarei em alguns como: o </w:t>
      </w:r>
      <w:proofErr w:type="spellStart"/>
      <w:r>
        <w:rPr>
          <w:shd w:val="clear" w:color="auto" w:fill="FFFF00"/>
        </w:rPr>
        <w:t>Tsuru</w:t>
      </w:r>
      <w:proofErr w:type="spellEnd"/>
      <w:r>
        <w:rPr>
          <w:shd w:val="clear" w:color="auto" w:fill="FFFF00"/>
        </w:rPr>
        <w:t xml:space="preserve">, </w:t>
      </w:r>
      <w:proofErr w:type="spellStart"/>
      <w:r>
        <w:rPr>
          <w:shd w:val="clear" w:color="auto" w:fill="FFFF00"/>
        </w:rPr>
        <w:t>Vagran</w:t>
      </w:r>
      <w:proofErr w:type="spellEnd"/>
      <w:r>
        <w:rPr>
          <w:shd w:val="clear" w:color="auto" w:fill="FFFF00"/>
        </w:rPr>
        <w:t>, Kubernet; irei fazer fundamentação teórica sobre cada plataforma, além de fazer uma breve comparação (no capítulo 4)</w:t>
      </w:r>
      <w:r>
        <w:t>.</w:t>
      </w:r>
    </w:p>
    <w:p w14:paraId="3C802663" w14:textId="27792E2C" w:rsidR="009C7518" w:rsidRDefault="00C254AC" w:rsidP="000154CF">
      <w:pPr>
        <w:widowControl w:val="0"/>
        <w:ind w:firstLine="708"/>
        <w:rPr>
          <w:highlight w:val="yellow"/>
        </w:rPr>
      </w:pPr>
      <w:r>
        <w:rPr>
          <w:shd w:val="clear" w:color="auto" w:fill="FFFF00"/>
        </w:rPr>
        <w:t>No capítulo 5, irei falar sobre sistemas escalares, ou seja, sistemas operacionais que já fazem a implementação de escalabilidade de forma nativa como se fosse um verdadeiro PaaS, esses sistemas foram criados para este tipo de arquitetura;</w:t>
      </w:r>
    </w:p>
    <w:p w14:paraId="1B4D678D" w14:textId="77777777" w:rsidR="009C7518" w:rsidRDefault="00C254AC">
      <w:pPr>
        <w:widowControl w:val="0"/>
        <w:rPr>
          <w:highlight w:val="yellow"/>
        </w:rPr>
      </w:pPr>
      <w:r>
        <w:rPr>
          <w:shd w:val="clear" w:color="auto" w:fill="FFFF00"/>
        </w:rPr>
        <w:t xml:space="preserve">No capítulo 6, irei fazer uma comparação teórica com pontos positivos e negativos sobre as PaaS abordadas; </w:t>
      </w:r>
      <w:proofErr w:type="gramStart"/>
      <w:r>
        <w:rPr>
          <w:shd w:val="clear" w:color="auto" w:fill="FFFF00"/>
        </w:rPr>
        <w:t>Irei</w:t>
      </w:r>
      <w:proofErr w:type="gramEnd"/>
      <w:r>
        <w:rPr>
          <w:shd w:val="clear" w:color="auto" w:fill="FFFF00"/>
        </w:rPr>
        <w:t xml:space="preserve"> fazer esta comparação somente no capítulo 6 e não no capítulo 4 pois faço necessário informar sobre sistemas escalares e irei fazer comparação desses com os PaaS.</w:t>
      </w:r>
    </w:p>
    <w:p w14:paraId="038A5FEC" w14:textId="77777777" w:rsidR="009C7518" w:rsidRDefault="00C254AC" w:rsidP="000154CF">
      <w:pPr>
        <w:widowControl w:val="0"/>
        <w:ind w:firstLine="708"/>
      </w:pPr>
      <w:r>
        <w:rPr>
          <w:shd w:val="clear" w:color="auto" w:fill="FFFF00"/>
        </w:rPr>
        <w:t xml:space="preserve">No </w:t>
      </w:r>
      <w:proofErr w:type="spellStart"/>
      <w:r>
        <w:rPr>
          <w:shd w:val="clear" w:color="auto" w:fill="FFFF00"/>
        </w:rPr>
        <w:t>capítlulo</w:t>
      </w:r>
      <w:proofErr w:type="spellEnd"/>
      <w:r>
        <w:rPr>
          <w:shd w:val="clear" w:color="auto" w:fill="FFFF00"/>
        </w:rPr>
        <w:t xml:space="preserve"> 7, irei abordar e fundamentar a teoria sobre programação em </w:t>
      </w:r>
      <w:proofErr w:type="spellStart"/>
      <w:r>
        <w:rPr>
          <w:shd w:val="clear" w:color="auto" w:fill="FFFF00"/>
        </w:rPr>
        <w:t>micro-serviço</w:t>
      </w:r>
      <w:proofErr w:type="spellEnd"/>
      <w:r>
        <w:rPr>
          <w:shd w:val="clear" w:color="auto" w:fill="FFFF00"/>
        </w:rPr>
        <w:t>, boas práticas desse modelo de programação para o novo modelo de arquitetura descentralizado e escalável</w:t>
      </w:r>
      <w:r>
        <w:t>.</w:t>
      </w:r>
    </w:p>
    <w:p w14:paraId="6E8E9016" w14:textId="77777777" w:rsidR="009C7518" w:rsidRDefault="00C254AC" w:rsidP="00C24C6E">
      <w:pPr>
        <w:widowControl w:val="0"/>
        <w:ind w:firstLine="708"/>
        <w:rPr>
          <w:highlight w:val="yellow"/>
        </w:rPr>
      </w:pPr>
      <w:r>
        <w:rPr>
          <w:shd w:val="clear" w:color="auto" w:fill="FFFF00"/>
        </w:rPr>
        <w:t xml:space="preserve">No capítulo 8, irei falar sobre o estudo de casos abordado no trabalho, farei fundamentação teórica para o motivo de meu estudo e trabalho, além de falar sobre infraestrutura relativa </w:t>
      </w:r>
      <w:proofErr w:type="gramStart"/>
      <w:r>
        <w:rPr>
          <w:shd w:val="clear" w:color="auto" w:fill="FFFF00"/>
        </w:rPr>
        <w:t>à</w:t>
      </w:r>
      <w:proofErr w:type="gramEnd"/>
      <w:r>
        <w:rPr>
          <w:shd w:val="clear" w:color="auto" w:fill="FFFF00"/>
        </w:rPr>
        <w:t xml:space="preserve"> este tipo de arquitetura e aplicabilidade deste modelo de computação.</w:t>
      </w:r>
    </w:p>
    <w:p w14:paraId="6E3A9466" w14:textId="77777777" w:rsidR="009C7518" w:rsidRDefault="00C254AC">
      <w:pPr>
        <w:widowControl w:val="0"/>
      </w:pPr>
      <w:r>
        <w:rPr>
          <w:shd w:val="clear" w:color="auto" w:fill="FFFF00"/>
        </w:rPr>
        <w:t xml:space="preserve">No capítulo 9, irei fazer a conclusão do meu trabalho; </w:t>
      </w:r>
      <w:proofErr w:type="gramStart"/>
      <w:r>
        <w:rPr>
          <w:shd w:val="clear" w:color="auto" w:fill="FFFF00"/>
        </w:rPr>
        <w:t>Abordando</w:t>
      </w:r>
      <w:proofErr w:type="gramEnd"/>
      <w:r>
        <w:rPr>
          <w:shd w:val="clear" w:color="auto" w:fill="FFFF00"/>
        </w:rPr>
        <w:t xml:space="preserve"> meu ponto de vista e críticas e soluções relativas à este novo modelo e paradigma de programação.</w:t>
      </w:r>
    </w:p>
    <w:p w14:paraId="585C095C" w14:textId="77777777" w:rsidR="009C7518" w:rsidRDefault="00C254AC">
      <w:pPr>
        <w:widowControl w:val="0"/>
        <w:rPr>
          <w:szCs w:val="28"/>
        </w:rPr>
      </w:pPr>
      <w:r>
        <w:rPr>
          <w:szCs w:val="28"/>
        </w:rPr>
        <w:t xml:space="preserve"> </w:t>
      </w:r>
    </w:p>
    <w:p w14:paraId="5DDFF572" w14:textId="77777777" w:rsidR="009C7518" w:rsidRDefault="00C254AC">
      <w:pPr>
        <w:rPr>
          <w:szCs w:val="28"/>
        </w:rPr>
      </w:pPr>
      <w:r>
        <w:br w:type="page"/>
      </w:r>
    </w:p>
    <w:p w14:paraId="73D80D3F" w14:textId="49705FC2" w:rsidR="009C7518" w:rsidRDefault="00C254AC" w:rsidP="004514B8">
      <w:pPr>
        <w:pStyle w:val="Ttulo11"/>
      </w:pPr>
      <w:bookmarkStart w:id="9" w:name="_Toc496802690"/>
      <w:bookmarkStart w:id="10" w:name="_Toc496802919"/>
      <w:bookmarkStart w:id="11" w:name="_Toc497862044"/>
      <w:r>
        <w:lastRenderedPageBreak/>
        <w:t>2 C</w:t>
      </w:r>
      <w:bookmarkEnd w:id="9"/>
      <w:bookmarkEnd w:id="10"/>
      <w:r w:rsidR="0056345D">
        <w:t>omputação em Nuvem</w:t>
      </w:r>
      <w:bookmarkEnd w:id="11"/>
    </w:p>
    <w:p w14:paraId="42812D3C" w14:textId="77777777" w:rsidR="009C7518" w:rsidRDefault="00C254AC" w:rsidP="00C24C6E">
      <w:pPr>
        <w:ind w:firstLine="708"/>
      </w:pPr>
      <w:r>
        <w:t xml:space="preserve">O termo de computação em nuvem se refere à entrega de recursos computacionais através da Web ou de uma rede própria. </w:t>
      </w:r>
    </w:p>
    <w:p w14:paraId="70B140AB" w14:textId="77777777" w:rsidR="009C7518" w:rsidRDefault="00C254AC">
      <w:r>
        <w:t>De acordo com o Instituto Nacional de Padrões e Tecnologia do Departamento de Comércio Norte-Americano:</w:t>
      </w:r>
    </w:p>
    <w:p w14:paraId="23E2A1BD" w14:textId="0C5E08CF" w:rsidR="009C7518" w:rsidRDefault="00C254AC" w:rsidP="00D14EE6">
      <w:pPr>
        <w:ind w:left="2268"/>
      </w:pPr>
      <w:r>
        <w:t xml:space="preserve">Computação em nuvem é um modelo para permitir acesso ubíquo, conveniente e sob demanda via rede a um agrupamento compartilhado e configurável de recursos </w:t>
      </w:r>
      <w:r w:rsidR="0073445F">
        <w:t>c</w:t>
      </w:r>
      <w:r>
        <w:t>omputacionais (por exemplo, redes, servidores, equipamentos de armazenamento, aplicações e serviços), que pode ser rapidamente fornecido e liberado com esforços mínimos de gerenciamento ou interação com o provedor de serviços. (NIST, 2015).</w:t>
      </w:r>
    </w:p>
    <w:p w14:paraId="48639DF6" w14:textId="77777777" w:rsidR="009C7518" w:rsidRDefault="009C7518">
      <w:pPr>
        <w:jc w:val="right"/>
      </w:pPr>
    </w:p>
    <w:p w14:paraId="30AFB917" w14:textId="77777777" w:rsidR="009C7518" w:rsidRDefault="00C254AC" w:rsidP="00B03842">
      <w:pPr>
        <w:ind w:firstLine="708"/>
      </w:pPr>
      <w:r>
        <w:t xml:space="preserve">Ao invés de manter servidores e infraestrutura especializada para processamento de dados, </w:t>
      </w:r>
      <w:proofErr w:type="spellStart"/>
      <w:r>
        <w:t>storage</w:t>
      </w:r>
      <w:proofErr w:type="spellEnd"/>
      <w:r>
        <w:t xml:space="preserve"> de arquivos e outros serviços, utiliza-se serviços online (pode ser de outras empresas) para tal fim. Porém ao se expor a esse tipo de serviço, torna-se necessário ter algum tipo de questionamento e expertise para se manter a segurança, a confiabilidade e a privacidade desses dados.</w:t>
      </w:r>
    </w:p>
    <w:p w14:paraId="605C6F36" w14:textId="77777777" w:rsidR="009C7518" w:rsidRDefault="00C254AC">
      <w:r>
        <w:rPr>
          <w:noProof/>
        </w:rPr>
        <mc:AlternateContent>
          <mc:Choice Requires="wps">
            <w:drawing>
              <wp:anchor distT="0" distB="0" distL="114300" distR="114300" simplePos="0" relativeHeight="12" behindDoc="0" locked="0" layoutInCell="1" allowOverlap="1" wp14:anchorId="4B308B18" wp14:editId="1C2597CB">
                <wp:simplePos x="0" y="0"/>
                <wp:positionH relativeFrom="column">
                  <wp:posOffset>800735</wp:posOffset>
                </wp:positionH>
                <wp:positionV relativeFrom="paragraph">
                  <wp:posOffset>3220720</wp:posOffset>
                </wp:positionV>
                <wp:extent cx="4232910" cy="330200"/>
                <wp:effectExtent l="0" t="0" r="0" b="0"/>
                <wp:wrapSquare wrapText="bothSides"/>
                <wp:docPr id="2" name="Caixa de Texto 10"/>
                <wp:cNvGraphicFramePr/>
                <a:graphic xmlns:a="http://schemas.openxmlformats.org/drawingml/2006/main">
                  <a:graphicData uri="http://schemas.microsoft.com/office/word/2010/wordprocessingShape">
                    <wps:wsp>
                      <wps:cNvSpPr/>
                      <wps:spPr>
                        <a:xfrm>
                          <a:off x="0" y="0"/>
                          <a:ext cx="423291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4741170" w14:textId="23898F12" w:rsidR="009C44CE" w:rsidRDefault="009C44CE">
                            <w:pPr>
                              <w:pStyle w:val="Legenda"/>
                            </w:pPr>
                            <w:bookmarkStart w:id="12" w:name="_Toc482039959"/>
                            <w:bookmarkStart w:id="13" w:name="_Toc482302119"/>
                            <w:bookmarkStart w:id="14" w:name="_Toc482039817"/>
                            <w:bookmarkStart w:id="15" w:name="_Toc497654059"/>
                            <w:r>
                              <w:rPr>
                                <w:color w:val="000000"/>
                              </w:rPr>
                              <w:t xml:space="preserve">Figura </w:t>
                            </w:r>
                            <w:r>
                              <w:rPr>
                                <w:color w:val="000000"/>
                              </w:rPr>
                              <w:fldChar w:fldCharType="begin"/>
                            </w:r>
                            <w:r>
                              <w:instrText>SEQ Figura \* ARABIC</w:instrText>
                            </w:r>
                            <w:r>
                              <w:fldChar w:fldCharType="separate"/>
                            </w:r>
                            <w:r>
                              <w:t>1</w:t>
                            </w:r>
                            <w:r>
                              <w:fldChar w:fldCharType="end"/>
                            </w:r>
                            <w:bookmarkEnd w:id="12"/>
                            <w:bookmarkEnd w:id="13"/>
                            <w:bookmarkEnd w:id="14"/>
                            <w:r>
                              <w:rPr>
                                <w:color w:val="000000"/>
                              </w:rPr>
                              <w:t>: Cloud Fonte: http://www.synergixtech.com/wp-content/uploads/2016/09/Cloud-Computing-Benefits.png</w:t>
                            </w:r>
                            <w:bookmarkEnd w:id="15"/>
                          </w:p>
                        </w:txbxContent>
                      </wps:txbx>
                      <wps:bodyPr lIns="0" tIns="0" rIns="0" bIns="0">
                        <a:prstTxWarp prst="textNoShape">
                          <a:avLst/>
                        </a:prstTxWarp>
                        <a:spAutoFit/>
                      </wps:bodyPr>
                    </wps:wsp>
                  </a:graphicData>
                </a:graphic>
              </wp:anchor>
            </w:drawing>
          </mc:Choice>
          <mc:Fallback>
            <w:pict>
              <v:rect w14:anchorId="4B308B18" id="Caixa de Texto 10" o:spid="_x0000_s1026" style="position:absolute;margin-left:63.05pt;margin-top:253.6pt;width:333.3pt;height:26pt;z-index: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" stroked="f">
                <v:textbox style="mso-fit-shape-to-text:t" inset="0,0,0,0">
                  <w:txbxContent>
                    <w:p w14:paraId="14741170" w14:textId="23898F12" w:rsidR="009C44CE" w:rsidRDefault="009C44CE">
                      <w:pPr>
                        <w:pStyle w:val="Legenda"/>
                      </w:pPr>
                      <w:bookmarkStart w:id="16" w:name="_Toc482039959"/>
                      <w:bookmarkStart w:id="17" w:name="_Toc482302119"/>
                      <w:bookmarkStart w:id="18" w:name="_Toc482039817"/>
                      <w:bookmarkStart w:id="19" w:name="_Toc497654059"/>
                      <w:r>
                        <w:rPr>
                          <w:color w:val="000000"/>
                        </w:rPr>
                        <w:t xml:space="preserve">Figura </w:t>
                      </w:r>
                      <w:r>
                        <w:rPr>
                          <w:color w:val="000000"/>
                        </w:rPr>
                        <w:fldChar w:fldCharType="begin"/>
                      </w:r>
                      <w:r>
                        <w:instrText>SEQ Figura \* ARABIC</w:instrText>
                      </w:r>
                      <w:r>
                        <w:fldChar w:fldCharType="separate"/>
                      </w:r>
                      <w:r>
                        <w:t>1</w:t>
                      </w:r>
                      <w:r>
                        <w:fldChar w:fldCharType="end"/>
                      </w:r>
                      <w:bookmarkEnd w:id="16"/>
                      <w:bookmarkEnd w:id="17"/>
                      <w:bookmarkEnd w:id="18"/>
                      <w:r>
                        <w:rPr>
                          <w:color w:val="000000"/>
                        </w:rPr>
                        <w:t>: Cloud Fonte: http://www.synergixtech.com/wp-content/uploads/2016/09/Cloud-Computing-Benefits.png</w:t>
                      </w:r>
                      <w:bookmarkEnd w:id="19"/>
                    </w:p>
                  </w:txbxContent>
                </v:textbox>
                <w10:wrap type="square"/>
              </v:rect>
            </w:pict>
          </mc:Fallback>
        </mc:AlternateContent>
      </w:r>
      <w:r>
        <w:rPr>
          <w:noProof/>
        </w:rPr>
        <w:drawing>
          <wp:inline distT="0" distB="0" distL="0" distR="0" wp14:anchorId="750EB4C4" wp14:editId="5039BA0A">
            <wp:extent cx="4229735" cy="315531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9"/>
                    <a:stretch>
                      <a:fillRect/>
                    </a:stretch>
                  </pic:blipFill>
                  <pic:spPr bwMode="auto">
                    <a:xfrm>
                      <a:off x="0" y="0"/>
                      <a:ext cx="4229735" cy="3155315"/>
                    </a:xfrm>
                    <a:prstGeom prst="rect">
                      <a:avLst/>
                    </a:prstGeom>
                  </pic:spPr>
                </pic:pic>
              </a:graphicData>
            </a:graphic>
          </wp:inline>
        </w:drawing>
      </w:r>
      <w:r>
        <w:t xml:space="preserve">  </w:t>
      </w:r>
    </w:p>
    <w:p w14:paraId="55234BE0" w14:textId="77777777" w:rsidR="009C7518" w:rsidRDefault="00C254AC">
      <w:r>
        <w:br w:type="page"/>
      </w:r>
    </w:p>
    <w:p w14:paraId="4622A15F" w14:textId="77777777" w:rsidR="009C7518" w:rsidRDefault="00C254AC" w:rsidP="004514B8">
      <w:pPr>
        <w:pStyle w:val="Ttulo11"/>
      </w:pPr>
      <w:bookmarkStart w:id="20" w:name="_Toc496802691"/>
      <w:bookmarkStart w:id="21" w:name="_Toc496802920"/>
      <w:bookmarkStart w:id="22" w:name="_Toc497862045"/>
      <w:r>
        <w:lastRenderedPageBreak/>
        <w:t>2.1 História</w:t>
      </w:r>
      <w:bookmarkEnd w:id="20"/>
      <w:bookmarkEnd w:id="21"/>
      <w:bookmarkEnd w:id="22"/>
    </w:p>
    <w:p w14:paraId="3995A0EA" w14:textId="77777777" w:rsidR="009C7518" w:rsidRDefault="00C254AC">
      <w:pPr>
        <w:shd w:val="clear" w:color="auto" w:fill="FFFFFF"/>
        <w:spacing w:beforeAutospacing="1" w:afterAutospacing="1"/>
        <w:ind w:firstLine="720"/>
        <w:rPr>
          <w:color w:val="000000"/>
        </w:rPr>
      </w:pPr>
      <w:r>
        <w:rPr>
          <w:color w:val="000000"/>
        </w:rPr>
        <w:t xml:space="preserve">A principal funcionalidade da computação em nuvem é a utilização de recursos computacionais por meio da web, e a idéia não é tão recente, a ideia já existia em 1960, com Joseph Carl </w:t>
      </w:r>
      <w:proofErr w:type="spellStart"/>
      <w:r>
        <w:rPr>
          <w:color w:val="000000"/>
        </w:rPr>
        <w:t>Robnett</w:t>
      </w:r>
      <w:proofErr w:type="spellEnd"/>
      <w:r>
        <w:rPr>
          <w:color w:val="000000"/>
        </w:rPr>
        <w:t xml:space="preserve"> </w:t>
      </w:r>
      <w:proofErr w:type="spellStart"/>
      <w:r>
        <w:rPr>
          <w:color w:val="000000"/>
        </w:rPr>
        <w:t>Licklider</w:t>
      </w:r>
      <w:proofErr w:type="spellEnd"/>
      <w:r>
        <w:rPr>
          <w:color w:val="000000"/>
        </w:rPr>
        <w:t>.</w:t>
      </w:r>
    </w:p>
    <w:p w14:paraId="3C4AFDF6" w14:textId="77777777" w:rsidR="009C7518" w:rsidRDefault="00C254AC">
      <w:pPr>
        <w:shd w:val="clear" w:color="auto" w:fill="FFFFFF"/>
        <w:spacing w:beforeAutospacing="1" w:afterAutospacing="1"/>
        <w:ind w:firstLine="720"/>
        <w:rPr>
          <w:color w:val="000000"/>
        </w:rPr>
      </w:pPr>
      <w:r>
        <w:rPr>
          <w:color w:val="000000"/>
        </w:rPr>
        <w:t>Joseph Carl foi um dos desenvolvedores da ARPANET (</w:t>
      </w:r>
      <w:proofErr w:type="spellStart"/>
      <w:r>
        <w:rPr>
          <w:i/>
          <w:iCs/>
          <w:color w:val="000000"/>
        </w:rPr>
        <w:t>Advanced</w:t>
      </w:r>
      <w:proofErr w:type="spellEnd"/>
      <w:r>
        <w:rPr>
          <w:i/>
          <w:iCs/>
          <w:color w:val="000000"/>
        </w:rPr>
        <w:t xml:space="preserve"> </w:t>
      </w:r>
      <w:proofErr w:type="spellStart"/>
      <w:r>
        <w:rPr>
          <w:i/>
          <w:iCs/>
          <w:color w:val="000000"/>
        </w:rPr>
        <w:t>Research</w:t>
      </w:r>
      <w:proofErr w:type="spellEnd"/>
      <w:r>
        <w:rPr>
          <w:i/>
          <w:iCs/>
          <w:color w:val="000000"/>
        </w:rPr>
        <w:t xml:space="preserve"> </w:t>
      </w:r>
      <w:proofErr w:type="spellStart"/>
      <w:r>
        <w:rPr>
          <w:i/>
          <w:iCs/>
          <w:color w:val="000000"/>
        </w:rPr>
        <w:t>Projects</w:t>
      </w:r>
      <w:proofErr w:type="spellEnd"/>
      <w:r>
        <w:rPr>
          <w:i/>
          <w:iCs/>
          <w:color w:val="000000"/>
        </w:rPr>
        <w:t xml:space="preserve"> </w:t>
      </w:r>
      <w:proofErr w:type="spellStart"/>
      <w:r>
        <w:rPr>
          <w:i/>
          <w:iCs/>
          <w:color w:val="000000"/>
        </w:rPr>
        <w:t>Agency</w:t>
      </w:r>
      <w:proofErr w:type="spellEnd"/>
      <w:r>
        <w:rPr>
          <w:i/>
          <w:iCs/>
          <w:color w:val="000000"/>
        </w:rPr>
        <w:t xml:space="preserve"> Network</w:t>
      </w:r>
      <w:r>
        <w:rPr>
          <w:color w:val="000000"/>
        </w:rPr>
        <w:t xml:space="preserve">), o antecessor direto da internet, que tinha o objetivo de interligar as bases militares e os departamentos de pesquisa do governo americano. </w:t>
      </w:r>
    </w:p>
    <w:p w14:paraId="23FD8EC0" w14:textId="77777777" w:rsidR="009C7518" w:rsidRDefault="00C254AC">
      <w:pPr>
        <w:shd w:val="clear" w:color="auto" w:fill="FFFFFF"/>
        <w:spacing w:beforeAutospacing="1" w:afterAutospacing="1"/>
        <w:ind w:firstLine="708"/>
        <w:rPr>
          <w:color w:val="000000"/>
        </w:rPr>
      </w:pPr>
      <w:r>
        <w:rPr>
          <w:color w:val="000000"/>
        </w:rPr>
        <w:t>Nesse período, Joseph já imaginava uma rede de computadores intergaláctica em que todos estariam conectados acessando programas e dados de qualquer lugar.</w:t>
      </w:r>
    </w:p>
    <w:p w14:paraId="515A210F" w14:textId="77777777" w:rsidR="009C7518" w:rsidRDefault="00C254AC">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w:drawing>
          <wp:anchor distT="0" distB="0" distL="114300" distR="114300" simplePos="0" relativeHeight="3" behindDoc="0" locked="0" layoutInCell="1" allowOverlap="1" wp14:anchorId="51A2EEC5" wp14:editId="72AECCF0">
            <wp:simplePos x="0" y="0"/>
            <wp:positionH relativeFrom="column">
              <wp:posOffset>347345</wp:posOffset>
            </wp:positionH>
            <wp:positionV relativeFrom="paragraph">
              <wp:posOffset>46355</wp:posOffset>
            </wp:positionV>
            <wp:extent cx="1366520" cy="1737995"/>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0"/>
                    <a:stretch>
                      <a:fillRect/>
                    </a:stretch>
                  </pic:blipFill>
                  <pic:spPr bwMode="auto">
                    <a:xfrm>
                      <a:off x="0" y="0"/>
                      <a:ext cx="1366520" cy="1737995"/>
                    </a:xfrm>
                    <a:prstGeom prst="rect">
                      <a:avLst/>
                    </a:prstGeom>
                  </pic:spPr>
                </pic:pic>
              </a:graphicData>
            </a:graphic>
          </wp:anchor>
        </w:drawing>
      </w:r>
    </w:p>
    <w:p w14:paraId="09B316F7" w14:textId="77777777" w:rsidR="009C7518" w:rsidRDefault="009C7518">
      <w:pPr>
        <w:shd w:val="clear" w:color="auto" w:fill="FFFFFF"/>
        <w:spacing w:beforeAutospacing="1" w:afterAutospacing="1"/>
        <w:ind w:firstLine="720"/>
        <w:rPr>
          <w:rFonts w:ascii="Verdana" w:hAnsi="Verdana"/>
          <w:color w:val="000000"/>
          <w:sz w:val="20"/>
          <w:szCs w:val="20"/>
        </w:rPr>
      </w:pPr>
    </w:p>
    <w:p w14:paraId="3684C564" w14:textId="77777777" w:rsidR="009C7518" w:rsidRDefault="009C7518">
      <w:pPr>
        <w:shd w:val="clear" w:color="auto" w:fill="FFFFFF"/>
        <w:spacing w:beforeAutospacing="1" w:afterAutospacing="1"/>
        <w:ind w:firstLine="720"/>
        <w:rPr>
          <w:rFonts w:ascii="Verdana" w:hAnsi="Verdana"/>
          <w:color w:val="000000"/>
          <w:sz w:val="20"/>
          <w:szCs w:val="20"/>
        </w:rPr>
      </w:pPr>
    </w:p>
    <w:p w14:paraId="1E9567FE" w14:textId="77777777" w:rsidR="009C7518" w:rsidRDefault="009C7518">
      <w:pPr>
        <w:shd w:val="clear" w:color="auto" w:fill="FFFFFF"/>
        <w:spacing w:beforeAutospacing="1" w:afterAutospacing="1"/>
        <w:ind w:firstLine="720"/>
        <w:rPr>
          <w:rFonts w:ascii="Verdana" w:hAnsi="Verdana"/>
          <w:color w:val="000000"/>
          <w:sz w:val="20"/>
          <w:szCs w:val="20"/>
        </w:rPr>
      </w:pPr>
    </w:p>
    <w:p w14:paraId="64C34CDE" w14:textId="77777777" w:rsidR="009C7518" w:rsidRDefault="009C7518">
      <w:pPr>
        <w:shd w:val="clear" w:color="auto" w:fill="FFFFFF"/>
        <w:spacing w:beforeAutospacing="1" w:afterAutospacing="1"/>
        <w:ind w:firstLine="720"/>
        <w:rPr>
          <w:rFonts w:ascii="Verdana" w:hAnsi="Verdana"/>
          <w:color w:val="000000"/>
          <w:sz w:val="20"/>
          <w:szCs w:val="20"/>
        </w:rPr>
      </w:pPr>
    </w:p>
    <w:p w14:paraId="3368D96F" w14:textId="77777777" w:rsidR="009C7518" w:rsidRDefault="00C254AC">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mc:AlternateContent>
          <mc:Choice Requires="wps">
            <w:drawing>
              <wp:anchor distT="0" distB="0" distL="114300" distR="114300" simplePos="0" relativeHeight="13" behindDoc="0" locked="0" layoutInCell="1" allowOverlap="1" wp14:anchorId="36F8F711" wp14:editId="082B25F7">
                <wp:simplePos x="0" y="0"/>
                <wp:positionH relativeFrom="column">
                  <wp:posOffset>335280</wp:posOffset>
                </wp:positionH>
                <wp:positionV relativeFrom="paragraph">
                  <wp:posOffset>249555</wp:posOffset>
                </wp:positionV>
                <wp:extent cx="3782060" cy="330200"/>
                <wp:effectExtent l="0" t="0" r="5080" b="0"/>
                <wp:wrapSquare wrapText="bothSides"/>
                <wp:docPr id="6" name="Caixa de Texto 13"/>
                <wp:cNvGraphicFramePr/>
                <a:graphic xmlns:a="http://schemas.openxmlformats.org/drawingml/2006/main">
                  <a:graphicData uri="http://schemas.microsoft.com/office/word/2010/wordprocessingShape">
                    <wps:wsp>
                      <wps:cNvSpPr/>
                      <wps:spPr>
                        <a:xfrm>
                          <a:off x="0" y="0"/>
                          <a:ext cx="37820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4527CC2" w14:textId="77777777" w:rsidR="009C44CE" w:rsidRDefault="009C44CE">
                            <w:pPr>
                              <w:pStyle w:val="Legenda"/>
                            </w:pPr>
                            <w:bookmarkStart w:id="23" w:name="_Toc482302120"/>
                            <w:bookmarkStart w:id="24" w:name="_Toc482039818"/>
                            <w:bookmarkStart w:id="25" w:name="_Toc482039960"/>
                            <w:bookmarkStart w:id="26" w:name="_Toc497654060"/>
                            <w:r>
                              <w:rPr>
                                <w:color w:val="000000"/>
                              </w:rPr>
                              <w:t xml:space="preserve">Figura </w:t>
                            </w:r>
                            <w:r>
                              <w:rPr>
                                <w:color w:val="000000"/>
                              </w:rPr>
                              <w:fldChar w:fldCharType="begin"/>
                            </w:r>
                            <w:r>
                              <w:instrText>SEQ Figura \* ARABIC</w:instrText>
                            </w:r>
                            <w:r>
                              <w:fldChar w:fldCharType="separate"/>
                            </w:r>
                            <w:r>
                              <w:t>2</w:t>
                            </w:r>
                            <w:r>
                              <w:fldChar w:fldCharType="end"/>
                            </w:r>
                            <w:bookmarkEnd w:id="23"/>
                            <w:bookmarkEnd w:id="24"/>
                            <w:bookmarkEnd w:id="25"/>
                            <w:r>
                              <w:rPr>
                                <w:color w:val="000000"/>
                              </w:rPr>
                              <w:t>: Joseph Carl Fonte: http://www.psynergie.com/psychologie-internet/photo-joseph-licklider.jpg</w:t>
                            </w:r>
                            <w:bookmarkEnd w:id="26"/>
                          </w:p>
                        </w:txbxContent>
                      </wps:txbx>
                      <wps:bodyPr lIns="0" tIns="0" rIns="0" bIns="0">
                        <a:prstTxWarp prst="textNoShape">
                          <a:avLst/>
                        </a:prstTxWarp>
                        <a:spAutoFit/>
                      </wps:bodyPr>
                    </wps:wsp>
                  </a:graphicData>
                </a:graphic>
              </wp:anchor>
            </w:drawing>
          </mc:Choice>
          <mc:Fallback>
            <w:pict>
              <v:rect w14:anchorId="36F8F711" id="Caixa de Texto 13" o:spid="_x0000_s1027" style="position:absolute;left:0;text-align:left;margin-left:26.4pt;margin-top:19.65pt;width:297.8pt;height:26pt;z-index: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" stroked="f">
                <v:textbox style="mso-fit-shape-to-text:t" inset="0,0,0,0">
                  <w:txbxContent>
                    <w:p w14:paraId="44527CC2" w14:textId="77777777" w:rsidR="009C44CE" w:rsidRDefault="009C44CE">
                      <w:pPr>
                        <w:pStyle w:val="Legenda"/>
                      </w:pPr>
                      <w:bookmarkStart w:id="27" w:name="_Toc482302120"/>
                      <w:bookmarkStart w:id="28" w:name="_Toc482039818"/>
                      <w:bookmarkStart w:id="29" w:name="_Toc482039960"/>
                      <w:bookmarkStart w:id="30" w:name="_Toc497654060"/>
                      <w:r>
                        <w:rPr>
                          <w:color w:val="000000"/>
                        </w:rPr>
                        <w:t xml:space="preserve">Figura </w:t>
                      </w:r>
                      <w:r>
                        <w:rPr>
                          <w:color w:val="000000"/>
                        </w:rPr>
                        <w:fldChar w:fldCharType="begin"/>
                      </w:r>
                      <w:r>
                        <w:instrText>SEQ Figura \* ARABIC</w:instrText>
                      </w:r>
                      <w:r>
                        <w:fldChar w:fldCharType="separate"/>
                      </w:r>
                      <w:r>
                        <w:t>2</w:t>
                      </w:r>
                      <w:r>
                        <w:fldChar w:fldCharType="end"/>
                      </w:r>
                      <w:bookmarkEnd w:id="27"/>
                      <w:bookmarkEnd w:id="28"/>
                      <w:bookmarkEnd w:id="29"/>
                      <w:r>
                        <w:rPr>
                          <w:color w:val="000000"/>
                        </w:rPr>
                        <w:t>: Joseph Carl Fonte: http://www.psynergie.com/psychologie-internet/photo-joseph-licklider.jpg</w:t>
                      </w:r>
                      <w:bookmarkEnd w:id="30"/>
                    </w:p>
                  </w:txbxContent>
                </v:textbox>
                <w10:wrap type="square"/>
              </v:rect>
            </w:pict>
          </mc:Fallback>
        </mc:AlternateContent>
      </w:r>
    </w:p>
    <w:p w14:paraId="586A49AB" w14:textId="77777777" w:rsidR="009C7518" w:rsidRDefault="009C7518">
      <w:pPr>
        <w:shd w:val="clear" w:color="auto" w:fill="FFFFFF"/>
        <w:spacing w:beforeAutospacing="1" w:afterAutospacing="1"/>
        <w:ind w:firstLine="720"/>
        <w:rPr>
          <w:rFonts w:ascii="Verdana" w:hAnsi="Verdana"/>
          <w:color w:val="000000"/>
          <w:sz w:val="20"/>
          <w:szCs w:val="20"/>
        </w:rPr>
      </w:pPr>
    </w:p>
    <w:p w14:paraId="009916DE" w14:textId="77777777" w:rsidR="009C7518" w:rsidRDefault="00C254AC">
      <w:pPr>
        <w:shd w:val="clear" w:color="auto" w:fill="FFFFFF"/>
        <w:spacing w:beforeAutospacing="1" w:afterAutospacing="1"/>
        <w:rPr>
          <w:color w:val="000000"/>
          <w:szCs w:val="22"/>
        </w:rPr>
      </w:pPr>
      <w:r>
        <w:rPr>
          <w:noProof/>
        </w:rPr>
        <w:drawing>
          <wp:anchor distT="0" distB="0" distL="114300" distR="114300" simplePos="0" relativeHeight="4" behindDoc="0" locked="0" layoutInCell="1" allowOverlap="1" wp14:anchorId="7A5C1F96" wp14:editId="3B34B9CD">
            <wp:simplePos x="0" y="0"/>
            <wp:positionH relativeFrom="column">
              <wp:posOffset>347345</wp:posOffset>
            </wp:positionH>
            <wp:positionV relativeFrom="paragraph">
              <wp:posOffset>926465</wp:posOffset>
            </wp:positionV>
            <wp:extent cx="1366520" cy="1891030"/>
            <wp:effectExtent l="0" t="0" r="0" b="0"/>
            <wp:wrapTopAndBottom/>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1"/>
                    <a:stretch>
                      <a:fillRect/>
                    </a:stretch>
                  </pic:blipFill>
                  <pic:spPr bwMode="auto">
                    <a:xfrm>
                      <a:off x="0" y="0"/>
                      <a:ext cx="1366520" cy="1891030"/>
                    </a:xfrm>
                    <a:prstGeom prst="rect">
                      <a:avLst/>
                    </a:prstGeom>
                  </pic:spPr>
                </pic:pic>
              </a:graphicData>
            </a:graphic>
          </wp:anchor>
        </w:drawing>
      </w:r>
      <w:r>
        <w:rPr>
          <w:color w:val="000000"/>
          <w:szCs w:val="22"/>
        </w:rPr>
        <w:t>Na década de 1960, John McCarthy, um importante americano pesquisador da área da informática e também um dos pioneiros da inteligência artificial, propôs a ideia de que a computação deveria ser organizada na forma de um serviço de utilidade pública, assim como os serviços de água e energia, em que os usuários só pagam pelo que usam, sendo precursor da idéia de PaaS.</w:t>
      </w:r>
    </w:p>
    <w:p w14:paraId="0C0EEBCA" w14:textId="77777777" w:rsidR="009C7518" w:rsidRDefault="00C254AC">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mc:AlternateContent>
          <mc:Choice Requires="wps">
            <w:drawing>
              <wp:anchor distT="0" distB="0" distL="114300" distR="114300" simplePos="0" relativeHeight="14" behindDoc="0" locked="0" layoutInCell="1" allowOverlap="1" wp14:anchorId="70C8AE22" wp14:editId="5DCD4530">
                <wp:simplePos x="0" y="0"/>
                <wp:positionH relativeFrom="column">
                  <wp:posOffset>343535</wp:posOffset>
                </wp:positionH>
                <wp:positionV relativeFrom="paragraph">
                  <wp:posOffset>2072640</wp:posOffset>
                </wp:positionV>
                <wp:extent cx="3199130" cy="333375"/>
                <wp:effectExtent l="0" t="0" r="3810" b="0"/>
                <wp:wrapThrough wrapText="bothSides">
                  <wp:wrapPolygon edited="0">
                    <wp:start x="0" y="0"/>
                    <wp:lineTo x="0" y="19900"/>
                    <wp:lineTo x="21454" y="19900"/>
                    <wp:lineTo x="21454" y="0"/>
                    <wp:lineTo x="0" y="0"/>
                  </wp:wrapPolygon>
                </wp:wrapThrough>
                <wp:docPr id="9" name="Caixa de Texto 15"/>
                <wp:cNvGraphicFramePr/>
                <a:graphic xmlns:a="http://schemas.openxmlformats.org/drawingml/2006/main">
                  <a:graphicData uri="http://schemas.microsoft.com/office/word/2010/wordprocessingShape">
                    <wps:wsp>
                      <wps:cNvSpPr/>
                      <wps:spPr>
                        <a:xfrm>
                          <a:off x="0" y="0"/>
                          <a:ext cx="3198600" cy="33264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EE4E188" w14:textId="77777777" w:rsidR="009C44CE" w:rsidRDefault="009C44CE">
                            <w:pPr>
                              <w:pStyle w:val="Legenda"/>
                            </w:pPr>
                            <w:bookmarkStart w:id="31" w:name="_Toc482302121"/>
                            <w:bookmarkStart w:id="32" w:name="_Toc482039961"/>
                            <w:bookmarkStart w:id="33" w:name="_Toc482039819"/>
                            <w:bookmarkStart w:id="34" w:name="_Toc497654061"/>
                            <w:r>
                              <w:rPr>
                                <w:color w:val="000000"/>
                              </w:rPr>
                              <w:t xml:space="preserve">Figura </w:t>
                            </w:r>
                            <w:r>
                              <w:rPr>
                                <w:color w:val="000000"/>
                              </w:rPr>
                              <w:fldChar w:fldCharType="begin"/>
                            </w:r>
                            <w:r>
                              <w:instrText>SEQ Figura \* ARABIC</w:instrText>
                            </w:r>
                            <w:r>
                              <w:fldChar w:fldCharType="separate"/>
                            </w:r>
                            <w:r>
                              <w:t>3</w:t>
                            </w:r>
                            <w:r>
                              <w:fldChar w:fldCharType="end"/>
                            </w:r>
                            <w:bookmarkEnd w:id="31"/>
                            <w:bookmarkEnd w:id="32"/>
                            <w:bookmarkEnd w:id="33"/>
                            <w:r>
                              <w:rPr>
                                <w:color w:val="000000"/>
                              </w:rPr>
                              <w:t>: John McCarthy Fonte: http://www-formal.stanford.edu/jmc/jmccolor.jpg</w:t>
                            </w:r>
                            <w:bookmarkEnd w:id="34"/>
                          </w:p>
                        </w:txbxContent>
                      </wps:txbx>
                      <wps:bodyPr lIns="0" tIns="0" rIns="0" bIns="0">
                        <a:prstTxWarp prst="textNoShape">
                          <a:avLst/>
                        </a:prstTxWarp>
                        <a:noAutofit/>
                      </wps:bodyPr>
                    </wps:wsp>
                  </a:graphicData>
                </a:graphic>
              </wp:anchor>
            </w:drawing>
          </mc:Choice>
          <mc:Fallback>
            <w:pict>
              <v:rect w14:anchorId="70C8AE22" id="Caixa de Texto 15" o:spid="_x0000_s1028" style="position:absolute;left:0;text-align:left;margin-left:27.05pt;margin-top:163.2pt;width:251.9pt;height:26.25pt;z-index: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" stroked="f">
                <v:textbox inset="0,0,0,0">
                  <w:txbxContent>
                    <w:p w14:paraId="3EE4E188" w14:textId="77777777" w:rsidR="009C44CE" w:rsidRDefault="009C44CE">
                      <w:pPr>
                        <w:pStyle w:val="Legenda"/>
                      </w:pPr>
                      <w:bookmarkStart w:id="35" w:name="_Toc482302121"/>
                      <w:bookmarkStart w:id="36" w:name="_Toc482039961"/>
                      <w:bookmarkStart w:id="37" w:name="_Toc482039819"/>
                      <w:bookmarkStart w:id="38" w:name="_Toc497654061"/>
                      <w:r>
                        <w:rPr>
                          <w:color w:val="000000"/>
                        </w:rPr>
                        <w:t xml:space="preserve">Figura </w:t>
                      </w:r>
                      <w:r>
                        <w:rPr>
                          <w:color w:val="000000"/>
                        </w:rPr>
                        <w:fldChar w:fldCharType="begin"/>
                      </w:r>
                      <w:r>
                        <w:instrText>SEQ Figura \* ARABIC</w:instrText>
                      </w:r>
                      <w:r>
                        <w:fldChar w:fldCharType="separate"/>
                      </w:r>
                      <w:r>
                        <w:t>3</w:t>
                      </w:r>
                      <w:r>
                        <w:fldChar w:fldCharType="end"/>
                      </w:r>
                      <w:bookmarkEnd w:id="35"/>
                      <w:bookmarkEnd w:id="36"/>
                      <w:bookmarkEnd w:id="37"/>
                      <w:r>
                        <w:rPr>
                          <w:color w:val="000000"/>
                        </w:rPr>
                        <w:t>: John McCarthy Fonte: http://www-formal.stanford.edu/jmc/jmccolor.jpg</w:t>
                      </w:r>
                      <w:bookmarkEnd w:id="38"/>
                    </w:p>
                  </w:txbxContent>
                </v:textbox>
                <w10:wrap type="through"/>
              </v:rect>
            </w:pict>
          </mc:Fallback>
        </mc:AlternateContent>
      </w:r>
    </w:p>
    <w:p w14:paraId="33784D25" w14:textId="77777777" w:rsidR="009C7518" w:rsidRDefault="00C254AC">
      <w:pPr>
        <w:rPr>
          <w:rFonts w:ascii="Verdana" w:hAnsi="Verdana"/>
          <w:color w:val="000000"/>
          <w:sz w:val="20"/>
          <w:szCs w:val="20"/>
        </w:rPr>
      </w:pPr>
      <w:r>
        <w:br w:type="page"/>
      </w:r>
    </w:p>
    <w:p w14:paraId="29346297" w14:textId="77777777" w:rsidR="009C7518" w:rsidRDefault="009C7518">
      <w:pPr>
        <w:shd w:val="clear" w:color="auto" w:fill="FFFFFF"/>
        <w:spacing w:beforeAutospacing="1" w:afterAutospacing="1"/>
        <w:ind w:firstLine="708"/>
        <w:rPr>
          <w:rFonts w:ascii="Verdana" w:hAnsi="Verdana"/>
          <w:color w:val="000000"/>
          <w:sz w:val="20"/>
          <w:szCs w:val="20"/>
        </w:rPr>
      </w:pPr>
    </w:p>
    <w:p w14:paraId="59B70A64" w14:textId="77777777" w:rsidR="009C7518" w:rsidRDefault="00C254AC">
      <w:pPr>
        <w:shd w:val="clear" w:color="auto" w:fill="FFFFFF"/>
        <w:spacing w:beforeAutospacing="1" w:afterAutospacing="1"/>
        <w:ind w:firstLine="708"/>
        <w:rPr>
          <w:color w:val="000000"/>
        </w:rPr>
      </w:pPr>
      <w:r>
        <w:rPr>
          <w:color w:val="000000"/>
        </w:rPr>
        <w:t xml:space="preserve">Mesmo com a existência dessas ideias há tanto tempo, o termo computação em nuvem só veio a ser mencionado em 1997, numa palestra acadêmica do professor de Sistemas da Informação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e só foi desenvolvida no ano de 1999 com o surgimento da Salesforce.com, primeira empresa a disponibilizar aplicações pela internet. </w:t>
      </w:r>
    </w:p>
    <w:p w14:paraId="5E16841E" w14:textId="77777777" w:rsidR="009C7518" w:rsidRDefault="00C254AC">
      <w:pPr>
        <w:shd w:val="clear" w:color="auto" w:fill="FFFFFF"/>
        <w:spacing w:beforeAutospacing="1" w:afterAutospacing="1"/>
        <w:ind w:firstLine="708"/>
        <w:rPr>
          <w:color w:val="000000"/>
        </w:rPr>
      </w:pPr>
      <w:r>
        <w:rPr>
          <w:noProof/>
        </w:rPr>
        <w:drawing>
          <wp:inline distT="0" distB="0" distL="0" distR="0" wp14:anchorId="26E41F93" wp14:editId="189C1BC7">
            <wp:extent cx="1850390" cy="258064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2"/>
                    <a:stretch>
                      <a:fillRect/>
                    </a:stretch>
                  </pic:blipFill>
                  <pic:spPr bwMode="auto">
                    <a:xfrm>
                      <a:off x="0" y="0"/>
                      <a:ext cx="1850390" cy="2580640"/>
                    </a:xfrm>
                    <a:prstGeom prst="rect">
                      <a:avLst/>
                    </a:prstGeom>
                  </pic:spPr>
                </pic:pic>
              </a:graphicData>
            </a:graphic>
          </wp:inline>
        </w:drawing>
      </w:r>
    </w:p>
    <w:p w14:paraId="20D756B5" w14:textId="77777777" w:rsidR="009C7518" w:rsidRDefault="00C254AC">
      <w:pPr>
        <w:shd w:val="clear" w:color="auto" w:fill="FFFFFF"/>
        <w:spacing w:beforeAutospacing="1" w:afterAutospacing="1"/>
        <w:ind w:firstLine="708"/>
        <w:rPr>
          <w:color w:val="000000"/>
        </w:rPr>
      </w:pPr>
      <w:r>
        <w:rPr>
          <w:noProof/>
          <w:color w:val="000000"/>
        </w:rPr>
        <mc:AlternateContent>
          <mc:Choice Requires="wps">
            <w:drawing>
              <wp:anchor distT="0" distB="0" distL="114300" distR="114300" simplePos="0" relativeHeight="15" behindDoc="0" locked="0" layoutInCell="1" allowOverlap="1" wp14:anchorId="37E25ECF" wp14:editId="025C09EA">
                <wp:simplePos x="0" y="0"/>
                <wp:positionH relativeFrom="column">
                  <wp:posOffset>456565</wp:posOffset>
                </wp:positionH>
                <wp:positionV relativeFrom="paragraph">
                  <wp:posOffset>27940</wp:posOffset>
                </wp:positionV>
                <wp:extent cx="3221355" cy="330200"/>
                <wp:effectExtent l="0" t="0" r="7620" b="0"/>
                <wp:wrapSquare wrapText="bothSides"/>
                <wp:docPr id="12" name="Caixa de Texto 18"/>
                <wp:cNvGraphicFramePr/>
                <a:graphic xmlns:a="http://schemas.openxmlformats.org/drawingml/2006/main">
                  <a:graphicData uri="http://schemas.microsoft.com/office/word/2010/wordprocessingShape">
                    <wps:wsp>
                      <wps:cNvSpPr/>
                      <wps:spPr>
                        <a:xfrm>
                          <a:off x="0" y="0"/>
                          <a:ext cx="3221355"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F82DD26" w14:textId="77777777" w:rsidR="009C44CE" w:rsidRDefault="009C44CE">
                            <w:pPr>
                              <w:pStyle w:val="Legenda"/>
                            </w:pPr>
                            <w:bookmarkStart w:id="39" w:name="_Toc482302122"/>
                            <w:bookmarkStart w:id="40" w:name="_Toc482039962"/>
                            <w:bookmarkStart w:id="41" w:name="_Toc482039820"/>
                            <w:bookmarkStart w:id="42" w:name="_Toc497654062"/>
                            <w:r>
                              <w:rPr>
                                <w:color w:val="000000"/>
                              </w:rPr>
                              <w:t xml:space="preserve">Figura </w:t>
                            </w:r>
                            <w:r>
                              <w:rPr>
                                <w:color w:val="000000"/>
                              </w:rPr>
                              <w:fldChar w:fldCharType="begin"/>
                            </w:r>
                            <w:r>
                              <w:instrText>SEQ Figura \* ARABIC</w:instrText>
                            </w:r>
                            <w:r>
                              <w:fldChar w:fldCharType="separate"/>
                            </w:r>
                            <w:r>
                              <w:t>4</w:t>
                            </w:r>
                            <w:r>
                              <w:fldChar w:fldCharType="end"/>
                            </w:r>
                            <w:bookmarkEnd w:id="39"/>
                            <w:bookmarkEnd w:id="40"/>
                            <w:bookmarkEnd w:id="41"/>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42"/>
                          </w:p>
                        </w:txbxContent>
                      </wps:txbx>
                      <wps:bodyPr lIns="0" tIns="0" rIns="0" bIns="0">
                        <a:prstTxWarp prst="textNoShape">
                          <a:avLst/>
                        </a:prstTxWarp>
                        <a:spAutoFit/>
                      </wps:bodyPr>
                    </wps:wsp>
                  </a:graphicData>
                </a:graphic>
              </wp:anchor>
            </w:drawing>
          </mc:Choice>
          <mc:Fallback>
            <w:pict>
              <v:rect w14:anchorId="37E25ECF" id="Caixa de Texto 18" o:spid="_x0000_s1029" style="position:absolute;left:0;text-align:left;margin-left:35.95pt;margin-top:2.2pt;width:253.65pt;height:26pt;z-index: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" stroked="f">
                <v:textbox style="mso-fit-shape-to-text:t" inset="0,0,0,0">
                  <w:txbxContent>
                    <w:p w14:paraId="1F82DD26" w14:textId="77777777" w:rsidR="009C44CE" w:rsidRDefault="009C44CE">
                      <w:pPr>
                        <w:pStyle w:val="Legenda"/>
                      </w:pPr>
                      <w:bookmarkStart w:id="43" w:name="_Toc482302122"/>
                      <w:bookmarkStart w:id="44" w:name="_Toc482039962"/>
                      <w:bookmarkStart w:id="45" w:name="_Toc482039820"/>
                      <w:bookmarkStart w:id="46" w:name="_Toc497654062"/>
                      <w:r>
                        <w:rPr>
                          <w:color w:val="000000"/>
                        </w:rPr>
                        <w:t xml:space="preserve">Figura </w:t>
                      </w:r>
                      <w:r>
                        <w:rPr>
                          <w:color w:val="000000"/>
                        </w:rPr>
                        <w:fldChar w:fldCharType="begin"/>
                      </w:r>
                      <w:r>
                        <w:instrText>SEQ Figura \* ARABIC</w:instrText>
                      </w:r>
                      <w:r>
                        <w:fldChar w:fldCharType="separate"/>
                      </w:r>
                      <w:r>
                        <w:t>4</w:t>
                      </w:r>
                      <w:r>
                        <w:fldChar w:fldCharType="end"/>
                      </w:r>
                      <w:bookmarkEnd w:id="43"/>
                      <w:bookmarkEnd w:id="44"/>
                      <w:bookmarkEnd w:id="45"/>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46"/>
                    </w:p>
                  </w:txbxContent>
                </v:textbox>
                <w10:wrap type="square"/>
              </v:rect>
            </w:pict>
          </mc:Fallback>
        </mc:AlternateContent>
      </w:r>
    </w:p>
    <w:p w14:paraId="00260F23" w14:textId="77777777" w:rsidR="009C7518" w:rsidRDefault="009C7518">
      <w:pPr>
        <w:shd w:val="clear" w:color="auto" w:fill="FFFFFF"/>
        <w:spacing w:beforeAutospacing="1" w:afterAutospacing="1"/>
        <w:ind w:firstLine="708"/>
        <w:rPr>
          <w:color w:val="000000"/>
        </w:rPr>
      </w:pPr>
    </w:p>
    <w:p w14:paraId="4F1F59BA" w14:textId="77777777" w:rsidR="009C7518" w:rsidRDefault="00C254AC">
      <w:pPr>
        <w:shd w:val="clear" w:color="auto" w:fill="FFFFFF"/>
        <w:spacing w:beforeAutospacing="1" w:afterAutospacing="1"/>
        <w:ind w:firstLine="708"/>
        <w:rPr>
          <w:color w:val="000000"/>
        </w:rPr>
      </w:pPr>
      <w:r>
        <w:rPr>
          <w:color w:val="000000"/>
        </w:rPr>
        <w:t xml:space="preserve">A partir do sucesso dessa empresa, outras grandes começaram a investir na área, como à </w:t>
      </w:r>
      <w:proofErr w:type="spellStart"/>
      <w:r>
        <w:rPr>
          <w:color w:val="000000"/>
        </w:rPr>
        <w:t>Amazon</w:t>
      </w:r>
      <w:proofErr w:type="spellEnd"/>
      <w:r>
        <w:rPr>
          <w:color w:val="000000"/>
        </w:rPr>
        <w:t>, a Google, a IBM e a Microsoft.</w:t>
      </w:r>
    </w:p>
    <w:p w14:paraId="00C20E44" w14:textId="77777777" w:rsidR="009C7518" w:rsidRDefault="00C254AC">
      <w:pPr>
        <w:shd w:val="clear" w:color="auto" w:fill="FFFFFF"/>
        <w:spacing w:beforeAutospacing="1" w:afterAutospacing="1"/>
        <w:ind w:firstLine="720"/>
        <w:rPr>
          <w:color w:val="000000"/>
        </w:rPr>
      </w:pPr>
      <w:r>
        <w:rPr>
          <w:color w:val="000000"/>
        </w:rPr>
        <w:t xml:space="preserve">O que conhecemos hoje como computação em nuvem, nasceu com os sistemas distribuídos, caracterizados por serem um conjunto de unidades de processamento independentes, que, por meio da troca de comunicação e gerenciamento de sincronização, pode processar uma aplicação em diferentes localidades, de forma transparente para o usuário, ou seja, o usuário da aplicação vê apenas o todo. A computação em nuvem vai além disso, trata-se de um formato de computação a partir do qual aplicativos, serviços, dados e recursos de TI são disponibilizados aos usuários como serviço, por meio da internet e/ou de uma rede própria. </w:t>
      </w:r>
    </w:p>
    <w:p w14:paraId="2FA9F276" w14:textId="77777777" w:rsidR="009C7518" w:rsidRDefault="00C254AC">
      <w:pPr>
        <w:shd w:val="clear" w:color="auto" w:fill="FFFFFF"/>
        <w:spacing w:beforeAutospacing="1" w:afterAutospacing="1"/>
        <w:ind w:firstLine="720"/>
        <w:rPr>
          <w:color w:val="000000"/>
        </w:rPr>
      </w:pPr>
      <w:r>
        <w:rPr>
          <w:color w:val="000000"/>
        </w:rPr>
        <w:t>Não é mais necessário, para algumas empresas, ter supercomputadores, pois o poder de processamento e os dados ficam nas nuvens. Só precisamos de dispositivos que nos dêem acesso a esses recursos. Dispositivos estes que consequentemente são mais baratos e possuem uma maior portabilidade e flexibilidade, como smartphones, </w:t>
      </w:r>
      <w:r>
        <w:rPr>
          <w:iCs/>
          <w:color w:val="000000"/>
        </w:rPr>
        <w:t>tablets</w:t>
      </w:r>
      <w:r>
        <w:rPr>
          <w:color w:val="000000"/>
        </w:rPr>
        <w:t> e </w:t>
      </w:r>
      <w:r>
        <w:rPr>
          <w:iCs/>
          <w:color w:val="000000"/>
        </w:rPr>
        <w:t>notebooks</w:t>
      </w:r>
      <w:r>
        <w:rPr>
          <w:color w:val="000000"/>
        </w:rPr>
        <w:t xml:space="preserve">. </w:t>
      </w:r>
    </w:p>
    <w:p w14:paraId="25C775B5" w14:textId="77777777" w:rsidR="009C7518" w:rsidRDefault="00C254AC">
      <w:pPr>
        <w:rPr>
          <w:rFonts w:ascii="Verdana" w:hAnsi="Verdana"/>
          <w:color w:val="000000"/>
          <w:sz w:val="20"/>
          <w:szCs w:val="20"/>
        </w:rPr>
      </w:pPr>
      <w:r>
        <w:br w:type="page"/>
      </w:r>
    </w:p>
    <w:p w14:paraId="6FFB61C0" w14:textId="77777777" w:rsidR="009C7518" w:rsidRDefault="00C254AC" w:rsidP="004514B8">
      <w:pPr>
        <w:pStyle w:val="Ttulo11"/>
      </w:pPr>
      <w:bookmarkStart w:id="47" w:name="_Toc496802692"/>
      <w:bookmarkStart w:id="48" w:name="_Toc496802921"/>
      <w:bookmarkStart w:id="49" w:name="_Toc497862046"/>
      <w:r>
        <w:rPr>
          <w:noProof/>
          <w:lang w:val="pt-BR" w:eastAsia="pt-BR"/>
        </w:rPr>
        <w:lastRenderedPageBreak/>
        <mc:AlternateContent>
          <mc:Choice Requires="wps">
            <w:drawing>
              <wp:anchor distT="0" distB="0" distL="114300" distR="114300" simplePos="0" relativeHeight="16" behindDoc="0" locked="0" layoutInCell="1" allowOverlap="1" wp14:anchorId="1FF4F9E7" wp14:editId="1423C6A0">
                <wp:simplePos x="0" y="0"/>
                <wp:positionH relativeFrom="column">
                  <wp:posOffset>69850</wp:posOffset>
                </wp:positionH>
                <wp:positionV relativeFrom="paragraph">
                  <wp:posOffset>3314065</wp:posOffset>
                </wp:positionV>
                <wp:extent cx="5763260" cy="330200"/>
                <wp:effectExtent l="0" t="0" r="5080" b="0"/>
                <wp:wrapSquare wrapText="bothSides"/>
                <wp:docPr id="14" name="Caixa de Texto 21"/>
                <wp:cNvGraphicFramePr/>
                <a:graphic xmlns:a="http://schemas.openxmlformats.org/drawingml/2006/main">
                  <a:graphicData uri="http://schemas.microsoft.com/office/word/2010/wordprocessingShape">
                    <wps:wsp>
                      <wps:cNvSpPr/>
                      <wps:spPr>
                        <a:xfrm>
                          <a:off x="0" y="0"/>
                          <a:ext cx="57632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A7BC884" w14:textId="77777777" w:rsidR="009C44CE" w:rsidRDefault="009C44CE">
                            <w:pPr>
                              <w:pStyle w:val="Legenda"/>
                            </w:pPr>
                            <w:bookmarkStart w:id="50" w:name="_Toc482302123"/>
                            <w:bookmarkStart w:id="51" w:name="_Toc482039963"/>
                            <w:bookmarkStart w:id="52" w:name="_Toc482039821"/>
                            <w:bookmarkStart w:id="53" w:name="_Toc497654063"/>
                            <w:r>
                              <w:rPr>
                                <w:color w:val="000000"/>
                              </w:rPr>
                              <w:t xml:space="preserve">Figura </w:t>
                            </w:r>
                            <w:r>
                              <w:rPr>
                                <w:color w:val="000000"/>
                              </w:rPr>
                              <w:fldChar w:fldCharType="begin"/>
                            </w:r>
                            <w:r>
                              <w:instrText>SEQ Figura \* ARABIC</w:instrText>
                            </w:r>
                            <w:r>
                              <w:fldChar w:fldCharType="separate"/>
                            </w:r>
                            <w:r>
                              <w:t>5</w:t>
                            </w:r>
                            <w:r>
                              <w:fldChar w:fldCharType="end"/>
                            </w:r>
                            <w:bookmarkEnd w:id="50"/>
                            <w:bookmarkEnd w:id="51"/>
                            <w:bookmarkEnd w:id="52"/>
                            <w:r>
                              <w:rPr>
                                <w:color w:val="000000"/>
                              </w:rPr>
                              <w:t>: Modelos de Implementação Fonte: http://www.vividdynamics.com/wp-content/uploads/2013/12/cloud-hosting.jpg</w:t>
                            </w:r>
                            <w:bookmarkEnd w:id="53"/>
                          </w:p>
                        </w:txbxContent>
                      </wps:txbx>
                      <wps:bodyPr lIns="0" tIns="0" rIns="0" bIns="0">
                        <a:prstTxWarp prst="textNoShape">
                          <a:avLst/>
                        </a:prstTxWarp>
                        <a:spAutoFit/>
                      </wps:bodyPr>
                    </wps:wsp>
                  </a:graphicData>
                </a:graphic>
              </wp:anchor>
            </w:drawing>
          </mc:Choice>
          <mc:Fallback>
            <w:pict>
              <v:rect w14:anchorId="1FF4F9E7" id="Caixa de Texto 21" o:spid="_x0000_s1030" style="position:absolute;left:0;text-align:left;margin-left:5.5pt;margin-top:260.95pt;width:453.8pt;height:26pt;z-index: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" stroked="f">
                <v:textbox style="mso-fit-shape-to-text:t" inset="0,0,0,0">
                  <w:txbxContent>
                    <w:p w14:paraId="6A7BC884" w14:textId="77777777" w:rsidR="009C44CE" w:rsidRDefault="009C44CE">
                      <w:pPr>
                        <w:pStyle w:val="Legenda"/>
                      </w:pPr>
                      <w:bookmarkStart w:id="54" w:name="_Toc482302123"/>
                      <w:bookmarkStart w:id="55" w:name="_Toc482039963"/>
                      <w:bookmarkStart w:id="56" w:name="_Toc482039821"/>
                      <w:bookmarkStart w:id="57" w:name="_Toc497654063"/>
                      <w:r>
                        <w:rPr>
                          <w:color w:val="000000"/>
                        </w:rPr>
                        <w:t xml:space="preserve">Figura </w:t>
                      </w:r>
                      <w:r>
                        <w:rPr>
                          <w:color w:val="000000"/>
                        </w:rPr>
                        <w:fldChar w:fldCharType="begin"/>
                      </w:r>
                      <w:r>
                        <w:instrText>SEQ Figura \* ARABIC</w:instrText>
                      </w:r>
                      <w:r>
                        <w:fldChar w:fldCharType="separate"/>
                      </w:r>
                      <w:r>
                        <w:t>5</w:t>
                      </w:r>
                      <w:r>
                        <w:fldChar w:fldCharType="end"/>
                      </w:r>
                      <w:bookmarkEnd w:id="54"/>
                      <w:bookmarkEnd w:id="55"/>
                      <w:bookmarkEnd w:id="56"/>
                      <w:r>
                        <w:rPr>
                          <w:color w:val="000000"/>
                        </w:rPr>
                        <w:t>: Modelos de Implementação Fonte: http://www.vividdynamics.com/wp-content/uploads/2013/12/cloud-hosting.jpg</w:t>
                      </w:r>
                      <w:bookmarkEnd w:id="57"/>
                    </w:p>
                  </w:txbxContent>
                </v:textbox>
                <w10:wrap type="square"/>
              </v:rect>
            </w:pict>
          </mc:Fallback>
        </mc:AlternateContent>
      </w:r>
      <w:r>
        <w:rPr>
          <w:noProof/>
          <w:lang w:val="pt-BR" w:eastAsia="pt-BR"/>
        </w:rPr>
        <w:drawing>
          <wp:anchor distT="0" distB="0" distL="114300" distR="114300" simplePos="0" relativeHeight="6" behindDoc="0" locked="0" layoutInCell="1" allowOverlap="1" wp14:anchorId="3B8798FB" wp14:editId="5C049924">
            <wp:simplePos x="0" y="0"/>
            <wp:positionH relativeFrom="column">
              <wp:posOffset>1905</wp:posOffset>
            </wp:positionH>
            <wp:positionV relativeFrom="paragraph">
              <wp:posOffset>638810</wp:posOffset>
            </wp:positionV>
            <wp:extent cx="5760085" cy="2618105"/>
            <wp:effectExtent l="0" t="0" r="0" b="0"/>
            <wp:wrapSquare wrapText="bothSides"/>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3"/>
                    <a:stretch>
                      <a:fillRect/>
                    </a:stretch>
                  </pic:blipFill>
                  <pic:spPr bwMode="auto">
                    <a:xfrm>
                      <a:off x="0" y="0"/>
                      <a:ext cx="5760085" cy="2618105"/>
                    </a:xfrm>
                    <a:prstGeom prst="rect">
                      <a:avLst/>
                    </a:prstGeom>
                  </pic:spPr>
                </pic:pic>
              </a:graphicData>
            </a:graphic>
          </wp:anchor>
        </w:drawing>
      </w:r>
      <w:r>
        <w:t>2.2 Modelos de implantação</w:t>
      </w:r>
      <w:bookmarkEnd w:id="47"/>
      <w:bookmarkEnd w:id="48"/>
      <w:bookmarkEnd w:id="49"/>
    </w:p>
    <w:p w14:paraId="19E205C4" w14:textId="77777777" w:rsidR="009C7518" w:rsidRDefault="009C7518"/>
    <w:p w14:paraId="0F03E794" w14:textId="77777777" w:rsidR="009C7518" w:rsidRDefault="00C254AC">
      <w:r>
        <w:t>É possível implantar soluções utilizando computação em nuvem de maneiras diferentes, dependendo de fatores, como:</w:t>
      </w:r>
    </w:p>
    <w:p w14:paraId="23D7D529" w14:textId="77777777" w:rsidR="009C7518" w:rsidRDefault="00C254AC">
      <w:pPr>
        <w:numPr>
          <w:ilvl w:val="0"/>
          <w:numId w:val="1"/>
        </w:numPr>
      </w:pPr>
      <w:r>
        <w:t>Requisitos de segurança;</w:t>
      </w:r>
    </w:p>
    <w:p w14:paraId="2A1948CF" w14:textId="77777777" w:rsidR="009C7518" w:rsidRDefault="00C254AC">
      <w:pPr>
        <w:numPr>
          <w:ilvl w:val="0"/>
          <w:numId w:val="1"/>
        </w:numPr>
      </w:pPr>
      <w:r>
        <w:t>Hospedagem dos serviços;</w:t>
      </w:r>
    </w:p>
    <w:p w14:paraId="270AE88B" w14:textId="77777777" w:rsidR="009C7518" w:rsidRDefault="00C254AC">
      <w:pPr>
        <w:numPr>
          <w:ilvl w:val="0"/>
          <w:numId w:val="1"/>
        </w:numPr>
      </w:pPr>
      <w:r>
        <w:t>Capacidade de customização;</w:t>
      </w:r>
    </w:p>
    <w:p w14:paraId="6887F0F0" w14:textId="77777777" w:rsidR="009C7518" w:rsidRDefault="00C254AC">
      <w:pPr>
        <w:numPr>
          <w:ilvl w:val="0"/>
          <w:numId w:val="1"/>
        </w:numPr>
      </w:pPr>
      <w:r>
        <w:t>Nível de acesso;</w:t>
      </w:r>
    </w:p>
    <w:p w14:paraId="42331C3A" w14:textId="77777777" w:rsidR="009C7518" w:rsidRDefault="00C254AC">
      <w:pPr>
        <w:numPr>
          <w:ilvl w:val="0"/>
          <w:numId w:val="1"/>
        </w:numPr>
      </w:pPr>
      <w:r>
        <w:t>Gerenciamento de serviços;</w:t>
      </w:r>
    </w:p>
    <w:p w14:paraId="3DCEAC45" w14:textId="77777777" w:rsidR="009C7518" w:rsidRDefault="009C7518"/>
    <w:p w14:paraId="3CB3ACAE" w14:textId="77777777" w:rsidR="009C7518" w:rsidRDefault="00C254AC" w:rsidP="00C6207A">
      <w:pPr>
        <w:ind w:firstLine="360"/>
      </w:pPr>
      <w:r>
        <w:t>Existem modelos principais que são determinados pelo nível de acesso: Nuvem pública, Nuvem privada, Nuvem Comunitária e Nuvem híbrida.</w:t>
      </w:r>
    </w:p>
    <w:p w14:paraId="53F47257" w14:textId="77777777" w:rsidR="009C7518" w:rsidRDefault="009C7518"/>
    <w:p w14:paraId="63D3595B" w14:textId="77777777" w:rsidR="009C7518" w:rsidRDefault="00C254AC">
      <w:pPr>
        <w:rPr>
          <w:b/>
          <w:bCs/>
          <w:sz w:val="26"/>
          <w:szCs w:val="26"/>
          <w:lang w:val="x-none" w:eastAsia="x-none"/>
        </w:rPr>
      </w:pPr>
      <w:r>
        <w:br w:type="page"/>
      </w:r>
    </w:p>
    <w:p w14:paraId="3E17EB86" w14:textId="77777777" w:rsidR="009C7518" w:rsidRDefault="00C254AC">
      <w:pPr>
        <w:pStyle w:val="Ttulo21"/>
        <w:jc w:val="center"/>
      </w:pPr>
      <w:bookmarkStart w:id="58" w:name="_Toc496802693"/>
      <w:bookmarkStart w:id="59" w:name="_Toc496802922"/>
      <w:bookmarkStart w:id="60" w:name="_Toc497862047"/>
      <w:r>
        <w:lastRenderedPageBreak/>
        <w:t>2.2.1 Nuvem Pública</w:t>
      </w:r>
      <w:bookmarkEnd w:id="58"/>
      <w:bookmarkEnd w:id="59"/>
      <w:bookmarkEnd w:id="60"/>
    </w:p>
    <w:p w14:paraId="36B349FF" w14:textId="77777777" w:rsidR="009C7518" w:rsidRDefault="00C254AC">
      <w:r>
        <w:rPr>
          <w:noProof/>
        </w:rPr>
        <mc:AlternateContent>
          <mc:Choice Requires="wps">
            <w:drawing>
              <wp:anchor distT="0" distB="0" distL="114300" distR="114300" simplePos="0" relativeHeight="17" behindDoc="0" locked="0" layoutInCell="1" allowOverlap="1" wp14:anchorId="3773F09E" wp14:editId="75E29E82">
                <wp:simplePos x="0" y="0"/>
                <wp:positionH relativeFrom="column">
                  <wp:posOffset>-1905</wp:posOffset>
                </wp:positionH>
                <wp:positionV relativeFrom="paragraph">
                  <wp:posOffset>3021965</wp:posOffset>
                </wp:positionV>
                <wp:extent cx="5755640" cy="238760"/>
                <wp:effectExtent l="0" t="0" r="12700" b="0"/>
                <wp:wrapSquare wrapText="bothSides"/>
                <wp:docPr id="17" name="Caixa de Texto 24"/>
                <wp:cNvGraphicFramePr/>
                <a:graphic xmlns:a="http://schemas.openxmlformats.org/drawingml/2006/main">
                  <a:graphicData uri="http://schemas.microsoft.com/office/word/2010/wordprocessingShape">
                    <wps:wsp>
                      <wps:cNvSpPr/>
                      <wps:spPr>
                        <a:xfrm>
                          <a:off x="0" y="0"/>
                          <a:ext cx="5754960" cy="237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53F315A" w14:textId="77777777" w:rsidR="009C44CE" w:rsidRDefault="009C44CE">
                            <w:pPr>
                              <w:pStyle w:val="Legenda"/>
                            </w:pPr>
                            <w:bookmarkStart w:id="61" w:name="_Toc482302124"/>
                            <w:bookmarkStart w:id="62" w:name="_Toc482039964"/>
                            <w:bookmarkStart w:id="63" w:name="_Toc482039822"/>
                            <w:bookmarkStart w:id="64" w:name="_Toc497654064"/>
                            <w:r>
                              <w:rPr>
                                <w:color w:val="000000"/>
                              </w:rPr>
                              <w:t xml:space="preserve">Figura </w:t>
                            </w:r>
                            <w:r>
                              <w:rPr>
                                <w:color w:val="000000"/>
                              </w:rPr>
                              <w:fldChar w:fldCharType="begin"/>
                            </w:r>
                            <w:r>
                              <w:instrText>SEQ Figura \* ARABIC</w:instrText>
                            </w:r>
                            <w:r>
                              <w:fldChar w:fldCharType="separate"/>
                            </w:r>
                            <w:r>
                              <w:t>6</w:t>
                            </w:r>
                            <w:r>
                              <w:fldChar w:fldCharType="end"/>
                            </w:r>
                            <w:bookmarkEnd w:id="61"/>
                            <w:bookmarkEnd w:id="62"/>
                            <w:bookmarkEnd w:id="63"/>
                            <w:r>
                              <w:rPr>
                                <w:color w:val="000000"/>
                              </w:rPr>
                              <w:t>: Nuvem pública Fonte: http://www.ximedica.info/images/uploads/the_cloud-resized-600.jpg</w:t>
                            </w:r>
                            <w:bookmarkEnd w:id="64"/>
                          </w:p>
                        </w:txbxContent>
                      </wps:txbx>
                      <wps:bodyPr lIns="0" tIns="0" rIns="0" bIns="0">
                        <a:prstTxWarp prst="textNoShape">
                          <a:avLst/>
                        </a:prstTxWarp>
                        <a:noAutofit/>
                      </wps:bodyPr>
                    </wps:wsp>
                  </a:graphicData>
                </a:graphic>
              </wp:anchor>
            </w:drawing>
          </mc:Choice>
          <mc:Fallback>
            <w:pict>
              <v:rect w14:anchorId="3773F09E" id="Caixa de Texto 24" o:spid="_x0000_s1031" style="position:absolute;margin-left:-.15pt;margin-top:237.95pt;width:453.2pt;height:18.8pt;z-index: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" stroked="f">
                <v:textbox inset="0,0,0,0">
                  <w:txbxContent>
                    <w:p w14:paraId="053F315A" w14:textId="77777777" w:rsidR="009C44CE" w:rsidRDefault="009C44CE">
                      <w:pPr>
                        <w:pStyle w:val="Legenda"/>
                      </w:pPr>
                      <w:bookmarkStart w:id="65" w:name="_Toc482302124"/>
                      <w:bookmarkStart w:id="66" w:name="_Toc482039964"/>
                      <w:bookmarkStart w:id="67" w:name="_Toc482039822"/>
                      <w:bookmarkStart w:id="68" w:name="_Toc497654064"/>
                      <w:r>
                        <w:rPr>
                          <w:color w:val="000000"/>
                        </w:rPr>
                        <w:t xml:space="preserve">Figura </w:t>
                      </w:r>
                      <w:r>
                        <w:rPr>
                          <w:color w:val="000000"/>
                        </w:rPr>
                        <w:fldChar w:fldCharType="begin"/>
                      </w:r>
                      <w:r>
                        <w:instrText>SEQ Figura \* ARABIC</w:instrText>
                      </w:r>
                      <w:r>
                        <w:fldChar w:fldCharType="separate"/>
                      </w:r>
                      <w:r>
                        <w:t>6</w:t>
                      </w:r>
                      <w:r>
                        <w:fldChar w:fldCharType="end"/>
                      </w:r>
                      <w:bookmarkEnd w:id="65"/>
                      <w:bookmarkEnd w:id="66"/>
                      <w:bookmarkEnd w:id="67"/>
                      <w:r>
                        <w:rPr>
                          <w:color w:val="000000"/>
                        </w:rPr>
                        <w:t>: Nuvem pública Fonte: http://www.ximedica.info/images/uploads/the_cloud-resized-600.jpg</w:t>
                      </w:r>
                      <w:bookmarkEnd w:id="68"/>
                    </w:p>
                  </w:txbxContent>
                </v:textbox>
                <w10:wrap type="square"/>
              </v:rect>
            </w:pict>
          </mc:Fallback>
        </mc:AlternateContent>
      </w:r>
      <w:r>
        <w:rPr>
          <w:noProof/>
        </w:rPr>
        <w:drawing>
          <wp:anchor distT="0" distB="0" distL="114300" distR="114300" simplePos="0" relativeHeight="7" behindDoc="0" locked="0" layoutInCell="1" allowOverlap="1" wp14:anchorId="11E7DB83" wp14:editId="06DCF4DA">
            <wp:simplePos x="0" y="0"/>
            <wp:positionH relativeFrom="column">
              <wp:posOffset>0</wp:posOffset>
            </wp:positionH>
            <wp:positionV relativeFrom="paragraph">
              <wp:posOffset>238760</wp:posOffset>
            </wp:positionV>
            <wp:extent cx="5752465" cy="2727960"/>
            <wp:effectExtent l="0" t="0" r="0" b="0"/>
            <wp:wrapSquare wrapText="bothSides"/>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14"/>
                    <a:stretch>
                      <a:fillRect/>
                    </a:stretch>
                  </pic:blipFill>
                  <pic:spPr bwMode="auto">
                    <a:xfrm>
                      <a:off x="0" y="0"/>
                      <a:ext cx="5752465" cy="2727960"/>
                    </a:xfrm>
                    <a:prstGeom prst="rect">
                      <a:avLst/>
                    </a:prstGeom>
                  </pic:spPr>
                </pic:pic>
              </a:graphicData>
            </a:graphic>
          </wp:anchor>
        </w:drawing>
      </w:r>
    </w:p>
    <w:p w14:paraId="172A9F12" w14:textId="77777777" w:rsidR="009C7518" w:rsidRDefault="009C7518"/>
    <w:p w14:paraId="59252A70" w14:textId="77777777" w:rsidR="009C7518" w:rsidRDefault="00C254AC" w:rsidP="004528D9">
      <w:pPr>
        <w:ind w:firstLine="708"/>
      </w:pPr>
      <w:r>
        <w:t xml:space="preserve">Uma infraestrutura de nuvem pública é disponibilizada para o público geral e é de propriedade de um provedor de serviços de web (terceirizado). Em uma nuvem pública, os recursos de computação são disponibilizados dinamicamente através do provedor e são fornecidos para seus clientes (rede própria utilizando </w:t>
      </w:r>
      <w:proofErr w:type="spellStart"/>
      <w:r>
        <w:t>VPNs</w:t>
      </w:r>
      <w:proofErr w:type="spellEnd"/>
      <w:r>
        <w:t xml:space="preserve"> tendo como base a infraestrutura da web); A cobrança feita pelo provedor é feita pela quantidade de recursos que o cliente utiliza (isto pode variar em contrato). </w:t>
      </w:r>
    </w:p>
    <w:p w14:paraId="01D9EDAC" w14:textId="77777777" w:rsidR="009C7518" w:rsidRDefault="00C254AC" w:rsidP="004528D9">
      <w:pPr>
        <w:ind w:firstLine="708"/>
      </w:pPr>
      <w:r>
        <w:t>Esse modelo possui boa relação custo/benefício para o cliente, uma vez que oferece a flexibilidade de disponibilizar apenas os recursos necessários e entregar todos os serviços com certa consistência de disponibilidade, resiliência, segurança e facilidade de gerenciamento. Como este modelo é baseado na web e possui infraestrutura e meios de acesso administrados pelo provedor de acesso o cliente precisa aceitar o controle reduzido e o monitoramento feito do provedor, além de confiar na governança e segurança da infraestrutura servida pelo provedor.</w:t>
      </w:r>
    </w:p>
    <w:p w14:paraId="207F90F0" w14:textId="77777777" w:rsidR="009C7518" w:rsidRDefault="009C7518">
      <w:pPr>
        <w:pStyle w:val="Ttulo21"/>
      </w:pPr>
    </w:p>
    <w:p w14:paraId="58E81C88" w14:textId="77777777" w:rsidR="009C7518" w:rsidRDefault="00C254AC">
      <w:pPr>
        <w:rPr>
          <w:b/>
          <w:bCs/>
          <w:sz w:val="26"/>
          <w:szCs w:val="26"/>
          <w:lang w:val="x-none" w:eastAsia="x-none"/>
        </w:rPr>
      </w:pPr>
      <w:r>
        <w:br w:type="page"/>
      </w:r>
    </w:p>
    <w:p w14:paraId="5B9B79FA" w14:textId="77777777" w:rsidR="009C7518" w:rsidRDefault="00C254AC">
      <w:pPr>
        <w:pStyle w:val="Ttulo21"/>
        <w:jc w:val="center"/>
        <w:rPr>
          <w:sz w:val="28"/>
          <w:szCs w:val="28"/>
        </w:rPr>
      </w:pPr>
      <w:bookmarkStart w:id="69" w:name="_Toc496802694"/>
      <w:bookmarkStart w:id="70" w:name="_Toc496802923"/>
      <w:bookmarkStart w:id="71" w:name="_Toc497862048"/>
      <w:r>
        <w:rPr>
          <w:noProof/>
          <w:lang w:val="pt-BR" w:eastAsia="pt-BR"/>
        </w:rPr>
        <w:lastRenderedPageBreak/>
        <mc:AlternateContent>
          <mc:Choice Requires="wps">
            <w:drawing>
              <wp:anchor distT="0" distB="0" distL="114300" distR="114300" simplePos="0" relativeHeight="18" behindDoc="0" locked="0" layoutInCell="1" allowOverlap="1" wp14:anchorId="65AA14E0" wp14:editId="48EFD2BB">
                <wp:simplePos x="0" y="0"/>
                <wp:positionH relativeFrom="column">
                  <wp:posOffset>-4445</wp:posOffset>
                </wp:positionH>
                <wp:positionV relativeFrom="paragraph">
                  <wp:posOffset>4479925</wp:posOffset>
                </wp:positionV>
                <wp:extent cx="5721350" cy="274320"/>
                <wp:effectExtent l="0" t="0" r="0" b="7620"/>
                <wp:wrapSquare wrapText="bothSides"/>
                <wp:docPr id="20" name="Caixa de Texto 27"/>
                <wp:cNvGraphicFramePr/>
                <a:graphic xmlns:a="http://schemas.openxmlformats.org/drawingml/2006/main">
                  <a:graphicData uri="http://schemas.microsoft.com/office/word/2010/wordprocessingShape">
                    <wps:wsp>
                      <wps:cNvSpPr/>
                      <wps:spPr>
                        <a:xfrm>
                          <a:off x="0" y="0"/>
                          <a:ext cx="5720760" cy="273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A679F55" w14:textId="77777777" w:rsidR="009C44CE" w:rsidRDefault="009C44CE">
                            <w:pPr>
                              <w:pStyle w:val="Legenda"/>
                            </w:pPr>
                            <w:bookmarkStart w:id="72" w:name="_Toc482302125"/>
                            <w:bookmarkStart w:id="73" w:name="_Toc482039965"/>
                            <w:bookmarkStart w:id="74" w:name="_Toc482039823"/>
                            <w:bookmarkStart w:id="75" w:name="_Toc497654065"/>
                            <w:r>
                              <w:rPr>
                                <w:color w:val="000000"/>
                              </w:rPr>
                              <w:t xml:space="preserve">Figura </w:t>
                            </w:r>
                            <w:r>
                              <w:rPr>
                                <w:color w:val="000000"/>
                              </w:rPr>
                              <w:fldChar w:fldCharType="begin"/>
                            </w:r>
                            <w:r>
                              <w:instrText>SEQ Figura \* ARABIC</w:instrText>
                            </w:r>
                            <w:r>
                              <w:fldChar w:fldCharType="separate"/>
                            </w:r>
                            <w:r>
                              <w:t>7</w:t>
                            </w:r>
                            <w:r>
                              <w:fldChar w:fldCharType="end"/>
                            </w:r>
                            <w:bookmarkEnd w:id="72"/>
                            <w:bookmarkEnd w:id="73"/>
                            <w:bookmarkEnd w:id="74"/>
                            <w:r>
                              <w:rPr>
                                <w:color w:val="000000"/>
                              </w:rPr>
                              <w:t>: Nuvem Privada Fonte: https://web-material3.yokogawa.com/image_8952.jpg</w:t>
                            </w:r>
                            <w:bookmarkEnd w:id="75"/>
                          </w:p>
                        </w:txbxContent>
                      </wps:txbx>
                      <wps:bodyPr lIns="0" tIns="0" rIns="0" bIns="0">
                        <a:prstTxWarp prst="textNoShape">
                          <a:avLst/>
                        </a:prstTxWarp>
                        <a:noAutofit/>
                      </wps:bodyPr>
                    </wps:wsp>
                  </a:graphicData>
                </a:graphic>
              </wp:anchor>
            </w:drawing>
          </mc:Choice>
          <mc:Fallback>
            <w:pict>
              <v:rect w14:anchorId="65AA14E0" id="Caixa de Texto 27" o:spid="_x0000_s1032" style="position:absolute;left:0;text-align:left;margin-left:-.35pt;margin-top:352.75pt;width:450.5pt;height:21.6pt;z-index: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" stroked="f">
                <v:textbox inset="0,0,0,0">
                  <w:txbxContent>
                    <w:p w14:paraId="2A679F55" w14:textId="77777777" w:rsidR="009C44CE" w:rsidRDefault="009C44CE">
                      <w:pPr>
                        <w:pStyle w:val="Legenda"/>
                      </w:pPr>
                      <w:bookmarkStart w:id="76" w:name="_Toc482302125"/>
                      <w:bookmarkStart w:id="77" w:name="_Toc482039965"/>
                      <w:bookmarkStart w:id="78" w:name="_Toc482039823"/>
                      <w:bookmarkStart w:id="79" w:name="_Toc497654065"/>
                      <w:r>
                        <w:rPr>
                          <w:color w:val="000000"/>
                        </w:rPr>
                        <w:t xml:space="preserve">Figura </w:t>
                      </w:r>
                      <w:r>
                        <w:rPr>
                          <w:color w:val="000000"/>
                        </w:rPr>
                        <w:fldChar w:fldCharType="begin"/>
                      </w:r>
                      <w:r>
                        <w:instrText>SEQ Figura \* ARABIC</w:instrText>
                      </w:r>
                      <w:r>
                        <w:fldChar w:fldCharType="separate"/>
                      </w:r>
                      <w:r>
                        <w:t>7</w:t>
                      </w:r>
                      <w:r>
                        <w:fldChar w:fldCharType="end"/>
                      </w:r>
                      <w:bookmarkEnd w:id="76"/>
                      <w:bookmarkEnd w:id="77"/>
                      <w:bookmarkEnd w:id="78"/>
                      <w:r>
                        <w:rPr>
                          <w:color w:val="000000"/>
                        </w:rPr>
                        <w:t>: Nuvem Privada Fonte: https://web-material3.yokogawa.com/image_8952.jpg</w:t>
                      </w:r>
                      <w:bookmarkEnd w:id="79"/>
                    </w:p>
                  </w:txbxContent>
                </v:textbox>
                <w10:wrap type="square"/>
              </v:rect>
            </w:pict>
          </mc:Fallback>
        </mc:AlternateContent>
      </w:r>
      <w:r>
        <w:rPr>
          <w:noProof/>
          <w:lang w:val="pt-BR" w:eastAsia="pt-BR"/>
        </w:rPr>
        <w:drawing>
          <wp:anchor distT="0" distB="0" distL="114300" distR="114300" simplePos="0" relativeHeight="8" behindDoc="0" locked="0" layoutInCell="1" allowOverlap="1" wp14:anchorId="3374255A" wp14:editId="09C9CA3C">
            <wp:simplePos x="0" y="0"/>
            <wp:positionH relativeFrom="column">
              <wp:posOffset>-3810</wp:posOffset>
            </wp:positionH>
            <wp:positionV relativeFrom="paragraph">
              <wp:posOffset>408940</wp:posOffset>
            </wp:positionV>
            <wp:extent cx="5760085" cy="4014470"/>
            <wp:effectExtent l="0" t="0" r="0" b="0"/>
            <wp:wrapSquare wrapText="bothSides"/>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15"/>
                    <a:stretch>
                      <a:fillRect/>
                    </a:stretch>
                  </pic:blipFill>
                  <pic:spPr bwMode="auto">
                    <a:xfrm>
                      <a:off x="0" y="0"/>
                      <a:ext cx="5760085" cy="4014470"/>
                    </a:xfrm>
                    <a:prstGeom prst="rect">
                      <a:avLst/>
                    </a:prstGeom>
                  </pic:spPr>
                </pic:pic>
              </a:graphicData>
            </a:graphic>
          </wp:anchor>
        </w:drawing>
      </w:r>
      <w:r>
        <w:rPr>
          <w:sz w:val="28"/>
          <w:szCs w:val="28"/>
        </w:rPr>
        <w:t xml:space="preserve">2.2.2 </w:t>
      </w:r>
      <w:r>
        <w:t>Nuvem</w:t>
      </w:r>
      <w:r>
        <w:rPr>
          <w:sz w:val="28"/>
          <w:szCs w:val="28"/>
        </w:rPr>
        <w:t xml:space="preserve"> Privada</w:t>
      </w:r>
      <w:bookmarkEnd w:id="69"/>
      <w:bookmarkEnd w:id="70"/>
      <w:bookmarkEnd w:id="71"/>
    </w:p>
    <w:p w14:paraId="76A34D39" w14:textId="77777777" w:rsidR="009C7518" w:rsidRDefault="009C7518"/>
    <w:p w14:paraId="71D68900" w14:textId="77777777" w:rsidR="009C7518" w:rsidRDefault="00C254AC">
      <w:r>
        <w:tab/>
        <w:t xml:space="preserve">Uma infraestrutura de nuvem privada é operada apenas para um único cliente, o provedor dedica serviços específicos para aquele cliente. O cliente especifica, arquiteta e controla toda a gama de recursos computacionais que o provedor fornece. Um motivo comum que leva os clientes a procurarem um serviço de nuvem privado é a capacidade de controlar e garantir seus próprios padrões de segurança dos dados. </w:t>
      </w:r>
    </w:p>
    <w:p w14:paraId="4E52CA99" w14:textId="77777777" w:rsidR="009C7518" w:rsidRDefault="00C254AC">
      <w:r>
        <w:tab/>
        <w:t>Um cliente normalmente fará uso de uma nuvem pública utilizando conexões através de links privados e esses recursos apenas serão compartilhados internamente. Como os recursos não são compartilhados entre várias organizações, o cliente, que contratou o serviço, paga o valor total pelos recursos da nuvem, independente da quantidade que foi utilizada.</w:t>
      </w:r>
    </w:p>
    <w:p w14:paraId="59332453" w14:textId="77777777" w:rsidR="009C7518" w:rsidRDefault="00C254AC">
      <w:r>
        <w:tab/>
        <w:t>Sendo assim, a organização contratante pode realocar os recursos para subáreas da mesma empresa conforme suas necessidades.</w:t>
      </w:r>
    </w:p>
    <w:p w14:paraId="1A056EB4" w14:textId="77777777" w:rsidR="009C7518" w:rsidRDefault="009C7518"/>
    <w:p w14:paraId="5D74AE1B" w14:textId="77777777" w:rsidR="009C7518" w:rsidRDefault="00C254AC">
      <w:pPr>
        <w:rPr>
          <w:b/>
          <w:bCs/>
          <w:sz w:val="26"/>
          <w:szCs w:val="26"/>
          <w:lang w:val="x-none" w:eastAsia="x-none"/>
        </w:rPr>
      </w:pPr>
      <w:r>
        <w:br w:type="page"/>
      </w:r>
    </w:p>
    <w:p w14:paraId="60481CEB" w14:textId="77777777" w:rsidR="009C7518" w:rsidRDefault="00C254AC">
      <w:pPr>
        <w:pStyle w:val="Ttulo21"/>
        <w:jc w:val="center"/>
        <w:rPr>
          <w:sz w:val="28"/>
          <w:szCs w:val="28"/>
        </w:rPr>
      </w:pPr>
      <w:bookmarkStart w:id="80" w:name="_Toc496802695"/>
      <w:bookmarkStart w:id="81" w:name="_Toc496802924"/>
      <w:bookmarkStart w:id="82" w:name="_Toc497862049"/>
      <w:r>
        <w:rPr>
          <w:noProof/>
          <w:lang w:val="pt-BR" w:eastAsia="pt-BR"/>
        </w:rPr>
        <w:lastRenderedPageBreak/>
        <mc:AlternateContent>
          <mc:Choice Requires="wps">
            <w:drawing>
              <wp:anchor distT="0" distB="0" distL="114300" distR="114300" simplePos="0" relativeHeight="19" behindDoc="0" locked="0" layoutInCell="1" allowOverlap="1" wp14:anchorId="1D601FCA" wp14:editId="0BB04082">
                <wp:simplePos x="0" y="0"/>
                <wp:positionH relativeFrom="column">
                  <wp:posOffset>2540</wp:posOffset>
                </wp:positionH>
                <wp:positionV relativeFrom="paragraph">
                  <wp:posOffset>4698365</wp:posOffset>
                </wp:positionV>
                <wp:extent cx="5492750" cy="476250"/>
                <wp:effectExtent l="0" t="0" r="0" b="6350"/>
                <wp:wrapSquare wrapText="bothSides"/>
                <wp:docPr id="23" name="Caixa de Texto 32"/>
                <wp:cNvGraphicFramePr/>
                <a:graphic xmlns:a="http://schemas.openxmlformats.org/drawingml/2006/main">
                  <a:graphicData uri="http://schemas.microsoft.com/office/word/2010/wordprocessingShape">
                    <wps:wsp>
                      <wps:cNvSpPr/>
                      <wps:spPr>
                        <a:xfrm>
                          <a:off x="0" y="0"/>
                          <a:ext cx="549275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9ADD997" w14:textId="77777777" w:rsidR="009C44CE" w:rsidRDefault="009C44CE">
                            <w:pPr>
                              <w:pStyle w:val="Legenda"/>
                            </w:pPr>
                            <w:bookmarkStart w:id="83" w:name="_Toc482302126"/>
                            <w:bookmarkStart w:id="84" w:name="_Toc482039966"/>
                            <w:bookmarkStart w:id="85" w:name="_Toc482039824"/>
                            <w:bookmarkStart w:id="86" w:name="_Toc497654066"/>
                            <w:r>
                              <w:rPr>
                                <w:color w:val="000000"/>
                              </w:rPr>
                              <w:t xml:space="preserve">Figura </w:t>
                            </w:r>
                            <w:r>
                              <w:rPr>
                                <w:color w:val="000000"/>
                              </w:rPr>
                              <w:fldChar w:fldCharType="begin"/>
                            </w:r>
                            <w:r>
                              <w:instrText>SEQ Figura \* ARABIC</w:instrText>
                            </w:r>
                            <w:r>
                              <w:fldChar w:fldCharType="separate"/>
                            </w:r>
                            <w:r>
                              <w:t>8</w:t>
                            </w:r>
                            <w:r>
                              <w:fldChar w:fldCharType="end"/>
                            </w:r>
                            <w:bookmarkEnd w:id="83"/>
                            <w:bookmarkEnd w:id="84"/>
                            <w:bookmarkEnd w:id="85"/>
                            <w:r>
                              <w:rPr>
                                <w:color w:val="000000"/>
                              </w:rPr>
                              <w:t>: Nuvem Comunitária Fonte: https://lh4.googleusercontent.com/NWf67CzmfbXLVsj60ZRyC-eX-UcdAt3ITRZcgedyN4dBbGU0BOWdCSNdtuqz9DxZ4fHNC6GLnUlreeoRX__8c07l61YMMoY3zxKJvMkbFfx92vjjDYLm1ai2STm0h4XQfA</w:t>
                            </w:r>
                            <w:bookmarkEnd w:id="86"/>
                          </w:p>
                        </w:txbxContent>
                      </wps:txbx>
                      <wps:bodyPr lIns="0" tIns="0" rIns="0" bIns="0">
                        <a:prstTxWarp prst="textNoShape">
                          <a:avLst/>
                        </a:prstTxWarp>
                        <a:spAutoFit/>
                      </wps:bodyPr>
                    </wps:wsp>
                  </a:graphicData>
                </a:graphic>
              </wp:anchor>
            </w:drawing>
          </mc:Choice>
          <mc:Fallback>
            <w:pict>
              <v:rect w14:anchorId="1D601FCA" id="Caixa de Texto 32" o:spid="_x0000_s1033" style="position:absolute;left:0;text-align:left;margin-left:.2pt;margin-top:369.95pt;width:432.5pt;height:37.5pt;z-index: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" stroked="f">
                <v:textbox style="mso-fit-shape-to-text:t" inset="0,0,0,0">
                  <w:txbxContent>
                    <w:p w14:paraId="29ADD997" w14:textId="77777777" w:rsidR="009C44CE" w:rsidRDefault="009C44CE">
                      <w:pPr>
                        <w:pStyle w:val="Legenda"/>
                      </w:pPr>
                      <w:bookmarkStart w:id="87" w:name="_Toc482302126"/>
                      <w:bookmarkStart w:id="88" w:name="_Toc482039966"/>
                      <w:bookmarkStart w:id="89" w:name="_Toc482039824"/>
                      <w:bookmarkStart w:id="90" w:name="_Toc497654066"/>
                      <w:r>
                        <w:rPr>
                          <w:color w:val="000000"/>
                        </w:rPr>
                        <w:t xml:space="preserve">Figura </w:t>
                      </w:r>
                      <w:r>
                        <w:rPr>
                          <w:color w:val="000000"/>
                        </w:rPr>
                        <w:fldChar w:fldCharType="begin"/>
                      </w:r>
                      <w:r>
                        <w:instrText>SEQ Figura \* ARABIC</w:instrText>
                      </w:r>
                      <w:r>
                        <w:fldChar w:fldCharType="separate"/>
                      </w:r>
                      <w:r>
                        <w:t>8</w:t>
                      </w:r>
                      <w:r>
                        <w:fldChar w:fldCharType="end"/>
                      </w:r>
                      <w:bookmarkEnd w:id="87"/>
                      <w:bookmarkEnd w:id="88"/>
                      <w:bookmarkEnd w:id="89"/>
                      <w:r>
                        <w:rPr>
                          <w:color w:val="000000"/>
                        </w:rPr>
                        <w:t>: Nuvem Comunitária Fonte: https://lh4.googleusercontent.com/NWf67CzmfbXLVsj60ZRyC-eX-UcdAt3ITRZcgedyN4dBbGU0BOWdCSNdtuqz9DxZ4fHNC6GLnUlreeoRX__8c07l61YMMoY3zxKJvMkbFfx92vjjDYLm1ai2STm0h4XQfA</w:t>
                      </w:r>
                      <w:bookmarkEnd w:id="90"/>
                    </w:p>
                  </w:txbxContent>
                </v:textbox>
                <w10:wrap type="square"/>
              </v:rect>
            </w:pict>
          </mc:Fallback>
        </mc:AlternateContent>
      </w:r>
      <w:r>
        <w:rPr>
          <w:noProof/>
          <w:lang w:val="pt-BR" w:eastAsia="pt-BR"/>
        </w:rPr>
        <w:drawing>
          <wp:anchor distT="0" distB="0" distL="114300" distR="114300" simplePos="0" relativeHeight="9" behindDoc="0" locked="0" layoutInCell="1" allowOverlap="1" wp14:anchorId="03A77094" wp14:editId="49969DD4">
            <wp:simplePos x="0" y="0"/>
            <wp:positionH relativeFrom="column">
              <wp:posOffset>-1905</wp:posOffset>
            </wp:positionH>
            <wp:positionV relativeFrom="paragraph">
              <wp:posOffset>296545</wp:posOffset>
            </wp:positionV>
            <wp:extent cx="5716270" cy="4345305"/>
            <wp:effectExtent l="0" t="0" r="0" b="0"/>
            <wp:wrapSquare wrapText="bothSides"/>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16"/>
                    <a:stretch>
                      <a:fillRect/>
                    </a:stretch>
                  </pic:blipFill>
                  <pic:spPr bwMode="auto">
                    <a:xfrm>
                      <a:off x="0" y="0"/>
                      <a:ext cx="5716270" cy="4345305"/>
                    </a:xfrm>
                    <a:prstGeom prst="rect">
                      <a:avLst/>
                    </a:prstGeom>
                  </pic:spPr>
                </pic:pic>
              </a:graphicData>
            </a:graphic>
          </wp:anchor>
        </w:drawing>
      </w:r>
      <w:r>
        <w:rPr>
          <w:sz w:val="28"/>
          <w:szCs w:val="28"/>
        </w:rPr>
        <w:t xml:space="preserve">2.2.3 </w:t>
      </w:r>
      <w:r>
        <w:t>Nuvem</w:t>
      </w:r>
      <w:r>
        <w:rPr>
          <w:sz w:val="28"/>
          <w:szCs w:val="28"/>
        </w:rPr>
        <w:t xml:space="preserve"> Comunitária</w:t>
      </w:r>
      <w:bookmarkEnd w:id="80"/>
      <w:bookmarkEnd w:id="81"/>
      <w:bookmarkEnd w:id="82"/>
    </w:p>
    <w:p w14:paraId="498A5EC7" w14:textId="77777777" w:rsidR="009C7518" w:rsidRDefault="009C7518"/>
    <w:p w14:paraId="5C62D85A" w14:textId="77777777" w:rsidR="009C7518" w:rsidRDefault="00C254AC">
      <w:pPr>
        <w:ind w:firstLine="708"/>
      </w:pPr>
      <w:r>
        <w:t>Uma infraestrutura de nuvem comunitária é contratada por um grupo de organizações em conjunto ou programas que compartilham necessidades especificas, como segurança e aspectos legais. O controle da nuvem pode ser feito pelo cliente ou pelo provedor, de acordo com o que foi combinado no contrato.</w:t>
      </w:r>
    </w:p>
    <w:p w14:paraId="5712C94A" w14:textId="77777777" w:rsidR="009C7518" w:rsidRDefault="00C254AC" w:rsidP="00B665A8">
      <w:pPr>
        <w:ind w:firstLine="708"/>
      </w:pPr>
      <w:r>
        <w:t>Quando organizações possuem o mesmo conjunto de requisitos e clientes, a nuvem comunitária permite a eles combinarem ferramentas e compartilharem recursos computacionais, dados e capacidades. Ao eliminar a duplicidade de sistemas similares, as organizações podem economizar dinheiro e alocar seus recursos de maneira mais eficiente.</w:t>
      </w:r>
    </w:p>
    <w:p w14:paraId="06C0F87F" w14:textId="77777777" w:rsidR="009C7518" w:rsidRDefault="00C254AC">
      <w:r>
        <w:br w:type="page"/>
      </w:r>
    </w:p>
    <w:p w14:paraId="3409E718" w14:textId="77777777" w:rsidR="009C7518" w:rsidRDefault="00C254AC">
      <w:pPr>
        <w:pStyle w:val="Ttulo21"/>
        <w:jc w:val="center"/>
      </w:pPr>
      <w:bookmarkStart w:id="91" w:name="_Toc496802696"/>
      <w:bookmarkStart w:id="92" w:name="_Toc496802925"/>
      <w:bookmarkStart w:id="93" w:name="_Toc497862050"/>
      <w:r>
        <w:lastRenderedPageBreak/>
        <w:t>2.2.3 Nuvem Híbrida</w:t>
      </w:r>
      <w:bookmarkEnd w:id="91"/>
      <w:bookmarkEnd w:id="92"/>
      <w:bookmarkEnd w:id="93"/>
    </w:p>
    <w:p w14:paraId="7AF35E14" w14:textId="77777777" w:rsidR="009C7518" w:rsidRDefault="00C254AC">
      <w:r>
        <w:rPr>
          <w:noProof/>
        </w:rPr>
        <mc:AlternateContent>
          <mc:Choice Requires="wps">
            <w:drawing>
              <wp:anchor distT="0" distB="0" distL="114300" distR="114300" simplePos="0" relativeHeight="20" behindDoc="0" locked="0" layoutInCell="1" allowOverlap="1" wp14:anchorId="3231B378" wp14:editId="37BEDA30">
                <wp:simplePos x="0" y="0"/>
                <wp:positionH relativeFrom="column">
                  <wp:posOffset>111125</wp:posOffset>
                </wp:positionH>
                <wp:positionV relativeFrom="paragraph">
                  <wp:posOffset>3554730</wp:posOffset>
                </wp:positionV>
                <wp:extent cx="5604510" cy="476250"/>
                <wp:effectExtent l="0" t="0" r="0" b="0"/>
                <wp:wrapSquare wrapText="bothSides"/>
                <wp:docPr id="26" name="Caixa de Texto 33"/>
                <wp:cNvGraphicFramePr/>
                <a:graphic xmlns:a="http://schemas.openxmlformats.org/drawingml/2006/main">
                  <a:graphicData uri="http://schemas.microsoft.com/office/word/2010/wordprocessingShape">
                    <wps:wsp>
                      <wps:cNvSpPr/>
                      <wps:spPr>
                        <a:xfrm>
                          <a:off x="0" y="0"/>
                          <a:ext cx="560451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2B909E9" w14:textId="77777777" w:rsidR="009C44CE" w:rsidRDefault="009C44CE">
                            <w:pPr>
                              <w:pStyle w:val="Legenda"/>
                            </w:pPr>
                            <w:bookmarkStart w:id="94" w:name="_Toc482302127"/>
                            <w:bookmarkStart w:id="95" w:name="_Toc482039967"/>
                            <w:bookmarkStart w:id="96" w:name="_Toc482039825"/>
                            <w:bookmarkStart w:id="97" w:name="_Toc497654067"/>
                            <w:r>
                              <w:rPr>
                                <w:color w:val="000000"/>
                              </w:rPr>
                              <w:t xml:space="preserve">Figura </w:t>
                            </w:r>
                            <w:r>
                              <w:rPr>
                                <w:color w:val="000000"/>
                              </w:rPr>
                              <w:fldChar w:fldCharType="begin"/>
                            </w:r>
                            <w:r>
                              <w:instrText>SEQ Figura \* ARABIC</w:instrText>
                            </w:r>
                            <w:r>
                              <w:fldChar w:fldCharType="separate"/>
                            </w:r>
                            <w:r>
                              <w:t>9</w:t>
                            </w:r>
                            <w:r>
                              <w:fldChar w:fldCharType="end"/>
                            </w:r>
                            <w:bookmarkEnd w:id="94"/>
                            <w:bookmarkEnd w:id="95"/>
                            <w:bookmarkEnd w:id="96"/>
                            <w:r>
                              <w:rPr>
                                <w:color w:val="000000"/>
                              </w:rPr>
                              <w:t>: Modelos de Implementação Fonte: https://puserscontentstorage.blob.core.windows.net/userimages/de1cc483-bb71-4170-bd25-0c04f167acf5/c9851e30-da98-4765-92bb-d33ca089ff49image32.png</w:t>
                            </w:r>
                            <w:bookmarkEnd w:id="97"/>
                          </w:p>
                        </w:txbxContent>
                      </wps:txbx>
                      <wps:bodyPr lIns="0" tIns="0" rIns="0" bIns="0">
                        <a:prstTxWarp prst="textNoShape">
                          <a:avLst/>
                        </a:prstTxWarp>
                        <a:spAutoFit/>
                      </wps:bodyPr>
                    </wps:wsp>
                  </a:graphicData>
                </a:graphic>
              </wp:anchor>
            </w:drawing>
          </mc:Choice>
          <mc:Fallback>
            <w:pict>
              <v:rect w14:anchorId="3231B378" id="Caixa de Texto 33" o:spid="_x0000_s1034" style="position:absolute;margin-left:8.75pt;margin-top:279.9pt;width:441.3pt;height:37.5pt;z-index: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" stroked="f">
                <v:textbox style="mso-fit-shape-to-text:t" inset="0,0,0,0">
                  <w:txbxContent>
                    <w:p w14:paraId="32B909E9" w14:textId="77777777" w:rsidR="009C44CE" w:rsidRDefault="009C44CE">
                      <w:pPr>
                        <w:pStyle w:val="Legenda"/>
                      </w:pPr>
                      <w:bookmarkStart w:id="98" w:name="_Toc482302127"/>
                      <w:bookmarkStart w:id="99" w:name="_Toc482039967"/>
                      <w:bookmarkStart w:id="100" w:name="_Toc482039825"/>
                      <w:bookmarkStart w:id="101" w:name="_Toc497654067"/>
                      <w:r>
                        <w:rPr>
                          <w:color w:val="000000"/>
                        </w:rPr>
                        <w:t xml:space="preserve">Figura </w:t>
                      </w:r>
                      <w:r>
                        <w:rPr>
                          <w:color w:val="000000"/>
                        </w:rPr>
                        <w:fldChar w:fldCharType="begin"/>
                      </w:r>
                      <w:r>
                        <w:instrText>SEQ Figura \* ARABIC</w:instrText>
                      </w:r>
                      <w:r>
                        <w:fldChar w:fldCharType="separate"/>
                      </w:r>
                      <w:r>
                        <w:t>9</w:t>
                      </w:r>
                      <w:r>
                        <w:fldChar w:fldCharType="end"/>
                      </w:r>
                      <w:bookmarkEnd w:id="98"/>
                      <w:bookmarkEnd w:id="99"/>
                      <w:bookmarkEnd w:id="100"/>
                      <w:r>
                        <w:rPr>
                          <w:color w:val="000000"/>
                        </w:rPr>
                        <w:t>: Modelos de Implementação Fonte: https://puserscontentstorage.blob.core.windows.net/userimages/de1cc483-bb71-4170-bd25-0c04f167acf5/c9851e30-da98-4765-92bb-d33ca089ff49image32.png</w:t>
                      </w:r>
                      <w:bookmarkEnd w:id="101"/>
                    </w:p>
                  </w:txbxContent>
                </v:textbox>
                <w10:wrap type="square"/>
              </v:rect>
            </w:pict>
          </mc:Fallback>
        </mc:AlternateContent>
      </w:r>
      <w:r>
        <w:rPr>
          <w:noProof/>
        </w:rPr>
        <w:drawing>
          <wp:anchor distT="0" distB="0" distL="114300" distR="114300" simplePos="0" relativeHeight="5" behindDoc="0" locked="0" layoutInCell="1" allowOverlap="1" wp14:anchorId="2FC523E1" wp14:editId="38FE2A4F">
            <wp:simplePos x="0" y="0"/>
            <wp:positionH relativeFrom="column">
              <wp:posOffset>111125</wp:posOffset>
            </wp:positionH>
            <wp:positionV relativeFrom="paragraph">
              <wp:posOffset>238760</wp:posOffset>
            </wp:positionV>
            <wp:extent cx="5601335" cy="3258820"/>
            <wp:effectExtent l="0" t="0" r="0" b="0"/>
            <wp:wrapSquare wrapText="bothSides"/>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noChangeArrowheads="1"/>
                    </pic:cNvPicPr>
                  </pic:nvPicPr>
                  <pic:blipFill>
                    <a:blip r:embed="rId17"/>
                    <a:stretch>
                      <a:fillRect/>
                    </a:stretch>
                  </pic:blipFill>
                  <pic:spPr bwMode="auto">
                    <a:xfrm>
                      <a:off x="0" y="0"/>
                      <a:ext cx="5601335" cy="3258820"/>
                    </a:xfrm>
                    <a:prstGeom prst="rect">
                      <a:avLst/>
                    </a:prstGeom>
                  </pic:spPr>
                </pic:pic>
              </a:graphicData>
            </a:graphic>
          </wp:anchor>
        </w:drawing>
      </w:r>
    </w:p>
    <w:p w14:paraId="656D27B7" w14:textId="77777777" w:rsidR="009C7518" w:rsidRDefault="009C7518"/>
    <w:p w14:paraId="27997A76" w14:textId="77777777" w:rsidR="009C7518" w:rsidRDefault="00C254AC">
      <w:pPr>
        <w:ind w:firstLine="708"/>
      </w:pPr>
      <w:r>
        <w:t>Uma infraestrutura de nuvem híbrida abrange duas ou mais nuvens, podendo estas serem nuvens públicas, comunitárias ou privadas, com o conjunto dos serviços que são hospedados internamente ou externamente.</w:t>
      </w:r>
    </w:p>
    <w:p w14:paraId="45FBD8AF" w14:textId="77777777" w:rsidR="009C7518" w:rsidRDefault="00C254AC" w:rsidP="00920030">
      <w:pPr>
        <w:ind w:firstLine="708"/>
      </w:pPr>
      <w:r>
        <w:t>Os clientes geralmente não se limitam a um único modelo de implantação, mas sim preferem incorporar serviços de nuvem diferentes e sobrepostos para atingir seus requisitos específicos. Modelos de implantação híbridos são complexos e requerem um planejamento específico para serem executados e gerenciados especialmente quando é necessária a comunicação entre dois tipos diferentes de implantações em nuvem.</w:t>
      </w:r>
    </w:p>
    <w:p w14:paraId="69B486EA" w14:textId="77777777" w:rsidR="009C7518" w:rsidRDefault="00C254AC">
      <w:r>
        <w:br w:type="page"/>
      </w:r>
    </w:p>
    <w:p w14:paraId="4DA8BAF0" w14:textId="77777777" w:rsidR="009C7518" w:rsidRDefault="00C254AC" w:rsidP="004514B8">
      <w:pPr>
        <w:pStyle w:val="Ttulo11"/>
      </w:pPr>
      <w:bookmarkStart w:id="102" w:name="_Toc496802697"/>
      <w:bookmarkStart w:id="103" w:name="_Toc496802926"/>
      <w:bookmarkStart w:id="104" w:name="_Toc497862051"/>
      <w:r>
        <w:lastRenderedPageBreak/>
        <w:t>2.3 Princípios da computação em nuvem</w:t>
      </w:r>
      <w:bookmarkEnd w:id="102"/>
      <w:bookmarkEnd w:id="103"/>
      <w:bookmarkEnd w:id="104"/>
    </w:p>
    <w:p w14:paraId="5D1873A9" w14:textId="77777777" w:rsidR="009C7518" w:rsidRDefault="00C254AC" w:rsidP="003E282C">
      <w:pPr>
        <w:ind w:firstLine="360"/>
      </w:pPr>
      <w:r>
        <w:t>Segundo NIST (2011), um modelo de Computação em Nuvem deve apresentar algumas características essenciais:</w:t>
      </w:r>
    </w:p>
    <w:p w14:paraId="0E19F882" w14:textId="77777777" w:rsidR="009C7518" w:rsidRDefault="00C254AC">
      <w:pPr>
        <w:pStyle w:val="PargrafodaLista"/>
        <w:numPr>
          <w:ilvl w:val="0"/>
          <w:numId w:val="2"/>
        </w:numPr>
        <w:rPr>
          <w:sz w:val="24"/>
        </w:rPr>
      </w:pPr>
      <w:r>
        <w:rPr>
          <w:sz w:val="24"/>
        </w:rPr>
        <w:t>Autoatendimento sob demanda: o usuário pode usufruir das funcionalidades computacionais sem a necessidade da interação humana com o provedor de serviço, ou seja, o provedor identifica as necessidades do usuário, podendo assim automaticamente reconfigurar todo hardware e software, e essas modificações devem ser apresentadas ao usuário de forma transparente.</w:t>
      </w:r>
    </w:p>
    <w:p w14:paraId="155F4C1A" w14:textId="77777777" w:rsidR="009C7518" w:rsidRDefault="00C254AC">
      <w:pPr>
        <w:pStyle w:val="PargrafodaLista"/>
        <w:numPr>
          <w:ilvl w:val="0"/>
          <w:numId w:val="2"/>
        </w:numPr>
        <w:rPr>
          <w:sz w:val="24"/>
        </w:rPr>
      </w:pPr>
      <w:r>
        <w:rPr>
          <w:sz w:val="24"/>
        </w:rPr>
        <w:t>Amplo acesso a serviços de rede: os recursos computacionais são acessados através da internet, que são acessados por mecanismos padronizados, que pode ser um navegador simples, que use poucos recursos computacionais, sem a necessidade de o usuário modificar o ambiente de trabalho de seu dispositivo, como por exemplo, linguagem de programação e sistema operacional.</w:t>
      </w:r>
    </w:p>
    <w:p w14:paraId="03F72FC1" w14:textId="77777777" w:rsidR="009C7518" w:rsidRDefault="00C254AC">
      <w:pPr>
        <w:pStyle w:val="PargrafodaLista"/>
        <w:numPr>
          <w:ilvl w:val="0"/>
          <w:numId w:val="3"/>
        </w:numPr>
        <w:rPr>
          <w:sz w:val="24"/>
        </w:rPr>
      </w:pPr>
      <w:r>
        <w:rPr>
          <w:sz w:val="24"/>
        </w:rPr>
        <w:t>Pool de recursos: os recursos computacionais (físicos ou virtuais) do provedor são divididos em pools para que possam atender a múltiplos usuários simultaneamente. Esses recursos são alocados e realocados dinamicamente, de acordo com a demanda dos usuários. Os usuários por sua vez não precisam saber a localização física dos recursos computacionais, essas informações podem ser proporcionadas de maneira de alta abstração podendo apenas ser informados o país, estado ou centro de dados.</w:t>
      </w:r>
    </w:p>
    <w:p w14:paraId="3CEFBC55" w14:textId="77777777" w:rsidR="009C7518" w:rsidRDefault="00C254AC">
      <w:pPr>
        <w:pStyle w:val="PargrafodaLista"/>
        <w:numPr>
          <w:ilvl w:val="0"/>
          <w:numId w:val="3"/>
        </w:numPr>
        <w:rPr>
          <w:sz w:val="24"/>
        </w:rPr>
      </w:pPr>
      <w:r>
        <w:rPr>
          <w:sz w:val="24"/>
        </w:rPr>
        <w:t>Elasticidade rápida: as funcionalidades computacionais devem ser rápidas e elásticas, assim como rapidamente liberadas, podendo em alguns casos serem liberadas automaticamente caso haja necessidade devido a demanda. O usuário deve ter a impressão de ter recursos ilimitados que podem ser comprados ou adquiridos em qualquer quantidade e a qualquer momento. A elasticidade deve ter três componentes: escalabilidade linear, utilização on-demand e pagamento por unidades consumidas de um recurso. Outro recurso que pode auxiliar nesse processo é a virtualização que pode criar várias instâncias de recursos requisitados usando apenas um recurso físico. A virtualização também torna possível abstrair características físicas de uma plataforma computacional, emulando vários ambientes que podem ser independentes ou não.</w:t>
      </w:r>
    </w:p>
    <w:p w14:paraId="5418CBB7" w14:textId="77777777" w:rsidR="009C7518" w:rsidRDefault="00C254AC">
      <w:pPr>
        <w:pStyle w:val="PargrafodaLista"/>
        <w:numPr>
          <w:ilvl w:val="0"/>
          <w:numId w:val="3"/>
        </w:numPr>
        <w:rPr>
          <w:sz w:val="24"/>
        </w:rPr>
      </w:pPr>
      <w:r>
        <w:rPr>
          <w:sz w:val="24"/>
        </w:rPr>
        <w:t>Serviços mensuráveis: os sistemas em nuvem automaticamente controlam e monitoram os recursos necessários para cada tipo de serviço, tais como armazenamento,</w:t>
      </w:r>
      <w:r>
        <w:br w:type="page"/>
      </w:r>
    </w:p>
    <w:p w14:paraId="564C0638" w14:textId="77777777" w:rsidR="009C7518" w:rsidRDefault="00C254AC">
      <w:r>
        <w:lastRenderedPageBreak/>
        <w:t xml:space="preserve"> </w:t>
      </w:r>
      <w:proofErr w:type="gramStart"/>
      <w:r>
        <w:t>processamento</w:t>
      </w:r>
      <w:proofErr w:type="gramEnd"/>
      <w:r>
        <w:t xml:space="preserve"> e largura de banda. Esse recurso deve ser monitorado e controlado de forma transparente tanto para o provedor de serviço quanto para o usuário.</w:t>
      </w:r>
    </w:p>
    <w:p w14:paraId="3D976AE9" w14:textId="77777777" w:rsidR="009C7518" w:rsidRDefault="00C254AC">
      <w:pPr>
        <w:ind w:firstLine="708"/>
      </w:pPr>
      <w:r>
        <w:t>Além dessas características, algumas outras não tão essenciais em um ambiente de computação em nuvem, mais que definem para o bom serviço às aplicações estão hospedadas e o bom relacionamento com o cliente, são essas:</w:t>
      </w:r>
    </w:p>
    <w:p w14:paraId="74ED3AF1" w14:textId="77777777" w:rsidR="009C7518" w:rsidRDefault="009C7518"/>
    <w:p w14:paraId="4BFB28A2" w14:textId="77777777" w:rsidR="009C7518" w:rsidRDefault="00C254AC">
      <w:pPr>
        <w:pStyle w:val="PargrafodaLista"/>
        <w:numPr>
          <w:ilvl w:val="0"/>
          <w:numId w:val="4"/>
        </w:numPr>
        <w:rPr>
          <w:sz w:val="24"/>
        </w:rPr>
      </w:pPr>
      <w:r>
        <w:rPr>
          <w:sz w:val="24"/>
        </w:rPr>
        <w:t>Tolerância a falhas: O provedor de serviço tem que ser totalmente redundante em sua infraestrutura e possibilitar alta disponibilidade de dados para os seus clientes, de modo que se houver alguma falha ou problema em sua estrutura de rede, servidor, processamento, armazenamento e outros, os dados e aplicações dos clientes possam ser realocados para outras máquinas (servidores), datacenters, cluster e até continentes sem que o cliente perceba que tal falha ocorreu.</w:t>
      </w:r>
    </w:p>
    <w:p w14:paraId="7D52BD11" w14:textId="77777777" w:rsidR="009C7518" w:rsidRDefault="00C254AC">
      <w:pPr>
        <w:pStyle w:val="PargrafodaLista"/>
        <w:numPr>
          <w:ilvl w:val="0"/>
          <w:numId w:val="4"/>
        </w:numPr>
        <w:rPr>
          <w:sz w:val="24"/>
        </w:rPr>
      </w:pPr>
      <w:r>
        <w:rPr>
          <w:sz w:val="24"/>
        </w:rPr>
        <w:t xml:space="preserve">Níveis de Qualidade de Serviço de SLA: Esta questão está diretamente ligada com a tolerância </w:t>
      </w:r>
      <w:proofErr w:type="gramStart"/>
      <w:r>
        <w:rPr>
          <w:sz w:val="24"/>
        </w:rPr>
        <w:t>à</w:t>
      </w:r>
      <w:proofErr w:type="gramEnd"/>
      <w:r>
        <w:rPr>
          <w:sz w:val="24"/>
        </w:rPr>
        <w:t xml:space="preserve"> falhas, da qual em último caso de não poder ser tolerante à falhas e a falha de fato ocorrer que o provedor de serviço possa dar o mínimo de assistências aos seus usuários e que o mesmo possam ter alguma garantia de que os seus serviços, possam ser restabelecidos dentro do tempo referenciado em contrato.</w:t>
      </w:r>
    </w:p>
    <w:p w14:paraId="6A2C3CCB" w14:textId="77777777" w:rsidR="009C7518" w:rsidRDefault="00C254AC">
      <w:r>
        <w:br w:type="page"/>
      </w:r>
    </w:p>
    <w:p w14:paraId="3E252F42" w14:textId="77777777" w:rsidR="009C7518" w:rsidRDefault="00C254AC" w:rsidP="00E94968">
      <w:pPr>
        <w:pStyle w:val="Ttulo11"/>
      </w:pPr>
      <w:bookmarkStart w:id="105" w:name="_Toc496802698"/>
      <w:bookmarkStart w:id="106" w:name="_Toc496802927"/>
      <w:bookmarkStart w:id="107" w:name="_Toc497862052"/>
      <w:r>
        <w:lastRenderedPageBreak/>
        <w:t>2.4 Modelos de Serviços</w:t>
      </w:r>
      <w:bookmarkEnd w:id="105"/>
      <w:bookmarkEnd w:id="106"/>
      <w:bookmarkEnd w:id="107"/>
      <w:r>
        <w:t xml:space="preserve"> </w:t>
      </w:r>
    </w:p>
    <w:p w14:paraId="3392C5F4" w14:textId="77777777" w:rsidR="009C7518" w:rsidRPr="00D04052" w:rsidRDefault="00C254AC" w:rsidP="00D04052">
      <w:pPr>
        <w:ind w:firstLine="421"/>
      </w:pPr>
      <w:r>
        <w:t>A idéia de Computação em Nuvem é composta por modelos de serviços, esses modelos são pagos conforme a necessidade e o uso dos mesmos (</w:t>
      </w:r>
      <w:proofErr w:type="spellStart"/>
      <w:r>
        <w:t>pay</w:t>
      </w:r>
      <w:proofErr w:type="spellEnd"/>
      <w:r>
        <w:t xml:space="preserve">-per-use), dando ao cliente a possiblidade de usar mais ou menos recursos de acordo com sua necessidade. </w:t>
      </w:r>
      <w:r w:rsidRPr="00D04052">
        <w:t xml:space="preserve">Os modelos de serviços são os seguintes: </w:t>
      </w:r>
    </w:p>
    <w:p w14:paraId="20C0E65A" w14:textId="77777777" w:rsidR="009C7518" w:rsidRPr="00D04052" w:rsidRDefault="009C7518"/>
    <w:p w14:paraId="2351D3D4" w14:textId="77777777" w:rsidR="009C7518" w:rsidRDefault="00C254AC">
      <w:pPr>
        <w:pStyle w:val="PargrafodaLista"/>
        <w:numPr>
          <w:ilvl w:val="0"/>
          <w:numId w:val="5"/>
        </w:numPr>
        <w:suppressAutoHyphens w:val="0"/>
        <w:spacing w:line="240" w:lineRule="auto"/>
        <w:jc w:val="left"/>
        <w:rPr>
          <w:rFonts w:cs="Times New Roman"/>
          <w:sz w:val="24"/>
        </w:rPr>
      </w:pPr>
      <w:r>
        <w:rPr>
          <w:rFonts w:cs="Times New Roman"/>
          <w:sz w:val="24"/>
        </w:rPr>
        <w:t xml:space="preserve">Software como Serviço (SaaS): um aplicativo pode ser utilizado por uma grande quantidade de usuários simultaneamente. Esse tipo de serviço é disponibilizado por provedores e acessado pelos usuários através de aplicações como o navegador. Todo o controle e gerenciamento da rede, sistemas operacionais, armazenamento e possíveis manutenções será de responsabilidade do provedor de serviço </w:t>
      </w:r>
      <w:r w:rsidRPr="00CB2FBF">
        <w:rPr>
          <w:rFonts w:cs="Times New Roman"/>
          <w:sz w:val="24"/>
          <w:highlight w:val="yellow"/>
        </w:rPr>
        <w:t>(</w:t>
      </w:r>
      <w:proofErr w:type="spellStart"/>
      <w:r w:rsidRPr="00CB2FBF">
        <w:rPr>
          <w:rFonts w:cs="Times New Roman"/>
          <w:sz w:val="24"/>
          <w:highlight w:val="yellow"/>
        </w:rPr>
        <w:t>Aulbach</w:t>
      </w:r>
      <w:proofErr w:type="spellEnd"/>
      <w:r w:rsidRPr="00CB2FBF">
        <w:rPr>
          <w:rFonts w:cs="Times New Roman"/>
          <w:sz w:val="24"/>
          <w:highlight w:val="yellow"/>
        </w:rPr>
        <w:t>, 2009).</w:t>
      </w:r>
      <w:r>
        <w:rPr>
          <w:rFonts w:cs="Times New Roman"/>
          <w:sz w:val="24"/>
        </w:rPr>
        <w:t xml:space="preserve"> </w:t>
      </w:r>
    </w:p>
    <w:p w14:paraId="15382A49" w14:textId="77777777" w:rsidR="009C7518" w:rsidRDefault="009C7518"/>
    <w:p w14:paraId="26BAE3D3" w14:textId="77777777" w:rsidR="009C7518" w:rsidRDefault="00C254AC">
      <w:pPr>
        <w:pStyle w:val="PargrafodaLista"/>
        <w:numPr>
          <w:ilvl w:val="0"/>
          <w:numId w:val="5"/>
        </w:numPr>
        <w:suppressAutoHyphens w:val="0"/>
        <w:spacing w:line="240" w:lineRule="auto"/>
        <w:jc w:val="left"/>
        <w:rPr>
          <w:rFonts w:cs="Times New Roman"/>
          <w:sz w:val="24"/>
        </w:rPr>
      </w:pPr>
      <w:r>
        <w:rPr>
          <w:rFonts w:cs="Times New Roman"/>
          <w:sz w:val="24"/>
        </w:rPr>
        <w:t xml:space="preserve">Plataforma como Serviço (PaaS): é a disponibilização de plataformas de desenvolvimento que facilitam a implantação de aplicações assim como o gerenciamento do hardware subjacente e das camadas de software. O usuário não tem controle sobre a rede, sistemas operacionais ou armazenamento, mas poderá controlar a aplicação implementada na nuvem. A linguagem de programação bem como o ambiente de desenvolvimento é fornecida pelo provedor (NOGUEIRA, 2010). </w:t>
      </w:r>
    </w:p>
    <w:p w14:paraId="6AC2DD0F" w14:textId="77777777" w:rsidR="009C7518" w:rsidRDefault="009C7518"/>
    <w:p w14:paraId="50A76642" w14:textId="1298D9F5" w:rsidR="009C7518" w:rsidRDefault="0035274B">
      <w:pPr>
        <w:pStyle w:val="PargrafodaLista"/>
        <w:numPr>
          <w:ilvl w:val="0"/>
          <w:numId w:val="5"/>
        </w:numPr>
        <w:suppressAutoHyphens w:val="0"/>
        <w:spacing w:line="240" w:lineRule="auto"/>
        <w:jc w:val="left"/>
        <w:rPr>
          <w:rFonts w:cs="Times New Roman"/>
          <w:sz w:val="24"/>
        </w:rPr>
      </w:pPr>
      <w:r>
        <w:rPr>
          <w:noProof/>
          <w:lang w:eastAsia="pt-BR"/>
        </w:rPr>
        <mc:AlternateContent>
          <mc:Choice Requires="wps">
            <w:drawing>
              <wp:anchor distT="0" distB="0" distL="114300" distR="114300" simplePos="0" relativeHeight="251696128" behindDoc="0" locked="0" layoutInCell="1" allowOverlap="1" wp14:anchorId="0CEE416E" wp14:editId="2B50DFFF">
                <wp:simplePos x="0" y="0"/>
                <wp:positionH relativeFrom="column">
                  <wp:posOffset>801370</wp:posOffset>
                </wp:positionH>
                <wp:positionV relativeFrom="paragraph">
                  <wp:posOffset>4446270</wp:posOffset>
                </wp:positionV>
                <wp:extent cx="4343400" cy="330200"/>
                <wp:effectExtent l="0" t="0" r="0" b="0"/>
                <wp:wrapThrough wrapText="bothSides">
                  <wp:wrapPolygon edited="0">
                    <wp:start x="0" y="0"/>
                    <wp:lineTo x="0" y="0"/>
                    <wp:lineTo x="0" y="0"/>
                  </wp:wrapPolygon>
                </wp:wrapThrough>
                <wp:docPr id="49" name="Caixa de Texto 49"/>
                <wp:cNvGraphicFramePr/>
                <a:graphic xmlns:a="http://schemas.openxmlformats.org/drawingml/2006/main">
                  <a:graphicData uri="http://schemas.microsoft.com/office/word/2010/wordprocessingShape">
                    <wps:wsp>
                      <wps:cNvSpPr txBox="1"/>
                      <wps:spPr>
                        <a:xfrm>
                          <a:off x="0" y="0"/>
                          <a:ext cx="4343400" cy="330200"/>
                        </a:xfrm>
                        <a:prstGeom prst="rect">
                          <a:avLst/>
                        </a:prstGeom>
                        <a:solidFill>
                          <a:prstClr val="white"/>
                        </a:solidFill>
                        <a:ln>
                          <a:noFill/>
                        </a:ln>
                        <a:effectLst/>
                      </wps:spPr>
                      <wps:txbx>
                        <w:txbxContent>
                          <w:p w14:paraId="4E41E30C" w14:textId="05A2CF88" w:rsidR="009C44CE" w:rsidRPr="00B05638" w:rsidRDefault="009C44CE" w:rsidP="00A11378">
                            <w:pPr>
                              <w:pStyle w:val="Legenda"/>
                              <w:rPr>
                                <w:noProof/>
                                <w:sz w:val="22"/>
                              </w:rPr>
                            </w:pPr>
                            <w:bookmarkStart w:id="108" w:name="_Toc497654068"/>
                            <w:r>
                              <w:t xml:space="preserve">Figura </w:t>
                            </w:r>
                            <w:fldSimple w:instr=" SEQ Figura \* ARABIC ">
                              <w:r>
                                <w:rPr>
                                  <w:noProof/>
                                </w:rPr>
                                <w:t>10</w:t>
                              </w:r>
                            </w:fldSimple>
                            <w:r>
                              <w:t xml:space="preserve"> - </w:t>
                            </w:r>
                            <w:r w:rsidRPr="00DF4D33">
                              <w:t>Modelos de Serviço Fonte: http://ftp.unipar.br/~seinpar/2013/artigos/Rogerio%20Schueroff%20Vandresen.pdf</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EE416E" id="_x0000_t202" coordsize="21600,21600" o:spt="202" path="m0,0l0,21600,21600,21600,21600,0xe">
                <v:stroke joinstyle="miter"/>
                <v:path gradientshapeok="t" o:connecttype="rect"/>
              </v:shapetype>
              <v:shape id="Caixa de Texto 49" o:spid="_x0000_s1035" type="#_x0000_t202" style="position:absolute;left:0;text-align:left;margin-left:63.1pt;margin-top:350.1pt;width:342pt;height:26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" stroked="f">
                <v:textbox style="mso-fit-shape-to-text:t" inset="0,0,0,0">
                  <w:txbxContent>
                    <w:p w14:paraId="4E41E30C" w14:textId="05A2CF88" w:rsidR="009C44CE" w:rsidRPr="00B05638" w:rsidRDefault="009C44CE" w:rsidP="00A11378">
                      <w:pPr>
                        <w:pStyle w:val="Legenda"/>
                        <w:rPr>
                          <w:noProof/>
                          <w:sz w:val="22"/>
                        </w:rPr>
                      </w:pPr>
                      <w:bookmarkStart w:id="109" w:name="_Toc497654068"/>
                      <w:r>
                        <w:t xml:space="preserve">Figura </w:t>
                      </w:r>
                      <w:fldSimple w:instr=" SEQ Figura \* ARABIC ">
                        <w:r>
                          <w:rPr>
                            <w:noProof/>
                          </w:rPr>
                          <w:t>10</w:t>
                        </w:r>
                      </w:fldSimple>
                      <w:r>
                        <w:t xml:space="preserve"> - </w:t>
                      </w:r>
                      <w:r w:rsidRPr="00DF4D33">
                        <w:t>Modelos de Serviço Fonte: http://ftp.unipar.br/~seinpar/2013/artigos/Rogerio%20Schueroff%20Vandresen.pdf</w:t>
                      </w:r>
                      <w:bookmarkEnd w:id="109"/>
                    </w:p>
                  </w:txbxContent>
                </v:textbox>
                <w10:wrap type="through"/>
              </v:shape>
            </w:pict>
          </mc:Fallback>
        </mc:AlternateContent>
      </w:r>
      <w:r>
        <w:rPr>
          <w:noProof/>
          <w:lang w:eastAsia="pt-BR"/>
        </w:rPr>
        <w:drawing>
          <wp:anchor distT="0" distB="0" distL="114300" distR="114300" simplePos="0" relativeHeight="251694080" behindDoc="0" locked="0" layoutInCell="1" allowOverlap="1" wp14:anchorId="7CFE6776" wp14:editId="41097BCE">
            <wp:simplePos x="0" y="0"/>
            <wp:positionH relativeFrom="column">
              <wp:posOffset>801370</wp:posOffset>
            </wp:positionH>
            <wp:positionV relativeFrom="paragraph">
              <wp:posOffset>1256030</wp:posOffset>
            </wp:positionV>
            <wp:extent cx="4343400" cy="3133090"/>
            <wp:effectExtent l="0" t="0" r="0" b="0"/>
            <wp:wrapTopAndBottom/>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343400" cy="3133090"/>
                    </a:xfrm>
                    <a:prstGeom prst="rect">
                      <a:avLst/>
                    </a:prstGeom>
                  </pic:spPr>
                </pic:pic>
              </a:graphicData>
            </a:graphic>
            <wp14:sizeRelH relativeFrom="page">
              <wp14:pctWidth>0</wp14:pctWidth>
            </wp14:sizeRelH>
            <wp14:sizeRelV relativeFrom="page">
              <wp14:pctHeight>0</wp14:pctHeight>
            </wp14:sizeRelV>
          </wp:anchor>
        </w:drawing>
      </w:r>
      <w:r w:rsidR="00C254AC">
        <w:rPr>
          <w:rFonts w:cs="Times New Roman"/>
          <w:sz w:val="24"/>
        </w:rPr>
        <w:t>Infraestrutura como Serviço (</w:t>
      </w:r>
      <w:proofErr w:type="spellStart"/>
      <w:r w:rsidR="00C254AC">
        <w:rPr>
          <w:rFonts w:cs="Times New Roman"/>
          <w:sz w:val="24"/>
        </w:rPr>
        <w:t>IaaS</w:t>
      </w:r>
      <w:proofErr w:type="spellEnd"/>
      <w:r w:rsidR="00C254AC">
        <w:rPr>
          <w:rFonts w:cs="Times New Roman"/>
          <w:sz w:val="24"/>
        </w:rPr>
        <w:t xml:space="preserve">): consiste no fornecimento de infraestrutura de processamento, armazenamento, redes, entre outros. Este serviço, assim como os demais, tem seus recursos – neste caso a infraestrutura – compartilhados com diversos usuários simultaneamente. Isso se torna possível através do processo de virtualização, no qual o usuário terá controle sobre máquinas virtuais, armazenamento, aplicativos instalados e possivelmente um controle limitado sobre os recursos de rede (VERAS, 2012). </w:t>
      </w:r>
    </w:p>
    <w:p w14:paraId="410ADBB3" w14:textId="1DB6DC74" w:rsidR="009C7518" w:rsidRDefault="009C7518">
      <w:pPr>
        <w:shd w:val="clear" w:color="auto" w:fill="FFFFFF"/>
        <w:rPr>
          <w:rFonts w:ascii="Arial" w:hAnsi="Arial"/>
          <w:color w:val="000000"/>
          <w:sz w:val="21"/>
          <w:szCs w:val="21"/>
        </w:rPr>
      </w:pPr>
    </w:p>
    <w:p w14:paraId="589B472E" w14:textId="77777777" w:rsidR="009C7518" w:rsidRDefault="00C254AC">
      <w:r>
        <w:br w:type="page"/>
      </w:r>
    </w:p>
    <w:p w14:paraId="580691CA" w14:textId="0D3459A5" w:rsidR="009C7518" w:rsidRDefault="00C254AC" w:rsidP="00E94968">
      <w:pPr>
        <w:pStyle w:val="Ttulo11"/>
      </w:pPr>
      <w:bookmarkStart w:id="110" w:name="_Toc496802699"/>
      <w:bookmarkStart w:id="111" w:name="_Toc496802928"/>
      <w:bookmarkStart w:id="112" w:name="_Toc497862053"/>
      <w:r>
        <w:lastRenderedPageBreak/>
        <w:t xml:space="preserve">3 </w:t>
      </w:r>
      <w:r w:rsidR="00671E6C">
        <w:t>Container vs V</w:t>
      </w:r>
      <w:r w:rsidRPr="0077216E">
        <w:t>irtualização</w:t>
      </w:r>
      <w:bookmarkEnd w:id="110"/>
      <w:bookmarkEnd w:id="111"/>
      <w:bookmarkEnd w:id="112"/>
    </w:p>
    <w:p w14:paraId="0F13E9AC" w14:textId="77777777" w:rsidR="009C7518" w:rsidRDefault="00C254AC" w:rsidP="00E92D59">
      <w:pPr>
        <w:ind w:firstLine="708"/>
      </w:pPr>
      <w:r>
        <w:t xml:space="preserve">Os sistemas de virtualização passaram por algumas mudanças ao longo do tempo até chegarem aos sistemas atuais, em primeira fase eram servidores em grande escala que ocupavam grande parte de uma sala, sem virtualização e que rodavam somente uma aplicação, não usando nem metade do seu poder de processamento e com grandes gastos de energia; </w:t>
      </w:r>
      <w:proofErr w:type="gramStart"/>
      <w:r>
        <w:t>Se</w:t>
      </w:r>
      <w:proofErr w:type="gramEnd"/>
      <w:r>
        <w:t xml:space="preserve"> necessário ampliação havia custos de compra de hardware e de espaços, energia, gerenciamento centralizado das máquinas, segurança</w:t>
      </w:r>
      <w:r>
        <w:rPr>
          <w:rFonts w:ascii="Open Sans;sans-serif" w:hAnsi="Open Sans;sans-serif"/>
          <w:color w:val="505050"/>
        </w:rPr>
        <w:t xml:space="preserve"> </w:t>
      </w:r>
      <w:r>
        <w:t>entre outros.</w:t>
      </w:r>
    </w:p>
    <w:p w14:paraId="09F8258F" w14:textId="01B6F2D5" w:rsidR="009C7518" w:rsidRDefault="00C254AC">
      <w:r>
        <w:rPr>
          <w:noProof/>
        </w:rPr>
        <mc:AlternateContent>
          <mc:Choice Requires="wps">
            <w:drawing>
              <wp:anchor distT="0" distB="0" distL="114300" distR="114300" simplePos="0" relativeHeight="11" behindDoc="0" locked="0" layoutInCell="1" allowOverlap="1" wp14:anchorId="05483FD2" wp14:editId="3FC5204C">
                <wp:simplePos x="0" y="0"/>
                <wp:positionH relativeFrom="column">
                  <wp:posOffset>799465</wp:posOffset>
                </wp:positionH>
                <wp:positionV relativeFrom="paragraph">
                  <wp:posOffset>3860165</wp:posOffset>
                </wp:positionV>
                <wp:extent cx="3587750" cy="330200"/>
                <wp:effectExtent l="0" t="0" r="0" b="0"/>
                <wp:wrapThrough wrapText="bothSides">
                  <wp:wrapPolygon edited="0">
                    <wp:start x="0" y="0"/>
                    <wp:lineTo x="0" y="0"/>
                    <wp:lineTo x="0" y="0"/>
                  </wp:wrapPolygon>
                </wp:wrapThrough>
                <wp:docPr id="32" name="Caixa de Texto 7"/>
                <wp:cNvGraphicFramePr/>
                <a:graphic xmlns:a="http://schemas.openxmlformats.org/drawingml/2006/main">
                  <a:graphicData uri="http://schemas.microsoft.com/office/word/2010/wordprocessingShape">
                    <wps:wsp>
                      <wps:cNvSpPr/>
                      <wps:spPr>
                        <a:xfrm>
                          <a:off x="0" y="0"/>
                          <a:ext cx="358775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5B58C4F" w14:textId="77777777" w:rsidR="009C44CE" w:rsidRDefault="009C44CE">
                            <w:pPr>
                              <w:pStyle w:val="Legenda"/>
                            </w:pPr>
                            <w:bookmarkStart w:id="113" w:name="_Toc482302129"/>
                            <w:bookmarkStart w:id="114" w:name="_Toc482039969"/>
                            <w:bookmarkStart w:id="115" w:name="_Toc482039827"/>
                            <w:bookmarkStart w:id="116" w:name="_Toc497654069"/>
                            <w:r>
                              <w:rPr>
                                <w:color w:val="000000"/>
                              </w:rPr>
                              <w:t xml:space="preserve">Figura </w:t>
                            </w:r>
                            <w:r>
                              <w:rPr>
                                <w:color w:val="000000"/>
                              </w:rPr>
                              <w:fldChar w:fldCharType="begin"/>
                            </w:r>
                            <w:r>
                              <w:instrText>SEQ Figura \* ARABIC</w:instrText>
                            </w:r>
                            <w:r>
                              <w:fldChar w:fldCharType="separate"/>
                            </w:r>
                            <w:r>
                              <w:t>11</w:t>
                            </w:r>
                            <w:r>
                              <w:fldChar w:fldCharType="end"/>
                            </w:r>
                            <w:r>
                              <w:rPr>
                                <w:color w:val="000000"/>
                              </w:rPr>
                              <w:t xml:space="preserve"> Hypervisor</w:t>
                            </w:r>
                            <w:bookmarkEnd w:id="113"/>
                            <w:bookmarkEnd w:id="114"/>
                            <w:bookmarkEnd w:id="115"/>
                            <w:r>
                              <w:rPr>
                                <w:color w:val="000000"/>
                              </w:rPr>
                              <w:t xml:space="preserve"> Hospedado Fonte: http://3way.com.br/saiba-como-a-virtualizacao-por-container-mudou-a-infraestrutura-de-ti/</w:t>
                            </w:r>
                            <w:bookmarkEnd w:id="116"/>
                          </w:p>
                        </w:txbxContent>
                      </wps:txbx>
                      <wps:bodyPr lIns="0" tIns="0" rIns="0" bIns="0">
                        <a:prstTxWarp prst="textNoShape">
                          <a:avLst/>
                        </a:prstTxWarp>
                        <a:spAutoFit/>
                      </wps:bodyPr>
                    </wps:wsp>
                  </a:graphicData>
                </a:graphic>
              </wp:anchor>
            </w:drawing>
          </mc:Choice>
          <mc:Fallback>
            <w:pict>
              <v:rect w14:anchorId="05483FD2" id="Caixa de Texto 7" o:spid="_x0000_s1036" style="position:absolute;margin-left:62.95pt;margin-top:303.95pt;width:282.5pt;height:26pt;z-index: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" stroked="f">
                <v:textbox style="mso-fit-shape-to-text:t" inset="0,0,0,0">
                  <w:txbxContent>
                    <w:p w14:paraId="75B58C4F" w14:textId="77777777" w:rsidR="009C44CE" w:rsidRDefault="009C44CE">
                      <w:pPr>
                        <w:pStyle w:val="Legenda"/>
                      </w:pPr>
                      <w:bookmarkStart w:id="117" w:name="_Toc482302129"/>
                      <w:bookmarkStart w:id="118" w:name="_Toc482039969"/>
                      <w:bookmarkStart w:id="119" w:name="_Toc482039827"/>
                      <w:bookmarkStart w:id="120" w:name="_Toc497654069"/>
                      <w:r>
                        <w:rPr>
                          <w:color w:val="000000"/>
                        </w:rPr>
                        <w:t xml:space="preserve">Figura </w:t>
                      </w:r>
                      <w:r>
                        <w:rPr>
                          <w:color w:val="000000"/>
                        </w:rPr>
                        <w:fldChar w:fldCharType="begin"/>
                      </w:r>
                      <w:r>
                        <w:instrText>SEQ Figura \* ARABIC</w:instrText>
                      </w:r>
                      <w:r>
                        <w:fldChar w:fldCharType="separate"/>
                      </w:r>
                      <w:r>
                        <w:t>11</w:t>
                      </w:r>
                      <w:r>
                        <w:fldChar w:fldCharType="end"/>
                      </w:r>
                      <w:r>
                        <w:rPr>
                          <w:color w:val="000000"/>
                        </w:rPr>
                        <w:t xml:space="preserve"> Hypervisor</w:t>
                      </w:r>
                      <w:bookmarkEnd w:id="117"/>
                      <w:bookmarkEnd w:id="118"/>
                      <w:bookmarkEnd w:id="119"/>
                      <w:r>
                        <w:rPr>
                          <w:color w:val="000000"/>
                        </w:rPr>
                        <w:t xml:space="preserve"> Hospedado Fonte: http://3way.com.br/saiba-como-a-virtualizacao-por-container-mudou-a-infraestrutura-de-ti/</w:t>
                      </w:r>
                      <w:bookmarkEnd w:id="120"/>
                    </w:p>
                  </w:txbxContent>
                </v:textbox>
                <w10:wrap type="through"/>
              </v:rect>
            </w:pict>
          </mc:Fallback>
        </mc:AlternateContent>
      </w:r>
      <w:r w:rsidR="00F12DAD">
        <w:tab/>
      </w:r>
      <w:r>
        <w:t>Com o surgimento da virtualização houve a inserção de um hypervisor no sistema operacional, que consiste em um gerenciador para a virtualização.</w:t>
      </w:r>
    </w:p>
    <w:p w14:paraId="0FC589A9" w14:textId="77777777" w:rsidR="009C7518" w:rsidRDefault="00C254AC">
      <w:r>
        <w:rPr>
          <w:noProof/>
        </w:rPr>
        <w:drawing>
          <wp:anchor distT="0" distB="0" distL="114300" distR="114300" simplePos="0" relativeHeight="10" behindDoc="0" locked="0" layoutInCell="1" allowOverlap="1" wp14:anchorId="0874E89E" wp14:editId="080CA32F">
            <wp:simplePos x="0" y="0"/>
            <wp:positionH relativeFrom="column">
              <wp:posOffset>799465</wp:posOffset>
            </wp:positionH>
            <wp:positionV relativeFrom="paragraph">
              <wp:posOffset>175260</wp:posOffset>
            </wp:positionV>
            <wp:extent cx="3657600" cy="3168015"/>
            <wp:effectExtent l="0" t="0" r="0" b="0"/>
            <wp:wrapTopAndBottom/>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noChangeArrowheads="1"/>
                    </pic:cNvPicPr>
                  </pic:nvPicPr>
                  <pic:blipFill>
                    <a:blip r:embed="rId19"/>
                    <a:stretch>
                      <a:fillRect/>
                    </a:stretch>
                  </pic:blipFill>
                  <pic:spPr bwMode="auto">
                    <a:xfrm>
                      <a:off x="0" y="0"/>
                      <a:ext cx="3657600" cy="3168015"/>
                    </a:xfrm>
                    <a:prstGeom prst="rect">
                      <a:avLst/>
                    </a:prstGeom>
                  </pic:spPr>
                </pic:pic>
              </a:graphicData>
            </a:graphic>
          </wp:anchor>
        </w:drawing>
      </w:r>
    </w:p>
    <w:p w14:paraId="283EE067" w14:textId="77777777" w:rsidR="009C7518" w:rsidRDefault="00C254AC">
      <w:r>
        <w:t xml:space="preserve"> </w:t>
      </w:r>
    </w:p>
    <w:p w14:paraId="0F339840" w14:textId="77777777" w:rsidR="009C7518" w:rsidRDefault="009C7518"/>
    <w:p w14:paraId="638CD4D4" w14:textId="77777777" w:rsidR="007C4504" w:rsidRDefault="00C254AC">
      <w:r>
        <w:t xml:space="preserve"> </w:t>
      </w:r>
    </w:p>
    <w:p w14:paraId="49649801" w14:textId="2CCDAC4C" w:rsidR="009C7518" w:rsidRDefault="00C254AC" w:rsidP="005F17E3">
      <w:pPr>
        <w:ind w:firstLine="708"/>
      </w:pPr>
      <w:r>
        <w:t>A evolução deste modelo consiste em não usar mais a camada do sistema operacional, e sim que o próprio hypervisor é que faz a gestão em cima da camada do hardware, se tornando um sistema operacional de gerenciamento.</w:t>
      </w:r>
    </w:p>
    <w:p w14:paraId="33284684" w14:textId="216A6583" w:rsidR="009C7518" w:rsidRDefault="00400525">
      <w:pPr>
        <w:keepNext/>
      </w:pPr>
      <w:r>
        <w:rPr>
          <w:noProof/>
        </w:rPr>
        <w:lastRenderedPageBreak/>
        <mc:AlternateContent>
          <mc:Choice Requires="wps">
            <w:drawing>
              <wp:anchor distT="0" distB="0" distL="114300" distR="114300" simplePos="0" relativeHeight="251660288" behindDoc="0" locked="0" layoutInCell="1" allowOverlap="1" wp14:anchorId="09C508FE" wp14:editId="66F6A6CD">
                <wp:simplePos x="0" y="0"/>
                <wp:positionH relativeFrom="column">
                  <wp:posOffset>902970</wp:posOffset>
                </wp:positionH>
                <wp:positionV relativeFrom="paragraph">
                  <wp:posOffset>2915920</wp:posOffset>
                </wp:positionV>
                <wp:extent cx="3892550" cy="330200"/>
                <wp:effectExtent l="0" t="0" r="0" b="0"/>
                <wp:wrapThrough wrapText="bothSides">
                  <wp:wrapPolygon edited="0">
                    <wp:start x="0" y="0"/>
                    <wp:lineTo x="0" y="0"/>
                    <wp:lineTo x="0" y="0"/>
                  </wp:wrapPolygon>
                </wp:wrapThrough>
                <wp:docPr id="18" name="Caixa de Texto 18"/>
                <wp:cNvGraphicFramePr/>
                <a:graphic xmlns:a="http://schemas.openxmlformats.org/drawingml/2006/main">
                  <a:graphicData uri="http://schemas.microsoft.com/office/word/2010/wordprocessingShape">
                    <wps:wsp>
                      <wps:cNvSpPr txBox="1"/>
                      <wps:spPr>
                        <a:xfrm>
                          <a:off x="0" y="0"/>
                          <a:ext cx="3892550" cy="330200"/>
                        </a:xfrm>
                        <a:prstGeom prst="rect">
                          <a:avLst/>
                        </a:prstGeom>
                        <a:solidFill>
                          <a:prstClr val="white"/>
                        </a:solidFill>
                        <a:ln>
                          <a:noFill/>
                        </a:ln>
                        <a:effectLst/>
                      </wps:spPr>
                      <wps:txbx>
                        <w:txbxContent>
                          <w:p w14:paraId="476DF02C" w14:textId="3121EF3B" w:rsidR="009C44CE" w:rsidRPr="00C249FC" w:rsidRDefault="009C44CE" w:rsidP="00400525">
                            <w:pPr>
                              <w:pStyle w:val="Legenda"/>
                              <w:rPr>
                                <w:rFonts w:eastAsia="Calibri" w:cs="Times New Roman"/>
                                <w:noProof/>
                              </w:rPr>
                            </w:pPr>
                            <w:bookmarkStart w:id="121" w:name="_Toc497654070"/>
                            <w:r>
                              <w:t xml:space="preserve">Figura </w:t>
                            </w:r>
                            <w:fldSimple w:instr=" SEQ Figura \* ARABIC ">
                              <w:r>
                                <w:rPr>
                                  <w:noProof/>
                                </w:rPr>
                                <w:t>12</w:t>
                              </w:r>
                            </w:fldSimple>
                            <w:r>
                              <w:t xml:space="preserve"> </w:t>
                            </w:r>
                            <w:r w:rsidRPr="003C126C">
                              <w:t>- Evolução do Hypervisor Fonte: http://3way.com.br/saiba-como-a-virtualizacao-por-container-revolucionou-a-infraestrutura-de-ti.png</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508FE" id="_x0000_s1037" type="#_x0000_t202" style="position:absolute;margin-left:71.1pt;margin-top:229.6pt;width:306.5pt;height:2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" stroked="f">
                <v:textbox style="mso-fit-shape-to-text:t" inset="0,0,0,0">
                  <w:txbxContent>
                    <w:p w14:paraId="476DF02C" w14:textId="3121EF3B" w:rsidR="009C44CE" w:rsidRPr="00C249FC" w:rsidRDefault="009C44CE" w:rsidP="00400525">
                      <w:pPr>
                        <w:pStyle w:val="Legenda"/>
                        <w:rPr>
                          <w:rFonts w:eastAsia="Calibri" w:cs="Times New Roman"/>
                          <w:noProof/>
                        </w:rPr>
                      </w:pPr>
                      <w:bookmarkStart w:id="122" w:name="_Toc497654070"/>
                      <w:r>
                        <w:t xml:space="preserve">Figura </w:t>
                      </w:r>
                      <w:fldSimple w:instr=" SEQ Figura \* ARABIC ">
                        <w:r>
                          <w:rPr>
                            <w:noProof/>
                          </w:rPr>
                          <w:t>12</w:t>
                        </w:r>
                      </w:fldSimple>
                      <w:r>
                        <w:t xml:space="preserve"> </w:t>
                      </w:r>
                      <w:r w:rsidRPr="003C126C">
                        <w:t>- Evolução do Hypervisor Fonte: http://3way.com.br/saiba-como-a-virtualizacao-por-container-revolucionou-a-infraestrutura-de-ti.png</w:t>
                      </w:r>
                      <w:bookmarkEnd w:id="122"/>
                    </w:p>
                  </w:txbxContent>
                </v:textbox>
                <w10:wrap type="through"/>
              </v:shape>
            </w:pict>
          </mc:Fallback>
        </mc:AlternateContent>
      </w:r>
      <w:r w:rsidR="00C254AC">
        <w:rPr>
          <w:noProof/>
        </w:rPr>
        <w:drawing>
          <wp:anchor distT="0" distB="0" distL="114300" distR="114300" simplePos="0" relativeHeight="251658240" behindDoc="0" locked="0" layoutInCell="1" allowOverlap="1" wp14:anchorId="0E1880E5" wp14:editId="75FAF915">
            <wp:simplePos x="0" y="0"/>
            <wp:positionH relativeFrom="column">
              <wp:posOffset>903131</wp:posOffset>
            </wp:positionH>
            <wp:positionV relativeFrom="paragraph">
              <wp:posOffset>0</wp:posOffset>
            </wp:positionV>
            <wp:extent cx="3892550" cy="2858770"/>
            <wp:effectExtent l="0" t="0" r="0" b="0"/>
            <wp:wrapTopAndBottom/>
            <wp:docPr id="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7"/>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892550" cy="2858770"/>
                    </a:xfrm>
                    <a:prstGeom prst="rect">
                      <a:avLst/>
                    </a:prstGeom>
                  </pic:spPr>
                </pic:pic>
              </a:graphicData>
            </a:graphic>
            <wp14:sizeRelH relativeFrom="page">
              <wp14:pctWidth>0</wp14:pctWidth>
            </wp14:sizeRelH>
            <wp14:sizeRelV relativeFrom="page">
              <wp14:pctHeight>0</wp14:pctHeight>
            </wp14:sizeRelV>
          </wp:anchor>
        </w:drawing>
      </w:r>
    </w:p>
    <w:p w14:paraId="3F856F29" w14:textId="77777777" w:rsidR="00400525" w:rsidRDefault="00400525">
      <w:pPr>
        <w:pStyle w:val="Legenda"/>
        <w:jc w:val="both"/>
      </w:pPr>
      <w:bookmarkStart w:id="123" w:name="_Toc482302130"/>
    </w:p>
    <w:p w14:paraId="7D0659AC" w14:textId="77777777" w:rsidR="00400525" w:rsidRDefault="00400525">
      <w:pPr>
        <w:pStyle w:val="Legenda"/>
        <w:jc w:val="both"/>
      </w:pPr>
    </w:p>
    <w:p w14:paraId="7AAACB57" w14:textId="01B49386" w:rsidR="009C7518" w:rsidRDefault="001C3A34" w:rsidP="00464BD8">
      <w:pPr>
        <w:ind w:firstLine="708"/>
      </w:pPr>
      <w:r>
        <w:rPr>
          <w:noProof/>
        </w:rPr>
        <mc:AlternateContent>
          <mc:Choice Requires="wps">
            <w:drawing>
              <wp:anchor distT="0" distB="0" distL="114300" distR="114300" simplePos="0" relativeHeight="251663360" behindDoc="0" locked="0" layoutInCell="1" allowOverlap="1" wp14:anchorId="2377CD12" wp14:editId="4602E190">
                <wp:simplePos x="0" y="0"/>
                <wp:positionH relativeFrom="column">
                  <wp:posOffset>913765</wp:posOffset>
                </wp:positionH>
                <wp:positionV relativeFrom="paragraph">
                  <wp:posOffset>3957320</wp:posOffset>
                </wp:positionV>
                <wp:extent cx="3828415" cy="476250"/>
                <wp:effectExtent l="0" t="0" r="0" b="0"/>
                <wp:wrapThrough wrapText="bothSides">
                  <wp:wrapPolygon edited="0">
                    <wp:start x="0" y="0"/>
                    <wp:lineTo x="0" y="0"/>
                    <wp:lineTo x="0" y="0"/>
                  </wp:wrapPolygon>
                </wp:wrapThrough>
                <wp:docPr id="21" name="Caixa de Texto 21"/>
                <wp:cNvGraphicFramePr/>
                <a:graphic xmlns:a="http://schemas.openxmlformats.org/drawingml/2006/main">
                  <a:graphicData uri="http://schemas.microsoft.com/office/word/2010/wordprocessingShape">
                    <wps:wsp>
                      <wps:cNvSpPr txBox="1"/>
                      <wps:spPr>
                        <a:xfrm>
                          <a:off x="0" y="0"/>
                          <a:ext cx="3828415" cy="476250"/>
                        </a:xfrm>
                        <a:prstGeom prst="rect">
                          <a:avLst/>
                        </a:prstGeom>
                        <a:solidFill>
                          <a:prstClr val="white"/>
                        </a:solidFill>
                        <a:ln>
                          <a:noFill/>
                        </a:ln>
                        <a:effectLst/>
                      </wps:spPr>
                      <wps:txbx>
                        <w:txbxContent>
                          <w:p w14:paraId="65DEFBBD" w14:textId="1FB4837E" w:rsidR="009C44CE" w:rsidRPr="006422F2" w:rsidRDefault="009C44CE" w:rsidP="001C3A34">
                            <w:pPr>
                              <w:pStyle w:val="Legenda"/>
                              <w:rPr>
                                <w:rFonts w:eastAsia="Calibri" w:cs="Times New Roman"/>
                                <w:noProof/>
                              </w:rPr>
                            </w:pPr>
                            <w:bookmarkStart w:id="124" w:name="_Toc497654071"/>
                            <w:r>
                              <w:t xml:space="preserve">Figura </w:t>
                            </w:r>
                            <w:fldSimple w:instr=" SEQ Figura \* ARABIC ">
                              <w:r>
                                <w:rPr>
                                  <w:noProof/>
                                </w:rPr>
                                <w:t>13</w:t>
                              </w:r>
                            </w:fldSimple>
                            <w:r>
                              <w:t xml:space="preserve"> - </w:t>
                            </w:r>
                            <w:r w:rsidRPr="00CD652E">
                              <w:t>Virtualização por Container Fonte: http://3way.com.br/saiba-como-a-virtualizacao-por-container-revolucionou-a-infraestrutura-de-ti.png</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7CD12" id="_x0000_s1038" type="#_x0000_t202" style="position:absolute;left:0;text-align:left;margin-left:71.95pt;margin-top:311.6pt;width:301.45pt;height:37.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" stroked="f">
                <v:textbox style="mso-fit-shape-to-text:t" inset="0,0,0,0">
                  <w:txbxContent>
                    <w:p w14:paraId="65DEFBBD" w14:textId="1FB4837E" w:rsidR="009C44CE" w:rsidRPr="006422F2" w:rsidRDefault="009C44CE" w:rsidP="001C3A34">
                      <w:pPr>
                        <w:pStyle w:val="Legenda"/>
                        <w:rPr>
                          <w:rFonts w:eastAsia="Calibri" w:cs="Times New Roman"/>
                          <w:noProof/>
                        </w:rPr>
                      </w:pPr>
                      <w:bookmarkStart w:id="125" w:name="_Toc497654071"/>
                      <w:r>
                        <w:t xml:space="preserve">Figura </w:t>
                      </w:r>
                      <w:fldSimple w:instr=" SEQ Figura \* ARABIC ">
                        <w:r>
                          <w:rPr>
                            <w:noProof/>
                          </w:rPr>
                          <w:t>13</w:t>
                        </w:r>
                      </w:fldSimple>
                      <w:r>
                        <w:t xml:space="preserve"> - </w:t>
                      </w:r>
                      <w:r w:rsidRPr="00CD652E">
                        <w:t>Virtualização por Container Fonte: http://3way.com.br/saiba-como-a-virtualizacao-por-container-revolucionou-a-infraestrutura-de-ti.png</w:t>
                      </w:r>
                      <w:bookmarkEnd w:id="125"/>
                    </w:p>
                  </w:txbxContent>
                </v:textbox>
                <w10:wrap type="through"/>
              </v:shape>
            </w:pict>
          </mc:Fallback>
        </mc:AlternateContent>
      </w:r>
      <w:r>
        <w:rPr>
          <w:noProof/>
        </w:rPr>
        <w:drawing>
          <wp:anchor distT="0" distB="0" distL="114300" distR="114300" simplePos="0" relativeHeight="251661312" behindDoc="0" locked="0" layoutInCell="1" allowOverlap="1" wp14:anchorId="1ED05F0F" wp14:editId="47F174FC">
            <wp:simplePos x="0" y="0"/>
            <wp:positionH relativeFrom="column">
              <wp:posOffset>913773</wp:posOffset>
            </wp:positionH>
            <wp:positionV relativeFrom="paragraph">
              <wp:posOffset>871855</wp:posOffset>
            </wp:positionV>
            <wp:extent cx="3828415" cy="3028315"/>
            <wp:effectExtent l="0" t="0" r="6985" b="0"/>
            <wp:wrapTopAndBottom/>
            <wp:docPr id="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0"/>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828415" cy="3028315"/>
                    </a:xfrm>
                    <a:prstGeom prst="rect">
                      <a:avLst/>
                    </a:prstGeom>
                  </pic:spPr>
                </pic:pic>
              </a:graphicData>
            </a:graphic>
            <wp14:sizeRelH relativeFrom="page">
              <wp14:pctWidth>0</wp14:pctWidth>
            </wp14:sizeRelH>
            <wp14:sizeRelV relativeFrom="page">
              <wp14:pctHeight>0</wp14:pctHeight>
            </wp14:sizeRelV>
          </wp:anchor>
        </w:drawing>
      </w:r>
      <w:bookmarkEnd w:id="123"/>
      <w:r w:rsidR="00C254AC">
        <w:t xml:space="preserve">O modelo de containers elimina a camada do sistema operacional que existia para </w:t>
      </w:r>
      <w:r w:rsidR="00A94FE2">
        <w:t>cada máquina</w:t>
      </w:r>
      <w:r w:rsidR="00C254AC">
        <w:t xml:space="preserve"> virtualizada e o hypervisor para gerenciar as instâncias </w:t>
      </w:r>
      <w:r w:rsidR="00A94FE2">
        <w:t xml:space="preserve">virtualizadas. A virtualização </w:t>
      </w:r>
      <w:r w:rsidR="00C254AC">
        <w:t xml:space="preserve">pelo container utiliza o kernel do sistema operacional nativo da máquina, geralmente sendo o Linux, mais hoje já é possível ser feito em outros sistemas operacionais. </w:t>
      </w:r>
    </w:p>
    <w:p w14:paraId="0547CCB5" w14:textId="77777777" w:rsidR="009C7518" w:rsidRDefault="009C7518"/>
    <w:p w14:paraId="2E84F839" w14:textId="65D54DF6" w:rsidR="009C7518" w:rsidRDefault="009C7518">
      <w:pPr>
        <w:keepNext/>
      </w:pPr>
    </w:p>
    <w:p w14:paraId="078C1AEE" w14:textId="77777777" w:rsidR="001C3A34" w:rsidRDefault="001C3A34">
      <w:pPr>
        <w:pStyle w:val="Legenda"/>
        <w:jc w:val="both"/>
      </w:pPr>
      <w:bookmarkStart w:id="126" w:name="_Toc482302131"/>
    </w:p>
    <w:p w14:paraId="24F1C620" w14:textId="77777777" w:rsidR="001C3A34" w:rsidRDefault="001C3A34">
      <w:pPr>
        <w:pStyle w:val="Legenda"/>
        <w:jc w:val="both"/>
      </w:pPr>
    </w:p>
    <w:bookmarkEnd w:id="126"/>
    <w:p w14:paraId="17129816" w14:textId="77777777" w:rsidR="009C7518" w:rsidRDefault="00C254AC" w:rsidP="00F978E9">
      <w:pPr>
        <w:ind w:firstLine="708"/>
      </w:pPr>
      <w:r>
        <w:t>O kernel do sistema é responsável por fornecer as bibliotecas e os binários necessários para que o container possa rodar a aplicação de forma necessária.</w:t>
      </w:r>
    </w:p>
    <w:p w14:paraId="3F614F25" w14:textId="046A222D" w:rsidR="009C7518" w:rsidRPr="007173CF" w:rsidRDefault="00C254AC" w:rsidP="000D757E">
      <w:pPr>
        <w:ind w:firstLine="708"/>
        <w:rPr>
          <w:highlight w:val="yellow"/>
        </w:rPr>
      </w:pPr>
      <w:r w:rsidRPr="007173CF">
        <w:rPr>
          <w:highlight w:val="yellow"/>
        </w:rPr>
        <w:t xml:space="preserve">Basicamente há uma abstração do nível de sistema operacional, pois as configurações ficam no container e o mesmo pode ser tem um alto nível de provisionamento, podendo ser </w:t>
      </w:r>
      <w:r w:rsidRPr="007173CF">
        <w:rPr>
          <w:highlight w:val="yellow"/>
        </w:rPr>
        <w:lastRenderedPageBreak/>
        <w:t xml:space="preserve">replicado sem menores problemas, simplificando muito a implementação em diferentes máquinas e ambientes de homologação (QA, </w:t>
      </w:r>
      <w:proofErr w:type="spellStart"/>
      <w:r w:rsidRPr="007173CF">
        <w:rPr>
          <w:highlight w:val="yellow"/>
        </w:rPr>
        <w:t>Staging</w:t>
      </w:r>
      <w:proofErr w:type="spellEnd"/>
      <w:r w:rsidRPr="007173CF">
        <w:rPr>
          <w:highlight w:val="yellow"/>
        </w:rPr>
        <w:t>, Produção); o container pode ser baixado em qualquer lugar, e máquina hospedeira utilizando o Dockerhub (repositório do docker).</w:t>
      </w:r>
    </w:p>
    <w:p w14:paraId="388F678B" w14:textId="6B8569B1" w:rsidR="009C7518" w:rsidRDefault="00C254AC" w:rsidP="00250D8C">
      <w:pPr>
        <w:ind w:firstLine="708"/>
      </w:pPr>
      <w:r w:rsidRPr="007173CF">
        <w:rPr>
          <w:highlight w:val="yellow"/>
        </w:rPr>
        <w:t>Esse dinamismo foi um dos alicerces da computação em nuvem, permitindo replicações de recursos, aplicações e escalabilidade a níveis nunca vistos antes.</w:t>
      </w:r>
      <w:r>
        <w:t xml:space="preserve"> </w:t>
      </w:r>
    </w:p>
    <w:p w14:paraId="5E079FB0" w14:textId="77777777" w:rsidR="00D22DB7" w:rsidRDefault="00D22DB7">
      <w:pPr>
        <w:rPr>
          <w:rFonts w:ascii="Calibri" w:hAnsi="Calibri"/>
          <w:sz w:val="22"/>
          <w:szCs w:val="20"/>
        </w:rPr>
      </w:pPr>
      <w:r>
        <w:br w:type="page"/>
      </w:r>
    </w:p>
    <w:p w14:paraId="70841104" w14:textId="2DDACE32" w:rsidR="009C7518" w:rsidRPr="00D22DB7" w:rsidRDefault="00C254AC" w:rsidP="00E94968">
      <w:pPr>
        <w:pStyle w:val="Ttulo11"/>
      </w:pPr>
      <w:bookmarkStart w:id="127" w:name="_Toc496802700"/>
      <w:bookmarkStart w:id="128" w:name="_Toc496802929"/>
      <w:bookmarkStart w:id="129" w:name="_Toc497862054"/>
      <w:r w:rsidRPr="00D22DB7">
        <w:lastRenderedPageBreak/>
        <w:t>3.1 LXC Containers</w:t>
      </w:r>
      <w:bookmarkEnd w:id="127"/>
      <w:bookmarkEnd w:id="128"/>
      <w:bookmarkEnd w:id="129"/>
    </w:p>
    <w:p w14:paraId="158DB846" w14:textId="1058D09B" w:rsidR="009C7518" w:rsidRDefault="00C254AC" w:rsidP="00E01C51">
      <w:pPr>
        <w:ind w:firstLine="708"/>
      </w:pPr>
      <w:r w:rsidRPr="000B5349">
        <w:rPr>
          <w:sz w:val="26"/>
          <w:szCs w:val="26"/>
        </w:rPr>
        <w:t>C</w:t>
      </w:r>
      <w:r>
        <w:t xml:space="preserve">onforme citação do </w:t>
      </w:r>
      <w:r>
        <w:rPr>
          <w:color w:val="000000"/>
        </w:rPr>
        <w:t xml:space="preserve">Rogério dos Anjos (em </w:t>
      </w:r>
      <w:hyperlink r:id="rId22">
        <w:r>
          <w:rPr>
            <w:rStyle w:val="LigaodeInternet"/>
            <w:color w:val="000000"/>
            <w:u w:val="none"/>
          </w:rPr>
          <w:t>Linux</w:t>
        </w:r>
      </w:hyperlink>
      <w:r>
        <w:rPr>
          <w:color w:val="000000"/>
        </w:rPr>
        <w:t>,</w:t>
      </w:r>
      <w:r w:rsidR="0093029C">
        <w:rPr>
          <w:color w:val="000000"/>
        </w:rPr>
        <w:t xml:space="preserve"> </w:t>
      </w:r>
      <w:hyperlink r:id="rId23">
        <w:r>
          <w:rPr>
            <w:rStyle w:val="LigaodeInternet"/>
            <w:color w:val="000000"/>
            <w:u w:val="none"/>
          </w:rPr>
          <w:t>Novidades</w:t>
        </w:r>
      </w:hyperlink>
      <w:r>
        <w:rPr>
          <w:color w:val="000000"/>
        </w:rPr>
        <w:t>)</w:t>
      </w:r>
      <w:r>
        <w:rPr>
          <w:color w:val="008CBA"/>
        </w:rPr>
        <w:t xml:space="preserve"> </w:t>
      </w:r>
      <w:r>
        <w:rPr>
          <w:color w:val="000000" w:themeColor="text1"/>
        </w:rPr>
        <w:t>- “O LXC (Linux Container) é um sistema leve de virtualização que usa múltiplos containers de forma isolada no kernel Linux. Ele cria um ambiente muito próximo de um sistema Linux sem precisar instalar um kernel separado. Com o LXC é possível criar processos separados para usuários, espaço em disco, memória, CPU, rede e muito mais”.</w:t>
      </w:r>
      <w:r w:rsidR="001E03D1">
        <w:rPr>
          <w:rStyle w:val="Refdenotaderodap"/>
          <w:color w:val="000000" w:themeColor="text1"/>
        </w:rPr>
        <w:footnoteReference w:customMarkFollows="1" w:id="1"/>
        <w:t>1</w:t>
      </w:r>
    </w:p>
    <w:p w14:paraId="78E3059B" w14:textId="786705D0" w:rsidR="009C7518" w:rsidRDefault="00C254AC">
      <w:pPr>
        <w:ind w:firstLine="708"/>
      </w:pPr>
      <w:r>
        <w:rPr>
          <w:color w:val="000000" w:themeColor="text1"/>
        </w:rPr>
        <w:t xml:space="preserve">Conforme citação de </w:t>
      </w:r>
      <w:hyperlink r:id="rId24">
        <w:r>
          <w:rPr>
            <w:rStyle w:val="LigaodeInternet"/>
            <w:color w:val="000000" w:themeColor="text1"/>
            <w:highlight w:val="white"/>
            <w:u w:val="none"/>
          </w:rPr>
          <w:t xml:space="preserve">Cristiano </w:t>
        </w:r>
        <w:proofErr w:type="spellStart"/>
        <w:r>
          <w:rPr>
            <w:rStyle w:val="LigaodeInternet"/>
            <w:color w:val="000000" w:themeColor="text1"/>
            <w:highlight w:val="white"/>
            <w:u w:val="none"/>
          </w:rPr>
          <w:t>Diedrich</w:t>
        </w:r>
        <w:proofErr w:type="spellEnd"/>
      </w:hyperlink>
      <w:r w:rsidR="00A87F8D">
        <w:rPr>
          <w:color w:val="000000" w:themeColor="text1"/>
        </w:rPr>
        <w:t xml:space="preserve"> – “</w:t>
      </w:r>
      <w:r>
        <w:rPr>
          <w:color w:val="000000" w:themeColor="text1"/>
        </w:rPr>
        <w:t>o projeto do</w:t>
      </w:r>
      <w:r>
        <w:rPr>
          <w:color w:val="000000" w:themeColor="text1"/>
          <w:shd w:val="clear" w:color="auto" w:fill="FFFFFF"/>
        </w:rPr>
        <w:t xml:space="preserve"> LXC, trazia as seguintes fases: LXC, </w:t>
      </w:r>
      <w:proofErr w:type="spellStart"/>
      <w:r>
        <w:rPr>
          <w:color w:val="000000" w:themeColor="text1"/>
          <w:shd w:val="clear" w:color="auto" w:fill="FFFFFF"/>
        </w:rPr>
        <w:t>chroot</w:t>
      </w:r>
      <w:proofErr w:type="spellEnd"/>
      <w:r>
        <w:rPr>
          <w:color w:val="000000" w:themeColor="text1"/>
          <w:shd w:val="clear" w:color="auto" w:fill="FFFFFF"/>
        </w:rPr>
        <w:t xml:space="preserve"> com esteroides. O objetivo do projeto era ser uma alternativa a já consolidada tecnologia de </w:t>
      </w:r>
      <w:proofErr w:type="spellStart"/>
      <w:r>
        <w:rPr>
          <w:color w:val="000000" w:themeColor="text1"/>
          <w:shd w:val="clear" w:color="auto" w:fill="FFFFFF"/>
        </w:rPr>
        <w:t>chroot</w:t>
      </w:r>
      <w:proofErr w:type="spellEnd"/>
      <w:r>
        <w:rPr>
          <w:color w:val="000000" w:themeColor="text1"/>
          <w:shd w:val="clear" w:color="auto" w:fill="FFFFFF"/>
        </w:rPr>
        <w:t xml:space="preserve">, sendo um meio termo entre máquina virtual e </w:t>
      </w:r>
      <w:proofErr w:type="spellStart"/>
      <w:r>
        <w:rPr>
          <w:color w:val="000000" w:themeColor="text1"/>
          <w:shd w:val="clear" w:color="auto" w:fill="FFFFFF"/>
        </w:rPr>
        <w:t>chroot</w:t>
      </w:r>
      <w:proofErr w:type="spellEnd"/>
      <w:r>
        <w:rPr>
          <w:color w:val="000000" w:themeColor="text1"/>
          <w:shd w:val="clear" w:color="auto" w:fill="FFFFFF"/>
        </w:rPr>
        <w:t>, possibilitando a criação de um ambiente mais próximo possível de uma instala</w:t>
      </w:r>
      <w:r w:rsidR="004A664D">
        <w:rPr>
          <w:color w:val="000000" w:themeColor="text1"/>
          <w:shd w:val="clear" w:color="auto" w:fill="FFFFFF"/>
        </w:rPr>
        <w:t xml:space="preserve">ção Linux sem a necessidade de </w:t>
      </w:r>
      <w:r>
        <w:rPr>
          <w:color w:val="000000" w:themeColor="text1"/>
          <w:shd w:val="clear" w:color="auto" w:fill="FFFFFF"/>
        </w:rPr>
        <w:t xml:space="preserve">um kernel </w:t>
      </w:r>
      <w:proofErr w:type="gramStart"/>
      <w:r>
        <w:rPr>
          <w:color w:val="000000" w:themeColor="text1"/>
          <w:shd w:val="clear" w:color="auto" w:fill="FFFFFF"/>
        </w:rPr>
        <w:t>separado.”</w:t>
      </w:r>
      <w:proofErr w:type="gramEnd"/>
      <w:r w:rsidR="0000038E">
        <w:rPr>
          <w:rStyle w:val="Refdenotaderodap"/>
          <w:color w:val="000000" w:themeColor="text1"/>
          <w:shd w:val="clear" w:color="auto" w:fill="FFFFFF"/>
        </w:rPr>
        <w:footnoteReference w:customMarkFollows="1" w:id="2"/>
        <w:t>1</w:t>
      </w:r>
    </w:p>
    <w:p w14:paraId="385B03A5" w14:textId="77777777" w:rsidR="009C7518" w:rsidRDefault="00C254AC" w:rsidP="00145620">
      <w:pPr>
        <w:ind w:firstLine="708"/>
      </w:pPr>
      <w:r>
        <w:rPr>
          <w:color w:val="000000"/>
        </w:rPr>
        <w:t xml:space="preserve">O container tem a característica de isolar os recursos do sistema dos recursos da aplicação, criando assim um ambiente isolado; o mesmo poder consumir recursos do sistema como: </w:t>
      </w:r>
      <w:proofErr w:type="spellStart"/>
      <w:r>
        <w:rPr>
          <w:color w:val="000000"/>
        </w:rPr>
        <w:t>namespace</w:t>
      </w:r>
      <w:proofErr w:type="spellEnd"/>
      <w:r>
        <w:rPr>
          <w:color w:val="000000"/>
        </w:rPr>
        <w:t xml:space="preserve">, </w:t>
      </w:r>
      <w:proofErr w:type="spellStart"/>
      <w:r>
        <w:rPr>
          <w:color w:val="000000"/>
        </w:rPr>
        <w:t>chroot</w:t>
      </w:r>
      <w:proofErr w:type="spellEnd"/>
      <w:r>
        <w:rPr>
          <w:color w:val="000000"/>
        </w:rPr>
        <w:t xml:space="preserve">, </w:t>
      </w:r>
      <w:proofErr w:type="spellStart"/>
      <w:r>
        <w:rPr>
          <w:color w:val="000000"/>
        </w:rPr>
        <w:t>cgroups</w:t>
      </w:r>
      <w:proofErr w:type="spellEnd"/>
      <w:r>
        <w:rPr>
          <w:color w:val="000000"/>
        </w:rPr>
        <w:t xml:space="preserve"> entre outros. Funciona com se cada container fosse uma máquina virtual completa, podendo ter inclusive os mesmos problemas de uma máquina virtual, como criação de usuários e permissões de escritas em diretórios e etc.</w:t>
      </w:r>
    </w:p>
    <w:p w14:paraId="16A79FFE" w14:textId="77777777" w:rsidR="009C7518" w:rsidRDefault="00C254AC" w:rsidP="00145620">
      <w:pPr>
        <w:ind w:firstLine="708"/>
      </w:pPr>
      <w:r>
        <w:rPr>
          <w:color w:val="000000"/>
        </w:rPr>
        <w:t>O resultado é uma máquina virtual sem a camada do hypervisor, isolada e com controle de recursos.</w:t>
      </w:r>
    </w:p>
    <w:p w14:paraId="37B19EF4" w14:textId="7F13A8ED" w:rsidR="009C7518" w:rsidRDefault="00746FE5" w:rsidP="00145620">
      <w:pPr>
        <w:ind w:firstLine="708"/>
      </w:pPr>
      <w:r>
        <w:rPr>
          <w:noProof/>
        </w:rPr>
        <mc:AlternateContent>
          <mc:Choice Requires="wps">
            <w:drawing>
              <wp:anchor distT="0" distB="0" distL="114300" distR="114300" simplePos="0" relativeHeight="251689984" behindDoc="0" locked="0" layoutInCell="1" allowOverlap="1" wp14:anchorId="30447BBE" wp14:editId="4E4BF460">
                <wp:simplePos x="0" y="0"/>
                <wp:positionH relativeFrom="column">
                  <wp:posOffset>799465</wp:posOffset>
                </wp:positionH>
                <wp:positionV relativeFrom="paragraph">
                  <wp:posOffset>4055745</wp:posOffset>
                </wp:positionV>
                <wp:extent cx="3455670" cy="476250"/>
                <wp:effectExtent l="0" t="0" r="0" b="0"/>
                <wp:wrapThrough wrapText="bothSides">
                  <wp:wrapPolygon edited="0">
                    <wp:start x="0" y="0"/>
                    <wp:lineTo x="0" y="0"/>
                    <wp:lineTo x="0" y="0"/>
                  </wp:wrapPolygon>
                </wp:wrapThrough>
                <wp:docPr id="47" name="Caixa de Texto 47"/>
                <wp:cNvGraphicFramePr/>
                <a:graphic xmlns:a="http://schemas.openxmlformats.org/drawingml/2006/main">
                  <a:graphicData uri="http://schemas.microsoft.com/office/word/2010/wordprocessingShape">
                    <wps:wsp>
                      <wps:cNvSpPr txBox="1"/>
                      <wps:spPr>
                        <a:xfrm>
                          <a:off x="0" y="0"/>
                          <a:ext cx="3455670" cy="476250"/>
                        </a:xfrm>
                        <a:prstGeom prst="rect">
                          <a:avLst/>
                        </a:prstGeom>
                        <a:solidFill>
                          <a:prstClr val="white"/>
                        </a:solidFill>
                        <a:ln>
                          <a:noFill/>
                        </a:ln>
                        <a:effectLst/>
                      </wps:spPr>
                      <wps:txbx>
                        <w:txbxContent>
                          <w:p w14:paraId="1E72B223" w14:textId="4739F160" w:rsidR="009C44CE" w:rsidRPr="00856BD5" w:rsidRDefault="009C44CE" w:rsidP="00A11378">
                            <w:pPr>
                              <w:pStyle w:val="Legenda"/>
                              <w:rPr>
                                <w:rFonts w:eastAsia="Calibri" w:cs="Times New Roman"/>
                                <w:noProof/>
                              </w:rPr>
                            </w:pPr>
                            <w:bookmarkStart w:id="130" w:name="_Toc497654072"/>
                            <w:r>
                              <w:t xml:space="preserve">Figura </w:t>
                            </w:r>
                            <w:fldSimple w:instr=" SEQ Figura \* ARABIC ">
                              <w:r>
                                <w:rPr>
                                  <w:noProof/>
                                </w:rPr>
                                <w:t>14</w:t>
                              </w:r>
                            </w:fldSimple>
                            <w:r>
                              <w:t xml:space="preserve"> - </w:t>
                            </w:r>
                            <w:r w:rsidRPr="000C282D">
                              <w:t>LXC Container Fonte: http://3way.com.br/saiba-como-a-virtualizacao-por-container-revolucionou-a-infraestrutura-de-ti-part2/.png</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447BBE" id="Caixa de Texto 47" o:spid="_x0000_s1039" type="#_x0000_t202" style="position:absolute;left:0;text-align:left;margin-left:62.95pt;margin-top:319.35pt;width:272.1pt;height:37.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" stroked="f">
                <v:textbox style="mso-fit-shape-to-text:t" inset="0,0,0,0">
                  <w:txbxContent>
                    <w:p w14:paraId="1E72B223" w14:textId="4739F160" w:rsidR="009C44CE" w:rsidRPr="00856BD5" w:rsidRDefault="009C44CE" w:rsidP="00A11378">
                      <w:pPr>
                        <w:pStyle w:val="Legenda"/>
                        <w:rPr>
                          <w:rFonts w:eastAsia="Calibri" w:cs="Times New Roman"/>
                          <w:noProof/>
                        </w:rPr>
                      </w:pPr>
                      <w:bookmarkStart w:id="131" w:name="_Toc497654072"/>
                      <w:r>
                        <w:t xml:space="preserve">Figura </w:t>
                      </w:r>
                      <w:fldSimple w:instr=" SEQ Figura \* ARABIC ">
                        <w:r>
                          <w:rPr>
                            <w:noProof/>
                          </w:rPr>
                          <w:t>14</w:t>
                        </w:r>
                      </w:fldSimple>
                      <w:r>
                        <w:t xml:space="preserve"> - </w:t>
                      </w:r>
                      <w:r w:rsidRPr="000C282D">
                        <w:t>LXC Container Fonte: http://3way.com.br/saiba-como-a-virtualizacao-por-container-revolucionou-a-infraestrutura-de-ti-part2/.png</w:t>
                      </w:r>
                      <w:bookmarkEnd w:id="131"/>
                    </w:p>
                  </w:txbxContent>
                </v:textbox>
                <w10:wrap type="through"/>
              </v:shape>
            </w:pict>
          </mc:Fallback>
        </mc:AlternateContent>
      </w:r>
      <w:r>
        <w:rPr>
          <w:noProof/>
        </w:rPr>
        <w:drawing>
          <wp:anchor distT="0" distB="0" distL="114300" distR="114300" simplePos="0" relativeHeight="251687936" behindDoc="0" locked="0" layoutInCell="1" allowOverlap="1" wp14:anchorId="006D9344" wp14:editId="36FE5B9A">
            <wp:simplePos x="0" y="0"/>
            <wp:positionH relativeFrom="column">
              <wp:posOffset>799465</wp:posOffset>
            </wp:positionH>
            <wp:positionV relativeFrom="paragraph">
              <wp:posOffset>814070</wp:posOffset>
            </wp:positionV>
            <wp:extent cx="3455670" cy="3184525"/>
            <wp:effectExtent l="0" t="0" r="0" b="0"/>
            <wp:wrapTopAndBottom/>
            <wp:docPr id="3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13"/>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455670" cy="3184525"/>
                    </a:xfrm>
                    <a:prstGeom prst="rect">
                      <a:avLst/>
                    </a:prstGeom>
                  </pic:spPr>
                </pic:pic>
              </a:graphicData>
            </a:graphic>
            <wp14:sizeRelH relativeFrom="page">
              <wp14:pctWidth>0</wp14:pctWidth>
            </wp14:sizeRelH>
            <wp14:sizeRelV relativeFrom="page">
              <wp14:pctHeight>0</wp14:pctHeight>
            </wp14:sizeRelV>
          </wp:anchor>
        </w:drawing>
      </w:r>
      <w:r w:rsidR="00C254AC">
        <w:rPr>
          <w:color w:val="000000"/>
        </w:rPr>
        <w:t xml:space="preserve">Conforme citação do Rogério dos Anjos - (em </w:t>
      </w:r>
      <w:hyperlink r:id="rId26">
        <w:r w:rsidR="00C254AC">
          <w:rPr>
            <w:rStyle w:val="LigaodeInternet"/>
            <w:color w:val="000000"/>
            <w:u w:val="none"/>
          </w:rPr>
          <w:t>Linux</w:t>
        </w:r>
      </w:hyperlink>
      <w:r w:rsidR="00C254AC">
        <w:rPr>
          <w:color w:val="000000"/>
        </w:rPr>
        <w:t xml:space="preserve">, </w:t>
      </w:r>
      <w:hyperlink r:id="rId27">
        <w:r w:rsidR="00C254AC">
          <w:rPr>
            <w:rStyle w:val="LigaodeInternet"/>
            <w:color w:val="000000"/>
            <w:u w:val="none"/>
          </w:rPr>
          <w:t>Novidades</w:t>
        </w:r>
      </w:hyperlink>
      <w:r w:rsidR="00C254AC">
        <w:rPr>
          <w:color w:val="000000"/>
        </w:rPr>
        <w:t xml:space="preserve">) - “ Os containers fornecem um ambiente mais próximo possível de um sistema operacional do que você conseguiria de uma máquina virtual, mas sem a sobrecarga da execução separada do kernel e da simulação de hardware do </w:t>
      </w:r>
      <w:proofErr w:type="gramStart"/>
      <w:r w:rsidR="00C254AC">
        <w:rPr>
          <w:color w:val="000000"/>
        </w:rPr>
        <w:t>sistema.”</w:t>
      </w:r>
      <w:proofErr w:type="gramEnd"/>
      <w:r w:rsidR="0000038E">
        <w:rPr>
          <w:rStyle w:val="Refdenotaderodap"/>
        </w:rPr>
        <w:footnoteReference w:customMarkFollows="1" w:id="3"/>
        <w:t>2</w:t>
      </w:r>
    </w:p>
    <w:p w14:paraId="2236304D" w14:textId="2C10F6E9" w:rsidR="006D61C6" w:rsidRDefault="006D61C6" w:rsidP="00145620">
      <w:pPr>
        <w:ind w:firstLine="708"/>
      </w:pPr>
    </w:p>
    <w:p w14:paraId="342BBBA7" w14:textId="484FC674" w:rsidR="009C7518" w:rsidRDefault="009C7518">
      <w:pPr>
        <w:rPr>
          <w:color w:val="000000"/>
        </w:rPr>
      </w:pPr>
    </w:p>
    <w:p w14:paraId="0CCAB450" w14:textId="77777777" w:rsidR="009C7518" w:rsidRDefault="009C7518">
      <w:pPr>
        <w:keepNext/>
      </w:pPr>
    </w:p>
    <w:p w14:paraId="1A6A4DA3" w14:textId="77777777" w:rsidR="009C7518" w:rsidRDefault="009C7518">
      <w:pPr>
        <w:rPr>
          <w:color w:val="000000"/>
        </w:rPr>
      </w:pPr>
    </w:p>
    <w:p w14:paraId="7B311F88" w14:textId="77777777" w:rsidR="009C7518" w:rsidRDefault="00C254AC" w:rsidP="00F875FD">
      <w:pPr>
        <w:ind w:firstLine="708"/>
      </w:pPr>
      <w:r>
        <w:rPr>
          <w:color w:val="000000"/>
        </w:rPr>
        <w:t>Os benefícios da utilização do LXC container, viabilizou grandes benefícios para a virtualização e para a computação em nuvem, como:</w:t>
      </w:r>
    </w:p>
    <w:p w14:paraId="2693A2E3" w14:textId="5FE2AAD4" w:rsidR="009C7518" w:rsidRPr="004C4201" w:rsidRDefault="00C254AC" w:rsidP="006063FB">
      <w:pPr>
        <w:pStyle w:val="PargrafodaLista"/>
        <w:numPr>
          <w:ilvl w:val="0"/>
          <w:numId w:val="15"/>
        </w:numPr>
        <w:rPr>
          <w:sz w:val="24"/>
        </w:rPr>
      </w:pPr>
      <w:r w:rsidRPr="004C4201">
        <w:rPr>
          <w:color w:val="000000"/>
          <w:sz w:val="24"/>
        </w:rPr>
        <w:t>Provisionamento: Sendo praticamente rápido e simples inicializar um container, quase que instantaneamente, demorando alguns minutos, bem mais rápido do que um provisionamento por uma máquina virtual.</w:t>
      </w:r>
    </w:p>
    <w:p w14:paraId="08DCA952" w14:textId="77777777" w:rsidR="009C7518" w:rsidRPr="004C4201" w:rsidRDefault="009C7518">
      <w:pPr>
        <w:rPr>
          <w:color w:val="000000"/>
        </w:rPr>
      </w:pPr>
    </w:p>
    <w:p w14:paraId="145873E0" w14:textId="502AAAA1" w:rsidR="009C7518" w:rsidRPr="004C4201" w:rsidRDefault="00C254AC" w:rsidP="006063FB">
      <w:pPr>
        <w:pStyle w:val="PargrafodaLista"/>
        <w:numPr>
          <w:ilvl w:val="0"/>
          <w:numId w:val="15"/>
        </w:numPr>
        <w:rPr>
          <w:sz w:val="24"/>
        </w:rPr>
      </w:pPr>
      <w:r w:rsidRPr="004C4201">
        <w:rPr>
          <w:color w:val="000000"/>
          <w:sz w:val="24"/>
        </w:rPr>
        <w:t>Escalabilidade: O provisionamento dinâmico do LXC container, permite criar instâncias conforme a demanda, promovendo disponibilidade de serviço.</w:t>
      </w:r>
    </w:p>
    <w:p w14:paraId="20621DFC" w14:textId="77777777" w:rsidR="009C7518" w:rsidRPr="004C4201" w:rsidRDefault="009C7518"/>
    <w:p w14:paraId="6F251C91" w14:textId="2CF1C259" w:rsidR="009C7518" w:rsidRDefault="005975E3" w:rsidP="006063FB">
      <w:pPr>
        <w:pStyle w:val="PargrafodaLista"/>
        <w:numPr>
          <w:ilvl w:val="0"/>
          <w:numId w:val="15"/>
        </w:numPr>
      </w:pPr>
      <w:r w:rsidRPr="004C4201">
        <w:rPr>
          <w:color w:val="000000"/>
          <w:sz w:val="24"/>
        </w:rPr>
        <w:t xml:space="preserve">Custo: </w:t>
      </w:r>
      <w:r w:rsidR="00C254AC" w:rsidRPr="004C4201">
        <w:rPr>
          <w:color w:val="000000"/>
          <w:sz w:val="24"/>
        </w:rPr>
        <w:t>Tendo em vista que para a virtualização de máquina, na maioria das vezes é feito sobre plataformas de virtualização e isto pode implicar em custos adicionais para empresas que podem precisar de suporte especializado. Isto implica em custos de licenças e suporte. O projeto do LXC container e algumas plataformas de gerenciamento e deploy de containers são de carácter open-source.</w:t>
      </w:r>
    </w:p>
    <w:p w14:paraId="7DC5E693" w14:textId="5342E489" w:rsidR="009C7518" w:rsidRDefault="000801BF">
      <w:pPr>
        <w:rPr>
          <w:color w:val="000000"/>
        </w:rPr>
      </w:pPr>
      <w:r>
        <w:rPr>
          <w:noProof/>
        </w:rPr>
        <mc:AlternateContent>
          <mc:Choice Requires="wps">
            <w:drawing>
              <wp:anchor distT="0" distB="0" distL="114300" distR="114300" simplePos="0" relativeHeight="251693056" behindDoc="0" locked="0" layoutInCell="1" allowOverlap="1" wp14:anchorId="484642DF" wp14:editId="4A803C74">
                <wp:simplePos x="0" y="0"/>
                <wp:positionH relativeFrom="column">
                  <wp:posOffset>799465</wp:posOffset>
                </wp:positionH>
                <wp:positionV relativeFrom="paragraph">
                  <wp:posOffset>3996690</wp:posOffset>
                </wp:positionV>
                <wp:extent cx="4027805" cy="330200"/>
                <wp:effectExtent l="0" t="0" r="0" b="0"/>
                <wp:wrapThrough wrapText="bothSides">
                  <wp:wrapPolygon edited="0">
                    <wp:start x="0" y="0"/>
                    <wp:lineTo x="0" y="0"/>
                    <wp:lineTo x="0" y="0"/>
                  </wp:wrapPolygon>
                </wp:wrapThrough>
                <wp:docPr id="48" name="Caixa de Texto 48"/>
                <wp:cNvGraphicFramePr/>
                <a:graphic xmlns:a="http://schemas.openxmlformats.org/drawingml/2006/main">
                  <a:graphicData uri="http://schemas.microsoft.com/office/word/2010/wordprocessingShape">
                    <wps:wsp>
                      <wps:cNvSpPr txBox="1"/>
                      <wps:spPr>
                        <a:xfrm>
                          <a:off x="0" y="0"/>
                          <a:ext cx="4027805" cy="330200"/>
                        </a:xfrm>
                        <a:prstGeom prst="rect">
                          <a:avLst/>
                        </a:prstGeom>
                        <a:solidFill>
                          <a:prstClr val="white"/>
                        </a:solidFill>
                        <a:ln>
                          <a:noFill/>
                        </a:ln>
                        <a:effectLst/>
                      </wps:spPr>
                      <wps:txbx>
                        <w:txbxContent>
                          <w:p w14:paraId="693CB037" w14:textId="7EEABD7D" w:rsidR="009C44CE" w:rsidRPr="00941D2F" w:rsidRDefault="009C44CE" w:rsidP="00A11378">
                            <w:pPr>
                              <w:pStyle w:val="Legenda"/>
                              <w:rPr>
                                <w:rFonts w:eastAsia="Calibri" w:cs="Times New Roman"/>
                                <w:noProof/>
                              </w:rPr>
                            </w:pPr>
                            <w:bookmarkStart w:id="132" w:name="_Toc497654073"/>
                            <w:r>
                              <w:t xml:space="preserve">Figura </w:t>
                            </w:r>
                            <w:fldSimple w:instr=" SEQ Figura \* ARABIC ">
                              <w:r>
                                <w:rPr>
                                  <w:noProof/>
                                </w:rPr>
                                <w:t>15</w:t>
                              </w:r>
                            </w:fldSimple>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4642DF" id="Caixa de Texto 48" o:spid="_x0000_s1040" type="#_x0000_t202" style="position:absolute;margin-left:62.95pt;margin-top:314.7pt;width:317.15pt;height:2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" stroked="f">
                <v:textbox style="mso-fit-shape-to-text:t" inset="0,0,0,0">
                  <w:txbxContent>
                    <w:p w14:paraId="693CB037" w14:textId="7EEABD7D" w:rsidR="009C44CE" w:rsidRPr="00941D2F" w:rsidRDefault="009C44CE" w:rsidP="00A11378">
                      <w:pPr>
                        <w:pStyle w:val="Legenda"/>
                        <w:rPr>
                          <w:rFonts w:eastAsia="Calibri" w:cs="Times New Roman"/>
                          <w:noProof/>
                        </w:rPr>
                      </w:pPr>
                      <w:bookmarkStart w:id="133" w:name="_Toc497654073"/>
                      <w:r>
                        <w:t xml:space="preserve">Figura </w:t>
                      </w:r>
                      <w:fldSimple w:instr=" SEQ Figura \* ARABIC ">
                        <w:r>
                          <w:rPr>
                            <w:noProof/>
                          </w:rPr>
                          <w:t>15</w:t>
                        </w:r>
                      </w:fldSimple>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133"/>
                    </w:p>
                  </w:txbxContent>
                </v:textbox>
                <w10:wrap type="through"/>
              </v:shape>
            </w:pict>
          </mc:Fallback>
        </mc:AlternateContent>
      </w:r>
      <w:r>
        <w:rPr>
          <w:noProof/>
        </w:rPr>
        <w:drawing>
          <wp:anchor distT="0" distB="0" distL="114300" distR="114300" simplePos="0" relativeHeight="251691008" behindDoc="0" locked="0" layoutInCell="1" allowOverlap="1" wp14:anchorId="20FA2FAC" wp14:editId="5412306D">
            <wp:simplePos x="0" y="0"/>
            <wp:positionH relativeFrom="column">
              <wp:posOffset>799465</wp:posOffset>
            </wp:positionH>
            <wp:positionV relativeFrom="paragraph">
              <wp:posOffset>184150</wp:posOffset>
            </wp:positionV>
            <wp:extent cx="4027805" cy="3755390"/>
            <wp:effectExtent l="0" t="0" r="10795" b="3810"/>
            <wp:wrapTopAndBottom/>
            <wp:docPr id="3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5"/>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027805" cy="3755390"/>
                    </a:xfrm>
                    <a:prstGeom prst="rect">
                      <a:avLst/>
                    </a:prstGeom>
                  </pic:spPr>
                </pic:pic>
              </a:graphicData>
            </a:graphic>
            <wp14:sizeRelH relativeFrom="page">
              <wp14:pctWidth>0</wp14:pctWidth>
            </wp14:sizeRelH>
            <wp14:sizeRelV relativeFrom="page">
              <wp14:pctHeight>0</wp14:pctHeight>
            </wp14:sizeRelV>
          </wp:anchor>
        </w:drawing>
      </w:r>
    </w:p>
    <w:p w14:paraId="2C2B9801" w14:textId="61653543" w:rsidR="009C7518" w:rsidRDefault="009C7518">
      <w:pPr>
        <w:keepNext/>
      </w:pPr>
    </w:p>
    <w:p w14:paraId="1FF58EF2" w14:textId="77777777" w:rsidR="009C7518" w:rsidRDefault="00C254AC">
      <w:r>
        <w:br w:type="page"/>
      </w:r>
    </w:p>
    <w:p w14:paraId="09262B84" w14:textId="5FE0A270" w:rsidR="00385309" w:rsidRDefault="00385309" w:rsidP="00385309">
      <w:pPr>
        <w:ind w:firstLine="708"/>
        <w:rPr>
          <w:lang w:val="x-none" w:eastAsia="x-none"/>
        </w:rPr>
      </w:pPr>
      <w:r>
        <w:rPr>
          <w:lang w:val="x-none" w:eastAsia="x-none"/>
        </w:rPr>
        <w:lastRenderedPageBreak/>
        <w:t>A tecnologia de containers é a base do Docker, que será mostrado à seguir; Durante este trabalho irei falar sobre alguns benefícios de se usar o docker e a tecnologia de containers; porém de acordo com Rafael Benevides – Diretor de Experiência de Desenvolvimento da Red Hat</w:t>
      </w:r>
      <w:r w:rsidR="00393659">
        <w:rPr>
          <w:rStyle w:val="Refdenotaderodap"/>
          <w:lang w:val="x-none" w:eastAsia="x-none"/>
        </w:rPr>
        <w:footnoteReference w:customMarkFollows="1" w:id="4"/>
        <w:t>2</w:t>
      </w:r>
      <w:r>
        <w:rPr>
          <w:lang w:val="x-none" w:eastAsia="x-none"/>
        </w:rPr>
        <w:t xml:space="preserve"> - existem alguns passos à serem seguidos para execução com cantainers:</w:t>
      </w:r>
    </w:p>
    <w:p w14:paraId="18601E8D" w14:textId="77777777" w:rsidR="00385309" w:rsidRPr="00B46DFF" w:rsidRDefault="00385309" w:rsidP="00385309">
      <w:pPr>
        <w:pStyle w:val="PargrafodaLista"/>
        <w:numPr>
          <w:ilvl w:val="0"/>
          <w:numId w:val="5"/>
        </w:numPr>
        <w:rPr>
          <w:sz w:val="24"/>
          <w:lang w:val="x-none" w:eastAsia="x-none"/>
        </w:rPr>
      </w:pPr>
      <w:r w:rsidRPr="00B46DFF">
        <w:rPr>
          <w:sz w:val="24"/>
          <w:lang w:val="x-none" w:eastAsia="x-none"/>
        </w:rPr>
        <w:t xml:space="preserve">Primeiro: Containers são imutáveis - O OS, versões de bibliotecas, configurações, pastas e a aplicação são empacotados dentro do container. Isto garante que a mesma imagem que foi testada em QA, irá reagir no ambiente de produção com o mesmo comportamento. </w:t>
      </w:r>
    </w:p>
    <w:p w14:paraId="3A80D885" w14:textId="24487F2C" w:rsidR="00385309" w:rsidRPr="00B46DFF" w:rsidRDefault="00385309" w:rsidP="00385309">
      <w:pPr>
        <w:pStyle w:val="PargrafodaLista"/>
        <w:numPr>
          <w:ilvl w:val="0"/>
          <w:numId w:val="5"/>
        </w:numPr>
        <w:rPr>
          <w:sz w:val="24"/>
        </w:rPr>
      </w:pPr>
      <w:r w:rsidRPr="00B46DFF">
        <w:rPr>
          <w:sz w:val="24"/>
        </w:rPr>
        <w:t xml:space="preserve">Segundo: Containers são leves – </w:t>
      </w:r>
      <w:r w:rsidR="00393659" w:rsidRPr="00B46DFF">
        <w:rPr>
          <w:sz w:val="24"/>
        </w:rPr>
        <w:t xml:space="preserve">A memória </w:t>
      </w:r>
      <w:r w:rsidR="00734325" w:rsidRPr="00B46DFF">
        <w:rPr>
          <w:sz w:val="24"/>
        </w:rPr>
        <w:t>dentro do container é pequena</w:t>
      </w:r>
      <w:r w:rsidR="00EE59A9" w:rsidRPr="00B46DFF">
        <w:rPr>
          <w:sz w:val="24"/>
        </w:rPr>
        <w:t xml:space="preserve">. O container apenas </w:t>
      </w:r>
      <w:r w:rsidR="00303BFA" w:rsidRPr="00B46DFF">
        <w:rPr>
          <w:sz w:val="24"/>
        </w:rPr>
        <w:t>alocará memória para o processo principal</w:t>
      </w:r>
    </w:p>
    <w:p w14:paraId="4CC6FEB4" w14:textId="3AD5D1AF" w:rsidR="00385309" w:rsidRPr="00491F99" w:rsidRDefault="00385309" w:rsidP="00491F99">
      <w:pPr>
        <w:pStyle w:val="PargrafodaLista"/>
        <w:numPr>
          <w:ilvl w:val="0"/>
          <w:numId w:val="5"/>
        </w:numPr>
        <w:rPr>
          <w:color w:val="000000"/>
        </w:rPr>
      </w:pPr>
      <w:r w:rsidRPr="00B46DFF">
        <w:rPr>
          <w:sz w:val="24"/>
        </w:rPr>
        <w:t xml:space="preserve">Terceiro: Containers são rápidos </w:t>
      </w:r>
      <w:r w:rsidR="002271DA" w:rsidRPr="00B46DFF">
        <w:rPr>
          <w:sz w:val="24"/>
        </w:rPr>
        <w:t xml:space="preserve">– É necessário instanciar um container de forma rápida, assim como um típico processo Linux inicia. Instanciado em minutos, é necessário iniciar um novo container em segundos. </w:t>
      </w:r>
      <w:r w:rsidR="002271DA">
        <w:t xml:space="preserve"> </w:t>
      </w:r>
    </w:p>
    <w:p w14:paraId="2A79B002" w14:textId="77777777" w:rsidR="009C7518" w:rsidRDefault="00C254AC" w:rsidP="00E94968">
      <w:pPr>
        <w:pStyle w:val="Ttulo11"/>
      </w:pPr>
      <w:bookmarkStart w:id="134" w:name="_Toc496802701"/>
      <w:bookmarkStart w:id="135" w:name="_Toc496802930"/>
      <w:bookmarkStart w:id="136" w:name="_Toc497862055"/>
      <w:r>
        <w:lastRenderedPageBreak/>
        <w:t>4. Docker</w:t>
      </w:r>
      <w:bookmarkEnd w:id="134"/>
      <w:bookmarkEnd w:id="135"/>
      <w:bookmarkEnd w:id="136"/>
    </w:p>
    <w:p w14:paraId="19620B41" w14:textId="77777777" w:rsidR="009C7518" w:rsidRDefault="00C254AC" w:rsidP="00766294">
      <w:pPr>
        <w:ind w:firstLine="708"/>
      </w:pPr>
      <w:r>
        <w:rPr>
          <w:lang w:val="x-none" w:eastAsia="x-none"/>
        </w:rPr>
        <w:t>De acordo com a documentação oficial do Docker:</w:t>
      </w:r>
    </w:p>
    <w:p w14:paraId="61567DE0" w14:textId="1020D729" w:rsidR="009C7518" w:rsidRDefault="00C254AC" w:rsidP="00A25BBE">
      <w:pPr>
        <w:ind w:firstLine="708"/>
      </w:pPr>
      <w:r>
        <w:rPr>
          <w:lang w:val="x-none" w:eastAsia="x-none"/>
        </w:rPr>
        <w:t xml:space="preserve">O Docker é uma plataforma aberta de </w:t>
      </w:r>
      <w:r w:rsidR="00EB7029">
        <w:rPr>
          <w:lang w:val="x-none" w:eastAsia="x-none"/>
        </w:rPr>
        <w:t>desenvolvimento</w:t>
      </w:r>
      <w:r>
        <w:rPr>
          <w:lang w:val="x-none" w:eastAsia="x-none"/>
        </w:rPr>
        <w:t>, entrega e execução de aplicações.</w:t>
      </w:r>
      <w:r w:rsidR="00A25B51">
        <w:rPr>
          <w:lang w:eastAsia="x-none"/>
        </w:rPr>
        <w:t xml:space="preserve"> </w:t>
      </w:r>
      <w:r>
        <w:rPr>
          <w:lang w:val="x-none" w:eastAsia="x-none"/>
        </w:rPr>
        <w:t xml:space="preserve">Docker permite separar sua aplicação da sua </w:t>
      </w:r>
      <w:r w:rsidR="00091112">
        <w:rPr>
          <w:lang w:val="x-none" w:eastAsia="x-none"/>
        </w:rPr>
        <w:t>infraestrutura</w:t>
      </w:r>
      <w:r>
        <w:rPr>
          <w:lang w:val="x-none" w:eastAsia="x-none"/>
        </w:rPr>
        <w:t xml:space="preserve"> para fazer entregas de forma rápida.</w:t>
      </w:r>
    </w:p>
    <w:p w14:paraId="4E27DC3B" w14:textId="1D9B13E7" w:rsidR="009C7518" w:rsidRDefault="00C254AC" w:rsidP="009148A9">
      <w:pPr>
        <w:ind w:left="2268"/>
        <w:rPr>
          <w:lang w:val="x-none" w:eastAsia="x-none"/>
        </w:rPr>
      </w:pPr>
      <w:r>
        <w:rPr>
          <w:lang w:val="x-none" w:eastAsia="x-none"/>
        </w:rPr>
        <w:t xml:space="preserve">Com o docker, é possível gerenciar a sua </w:t>
      </w:r>
      <w:r w:rsidR="00091112">
        <w:rPr>
          <w:lang w:val="x-none" w:eastAsia="x-none"/>
        </w:rPr>
        <w:t>infraestrutura</w:t>
      </w:r>
      <w:r>
        <w:rPr>
          <w:lang w:val="x-none" w:eastAsia="x-none"/>
        </w:rPr>
        <w:t xml:space="preserve"> da mesma forma que se gerencia sua aplicação. Mais com a vantagem da metodologia do Docker de carregar, testar e entregar o código de forma rápida, você pode reduzir significativamente o tempo entre escrever o código e rodá-lo em produção.</w:t>
      </w:r>
      <w:r w:rsidR="00DD2C3A">
        <w:rPr>
          <w:rStyle w:val="Refdenotaderodap"/>
          <w:lang w:val="x-none" w:eastAsia="x-none"/>
        </w:rPr>
        <w:footnoteReference w:customMarkFollows="1" w:id="5"/>
        <w:t>3</w:t>
      </w:r>
    </w:p>
    <w:p w14:paraId="7063E2C8" w14:textId="77777777" w:rsidR="00637A4B" w:rsidRDefault="00637A4B" w:rsidP="00637A4B"/>
    <w:p w14:paraId="40CFAA99" w14:textId="77777777" w:rsidR="00A97EC7" w:rsidRPr="00A97EC7" w:rsidRDefault="00A97EC7" w:rsidP="00A97EC7">
      <w:pPr>
        <w:ind w:firstLine="708"/>
        <w:rPr>
          <w:lang w:val="x-none" w:eastAsia="x-none"/>
        </w:rPr>
      </w:pPr>
      <w:r w:rsidRPr="00A97EC7">
        <w:rPr>
          <w:lang w:val="x-none" w:eastAsia="x-none"/>
        </w:rPr>
        <w:t>O Docker possibilita o empacotamento de uma aplicação ou ambiente inteiro dentro de um container, e a partir desse momento o ambiente inteiro torna-se portável para qualquer outro Host que contenha o Docker instalado.</w:t>
      </w:r>
    </w:p>
    <w:p w14:paraId="45F06044" w14:textId="52929247" w:rsidR="006C451D" w:rsidRDefault="00A97EC7" w:rsidP="00A97EC7">
      <w:pPr>
        <w:ind w:firstLine="708"/>
        <w:rPr>
          <w:lang w:val="x-none" w:eastAsia="x-none"/>
        </w:rPr>
      </w:pPr>
      <w:r w:rsidRPr="00A97EC7">
        <w:rPr>
          <w:lang w:val="x-none" w:eastAsia="x-none"/>
        </w:rPr>
        <w:t>Isso reduz drasticamente o tempo de deploy de alguma infraestrutura ou até mesmo aplicação, pois não há necessidade de ajustes de ambiente para o correto funcionamento do serviço, o ambiente é sempre o mesmo, configure-o uma vez e replique-o quantas vezes quiser.</w:t>
      </w:r>
      <w:r w:rsidR="006C451D">
        <w:rPr>
          <w:lang w:val="x-none" w:eastAsia="x-none"/>
        </w:rPr>
        <w:t xml:space="preserve">  </w:t>
      </w:r>
      <w:r w:rsidR="009D3C82">
        <w:rPr>
          <w:lang w:val="x-none" w:eastAsia="x-none"/>
        </w:rPr>
        <w:t>Este ambiente poderá estar disponível no DockerHub que é o repositório de imagens do Docker, irei falar mais adiante sobre este ambiente em maiores detalhes.</w:t>
      </w:r>
    </w:p>
    <w:p w14:paraId="79D085F9" w14:textId="48CC14B6" w:rsidR="00A97EC7" w:rsidRDefault="006C451D" w:rsidP="00A97EC7">
      <w:pPr>
        <w:ind w:firstLine="708"/>
        <w:rPr>
          <w:lang w:val="x-none" w:eastAsia="x-none"/>
        </w:rPr>
      </w:pPr>
      <w:r>
        <w:rPr>
          <w:lang w:val="x-none" w:eastAsia="x-none"/>
        </w:rPr>
        <w:t>Muito utilizado para testes</w:t>
      </w:r>
      <w:r w:rsidR="005C1B34">
        <w:rPr>
          <w:lang w:val="x-none" w:eastAsia="x-none"/>
        </w:rPr>
        <w:t xml:space="preserve"> de homologação de aplicações, pois é possível criar um ambiente</w:t>
      </w:r>
      <w:r w:rsidR="00EE12AC">
        <w:rPr>
          <w:lang w:val="x-none" w:eastAsia="x-none"/>
        </w:rPr>
        <w:t xml:space="preserve"> de QA igual ao ambiente de Prod</w:t>
      </w:r>
      <w:r w:rsidR="005C1B34">
        <w:rPr>
          <w:lang w:val="x-none" w:eastAsia="x-none"/>
        </w:rPr>
        <w:t xml:space="preserve"> de forma que possa ser homologado com </w:t>
      </w:r>
      <w:r w:rsidR="00736AE0" w:rsidRPr="00007375">
        <w:rPr>
          <w:highlight w:val="yellow"/>
          <w:lang w:val="x-none" w:eastAsia="x-none"/>
        </w:rPr>
        <w:t>segurança.</w:t>
      </w:r>
    </w:p>
    <w:p w14:paraId="1F7458CF" w14:textId="77777777" w:rsidR="00B04CBE" w:rsidRDefault="00B04CBE" w:rsidP="00A97EC7">
      <w:pPr>
        <w:ind w:firstLine="708"/>
        <w:rPr>
          <w:lang w:val="x-none" w:eastAsia="x-none"/>
        </w:rPr>
      </w:pPr>
    </w:p>
    <w:p w14:paraId="50936734" w14:textId="77777777" w:rsidR="005B7C63" w:rsidRPr="00727CEF" w:rsidRDefault="005B7C63" w:rsidP="005B7C63">
      <w:pPr>
        <w:rPr>
          <w:b/>
          <w:lang w:val="x-none" w:eastAsia="x-none"/>
        </w:rPr>
      </w:pPr>
      <w:r w:rsidRPr="00727CEF">
        <w:rPr>
          <w:b/>
          <w:lang w:val="x-none" w:eastAsia="x-none"/>
        </w:rPr>
        <w:t xml:space="preserve">Motivos para usar o Docker: </w:t>
      </w:r>
    </w:p>
    <w:p w14:paraId="1692FC84" w14:textId="77777777" w:rsidR="005B7C63" w:rsidRDefault="005B7C63" w:rsidP="005B7C63"/>
    <w:p w14:paraId="75AAB49B" w14:textId="77777777" w:rsidR="005B7C63" w:rsidRDefault="005B7C63" w:rsidP="005B7C63">
      <w:r>
        <w:t>Existem algumas refutações para poder usar o Docker, principalmente sobre entendimento e a aplicabilidade desta tecnologia nas empresas e adoção dos desenvolvedores.</w:t>
      </w:r>
    </w:p>
    <w:p w14:paraId="30DF9B4A" w14:textId="77777777" w:rsidR="005B7C63" w:rsidRDefault="005B7C63" w:rsidP="005B7C63">
      <w:pPr>
        <w:rPr>
          <w:lang w:val="x-none" w:eastAsia="x-none"/>
        </w:rPr>
      </w:pPr>
      <w:r>
        <w:rPr>
          <w:lang w:val="x-none" w:eastAsia="x-none"/>
        </w:rPr>
        <w:t>De acordo com o livro Docker para desenvolvedores:</w:t>
      </w:r>
    </w:p>
    <w:p w14:paraId="0D553ED3" w14:textId="77777777" w:rsidR="005B7C63" w:rsidRPr="00CF43A5" w:rsidRDefault="005B7C63" w:rsidP="005B7C63">
      <w:pPr>
        <w:ind w:left="2268"/>
        <w:rPr>
          <w:rFonts w:eastAsia="Times New Roman"/>
          <w:vertAlign w:val="superscript"/>
        </w:rPr>
      </w:pPr>
      <w:r w:rsidRPr="003B79D6">
        <w:rPr>
          <w:rFonts w:eastAsia="Times New Roman"/>
          <w:color w:val="24292E"/>
          <w:shd w:val="clear" w:color="auto" w:fill="FFFFFF"/>
        </w:rPr>
        <w:t>Vale frisar que o Docker não é uma “bala de prata” - ele não se propõe a resolver todos problemas, muito menos ser a solução única para as mais variadas situações.</w:t>
      </w:r>
      <w:r>
        <w:rPr>
          <w:rStyle w:val="Refdenotaderodap"/>
          <w:rFonts w:eastAsia="Times New Roman"/>
        </w:rPr>
        <w:footnoteReference w:customMarkFollows="1" w:id="6"/>
        <w:t>5</w:t>
      </w:r>
    </w:p>
    <w:p w14:paraId="1A57EF6F" w14:textId="77777777" w:rsidR="005B7C63" w:rsidRDefault="005B7C63" w:rsidP="005B7C63">
      <w:pPr>
        <w:rPr>
          <w:lang w:eastAsia="en-US"/>
        </w:rPr>
      </w:pPr>
    </w:p>
    <w:p w14:paraId="3A893371" w14:textId="77777777" w:rsidR="005B7C63" w:rsidRDefault="005B7C63" w:rsidP="005B7C63">
      <w:pPr>
        <w:rPr>
          <w:lang w:val="x-none" w:eastAsia="x-none"/>
        </w:rPr>
      </w:pPr>
      <w:r>
        <w:rPr>
          <w:lang w:val="x-none" w:eastAsia="x-none"/>
        </w:rPr>
        <w:t>O Docker trás alguns benefícios para</w:t>
      </w:r>
      <w:r>
        <w:rPr>
          <w:lang w:eastAsia="x-none"/>
        </w:rPr>
        <w:t xml:space="preserve"> determinados</w:t>
      </w:r>
      <w:r>
        <w:rPr>
          <w:lang w:val="x-none" w:eastAsia="x-none"/>
        </w:rPr>
        <w:t xml:space="preserve"> </w:t>
      </w:r>
      <w:r>
        <w:rPr>
          <w:lang w:eastAsia="x-none"/>
        </w:rPr>
        <w:t>cenários</w:t>
      </w:r>
      <w:r>
        <w:rPr>
          <w:lang w:val="x-none" w:eastAsia="x-none"/>
        </w:rPr>
        <w:t xml:space="preserve"> d</w:t>
      </w:r>
      <w:r>
        <w:rPr>
          <w:lang w:eastAsia="x-none"/>
        </w:rPr>
        <w:t xml:space="preserve">e </w:t>
      </w:r>
      <w:r>
        <w:rPr>
          <w:lang w:val="x-none" w:eastAsia="x-none"/>
        </w:rPr>
        <w:t>aplicações:</w:t>
      </w:r>
    </w:p>
    <w:p w14:paraId="3C873FC8" w14:textId="77777777" w:rsidR="005B7C63" w:rsidRDefault="005B7C63" w:rsidP="005B7C63">
      <w:pPr>
        <w:pStyle w:val="PargrafodaLista"/>
        <w:numPr>
          <w:ilvl w:val="0"/>
          <w:numId w:val="5"/>
        </w:numPr>
        <w:rPr>
          <w:lang w:val="x-none" w:eastAsia="x-none"/>
        </w:rPr>
      </w:pPr>
      <w:r>
        <w:rPr>
          <w:lang w:val="x-none" w:eastAsia="x-none"/>
        </w:rPr>
        <w:t xml:space="preserve">Abstração do </w:t>
      </w:r>
      <w:r>
        <w:rPr>
          <w:lang w:eastAsia="x-none"/>
        </w:rPr>
        <w:t>ho</w:t>
      </w:r>
      <w:r>
        <w:rPr>
          <w:lang w:val="x-none" w:eastAsia="x-none"/>
        </w:rPr>
        <w:t>st separada da aplicação</w:t>
      </w:r>
    </w:p>
    <w:p w14:paraId="2BA6AB4E" w14:textId="77777777" w:rsidR="005B7C63" w:rsidRDefault="005B7C63" w:rsidP="005B7C63">
      <w:pPr>
        <w:pStyle w:val="PargrafodaLista"/>
        <w:numPr>
          <w:ilvl w:val="0"/>
          <w:numId w:val="6"/>
        </w:numPr>
        <w:rPr>
          <w:lang w:eastAsia="x-none"/>
        </w:rPr>
      </w:pPr>
      <w:r>
        <w:rPr>
          <w:lang w:eastAsia="x-none"/>
        </w:rPr>
        <w:t>Como já informado anteriormente há uma separação do host e da aplicação. Utilizando o conceito do LXC container e algumas outras ferramentas, como o docker-compose, irei explicitá-lo em outro capítulo.</w:t>
      </w:r>
    </w:p>
    <w:p w14:paraId="3406AC66" w14:textId="77777777" w:rsidR="005B7C63" w:rsidRDefault="005B7C63" w:rsidP="005B7C63">
      <w:pPr>
        <w:pStyle w:val="PargrafodaLista"/>
        <w:numPr>
          <w:ilvl w:val="0"/>
          <w:numId w:val="5"/>
        </w:numPr>
        <w:rPr>
          <w:lang w:val="x-none" w:eastAsia="x-none"/>
        </w:rPr>
      </w:pPr>
      <w:r>
        <w:rPr>
          <w:lang w:val="x-none" w:eastAsia="x-none"/>
        </w:rPr>
        <w:t>Fácil Escalabilidade</w:t>
      </w:r>
    </w:p>
    <w:p w14:paraId="7F108F74" w14:textId="77777777" w:rsidR="005B7C63" w:rsidRDefault="005B7C63" w:rsidP="005B7C63">
      <w:pPr>
        <w:pStyle w:val="PargrafodaLista"/>
        <w:numPr>
          <w:ilvl w:val="1"/>
          <w:numId w:val="5"/>
        </w:numPr>
        <w:rPr>
          <w:lang w:eastAsia="x-none"/>
        </w:rPr>
      </w:pPr>
      <w:r>
        <w:rPr>
          <w:lang w:eastAsia="x-none"/>
        </w:rPr>
        <w:t>Fácil replicação de algum recurso/serviços com a duplicação do container, utilizando scripts e/ou plataformas de automatização.</w:t>
      </w:r>
    </w:p>
    <w:p w14:paraId="395C6381" w14:textId="77777777" w:rsidR="005B7C63" w:rsidRDefault="005B7C63" w:rsidP="005B7C63">
      <w:pPr>
        <w:pStyle w:val="PargrafodaLista"/>
        <w:numPr>
          <w:ilvl w:val="0"/>
          <w:numId w:val="5"/>
        </w:numPr>
        <w:rPr>
          <w:lang w:val="x-none" w:eastAsia="x-none"/>
        </w:rPr>
      </w:pPr>
      <w:r>
        <w:rPr>
          <w:lang w:eastAsia="x-none"/>
        </w:rPr>
        <w:t>Gerenciamento</w:t>
      </w:r>
      <w:r>
        <w:rPr>
          <w:lang w:val="x-none" w:eastAsia="x-none"/>
        </w:rPr>
        <w:t xml:space="preserve"> simples de dependências e versionamento das aplicações</w:t>
      </w:r>
    </w:p>
    <w:p w14:paraId="28622A33" w14:textId="77777777" w:rsidR="005B7C63" w:rsidRDefault="005B7C63" w:rsidP="005B7C63">
      <w:pPr>
        <w:pStyle w:val="PargrafodaLista"/>
        <w:numPr>
          <w:ilvl w:val="1"/>
          <w:numId w:val="5"/>
        </w:numPr>
        <w:rPr>
          <w:lang w:eastAsia="x-none"/>
        </w:rPr>
      </w:pPr>
      <w:r>
        <w:rPr>
          <w:lang w:eastAsia="x-none"/>
        </w:rPr>
        <w:lastRenderedPageBreak/>
        <w:t>Como a aplicação fica isolada, a mesma pode possuir todas as suas dependências (variáveis de ambiente, bibliotecas e outras dependências) no próprio container.</w:t>
      </w:r>
    </w:p>
    <w:p w14:paraId="58F9B44D" w14:textId="77777777" w:rsidR="005B7C63" w:rsidRDefault="005B7C63" w:rsidP="005B7C63">
      <w:pPr>
        <w:pStyle w:val="PargrafodaLista"/>
        <w:numPr>
          <w:ilvl w:val="0"/>
          <w:numId w:val="5"/>
        </w:numPr>
        <w:rPr>
          <w:lang w:val="x-none" w:eastAsia="x-none"/>
        </w:rPr>
      </w:pPr>
      <w:r>
        <w:rPr>
          <w:lang w:val="x-none" w:eastAsia="x-none"/>
        </w:rPr>
        <w:t>Ambientes de execuções leves e isolados</w:t>
      </w:r>
    </w:p>
    <w:p w14:paraId="7E86DCA3" w14:textId="77777777" w:rsidR="005B7C63" w:rsidRDefault="005B7C63" w:rsidP="005B7C63">
      <w:pPr>
        <w:pStyle w:val="PargrafodaLista"/>
        <w:numPr>
          <w:ilvl w:val="1"/>
          <w:numId w:val="5"/>
        </w:numPr>
        <w:rPr>
          <w:lang w:eastAsia="x-none"/>
        </w:rPr>
      </w:pPr>
      <w:r>
        <w:rPr>
          <w:lang w:eastAsia="x-none"/>
        </w:rPr>
        <w:t>Cada aplicação ou recurso fica isolado, somente com o que é necessário à sua execução.</w:t>
      </w:r>
    </w:p>
    <w:p w14:paraId="16CB6449" w14:textId="77777777" w:rsidR="005B7C63" w:rsidRDefault="005B7C63" w:rsidP="005B7C63">
      <w:pPr>
        <w:pStyle w:val="PargrafodaLista"/>
        <w:numPr>
          <w:ilvl w:val="0"/>
          <w:numId w:val="5"/>
        </w:numPr>
        <w:rPr>
          <w:lang w:val="x-none" w:eastAsia="x-none"/>
        </w:rPr>
      </w:pPr>
      <w:r>
        <w:rPr>
          <w:lang w:val="x-none" w:eastAsia="x-none"/>
        </w:rPr>
        <w:t>Camadas compartilhadas</w:t>
      </w:r>
    </w:p>
    <w:p w14:paraId="13D2FCCB" w14:textId="77777777" w:rsidR="005B7C63" w:rsidRDefault="005B7C63" w:rsidP="005B7C63">
      <w:pPr>
        <w:pStyle w:val="PargrafodaLista"/>
        <w:numPr>
          <w:ilvl w:val="1"/>
          <w:numId w:val="5"/>
        </w:numPr>
        <w:rPr>
          <w:lang w:eastAsia="x-none"/>
        </w:rPr>
      </w:pPr>
      <w:r>
        <w:rPr>
          <w:lang w:eastAsia="x-none"/>
        </w:rPr>
        <w:t>Compartilhamento de camadas comuns a nível de Sistema Operacional, como bibliotecas (do sistema), system-</w:t>
      </w:r>
      <w:proofErr w:type="spellStart"/>
      <w:r>
        <w:rPr>
          <w:lang w:eastAsia="x-none"/>
        </w:rPr>
        <w:t>calls</w:t>
      </w:r>
      <w:proofErr w:type="spellEnd"/>
      <w:r>
        <w:rPr>
          <w:lang w:eastAsia="x-none"/>
        </w:rPr>
        <w:t xml:space="preserve"> e etc.</w:t>
      </w:r>
    </w:p>
    <w:p w14:paraId="2038BB09" w14:textId="77777777" w:rsidR="005B7C63" w:rsidRDefault="005B7C63" w:rsidP="005B7C63">
      <w:pPr>
        <w:pStyle w:val="PargrafodaLista"/>
        <w:numPr>
          <w:ilvl w:val="0"/>
          <w:numId w:val="5"/>
        </w:numPr>
        <w:rPr>
          <w:lang w:val="x-none" w:eastAsia="x-none"/>
        </w:rPr>
      </w:pPr>
      <w:r>
        <w:rPr>
          <w:lang w:val="x-none" w:eastAsia="x-none"/>
        </w:rPr>
        <w:t>Agregabilidade e Previsibilidade</w:t>
      </w:r>
    </w:p>
    <w:p w14:paraId="3B6C0017" w14:textId="77777777" w:rsidR="005B7C63" w:rsidRDefault="005B7C63" w:rsidP="005B7C63">
      <w:pPr>
        <w:pStyle w:val="PargrafodaLista"/>
        <w:numPr>
          <w:ilvl w:val="1"/>
          <w:numId w:val="5"/>
        </w:numPr>
        <w:rPr>
          <w:lang w:eastAsia="x-none"/>
        </w:rPr>
      </w:pPr>
      <w:r>
        <w:rPr>
          <w:lang w:eastAsia="x-none"/>
        </w:rPr>
        <w:t xml:space="preserve">Agregação de serviços para </w:t>
      </w:r>
      <w:proofErr w:type="spellStart"/>
      <w:r>
        <w:rPr>
          <w:lang w:eastAsia="x-none"/>
        </w:rPr>
        <w:t>elicitar</w:t>
      </w:r>
      <w:proofErr w:type="spellEnd"/>
      <w:r>
        <w:rPr>
          <w:lang w:eastAsia="x-none"/>
        </w:rPr>
        <w:t xml:space="preserve"> a aplicação de previsibilidade de execução e conclusão de execução.</w:t>
      </w:r>
    </w:p>
    <w:p w14:paraId="49F88DB4" w14:textId="77777777" w:rsidR="00153029" w:rsidRDefault="00153029" w:rsidP="00727CEF">
      <w:pPr>
        <w:ind w:left="1141"/>
        <w:rPr>
          <w:lang w:eastAsia="x-none"/>
        </w:rPr>
      </w:pPr>
    </w:p>
    <w:p w14:paraId="3D6D67A3" w14:textId="0DFE32CF" w:rsidR="005B7C63" w:rsidRPr="00727CEF" w:rsidRDefault="005B7C63" w:rsidP="00727CEF">
      <w:pPr>
        <w:pStyle w:val="PargrafodaLista"/>
        <w:ind w:left="781" w:firstLine="0"/>
        <w:rPr>
          <w:b/>
          <w:sz w:val="24"/>
          <w:lang w:eastAsia="x-none"/>
        </w:rPr>
      </w:pPr>
      <w:r w:rsidRPr="00727CEF">
        <w:rPr>
          <w:b/>
          <w:sz w:val="24"/>
          <w:lang w:eastAsia="x-none"/>
        </w:rPr>
        <w:t>Problemas de usar o Docker:</w:t>
      </w:r>
    </w:p>
    <w:p w14:paraId="006CB035" w14:textId="3E951804" w:rsidR="00F62F1D" w:rsidRPr="007173CF" w:rsidRDefault="00647997" w:rsidP="007173CF">
      <w:pPr>
        <w:pStyle w:val="PargrafodaLista"/>
        <w:numPr>
          <w:ilvl w:val="0"/>
          <w:numId w:val="25"/>
        </w:numPr>
        <w:rPr>
          <w:lang w:val="x-none" w:eastAsia="x-none"/>
        </w:rPr>
      </w:pPr>
      <w:r>
        <w:rPr>
          <w:lang w:eastAsia="x-none"/>
        </w:rPr>
        <w:t xml:space="preserve">Necessário adaptar a aplicação </w:t>
      </w:r>
      <w:r w:rsidR="008F394D">
        <w:rPr>
          <w:lang w:eastAsia="x-none"/>
        </w:rPr>
        <w:t>ao Docker</w:t>
      </w:r>
      <w:r w:rsidR="003C61EC">
        <w:rPr>
          <w:lang w:eastAsia="x-none"/>
        </w:rPr>
        <w:t>.</w:t>
      </w:r>
    </w:p>
    <w:p w14:paraId="1082C388" w14:textId="458B5471" w:rsidR="008F394D" w:rsidRDefault="008F394D" w:rsidP="007173CF">
      <w:pPr>
        <w:pStyle w:val="PargrafodaLista"/>
        <w:numPr>
          <w:ilvl w:val="0"/>
          <w:numId w:val="25"/>
        </w:numPr>
        <w:rPr>
          <w:lang w:eastAsia="x-none"/>
        </w:rPr>
      </w:pPr>
      <w:r>
        <w:rPr>
          <w:lang w:eastAsia="x-none"/>
        </w:rPr>
        <w:t xml:space="preserve">Necessário conhecimento, e/ou experiência com o </w:t>
      </w:r>
      <w:r w:rsidR="00644C3C">
        <w:rPr>
          <w:lang w:eastAsia="x-none"/>
        </w:rPr>
        <w:t>us</w:t>
      </w:r>
      <w:r>
        <w:rPr>
          <w:lang w:eastAsia="x-none"/>
        </w:rPr>
        <w:t>o de container/imagem.</w:t>
      </w:r>
    </w:p>
    <w:p w14:paraId="4BFE6C0F" w14:textId="4636B118" w:rsidR="008F394D" w:rsidRDefault="001D46BC" w:rsidP="007173CF">
      <w:pPr>
        <w:pStyle w:val="PargrafodaLista"/>
        <w:numPr>
          <w:ilvl w:val="0"/>
          <w:numId w:val="25"/>
        </w:numPr>
        <w:rPr>
          <w:lang w:eastAsia="x-none"/>
        </w:rPr>
      </w:pPr>
      <w:r>
        <w:rPr>
          <w:lang w:eastAsia="x-none"/>
        </w:rPr>
        <w:t>Curva de aprendizagem demorada e que precisa de experiência do usuário.</w:t>
      </w:r>
    </w:p>
    <w:p w14:paraId="3B34B837" w14:textId="13373BED" w:rsidR="001D46BC" w:rsidRDefault="00414A48" w:rsidP="007173CF">
      <w:pPr>
        <w:pStyle w:val="PargrafodaLista"/>
        <w:numPr>
          <w:ilvl w:val="0"/>
          <w:numId w:val="25"/>
        </w:numPr>
        <w:rPr>
          <w:lang w:eastAsia="x-none"/>
        </w:rPr>
      </w:pPr>
      <w:r>
        <w:rPr>
          <w:lang w:eastAsia="x-none"/>
        </w:rPr>
        <w:t>Pouca documentação para conceitos/problemas envolvendo à aplicação.</w:t>
      </w:r>
    </w:p>
    <w:p w14:paraId="4902A812" w14:textId="4924A3ED" w:rsidR="00414A48" w:rsidRDefault="007B0EBA" w:rsidP="007173CF">
      <w:pPr>
        <w:pStyle w:val="PargrafodaLista"/>
        <w:numPr>
          <w:ilvl w:val="0"/>
          <w:numId w:val="25"/>
        </w:numPr>
        <w:rPr>
          <w:lang w:eastAsia="x-none"/>
        </w:rPr>
      </w:pPr>
      <w:r>
        <w:rPr>
          <w:lang w:eastAsia="x-none"/>
        </w:rPr>
        <w:t xml:space="preserve">Erros na criação do container/imagem </w:t>
      </w:r>
      <w:r w:rsidR="007173CF">
        <w:rPr>
          <w:lang w:eastAsia="x-none"/>
        </w:rPr>
        <w:t>são</w:t>
      </w:r>
      <w:r>
        <w:rPr>
          <w:lang w:eastAsia="x-none"/>
        </w:rPr>
        <w:t xml:space="preserve"> </w:t>
      </w:r>
      <w:r w:rsidR="007173CF">
        <w:rPr>
          <w:lang w:eastAsia="x-none"/>
        </w:rPr>
        <w:t xml:space="preserve">de </w:t>
      </w:r>
      <w:r>
        <w:rPr>
          <w:lang w:eastAsia="x-none"/>
        </w:rPr>
        <w:t xml:space="preserve">difícil </w:t>
      </w:r>
      <w:r w:rsidR="00EC7798">
        <w:rPr>
          <w:lang w:eastAsia="x-none"/>
        </w:rPr>
        <w:t xml:space="preserve">compreensão, assimilação e entendimento. </w:t>
      </w:r>
      <w:r w:rsidR="007173CF">
        <w:rPr>
          <w:lang w:eastAsia="x-none"/>
        </w:rPr>
        <w:t>Necessária experiência</w:t>
      </w:r>
      <w:r w:rsidR="00EC7798">
        <w:rPr>
          <w:lang w:eastAsia="x-none"/>
        </w:rPr>
        <w:t xml:space="preserve"> do usuário.</w:t>
      </w:r>
    </w:p>
    <w:p w14:paraId="7BD45403" w14:textId="1DB199A9" w:rsidR="00A45E93" w:rsidRPr="007173CF" w:rsidRDefault="00A45E93" w:rsidP="007173CF">
      <w:pPr>
        <w:pStyle w:val="PargrafodaLista"/>
        <w:numPr>
          <w:ilvl w:val="0"/>
          <w:numId w:val="25"/>
        </w:numPr>
        <w:rPr>
          <w:lang w:eastAsia="x-none"/>
        </w:rPr>
      </w:pPr>
      <w:r>
        <w:rPr>
          <w:lang w:eastAsia="x-none"/>
        </w:rPr>
        <w:t xml:space="preserve">Necessário conhecimento prévios de </w:t>
      </w:r>
      <w:r w:rsidR="00F609ED">
        <w:rPr>
          <w:lang w:eastAsia="x-none"/>
        </w:rPr>
        <w:t>Linux</w:t>
      </w:r>
      <w:r>
        <w:rPr>
          <w:lang w:eastAsia="x-none"/>
        </w:rPr>
        <w:t>.</w:t>
      </w:r>
    </w:p>
    <w:p w14:paraId="670FA70B" w14:textId="77777777" w:rsidR="00F62F1D" w:rsidRDefault="00F62F1D" w:rsidP="005B7C63">
      <w:pPr>
        <w:ind w:firstLine="708"/>
        <w:rPr>
          <w:lang w:val="x-none" w:eastAsia="x-none"/>
        </w:rPr>
      </w:pPr>
    </w:p>
    <w:p w14:paraId="3D272FE8" w14:textId="01D45723" w:rsidR="005B7C63" w:rsidRDefault="005B7C63" w:rsidP="005B7C63">
      <w:pPr>
        <w:ind w:firstLine="708"/>
        <w:rPr>
          <w:lang w:val="x-none" w:eastAsia="x-none"/>
        </w:rPr>
      </w:pPr>
      <w:r>
        <w:rPr>
          <w:lang w:val="x-none" w:eastAsia="x-none"/>
        </w:rPr>
        <w:t xml:space="preserve">Principal problema do Docker, é que a equipe de desenvolvimento tem que produzir a aplicação já pensando na forma de execução da mesma no Docker. Em meu estudo de caso, precisei fazer alterações </w:t>
      </w:r>
      <w:r w:rsidR="00F609ED">
        <w:rPr>
          <w:lang w:eastAsia="x-none"/>
        </w:rPr>
        <w:t xml:space="preserve">significativas </w:t>
      </w:r>
      <w:r>
        <w:rPr>
          <w:lang w:val="x-none" w:eastAsia="x-none"/>
        </w:rPr>
        <w:t xml:space="preserve">na aplicação para que a mesma pudesse ser executada no Docker. </w:t>
      </w:r>
    </w:p>
    <w:p w14:paraId="4A1F791C" w14:textId="17963865" w:rsidR="001D2CF2" w:rsidRPr="00A97EC7" w:rsidRDefault="001D2CF2" w:rsidP="005B7C63">
      <w:pPr>
        <w:ind w:firstLine="708"/>
        <w:rPr>
          <w:lang w:eastAsia="x-none"/>
        </w:rPr>
      </w:pPr>
      <w:r>
        <w:rPr>
          <w:lang w:eastAsia="x-none"/>
        </w:rPr>
        <w:t xml:space="preserve">Usuário leigos e/ou </w:t>
      </w:r>
      <w:r w:rsidR="007B46F8">
        <w:rPr>
          <w:lang w:eastAsia="x-none"/>
        </w:rPr>
        <w:t xml:space="preserve">sem um </w:t>
      </w:r>
      <w:r>
        <w:rPr>
          <w:lang w:eastAsia="x-none"/>
        </w:rPr>
        <w:t xml:space="preserve">bom conhecimento de </w:t>
      </w:r>
      <w:r w:rsidR="007B46F8">
        <w:rPr>
          <w:lang w:eastAsia="x-none"/>
        </w:rPr>
        <w:t xml:space="preserve">Linux terão extrema </w:t>
      </w:r>
      <w:r w:rsidR="00F221CF">
        <w:rPr>
          <w:lang w:eastAsia="x-none"/>
        </w:rPr>
        <w:t xml:space="preserve">dificuldade de utilização da plataforma, pois alguns erros </w:t>
      </w:r>
      <w:r w:rsidR="00381ECA">
        <w:rPr>
          <w:lang w:eastAsia="x-none"/>
        </w:rPr>
        <w:t>não são claros e requerem bastante conhecimento e</w:t>
      </w:r>
      <w:r w:rsidR="00684108">
        <w:rPr>
          <w:lang w:eastAsia="x-none"/>
        </w:rPr>
        <w:t xml:space="preserve"> motivação do usuário para continuar a </w:t>
      </w:r>
      <w:proofErr w:type="spellStart"/>
      <w:r w:rsidR="00684108">
        <w:rPr>
          <w:lang w:eastAsia="x-none"/>
        </w:rPr>
        <w:t>debugar</w:t>
      </w:r>
      <w:proofErr w:type="spellEnd"/>
      <w:r w:rsidR="00684108">
        <w:rPr>
          <w:lang w:eastAsia="x-none"/>
        </w:rPr>
        <w:t xml:space="preserve">. </w:t>
      </w:r>
      <w:r w:rsidR="00E150E3">
        <w:rPr>
          <w:lang w:eastAsia="x-none"/>
        </w:rPr>
        <w:t xml:space="preserve">Em meu estudo de caso varias vezes a minha aplicação </w:t>
      </w:r>
      <w:r w:rsidR="00EA0EC7">
        <w:rPr>
          <w:lang w:eastAsia="x-none"/>
        </w:rPr>
        <w:t xml:space="preserve">não levantava, ficava “up” e somente obtive um </w:t>
      </w:r>
      <w:r w:rsidR="00031A76">
        <w:rPr>
          <w:lang w:eastAsia="x-none"/>
        </w:rPr>
        <w:t xml:space="preserve">stack </w:t>
      </w:r>
      <w:r w:rsidR="00EA0EC7">
        <w:rPr>
          <w:lang w:eastAsia="x-none"/>
        </w:rPr>
        <w:t xml:space="preserve">trace de </w:t>
      </w:r>
      <w:proofErr w:type="spellStart"/>
      <w:r w:rsidR="000E680F">
        <w:rPr>
          <w:lang w:eastAsia="x-none"/>
        </w:rPr>
        <w:t>exit</w:t>
      </w:r>
      <w:proofErr w:type="spellEnd"/>
      <w:r w:rsidR="000E680F">
        <w:rPr>
          <w:lang w:eastAsia="x-none"/>
        </w:rPr>
        <w:t xml:space="preserve">=1; pois um container dependente não </w:t>
      </w:r>
      <w:r w:rsidR="00B9107B">
        <w:rPr>
          <w:lang w:eastAsia="x-none"/>
        </w:rPr>
        <w:t xml:space="preserve">era iniciado </w:t>
      </w:r>
      <w:r w:rsidR="00031A76">
        <w:rPr>
          <w:lang w:eastAsia="x-none"/>
        </w:rPr>
        <w:t xml:space="preserve">de </w:t>
      </w:r>
      <w:r w:rsidR="00B9107B">
        <w:rPr>
          <w:lang w:eastAsia="x-none"/>
        </w:rPr>
        <w:t xml:space="preserve">forma correta e o </w:t>
      </w:r>
      <w:r w:rsidR="00031A76">
        <w:rPr>
          <w:lang w:eastAsia="x-none"/>
        </w:rPr>
        <w:t xml:space="preserve">container </w:t>
      </w:r>
      <w:r w:rsidR="00B9107B">
        <w:rPr>
          <w:lang w:eastAsia="x-none"/>
        </w:rPr>
        <w:t>minha aplicação</w:t>
      </w:r>
      <w:r w:rsidR="00031A76">
        <w:rPr>
          <w:lang w:eastAsia="x-none"/>
        </w:rPr>
        <w:t xml:space="preserve"> </w:t>
      </w:r>
      <w:r w:rsidR="008C4E0A">
        <w:rPr>
          <w:lang w:eastAsia="x-none"/>
        </w:rPr>
        <w:t>ne informava esse stack trace de erro.</w:t>
      </w:r>
      <w:r w:rsidR="00B9107B">
        <w:rPr>
          <w:lang w:eastAsia="x-none"/>
        </w:rPr>
        <w:t xml:space="preserve"> </w:t>
      </w:r>
    </w:p>
    <w:p w14:paraId="2365A881" w14:textId="77777777" w:rsidR="005B7C63" w:rsidRPr="00A97EC7" w:rsidRDefault="005B7C63" w:rsidP="005B7C63">
      <w:pPr>
        <w:rPr>
          <w:lang w:eastAsia="x-none"/>
        </w:rPr>
      </w:pPr>
    </w:p>
    <w:p w14:paraId="27BA1F03" w14:textId="520BBAE3" w:rsidR="002460B7" w:rsidRPr="00086281" w:rsidRDefault="002460B7" w:rsidP="00BB1EB4">
      <w:pPr>
        <w:pStyle w:val="Ttulo21"/>
        <w:jc w:val="left"/>
      </w:pPr>
      <w:bookmarkStart w:id="137" w:name="_Toc497862056"/>
      <w:r w:rsidRPr="00086281">
        <w:t>4.</w:t>
      </w:r>
      <w:r w:rsidR="009F52B3">
        <w:t>0.</w:t>
      </w:r>
      <w:r w:rsidRPr="00086281">
        <w:t xml:space="preserve">1 </w:t>
      </w:r>
      <w:r>
        <w:t>Instalação do Docker</w:t>
      </w:r>
      <w:bookmarkEnd w:id="137"/>
    </w:p>
    <w:p w14:paraId="7BF2390D" w14:textId="6EB1E907" w:rsidR="00AD5AFC" w:rsidRPr="00AD5AFC" w:rsidRDefault="00AD5AFC" w:rsidP="00AD5AFC">
      <w:pPr>
        <w:rPr>
          <w:b/>
        </w:rPr>
      </w:pPr>
      <w:r w:rsidRPr="00AD5AFC">
        <w:rPr>
          <w:b/>
        </w:rPr>
        <w:t>Instalando no GNU/Linux</w:t>
      </w:r>
    </w:p>
    <w:p w14:paraId="6C8F744B" w14:textId="77777777" w:rsidR="00672F6E" w:rsidRDefault="00672F6E" w:rsidP="00AD5AFC"/>
    <w:p w14:paraId="550472E0" w14:textId="7D943174" w:rsidR="00AD5AFC" w:rsidRDefault="00672F6E" w:rsidP="00AD5AFC">
      <w:r>
        <w:t xml:space="preserve">A instalação do Docker é bem simples e de uma forma bem genérica, segue os comandos usados </w:t>
      </w:r>
      <w:r w:rsidR="00D61ACB">
        <w:t>GNU/Linux</w:t>
      </w:r>
    </w:p>
    <w:p w14:paraId="19CFF0B8" w14:textId="77777777" w:rsidR="00E8474D" w:rsidRDefault="00E8474D" w:rsidP="00AD5AFC"/>
    <w:p w14:paraId="78BFEB04" w14:textId="17DD248D" w:rsidR="00AD5AFC" w:rsidRPr="0027048E" w:rsidRDefault="00AD5AFC" w:rsidP="00AD5AFC">
      <w:pPr>
        <w:rPr>
          <w:b/>
        </w:rPr>
      </w:pPr>
      <w:r w:rsidRPr="0027048E">
        <w:rPr>
          <w:b/>
        </w:rPr>
        <w:t>Docker engine no GNU/Linux</w:t>
      </w:r>
    </w:p>
    <w:p w14:paraId="75A7EE3D" w14:textId="77777777" w:rsidR="00AD5AFC" w:rsidRDefault="00AD5AFC" w:rsidP="00AD5AFC"/>
    <w:p w14:paraId="466B88AE" w14:textId="6ADF8D6F" w:rsidR="00AD5AFC" w:rsidRDefault="00013EB8" w:rsidP="00AD5AFC">
      <w:r>
        <w:t>Para instalar o D</w:t>
      </w:r>
      <w:r w:rsidR="00AD5AFC">
        <w:t xml:space="preserve">ocker engine é simples. </w:t>
      </w:r>
      <w:r>
        <w:t xml:space="preserve">No </w:t>
      </w:r>
      <w:r w:rsidR="00AD5AFC">
        <w:t xml:space="preserve">terminal </w:t>
      </w:r>
      <w:r>
        <w:t>do GNU/Linux é necessário se tornar</w:t>
      </w:r>
      <w:r w:rsidR="00AD5AFC">
        <w:t xml:space="preserve"> usuário root:</w:t>
      </w:r>
    </w:p>
    <w:p w14:paraId="64C3AA91" w14:textId="6351D5DD" w:rsidR="00AD5AFC" w:rsidRDefault="00AD5AFC" w:rsidP="00AD5AFC"/>
    <w:p w14:paraId="48289DD8" w14:textId="77777777" w:rsidR="00AD5AFC" w:rsidRDefault="00AD5AFC" w:rsidP="00AD5AFC">
      <w:proofErr w:type="spellStart"/>
      <w:proofErr w:type="gramStart"/>
      <w:r>
        <w:lastRenderedPageBreak/>
        <w:t>sudo</w:t>
      </w:r>
      <w:proofErr w:type="spellEnd"/>
      <w:proofErr w:type="gramEnd"/>
      <w:r>
        <w:t xml:space="preserve"> </w:t>
      </w:r>
      <w:proofErr w:type="spellStart"/>
      <w:r>
        <w:t>su</w:t>
      </w:r>
      <w:proofErr w:type="spellEnd"/>
      <w:r>
        <w:t xml:space="preserve"> - root</w:t>
      </w:r>
    </w:p>
    <w:p w14:paraId="798DCF41" w14:textId="77777777" w:rsidR="00AD5AFC" w:rsidRDefault="00AD5AFC" w:rsidP="00AD5AFC"/>
    <w:p w14:paraId="5054E234" w14:textId="77777777" w:rsidR="00AD5AFC" w:rsidRDefault="00AD5AFC" w:rsidP="00AD5AFC">
      <w:r>
        <w:t>Execute o comando abaixo:</w:t>
      </w:r>
    </w:p>
    <w:p w14:paraId="5F9C454A" w14:textId="3646DC2D" w:rsidR="00AD5AFC" w:rsidRDefault="00AD5AFC" w:rsidP="00AD5AFC"/>
    <w:p w14:paraId="7EFC7F0E" w14:textId="0A3BCC6E" w:rsidR="00D10D40" w:rsidRDefault="00AD5AFC" w:rsidP="00AD5AFC">
      <w:pPr>
        <w:rPr>
          <w:lang w:val="en-US"/>
        </w:rPr>
      </w:pPr>
      <w:proofErr w:type="spellStart"/>
      <w:r w:rsidRPr="00AD5AFC">
        <w:rPr>
          <w:lang w:val="en-US"/>
        </w:rPr>
        <w:t>wget</w:t>
      </w:r>
      <w:proofErr w:type="spellEnd"/>
      <w:r w:rsidRPr="00AD5AFC">
        <w:rPr>
          <w:lang w:val="en-US"/>
        </w:rPr>
        <w:t xml:space="preserve"> -</w:t>
      </w:r>
      <w:proofErr w:type="spellStart"/>
      <w:r w:rsidRPr="00AD5AFC">
        <w:rPr>
          <w:lang w:val="en-US"/>
        </w:rPr>
        <w:t>qO</w:t>
      </w:r>
      <w:proofErr w:type="spellEnd"/>
      <w:r w:rsidRPr="00AD5AFC">
        <w:rPr>
          <w:lang w:val="en-US"/>
        </w:rPr>
        <w:t xml:space="preserve">- https://get.docker.com/ | </w:t>
      </w:r>
      <w:proofErr w:type="spellStart"/>
      <w:r w:rsidRPr="00AD5AFC">
        <w:rPr>
          <w:lang w:val="en-US"/>
        </w:rPr>
        <w:t>sh</w:t>
      </w:r>
      <w:proofErr w:type="spellEnd"/>
    </w:p>
    <w:p w14:paraId="331E48F7" w14:textId="77777777" w:rsidR="00D10D40" w:rsidRDefault="00D10D40" w:rsidP="00AD5AFC">
      <w:pPr>
        <w:rPr>
          <w:lang w:val="en-US"/>
        </w:rPr>
      </w:pPr>
    </w:p>
    <w:p w14:paraId="2B20B050" w14:textId="398C487A" w:rsidR="00D10D40" w:rsidRPr="00D10D40" w:rsidRDefault="00D10D40" w:rsidP="00D10D40">
      <w:pPr>
        <w:rPr>
          <w:b/>
        </w:rPr>
      </w:pPr>
      <w:r w:rsidRPr="00D10D40">
        <w:rPr>
          <w:b/>
        </w:rPr>
        <w:t xml:space="preserve">Instalando no </w:t>
      </w:r>
      <w:proofErr w:type="spellStart"/>
      <w:r w:rsidRPr="00D10D40">
        <w:rPr>
          <w:b/>
        </w:rPr>
        <w:t>MacOS</w:t>
      </w:r>
      <w:proofErr w:type="spellEnd"/>
    </w:p>
    <w:p w14:paraId="2018B286" w14:textId="77777777" w:rsidR="00D10D40" w:rsidRPr="00D10D40" w:rsidRDefault="00D10D40" w:rsidP="00D10D40"/>
    <w:p w14:paraId="6E8580C4" w14:textId="54D324C7" w:rsidR="00D10D40" w:rsidRPr="00D10D40" w:rsidRDefault="00D10D40" w:rsidP="00D10D40">
      <w:r w:rsidRPr="00D10D40">
        <w:t>A instalação</w:t>
      </w:r>
      <w:r w:rsidR="00677958">
        <w:t xml:space="preserve"> do </w:t>
      </w:r>
      <w:r w:rsidRPr="00D10D40">
        <w:t xml:space="preserve">Docker no </w:t>
      </w:r>
      <w:proofErr w:type="spellStart"/>
      <w:r w:rsidRPr="00D10D40">
        <w:t>MacOS</w:t>
      </w:r>
      <w:proofErr w:type="spellEnd"/>
      <w:r w:rsidRPr="00D10D40">
        <w:t xml:space="preserve"> pode ser realizada através </w:t>
      </w:r>
      <w:r w:rsidR="00677958">
        <w:t xml:space="preserve">do </w:t>
      </w:r>
      <w:proofErr w:type="spellStart"/>
      <w:r w:rsidR="00677958">
        <w:t>brew</w:t>
      </w:r>
      <w:proofErr w:type="spellEnd"/>
      <w:r w:rsidR="00677958">
        <w:t>*</w:t>
      </w:r>
      <w:r w:rsidRPr="00D10D40">
        <w:t>.</w:t>
      </w:r>
    </w:p>
    <w:p w14:paraId="12A9C0FD" w14:textId="77777777" w:rsidR="00D10D40" w:rsidRPr="00D10D40" w:rsidRDefault="00D10D40" w:rsidP="00D10D40"/>
    <w:p w14:paraId="155D5F0A" w14:textId="77777777" w:rsidR="00D10D40" w:rsidRPr="00D10D40" w:rsidRDefault="00D10D40" w:rsidP="00D10D40">
      <w:r w:rsidRPr="00D10D40">
        <w:t xml:space="preserve">Você pode instalar via </w:t>
      </w:r>
      <w:proofErr w:type="spellStart"/>
      <w:r w:rsidRPr="00D10D40">
        <w:t>brew</w:t>
      </w:r>
      <w:proofErr w:type="spellEnd"/>
      <w:r w:rsidRPr="00D10D40">
        <w:t xml:space="preserve"> </w:t>
      </w:r>
      <w:proofErr w:type="spellStart"/>
      <w:r w:rsidRPr="00D10D40">
        <w:t>cask</w:t>
      </w:r>
      <w:proofErr w:type="spellEnd"/>
      <w:r w:rsidRPr="00D10D40">
        <w:t xml:space="preserve"> com o comando abaixo:</w:t>
      </w:r>
    </w:p>
    <w:p w14:paraId="1FFF1033" w14:textId="54CCEDEA" w:rsidR="00D10D40" w:rsidRPr="006826F3" w:rsidRDefault="00D10D40" w:rsidP="00D10D40"/>
    <w:p w14:paraId="2BE1FDA1" w14:textId="3DC0ABFB" w:rsidR="00D10D40" w:rsidRPr="006826F3" w:rsidRDefault="00C03393" w:rsidP="00D10D40">
      <w:proofErr w:type="spellStart"/>
      <w:proofErr w:type="gramStart"/>
      <w:r w:rsidRPr="006826F3">
        <w:t>brew</w:t>
      </w:r>
      <w:proofErr w:type="spellEnd"/>
      <w:proofErr w:type="gramEnd"/>
      <w:r w:rsidRPr="006826F3">
        <w:t xml:space="preserve"> </w:t>
      </w:r>
      <w:proofErr w:type="spellStart"/>
      <w:r w:rsidRPr="006826F3">
        <w:t>cask</w:t>
      </w:r>
      <w:proofErr w:type="spellEnd"/>
      <w:r w:rsidRPr="006826F3">
        <w:t xml:space="preserve"> </w:t>
      </w:r>
      <w:proofErr w:type="spellStart"/>
      <w:r w:rsidRPr="006826F3">
        <w:t>install</w:t>
      </w:r>
      <w:proofErr w:type="spellEnd"/>
      <w:r w:rsidRPr="006826F3">
        <w:t xml:space="preserve"> docker</w:t>
      </w:r>
    </w:p>
    <w:p w14:paraId="6CC0198F" w14:textId="77777777" w:rsidR="00677958" w:rsidRPr="006826F3" w:rsidRDefault="00677958" w:rsidP="00D10D40"/>
    <w:p w14:paraId="4336C082" w14:textId="6117486D" w:rsidR="00677958" w:rsidRPr="00677958" w:rsidRDefault="00677958" w:rsidP="00D10D40">
      <w:proofErr w:type="gramStart"/>
      <w:r w:rsidRPr="00677958">
        <w:t>ou</w:t>
      </w:r>
      <w:proofErr w:type="gramEnd"/>
      <w:r w:rsidRPr="00677958">
        <w:t xml:space="preserve"> é possível instalar </w:t>
      </w:r>
      <w:r>
        <w:t xml:space="preserve">o cliente </w:t>
      </w:r>
      <w:r w:rsidRPr="00677958">
        <w:t>pelo pró</w:t>
      </w:r>
      <w:r>
        <w:t>prio site do Docker</w:t>
      </w:r>
      <w:r w:rsidR="00333C20">
        <w:rPr>
          <w:rStyle w:val="Refdenotaderodap"/>
        </w:rPr>
        <w:footnoteReference w:customMarkFollows="1" w:id="7"/>
        <w:t>4</w:t>
      </w:r>
    </w:p>
    <w:p w14:paraId="3ADB1507" w14:textId="19D1C562" w:rsidR="00664A27" w:rsidRPr="00664A27" w:rsidRDefault="00664A27" w:rsidP="00664A27">
      <w:pPr>
        <w:rPr>
          <w:lang w:val="x-none" w:eastAsia="x-none"/>
        </w:rPr>
      </w:pPr>
      <w:bookmarkStart w:id="138" w:name="_Toc496802705"/>
      <w:bookmarkStart w:id="139" w:name="_Toc496802934"/>
      <w:bookmarkStart w:id="140" w:name="_Toc496802703"/>
      <w:bookmarkStart w:id="141" w:name="_Toc496802932"/>
    </w:p>
    <w:p w14:paraId="78312D0A" w14:textId="4EA60645" w:rsidR="007B65C4" w:rsidRDefault="007B65C4" w:rsidP="00E94968">
      <w:pPr>
        <w:pStyle w:val="Ttulo11"/>
      </w:pPr>
      <w:bookmarkStart w:id="142" w:name="_Toc497862057"/>
      <w:r>
        <w:lastRenderedPageBreak/>
        <w:t>4.</w:t>
      </w:r>
      <w:r w:rsidR="00E05A2B">
        <w:t>1</w:t>
      </w:r>
      <w:r>
        <w:t xml:space="preserve"> Arquivos de </w:t>
      </w:r>
      <w:bookmarkEnd w:id="138"/>
      <w:bookmarkEnd w:id="139"/>
      <w:r>
        <w:t>Configuração</w:t>
      </w:r>
      <w:bookmarkEnd w:id="142"/>
    </w:p>
    <w:p w14:paraId="1199C4D5" w14:textId="1A8AA8B6" w:rsidR="007B65C4" w:rsidRDefault="007B65C4" w:rsidP="007B65C4">
      <w:pPr>
        <w:ind w:firstLine="708"/>
      </w:pPr>
      <w:r>
        <w:t>Os arquivos de configuração do Docker, são arquivos que vão repassar para a API do Docker a forma de o mesmo irá pr</w:t>
      </w:r>
      <w:r w:rsidR="007A5C45">
        <w:t>o</w:t>
      </w:r>
      <w:r>
        <w:t>s</w:t>
      </w:r>
      <w:r w:rsidR="007A5C45">
        <w:t>s</w:t>
      </w:r>
      <w:r>
        <w:t>eguir, criando as imagens, containers e serviços.</w:t>
      </w:r>
    </w:p>
    <w:p w14:paraId="2EEF5A17" w14:textId="3C42359C" w:rsidR="007B65C4" w:rsidRDefault="007B65C4" w:rsidP="00C02FD1">
      <w:pPr>
        <w:ind w:firstLine="708"/>
      </w:pPr>
      <w:r>
        <w:t xml:space="preserve">Esses arquivos são úteis para criar configurações personalizadas e gerenciar a forma que os serviços vão ser executados pelo </w:t>
      </w:r>
      <w:proofErr w:type="spellStart"/>
      <w:r>
        <w:t>D</w:t>
      </w:r>
      <w:r w:rsidR="00535AC0">
        <w:t>a</w:t>
      </w:r>
      <w:r w:rsidR="006E4B9D">
        <w:t>e</w:t>
      </w:r>
      <w:r>
        <w:t>mon</w:t>
      </w:r>
      <w:proofErr w:type="spellEnd"/>
      <w:r>
        <w:t xml:space="preserve"> do Docker.</w:t>
      </w:r>
      <w:bookmarkStart w:id="143" w:name="_Toc496802706"/>
      <w:bookmarkStart w:id="144" w:name="_Toc496802935"/>
    </w:p>
    <w:p w14:paraId="1EB0576E" w14:textId="0D41FBC7" w:rsidR="00F960D9" w:rsidRDefault="00C02FD1" w:rsidP="00F960D9">
      <w:pPr>
        <w:ind w:firstLine="708"/>
      </w:pPr>
      <w:r>
        <w:t>Na documentação oficial do Docker é possível ver uma relação de boas práticas</w:t>
      </w:r>
      <w:r>
        <w:rPr>
          <w:rStyle w:val="Refdenotaderodap"/>
        </w:rPr>
        <w:footnoteReference w:customMarkFollows="1" w:id="8"/>
        <w:t>5</w:t>
      </w:r>
      <w:r w:rsidR="00F960D9">
        <w:t xml:space="preserve"> para a melhor construção desse arquivo.</w:t>
      </w:r>
    </w:p>
    <w:p w14:paraId="6CEEA260" w14:textId="2ADD8690" w:rsidR="00B961B4" w:rsidRPr="0052704D" w:rsidRDefault="00B961B4" w:rsidP="00B961B4">
      <w:pPr>
        <w:ind w:firstLine="708"/>
        <w:rPr>
          <w:lang w:val="x-none" w:eastAsia="x-none"/>
        </w:rPr>
      </w:pPr>
      <w:r w:rsidRPr="0052704D">
        <w:rPr>
          <w:lang w:val="x-none" w:eastAsia="x-none"/>
        </w:rPr>
        <w:t>Possuo dois arquivos de configurações do docker-compose e docker file adapta</w:t>
      </w:r>
      <w:r w:rsidR="00FA688E" w:rsidRPr="0052704D">
        <w:rPr>
          <w:lang w:val="x-none" w:eastAsia="x-none"/>
        </w:rPr>
        <w:t>dos para as</w:t>
      </w:r>
      <w:r w:rsidRPr="0052704D">
        <w:rPr>
          <w:lang w:val="x-none" w:eastAsia="x-none"/>
        </w:rPr>
        <w:t xml:space="preserve"> arquitetura</w:t>
      </w:r>
      <w:r w:rsidR="00FA688E" w:rsidRPr="0052704D">
        <w:rPr>
          <w:lang w:val="x-none" w:eastAsia="x-none"/>
        </w:rPr>
        <w:t>s X64 e ARM</w:t>
      </w:r>
      <w:r w:rsidRPr="0052704D">
        <w:rPr>
          <w:lang w:val="x-none" w:eastAsia="x-none"/>
        </w:rPr>
        <w:t>. Foi necessário fazer essas adaptações devido a diferença de arquiteturas de processadores que executarão os códigos.</w:t>
      </w:r>
    </w:p>
    <w:p w14:paraId="02003DA5" w14:textId="1AD7607F" w:rsidR="008173B4" w:rsidRPr="000A54D5" w:rsidRDefault="008173B4" w:rsidP="00B961B4">
      <w:pPr>
        <w:ind w:firstLine="708"/>
        <w:rPr>
          <w:lang w:val="x-none" w:eastAsia="x-none"/>
        </w:rPr>
      </w:pPr>
      <w:r w:rsidRPr="000A54D5">
        <w:rPr>
          <w:lang w:val="x-none" w:eastAsia="x-none"/>
        </w:rPr>
        <w:t>Possuo duas arquiteturas</w:t>
      </w:r>
      <w:r w:rsidR="009C48CA" w:rsidRPr="000A54D5">
        <w:rPr>
          <w:lang w:val="x-none" w:eastAsia="x-none"/>
        </w:rPr>
        <w:t>, pois fiz a implementação do es</w:t>
      </w:r>
      <w:r w:rsidR="008443D2" w:rsidRPr="000A54D5">
        <w:rPr>
          <w:lang w:val="x-none" w:eastAsia="x-none"/>
        </w:rPr>
        <w:t>tudo de caso em um cluster ARM, com Raspberry Pi 3, irei falar mais adiante sobre o mesmo.</w:t>
      </w:r>
      <w:r w:rsidRPr="000A54D5">
        <w:rPr>
          <w:lang w:val="x-none" w:eastAsia="x-none"/>
        </w:rPr>
        <w:t xml:space="preserve"> </w:t>
      </w:r>
    </w:p>
    <w:p w14:paraId="19D834B0" w14:textId="77777777" w:rsidR="00B961B4" w:rsidRPr="000A54D5" w:rsidRDefault="00B961B4" w:rsidP="00B961B4">
      <w:pPr>
        <w:ind w:left="708"/>
        <w:rPr>
          <w:lang w:val="x-none" w:eastAsia="x-none"/>
        </w:rPr>
      </w:pPr>
      <w:r w:rsidRPr="000A54D5">
        <w:rPr>
          <w:lang w:val="x-none" w:eastAsia="x-none"/>
        </w:rPr>
        <w:t xml:space="preserve">Arquivos das Arquiteturas: </w:t>
      </w:r>
    </w:p>
    <w:p w14:paraId="166A0880" w14:textId="77777777" w:rsidR="00B961B4" w:rsidRPr="000A54D5" w:rsidRDefault="00B961B4" w:rsidP="00B961B4">
      <w:pPr>
        <w:ind w:firstLine="708"/>
        <w:rPr>
          <w:lang w:val="x-none" w:eastAsia="x-none"/>
        </w:rPr>
      </w:pPr>
    </w:p>
    <w:p w14:paraId="7CD4D1B1" w14:textId="1B1920B5" w:rsidR="00B961B4" w:rsidRPr="000A54D5" w:rsidRDefault="00B961B4" w:rsidP="0052704D">
      <w:pPr>
        <w:pStyle w:val="PargrafodaLista"/>
        <w:numPr>
          <w:ilvl w:val="0"/>
          <w:numId w:val="34"/>
        </w:numPr>
      </w:pPr>
      <w:r w:rsidRPr="000A54D5">
        <w:t>X64:</w:t>
      </w:r>
    </w:p>
    <w:p w14:paraId="0B7D602D" w14:textId="777E36D1" w:rsidR="00B961B4" w:rsidRPr="000A54D5" w:rsidRDefault="00B961B4" w:rsidP="0052704D">
      <w:pPr>
        <w:pStyle w:val="PargrafodaLista"/>
        <w:numPr>
          <w:ilvl w:val="1"/>
          <w:numId w:val="34"/>
        </w:numPr>
      </w:pPr>
      <w:r w:rsidRPr="000A54D5">
        <w:t>Docker file: Anexo 1</w:t>
      </w:r>
      <w:r w:rsidR="00531B01">
        <w:t>2</w:t>
      </w:r>
      <w:r w:rsidRPr="000A54D5">
        <w:t>.1</w:t>
      </w:r>
    </w:p>
    <w:p w14:paraId="63DF4EF9" w14:textId="4009ED95" w:rsidR="00B961B4" w:rsidRPr="000A54D5" w:rsidRDefault="00B961B4" w:rsidP="0052704D">
      <w:pPr>
        <w:pStyle w:val="PargrafodaLista"/>
        <w:numPr>
          <w:ilvl w:val="1"/>
          <w:numId w:val="34"/>
        </w:numPr>
      </w:pPr>
      <w:r w:rsidRPr="000A54D5">
        <w:t>Docker-compose: Anexo 1</w:t>
      </w:r>
      <w:r w:rsidR="00531B01">
        <w:t>2</w:t>
      </w:r>
      <w:r w:rsidRPr="000A54D5">
        <w:t>.2</w:t>
      </w:r>
    </w:p>
    <w:p w14:paraId="6C8DDAB2" w14:textId="77777777" w:rsidR="00B961B4" w:rsidRPr="000A54D5" w:rsidRDefault="00B961B4" w:rsidP="0052704D">
      <w:pPr>
        <w:pStyle w:val="PargrafodaLista"/>
        <w:numPr>
          <w:ilvl w:val="0"/>
          <w:numId w:val="34"/>
        </w:numPr>
        <w:rPr>
          <w:lang w:val="x-none" w:eastAsia="x-none"/>
        </w:rPr>
      </w:pPr>
      <w:r w:rsidRPr="000A54D5">
        <w:rPr>
          <w:lang w:val="x-none" w:eastAsia="x-none"/>
        </w:rPr>
        <w:t>ARM:</w:t>
      </w:r>
    </w:p>
    <w:p w14:paraId="190BC505" w14:textId="57EC3822" w:rsidR="00B961B4" w:rsidRPr="000A54D5" w:rsidRDefault="00B961B4" w:rsidP="0052704D">
      <w:pPr>
        <w:pStyle w:val="PargrafodaLista"/>
        <w:numPr>
          <w:ilvl w:val="1"/>
          <w:numId w:val="34"/>
        </w:numPr>
        <w:rPr>
          <w:lang w:val="x-none" w:eastAsia="x-none"/>
        </w:rPr>
      </w:pPr>
      <w:r w:rsidRPr="000A54D5">
        <w:rPr>
          <w:lang w:val="x-none" w:eastAsia="x-none"/>
        </w:rPr>
        <w:t>Docker file: Anexo 1</w:t>
      </w:r>
      <w:r w:rsidR="00531B01">
        <w:rPr>
          <w:lang w:val="x-none" w:eastAsia="x-none"/>
        </w:rPr>
        <w:t>2</w:t>
      </w:r>
      <w:r w:rsidRPr="000A54D5">
        <w:rPr>
          <w:lang w:val="x-none" w:eastAsia="x-none"/>
        </w:rPr>
        <w:t>.3</w:t>
      </w:r>
    </w:p>
    <w:p w14:paraId="73920916" w14:textId="1C324360" w:rsidR="00B961B4" w:rsidRPr="000A54D5" w:rsidRDefault="00B961B4" w:rsidP="0052704D">
      <w:pPr>
        <w:pStyle w:val="PargrafodaLista"/>
        <w:numPr>
          <w:ilvl w:val="1"/>
          <w:numId w:val="34"/>
        </w:numPr>
        <w:rPr>
          <w:lang w:val="x-none"/>
        </w:rPr>
      </w:pPr>
      <w:r w:rsidRPr="000A54D5">
        <w:rPr>
          <w:lang w:val="x-none"/>
        </w:rPr>
        <w:t>Docker-compose versao 2 : Anexo 1</w:t>
      </w:r>
      <w:r w:rsidR="00531B01">
        <w:rPr>
          <w:lang w:val="x-none"/>
        </w:rPr>
        <w:t>2</w:t>
      </w:r>
      <w:r w:rsidRPr="000A54D5">
        <w:rPr>
          <w:lang w:val="x-none"/>
        </w:rPr>
        <w:t>.4</w:t>
      </w:r>
    </w:p>
    <w:p w14:paraId="5D003B45" w14:textId="4F4F773E" w:rsidR="00B961B4" w:rsidRPr="000A54D5" w:rsidRDefault="00B961B4" w:rsidP="0052704D">
      <w:pPr>
        <w:pStyle w:val="PargrafodaLista"/>
        <w:numPr>
          <w:ilvl w:val="1"/>
          <w:numId w:val="34"/>
        </w:numPr>
      </w:pPr>
      <w:r w:rsidRPr="000A54D5">
        <w:rPr>
          <w:lang w:val="x-none"/>
        </w:rPr>
        <w:t>Docker-compose versao 3 : Anexo 1</w:t>
      </w:r>
      <w:r w:rsidR="00531B01">
        <w:rPr>
          <w:lang w:val="x-none"/>
        </w:rPr>
        <w:t>2</w:t>
      </w:r>
      <w:r w:rsidRPr="000A54D5">
        <w:rPr>
          <w:lang w:val="x-none"/>
        </w:rPr>
        <w:t>.5</w:t>
      </w:r>
    </w:p>
    <w:p w14:paraId="6E16E7F5" w14:textId="77777777" w:rsidR="00F960D9" w:rsidRDefault="00F960D9" w:rsidP="00F960D9">
      <w:pPr>
        <w:ind w:firstLine="708"/>
      </w:pPr>
    </w:p>
    <w:p w14:paraId="2F6001A4" w14:textId="45F7C612" w:rsidR="007B65C4" w:rsidRDefault="007B65C4" w:rsidP="007B65C4">
      <w:pPr>
        <w:pStyle w:val="Ttulo21"/>
        <w:jc w:val="left"/>
        <w:rPr>
          <w:lang w:val="pt-BR"/>
        </w:rPr>
      </w:pPr>
      <w:bookmarkStart w:id="145" w:name="_Toc497862058"/>
      <w:r>
        <w:t>4.</w:t>
      </w:r>
      <w:r w:rsidR="00BC729E">
        <w:t>1</w:t>
      </w:r>
      <w:r>
        <w:t>.1 Docker</w:t>
      </w:r>
      <w:r>
        <w:rPr>
          <w:lang w:val="pt-BR"/>
        </w:rPr>
        <w:t>-Compose</w:t>
      </w:r>
      <w:bookmarkEnd w:id="143"/>
      <w:bookmarkEnd w:id="144"/>
      <w:bookmarkEnd w:id="145"/>
    </w:p>
    <w:p w14:paraId="112BCFE4" w14:textId="176DE0F4" w:rsidR="007B65C4" w:rsidRDefault="007B65C4" w:rsidP="007B65C4">
      <w:pPr>
        <w:ind w:firstLine="708"/>
      </w:pPr>
      <w:r>
        <w:t xml:space="preserve">Existe uma </w:t>
      </w:r>
      <w:r w:rsidRPr="004A7010">
        <w:t>ferramenta</w:t>
      </w:r>
      <w:r>
        <w:t xml:space="preserve"> do Docker que é o Docker-compose, da qual é possível escrever um único arquivo em formato </w:t>
      </w:r>
      <w:proofErr w:type="gramStart"/>
      <w:r w:rsidR="006C07D1">
        <w:t>“.yml</w:t>
      </w:r>
      <w:proofErr w:type="gramEnd"/>
      <w:r w:rsidR="006C07D1">
        <w:t>”</w:t>
      </w:r>
      <w:r>
        <w:t xml:space="preserve"> e o mesmo </w:t>
      </w:r>
      <w:r w:rsidR="0060499B">
        <w:t>criará os containers em formato de serviços</w:t>
      </w:r>
      <w:r>
        <w:t>.</w:t>
      </w:r>
      <w:r w:rsidR="004A7A54">
        <w:t xml:space="preserve"> Esses serviços serão executados na ordem que forem escritos no arquivo e o mesmo irá criar os containers de acordo com as configurações descritas nesse arquivo </w:t>
      </w:r>
      <w:proofErr w:type="gramStart"/>
      <w:r w:rsidR="004A7A54">
        <w:t>“.yml</w:t>
      </w:r>
      <w:proofErr w:type="gramEnd"/>
      <w:r w:rsidR="004A7A54">
        <w:t>”</w:t>
      </w:r>
    </w:p>
    <w:p w14:paraId="3C5C8A02" w14:textId="63684BDA" w:rsidR="00C26A46" w:rsidRDefault="00C26A46" w:rsidP="00C26A46">
      <w:pPr>
        <w:ind w:firstLine="708"/>
      </w:pPr>
      <w:r>
        <w:t>De acordo com a documentação oficial do docker-compose</w:t>
      </w:r>
      <w:r>
        <w:rPr>
          <w:rStyle w:val="Refdenotaderodap"/>
        </w:rPr>
        <w:footnoteReference w:customMarkFollows="1" w:id="9"/>
        <w:t>6</w:t>
      </w:r>
      <w:r>
        <w:t>:</w:t>
      </w:r>
    </w:p>
    <w:p w14:paraId="505D1BD6" w14:textId="17B073A3" w:rsidR="00C26A46" w:rsidRDefault="00C26A46" w:rsidP="00CE770A">
      <w:pPr>
        <w:ind w:left="2268"/>
      </w:pPr>
      <w:r>
        <w:t>“</w:t>
      </w:r>
      <w:r w:rsidR="004E6545">
        <w:t xml:space="preserve">Tradução nossa, </w:t>
      </w:r>
      <w:r w:rsidR="00F12B95">
        <w:t>Compose</w:t>
      </w:r>
      <w:r w:rsidR="00CE770A">
        <w:t xml:space="preserve"> é uma ferramenta para definição e execução de aplicações complexas com Docker.</w:t>
      </w:r>
      <w:r w:rsidR="00AC70C7">
        <w:t xml:space="preserve"> Com o </w:t>
      </w:r>
      <w:proofErr w:type="spellStart"/>
      <w:r w:rsidR="00AC70C7">
        <w:t>compose</w:t>
      </w:r>
      <w:proofErr w:type="spellEnd"/>
      <w:r w:rsidR="00AC70C7">
        <w:t xml:space="preserve">, é possível definir múltiplos containers em um único arquivo. </w:t>
      </w:r>
      <w:r w:rsidR="004C1961">
        <w:t>Então levante a sua aplicação com um único comando que faça o que for preciso para executá-</w:t>
      </w:r>
      <w:proofErr w:type="gramStart"/>
      <w:r w:rsidR="004C1961">
        <w:t>la.</w:t>
      </w:r>
      <w:r w:rsidR="005C40F4">
        <w:t>”</w:t>
      </w:r>
      <w:proofErr w:type="gramEnd"/>
    </w:p>
    <w:p w14:paraId="504EAEB7" w14:textId="77777777" w:rsidR="006A30DA" w:rsidRDefault="006A30DA" w:rsidP="00CE770A">
      <w:pPr>
        <w:ind w:left="2268"/>
      </w:pPr>
    </w:p>
    <w:p w14:paraId="58D3131A" w14:textId="77777777" w:rsidR="007B65C4" w:rsidRPr="00FF5EEB" w:rsidRDefault="007B65C4" w:rsidP="007B65C4">
      <w:pPr>
        <w:ind w:firstLine="708"/>
        <w:rPr>
          <w:lang w:eastAsia="x-none"/>
        </w:rPr>
      </w:pPr>
      <w:r w:rsidRPr="00FF5EEB">
        <w:rPr>
          <w:lang w:eastAsia="x-none"/>
        </w:rPr>
        <w:t>Essa técnica possui algumas aplicações:</w:t>
      </w:r>
    </w:p>
    <w:p w14:paraId="3490ABE8" w14:textId="77777777" w:rsidR="007B65C4" w:rsidRPr="00FF5EEB" w:rsidRDefault="007B65C4" w:rsidP="007B65C4">
      <w:pPr>
        <w:pStyle w:val="PargrafodaLista"/>
        <w:numPr>
          <w:ilvl w:val="0"/>
          <w:numId w:val="7"/>
        </w:numPr>
        <w:suppressAutoHyphens w:val="0"/>
        <w:spacing w:line="240" w:lineRule="auto"/>
        <w:jc w:val="left"/>
        <w:rPr>
          <w:sz w:val="24"/>
          <w:lang w:eastAsia="x-none"/>
        </w:rPr>
      </w:pPr>
      <w:r w:rsidRPr="00FF5EEB">
        <w:rPr>
          <w:sz w:val="24"/>
          <w:lang w:eastAsia="x-none"/>
        </w:rPr>
        <w:t>Isolamento do sistema operacional</w:t>
      </w:r>
    </w:p>
    <w:p w14:paraId="2D1FA67E" w14:textId="77777777" w:rsidR="007B65C4" w:rsidRPr="00FF5EEB" w:rsidRDefault="007B65C4" w:rsidP="007B65C4">
      <w:pPr>
        <w:pStyle w:val="PargrafodaLista"/>
        <w:numPr>
          <w:ilvl w:val="1"/>
          <w:numId w:val="7"/>
        </w:numPr>
        <w:suppressAutoHyphens w:val="0"/>
        <w:spacing w:line="240" w:lineRule="auto"/>
        <w:jc w:val="left"/>
        <w:rPr>
          <w:sz w:val="24"/>
          <w:lang w:eastAsia="x-none"/>
        </w:rPr>
      </w:pPr>
      <w:r w:rsidRPr="00FF5EEB">
        <w:rPr>
          <w:sz w:val="24"/>
          <w:lang w:eastAsia="x-none"/>
        </w:rPr>
        <w:t xml:space="preserve">É possível utilizar um sistema operacional específico para a imagem, pode até ser diferente do sistema operacional nativo do host, da qual o Docker está sendo executado — Em versões mais antigas é necessário a instalação do Boot2docker — que faria essa camada de abstração do Docker ao Sistema Operacional. Porém já foi corrigido em versões prévias do Docker. </w:t>
      </w:r>
    </w:p>
    <w:p w14:paraId="324306FE" w14:textId="77777777" w:rsidR="007B65C4" w:rsidRPr="00FF5EEB" w:rsidRDefault="007B65C4" w:rsidP="007B65C4">
      <w:pPr>
        <w:pStyle w:val="PargrafodaLista"/>
        <w:numPr>
          <w:ilvl w:val="0"/>
          <w:numId w:val="7"/>
        </w:numPr>
        <w:suppressAutoHyphens w:val="0"/>
        <w:spacing w:line="240" w:lineRule="auto"/>
        <w:jc w:val="left"/>
        <w:rPr>
          <w:sz w:val="24"/>
          <w:lang w:eastAsia="x-none"/>
        </w:rPr>
      </w:pPr>
      <w:r w:rsidRPr="00FF5EEB">
        <w:rPr>
          <w:sz w:val="24"/>
          <w:lang w:eastAsia="x-none"/>
        </w:rPr>
        <w:lastRenderedPageBreak/>
        <w:t>Controle de arquivos</w:t>
      </w:r>
    </w:p>
    <w:p w14:paraId="5070023C" w14:textId="77777777" w:rsidR="007B65C4" w:rsidRPr="00FF5EEB" w:rsidRDefault="007B65C4" w:rsidP="007B65C4">
      <w:pPr>
        <w:pStyle w:val="PargrafodaLista"/>
        <w:numPr>
          <w:ilvl w:val="1"/>
          <w:numId w:val="7"/>
        </w:numPr>
        <w:suppressAutoHyphens w:val="0"/>
        <w:spacing w:line="240" w:lineRule="auto"/>
        <w:jc w:val="left"/>
        <w:rPr>
          <w:sz w:val="24"/>
          <w:lang w:eastAsia="x-none"/>
        </w:rPr>
      </w:pPr>
      <w:r w:rsidRPr="00FF5EEB">
        <w:rPr>
          <w:sz w:val="24"/>
          <w:lang w:eastAsia="x-none"/>
        </w:rPr>
        <w:t>Permite fazer um controle de pastas e arquivos que serão interessantes e/ou necessários à aplicação acessar para manter a execução. Como por exemplo diretório de arquivos próprios da aplicação.</w:t>
      </w:r>
    </w:p>
    <w:p w14:paraId="741287F8" w14:textId="506EE0FB" w:rsidR="007B65C4" w:rsidRPr="00FF5EEB" w:rsidRDefault="007B65C4" w:rsidP="007B65C4">
      <w:pPr>
        <w:pStyle w:val="PargrafodaLista"/>
        <w:numPr>
          <w:ilvl w:val="0"/>
          <w:numId w:val="7"/>
        </w:numPr>
        <w:rPr>
          <w:sz w:val="24"/>
          <w:lang w:eastAsia="x-none"/>
        </w:rPr>
      </w:pPr>
      <w:r w:rsidRPr="00FF5EEB">
        <w:rPr>
          <w:sz w:val="24"/>
          <w:lang w:eastAsia="x-none"/>
        </w:rPr>
        <w:t>Cont</w:t>
      </w:r>
      <w:r w:rsidR="00557164">
        <w:rPr>
          <w:sz w:val="24"/>
          <w:lang w:eastAsia="x-none"/>
        </w:rPr>
        <w:t>r</w:t>
      </w:r>
      <w:r w:rsidRPr="00FF5EEB">
        <w:rPr>
          <w:sz w:val="24"/>
          <w:lang w:eastAsia="x-none"/>
        </w:rPr>
        <w:t>ole de Dependências</w:t>
      </w:r>
    </w:p>
    <w:p w14:paraId="05F71C93" w14:textId="77777777" w:rsidR="007B65C4" w:rsidRPr="00FF5EEB" w:rsidRDefault="007B65C4" w:rsidP="007B65C4">
      <w:pPr>
        <w:pStyle w:val="PargrafodaLista"/>
        <w:numPr>
          <w:ilvl w:val="1"/>
          <w:numId w:val="7"/>
        </w:numPr>
        <w:rPr>
          <w:sz w:val="24"/>
          <w:lang w:eastAsia="x-none"/>
        </w:rPr>
      </w:pPr>
      <w:r w:rsidRPr="00FF5EEB">
        <w:rPr>
          <w:sz w:val="24"/>
          <w:lang w:eastAsia="x-none"/>
        </w:rPr>
        <w:t>É possível faze a instalação específica de dependências (bibliotecas) necessárias à execução da aplicação.</w:t>
      </w:r>
    </w:p>
    <w:p w14:paraId="740FE108" w14:textId="77777777" w:rsidR="007B65C4" w:rsidRPr="00FF5EEB" w:rsidRDefault="007B65C4" w:rsidP="007B65C4">
      <w:pPr>
        <w:rPr>
          <w:lang w:eastAsia="x-none"/>
        </w:rPr>
      </w:pPr>
    </w:p>
    <w:p w14:paraId="2038E180" w14:textId="7C253B31" w:rsidR="007B65C4" w:rsidRDefault="007B65C4" w:rsidP="007B65C4">
      <w:pPr>
        <w:ind w:firstLine="708"/>
        <w:rPr>
          <w:lang w:eastAsia="x-none"/>
        </w:rPr>
      </w:pPr>
      <w:r>
        <w:rPr>
          <w:lang w:eastAsia="x-none"/>
        </w:rPr>
        <w:t xml:space="preserve">Toda a escrita do arquivo do Docker-compose é no formato </w:t>
      </w:r>
      <w:proofErr w:type="gramStart"/>
      <w:r>
        <w:rPr>
          <w:lang w:eastAsia="x-none"/>
        </w:rPr>
        <w:t>“.yml</w:t>
      </w:r>
      <w:proofErr w:type="gramEnd"/>
      <w:r>
        <w:rPr>
          <w:lang w:eastAsia="x-none"/>
        </w:rPr>
        <w:t xml:space="preserve">” uma linguagem bem próxima da linguagem natural e que poder ser facilmente compreendida e interpretada por uma simplicidade e quase nenhum conhecimento prévio específico de </w:t>
      </w:r>
      <w:r w:rsidR="008C1087">
        <w:rPr>
          <w:lang w:eastAsia="x-none"/>
        </w:rPr>
        <w:t xml:space="preserve">programação </w:t>
      </w:r>
      <w:r>
        <w:rPr>
          <w:lang w:eastAsia="x-none"/>
        </w:rPr>
        <w:t>.</w:t>
      </w:r>
    </w:p>
    <w:p w14:paraId="412FAD10" w14:textId="77777777" w:rsidR="007B65C4" w:rsidRDefault="007B65C4" w:rsidP="007B65C4">
      <w:pPr>
        <w:ind w:firstLine="708"/>
        <w:rPr>
          <w:lang w:eastAsia="x-none"/>
        </w:rPr>
      </w:pPr>
      <w:r>
        <w:rPr>
          <w:lang w:eastAsia="x-none"/>
        </w:rPr>
        <w:t>O Docker-compose utiliza o conceito de execução por serviços, da qual cada container é executado como um serviço e o mesmo pode estar dependente é vinculado a outro serviço (s) para poder executar.</w:t>
      </w:r>
    </w:p>
    <w:p w14:paraId="5D0F162D" w14:textId="6F1D9C32" w:rsidR="007B65C4" w:rsidRDefault="007B65C4" w:rsidP="007B65C4">
      <w:pPr>
        <w:ind w:firstLine="708"/>
        <w:rPr>
          <w:lang w:eastAsia="x-none"/>
        </w:rPr>
      </w:pPr>
      <w:r>
        <w:rPr>
          <w:lang w:eastAsia="x-none"/>
        </w:rPr>
        <w:t xml:space="preserve">Dependente significa que o mesmo depende de outro serviço para poder executar, um exemplo: </w:t>
      </w:r>
      <w:proofErr w:type="gramStart"/>
      <w:r>
        <w:rPr>
          <w:lang w:eastAsia="x-none"/>
        </w:rPr>
        <w:t>o redis</w:t>
      </w:r>
      <w:proofErr w:type="gramEnd"/>
      <w:r>
        <w:rPr>
          <w:lang w:eastAsia="x-none"/>
        </w:rPr>
        <w:t xml:space="preserve">. A aplicação que está sendo mostrada neste estudo de caso, depende </w:t>
      </w:r>
      <w:proofErr w:type="gramStart"/>
      <w:r>
        <w:rPr>
          <w:lang w:eastAsia="x-none"/>
        </w:rPr>
        <w:t>do</w:t>
      </w:r>
      <w:proofErr w:type="gramEnd"/>
      <w:r>
        <w:rPr>
          <w:lang w:eastAsia="x-none"/>
        </w:rPr>
        <w:t xml:space="preserve"> redis para poder executar; isso significa que o container do redis tem que ser construído “</w:t>
      </w:r>
      <w:r w:rsidR="00B03A32">
        <w:rPr>
          <w:lang w:eastAsia="x-none"/>
        </w:rPr>
        <w:t>build</w:t>
      </w:r>
      <w:r>
        <w:rPr>
          <w:lang w:eastAsia="x-none"/>
        </w:rPr>
        <w:t xml:space="preserve">” e executado antes do container da aplicação. Essa ordem é de suma importância e está referenciada na ordem de execução dos serviços escritos no arquivo </w:t>
      </w:r>
      <w:proofErr w:type="gramStart"/>
      <w:r>
        <w:rPr>
          <w:lang w:eastAsia="x-none"/>
        </w:rPr>
        <w:t>“.yml</w:t>
      </w:r>
      <w:proofErr w:type="gramEnd"/>
      <w:r>
        <w:rPr>
          <w:lang w:eastAsia="x-none"/>
        </w:rPr>
        <w:t>”.</w:t>
      </w:r>
    </w:p>
    <w:p w14:paraId="26D2B49C" w14:textId="34E7EC9B" w:rsidR="007B65C4" w:rsidRDefault="007B65C4" w:rsidP="007B65C4">
      <w:pPr>
        <w:ind w:firstLine="708"/>
        <w:rPr>
          <w:lang w:eastAsia="x-none"/>
        </w:rPr>
      </w:pPr>
      <w:r>
        <w:rPr>
          <w:lang w:eastAsia="x-none"/>
        </w:rPr>
        <w:t xml:space="preserve">Estar vinculado significa que um container estará prestando serviço para outro container. Ambos são independentes e podem ser construídos </w:t>
      </w:r>
      <w:r w:rsidR="00EE0BCA">
        <w:rPr>
          <w:lang w:eastAsia="x-none"/>
        </w:rPr>
        <w:t>(</w:t>
      </w:r>
      <w:r w:rsidR="000834D4">
        <w:rPr>
          <w:lang w:eastAsia="x-none"/>
        </w:rPr>
        <w:t>build</w:t>
      </w:r>
      <w:r w:rsidR="00EE0BCA">
        <w:rPr>
          <w:lang w:eastAsia="x-none"/>
        </w:rPr>
        <w:t>)</w:t>
      </w:r>
      <w:r>
        <w:rPr>
          <w:lang w:eastAsia="x-none"/>
        </w:rPr>
        <w:t xml:space="preserve"> e executados em separado. Por exemplo o banco de dados em MySQL ele presta serviços para a aplicação, a mesma consegue ser construída </w:t>
      </w:r>
      <w:r w:rsidR="00380C27">
        <w:rPr>
          <w:lang w:eastAsia="x-none"/>
        </w:rPr>
        <w:t>(</w:t>
      </w:r>
      <w:r w:rsidR="006F43A9">
        <w:rPr>
          <w:lang w:eastAsia="x-none"/>
        </w:rPr>
        <w:t>build</w:t>
      </w:r>
      <w:r w:rsidR="00B939F5">
        <w:rPr>
          <w:lang w:eastAsia="x-none"/>
        </w:rPr>
        <w:t>)</w:t>
      </w:r>
      <w:r>
        <w:rPr>
          <w:lang w:eastAsia="x-none"/>
        </w:rPr>
        <w:t xml:space="preserve"> e ficar “up” sem o banco; não vai ter sua completa utilização e execução sem o mesmo, mais é possível.</w:t>
      </w:r>
    </w:p>
    <w:p w14:paraId="7C678C9A" w14:textId="6009FC44" w:rsidR="007B65C4" w:rsidRDefault="007B65C4" w:rsidP="007B65C4">
      <w:pPr>
        <w:ind w:firstLine="708"/>
        <w:rPr>
          <w:lang w:eastAsia="x-none"/>
        </w:rPr>
      </w:pPr>
      <w:r>
        <w:rPr>
          <w:lang w:eastAsia="x-none"/>
        </w:rPr>
        <w:t xml:space="preserve">Todos os serviços tem que estar vinculados no arquivo </w:t>
      </w:r>
      <w:proofErr w:type="gramStart"/>
      <w:r>
        <w:rPr>
          <w:lang w:eastAsia="x-none"/>
        </w:rPr>
        <w:t>“.yml</w:t>
      </w:r>
      <w:proofErr w:type="gramEnd"/>
      <w:r>
        <w:rPr>
          <w:lang w:eastAsia="x-none"/>
        </w:rPr>
        <w:t>”, fazendo referência à imagem que foi criada pelo Dockerfile. A imagem é construída antes da execução do container que faz referência, os containers são criados seguindo a ordem que está descrita no arquivo “yml”.</w:t>
      </w:r>
    </w:p>
    <w:p w14:paraId="2B89D82C" w14:textId="77777777" w:rsidR="007B65C4" w:rsidRDefault="007B65C4" w:rsidP="007B65C4">
      <w:pPr>
        <w:ind w:firstLine="708"/>
        <w:rPr>
          <w:lang w:eastAsia="x-none"/>
        </w:rPr>
      </w:pPr>
      <w:r>
        <w:rPr>
          <w:lang w:eastAsia="x-none"/>
        </w:rPr>
        <w:t>Ordem de execução:</w:t>
      </w:r>
    </w:p>
    <w:p w14:paraId="6236DCEF" w14:textId="77777777" w:rsidR="007B65C4" w:rsidRDefault="007B65C4" w:rsidP="007B65C4">
      <w:pPr>
        <w:pStyle w:val="PargrafodaLista"/>
        <w:numPr>
          <w:ilvl w:val="0"/>
          <w:numId w:val="14"/>
        </w:numPr>
        <w:rPr>
          <w:lang w:eastAsia="x-none"/>
        </w:rPr>
      </w:pPr>
      <w:proofErr w:type="gramStart"/>
      <w:r>
        <w:rPr>
          <w:lang w:eastAsia="x-none"/>
        </w:rPr>
        <w:t>Docker File</w:t>
      </w:r>
      <w:proofErr w:type="gramEnd"/>
    </w:p>
    <w:p w14:paraId="6DC6AB91" w14:textId="77777777" w:rsidR="007B65C4" w:rsidRDefault="007B65C4" w:rsidP="007B65C4">
      <w:pPr>
        <w:pStyle w:val="PargrafodaLista"/>
        <w:numPr>
          <w:ilvl w:val="0"/>
          <w:numId w:val="14"/>
        </w:numPr>
        <w:rPr>
          <w:lang w:eastAsia="x-none"/>
        </w:rPr>
      </w:pPr>
      <w:r>
        <w:rPr>
          <w:lang w:eastAsia="x-none"/>
        </w:rPr>
        <w:t>Imagem</w:t>
      </w:r>
    </w:p>
    <w:p w14:paraId="79B0C558" w14:textId="77777777" w:rsidR="007B65C4" w:rsidRDefault="007B65C4" w:rsidP="007B65C4">
      <w:pPr>
        <w:pStyle w:val="PargrafodaLista"/>
        <w:numPr>
          <w:ilvl w:val="0"/>
          <w:numId w:val="14"/>
        </w:numPr>
        <w:rPr>
          <w:lang w:eastAsia="x-none"/>
        </w:rPr>
      </w:pPr>
      <w:r>
        <w:rPr>
          <w:lang w:eastAsia="x-none"/>
        </w:rPr>
        <w:t>Docker-compose</w:t>
      </w:r>
    </w:p>
    <w:p w14:paraId="0D8FC1EC" w14:textId="77777777" w:rsidR="007B65C4" w:rsidRDefault="007B65C4" w:rsidP="007B65C4">
      <w:pPr>
        <w:pStyle w:val="PargrafodaLista"/>
        <w:numPr>
          <w:ilvl w:val="0"/>
          <w:numId w:val="14"/>
        </w:numPr>
        <w:rPr>
          <w:lang w:eastAsia="x-none"/>
        </w:rPr>
      </w:pPr>
      <w:r>
        <w:rPr>
          <w:lang w:eastAsia="x-none"/>
        </w:rPr>
        <w:t>Containers</w:t>
      </w:r>
    </w:p>
    <w:p w14:paraId="5F0F4570" w14:textId="77777777" w:rsidR="007B65C4" w:rsidRDefault="007B65C4" w:rsidP="007B65C4">
      <w:pPr>
        <w:rPr>
          <w:lang w:eastAsia="x-none"/>
        </w:rPr>
      </w:pPr>
    </w:p>
    <w:p w14:paraId="67E7B732" w14:textId="77777777" w:rsidR="007B65C4" w:rsidRDefault="007B65C4" w:rsidP="007B65C4">
      <w:pPr>
        <w:rPr>
          <w:lang w:eastAsia="x-none"/>
        </w:rPr>
      </w:pPr>
      <w:r>
        <w:rPr>
          <w:lang w:eastAsia="x-none"/>
        </w:rPr>
        <w:t>Comandos do Docker-compose utilizados</w:t>
      </w:r>
    </w:p>
    <w:p w14:paraId="3F6BED61" w14:textId="77777777" w:rsidR="007B65C4" w:rsidRDefault="007B65C4" w:rsidP="007B65C4">
      <w:pPr>
        <w:pStyle w:val="PargrafodaLista"/>
        <w:numPr>
          <w:ilvl w:val="0"/>
          <w:numId w:val="8"/>
        </w:numPr>
        <w:suppressAutoHyphens w:val="0"/>
        <w:spacing w:line="240" w:lineRule="auto"/>
        <w:jc w:val="left"/>
      </w:pPr>
      <w:r>
        <w:rPr>
          <w:lang w:eastAsia="x-none"/>
        </w:rPr>
        <w:t xml:space="preserve">Build — Descrição do comando no terminal – Criar e/ou recriar serviços. </w:t>
      </w:r>
    </w:p>
    <w:p w14:paraId="2A7E7184" w14:textId="77777777" w:rsidR="007B65C4" w:rsidRPr="00743AB4" w:rsidRDefault="007B65C4" w:rsidP="007B65C4">
      <w:pPr>
        <w:pStyle w:val="PargrafodaLista"/>
        <w:suppressAutoHyphens w:val="0"/>
        <w:spacing w:line="240" w:lineRule="auto"/>
        <w:jc w:val="left"/>
        <w:rPr>
          <w:lang w:eastAsia="x-none"/>
        </w:rPr>
      </w:pPr>
      <w:r w:rsidRPr="00743AB4">
        <w:rPr>
          <w:lang w:eastAsia="x-none"/>
        </w:rPr>
        <w:t xml:space="preserve">Serviços são tageados com o nome da aplicação seguido do nome do serviço por </w:t>
      </w:r>
      <w:proofErr w:type="spellStart"/>
      <w:r w:rsidRPr="00743AB4">
        <w:rPr>
          <w:lang w:eastAsia="x-none"/>
        </w:rPr>
        <w:t>underline</w:t>
      </w:r>
      <w:proofErr w:type="spellEnd"/>
      <w:r w:rsidRPr="00743AB4">
        <w:rPr>
          <w:lang w:eastAsia="x-none"/>
        </w:rPr>
        <w:t xml:space="preserve">. </w:t>
      </w:r>
    </w:p>
    <w:p w14:paraId="4FD58F2C" w14:textId="77777777" w:rsidR="007B65C4" w:rsidRPr="00BE3BD3" w:rsidRDefault="007B65C4" w:rsidP="007B65C4">
      <w:pPr>
        <w:pStyle w:val="PargrafodaLista"/>
        <w:numPr>
          <w:ilvl w:val="0"/>
          <w:numId w:val="8"/>
        </w:numPr>
        <w:suppressAutoHyphens w:val="0"/>
        <w:spacing w:line="240" w:lineRule="auto"/>
        <w:jc w:val="left"/>
        <w:rPr>
          <w:sz w:val="21"/>
        </w:rPr>
      </w:pPr>
      <w:r w:rsidRPr="002E7762">
        <w:rPr>
          <w:lang w:eastAsia="x-none"/>
        </w:rPr>
        <w:t xml:space="preserve">Up —  Descrição do comando no terminal – Criar, </w:t>
      </w:r>
      <w:proofErr w:type="spellStart"/>
      <w:proofErr w:type="gramStart"/>
      <w:r w:rsidRPr="002E7762">
        <w:rPr>
          <w:lang w:eastAsia="x-none"/>
        </w:rPr>
        <w:t>re</w:t>
      </w:r>
      <w:proofErr w:type="spellEnd"/>
      <w:r w:rsidRPr="002E7762">
        <w:rPr>
          <w:lang w:eastAsia="x-none"/>
        </w:rPr>
        <w:t>(</w:t>
      </w:r>
      <w:proofErr w:type="gramEnd"/>
      <w:r w:rsidRPr="002E7762">
        <w:rPr>
          <w:lang w:eastAsia="x-none"/>
        </w:rPr>
        <w:t>criar), iniciar o container de serviço. Se o container não</w:t>
      </w:r>
      <w:r>
        <w:rPr>
          <w:lang w:eastAsia="x-none"/>
        </w:rPr>
        <w:t xml:space="preserve"> existir será executado o build. Se o container já existir o mesmo será parado e recriado, preservando os volumes. </w:t>
      </w:r>
    </w:p>
    <w:p w14:paraId="4EE269FE" w14:textId="77777777" w:rsidR="007B65C4" w:rsidRPr="00E82534" w:rsidRDefault="007B65C4" w:rsidP="007B65C4">
      <w:pPr>
        <w:rPr>
          <w:rFonts w:eastAsia="Times New Roman" w:cs="Arial"/>
          <w:color w:val="00000A"/>
          <w:sz w:val="21"/>
          <w:lang w:eastAsia="x-none"/>
        </w:rPr>
      </w:pPr>
    </w:p>
    <w:p w14:paraId="5F091B66" w14:textId="22E62E75" w:rsidR="007B65C4" w:rsidRDefault="005A4E49" w:rsidP="007B65C4">
      <w:pPr>
        <w:pStyle w:val="Ttulo21"/>
        <w:jc w:val="left"/>
        <w:rPr>
          <w:lang w:val="pt-BR"/>
        </w:rPr>
      </w:pPr>
      <w:bookmarkStart w:id="146" w:name="_Toc496802707"/>
      <w:bookmarkStart w:id="147" w:name="_Toc496802936"/>
      <w:bookmarkStart w:id="148" w:name="_Toc497862059"/>
      <w:r>
        <w:t>4.</w:t>
      </w:r>
      <w:r w:rsidR="003C7609">
        <w:t>1</w:t>
      </w:r>
      <w:r w:rsidR="007B65C4">
        <w:t>.2 Docker</w:t>
      </w:r>
      <w:r w:rsidR="007B65C4">
        <w:rPr>
          <w:lang w:val="pt-BR"/>
        </w:rPr>
        <w:t xml:space="preserve"> File</w:t>
      </w:r>
      <w:bookmarkEnd w:id="146"/>
      <w:bookmarkEnd w:id="147"/>
      <w:bookmarkEnd w:id="148"/>
    </w:p>
    <w:p w14:paraId="7B6D07FF" w14:textId="77777777" w:rsidR="007B65C4" w:rsidRDefault="007B65C4" w:rsidP="007B65C4">
      <w:pPr>
        <w:pStyle w:val="PargrafodaLista"/>
        <w:suppressAutoHyphens w:val="0"/>
        <w:spacing w:line="240" w:lineRule="auto"/>
        <w:jc w:val="left"/>
        <w:rPr>
          <w:sz w:val="24"/>
          <w:lang w:eastAsia="x-none"/>
        </w:rPr>
      </w:pPr>
      <w:r>
        <w:rPr>
          <w:sz w:val="24"/>
          <w:lang w:eastAsia="x-none"/>
        </w:rPr>
        <w:t>De acordo com a documentação oficial do Docker:</w:t>
      </w:r>
    </w:p>
    <w:p w14:paraId="20D8A9B7" w14:textId="77777777" w:rsidR="007B65C4" w:rsidRPr="007B65C4" w:rsidRDefault="007B65C4" w:rsidP="007B65C4">
      <w:pPr>
        <w:ind w:left="2124"/>
        <w:rPr>
          <w:lang w:eastAsia="x-none"/>
        </w:rPr>
      </w:pPr>
    </w:p>
    <w:p w14:paraId="32F3907F" w14:textId="22F85B96" w:rsidR="007B65C4" w:rsidRDefault="007B65C4" w:rsidP="008333E6">
      <w:pPr>
        <w:ind w:left="2268"/>
        <w:rPr>
          <w:lang w:eastAsia="x-none"/>
        </w:rPr>
      </w:pPr>
      <w:r w:rsidRPr="00693F13">
        <w:rPr>
          <w:lang w:eastAsia="x-none"/>
        </w:rPr>
        <w:t>“</w:t>
      </w:r>
      <w:r w:rsidR="00544A89">
        <w:rPr>
          <w:lang w:eastAsia="x-none"/>
        </w:rPr>
        <w:t xml:space="preserve">Tradução nossa, </w:t>
      </w:r>
      <w:r w:rsidRPr="00693F13">
        <w:rPr>
          <w:lang w:eastAsia="x-none"/>
        </w:rPr>
        <w:t>O Dockerfile é um document</w:t>
      </w:r>
      <w:r>
        <w:rPr>
          <w:lang w:eastAsia="x-none"/>
        </w:rPr>
        <w:t>o</w:t>
      </w:r>
      <w:r w:rsidRPr="00693F13">
        <w:rPr>
          <w:lang w:eastAsia="x-none"/>
        </w:rPr>
        <w:t xml:space="preserve"> </w:t>
      </w:r>
      <w:r>
        <w:rPr>
          <w:lang w:eastAsia="x-none"/>
        </w:rPr>
        <w:t>de texto que conté</w:t>
      </w:r>
      <w:r w:rsidRPr="00693F13">
        <w:rPr>
          <w:lang w:eastAsia="x-none"/>
        </w:rPr>
        <w:t xml:space="preserve">m </w:t>
      </w:r>
      <w:r>
        <w:rPr>
          <w:lang w:eastAsia="x-none"/>
        </w:rPr>
        <w:t>com</w:t>
      </w:r>
      <w:r w:rsidRPr="00693F13">
        <w:rPr>
          <w:lang w:eastAsia="x-none"/>
        </w:rPr>
        <w:t xml:space="preserve">andos que normalmente serão executados manualmente no build </w:t>
      </w:r>
      <w:r w:rsidRPr="00693F13">
        <w:rPr>
          <w:lang w:eastAsia="x-none"/>
        </w:rPr>
        <w:lastRenderedPageBreak/>
        <w:t xml:space="preserve">da imagem. </w:t>
      </w:r>
      <w:r>
        <w:rPr>
          <w:lang w:eastAsia="x-none"/>
        </w:rPr>
        <w:t>O Docker pode fazer o build automaticamente da imagem, lendo as instruções no arquivo do Dockerfile</w:t>
      </w:r>
      <w:r w:rsidRPr="00693F13">
        <w:rPr>
          <w:lang w:eastAsia="x-none"/>
        </w:rPr>
        <w:t>”</w:t>
      </w:r>
      <w:r>
        <w:rPr>
          <w:lang w:eastAsia="x-none"/>
        </w:rPr>
        <w:t>.</w:t>
      </w:r>
      <w:r>
        <w:rPr>
          <w:rStyle w:val="Refdenotaderodap"/>
          <w:lang w:eastAsia="x-none"/>
        </w:rPr>
        <w:footnoteReference w:id="10"/>
      </w:r>
    </w:p>
    <w:p w14:paraId="44FB28C2" w14:textId="77777777" w:rsidR="007B65C4" w:rsidRPr="00281D92" w:rsidRDefault="007B65C4" w:rsidP="007B65C4">
      <w:pPr>
        <w:rPr>
          <w:lang w:eastAsia="x-none"/>
        </w:rPr>
      </w:pPr>
    </w:p>
    <w:p w14:paraId="72578566" w14:textId="77777777" w:rsidR="007B65C4" w:rsidRPr="001D0F94" w:rsidRDefault="007B65C4" w:rsidP="007B65C4">
      <w:pPr>
        <w:pStyle w:val="PargrafodaLista"/>
        <w:suppressAutoHyphens w:val="0"/>
        <w:spacing w:line="240" w:lineRule="auto"/>
        <w:jc w:val="left"/>
        <w:rPr>
          <w:sz w:val="24"/>
          <w:lang w:eastAsia="x-none"/>
        </w:rPr>
      </w:pPr>
      <w:r w:rsidRPr="001D0F94">
        <w:rPr>
          <w:sz w:val="24"/>
          <w:lang w:eastAsia="x-none"/>
        </w:rPr>
        <w:t xml:space="preserve">A escrita do arquivo do Dockerfile é em formato Shell-Script, não sendo tão próxima da linguagem natural, como o arquivo do Docker-compose, é de compreensão difícil, por se tratar de uma linguagem mais baixo nível e não comumente utilizada. Necessitando de conhecimentos prévios de computação para execução de tal. </w:t>
      </w:r>
    </w:p>
    <w:p w14:paraId="22A57B9D" w14:textId="77777777" w:rsidR="007B65C4" w:rsidRPr="001D0F94" w:rsidRDefault="007B65C4" w:rsidP="007B65C4">
      <w:pPr>
        <w:pStyle w:val="PargrafodaLista"/>
        <w:suppressAutoHyphens w:val="0"/>
        <w:spacing w:line="240" w:lineRule="auto"/>
        <w:jc w:val="left"/>
        <w:rPr>
          <w:sz w:val="24"/>
          <w:lang w:eastAsia="x-none"/>
        </w:rPr>
      </w:pPr>
      <w:r w:rsidRPr="001D0F94">
        <w:rPr>
          <w:sz w:val="24"/>
          <w:lang w:eastAsia="x-none"/>
        </w:rPr>
        <w:t>Administradores de Sistemas e equipes de Infraestrutura, acostumados a fazer scripts para fazer alterações em lote para Sistemas Operacionais Linux, possuem maior compreensão deste tipo de linguagem e dos comandos de Sistema Operacional utilizados.</w:t>
      </w:r>
    </w:p>
    <w:p w14:paraId="4183FCB1" w14:textId="588969C3" w:rsidR="007B65C4" w:rsidRPr="001D0F94" w:rsidRDefault="007B65C4" w:rsidP="007B65C4">
      <w:pPr>
        <w:pStyle w:val="PargrafodaLista"/>
        <w:suppressAutoHyphens w:val="0"/>
        <w:spacing w:line="240" w:lineRule="auto"/>
        <w:jc w:val="left"/>
        <w:rPr>
          <w:sz w:val="24"/>
          <w:lang w:eastAsia="x-none"/>
        </w:rPr>
      </w:pPr>
      <w:r w:rsidRPr="001D0F94">
        <w:rPr>
          <w:sz w:val="24"/>
          <w:lang w:eastAsia="x-none"/>
        </w:rPr>
        <w:t xml:space="preserve">No arquivo de Docker file é possível fazer especificações de sistema operacional que será utilizado para construir a imagem; bem como as bibliotecas que serão utilizadas </w:t>
      </w:r>
      <w:r w:rsidR="009E0412">
        <w:rPr>
          <w:sz w:val="24"/>
          <w:lang w:eastAsia="x-none"/>
        </w:rPr>
        <w:t>pela aplicação</w:t>
      </w:r>
      <w:r w:rsidRPr="001D0F94">
        <w:rPr>
          <w:sz w:val="24"/>
          <w:lang w:eastAsia="x-none"/>
        </w:rPr>
        <w:t>.</w:t>
      </w:r>
    </w:p>
    <w:p w14:paraId="7F81F727" w14:textId="53037C71" w:rsidR="007B65C4" w:rsidRPr="001D0F94" w:rsidRDefault="007B65C4" w:rsidP="007B65C4">
      <w:pPr>
        <w:pStyle w:val="PargrafodaLista"/>
        <w:suppressAutoHyphens w:val="0"/>
        <w:spacing w:line="240" w:lineRule="auto"/>
        <w:jc w:val="left"/>
        <w:rPr>
          <w:sz w:val="24"/>
          <w:lang w:eastAsia="x-none"/>
        </w:rPr>
      </w:pPr>
      <w:r w:rsidRPr="00E646DA">
        <w:rPr>
          <w:sz w:val="24"/>
          <w:lang w:eastAsia="x-none"/>
        </w:rPr>
        <w:t xml:space="preserve">Instalações que permanecerão para a imagem também podem ser inseridas no momento de construção do Docker file; </w:t>
      </w:r>
      <w:proofErr w:type="gramStart"/>
      <w:r w:rsidR="004407A8" w:rsidRPr="00E646DA">
        <w:rPr>
          <w:sz w:val="24"/>
          <w:lang w:eastAsia="x-none"/>
        </w:rPr>
        <w:t>Em</w:t>
      </w:r>
      <w:proofErr w:type="gramEnd"/>
      <w:r w:rsidR="004407A8" w:rsidRPr="00E646DA">
        <w:rPr>
          <w:sz w:val="24"/>
          <w:lang w:eastAsia="x-none"/>
        </w:rPr>
        <w:t xml:space="preserve"> meu</w:t>
      </w:r>
      <w:r w:rsidRPr="00E646DA">
        <w:rPr>
          <w:sz w:val="24"/>
          <w:lang w:eastAsia="x-none"/>
        </w:rPr>
        <w:t xml:space="preserve"> estudo de caso para a arquitetura ARM eu faço a instalação do RVM, Ruby e bundler das dependências do projeto</w:t>
      </w:r>
      <w:r w:rsidR="00C903FA">
        <w:rPr>
          <w:sz w:val="24"/>
          <w:lang w:eastAsia="x-none"/>
        </w:rPr>
        <w:t xml:space="preserve"> nesse arquivo diretamente</w:t>
      </w:r>
      <w:r w:rsidRPr="00E646DA">
        <w:rPr>
          <w:sz w:val="24"/>
          <w:lang w:eastAsia="x-none"/>
        </w:rPr>
        <w:t>. Estas serão necessárias a execução</w:t>
      </w:r>
      <w:r w:rsidR="004407A8" w:rsidRPr="00E646DA">
        <w:rPr>
          <w:sz w:val="24"/>
          <w:lang w:eastAsia="x-none"/>
        </w:rPr>
        <w:t xml:space="preserve"> para esta arquitetura; visto que não consegui uma imagem funcional do Ruby</w:t>
      </w:r>
      <w:r w:rsidR="00C903FA">
        <w:rPr>
          <w:sz w:val="24"/>
          <w:lang w:eastAsia="x-none"/>
        </w:rPr>
        <w:t>, RVM e bundler</w:t>
      </w:r>
      <w:r w:rsidR="004407A8" w:rsidRPr="00E646DA">
        <w:rPr>
          <w:sz w:val="24"/>
          <w:lang w:eastAsia="x-none"/>
        </w:rPr>
        <w:t xml:space="preserve"> para esta arquitetura. Irei aprofundar informações da imagem mais adiante</w:t>
      </w:r>
      <w:r w:rsidRPr="00E646DA">
        <w:rPr>
          <w:sz w:val="24"/>
          <w:lang w:eastAsia="x-none"/>
        </w:rPr>
        <w:t>.</w:t>
      </w:r>
    </w:p>
    <w:p w14:paraId="37F37FBD" w14:textId="77777777" w:rsidR="007B65C4" w:rsidRPr="001D0F94" w:rsidRDefault="007B65C4" w:rsidP="007B65C4">
      <w:pPr>
        <w:pStyle w:val="PargrafodaLista"/>
        <w:suppressAutoHyphens w:val="0"/>
        <w:spacing w:line="240" w:lineRule="auto"/>
        <w:jc w:val="left"/>
        <w:rPr>
          <w:sz w:val="24"/>
          <w:lang w:eastAsia="x-none"/>
        </w:rPr>
      </w:pPr>
      <w:r w:rsidRPr="001D0F94">
        <w:rPr>
          <w:sz w:val="24"/>
          <w:lang w:eastAsia="x-none"/>
        </w:rPr>
        <w:t>Este arquivo é de suma importância para a arquitetura do Docker, pois será através dele que a imagem será criada e os containers terão como base para a sua execução; quaisquer esquecimento e/ou faltas de instalação de bibliotecas e dependências, implicarão na remoção das imagens e dos containers associados e recriação.</w:t>
      </w:r>
    </w:p>
    <w:p w14:paraId="13785725" w14:textId="77777777" w:rsidR="007B65C4" w:rsidRDefault="007B65C4" w:rsidP="007B65C4">
      <w:pPr>
        <w:pStyle w:val="PargrafodaLista"/>
        <w:suppressAutoHyphens w:val="0"/>
        <w:spacing w:line="240" w:lineRule="auto"/>
        <w:jc w:val="left"/>
        <w:rPr>
          <w:sz w:val="24"/>
          <w:lang w:eastAsia="x-none"/>
        </w:rPr>
      </w:pPr>
      <w:r w:rsidRPr="001D0F94">
        <w:rPr>
          <w:sz w:val="24"/>
          <w:lang w:eastAsia="x-none"/>
        </w:rPr>
        <w:t>Durante os meus testes para o estudo de caso, ti</w:t>
      </w:r>
      <w:r>
        <w:rPr>
          <w:sz w:val="24"/>
          <w:lang w:eastAsia="x-none"/>
        </w:rPr>
        <w:t xml:space="preserve">ve extrema dificuldade com o </w:t>
      </w:r>
      <w:r w:rsidRPr="001D0F94">
        <w:rPr>
          <w:sz w:val="24"/>
          <w:lang w:eastAsia="x-none"/>
        </w:rPr>
        <w:t xml:space="preserve">arquivo para a arquitetura ARM, pois </w:t>
      </w:r>
      <w:r>
        <w:rPr>
          <w:sz w:val="24"/>
          <w:lang w:eastAsia="x-none"/>
        </w:rPr>
        <w:t>como é uma arquitetura diferente, tive de alterar algumas coisas para o formate da arquitetura</w:t>
      </w:r>
      <w:r w:rsidRPr="001D0F94">
        <w:rPr>
          <w:sz w:val="24"/>
          <w:lang w:eastAsia="x-none"/>
        </w:rPr>
        <w:t xml:space="preserve">, isto implicou em criar e recriar este arquivo de Dockerfile </w:t>
      </w:r>
      <w:r>
        <w:rPr>
          <w:sz w:val="24"/>
          <w:lang w:eastAsia="x-none"/>
        </w:rPr>
        <w:t xml:space="preserve">e do Docker-compose, </w:t>
      </w:r>
      <w:r w:rsidRPr="001D0F94">
        <w:rPr>
          <w:sz w:val="24"/>
          <w:lang w:eastAsia="x-none"/>
        </w:rPr>
        <w:t>algumas centenas de vezes, assim como a remoção das imagens e dos containers associados.</w:t>
      </w:r>
      <w:r>
        <w:rPr>
          <w:sz w:val="24"/>
          <w:lang w:eastAsia="x-none"/>
        </w:rPr>
        <w:t xml:space="preserve"> Esta é uma prática comum durante a construção da imagem e dos containers, visto que a imagem é imutável e se for necessário fazer alterações nela, todo o processo necessitará ser reiniciado.</w:t>
      </w:r>
      <w:r w:rsidRPr="001D0F94">
        <w:rPr>
          <w:sz w:val="24"/>
          <w:lang w:eastAsia="x-none"/>
        </w:rPr>
        <w:t xml:space="preserve"> </w:t>
      </w:r>
    </w:p>
    <w:p w14:paraId="0AB3E5FC" w14:textId="4E764575" w:rsidR="007B65C4" w:rsidRDefault="007B65C4" w:rsidP="007B65C4">
      <w:pPr>
        <w:pStyle w:val="PargrafodaLista"/>
        <w:suppressAutoHyphens w:val="0"/>
        <w:spacing w:line="240" w:lineRule="auto"/>
        <w:jc w:val="left"/>
        <w:rPr>
          <w:lang w:val="x-none" w:eastAsia="x-none"/>
        </w:rPr>
      </w:pPr>
      <w:r>
        <w:rPr>
          <w:lang w:val="x-none" w:eastAsia="x-none"/>
        </w:rPr>
        <w:t>De acordo com Rafael Benevides – Diretor de Experiência de Desenvolvimento da Red Hat</w:t>
      </w:r>
      <w:r>
        <w:rPr>
          <w:rStyle w:val="Refdenotaderodap"/>
          <w:lang w:val="x-none" w:eastAsia="x-none"/>
        </w:rPr>
        <w:footnoteReference w:customMarkFollows="1" w:id="11"/>
        <w:t>2</w:t>
      </w:r>
      <w:r>
        <w:rPr>
          <w:lang w:val="x-none" w:eastAsia="x-none"/>
        </w:rPr>
        <w:t xml:space="preserve"> – “</w:t>
      </w:r>
      <w:r w:rsidR="00677159">
        <w:rPr>
          <w:lang w:val="x-none" w:eastAsia="x-none"/>
        </w:rPr>
        <w:t xml:space="preserve">Tradução nossa, </w:t>
      </w:r>
      <w:r>
        <w:rPr>
          <w:lang w:val="x-none" w:eastAsia="x-none"/>
        </w:rPr>
        <w:t>Containers são descartáveis”.</w:t>
      </w:r>
    </w:p>
    <w:p w14:paraId="15AC8A7D" w14:textId="4BA184BE" w:rsidR="00005A0B" w:rsidRDefault="00005A0B" w:rsidP="007B65C4">
      <w:pPr>
        <w:pStyle w:val="PargrafodaLista"/>
        <w:suppressAutoHyphens w:val="0"/>
        <w:spacing w:line="240" w:lineRule="auto"/>
        <w:jc w:val="left"/>
        <w:rPr>
          <w:lang w:val="x-none" w:eastAsia="x-none"/>
        </w:rPr>
      </w:pPr>
      <w:r w:rsidRPr="00427B50">
        <w:rPr>
          <w:lang w:val="x-none" w:eastAsia="x-none"/>
        </w:rPr>
        <w:t>Cada comando executado dentro do dockerfile, o docker cria um sistema de camadas (layers) que o mesmo executa o comando e vai inserindo na imagem. O correto é que o dockerfile seja o máximo otimizado, para que a im</w:t>
      </w:r>
      <w:r w:rsidR="00427B50" w:rsidRPr="00427B50">
        <w:rPr>
          <w:lang w:val="x-none" w:eastAsia="x-none"/>
        </w:rPr>
        <w:t xml:space="preserve">agem fique com poucas camadas </w:t>
      </w:r>
      <w:r w:rsidRPr="00427B50">
        <w:rPr>
          <w:lang w:val="x-none" w:eastAsia="x-none"/>
        </w:rPr>
        <w:t>de forma enxuta.</w:t>
      </w:r>
    </w:p>
    <w:p w14:paraId="77059E75" w14:textId="77777777" w:rsidR="00DB5A57" w:rsidRDefault="00DB5A57" w:rsidP="007B65C4">
      <w:pPr>
        <w:pStyle w:val="PargrafodaLista"/>
        <w:suppressAutoHyphens w:val="0"/>
        <w:spacing w:line="240" w:lineRule="auto"/>
        <w:jc w:val="left"/>
        <w:rPr>
          <w:lang w:val="x-none" w:eastAsia="x-none"/>
        </w:rPr>
      </w:pPr>
    </w:p>
    <w:p w14:paraId="2D9CEC63" w14:textId="0CA8ABA6" w:rsidR="00DB5A57" w:rsidRPr="004E2777" w:rsidRDefault="00894EE1" w:rsidP="007B65C4">
      <w:pPr>
        <w:pStyle w:val="PargrafodaLista"/>
        <w:suppressAutoHyphens w:val="0"/>
        <w:spacing w:line="240" w:lineRule="auto"/>
        <w:jc w:val="left"/>
        <w:rPr>
          <w:b/>
          <w:lang w:eastAsia="x-none"/>
        </w:rPr>
      </w:pPr>
      <w:r w:rsidRPr="004E2777">
        <w:rPr>
          <w:b/>
          <w:lang w:eastAsia="x-none"/>
        </w:rPr>
        <w:t xml:space="preserve">Principais </w:t>
      </w:r>
      <w:r w:rsidR="003566B1" w:rsidRPr="004E2777">
        <w:rPr>
          <w:b/>
          <w:lang w:eastAsia="x-none"/>
        </w:rPr>
        <w:t>instruções utilizadas no Dockerfile</w:t>
      </w:r>
      <w:r w:rsidRPr="004E2777">
        <w:rPr>
          <w:b/>
          <w:lang w:eastAsia="x-none"/>
        </w:rPr>
        <w:t>:</w:t>
      </w:r>
    </w:p>
    <w:p w14:paraId="65757F30" w14:textId="08E5276F" w:rsidR="003566B1" w:rsidRPr="003566B1" w:rsidRDefault="00904115" w:rsidP="003566B1">
      <w:pPr>
        <w:numPr>
          <w:ilvl w:val="0"/>
          <w:numId w:val="24"/>
        </w:numPr>
        <w:spacing w:before="100" w:beforeAutospacing="1" w:after="100" w:afterAutospacing="1"/>
        <w:rPr>
          <w:rFonts w:eastAsia="Times New Roman"/>
          <w:color w:val="000000" w:themeColor="text1"/>
        </w:rPr>
      </w:pPr>
      <w:hyperlink r:id="rId29" w:anchor="dockerignore-file" w:history="1">
        <w:proofErr w:type="gramStart"/>
        <w:r w:rsidR="003566B1" w:rsidRPr="004D7AD9">
          <w:rPr>
            <w:rFonts w:eastAsia="Times New Roman"/>
            <w:color w:val="000000" w:themeColor="text1"/>
          </w:rPr>
          <w:t>.</w:t>
        </w:r>
        <w:proofErr w:type="spellStart"/>
        <w:r w:rsidR="003566B1" w:rsidRPr="004D7AD9">
          <w:rPr>
            <w:rFonts w:eastAsia="Times New Roman"/>
            <w:color w:val="000000" w:themeColor="text1"/>
          </w:rPr>
          <w:t>dockerignore</w:t>
        </w:r>
        <w:proofErr w:type="spellEnd"/>
        <w:proofErr w:type="gramEnd"/>
      </w:hyperlink>
      <w:r w:rsidR="004D7AD9">
        <w:rPr>
          <w:rFonts w:eastAsia="Times New Roman"/>
          <w:color w:val="000000" w:themeColor="text1"/>
        </w:rPr>
        <w:t xml:space="preserve"> –</w:t>
      </w:r>
      <w:r w:rsidR="002850F3">
        <w:rPr>
          <w:rFonts w:eastAsia="Times New Roman"/>
          <w:color w:val="000000" w:themeColor="text1"/>
        </w:rPr>
        <w:t xml:space="preserve"> Arquivo que contém informações que serão ignoradas pelo cliente do docker</w:t>
      </w:r>
    </w:p>
    <w:p w14:paraId="679D3611" w14:textId="4CD7FBC7" w:rsidR="003566B1" w:rsidRPr="00007375" w:rsidRDefault="00904115" w:rsidP="003566B1">
      <w:pPr>
        <w:numPr>
          <w:ilvl w:val="0"/>
          <w:numId w:val="24"/>
        </w:numPr>
        <w:spacing w:before="60" w:after="100" w:afterAutospacing="1"/>
        <w:rPr>
          <w:rFonts w:eastAsia="Times New Roman"/>
          <w:color w:val="000000" w:themeColor="text1"/>
        </w:rPr>
      </w:pPr>
      <w:hyperlink r:id="rId30" w:anchor="from" w:history="1">
        <w:r w:rsidR="003566B1" w:rsidRPr="00007375">
          <w:rPr>
            <w:rFonts w:eastAsia="Times New Roman"/>
            <w:color w:val="000000" w:themeColor="text1"/>
          </w:rPr>
          <w:t>FROM</w:t>
        </w:r>
      </w:hyperlink>
      <w:r w:rsidR="003566B1" w:rsidRPr="00007375">
        <w:rPr>
          <w:rFonts w:eastAsia="Times New Roman"/>
          <w:color w:val="000000" w:themeColor="text1"/>
        </w:rPr>
        <w:t> </w:t>
      </w:r>
      <w:r w:rsidR="00830601" w:rsidRPr="00007375">
        <w:rPr>
          <w:rFonts w:eastAsia="Times New Roman"/>
          <w:color w:val="000000" w:themeColor="text1"/>
        </w:rPr>
        <w:t>– Informa a im</w:t>
      </w:r>
      <w:r w:rsidR="00351989" w:rsidRPr="00007375">
        <w:rPr>
          <w:rFonts w:eastAsia="Times New Roman"/>
          <w:color w:val="000000" w:themeColor="text1"/>
        </w:rPr>
        <w:t>a</w:t>
      </w:r>
      <w:r w:rsidR="00830601" w:rsidRPr="00007375">
        <w:rPr>
          <w:rFonts w:eastAsia="Times New Roman"/>
          <w:color w:val="000000" w:themeColor="text1"/>
        </w:rPr>
        <w:t xml:space="preserve">gem </w:t>
      </w:r>
      <w:r w:rsidR="00095A0E" w:rsidRPr="00007375">
        <w:rPr>
          <w:rFonts w:eastAsia="Times New Roman"/>
          <w:color w:val="000000" w:themeColor="text1"/>
        </w:rPr>
        <w:t>base, subsequente para as instruções.</w:t>
      </w:r>
    </w:p>
    <w:p w14:paraId="15301E05" w14:textId="0BCD1438" w:rsidR="003566B1" w:rsidRPr="00742252" w:rsidRDefault="00904115" w:rsidP="003566B1">
      <w:pPr>
        <w:numPr>
          <w:ilvl w:val="0"/>
          <w:numId w:val="24"/>
        </w:numPr>
        <w:spacing w:before="60" w:after="100" w:afterAutospacing="1"/>
        <w:rPr>
          <w:rFonts w:eastAsia="Times New Roman"/>
          <w:color w:val="000000" w:themeColor="text1"/>
        </w:rPr>
      </w:pPr>
      <w:hyperlink r:id="rId31" w:anchor="maintainer-deprecated" w:history="1">
        <w:r w:rsidR="00830601" w:rsidRPr="00742252">
          <w:rPr>
            <w:rFonts w:eastAsia="Times New Roman"/>
            <w:color w:val="000000" w:themeColor="text1"/>
          </w:rPr>
          <w:t>MAINTAINER (depreciado</w:t>
        </w:r>
        <w:r w:rsidR="009E5B1D" w:rsidRPr="00742252">
          <w:rPr>
            <w:rFonts w:eastAsia="Times New Roman"/>
            <w:color w:val="000000" w:themeColor="text1"/>
          </w:rPr>
          <w:t xml:space="preserve"> – uso do LABEL</w:t>
        </w:r>
        <w:r w:rsidR="003566B1" w:rsidRPr="00742252">
          <w:rPr>
            <w:rFonts w:eastAsia="Times New Roman"/>
            <w:color w:val="000000" w:themeColor="text1"/>
          </w:rPr>
          <w:t>)</w:t>
        </w:r>
      </w:hyperlink>
      <w:r w:rsidR="003566B1" w:rsidRPr="00742252">
        <w:rPr>
          <w:rFonts w:eastAsia="Times New Roman"/>
          <w:color w:val="000000" w:themeColor="text1"/>
        </w:rPr>
        <w:t> </w:t>
      </w:r>
      <w:r w:rsidR="009E5B1D" w:rsidRPr="00742252">
        <w:rPr>
          <w:rFonts w:eastAsia="Times New Roman"/>
          <w:color w:val="000000" w:themeColor="text1"/>
        </w:rPr>
        <w:t>Informa o autor que gerou a imagem</w:t>
      </w:r>
      <w:r w:rsidR="003566B1" w:rsidRPr="00742252">
        <w:rPr>
          <w:rFonts w:eastAsia="Times New Roman"/>
          <w:color w:val="000000" w:themeColor="text1"/>
        </w:rPr>
        <w:t>.</w:t>
      </w:r>
    </w:p>
    <w:p w14:paraId="71FC523F" w14:textId="530F78AA" w:rsidR="003566B1" w:rsidRPr="001A4338" w:rsidRDefault="00904115" w:rsidP="001A4338">
      <w:pPr>
        <w:pStyle w:val="PargrafodaLista"/>
        <w:numPr>
          <w:ilvl w:val="0"/>
          <w:numId w:val="24"/>
        </w:numPr>
        <w:rPr>
          <w:sz w:val="24"/>
        </w:rPr>
      </w:pPr>
      <w:hyperlink r:id="rId32" w:anchor="run" w:history="1">
        <w:r w:rsidR="003566B1" w:rsidRPr="001A4338">
          <w:rPr>
            <w:color w:val="000000" w:themeColor="text1"/>
          </w:rPr>
          <w:t>RUN</w:t>
        </w:r>
      </w:hyperlink>
      <w:r w:rsidR="003566B1" w:rsidRPr="001A4338">
        <w:rPr>
          <w:color w:val="000000" w:themeColor="text1"/>
        </w:rPr>
        <w:t> </w:t>
      </w:r>
      <w:r w:rsidR="00331D67" w:rsidRPr="001A4338">
        <w:rPr>
          <w:color w:val="000000" w:themeColor="text1"/>
        </w:rPr>
        <w:t>– Executa qualquer comando em uma nova camada da imagem e insere os resultados na imagem criada.</w:t>
      </w:r>
      <w:r w:rsidR="001B085D" w:rsidRPr="001A4338">
        <w:rPr>
          <w:color w:val="000000" w:themeColor="text1"/>
        </w:rPr>
        <w:t xml:space="preserve"> Os resultados inseridos na imagem, serão usados no próximo passo do Dockerfile.</w:t>
      </w:r>
    </w:p>
    <w:p w14:paraId="77EC3012" w14:textId="1394E72E" w:rsidR="003566B1" w:rsidRPr="001A4338" w:rsidRDefault="00904115" w:rsidP="003566B1">
      <w:pPr>
        <w:numPr>
          <w:ilvl w:val="0"/>
          <w:numId w:val="24"/>
        </w:numPr>
        <w:spacing w:before="60" w:after="100" w:afterAutospacing="1"/>
        <w:rPr>
          <w:rFonts w:eastAsia="Times New Roman"/>
          <w:color w:val="000000" w:themeColor="text1"/>
        </w:rPr>
      </w:pPr>
      <w:hyperlink r:id="rId33" w:anchor="cmd" w:history="1">
        <w:r w:rsidR="003566B1" w:rsidRPr="001A4338">
          <w:rPr>
            <w:rFonts w:eastAsia="Times New Roman"/>
            <w:color w:val="000000" w:themeColor="text1"/>
          </w:rPr>
          <w:t>CMD</w:t>
        </w:r>
      </w:hyperlink>
      <w:r w:rsidR="003566B1" w:rsidRPr="001A4338">
        <w:rPr>
          <w:rFonts w:eastAsia="Times New Roman"/>
          <w:color w:val="000000" w:themeColor="text1"/>
        </w:rPr>
        <w:t> </w:t>
      </w:r>
      <w:r w:rsidR="000E261F" w:rsidRPr="001A4338">
        <w:rPr>
          <w:rFonts w:eastAsia="Times New Roman"/>
          <w:color w:val="000000" w:themeColor="text1"/>
        </w:rPr>
        <w:t>–</w:t>
      </w:r>
      <w:r w:rsidR="00DD7433" w:rsidRPr="001A4338">
        <w:rPr>
          <w:rFonts w:eastAsia="Times New Roman"/>
          <w:color w:val="000000" w:themeColor="text1"/>
        </w:rPr>
        <w:t xml:space="preserve"> </w:t>
      </w:r>
      <w:r w:rsidR="000E261F" w:rsidRPr="001A4338">
        <w:rPr>
          <w:rFonts w:eastAsia="Times New Roman"/>
          <w:color w:val="000000" w:themeColor="text1"/>
        </w:rPr>
        <w:t>Utilizado para prover argumentos para o comando ENTRYPOINT</w:t>
      </w:r>
      <w:r w:rsidR="0072234F" w:rsidRPr="001A4338">
        <w:rPr>
          <w:rFonts w:eastAsia="Times New Roman"/>
          <w:color w:val="000000" w:themeColor="text1"/>
        </w:rPr>
        <w:t>.</w:t>
      </w:r>
    </w:p>
    <w:p w14:paraId="3AFD260A" w14:textId="7B262524" w:rsidR="003566B1" w:rsidRPr="00007375" w:rsidRDefault="00904115" w:rsidP="003566B1">
      <w:pPr>
        <w:numPr>
          <w:ilvl w:val="0"/>
          <w:numId w:val="24"/>
        </w:numPr>
        <w:spacing w:before="60" w:after="100" w:afterAutospacing="1"/>
        <w:rPr>
          <w:rFonts w:eastAsia="Times New Roman"/>
          <w:color w:val="000000" w:themeColor="text1"/>
        </w:rPr>
      </w:pPr>
      <w:hyperlink r:id="rId34" w:anchor="expose" w:history="1">
        <w:r w:rsidR="003566B1" w:rsidRPr="001A4338">
          <w:rPr>
            <w:rFonts w:eastAsia="Times New Roman"/>
            <w:color w:val="000000" w:themeColor="text1"/>
          </w:rPr>
          <w:t>EXPOSE</w:t>
        </w:r>
      </w:hyperlink>
      <w:r w:rsidR="003566B1" w:rsidRPr="001A4338">
        <w:rPr>
          <w:rFonts w:eastAsia="Times New Roman"/>
          <w:color w:val="000000" w:themeColor="text1"/>
        </w:rPr>
        <w:t> </w:t>
      </w:r>
      <w:r w:rsidR="00647050" w:rsidRPr="001A4338">
        <w:rPr>
          <w:rFonts w:eastAsia="Times New Roman"/>
          <w:color w:val="000000" w:themeColor="text1"/>
        </w:rPr>
        <w:t>–</w:t>
      </w:r>
      <w:r w:rsidR="00647050" w:rsidRPr="00647050">
        <w:rPr>
          <w:rFonts w:eastAsia="Times New Roman"/>
          <w:color w:val="000000" w:themeColor="text1"/>
        </w:rPr>
        <w:t xml:space="preserve"> Exp</w:t>
      </w:r>
      <w:r w:rsidR="00647050">
        <w:rPr>
          <w:rFonts w:eastAsia="Times New Roman"/>
          <w:color w:val="000000" w:themeColor="text1"/>
        </w:rPr>
        <w:t>õe</w:t>
      </w:r>
      <w:r w:rsidR="00647050" w:rsidRPr="001A4338">
        <w:rPr>
          <w:rFonts w:eastAsia="Times New Roman"/>
          <w:color w:val="000000" w:themeColor="text1"/>
        </w:rPr>
        <w:t xml:space="preserve"> a lista de portas que poderão estar visíveis e acessadas externamente do </w:t>
      </w:r>
      <w:r w:rsidR="00647050">
        <w:rPr>
          <w:rFonts w:eastAsia="Times New Roman"/>
          <w:color w:val="000000" w:themeColor="text1"/>
        </w:rPr>
        <w:t xml:space="preserve">host ao </w:t>
      </w:r>
      <w:r w:rsidR="00647050" w:rsidRPr="001A4338">
        <w:rPr>
          <w:rFonts w:eastAsia="Times New Roman"/>
          <w:color w:val="000000" w:themeColor="text1"/>
        </w:rPr>
        <w:t>contai</w:t>
      </w:r>
      <w:r w:rsidR="00647050">
        <w:rPr>
          <w:rFonts w:eastAsia="Times New Roman"/>
          <w:color w:val="000000" w:themeColor="text1"/>
        </w:rPr>
        <w:t>ner.</w:t>
      </w:r>
    </w:p>
    <w:p w14:paraId="1CA91F15" w14:textId="218326BA" w:rsidR="003566B1" w:rsidRPr="003566B1" w:rsidRDefault="00904115" w:rsidP="003566B1">
      <w:pPr>
        <w:numPr>
          <w:ilvl w:val="0"/>
          <w:numId w:val="24"/>
        </w:numPr>
        <w:spacing w:before="60" w:after="100" w:afterAutospacing="1"/>
        <w:rPr>
          <w:rFonts w:eastAsia="Times New Roman"/>
          <w:color w:val="000000" w:themeColor="text1"/>
        </w:rPr>
      </w:pPr>
      <w:hyperlink r:id="rId35" w:anchor="env" w:history="1">
        <w:r w:rsidR="003566B1" w:rsidRPr="004D7AD9">
          <w:rPr>
            <w:rFonts w:eastAsia="Times New Roman"/>
            <w:color w:val="000000" w:themeColor="text1"/>
          </w:rPr>
          <w:t>ENV</w:t>
        </w:r>
      </w:hyperlink>
      <w:r w:rsidR="003566B1" w:rsidRPr="003566B1">
        <w:rPr>
          <w:rFonts w:eastAsia="Times New Roman"/>
          <w:color w:val="000000" w:themeColor="text1"/>
        </w:rPr>
        <w:t> </w:t>
      </w:r>
      <w:r w:rsidR="000A5B09">
        <w:rPr>
          <w:rFonts w:eastAsia="Times New Roman"/>
          <w:color w:val="000000" w:themeColor="text1"/>
        </w:rPr>
        <w:t xml:space="preserve">– Informa variáveis de </w:t>
      </w:r>
      <w:r w:rsidR="00AF151B">
        <w:rPr>
          <w:rFonts w:eastAsia="Times New Roman"/>
          <w:color w:val="000000" w:themeColor="text1"/>
        </w:rPr>
        <w:t>ambiente.</w:t>
      </w:r>
    </w:p>
    <w:p w14:paraId="1F1A2D1E" w14:textId="205F68CA" w:rsidR="003566B1" w:rsidRPr="00007375" w:rsidRDefault="00904115" w:rsidP="003566B1">
      <w:pPr>
        <w:numPr>
          <w:ilvl w:val="0"/>
          <w:numId w:val="24"/>
        </w:numPr>
        <w:spacing w:afterAutospacing="1"/>
        <w:rPr>
          <w:rFonts w:eastAsia="Times New Roman"/>
          <w:color w:val="000000" w:themeColor="text1"/>
        </w:rPr>
      </w:pPr>
      <w:hyperlink r:id="rId36" w:anchor="add" w:history="1">
        <w:r w:rsidR="003566B1" w:rsidRPr="001A4338">
          <w:rPr>
            <w:rFonts w:eastAsia="Times New Roman"/>
            <w:color w:val="000000" w:themeColor="text1"/>
          </w:rPr>
          <w:t>ADD</w:t>
        </w:r>
      </w:hyperlink>
      <w:r w:rsidR="003566B1" w:rsidRPr="001A4338">
        <w:rPr>
          <w:rFonts w:eastAsia="Times New Roman"/>
          <w:color w:val="000000" w:themeColor="text1"/>
        </w:rPr>
        <w:t> </w:t>
      </w:r>
      <w:r w:rsidR="00033B3B" w:rsidRPr="001A4338">
        <w:rPr>
          <w:rFonts w:eastAsia="Times New Roman"/>
          <w:color w:val="000000" w:themeColor="text1"/>
        </w:rPr>
        <w:t xml:space="preserve"> - Adiciona novos arquivos, diretórios ou remove arquivos do container. </w:t>
      </w:r>
      <w:r w:rsidR="00033B3B" w:rsidRPr="00007375">
        <w:rPr>
          <w:rFonts w:eastAsia="Times New Roman"/>
          <w:color w:val="000000" w:themeColor="text1"/>
        </w:rPr>
        <w:t xml:space="preserve">Este </w:t>
      </w:r>
      <w:proofErr w:type="spellStart"/>
      <w:r w:rsidR="00033B3B" w:rsidRPr="00007375">
        <w:rPr>
          <w:rFonts w:eastAsia="Times New Roman"/>
          <w:color w:val="000000" w:themeColor="text1"/>
        </w:rPr>
        <w:t>commando</w:t>
      </w:r>
      <w:proofErr w:type="spellEnd"/>
      <w:r w:rsidR="00033B3B" w:rsidRPr="00007375">
        <w:rPr>
          <w:rFonts w:eastAsia="Times New Roman"/>
          <w:color w:val="000000" w:themeColor="text1"/>
        </w:rPr>
        <w:t xml:space="preserve"> invalida o cache, para usar cache use o COPY.</w:t>
      </w:r>
    </w:p>
    <w:p w14:paraId="4A418C20" w14:textId="0683B17B" w:rsidR="003566B1" w:rsidRPr="003566B1" w:rsidRDefault="00904115" w:rsidP="003566B1">
      <w:pPr>
        <w:numPr>
          <w:ilvl w:val="0"/>
          <w:numId w:val="24"/>
        </w:numPr>
        <w:spacing w:before="60" w:after="100" w:afterAutospacing="1"/>
        <w:rPr>
          <w:rFonts w:eastAsia="Times New Roman"/>
          <w:color w:val="000000" w:themeColor="text1"/>
        </w:rPr>
      </w:pPr>
      <w:hyperlink r:id="rId37" w:anchor="copy" w:history="1">
        <w:r w:rsidR="003566B1" w:rsidRPr="001A4338">
          <w:rPr>
            <w:rFonts w:eastAsia="Times New Roman"/>
            <w:color w:val="000000" w:themeColor="text1"/>
          </w:rPr>
          <w:t>COPY</w:t>
        </w:r>
      </w:hyperlink>
      <w:r w:rsidR="003566B1" w:rsidRPr="001A4338">
        <w:rPr>
          <w:rFonts w:eastAsia="Times New Roman"/>
          <w:color w:val="000000" w:themeColor="text1"/>
        </w:rPr>
        <w:t> </w:t>
      </w:r>
      <w:r w:rsidR="002A0862" w:rsidRPr="001A4338">
        <w:rPr>
          <w:rFonts w:eastAsia="Times New Roman"/>
          <w:color w:val="000000" w:themeColor="text1"/>
        </w:rPr>
        <w:t xml:space="preserve">– Copia </w:t>
      </w:r>
      <w:r w:rsidR="002A0862" w:rsidRPr="00E90CA5">
        <w:rPr>
          <w:rFonts w:eastAsia="Times New Roman"/>
          <w:color w:val="000000" w:themeColor="text1"/>
        </w:rPr>
        <w:t>novos arquivos, diretórios</w:t>
      </w:r>
      <w:r w:rsidR="002A0862" w:rsidRPr="001A4338">
        <w:rPr>
          <w:rFonts w:eastAsia="Times New Roman"/>
          <w:color w:val="000000" w:themeColor="text1"/>
        </w:rPr>
        <w:t xml:space="preserve"> ao container. </w:t>
      </w:r>
      <w:r w:rsidR="002A0862">
        <w:rPr>
          <w:rFonts w:eastAsia="Times New Roman"/>
          <w:color w:val="000000" w:themeColor="text1"/>
        </w:rPr>
        <w:t xml:space="preserve">Este comando somente poderá ser executado como root, necessário fazer alteração de </w:t>
      </w:r>
      <w:proofErr w:type="spellStart"/>
      <w:r w:rsidR="002A0862">
        <w:rPr>
          <w:rFonts w:eastAsia="Times New Roman"/>
          <w:color w:val="000000" w:themeColor="text1"/>
        </w:rPr>
        <w:t>chown</w:t>
      </w:r>
      <w:proofErr w:type="spellEnd"/>
      <w:r w:rsidR="002A0862">
        <w:rPr>
          <w:rFonts w:eastAsia="Times New Roman"/>
          <w:color w:val="000000" w:themeColor="text1"/>
        </w:rPr>
        <w:t xml:space="preserve"> </w:t>
      </w:r>
      <w:proofErr w:type="spellStart"/>
      <w:r w:rsidR="002A0862">
        <w:rPr>
          <w:rFonts w:eastAsia="Times New Roman"/>
          <w:color w:val="000000" w:themeColor="text1"/>
        </w:rPr>
        <w:t>manualente</w:t>
      </w:r>
      <w:proofErr w:type="spellEnd"/>
      <w:r w:rsidR="002A0862">
        <w:rPr>
          <w:rFonts w:eastAsia="Times New Roman"/>
          <w:color w:val="000000" w:themeColor="text1"/>
        </w:rPr>
        <w:t>.</w:t>
      </w:r>
    </w:p>
    <w:p w14:paraId="4FA97241" w14:textId="7BE2D9A8" w:rsidR="003566B1" w:rsidRPr="001A4338" w:rsidRDefault="00904115" w:rsidP="003566B1">
      <w:pPr>
        <w:numPr>
          <w:ilvl w:val="0"/>
          <w:numId w:val="24"/>
        </w:numPr>
        <w:spacing w:before="60" w:after="100" w:afterAutospacing="1"/>
        <w:rPr>
          <w:rFonts w:eastAsia="Times New Roman"/>
          <w:color w:val="000000" w:themeColor="text1"/>
        </w:rPr>
      </w:pPr>
      <w:hyperlink r:id="rId38" w:anchor="entrypoint" w:history="1">
        <w:r w:rsidR="003566B1" w:rsidRPr="001A4338">
          <w:rPr>
            <w:rFonts w:eastAsia="Times New Roman"/>
            <w:color w:val="000000" w:themeColor="text1"/>
          </w:rPr>
          <w:t>ENTRYPOINT</w:t>
        </w:r>
      </w:hyperlink>
      <w:r w:rsidR="003566B1" w:rsidRPr="001A4338">
        <w:rPr>
          <w:rFonts w:eastAsia="Times New Roman"/>
          <w:color w:val="000000" w:themeColor="text1"/>
        </w:rPr>
        <w:t> </w:t>
      </w:r>
      <w:r w:rsidR="00DA42D7" w:rsidRPr="001A4338">
        <w:rPr>
          <w:rFonts w:eastAsia="Times New Roman"/>
          <w:color w:val="000000" w:themeColor="text1"/>
        </w:rPr>
        <w:t xml:space="preserve">– Configura o container para executar comandos em </w:t>
      </w:r>
      <w:proofErr w:type="spellStart"/>
      <w:r w:rsidR="00DA42D7" w:rsidRPr="001A4338">
        <w:rPr>
          <w:rFonts w:eastAsia="Times New Roman"/>
          <w:color w:val="000000" w:themeColor="text1"/>
        </w:rPr>
        <w:t>shell</w:t>
      </w:r>
      <w:proofErr w:type="spellEnd"/>
      <w:r w:rsidR="00DA42D7" w:rsidRPr="001A4338">
        <w:rPr>
          <w:rFonts w:eastAsia="Times New Roman"/>
          <w:color w:val="000000" w:themeColor="text1"/>
        </w:rPr>
        <w:t xml:space="preserve"> (</w:t>
      </w:r>
      <w:proofErr w:type="gramStart"/>
      <w:r w:rsidR="00DA42D7" w:rsidRPr="001A4338">
        <w:rPr>
          <w:rFonts w:eastAsia="Times New Roman"/>
          <w:color w:val="000000" w:themeColor="text1"/>
        </w:rPr>
        <w:t>executáveis )</w:t>
      </w:r>
      <w:proofErr w:type="gramEnd"/>
      <w:r w:rsidR="003566B1" w:rsidRPr="001A4338">
        <w:rPr>
          <w:rFonts w:eastAsia="Times New Roman"/>
          <w:color w:val="000000" w:themeColor="text1"/>
        </w:rPr>
        <w:t>.</w:t>
      </w:r>
    </w:p>
    <w:p w14:paraId="7F731680" w14:textId="5624BA1F" w:rsidR="003566B1" w:rsidRPr="00007375" w:rsidRDefault="00904115" w:rsidP="003039F4">
      <w:pPr>
        <w:numPr>
          <w:ilvl w:val="0"/>
          <w:numId w:val="24"/>
        </w:numPr>
        <w:spacing w:before="60" w:after="100" w:afterAutospacing="1"/>
        <w:rPr>
          <w:rFonts w:eastAsia="Times New Roman"/>
          <w:color w:val="000000" w:themeColor="text1"/>
        </w:rPr>
      </w:pPr>
      <w:hyperlink r:id="rId39" w:anchor="volume" w:history="1">
        <w:r w:rsidR="003566B1" w:rsidRPr="00007375">
          <w:rPr>
            <w:rFonts w:eastAsia="Times New Roman"/>
            <w:color w:val="000000" w:themeColor="text1"/>
          </w:rPr>
          <w:t>VOLUME</w:t>
        </w:r>
      </w:hyperlink>
      <w:r w:rsidR="003566B1" w:rsidRPr="00007375">
        <w:rPr>
          <w:rFonts w:eastAsia="Times New Roman"/>
          <w:color w:val="000000" w:themeColor="text1"/>
        </w:rPr>
        <w:t> </w:t>
      </w:r>
      <w:r w:rsidR="002C13CB" w:rsidRPr="00007375">
        <w:rPr>
          <w:rFonts w:eastAsia="Times New Roman"/>
          <w:color w:val="000000" w:themeColor="text1"/>
        </w:rPr>
        <w:t xml:space="preserve"> - Cria um </w:t>
      </w:r>
      <w:proofErr w:type="spellStart"/>
      <w:r w:rsidR="002C13CB" w:rsidRPr="00007375">
        <w:rPr>
          <w:rFonts w:eastAsia="Times New Roman"/>
          <w:color w:val="000000" w:themeColor="text1"/>
        </w:rPr>
        <w:t>mount</w:t>
      </w:r>
      <w:proofErr w:type="spellEnd"/>
      <w:r w:rsidR="002C13CB" w:rsidRPr="00007375">
        <w:rPr>
          <w:rFonts w:eastAsia="Times New Roman"/>
          <w:color w:val="000000" w:themeColor="text1"/>
        </w:rPr>
        <w:t xml:space="preserve"> </w:t>
      </w:r>
      <w:r w:rsidR="003039F4" w:rsidRPr="00007375">
        <w:rPr>
          <w:rFonts w:eastAsia="Times New Roman"/>
          <w:color w:val="000000" w:themeColor="text1"/>
        </w:rPr>
        <w:t xml:space="preserve">point externo, que os containers irão </w:t>
      </w:r>
      <w:proofErr w:type="spellStart"/>
      <w:r w:rsidR="003039F4" w:rsidRPr="00007375">
        <w:rPr>
          <w:rFonts w:eastAsia="Times New Roman"/>
          <w:color w:val="000000" w:themeColor="text1"/>
        </w:rPr>
        <w:t>guarder</w:t>
      </w:r>
      <w:proofErr w:type="spellEnd"/>
      <w:r w:rsidR="003039F4" w:rsidRPr="00007375">
        <w:rPr>
          <w:rFonts w:eastAsia="Times New Roman"/>
          <w:color w:val="000000" w:themeColor="text1"/>
        </w:rPr>
        <w:t xml:space="preserve"> dados.</w:t>
      </w:r>
    </w:p>
    <w:p w14:paraId="7D3321C2" w14:textId="07BAAE59" w:rsidR="003566B1" w:rsidRPr="001A4338" w:rsidRDefault="00904115" w:rsidP="003566B1">
      <w:pPr>
        <w:numPr>
          <w:ilvl w:val="0"/>
          <w:numId w:val="24"/>
        </w:numPr>
        <w:spacing w:before="60" w:after="100" w:afterAutospacing="1"/>
        <w:rPr>
          <w:rFonts w:eastAsia="Times New Roman"/>
          <w:color w:val="000000" w:themeColor="text1"/>
        </w:rPr>
      </w:pPr>
      <w:hyperlink r:id="rId40" w:anchor="workdir" w:history="1">
        <w:r w:rsidR="003566B1" w:rsidRPr="001A4338">
          <w:rPr>
            <w:rFonts w:eastAsia="Times New Roman"/>
            <w:color w:val="000000" w:themeColor="text1"/>
          </w:rPr>
          <w:t>WORKDIR</w:t>
        </w:r>
      </w:hyperlink>
      <w:r w:rsidR="003566B1" w:rsidRPr="001A4338">
        <w:rPr>
          <w:rFonts w:eastAsia="Times New Roman"/>
          <w:color w:val="000000" w:themeColor="text1"/>
        </w:rPr>
        <w:t> </w:t>
      </w:r>
      <w:r w:rsidR="0063312D" w:rsidRPr="001A4338">
        <w:rPr>
          <w:rFonts w:eastAsia="Times New Roman"/>
          <w:color w:val="000000" w:themeColor="text1"/>
        </w:rPr>
        <w:t xml:space="preserve">– Seleciona o diretório padrão que será </w:t>
      </w:r>
      <w:proofErr w:type="gramStart"/>
      <w:r w:rsidR="0063312D" w:rsidRPr="001A4338">
        <w:rPr>
          <w:rFonts w:eastAsia="Times New Roman"/>
          <w:color w:val="000000" w:themeColor="text1"/>
        </w:rPr>
        <w:t>executados</w:t>
      </w:r>
      <w:proofErr w:type="gramEnd"/>
      <w:r w:rsidR="0063312D" w:rsidRPr="001A4338">
        <w:rPr>
          <w:rFonts w:eastAsia="Times New Roman"/>
          <w:color w:val="000000" w:themeColor="text1"/>
        </w:rPr>
        <w:t xml:space="preserve"> os próximos passos Dockerfile.</w:t>
      </w:r>
    </w:p>
    <w:p w14:paraId="328AA939" w14:textId="0241636D" w:rsidR="007B65C4" w:rsidRPr="00F50F2C" w:rsidRDefault="00904115" w:rsidP="00F50F2C">
      <w:pPr>
        <w:numPr>
          <w:ilvl w:val="0"/>
          <w:numId w:val="24"/>
        </w:numPr>
        <w:spacing w:before="60" w:after="100" w:afterAutospacing="1"/>
        <w:rPr>
          <w:lang w:val="x-none" w:eastAsia="x-none"/>
        </w:rPr>
      </w:pPr>
      <w:hyperlink r:id="rId41" w:history="1">
        <w:r w:rsidR="003566B1" w:rsidRPr="00707C72">
          <w:rPr>
            <w:rFonts w:eastAsia="Times New Roman"/>
            <w:color w:val="000000" w:themeColor="text1"/>
          </w:rPr>
          <w:t>LABEL</w:t>
        </w:r>
      </w:hyperlink>
      <w:r w:rsidR="003566B1" w:rsidRPr="00707C72">
        <w:rPr>
          <w:rFonts w:eastAsia="Times New Roman"/>
          <w:color w:val="000000" w:themeColor="text1"/>
        </w:rPr>
        <w:t> </w:t>
      </w:r>
      <w:r w:rsidR="00BD21F5" w:rsidRPr="00707C72">
        <w:rPr>
          <w:rFonts w:eastAsia="Times New Roman"/>
          <w:color w:val="000000" w:themeColor="text1"/>
        </w:rPr>
        <w:t xml:space="preserve">– Aplicar chave/valor de metadados as suas imagens, containers ou </w:t>
      </w:r>
      <w:proofErr w:type="spellStart"/>
      <w:r w:rsidR="00BD21F5" w:rsidRPr="00707C72">
        <w:rPr>
          <w:rFonts w:eastAsia="Times New Roman"/>
          <w:color w:val="000000" w:themeColor="text1"/>
        </w:rPr>
        <w:t>deamons</w:t>
      </w:r>
      <w:proofErr w:type="spellEnd"/>
      <w:r w:rsidR="003566B1" w:rsidRPr="00707C72">
        <w:rPr>
          <w:rFonts w:eastAsia="Times New Roman"/>
          <w:color w:val="000000" w:themeColor="text1"/>
        </w:rPr>
        <w:t>.</w:t>
      </w:r>
    </w:p>
    <w:p w14:paraId="5D810679" w14:textId="77777777" w:rsidR="00520AB1" w:rsidRDefault="00520AB1" w:rsidP="007B65C4">
      <w:pPr>
        <w:pStyle w:val="PargrafodaLista"/>
        <w:suppressAutoHyphens w:val="0"/>
        <w:spacing w:line="240" w:lineRule="auto"/>
        <w:jc w:val="left"/>
        <w:rPr>
          <w:lang w:val="x-none" w:eastAsia="x-none"/>
        </w:rPr>
      </w:pPr>
    </w:p>
    <w:p w14:paraId="224CDCD8" w14:textId="2398ECB7" w:rsidR="003B79D6" w:rsidRDefault="00280D6F" w:rsidP="00E94968">
      <w:pPr>
        <w:pStyle w:val="Ttulo11"/>
      </w:pPr>
      <w:bookmarkStart w:id="149" w:name="_Toc497862060"/>
      <w:r>
        <w:lastRenderedPageBreak/>
        <w:t>4.</w:t>
      </w:r>
      <w:r w:rsidR="006500AC">
        <w:t>2</w:t>
      </w:r>
      <w:r w:rsidR="00944EC6" w:rsidRPr="00086281">
        <w:t xml:space="preserve"> Docker</w:t>
      </w:r>
      <w:r w:rsidR="00944EC6">
        <w:t xml:space="preserve"> </w:t>
      </w:r>
      <w:bookmarkEnd w:id="140"/>
      <w:bookmarkEnd w:id="141"/>
      <w:r w:rsidR="001E65B3">
        <w:t>Imagem</w:t>
      </w:r>
      <w:bookmarkEnd w:id="149"/>
    </w:p>
    <w:p w14:paraId="5A8823AA" w14:textId="72D9534A" w:rsidR="00AD751B" w:rsidRDefault="00D659D7" w:rsidP="009A0F0F">
      <w:pPr>
        <w:ind w:firstLine="708"/>
        <w:rPr>
          <w:lang w:val="x-none" w:eastAsia="x-none"/>
        </w:rPr>
      </w:pPr>
      <w:r>
        <w:rPr>
          <w:lang w:val="x-none" w:eastAsia="x-none"/>
        </w:rPr>
        <w:t>A imagem do D</w:t>
      </w:r>
      <w:r w:rsidR="004A1D20">
        <w:rPr>
          <w:lang w:val="x-none" w:eastAsia="x-none"/>
        </w:rPr>
        <w:t xml:space="preserve">ocker é um </w:t>
      </w:r>
      <w:r w:rsidR="00C1191E">
        <w:rPr>
          <w:lang w:val="x-none" w:eastAsia="x-none"/>
        </w:rPr>
        <w:t>pacote</w:t>
      </w:r>
      <w:r w:rsidR="004A1D20">
        <w:rPr>
          <w:lang w:val="x-none" w:eastAsia="x-none"/>
        </w:rPr>
        <w:t xml:space="preserve"> da aplicação</w:t>
      </w:r>
      <w:r w:rsidR="006802EC">
        <w:rPr>
          <w:lang w:val="x-none" w:eastAsia="x-none"/>
        </w:rPr>
        <w:t>,</w:t>
      </w:r>
      <w:r w:rsidR="004A1D20">
        <w:rPr>
          <w:lang w:val="x-none" w:eastAsia="x-none"/>
        </w:rPr>
        <w:t xml:space="preserve"> que acabou de ser </w:t>
      </w:r>
      <w:r w:rsidR="00664DE5">
        <w:rPr>
          <w:lang w:val="x-none" w:eastAsia="x-none"/>
        </w:rPr>
        <w:t>criada (build)</w:t>
      </w:r>
      <w:r w:rsidR="004A1D20">
        <w:rPr>
          <w:lang w:val="x-none" w:eastAsia="x-none"/>
        </w:rPr>
        <w:t xml:space="preserve"> seguindo </w:t>
      </w:r>
      <w:r w:rsidR="006802EC">
        <w:rPr>
          <w:lang w:val="x-none" w:eastAsia="x-none"/>
        </w:rPr>
        <w:t xml:space="preserve">as configurações do arquivo Docker file. A imagem é criada antes de se criar os containers com os serviços; </w:t>
      </w:r>
      <w:r w:rsidR="006802EC" w:rsidRPr="00D049F4">
        <w:rPr>
          <w:highlight w:val="yellow"/>
          <w:lang w:val="x-none" w:eastAsia="x-none"/>
        </w:rPr>
        <w:t>esses utilizam a imagem como base</w:t>
      </w:r>
      <w:r w:rsidR="00E0699D">
        <w:rPr>
          <w:highlight w:val="yellow"/>
          <w:lang w:val="x-none" w:eastAsia="x-none"/>
        </w:rPr>
        <w:t xml:space="preserve"> p</w:t>
      </w:r>
      <w:r w:rsidR="003C3299">
        <w:rPr>
          <w:highlight w:val="yellow"/>
          <w:lang w:val="x-none" w:eastAsia="x-none"/>
        </w:rPr>
        <w:t>ara prestarem seus serviços</w:t>
      </w:r>
      <w:r w:rsidR="006802EC" w:rsidRPr="00D049F4">
        <w:rPr>
          <w:highlight w:val="yellow"/>
          <w:lang w:val="x-none" w:eastAsia="x-none"/>
        </w:rPr>
        <w:t>.</w:t>
      </w:r>
    </w:p>
    <w:p w14:paraId="1512A929" w14:textId="6AB66B7D" w:rsidR="004A1D20" w:rsidRDefault="00F93EA0" w:rsidP="009A0F0F">
      <w:pPr>
        <w:ind w:firstLine="708"/>
        <w:rPr>
          <w:lang w:val="x-none" w:eastAsia="x-none"/>
        </w:rPr>
      </w:pPr>
      <w:r>
        <w:rPr>
          <w:lang w:val="x-none" w:eastAsia="x-none"/>
        </w:rPr>
        <w:t>Mais de</w:t>
      </w:r>
      <w:r w:rsidR="00AD751B">
        <w:rPr>
          <w:lang w:val="x-none" w:eastAsia="x-none"/>
        </w:rPr>
        <w:t xml:space="preserve"> </w:t>
      </w:r>
      <w:r>
        <w:rPr>
          <w:lang w:val="x-none" w:eastAsia="x-none"/>
        </w:rPr>
        <w:t xml:space="preserve">um </w:t>
      </w:r>
      <w:r w:rsidR="00AD751B">
        <w:rPr>
          <w:lang w:val="x-none" w:eastAsia="x-none"/>
        </w:rPr>
        <w:t>container de serviço pode utilizar</w:t>
      </w:r>
      <w:r w:rsidR="009A0F0F">
        <w:rPr>
          <w:lang w:val="x-none" w:eastAsia="x-none"/>
        </w:rPr>
        <w:t xml:space="preserve"> </w:t>
      </w:r>
      <w:r>
        <w:rPr>
          <w:lang w:val="x-none" w:eastAsia="x-none"/>
        </w:rPr>
        <w:t>a mesma imagem, ou um único container de serviço pode ter a sua própria imagem.</w:t>
      </w:r>
    </w:p>
    <w:p w14:paraId="1CA4823D" w14:textId="552B5697" w:rsidR="00E5025E" w:rsidRDefault="009A0F0F" w:rsidP="009A0F0F">
      <w:pPr>
        <w:rPr>
          <w:lang w:val="x-none" w:eastAsia="x-none"/>
        </w:rPr>
      </w:pPr>
      <w:r>
        <w:rPr>
          <w:lang w:val="x-none" w:eastAsia="x-none"/>
        </w:rPr>
        <w:tab/>
      </w:r>
      <w:r w:rsidR="00E5025E">
        <w:rPr>
          <w:lang w:val="x-none" w:eastAsia="x-none"/>
        </w:rPr>
        <w:t>De acordo com o livro Docker para desenvolvedores:</w:t>
      </w:r>
    </w:p>
    <w:p w14:paraId="44DD09DD" w14:textId="2A025A4D" w:rsidR="00E5025E" w:rsidRDefault="00E5025E" w:rsidP="00E5025E">
      <w:pPr>
        <w:ind w:left="2268"/>
        <w:rPr>
          <w:rFonts w:eastAsia="Times New Roman"/>
        </w:rPr>
      </w:pPr>
      <w:r>
        <w:rPr>
          <w:lang w:val="x-none" w:eastAsia="x-none"/>
        </w:rPr>
        <w:t xml:space="preserve">A imagem do docker é uma </w:t>
      </w:r>
      <w:r w:rsidRPr="00E5025E">
        <w:rPr>
          <w:lang w:val="x-none" w:eastAsia="x-none"/>
        </w:rPr>
        <w:t>abstração completa e não requer qualquer tratamento para lidar com as mais variadas distribuições GNU/Linux existentes, já que a imagem Docker carrega em si uma cópia completa dos arquivos de uma distribuição enxuta</w:t>
      </w:r>
      <w:r>
        <w:rPr>
          <w:lang w:val="x-none" w:eastAsia="x-none"/>
        </w:rPr>
        <w:t>.</w:t>
      </w:r>
      <w:r w:rsidR="007A3492">
        <w:rPr>
          <w:rStyle w:val="Refdenotaderodap"/>
          <w:rFonts w:eastAsia="Times New Roman"/>
        </w:rPr>
        <w:t xml:space="preserve"> </w:t>
      </w:r>
      <w:r w:rsidR="007A3492">
        <w:rPr>
          <w:rStyle w:val="Refdenotaderodap"/>
          <w:rFonts w:eastAsia="Times New Roman"/>
        </w:rPr>
        <w:footnoteReference w:customMarkFollows="1" w:id="12"/>
        <w:t>6</w:t>
      </w:r>
    </w:p>
    <w:p w14:paraId="2E9A0A1C" w14:textId="73434832" w:rsidR="00B80512" w:rsidRDefault="00B80512" w:rsidP="00B80512">
      <w:pPr>
        <w:rPr>
          <w:lang w:eastAsia="x-none"/>
        </w:rPr>
      </w:pPr>
    </w:p>
    <w:p w14:paraId="2E16CE4C" w14:textId="5A7F9E6E" w:rsidR="00DF52B5" w:rsidRDefault="00DF52B5" w:rsidP="00DF52B5">
      <w:pPr>
        <w:ind w:firstLine="708"/>
        <w:rPr>
          <w:lang w:eastAsia="x-none"/>
        </w:rPr>
      </w:pPr>
      <w:r>
        <w:rPr>
          <w:lang w:eastAsia="x-none"/>
        </w:rPr>
        <w:t xml:space="preserve">Através do comando de “docker </w:t>
      </w:r>
      <w:proofErr w:type="spellStart"/>
      <w:r>
        <w:rPr>
          <w:lang w:eastAsia="x-none"/>
        </w:rPr>
        <w:t>images</w:t>
      </w:r>
      <w:proofErr w:type="spellEnd"/>
      <w:r>
        <w:rPr>
          <w:lang w:eastAsia="x-none"/>
        </w:rPr>
        <w:t xml:space="preserve">”, é possível </w:t>
      </w:r>
      <w:r w:rsidR="0090070D">
        <w:rPr>
          <w:lang w:eastAsia="x-none"/>
        </w:rPr>
        <w:t>visualizar no terminal as imagens baixadas no Docker local, conforme a tabela abaixo.</w:t>
      </w:r>
    </w:p>
    <w:p w14:paraId="4506A6E3" w14:textId="77777777" w:rsidR="00685706" w:rsidRDefault="00685706" w:rsidP="00B80512">
      <w:pPr>
        <w:rPr>
          <w:lang w:eastAsia="x-none"/>
        </w:rPr>
      </w:pPr>
    </w:p>
    <w:p w14:paraId="3D573D6D" w14:textId="5A4AE042" w:rsidR="0072018F" w:rsidRDefault="0072018F" w:rsidP="0072018F">
      <w:pPr>
        <w:pStyle w:val="Legenda"/>
        <w:keepNext/>
      </w:pPr>
      <w:bookmarkStart w:id="150" w:name="_Toc497641684"/>
      <w:r>
        <w:t xml:space="preserve">Tabela </w:t>
      </w:r>
      <w:fldSimple w:instr=" SEQ Tabela \* ARABIC ">
        <w:r w:rsidR="0060039A">
          <w:rPr>
            <w:noProof/>
          </w:rPr>
          <w:t>1</w:t>
        </w:r>
      </w:fldSimple>
      <w:r>
        <w:t>- Tabela de Imagens utilizadas no Estudo de Caso</w:t>
      </w:r>
      <w:r w:rsidR="00345F88">
        <w:t>.</w:t>
      </w:r>
      <w:r w:rsidR="00CF1FFD">
        <w:t xml:space="preserve"> </w:t>
      </w:r>
      <w:r w:rsidR="00345F88">
        <w:t>P</w:t>
      </w:r>
      <w:r w:rsidR="00CF1FFD">
        <w:t>rópri</w:t>
      </w:r>
      <w:r w:rsidR="00345F88">
        <w:t>o Autor</w:t>
      </w:r>
      <w:r w:rsidR="008872D8">
        <w:t>.</w:t>
      </w:r>
      <w:bookmarkEnd w:id="15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6"/>
        <w:gridCol w:w="1728"/>
        <w:gridCol w:w="1798"/>
        <w:gridCol w:w="1772"/>
        <w:gridCol w:w="1747"/>
      </w:tblGrid>
      <w:tr w:rsidR="00C812FE" w14:paraId="0B8F3115" w14:textId="77777777" w:rsidTr="00707C72">
        <w:tc>
          <w:tcPr>
            <w:tcW w:w="2016" w:type="dxa"/>
          </w:tcPr>
          <w:p w14:paraId="67AFC3F8" w14:textId="49EDEF0A" w:rsidR="00C812FE" w:rsidRDefault="00A314B6" w:rsidP="00B80512">
            <w:pPr>
              <w:rPr>
                <w:lang w:eastAsia="x-none"/>
              </w:rPr>
            </w:pPr>
            <w:r w:rsidRPr="00A314B6">
              <w:rPr>
                <w:lang w:eastAsia="x-none"/>
              </w:rPr>
              <w:t>REPOSITORY</w:t>
            </w:r>
          </w:p>
        </w:tc>
        <w:tc>
          <w:tcPr>
            <w:tcW w:w="1728" w:type="dxa"/>
          </w:tcPr>
          <w:p w14:paraId="5CFDE113" w14:textId="68E345EF" w:rsidR="00C812FE" w:rsidRDefault="00A314B6" w:rsidP="00B80512">
            <w:pPr>
              <w:rPr>
                <w:lang w:eastAsia="x-none"/>
              </w:rPr>
            </w:pPr>
            <w:r w:rsidRPr="00A314B6">
              <w:rPr>
                <w:lang w:eastAsia="x-none"/>
              </w:rPr>
              <w:t>TAG</w:t>
            </w:r>
          </w:p>
        </w:tc>
        <w:tc>
          <w:tcPr>
            <w:tcW w:w="1798" w:type="dxa"/>
          </w:tcPr>
          <w:p w14:paraId="12B089E5" w14:textId="13B337B3" w:rsidR="00C812FE" w:rsidRDefault="00A314B6" w:rsidP="00B80512">
            <w:pPr>
              <w:rPr>
                <w:lang w:eastAsia="x-none"/>
              </w:rPr>
            </w:pPr>
            <w:r w:rsidRPr="00A314B6">
              <w:rPr>
                <w:lang w:eastAsia="x-none"/>
              </w:rPr>
              <w:t>IMAGE ID</w:t>
            </w:r>
          </w:p>
        </w:tc>
        <w:tc>
          <w:tcPr>
            <w:tcW w:w="1772" w:type="dxa"/>
          </w:tcPr>
          <w:p w14:paraId="19A6D090" w14:textId="5E661C43" w:rsidR="00C812FE" w:rsidRDefault="00A314B6" w:rsidP="00B80512">
            <w:pPr>
              <w:rPr>
                <w:lang w:eastAsia="x-none"/>
              </w:rPr>
            </w:pPr>
            <w:r w:rsidRPr="00A314B6">
              <w:rPr>
                <w:lang w:eastAsia="x-none"/>
              </w:rPr>
              <w:t>CREATED</w:t>
            </w:r>
          </w:p>
        </w:tc>
        <w:tc>
          <w:tcPr>
            <w:tcW w:w="1747" w:type="dxa"/>
          </w:tcPr>
          <w:p w14:paraId="2F9BEAE5" w14:textId="5510DE80" w:rsidR="00C812FE" w:rsidRDefault="00A314B6" w:rsidP="00B80512">
            <w:pPr>
              <w:rPr>
                <w:lang w:eastAsia="x-none"/>
              </w:rPr>
            </w:pPr>
            <w:r w:rsidRPr="00A314B6">
              <w:rPr>
                <w:lang w:eastAsia="x-none"/>
              </w:rPr>
              <w:t>SIZE</w:t>
            </w:r>
          </w:p>
        </w:tc>
      </w:tr>
      <w:tr w:rsidR="00C812FE" w14:paraId="5CED765E" w14:textId="77777777" w:rsidTr="00707C72">
        <w:tc>
          <w:tcPr>
            <w:tcW w:w="2016" w:type="dxa"/>
          </w:tcPr>
          <w:p w14:paraId="0F5A9699" w14:textId="00C6D62B" w:rsidR="00C812FE" w:rsidRDefault="00426E96" w:rsidP="00B80512">
            <w:pPr>
              <w:rPr>
                <w:lang w:eastAsia="x-none"/>
              </w:rPr>
            </w:pPr>
            <w:proofErr w:type="spellStart"/>
            <w:proofErr w:type="gramStart"/>
            <w:r w:rsidRPr="00426E96">
              <w:rPr>
                <w:lang w:eastAsia="x-none"/>
              </w:rPr>
              <w:t>phalanx</w:t>
            </w:r>
            <w:proofErr w:type="gramEnd"/>
            <w:r w:rsidRPr="00426E96">
              <w:rPr>
                <w:lang w:eastAsia="x-none"/>
              </w:rPr>
              <w:t>_app</w:t>
            </w:r>
            <w:proofErr w:type="spellEnd"/>
          </w:p>
        </w:tc>
        <w:tc>
          <w:tcPr>
            <w:tcW w:w="1728" w:type="dxa"/>
          </w:tcPr>
          <w:p w14:paraId="21502641" w14:textId="02925FA5" w:rsidR="00C812FE" w:rsidRDefault="00426E96" w:rsidP="00B80512">
            <w:pPr>
              <w:rPr>
                <w:lang w:eastAsia="x-none"/>
              </w:rPr>
            </w:pPr>
            <w:proofErr w:type="spellStart"/>
            <w:r w:rsidRPr="00426E96">
              <w:rPr>
                <w:lang w:eastAsia="x-none"/>
              </w:rPr>
              <w:t>Latest</w:t>
            </w:r>
            <w:proofErr w:type="spellEnd"/>
          </w:p>
        </w:tc>
        <w:tc>
          <w:tcPr>
            <w:tcW w:w="1798" w:type="dxa"/>
          </w:tcPr>
          <w:p w14:paraId="1AD847B5" w14:textId="3B9D1315" w:rsidR="00C812FE" w:rsidRDefault="00426E96" w:rsidP="00B80512">
            <w:pPr>
              <w:rPr>
                <w:lang w:eastAsia="x-none"/>
              </w:rPr>
            </w:pPr>
            <w:r w:rsidRPr="00426E96">
              <w:rPr>
                <w:lang w:eastAsia="x-none"/>
              </w:rPr>
              <w:t>68587ee939ad</w:t>
            </w:r>
          </w:p>
        </w:tc>
        <w:tc>
          <w:tcPr>
            <w:tcW w:w="1772" w:type="dxa"/>
          </w:tcPr>
          <w:p w14:paraId="7643B827" w14:textId="0D3A8436" w:rsidR="00C812FE" w:rsidRDefault="00426E96" w:rsidP="00B80512">
            <w:pPr>
              <w:rPr>
                <w:lang w:eastAsia="x-none"/>
              </w:rPr>
            </w:pPr>
            <w:r w:rsidRPr="00426E96">
              <w:rPr>
                <w:lang w:eastAsia="x-none"/>
              </w:rPr>
              <w:t xml:space="preserve">4 </w:t>
            </w:r>
            <w:proofErr w:type="spellStart"/>
            <w:r w:rsidRPr="00426E96">
              <w:rPr>
                <w:lang w:eastAsia="x-none"/>
              </w:rPr>
              <w:t>days</w:t>
            </w:r>
            <w:proofErr w:type="spellEnd"/>
            <w:r w:rsidRPr="00426E96">
              <w:rPr>
                <w:lang w:eastAsia="x-none"/>
              </w:rPr>
              <w:t xml:space="preserve"> </w:t>
            </w:r>
            <w:proofErr w:type="spellStart"/>
            <w:r w:rsidRPr="00426E96">
              <w:rPr>
                <w:lang w:eastAsia="x-none"/>
              </w:rPr>
              <w:t>ago</w:t>
            </w:r>
            <w:proofErr w:type="spellEnd"/>
          </w:p>
        </w:tc>
        <w:tc>
          <w:tcPr>
            <w:tcW w:w="1747" w:type="dxa"/>
          </w:tcPr>
          <w:p w14:paraId="1EFCA25C" w14:textId="740DA14C" w:rsidR="00C812FE" w:rsidRDefault="00426E96" w:rsidP="00B80512">
            <w:pPr>
              <w:rPr>
                <w:lang w:eastAsia="x-none"/>
              </w:rPr>
            </w:pPr>
            <w:r w:rsidRPr="00426E96">
              <w:rPr>
                <w:lang w:eastAsia="x-none"/>
              </w:rPr>
              <w:t>2.12GB</w:t>
            </w:r>
          </w:p>
        </w:tc>
      </w:tr>
      <w:tr w:rsidR="00C812FE" w14:paraId="7124A593" w14:textId="77777777" w:rsidTr="00707C72">
        <w:tc>
          <w:tcPr>
            <w:tcW w:w="2016" w:type="dxa"/>
          </w:tcPr>
          <w:p w14:paraId="1CE2D0EA" w14:textId="215E37E8" w:rsidR="00C812FE" w:rsidRDefault="00426E96" w:rsidP="00B80512">
            <w:pPr>
              <w:rPr>
                <w:lang w:eastAsia="x-none"/>
              </w:rPr>
            </w:pPr>
            <w:proofErr w:type="spellStart"/>
            <w:proofErr w:type="gramStart"/>
            <w:r w:rsidRPr="00426E96">
              <w:rPr>
                <w:lang w:eastAsia="x-none"/>
              </w:rPr>
              <w:t>phalanx</w:t>
            </w:r>
            <w:proofErr w:type="gramEnd"/>
            <w:r w:rsidRPr="00426E96">
              <w:rPr>
                <w:lang w:eastAsia="x-none"/>
              </w:rPr>
              <w:t>_worker</w:t>
            </w:r>
            <w:proofErr w:type="spellEnd"/>
          </w:p>
        </w:tc>
        <w:tc>
          <w:tcPr>
            <w:tcW w:w="1728" w:type="dxa"/>
          </w:tcPr>
          <w:p w14:paraId="44754F8A" w14:textId="25C9AC7A" w:rsidR="00C812FE" w:rsidRDefault="00426E96" w:rsidP="00B80512">
            <w:pPr>
              <w:rPr>
                <w:lang w:eastAsia="x-none"/>
              </w:rPr>
            </w:pPr>
            <w:proofErr w:type="spellStart"/>
            <w:r w:rsidRPr="00426E96">
              <w:rPr>
                <w:lang w:eastAsia="x-none"/>
              </w:rPr>
              <w:t>Latest</w:t>
            </w:r>
            <w:proofErr w:type="spellEnd"/>
          </w:p>
        </w:tc>
        <w:tc>
          <w:tcPr>
            <w:tcW w:w="1798" w:type="dxa"/>
          </w:tcPr>
          <w:p w14:paraId="63793341" w14:textId="72B7550B" w:rsidR="00C812FE" w:rsidRDefault="00426E96" w:rsidP="00B80512">
            <w:pPr>
              <w:rPr>
                <w:lang w:eastAsia="x-none"/>
              </w:rPr>
            </w:pPr>
            <w:r w:rsidRPr="00426E96">
              <w:rPr>
                <w:lang w:eastAsia="x-none"/>
              </w:rPr>
              <w:t>68587ee939ad</w:t>
            </w:r>
          </w:p>
        </w:tc>
        <w:tc>
          <w:tcPr>
            <w:tcW w:w="1772" w:type="dxa"/>
          </w:tcPr>
          <w:p w14:paraId="3BB02173" w14:textId="20DD8EBA" w:rsidR="00C812FE" w:rsidRDefault="00426E96" w:rsidP="00B80512">
            <w:pPr>
              <w:rPr>
                <w:lang w:eastAsia="x-none"/>
              </w:rPr>
            </w:pPr>
            <w:r w:rsidRPr="00426E96">
              <w:rPr>
                <w:lang w:eastAsia="x-none"/>
              </w:rPr>
              <w:t xml:space="preserve">4 </w:t>
            </w:r>
            <w:proofErr w:type="spellStart"/>
            <w:r w:rsidRPr="00426E96">
              <w:rPr>
                <w:lang w:eastAsia="x-none"/>
              </w:rPr>
              <w:t>days</w:t>
            </w:r>
            <w:proofErr w:type="spellEnd"/>
            <w:r w:rsidRPr="00426E96">
              <w:rPr>
                <w:lang w:eastAsia="x-none"/>
              </w:rPr>
              <w:t xml:space="preserve"> </w:t>
            </w:r>
            <w:proofErr w:type="spellStart"/>
            <w:r w:rsidRPr="00426E96">
              <w:rPr>
                <w:lang w:eastAsia="x-none"/>
              </w:rPr>
              <w:t>ago</w:t>
            </w:r>
            <w:proofErr w:type="spellEnd"/>
          </w:p>
        </w:tc>
        <w:tc>
          <w:tcPr>
            <w:tcW w:w="1747" w:type="dxa"/>
          </w:tcPr>
          <w:p w14:paraId="6F0014A3" w14:textId="55E3ED54" w:rsidR="00C812FE" w:rsidRDefault="00426E96" w:rsidP="00B80512">
            <w:pPr>
              <w:rPr>
                <w:lang w:eastAsia="x-none"/>
              </w:rPr>
            </w:pPr>
            <w:r w:rsidRPr="00426E96">
              <w:rPr>
                <w:lang w:eastAsia="x-none"/>
              </w:rPr>
              <w:t>2.12GB</w:t>
            </w:r>
          </w:p>
        </w:tc>
      </w:tr>
      <w:tr w:rsidR="00C812FE" w14:paraId="515ECD91" w14:textId="77777777" w:rsidTr="00707C72">
        <w:trPr>
          <w:trHeight w:val="316"/>
        </w:trPr>
        <w:tc>
          <w:tcPr>
            <w:tcW w:w="2016" w:type="dxa"/>
          </w:tcPr>
          <w:p w14:paraId="25F0FC0E" w14:textId="14A10363" w:rsidR="00C812FE" w:rsidRDefault="00F94544" w:rsidP="00B80512">
            <w:pPr>
              <w:rPr>
                <w:lang w:eastAsia="x-none"/>
              </w:rPr>
            </w:pPr>
            <w:r w:rsidRPr="00F94544">
              <w:rPr>
                <w:lang w:eastAsia="x-none"/>
              </w:rPr>
              <w:t>Redis</w:t>
            </w:r>
          </w:p>
        </w:tc>
        <w:tc>
          <w:tcPr>
            <w:tcW w:w="1728" w:type="dxa"/>
          </w:tcPr>
          <w:p w14:paraId="29025E1C" w14:textId="08C6AF13" w:rsidR="00C812FE" w:rsidRDefault="00F94544" w:rsidP="00B80512">
            <w:pPr>
              <w:rPr>
                <w:lang w:eastAsia="x-none"/>
              </w:rPr>
            </w:pPr>
            <w:r w:rsidRPr="00F94544">
              <w:rPr>
                <w:lang w:eastAsia="x-none"/>
              </w:rPr>
              <w:t>3.2-</w:t>
            </w:r>
            <w:proofErr w:type="gramStart"/>
            <w:r w:rsidRPr="00F94544">
              <w:rPr>
                <w:lang w:eastAsia="x-none"/>
              </w:rPr>
              <w:t>alpine</w:t>
            </w:r>
            <w:proofErr w:type="gramEnd"/>
          </w:p>
        </w:tc>
        <w:tc>
          <w:tcPr>
            <w:tcW w:w="1798" w:type="dxa"/>
          </w:tcPr>
          <w:p w14:paraId="5AE1146A" w14:textId="3E88DE6F" w:rsidR="00C812FE" w:rsidRDefault="00F94544" w:rsidP="00B80512">
            <w:pPr>
              <w:rPr>
                <w:lang w:eastAsia="x-none"/>
              </w:rPr>
            </w:pPr>
            <w:r w:rsidRPr="00F94544">
              <w:rPr>
                <w:lang w:eastAsia="x-none"/>
              </w:rPr>
              <w:t>0a216c0d97d9</w:t>
            </w:r>
          </w:p>
        </w:tc>
        <w:tc>
          <w:tcPr>
            <w:tcW w:w="1772" w:type="dxa"/>
          </w:tcPr>
          <w:p w14:paraId="07D901D9" w14:textId="373E0BC1" w:rsidR="00C812FE" w:rsidRDefault="00F94544" w:rsidP="00B80512">
            <w:pPr>
              <w:rPr>
                <w:lang w:eastAsia="x-none"/>
              </w:rPr>
            </w:pPr>
            <w:r w:rsidRPr="00F94544">
              <w:rPr>
                <w:lang w:eastAsia="x-none"/>
              </w:rPr>
              <w:t xml:space="preserve">5 </w:t>
            </w:r>
            <w:proofErr w:type="spellStart"/>
            <w:r w:rsidRPr="00F94544">
              <w:rPr>
                <w:lang w:eastAsia="x-none"/>
              </w:rPr>
              <w:t>days</w:t>
            </w:r>
            <w:proofErr w:type="spellEnd"/>
            <w:r w:rsidRPr="00F94544">
              <w:rPr>
                <w:lang w:eastAsia="x-none"/>
              </w:rPr>
              <w:t xml:space="preserve"> </w:t>
            </w:r>
            <w:proofErr w:type="spellStart"/>
            <w:r w:rsidRPr="00F94544">
              <w:rPr>
                <w:lang w:eastAsia="x-none"/>
              </w:rPr>
              <w:t>ago</w:t>
            </w:r>
            <w:proofErr w:type="spellEnd"/>
          </w:p>
        </w:tc>
        <w:tc>
          <w:tcPr>
            <w:tcW w:w="1747" w:type="dxa"/>
          </w:tcPr>
          <w:p w14:paraId="2B28A56B" w14:textId="0D8E50F1" w:rsidR="00C812FE" w:rsidRDefault="00F94544" w:rsidP="00B80512">
            <w:pPr>
              <w:rPr>
                <w:lang w:eastAsia="x-none"/>
              </w:rPr>
            </w:pPr>
            <w:r w:rsidRPr="00F94544">
              <w:rPr>
                <w:lang w:eastAsia="x-none"/>
              </w:rPr>
              <w:t>19.8MB</w:t>
            </w:r>
          </w:p>
        </w:tc>
      </w:tr>
      <w:tr w:rsidR="00C812FE" w14:paraId="1F91BC15" w14:textId="77777777" w:rsidTr="00707C72">
        <w:tc>
          <w:tcPr>
            <w:tcW w:w="2016" w:type="dxa"/>
          </w:tcPr>
          <w:p w14:paraId="3D010965" w14:textId="731465BB" w:rsidR="00C812FE" w:rsidRDefault="00F94544" w:rsidP="00B80512">
            <w:pPr>
              <w:rPr>
                <w:lang w:eastAsia="x-none"/>
              </w:rPr>
            </w:pPr>
            <w:proofErr w:type="spellStart"/>
            <w:r w:rsidRPr="00F94544">
              <w:rPr>
                <w:lang w:eastAsia="x-none"/>
              </w:rPr>
              <w:t>Mysql</w:t>
            </w:r>
            <w:proofErr w:type="spellEnd"/>
          </w:p>
        </w:tc>
        <w:tc>
          <w:tcPr>
            <w:tcW w:w="1728" w:type="dxa"/>
          </w:tcPr>
          <w:p w14:paraId="6BD239BC" w14:textId="4B1DAE44" w:rsidR="00C812FE" w:rsidRDefault="00F94544" w:rsidP="00B80512">
            <w:pPr>
              <w:rPr>
                <w:lang w:eastAsia="x-none"/>
              </w:rPr>
            </w:pPr>
            <w:r w:rsidRPr="00F94544">
              <w:rPr>
                <w:lang w:eastAsia="x-none"/>
              </w:rPr>
              <w:t>5.7</w:t>
            </w:r>
          </w:p>
        </w:tc>
        <w:tc>
          <w:tcPr>
            <w:tcW w:w="1798" w:type="dxa"/>
          </w:tcPr>
          <w:p w14:paraId="7AFDDD86" w14:textId="2873945F" w:rsidR="00C812FE" w:rsidRDefault="00F94544" w:rsidP="00B80512">
            <w:pPr>
              <w:rPr>
                <w:lang w:eastAsia="x-none"/>
              </w:rPr>
            </w:pPr>
            <w:r w:rsidRPr="00F94544">
              <w:rPr>
                <w:lang w:eastAsia="x-none"/>
              </w:rPr>
              <w:t>11615e225c92</w:t>
            </w:r>
          </w:p>
        </w:tc>
        <w:tc>
          <w:tcPr>
            <w:tcW w:w="1772" w:type="dxa"/>
          </w:tcPr>
          <w:p w14:paraId="7828642C" w14:textId="509BFB6C" w:rsidR="00C812FE" w:rsidRDefault="00F94544" w:rsidP="00B80512">
            <w:pPr>
              <w:rPr>
                <w:lang w:eastAsia="x-none"/>
              </w:rPr>
            </w:pPr>
            <w:r w:rsidRPr="00F94544">
              <w:rPr>
                <w:lang w:eastAsia="x-none"/>
              </w:rPr>
              <w:t xml:space="preserve">6 </w:t>
            </w:r>
            <w:proofErr w:type="spellStart"/>
            <w:r w:rsidRPr="00F94544">
              <w:rPr>
                <w:lang w:eastAsia="x-none"/>
              </w:rPr>
              <w:t>days</w:t>
            </w:r>
            <w:proofErr w:type="spellEnd"/>
            <w:r w:rsidRPr="00F94544">
              <w:rPr>
                <w:lang w:eastAsia="x-none"/>
              </w:rPr>
              <w:t xml:space="preserve"> </w:t>
            </w:r>
            <w:proofErr w:type="spellStart"/>
            <w:r w:rsidRPr="00F94544">
              <w:rPr>
                <w:lang w:eastAsia="x-none"/>
              </w:rPr>
              <w:t>ago</w:t>
            </w:r>
            <w:proofErr w:type="spellEnd"/>
          </w:p>
        </w:tc>
        <w:tc>
          <w:tcPr>
            <w:tcW w:w="1747" w:type="dxa"/>
          </w:tcPr>
          <w:p w14:paraId="4097EDFC" w14:textId="79A5B20B" w:rsidR="00C812FE" w:rsidRDefault="00F94544" w:rsidP="00B80512">
            <w:pPr>
              <w:rPr>
                <w:lang w:eastAsia="x-none"/>
              </w:rPr>
            </w:pPr>
            <w:r w:rsidRPr="00F94544">
              <w:rPr>
                <w:lang w:eastAsia="x-none"/>
              </w:rPr>
              <w:t>408MB</w:t>
            </w:r>
          </w:p>
        </w:tc>
      </w:tr>
      <w:tr w:rsidR="00C812FE" w14:paraId="54D653A7" w14:textId="77777777" w:rsidTr="00707C72">
        <w:tc>
          <w:tcPr>
            <w:tcW w:w="2016" w:type="dxa"/>
          </w:tcPr>
          <w:p w14:paraId="34E93BCF" w14:textId="583B04DF" w:rsidR="00C812FE" w:rsidRDefault="00F94544" w:rsidP="00B80512">
            <w:pPr>
              <w:rPr>
                <w:lang w:eastAsia="x-none"/>
              </w:rPr>
            </w:pPr>
            <w:proofErr w:type="spellStart"/>
            <w:proofErr w:type="gramStart"/>
            <w:r w:rsidRPr="00F94544">
              <w:rPr>
                <w:lang w:eastAsia="x-none"/>
              </w:rPr>
              <w:t>portainer</w:t>
            </w:r>
            <w:proofErr w:type="spellEnd"/>
            <w:proofErr w:type="gramEnd"/>
            <w:r w:rsidRPr="00F94544">
              <w:rPr>
                <w:lang w:eastAsia="x-none"/>
              </w:rPr>
              <w:t>/</w:t>
            </w:r>
            <w:proofErr w:type="spellStart"/>
            <w:r w:rsidRPr="00F94544">
              <w:rPr>
                <w:lang w:eastAsia="x-none"/>
              </w:rPr>
              <w:t>portainer</w:t>
            </w:r>
            <w:proofErr w:type="spellEnd"/>
          </w:p>
        </w:tc>
        <w:tc>
          <w:tcPr>
            <w:tcW w:w="1728" w:type="dxa"/>
          </w:tcPr>
          <w:p w14:paraId="72A8474B" w14:textId="66AA64FA" w:rsidR="00C812FE" w:rsidRDefault="00F94544" w:rsidP="00B80512">
            <w:pPr>
              <w:rPr>
                <w:lang w:eastAsia="x-none"/>
              </w:rPr>
            </w:pPr>
            <w:proofErr w:type="spellStart"/>
            <w:r w:rsidRPr="00F94544">
              <w:rPr>
                <w:lang w:eastAsia="x-none"/>
              </w:rPr>
              <w:t>Latest</w:t>
            </w:r>
            <w:proofErr w:type="spellEnd"/>
          </w:p>
        </w:tc>
        <w:tc>
          <w:tcPr>
            <w:tcW w:w="1798" w:type="dxa"/>
          </w:tcPr>
          <w:p w14:paraId="3CC3F2F2" w14:textId="44066F69" w:rsidR="00C812FE" w:rsidRDefault="00F94544" w:rsidP="00B80512">
            <w:pPr>
              <w:rPr>
                <w:lang w:eastAsia="x-none"/>
              </w:rPr>
            </w:pPr>
            <w:r w:rsidRPr="00F94544">
              <w:rPr>
                <w:lang w:eastAsia="x-none"/>
              </w:rPr>
              <w:t>771161a7316e</w:t>
            </w:r>
          </w:p>
        </w:tc>
        <w:tc>
          <w:tcPr>
            <w:tcW w:w="1772" w:type="dxa"/>
          </w:tcPr>
          <w:p w14:paraId="444BFA91" w14:textId="4F75459A" w:rsidR="00C812FE" w:rsidRDefault="00F94544" w:rsidP="00B80512">
            <w:pPr>
              <w:rPr>
                <w:lang w:eastAsia="x-none"/>
              </w:rPr>
            </w:pPr>
            <w:r w:rsidRPr="00F94544">
              <w:rPr>
                <w:lang w:eastAsia="x-none"/>
              </w:rPr>
              <w:t xml:space="preserve">2 </w:t>
            </w:r>
            <w:proofErr w:type="spellStart"/>
            <w:r w:rsidRPr="00F94544">
              <w:rPr>
                <w:lang w:eastAsia="x-none"/>
              </w:rPr>
              <w:t>weeks</w:t>
            </w:r>
            <w:proofErr w:type="spellEnd"/>
            <w:r w:rsidRPr="00F94544">
              <w:rPr>
                <w:lang w:eastAsia="x-none"/>
              </w:rPr>
              <w:t xml:space="preserve"> </w:t>
            </w:r>
            <w:proofErr w:type="spellStart"/>
            <w:r w:rsidRPr="00F94544">
              <w:rPr>
                <w:lang w:eastAsia="x-none"/>
              </w:rPr>
              <w:t>ago</w:t>
            </w:r>
            <w:proofErr w:type="spellEnd"/>
          </w:p>
        </w:tc>
        <w:tc>
          <w:tcPr>
            <w:tcW w:w="1747" w:type="dxa"/>
          </w:tcPr>
          <w:p w14:paraId="31D85F8C" w14:textId="75BD2B06" w:rsidR="00C812FE" w:rsidRDefault="00F94544" w:rsidP="00B80512">
            <w:pPr>
              <w:rPr>
                <w:lang w:eastAsia="x-none"/>
              </w:rPr>
            </w:pPr>
            <w:r w:rsidRPr="00F94544">
              <w:rPr>
                <w:lang w:eastAsia="x-none"/>
              </w:rPr>
              <w:t>33MB</w:t>
            </w:r>
          </w:p>
        </w:tc>
      </w:tr>
      <w:tr w:rsidR="00C812FE" w14:paraId="59A46041" w14:textId="77777777" w:rsidTr="00707C72">
        <w:tc>
          <w:tcPr>
            <w:tcW w:w="2016" w:type="dxa"/>
          </w:tcPr>
          <w:p w14:paraId="3D5406AF" w14:textId="5EE2B659" w:rsidR="00C812FE" w:rsidRDefault="00F94544" w:rsidP="00B80512">
            <w:pPr>
              <w:rPr>
                <w:lang w:eastAsia="x-none"/>
              </w:rPr>
            </w:pPr>
            <w:proofErr w:type="spellStart"/>
            <w:proofErr w:type="gramStart"/>
            <w:r w:rsidRPr="00F94544">
              <w:rPr>
                <w:lang w:eastAsia="x-none"/>
              </w:rPr>
              <w:t>ledermann</w:t>
            </w:r>
            <w:proofErr w:type="spellEnd"/>
            <w:proofErr w:type="gramEnd"/>
            <w:r w:rsidRPr="00F94544">
              <w:rPr>
                <w:lang w:eastAsia="x-none"/>
              </w:rPr>
              <w:t>/base</w:t>
            </w:r>
          </w:p>
        </w:tc>
        <w:tc>
          <w:tcPr>
            <w:tcW w:w="1728" w:type="dxa"/>
          </w:tcPr>
          <w:p w14:paraId="5B913952" w14:textId="22ECA546" w:rsidR="00C812FE" w:rsidRDefault="00F94544" w:rsidP="00B80512">
            <w:pPr>
              <w:rPr>
                <w:lang w:eastAsia="x-none"/>
              </w:rPr>
            </w:pPr>
            <w:proofErr w:type="spellStart"/>
            <w:r w:rsidRPr="00F94544">
              <w:rPr>
                <w:lang w:eastAsia="x-none"/>
              </w:rPr>
              <w:t>Latest</w:t>
            </w:r>
            <w:proofErr w:type="spellEnd"/>
          </w:p>
        </w:tc>
        <w:tc>
          <w:tcPr>
            <w:tcW w:w="1798" w:type="dxa"/>
          </w:tcPr>
          <w:p w14:paraId="6D50DF25" w14:textId="5CADCBE3" w:rsidR="00C812FE" w:rsidRDefault="00F94544" w:rsidP="00B80512">
            <w:pPr>
              <w:rPr>
                <w:lang w:eastAsia="x-none"/>
              </w:rPr>
            </w:pPr>
            <w:proofErr w:type="gramStart"/>
            <w:r w:rsidRPr="00F94544">
              <w:rPr>
                <w:lang w:eastAsia="x-none"/>
              </w:rPr>
              <w:t>c</w:t>
            </w:r>
            <w:proofErr w:type="gramEnd"/>
            <w:r w:rsidRPr="00F94544">
              <w:rPr>
                <w:lang w:eastAsia="x-none"/>
              </w:rPr>
              <w:t>96b29ff3989</w:t>
            </w:r>
          </w:p>
        </w:tc>
        <w:tc>
          <w:tcPr>
            <w:tcW w:w="1772" w:type="dxa"/>
          </w:tcPr>
          <w:p w14:paraId="528D7EE8" w14:textId="3481EE71" w:rsidR="00C812FE" w:rsidRDefault="00F94544" w:rsidP="00B80512">
            <w:pPr>
              <w:rPr>
                <w:lang w:eastAsia="x-none"/>
              </w:rPr>
            </w:pPr>
            <w:r w:rsidRPr="00F94544">
              <w:rPr>
                <w:lang w:eastAsia="x-none"/>
              </w:rPr>
              <w:t xml:space="preserve">2 </w:t>
            </w:r>
            <w:proofErr w:type="spellStart"/>
            <w:r w:rsidRPr="00F94544">
              <w:rPr>
                <w:lang w:eastAsia="x-none"/>
              </w:rPr>
              <w:t>weeks</w:t>
            </w:r>
            <w:proofErr w:type="spellEnd"/>
            <w:r w:rsidRPr="00F94544">
              <w:rPr>
                <w:lang w:eastAsia="x-none"/>
              </w:rPr>
              <w:t xml:space="preserve"> </w:t>
            </w:r>
            <w:proofErr w:type="spellStart"/>
            <w:r w:rsidRPr="00F94544">
              <w:rPr>
                <w:lang w:eastAsia="x-none"/>
              </w:rPr>
              <w:t>ago</w:t>
            </w:r>
            <w:proofErr w:type="spellEnd"/>
          </w:p>
        </w:tc>
        <w:tc>
          <w:tcPr>
            <w:tcW w:w="1747" w:type="dxa"/>
          </w:tcPr>
          <w:p w14:paraId="194A7CD9" w14:textId="386F741F" w:rsidR="00C812FE" w:rsidRDefault="00F94544" w:rsidP="00B80512">
            <w:pPr>
              <w:rPr>
                <w:lang w:eastAsia="x-none"/>
              </w:rPr>
            </w:pPr>
            <w:r w:rsidRPr="00F94544">
              <w:rPr>
                <w:lang w:eastAsia="x-none"/>
              </w:rPr>
              <w:t>770MB</w:t>
            </w:r>
          </w:p>
        </w:tc>
      </w:tr>
      <w:tr w:rsidR="00C812FE" w14:paraId="2AA4DD93" w14:textId="77777777" w:rsidTr="00707C72">
        <w:tc>
          <w:tcPr>
            <w:tcW w:w="2016" w:type="dxa"/>
          </w:tcPr>
          <w:p w14:paraId="120D8C23" w14:textId="333291E4" w:rsidR="00C812FE" w:rsidRDefault="003E23C5" w:rsidP="00B80512">
            <w:pPr>
              <w:rPr>
                <w:lang w:eastAsia="x-none"/>
              </w:rPr>
            </w:pPr>
            <w:proofErr w:type="spellStart"/>
            <w:r w:rsidRPr="003E23C5">
              <w:rPr>
                <w:lang w:eastAsia="x-none"/>
              </w:rPr>
              <w:t>Ubuntu</w:t>
            </w:r>
            <w:proofErr w:type="spellEnd"/>
          </w:p>
        </w:tc>
        <w:tc>
          <w:tcPr>
            <w:tcW w:w="1728" w:type="dxa"/>
          </w:tcPr>
          <w:p w14:paraId="2CC5CB1F" w14:textId="1C2095B0" w:rsidR="00C812FE" w:rsidRDefault="003E23C5" w:rsidP="00B80512">
            <w:pPr>
              <w:rPr>
                <w:lang w:eastAsia="x-none"/>
              </w:rPr>
            </w:pPr>
            <w:r w:rsidRPr="003E23C5">
              <w:rPr>
                <w:lang w:eastAsia="x-none"/>
              </w:rPr>
              <w:t>12.04</w:t>
            </w:r>
          </w:p>
        </w:tc>
        <w:tc>
          <w:tcPr>
            <w:tcW w:w="1798" w:type="dxa"/>
          </w:tcPr>
          <w:p w14:paraId="3B0E24C7" w14:textId="33106DE1" w:rsidR="00C812FE" w:rsidRDefault="003E23C5" w:rsidP="00B80512">
            <w:pPr>
              <w:rPr>
                <w:lang w:eastAsia="x-none"/>
              </w:rPr>
            </w:pPr>
            <w:r w:rsidRPr="003E23C5">
              <w:rPr>
                <w:lang w:eastAsia="x-none"/>
              </w:rPr>
              <w:t>5b117edd0b76</w:t>
            </w:r>
          </w:p>
        </w:tc>
        <w:tc>
          <w:tcPr>
            <w:tcW w:w="1772" w:type="dxa"/>
          </w:tcPr>
          <w:p w14:paraId="28A5A8D5" w14:textId="7782668D" w:rsidR="00C812FE" w:rsidRDefault="003E23C5" w:rsidP="00B80512">
            <w:pPr>
              <w:rPr>
                <w:lang w:eastAsia="x-none"/>
              </w:rPr>
            </w:pPr>
            <w:r w:rsidRPr="003E23C5">
              <w:rPr>
                <w:lang w:eastAsia="x-none"/>
              </w:rPr>
              <w:t xml:space="preserve">6 </w:t>
            </w:r>
            <w:proofErr w:type="spellStart"/>
            <w:r w:rsidRPr="003E23C5">
              <w:rPr>
                <w:lang w:eastAsia="x-none"/>
              </w:rPr>
              <w:t>months</w:t>
            </w:r>
            <w:proofErr w:type="spellEnd"/>
            <w:r w:rsidRPr="003E23C5">
              <w:rPr>
                <w:lang w:eastAsia="x-none"/>
              </w:rPr>
              <w:t xml:space="preserve"> </w:t>
            </w:r>
            <w:proofErr w:type="spellStart"/>
            <w:r w:rsidRPr="003E23C5">
              <w:rPr>
                <w:lang w:eastAsia="x-none"/>
              </w:rPr>
              <w:t>ago</w:t>
            </w:r>
            <w:proofErr w:type="spellEnd"/>
          </w:p>
        </w:tc>
        <w:tc>
          <w:tcPr>
            <w:tcW w:w="1747" w:type="dxa"/>
          </w:tcPr>
          <w:p w14:paraId="764AB23E" w14:textId="431C2E09" w:rsidR="00C812FE" w:rsidRDefault="003E23C5" w:rsidP="00B80512">
            <w:pPr>
              <w:rPr>
                <w:lang w:eastAsia="x-none"/>
              </w:rPr>
            </w:pPr>
            <w:r w:rsidRPr="003E23C5">
              <w:rPr>
                <w:lang w:eastAsia="x-none"/>
              </w:rPr>
              <w:t>104MB</w:t>
            </w:r>
          </w:p>
        </w:tc>
      </w:tr>
      <w:tr w:rsidR="003E23C5" w14:paraId="56A3AEC3" w14:textId="77777777" w:rsidTr="00707C72">
        <w:tc>
          <w:tcPr>
            <w:tcW w:w="2016" w:type="dxa"/>
          </w:tcPr>
          <w:p w14:paraId="77A9EB86" w14:textId="2075102F" w:rsidR="003E23C5" w:rsidRPr="003E23C5" w:rsidRDefault="009B2A0F" w:rsidP="00B80512">
            <w:pPr>
              <w:rPr>
                <w:lang w:eastAsia="x-none"/>
              </w:rPr>
            </w:pPr>
            <w:r>
              <w:rPr>
                <w:lang w:eastAsia="x-none"/>
              </w:rPr>
              <w:t>Ruby</w:t>
            </w:r>
          </w:p>
        </w:tc>
        <w:tc>
          <w:tcPr>
            <w:tcW w:w="1728" w:type="dxa"/>
          </w:tcPr>
          <w:p w14:paraId="4CBD78D4" w14:textId="0A4C8946" w:rsidR="003E23C5" w:rsidRPr="003E23C5" w:rsidRDefault="009B2A0F" w:rsidP="00B80512">
            <w:pPr>
              <w:rPr>
                <w:lang w:eastAsia="x-none"/>
              </w:rPr>
            </w:pPr>
            <w:r w:rsidRPr="009B2A0F">
              <w:rPr>
                <w:lang w:eastAsia="x-none"/>
              </w:rPr>
              <w:t>2.3.3</w:t>
            </w:r>
          </w:p>
        </w:tc>
        <w:tc>
          <w:tcPr>
            <w:tcW w:w="1798" w:type="dxa"/>
          </w:tcPr>
          <w:p w14:paraId="1BD12E51" w14:textId="3CA29C6B" w:rsidR="003E23C5" w:rsidRPr="003E23C5" w:rsidRDefault="009B2A0F" w:rsidP="00B80512">
            <w:pPr>
              <w:rPr>
                <w:lang w:eastAsia="x-none"/>
              </w:rPr>
            </w:pPr>
            <w:r w:rsidRPr="009B2A0F">
              <w:rPr>
                <w:lang w:eastAsia="x-none"/>
              </w:rPr>
              <w:t>0e1db669d557</w:t>
            </w:r>
          </w:p>
        </w:tc>
        <w:tc>
          <w:tcPr>
            <w:tcW w:w="1772" w:type="dxa"/>
          </w:tcPr>
          <w:p w14:paraId="42EA8FF9" w14:textId="1F4528AD" w:rsidR="003E23C5" w:rsidRPr="003E23C5" w:rsidRDefault="009B2A0F" w:rsidP="00B80512">
            <w:pPr>
              <w:rPr>
                <w:lang w:eastAsia="x-none"/>
              </w:rPr>
            </w:pPr>
            <w:r w:rsidRPr="009B2A0F">
              <w:rPr>
                <w:lang w:eastAsia="x-none"/>
              </w:rPr>
              <w:t xml:space="preserve">7 </w:t>
            </w:r>
            <w:proofErr w:type="spellStart"/>
            <w:r w:rsidRPr="009B2A0F">
              <w:rPr>
                <w:lang w:eastAsia="x-none"/>
              </w:rPr>
              <w:t>months</w:t>
            </w:r>
            <w:proofErr w:type="spellEnd"/>
            <w:r w:rsidRPr="009B2A0F">
              <w:rPr>
                <w:lang w:eastAsia="x-none"/>
              </w:rPr>
              <w:t xml:space="preserve"> </w:t>
            </w:r>
            <w:proofErr w:type="spellStart"/>
            <w:r w:rsidRPr="009B2A0F">
              <w:rPr>
                <w:lang w:eastAsia="x-none"/>
              </w:rPr>
              <w:t>ago</w:t>
            </w:r>
            <w:proofErr w:type="spellEnd"/>
          </w:p>
        </w:tc>
        <w:tc>
          <w:tcPr>
            <w:tcW w:w="1747" w:type="dxa"/>
          </w:tcPr>
          <w:p w14:paraId="3BA2264A" w14:textId="32C9E48A" w:rsidR="003E23C5" w:rsidRPr="003E23C5" w:rsidRDefault="009B2A0F" w:rsidP="00B80512">
            <w:pPr>
              <w:rPr>
                <w:lang w:eastAsia="x-none"/>
              </w:rPr>
            </w:pPr>
            <w:r w:rsidRPr="009B2A0F">
              <w:rPr>
                <w:lang w:eastAsia="x-none"/>
              </w:rPr>
              <w:t>734MB</w:t>
            </w:r>
          </w:p>
        </w:tc>
      </w:tr>
    </w:tbl>
    <w:p w14:paraId="5945A635" w14:textId="77777777" w:rsidR="00C812FE" w:rsidRPr="00E117A3" w:rsidRDefault="00C812FE" w:rsidP="00B80512">
      <w:pPr>
        <w:rPr>
          <w:lang w:val="en-US" w:eastAsia="x-none"/>
        </w:rPr>
      </w:pPr>
    </w:p>
    <w:p w14:paraId="50577A7F" w14:textId="400A00AE" w:rsidR="008D7670" w:rsidRDefault="008D7670" w:rsidP="00A2031C">
      <w:pPr>
        <w:ind w:firstLine="708"/>
        <w:rPr>
          <w:lang w:eastAsia="x-none"/>
        </w:rPr>
      </w:pPr>
      <w:r>
        <w:rPr>
          <w:lang w:eastAsia="x-none"/>
        </w:rPr>
        <w:t xml:space="preserve">A imagem é um “container” intermediário que faz a abstração das aplicações para o sistema operacional. A mesma é uma cama intermediária da qual é possível </w:t>
      </w:r>
      <w:r w:rsidR="00BA5715">
        <w:rPr>
          <w:lang w:eastAsia="x-none"/>
        </w:rPr>
        <w:t>fazer instalação de bibliotecas</w:t>
      </w:r>
      <w:r w:rsidR="00B362CB">
        <w:rPr>
          <w:lang w:eastAsia="x-none"/>
        </w:rPr>
        <w:t xml:space="preserve"> </w:t>
      </w:r>
      <w:r>
        <w:rPr>
          <w:lang w:eastAsia="x-none"/>
        </w:rPr>
        <w:t>que serão usadas como base para a criação dos containers das aplicações.</w:t>
      </w:r>
    </w:p>
    <w:p w14:paraId="29865761" w14:textId="71835FB1" w:rsidR="00B555E6" w:rsidRDefault="00B555E6" w:rsidP="00A2031C">
      <w:pPr>
        <w:ind w:firstLine="708"/>
        <w:rPr>
          <w:lang w:eastAsia="x-none"/>
        </w:rPr>
      </w:pPr>
      <w:r>
        <w:rPr>
          <w:lang w:eastAsia="x-none"/>
        </w:rPr>
        <w:t xml:space="preserve">A imagem uma vez criada é imutável, a mesma não permite que sejam feitas alterações dentro dela. É possível entrar no container e fazer instalações de </w:t>
      </w:r>
      <w:r w:rsidR="00414AA2">
        <w:rPr>
          <w:lang w:eastAsia="x-none"/>
        </w:rPr>
        <w:t xml:space="preserve">bibliotecas, dependências e </w:t>
      </w:r>
      <w:proofErr w:type="spellStart"/>
      <w:r w:rsidR="00414AA2">
        <w:rPr>
          <w:lang w:eastAsia="x-none"/>
        </w:rPr>
        <w:t>etc</w:t>
      </w:r>
      <w:proofErr w:type="spellEnd"/>
      <w:r w:rsidR="00414AA2">
        <w:rPr>
          <w:lang w:eastAsia="x-none"/>
        </w:rPr>
        <w:t>; porém isto somente é válido enquanto o container estiver “up” se a in</w:t>
      </w:r>
      <w:r w:rsidR="00EC4FC8">
        <w:rPr>
          <w:lang w:eastAsia="x-none"/>
        </w:rPr>
        <w:t>s</w:t>
      </w:r>
      <w:r w:rsidR="00414AA2">
        <w:rPr>
          <w:lang w:eastAsia="x-none"/>
        </w:rPr>
        <w:t>tância do mesmo</w:t>
      </w:r>
      <w:r w:rsidR="003B4D07">
        <w:rPr>
          <w:lang w:eastAsia="x-none"/>
        </w:rPr>
        <w:t xml:space="preserve"> for destruída, tudo que fora instalado, executado dentro do mesmo se perde.</w:t>
      </w:r>
    </w:p>
    <w:p w14:paraId="07070CDE" w14:textId="3EEC6663" w:rsidR="003C2963" w:rsidRDefault="003B4D07" w:rsidP="00A2031C">
      <w:pPr>
        <w:ind w:firstLine="708"/>
        <w:rPr>
          <w:lang w:eastAsia="x-none"/>
        </w:rPr>
      </w:pPr>
      <w:r>
        <w:rPr>
          <w:lang w:eastAsia="x-none"/>
        </w:rPr>
        <w:t>Há formas de se salvar dados, por volumes e logs pelas saídas específicas do drive do Docker, porém isto não se aplica à imagem.</w:t>
      </w:r>
    </w:p>
    <w:p w14:paraId="0159317F" w14:textId="7307A66E" w:rsidR="00D362BF" w:rsidRDefault="00D406A2" w:rsidP="00D64C15">
      <w:pPr>
        <w:ind w:left="360"/>
        <w:rPr>
          <w:lang w:eastAsia="x-none"/>
        </w:rPr>
      </w:pPr>
      <w:r w:rsidRPr="008F00C2">
        <w:rPr>
          <w:b/>
          <w:lang w:eastAsia="x-none"/>
        </w:rPr>
        <w:tab/>
      </w:r>
      <w:r w:rsidR="00D362BF">
        <w:rPr>
          <w:lang w:eastAsia="x-none"/>
        </w:rPr>
        <w:t>Uma forma bem eficiente de construir a imagem é através da utilização do Docker-compose, pois isto</w:t>
      </w:r>
      <w:r w:rsidR="00D02156">
        <w:rPr>
          <w:lang w:eastAsia="x-none"/>
        </w:rPr>
        <w:t xml:space="preserve"> criar várias imagens dos serviços escritos no arquivo de uma forma coordenada e reutilizar a mesma imagem para mais de um serviço.</w:t>
      </w:r>
      <w:r w:rsidR="00F60876">
        <w:rPr>
          <w:lang w:eastAsia="x-none"/>
        </w:rPr>
        <w:t xml:space="preserve"> Esta é feita através da notação “&amp;” na declaração do serviço dentro do arquivo.</w:t>
      </w:r>
    </w:p>
    <w:p w14:paraId="5737D1CF" w14:textId="5DB5C660" w:rsidR="00D406A2" w:rsidRDefault="00D406A2" w:rsidP="00D64C15">
      <w:pPr>
        <w:ind w:left="360" w:firstLine="348"/>
        <w:rPr>
          <w:lang w:eastAsia="x-none"/>
        </w:rPr>
      </w:pPr>
      <w:r>
        <w:rPr>
          <w:lang w:eastAsia="x-none"/>
        </w:rPr>
        <w:t>A imagem, em minha opinião, é bastante útil e colaborativa, pois o Docker possui um repositório público/privado de imagens, chamado Docker Hub. Irei falar do mesmo mais adiante. Este repositório é possível fazer download de imagens e simplesmente utilizá-las</w:t>
      </w:r>
      <w:r w:rsidR="006405AD">
        <w:rPr>
          <w:lang w:eastAsia="x-none"/>
        </w:rPr>
        <w:t>.</w:t>
      </w:r>
    </w:p>
    <w:p w14:paraId="2188349B" w14:textId="05DD629A" w:rsidR="006405AD" w:rsidRDefault="006405AD" w:rsidP="00D64C15">
      <w:pPr>
        <w:ind w:left="360" w:firstLine="348"/>
        <w:rPr>
          <w:lang w:eastAsia="x-none"/>
        </w:rPr>
      </w:pPr>
      <w:r>
        <w:rPr>
          <w:lang w:eastAsia="x-none"/>
        </w:rPr>
        <w:t xml:space="preserve">O Download das imagens é feito pelo comando “docker </w:t>
      </w:r>
      <w:proofErr w:type="spellStart"/>
      <w:r>
        <w:rPr>
          <w:lang w:eastAsia="x-none"/>
        </w:rPr>
        <w:t>pull</w:t>
      </w:r>
      <w:proofErr w:type="spellEnd"/>
      <w:r>
        <w:rPr>
          <w:lang w:eastAsia="x-none"/>
        </w:rPr>
        <w:t>”, comandos apresentados mais adiante.</w:t>
      </w:r>
    </w:p>
    <w:p w14:paraId="089B7F03" w14:textId="1336207B" w:rsidR="002549CD" w:rsidRDefault="002549CD" w:rsidP="00D64C15">
      <w:pPr>
        <w:ind w:left="360" w:firstLine="348"/>
        <w:rPr>
          <w:lang w:eastAsia="x-none"/>
        </w:rPr>
      </w:pPr>
      <w:r>
        <w:rPr>
          <w:lang w:eastAsia="x-none"/>
        </w:rPr>
        <w:lastRenderedPageBreak/>
        <w:t>Ao ser executado este comando, o docker verifica se possui localmente a imagem, se não possuir o mesmo vai ao Docker Hub para poder fazer o download da imagem. Primeiramente é necessário fazer o loggin no Docker Hub, pois o mesmo pode dar erro informando que não encontrou a imagem remotamente, sendo que falta o loggin do usuário.</w:t>
      </w:r>
    </w:p>
    <w:p w14:paraId="1088B425" w14:textId="2589E164" w:rsidR="00D362BF" w:rsidRDefault="00744BFA" w:rsidP="00D64C15">
      <w:pPr>
        <w:pStyle w:val="PargrafodaLista"/>
        <w:suppressAutoHyphens w:val="0"/>
        <w:spacing w:line="240" w:lineRule="auto"/>
        <w:ind w:left="360" w:firstLine="348"/>
        <w:jc w:val="left"/>
        <w:rPr>
          <w:lang w:val="x-none" w:eastAsia="x-none"/>
        </w:rPr>
      </w:pPr>
      <w:r>
        <w:rPr>
          <w:lang w:eastAsia="x-none"/>
        </w:rPr>
        <w:t>Na construção da imagem é</w:t>
      </w:r>
      <w:r w:rsidR="00D362BF">
        <w:rPr>
          <w:lang w:val="x-none" w:eastAsia="x-none"/>
        </w:rPr>
        <w:t xml:space="preserve"> de sumo interesse que a imagem fique de tamanho consideravel, pois isto facilita se for feito push da mesma</w:t>
      </w:r>
      <w:r w:rsidR="00A41077">
        <w:rPr>
          <w:lang w:val="x-none" w:eastAsia="x-none"/>
        </w:rPr>
        <w:t xml:space="preserve"> para o DockerHub</w:t>
      </w:r>
      <w:r w:rsidR="00D362BF">
        <w:rPr>
          <w:lang w:val="x-none" w:eastAsia="x-none"/>
        </w:rPr>
        <w:t>.</w:t>
      </w:r>
    </w:p>
    <w:p w14:paraId="423FDB4A" w14:textId="77777777" w:rsidR="00D362BF" w:rsidRDefault="00D362BF" w:rsidP="00A2031C">
      <w:pPr>
        <w:ind w:firstLine="708"/>
        <w:rPr>
          <w:lang w:val="x-none" w:eastAsia="x-none"/>
        </w:rPr>
      </w:pPr>
    </w:p>
    <w:p w14:paraId="298B5B0C" w14:textId="77777777" w:rsidR="0044152E" w:rsidRDefault="0044152E" w:rsidP="0044152E">
      <w:pPr>
        <w:ind w:firstLine="708"/>
        <w:rPr>
          <w:b/>
          <w:lang w:val="en-US" w:eastAsia="x-none"/>
        </w:rPr>
      </w:pPr>
      <w:proofErr w:type="spellStart"/>
      <w:r w:rsidRPr="009B655F">
        <w:rPr>
          <w:b/>
          <w:lang w:val="en-US" w:eastAsia="x-none"/>
        </w:rPr>
        <w:t>Principais</w:t>
      </w:r>
      <w:proofErr w:type="spellEnd"/>
      <w:r w:rsidRPr="009B655F">
        <w:rPr>
          <w:b/>
          <w:lang w:val="en-US" w:eastAsia="x-none"/>
        </w:rPr>
        <w:t xml:space="preserve"> commando da </w:t>
      </w:r>
      <w:proofErr w:type="spellStart"/>
      <w:r w:rsidRPr="009B655F">
        <w:rPr>
          <w:b/>
          <w:lang w:val="en-US" w:eastAsia="x-none"/>
        </w:rPr>
        <w:t>Imagem</w:t>
      </w:r>
      <w:proofErr w:type="spellEnd"/>
      <w:r w:rsidRPr="009B655F">
        <w:rPr>
          <w:b/>
          <w:lang w:val="en-US" w:eastAsia="x-none"/>
        </w:rPr>
        <w:t>:</w:t>
      </w:r>
    </w:p>
    <w:p w14:paraId="0924DA65" w14:textId="77777777" w:rsidR="00060081" w:rsidRPr="009B655F" w:rsidRDefault="00060081" w:rsidP="0044152E">
      <w:pPr>
        <w:ind w:firstLine="708"/>
        <w:rPr>
          <w:b/>
          <w:lang w:val="en-US" w:eastAsia="x-none"/>
        </w:rPr>
      </w:pPr>
    </w:p>
    <w:p w14:paraId="2283714B" w14:textId="77777777" w:rsidR="00060081" w:rsidRPr="00E117A3" w:rsidRDefault="00904115" w:rsidP="00060081">
      <w:pPr>
        <w:numPr>
          <w:ilvl w:val="0"/>
          <w:numId w:val="23"/>
        </w:numPr>
        <w:spacing w:afterAutospacing="1"/>
        <w:rPr>
          <w:rFonts w:eastAsia="Times New Roman"/>
          <w:color w:val="000000" w:themeColor="text1"/>
        </w:rPr>
      </w:pPr>
      <w:hyperlink r:id="rId42" w:history="1">
        <w:proofErr w:type="gramStart"/>
        <w:r w:rsidR="00060081" w:rsidRPr="00E117A3">
          <w:rPr>
            <w:rStyle w:val="CdigoHTML"/>
            <w:rFonts w:ascii="Times New Roman" w:hAnsi="Times New Roman" w:cs="Times New Roman"/>
            <w:color w:val="000000" w:themeColor="text1"/>
            <w:sz w:val="24"/>
            <w:szCs w:val="24"/>
          </w:rPr>
          <w:t>docker</w:t>
        </w:r>
        <w:proofErr w:type="gramEnd"/>
        <w:r w:rsidR="00060081" w:rsidRPr="00E117A3">
          <w:rPr>
            <w:rStyle w:val="CdigoHTML"/>
            <w:rFonts w:ascii="Times New Roman" w:hAnsi="Times New Roman" w:cs="Times New Roman"/>
            <w:color w:val="000000" w:themeColor="text1"/>
            <w:sz w:val="24"/>
            <w:szCs w:val="24"/>
          </w:rPr>
          <w:t xml:space="preserve"> </w:t>
        </w:r>
        <w:proofErr w:type="spellStart"/>
        <w:r w:rsidR="00060081" w:rsidRPr="00E117A3">
          <w:rPr>
            <w:rStyle w:val="CdigoHTML"/>
            <w:rFonts w:ascii="Times New Roman" w:hAnsi="Times New Roman" w:cs="Times New Roman"/>
            <w:color w:val="000000" w:themeColor="text1"/>
            <w:sz w:val="24"/>
            <w:szCs w:val="24"/>
          </w:rPr>
          <w:t>pull</w:t>
        </w:r>
        <w:proofErr w:type="spellEnd"/>
      </w:hyperlink>
      <w:r w:rsidR="00060081" w:rsidRPr="00E117A3">
        <w:rPr>
          <w:rFonts w:eastAsia="Times New Roman"/>
          <w:color w:val="000000" w:themeColor="text1"/>
        </w:rPr>
        <w:t xml:space="preserve"> – Para fazer </w:t>
      </w:r>
      <w:proofErr w:type="spellStart"/>
      <w:r w:rsidR="00060081" w:rsidRPr="00E117A3">
        <w:rPr>
          <w:rFonts w:eastAsia="Times New Roman"/>
          <w:color w:val="000000" w:themeColor="text1"/>
        </w:rPr>
        <w:t>pulls</w:t>
      </w:r>
      <w:proofErr w:type="spellEnd"/>
      <w:r w:rsidR="00060081" w:rsidRPr="00E117A3">
        <w:rPr>
          <w:rFonts w:eastAsia="Times New Roman"/>
          <w:color w:val="000000" w:themeColor="text1"/>
        </w:rPr>
        <w:t xml:space="preserve"> de uma ou mais imagens do repositório para o cliente do docker na máquina local.</w:t>
      </w:r>
    </w:p>
    <w:p w14:paraId="279E1626" w14:textId="77777777" w:rsidR="00060081" w:rsidRDefault="00904115" w:rsidP="00060081">
      <w:pPr>
        <w:numPr>
          <w:ilvl w:val="0"/>
          <w:numId w:val="23"/>
        </w:numPr>
        <w:spacing w:afterAutospacing="1"/>
        <w:rPr>
          <w:rFonts w:eastAsia="Times New Roman"/>
          <w:color w:val="24292E"/>
        </w:rPr>
      </w:pPr>
      <w:hyperlink r:id="rId43" w:history="1">
        <w:proofErr w:type="gramStart"/>
        <w:r w:rsidR="00060081" w:rsidRPr="00E117A3">
          <w:rPr>
            <w:rStyle w:val="CdigoHTML"/>
            <w:rFonts w:ascii="Times New Roman" w:hAnsi="Times New Roman" w:cs="Times New Roman"/>
            <w:color w:val="000000" w:themeColor="text1"/>
            <w:sz w:val="24"/>
            <w:szCs w:val="24"/>
          </w:rPr>
          <w:t>docker</w:t>
        </w:r>
        <w:proofErr w:type="gramEnd"/>
        <w:r w:rsidR="00060081" w:rsidRPr="00E117A3">
          <w:rPr>
            <w:rStyle w:val="CdigoHTML"/>
            <w:rFonts w:ascii="Times New Roman" w:hAnsi="Times New Roman" w:cs="Times New Roman"/>
            <w:color w:val="000000" w:themeColor="text1"/>
            <w:sz w:val="24"/>
            <w:szCs w:val="24"/>
          </w:rPr>
          <w:t xml:space="preserve"> </w:t>
        </w:r>
        <w:proofErr w:type="spellStart"/>
        <w:r w:rsidR="00060081" w:rsidRPr="00E117A3">
          <w:rPr>
            <w:rStyle w:val="CdigoHTML"/>
            <w:rFonts w:ascii="Times New Roman" w:hAnsi="Times New Roman" w:cs="Times New Roman"/>
            <w:color w:val="000000" w:themeColor="text1"/>
            <w:sz w:val="24"/>
            <w:szCs w:val="24"/>
          </w:rPr>
          <w:t>push</w:t>
        </w:r>
        <w:proofErr w:type="spellEnd"/>
      </w:hyperlink>
      <w:r w:rsidR="00060081" w:rsidRPr="00E117A3">
        <w:rPr>
          <w:rFonts w:eastAsia="Times New Roman"/>
          <w:color w:val="000000" w:themeColor="text1"/>
        </w:rPr>
        <w:t> </w:t>
      </w:r>
      <w:r w:rsidR="00060081" w:rsidRPr="00E117A3">
        <w:rPr>
          <w:rFonts w:eastAsia="Times New Roman"/>
          <w:color w:val="24292E"/>
        </w:rPr>
        <w:t xml:space="preserve">– Para fazer o </w:t>
      </w:r>
      <w:proofErr w:type="spellStart"/>
      <w:r w:rsidR="00060081" w:rsidRPr="00E117A3">
        <w:rPr>
          <w:rFonts w:eastAsia="Times New Roman"/>
          <w:color w:val="24292E"/>
        </w:rPr>
        <w:t>push</w:t>
      </w:r>
      <w:proofErr w:type="spellEnd"/>
      <w:r w:rsidR="00060081" w:rsidRPr="00E117A3">
        <w:rPr>
          <w:rFonts w:eastAsia="Times New Roman"/>
          <w:color w:val="24292E"/>
        </w:rPr>
        <w:t xml:space="preserve"> de uma ou mais imagens do Docker local para o repositório do docker Hub.</w:t>
      </w:r>
    </w:p>
    <w:p w14:paraId="76C489B7" w14:textId="77777777" w:rsidR="00060081" w:rsidRPr="00E117A3" w:rsidRDefault="00060081" w:rsidP="00060081">
      <w:pPr>
        <w:numPr>
          <w:ilvl w:val="0"/>
          <w:numId w:val="23"/>
        </w:numPr>
        <w:spacing w:afterAutospacing="1"/>
        <w:rPr>
          <w:rFonts w:eastAsia="Times New Roman"/>
          <w:color w:val="24292E"/>
        </w:rPr>
      </w:pPr>
      <w:proofErr w:type="gramStart"/>
      <w:r>
        <w:rPr>
          <w:rFonts w:eastAsia="Times New Roman"/>
          <w:color w:val="24292E"/>
        </w:rPr>
        <w:t>docker</w:t>
      </w:r>
      <w:proofErr w:type="gramEnd"/>
      <w:r>
        <w:rPr>
          <w:rFonts w:eastAsia="Times New Roman"/>
          <w:color w:val="24292E"/>
        </w:rPr>
        <w:t xml:space="preserve"> </w:t>
      </w:r>
      <w:proofErr w:type="spellStart"/>
      <w:r>
        <w:rPr>
          <w:rFonts w:eastAsia="Times New Roman"/>
          <w:color w:val="24292E"/>
        </w:rPr>
        <w:t>images</w:t>
      </w:r>
      <w:proofErr w:type="spellEnd"/>
      <w:r>
        <w:rPr>
          <w:rFonts w:eastAsia="Times New Roman"/>
          <w:color w:val="24292E"/>
        </w:rPr>
        <w:t xml:space="preserve"> – Mostra as principais imagens que estão baixadas no Docker local.</w:t>
      </w:r>
    </w:p>
    <w:p w14:paraId="6CE4307B" w14:textId="77777777" w:rsidR="00060081" w:rsidRPr="00D64C15" w:rsidRDefault="00060081" w:rsidP="00060081">
      <w:pPr>
        <w:pStyle w:val="PargrafodaLista"/>
        <w:numPr>
          <w:ilvl w:val="0"/>
          <w:numId w:val="23"/>
        </w:numPr>
        <w:rPr>
          <w:lang w:eastAsia="x-none"/>
        </w:rPr>
      </w:pPr>
      <w:proofErr w:type="gramStart"/>
      <w:r>
        <w:rPr>
          <w:lang w:eastAsia="x-none"/>
        </w:rPr>
        <w:t>docker</w:t>
      </w:r>
      <w:proofErr w:type="gramEnd"/>
      <w:r>
        <w:rPr>
          <w:lang w:eastAsia="x-none"/>
        </w:rPr>
        <w:t xml:space="preserve"> </w:t>
      </w:r>
      <w:proofErr w:type="spellStart"/>
      <w:r>
        <w:rPr>
          <w:lang w:eastAsia="x-none"/>
        </w:rPr>
        <w:t>rmi</w:t>
      </w:r>
      <w:proofErr w:type="spellEnd"/>
      <w:r>
        <w:rPr>
          <w:lang w:eastAsia="x-none"/>
        </w:rPr>
        <w:t xml:space="preserve"> &lt;</w:t>
      </w:r>
      <w:proofErr w:type="spellStart"/>
      <w:r>
        <w:rPr>
          <w:lang w:eastAsia="x-none"/>
        </w:rPr>
        <w:t>id_imagem</w:t>
      </w:r>
      <w:proofErr w:type="spellEnd"/>
      <w:r>
        <w:rPr>
          <w:lang w:eastAsia="x-none"/>
        </w:rPr>
        <w:t xml:space="preserve">&gt; – Comando para poder remover a imagem mencionada no ID. </w:t>
      </w:r>
    </w:p>
    <w:p w14:paraId="0E20CC58" w14:textId="603C144F" w:rsidR="003C2963" w:rsidRPr="00BD5075" w:rsidRDefault="003C2963">
      <w:pPr>
        <w:rPr>
          <w:lang w:eastAsia="x-none"/>
        </w:rPr>
      </w:pPr>
    </w:p>
    <w:p w14:paraId="26700C31" w14:textId="66D3E9EB" w:rsidR="00845ADE" w:rsidRDefault="00636FB2" w:rsidP="00727CEF">
      <w:pPr>
        <w:pStyle w:val="Ttulo21"/>
      </w:pPr>
      <w:bookmarkStart w:id="151" w:name="_Toc496802704"/>
      <w:bookmarkStart w:id="152" w:name="_Toc496802933"/>
      <w:bookmarkStart w:id="153" w:name="_Toc497862061"/>
      <w:r>
        <w:t>4.</w:t>
      </w:r>
      <w:r w:rsidR="00340DCE">
        <w:t>2</w:t>
      </w:r>
      <w:r w:rsidR="00845ADE">
        <w:t>.1</w:t>
      </w:r>
      <w:r w:rsidR="00845ADE" w:rsidRPr="00086281">
        <w:t xml:space="preserve"> Docker</w:t>
      </w:r>
      <w:bookmarkEnd w:id="151"/>
      <w:bookmarkEnd w:id="152"/>
      <w:r w:rsidR="00E978F9">
        <w:t>Hub</w:t>
      </w:r>
      <w:bookmarkEnd w:id="153"/>
    </w:p>
    <w:p w14:paraId="6A5B3474" w14:textId="75B97004" w:rsidR="00DA5852" w:rsidRDefault="009D1517" w:rsidP="009D1517">
      <w:pPr>
        <w:rPr>
          <w:rFonts w:eastAsia="Times New Roman"/>
          <w:color w:val="24292E"/>
          <w:shd w:val="clear" w:color="auto" w:fill="FFFFFF"/>
        </w:rPr>
      </w:pPr>
      <w:r>
        <w:rPr>
          <w:lang w:eastAsia="x-none"/>
        </w:rPr>
        <w:tab/>
      </w:r>
      <w:r w:rsidRPr="00614D34">
        <w:rPr>
          <w:lang w:eastAsia="x-none"/>
        </w:rPr>
        <w:t xml:space="preserve">O Docker </w:t>
      </w:r>
      <w:r w:rsidRPr="00614D34">
        <w:rPr>
          <w:rFonts w:eastAsia="Times New Roman"/>
          <w:color w:val="24292E"/>
          <w:shd w:val="clear" w:color="auto" w:fill="FFFFFF"/>
        </w:rPr>
        <w:t xml:space="preserve">disponibiliza </w:t>
      </w:r>
      <w:r w:rsidR="009E36DD">
        <w:rPr>
          <w:rFonts w:eastAsia="Times New Roman"/>
          <w:color w:val="24292E"/>
          <w:shd w:val="clear" w:color="auto" w:fill="FFFFFF"/>
        </w:rPr>
        <w:t>um repositório</w:t>
      </w:r>
      <w:r w:rsidRPr="00614D34">
        <w:rPr>
          <w:rFonts w:eastAsia="Times New Roman"/>
          <w:color w:val="24292E"/>
          <w:shd w:val="clear" w:color="auto" w:fill="FFFFFF"/>
        </w:rPr>
        <w:t xml:space="preserve"> públic</w:t>
      </w:r>
      <w:r w:rsidR="009E36DD">
        <w:rPr>
          <w:rFonts w:eastAsia="Times New Roman"/>
          <w:color w:val="24292E"/>
          <w:shd w:val="clear" w:color="auto" w:fill="FFFFFF"/>
        </w:rPr>
        <w:t>o/privado</w:t>
      </w:r>
      <w:r w:rsidRPr="00614D34">
        <w:rPr>
          <w:rFonts w:eastAsia="Times New Roman"/>
          <w:color w:val="24292E"/>
          <w:shd w:val="clear" w:color="auto" w:fill="FFFFFF"/>
        </w:rPr>
        <w:t xml:space="preserve"> para compar</w:t>
      </w:r>
      <w:r w:rsidR="001B7DEA">
        <w:rPr>
          <w:rFonts w:eastAsia="Times New Roman"/>
          <w:color w:val="24292E"/>
          <w:shd w:val="clear" w:color="auto" w:fill="FFFFFF"/>
        </w:rPr>
        <w:t>tilhamento de imagens,</w:t>
      </w:r>
      <w:r w:rsidRPr="00614D34">
        <w:rPr>
          <w:rFonts w:eastAsia="Times New Roman"/>
          <w:color w:val="24292E"/>
          <w:shd w:val="clear" w:color="auto" w:fill="FFFFFF"/>
        </w:rPr>
        <w:t xml:space="preserve"> que podem ser utilizados para viabilizar customizações </w:t>
      </w:r>
      <w:r w:rsidR="0062104B">
        <w:rPr>
          <w:rFonts w:eastAsia="Times New Roman"/>
          <w:color w:val="24292E"/>
          <w:shd w:val="clear" w:color="auto" w:fill="FFFFFF"/>
        </w:rPr>
        <w:t>de</w:t>
      </w:r>
      <w:r w:rsidRPr="00614D34">
        <w:rPr>
          <w:rFonts w:eastAsia="Times New Roman"/>
          <w:color w:val="24292E"/>
          <w:shd w:val="clear" w:color="auto" w:fill="FFFFFF"/>
        </w:rPr>
        <w:t xml:space="preserve"> ambientes específicos</w:t>
      </w:r>
      <w:r w:rsidR="001B7DEA">
        <w:rPr>
          <w:rFonts w:eastAsia="Times New Roman"/>
          <w:color w:val="24292E"/>
          <w:shd w:val="clear" w:color="auto" w:fill="FFFFFF"/>
        </w:rPr>
        <w:t xml:space="preserve"> e podem ser customizados pelos desenvolvedores</w:t>
      </w:r>
      <w:r w:rsidR="00DA5852">
        <w:rPr>
          <w:rFonts w:eastAsia="Times New Roman"/>
          <w:color w:val="24292E"/>
          <w:shd w:val="clear" w:color="auto" w:fill="FFFFFF"/>
        </w:rPr>
        <w:t>, administradores de rede e etc.</w:t>
      </w:r>
    </w:p>
    <w:p w14:paraId="304A3073" w14:textId="7ABBA3F6" w:rsidR="000B3411" w:rsidRDefault="00DA5852" w:rsidP="00D64C15">
      <w:pPr>
        <w:ind w:firstLine="708"/>
        <w:rPr>
          <w:rFonts w:eastAsia="Times New Roman"/>
          <w:color w:val="24292E"/>
          <w:shd w:val="clear" w:color="auto" w:fill="FFFFFF"/>
        </w:rPr>
      </w:pPr>
      <w:r w:rsidRPr="000A56CA">
        <w:rPr>
          <w:rFonts w:eastAsia="Times New Roman"/>
          <w:color w:val="24292E"/>
          <w:shd w:val="clear" w:color="auto" w:fill="FFFFFF"/>
        </w:rPr>
        <w:t xml:space="preserve">As customizações podem ser feitas </w:t>
      </w:r>
      <w:r w:rsidR="001B7DEA" w:rsidRPr="000A56CA">
        <w:rPr>
          <w:rFonts w:eastAsia="Times New Roman"/>
          <w:color w:val="24292E"/>
          <w:shd w:val="clear" w:color="auto" w:fill="FFFFFF"/>
        </w:rPr>
        <w:t>com alguns parâmetros passados ao instanciar o container</w:t>
      </w:r>
      <w:r w:rsidRPr="000A56CA">
        <w:rPr>
          <w:rFonts w:eastAsia="Times New Roman"/>
          <w:color w:val="24292E"/>
          <w:shd w:val="clear" w:color="auto" w:fill="FFFFFF"/>
        </w:rPr>
        <w:t xml:space="preserve"> e/ou utilizando arquivos de configurações específicos como o docker-compose.</w:t>
      </w:r>
      <w:r w:rsidR="006C391A" w:rsidRPr="000A56CA">
        <w:rPr>
          <w:rFonts w:eastAsia="Times New Roman"/>
          <w:color w:val="24292E"/>
          <w:shd w:val="clear" w:color="auto" w:fill="FFFFFF"/>
        </w:rPr>
        <w:t xml:space="preserve"> Estas configurações,</w:t>
      </w:r>
      <w:r w:rsidR="000B3411" w:rsidRPr="000A56CA">
        <w:rPr>
          <w:rFonts w:eastAsia="Times New Roman"/>
          <w:color w:val="24292E"/>
          <w:shd w:val="clear" w:color="auto" w:fill="FFFFFF"/>
        </w:rPr>
        <w:t xml:space="preserve"> repassando parâmetros</w:t>
      </w:r>
      <w:r w:rsidR="005663E8" w:rsidRPr="000A56CA">
        <w:rPr>
          <w:rFonts w:eastAsia="Times New Roman"/>
          <w:color w:val="24292E"/>
          <w:shd w:val="clear" w:color="auto" w:fill="FFFFFF"/>
        </w:rPr>
        <w:t xml:space="preserve"> pode ser necessário para</w:t>
      </w:r>
      <w:r w:rsidR="006C391A" w:rsidRPr="000A56CA">
        <w:rPr>
          <w:rFonts w:eastAsia="Times New Roman"/>
          <w:color w:val="24292E"/>
          <w:shd w:val="clear" w:color="auto" w:fill="FFFFFF"/>
        </w:rPr>
        <w:t xml:space="preserve"> manter a adequação do ambiente à aplicação e/ou customização necessária</w:t>
      </w:r>
      <w:r w:rsidR="006C391A" w:rsidRPr="000A5F28">
        <w:rPr>
          <w:rFonts w:eastAsia="Times New Roman"/>
          <w:color w:val="24292E"/>
          <w:shd w:val="clear" w:color="auto" w:fill="FFFFFF"/>
        </w:rPr>
        <w:t>.</w:t>
      </w:r>
    </w:p>
    <w:p w14:paraId="05A6202C" w14:textId="523D72D4" w:rsidR="00106081" w:rsidRDefault="00722534" w:rsidP="009D1517">
      <w:pPr>
        <w:rPr>
          <w:rFonts w:eastAsia="Times New Roman"/>
          <w:color w:val="24292E"/>
          <w:shd w:val="clear" w:color="auto" w:fill="FFFFFF"/>
        </w:rPr>
      </w:pPr>
      <w:r>
        <w:rPr>
          <w:rFonts w:eastAsia="Times New Roman"/>
          <w:color w:val="24292E"/>
          <w:shd w:val="clear" w:color="auto" w:fill="FFFFFF"/>
        </w:rPr>
        <w:tab/>
        <w:t>As imagens no Docker H</w:t>
      </w:r>
      <w:r w:rsidR="00106081">
        <w:rPr>
          <w:rFonts w:eastAsia="Times New Roman"/>
          <w:color w:val="24292E"/>
          <w:shd w:val="clear" w:color="auto" w:fill="FFFFFF"/>
        </w:rPr>
        <w:t>ub são identificadas através de tags</w:t>
      </w:r>
      <w:r w:rsidR="002A5105">
        <w:rPr>
          <w:rFonts w:eastAsia="Times New Roman"/>
          <w:color w:val="24292E"/>
          <w:shd w:val="clear" w:color="auto" w:fill="FFFFFF"/>
        </w:rPr>
        <w:t xml:space="preserve">, </w:t>
      </w:r>
      <w:r w:rsidR="004E2807">
        <w:rPr>
          <w:rFonts w:eastAsia="Times New Roman"/>
          <w:color w:val="24292E"/>
          <w:shd w:val="clear" w:color="auto" w:fill="FFFFFF"/>
        </w:rPr>
        <w:t xml:space="preserve">e assim permitir o armazenamento de múltiplas versões </w:t>
      </w:r>
      <w:r w:rsidR="00B63BCF">
        <w:rPr>
          <w:rFonts w:eastAsia="Times New Roman"/>
          <w:color w:val="24292E"/>
          <w:shd w:val="clear" w:color="auto" w:fill="FFFFFF"/>
        </w:rPr>
        <w:t>da mesma aplicação</w:t>
      </w:r>
      <w:r w:rsidR="00A43D63">
        <w:rPr>
          <w:rFonts w:eastAsia="Times New Roman"/>
          <w:color w:val="24292E"/>
          <w:shd w:val="clear" w:color="auto" w:fill="FFFFFF"/>
        </w:rPr>
        <w:t>.</w:t>
      </w:r>
      <w:r w:rsidR="004E2807">
        <w:rPr>
          <w:rFonts w:eastAsia="Times New Roman"/>
          <w:color w:val="24292E"/>
          <w:shd w:val="clear" w:color="auto" w:fill="FFFFFF"/>
        </w:rPr>
        <w:t xml:space="preserve"> </w:t>
      </w:r>
      <w:r w:rsidR="00A43D63">
        <w:rPr>
          <w:rFonts w:eastAsia="Times New Roman"/>
          <w:color w:val="24292E"/>
          <w:shd w:val="clear" w:color="auto" w:fill="FFFFFF"/>
        </w:rPr>
        <w:t>As tags</w:t>
      </w:r>
      <w:r w:rsidR="002A5105">
        <w:rPr>
          <w:rFonts w:eastAsia="Times New Roman"/>
          <w:color w:val="24292E"/>
          <w:shd w:val="clear" w:color="auto" w:fill="FFFFFF"/>
        </w:rPr>
        <w:t xml:space="preserve"> podem especificar a versão do build para aquela imagem; poré</w:t>
      </w:r>
      <w:r w:rsidR="0015691C">
        <w:rPr>
          <w:rFonts w:eastAsia="Times New Roman"/>
          <w:color w:val="24292E"/>
          <w:shd w:val="clear" w:color="auto" w:fill="FFFFFF"/>
        </w:rPr>
        <w:t>m isto fica muito ao encargo de se ter</w:t>
      </w:r>
      <w:r w:rsidR="00521F7A">
        <w:rPr>
          <w:rFonts w:eastAsia="Times New Roman"/>
          <w:color w:val="24292E"/>
          <w:shd w:val="clear" w:color="auto" w:fill="FFFFFF"/>
        </w:rPr>
        <w:t xml:space="preserve"> seguido boas práticas</w:t>
      </w:r>
      <w:r w:rsidR="000067E6">
        <w:rPr>
          <w:rFonts w:eastAsia="Times New Roman"/>
          <w:color w:val="24292E"/>
          <w:shd w:val="clear" w:color="auto" w:fill="FFFFFF"/>
        </w:rPr>
        <w:t xml:space="preserve"> de versionamento</w:t>
      </w:r>
      <w:r w:rsidR="009C6043">
        <w:rPr>
          <w:rStyle w:val="Refdenotaderodap"/>
          <w:rFonts w:eastAsia="Times New Roman"/>
          <w:color w:val="24292E"/>
          <w:shd w:val="clear" w:color="auto" w:fill="FFFFFF"/>
        </w:rPr>
        <w:footnoteReference w:customMarkFollows="1" w:id="13"/>
        <w:t>11</w:t>
      </w:r>
      <w:r w:rsidR="004077D9">
        <w:rPr>
          <w:rFonts w:eastAsia="Times New Roman"/>
          <w:color w:val="24292E"/>
          <w:shd w:val="clear" w:color="auto" w:fill="FFFFFF"/>
        </w:rPr>
        <w:t xml:space="preserve"> para criar a </w:t>
      </w:r>
      <w:r w:rsidR="00AE2F99">
        <w:rPr>
          <w:rFonts w:eastAsia="Times New Roman"/>
          <w:color w:val="24292E"/>
          <w:shd w:val="clear" w:color="auto" w:fill="FFFFFF"/>
        </w:rPr>
        <w:t>tag</w:t>
      </w:r>
      <w:r w:rsidR="004077D9">
        <w:rPr>
          <w:rFonts w:eastAsia="Times New Roman"/>
          <w:color w:val="24292E"/>
          <w:shd w:val="clear" w:color="auto" w:fill="FFFFFF"/>
        </w:rPr>
        <w:t xml:space="preserve"> da</w:t>
      </w:r>
      <w:r w:rsidR="00AE2F99">
        <w:rPr>
          <w:rFonts w:eastAsia="Times New Roman"/>
          <w:color w:val="24292E"/>
          <w:shd w:val="clear" w:color="auto" w:fill="FFFFFF"/>
        </w:rPr>
        <w:t xml:space="preserve"> </w:t>
      </w:r>
      <w:r w:rsidR="00521F7A">
        <w:rPr>
          <w:rFonts w:eastAsia="Times New Roman"/>
          <w:color w:val="24292E"/>
          <w:shd w:val="clear" w:color="auto" w:fill="FFFFFF"/>
        </w:rPr>
        <w:t>imagem</w:t>
      </w:r>
      <w:r w:rsidR="00AE2F99">
        <w:rPr>
          <w:rFonts w:eastAsia="Times New Roman"/>
          <w:color w:val="24292E"/>
          <w:shd w:val="clear" w:color="auto" w:fill="FFFFFF"/>
        </w:rPr>
        <w:t>:</w:t>
      </w:r>
    </w:p>
    <w:p w14:paraId="4E57A1BD" w14:textId="3EB53321" w:rsidR="00AE2F99" w:rsidRDefault="00421C9E" w:rsidP="001549C6">
      <w:pPr>
        <w:pStyle w:val="PargrafodaLista"/>
        <w:numPr>
          <w:ilvl w:val="0"/>
          <w:numId w:val="27"/>
        </w:numPr>
        <w:rPr>
          <w:color w:val="24292E"/>
          <w:shd w:val="clear" w:color="auto" w:fill="FFFFFF"/>
        </w:rPr>
      </w:pPr>
      <w:r>
        <w:rPr>
          <w:color w:val="24292E"/>
          <w:shd w:val="clear" w:color="auto" w:fill="FFFFFF"/>
        </w:rPr>
        <w:t>Major</w:t>
      </w:r>
      <w:r w:rsidR="00FC34E7">
        <w:rPr>
          <w:color w:val="24292E"/>
          <w:shd w:val="clear" w:color="auto" w:fill="FFFFFF"/>
        </w:rPr>
        <w:t xml:space="preserve"> – Primeiro dígito</w:t>
      </w:r>
    </w:p>
    <w:p w14:paraId="78FFBD7D" w14:textId="5714417B" w:rsidR="00421C9E" w:rsidRDefault="00421C9E" w:rsidP="001549C6">
      <w:pPr>
        <w:pStyle w:val="PargrafodaLista"/>
        <w:numPr>
          <w:ilvl w:val="0"/>
          <w:numId w:val="27"/>
        </w:numPr>
        <w:rPr>
          <w:color w:val="24292E"/>
          <w:shd w:val="clear" w:color="auto" w:fill="FFFFFF"/>
        </w:rPr>
      </w:pPr>
      <w:proofErr w:type="spellStart"/>
      <w:r>
        <w:rPr>
          <w:color w:val="24292E"/>
          <w:shd w:val="clear" w:color="auto" w:fill="FFFFFF"/>
        </w:rPr>
        <w:t>Minor</w:t>
      </w:r>
      <w:proofErr w:type="spellEnd"/>
      <w:r w:rsidR="00FC34E7">
        <w:rPr>
          <w:color w:val="24292E"/>
          <w:shd w:val="clear" w:color="auto" w:fill="FFFFFF"/>
        </w:rPr>
        <w:t xml:space="preserve"> – Segundo dígito</w:t>
      </w:r>
    </w:p>
    <w:p w14:paraId="7A99F132" w14:textId="5CA0618A" w:rsidR="00421C9E" w:rsidRPr="001549C6" w:rsidRDefault="00421C9E" w:rsidP="001549C6">
      <w:pPr>
        <w:pStyle w:val="PargrafodaLista"/>
        <w:numPr>
          <w:ilvl w:val="0"/>
          <w:numId w:val="27"/>
        </w:numPr>
        <w:rPr>
          <w:color w:val="24292E"/>
          <w:shd w:val="clear" w:color="auto" w:fill="FFFFFF"/>
        </w:rPr>
      </w:pPr>
      <w:r>
        <w:rPr>
          <w:color w:val="24292E"/>
          <w:shd w:val="clear" w:color="auto" w:fill="FFFFFF"/>
        </w:rPr>
        <w:t>Build</w:t>
      </w:r>
      <w:r w:rsidR="00FC34E7">
        <w:rPr>
          <w:color w:val="24292E"/>
          <w:shd w:val="clear" w:color="auto" w:fill="FFFFFF"/>
        </w:rPr>
        <w:t xml:space="preserve"> – Último dígito</w:t>
      </w:r>
    </w:p>
    <w:p w14:paraId="211888E2" w14:textId="3C0615DD" w:rsidR="002A5105" w:rsidRPr="00614D34" w:rsidRDefault="001003CD" w:rsidP="00E34BB9">
      <w:pPr>
        <w:ind w:firstLine="708"/>
        <w:rPr>
          <w:rFonts w:eastAsia="Times New Roman"/>
        </w:rPr>
      </w:pPr>
      <w:r>
        <w:rPr>
          <w:rFonts w:eastAsia="Times New Roman"/>
          <w:color w:val="24292E"/>
          <w:shd w:val="clear" w:color="auto" w:fill="FFFFFF"/>
        </w:rPr>
        <w:t>Recomenda-se sempre usar</w:t>
      </w:r>
      <w:r w:rsidR="002B35F7">
        <w:rPr>
          <w:rFonts w:eastAsia="Times New Roman"/>
          <w:color w:val="24292E"/>
          <w:shd w:val="clear" w:color="auto" w:fill="FFFFFF"/>
        </w:rPr>
        <w:t xml:space="preserve"> imagens que são de repositórios</w:t>
      </w:r>
      <w:r w:rsidR="002A5105">
        <w:rPr>
          <w:rFonts w:eastAsia="Times New Roman"/>
          <w:color w:val="24292E"/>
          <w:shd w:val="clear" w:color="auto" w:fill="FFFFFF"/>
        </w:rPr>
        <w:t xml:space="preserve"> </w:t>
      </w:r>
      <w:r w:rsidR="00E85B2D">
        <w:rPr>
          <w:rFonts w:eastAsia="Times New Roman"/>
          <w:color w:val="24292E"/>
          <w:shd w:val="clear" w:color="auto" w:fill="FFFFFF"/>
        </w:rPr>
        <w:t xml:space="preserve">oficiais, pois estas estão com as configurações padrão para o ambiente. </w:t>
      </w:r>
      <w:r w:rsidR="0085086C">
        <w:rPr>
          <w:rFonts w:eastAsia="Times New Roman"/>
          <w:color w:val="24292E"/>
          <w:shd w:val="clear" w:color="auto" w:fill="FFFFFF"/>
        </w:rPr>
        <w:t xml:space="preserve"> </w:t>
      </w:r>
    </w:p>
    <w:p w14:paraId="0AE57A78" w14:textId="0E157465" w:rsidR="00685706" w:rsidRDefault="00F010BE" w:rsidP="00B80512">
      <w:pPr>
        <w:rPr>
          <w:lang w:eastAsia="x-none"/>
        </w:rPr>
      </w:pPr>
      <w:r>
        <w:rPr>
          <w:lang w:eastAsia="x-none"/>
        </w:rPr>
        <w:tab/>
      </w:r>
    </w:p>
    <w:p w14:paraId="41DBB1E6" w14:textId="5E50253C" w:rsidR="005663E8" w:rsidRDefault="003628D0" w:rsidP="00B80512">
      <w:pPr>
        <w:rPr>
          <w:lang w:eastAsia="x-none"/>
        </w:rPr>
      </w:pPr>
      <w:r>
        <w:rPr>
          <w:noProof/>
        </w:rPr>
        <w:lastRenderedPageBreak/>
        <w:drawing>
          <wp:anchor distT="0" distB="0" distL="114300" distR="114300" simplePos="0" relativeHeight="251675648" behindDoc="0" locked="0" layoutInCell="1" allowOverlap="1" wp14:anchorId="7F3C06F3" wp14:editId="7E62E1C9">
            <wp:simplePos x="0" y="0"/>
            <wp:positionH relativeFrom="column">
              <wp:posOffset>347345</wp:posOffset>
            </wp:positionH>
            <wp:positionV relativeFrom="paragraph">
              <wp:posOffset>276225</wp:posOffset>
            </wp:positionV>
            <wp:extent cx="5664835" cy="2226310"/>
            <wp:effectExtent l="0" t="0" r="0" b="889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7-11-04 às 16.44.5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64835" cy="2226310"/>
                    </a:xfrm>
                    <a:prstGeom prst="rect">
                      <a:avLst/>
                    </a:prstGeom>
                  </pic:spPr>
                </pic:pic>
              </a:graphicData>
            </a:graphic>
            <wp14:sizeRelH relativeFrom="page">
              <wp14:pctWidth>0</wp14:pctWidth>
            </wp14:sizeRelH>
            <wp14:sizeRelV relativeFrom="page">
              <wp14:pctHeight>0</wp14:pctHeight>
            </wp14:sizeRelV>
          </wp:anchor>
        </w:drawing>
      </w:r>
    </w:p>
    <w:p w14:paraId="22306121" w14:textId="43B15FF0" w:rsidR="00253CEA" w:rsidRDefault="003628D0" w:rsidP="00B80512">
      <w:pPr>
        <w:rPr>
          <w:lang w:eastAsia="x-none"/>
        </w:rPr>
      </w:pPr>
      <w:r>
        <w:rPr>
          <w:noProof/>
        </w:rPr>
        <mc:AlternateContent>
          <mc:Choice Requires="wps">
            <w:drawing>
              <wp:anchor distT="0" distB="0" distL="114300" distR="114300" simplePos="0" relativeHeight="251677696" behindDoc="0" locked="0" layoutInCell="1" allowOverlap="1" wp14:anchorId="592174AC" wp14:editId="64AB9615">
                <wp:simplePos x="0" y="0"/>
                <wp:positionH relativeFrom="column">
                  <wp:posOffset>457871</wp:posOffset>
                </wp:positionH>
                <wp:positionV relativeFrom="paragraph">
                  <wp:posOffset>2341245</wp:posOffset>
                </wp:positionV>
                <wp:extent cx="5664835" cy="184150"/>
                <wp:effectExtent l="0" t="0" r="0" b="0"/>
                <wp:wrapThrough wrapText="bothSides">
                  <wp:wrapPolygon edited="0">
                    <wp:start x="0" y="0"/>
                    <wp:lineTo x="0" y="17876"/>
                    <wp:lineTo x="21501" y="17876"/>
                    <wp:lineTo x="21501" y="0"/>
                    <wp:lineTo x="0" y="0"/>
                  </wp:wrapPolygon>
                </wp:wrapThrough>
                <wp:docPr id="41" name="Caixa de Texto 41"/>
                <wp:cNvGraphicFramePr/>
                <a:graphic xmlns:a="http://schemas.openxmlformats.org/drawingml/2006/main">
                  <a:graphicData uri="http://schemas.microsoft.com/office/word/2010/wordprocessingShape">
                    <wps:wsp>
                      <wps:cNvSpPr txBox="1"/>
                      <wps:spPr>
                        <a:xfrm>
                          <a:off x="0" y="0"/>
                          <a:ext cx="5664835" cy="184150"/>
                        </a:xfrm>
                        <a:prstGeom prst="rect">
                          <a:avLst/>
                        </a:prstGeom>
                        <a:solidFill>
                          <a:prstClr val="white"/>
                        </a:solidFill>
                        <a:ln>
                          <a:noFill/>
                        </a:ln>
                        <a:effectLst/>
                      </wps:spPr>
                      <wps:txbx>
                        <w:txbxContent>
                          <w:p w14:paraId="61156348" w14:textId="488A5475" w:rsidR="009C44CE" w:rsidRPr="008D06F0" w:rsidRDefault="009C44CE" w:rsidP="000A56CA">
                            <w:pPr>
                              <w:pStyle w:val="Legenda"/>
                              <w:rPr>
                                <w:rFonts w:eastAsia="Calibri" w:cs="Times New Roman"/>
                                <w:noProof/>
                              </w:rPr>
                            </w:pPr>
                            <w:bookmarkStart w:id="154" w:name="_Toc497654074"/>
                            <w:r>
                              <w:t xml:space="preserve">Figura </w:t>
                            </w:r>
                            <w:fldSimple w:instr=" SEQ Figura \* ARABIC ">
                              <w:r>
                                <w:rPr>
                                  <w:noProof/>
                                </w:rPr>
                                <w:t>16</w:t>
                              </w:r>
                            </w:fldSimple>
                            <w:r>
                              <w:t xml:space="preserve"> - Docker</w:t>
                            </w:r>
                            <w:r w:rsidRPr="007647BF">
                              <w:t xml:space="preserve"> </w:t>
                            </w:r>
                            <w:r>
                              <w:t xml:space="preserve">Hub do Projeto Fonte: </w:t>
                            </w:r>
                            <w:r w:rsidRPr="007647BF">
                              <w:t>https://hub.docker.com/r/tsoarescruz/phalanx/</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174AC" id="Caixa de Texto 41" o:spid="_x0000_s1041" type="#_x0000_t202" style="position:absolute;margin-left:36.05pt;margin-top:184.35pt;width:446.05pt;height:14.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" stroked="f">
                <v:textbox style="mso-fit-shape-to-text:t" inset="0,0,0,0">
                  <w:txbxContent>
                    <w:p w14:paraId="61156348" w14:textId="488A5475" w:rsidR="009C44CE" w:rsidRPr="008D06F0" w:rsidRDefault="009C44CE" w:rsidP="000A56CA">
                      <w:pPr>
                        <w:pStyle w:val="Legenda"/>
                        <w:rPr>
                          <w:rFonts w:eastAsia="Calibri" w:cs="Times New Roman"/>
                          <w:noProof/>
                        </w:rPr>
                      </w:pPr>
                      <w:bookmarkStart w:id="155" w:name="_Toc497654074"/>
                      <w:r>
                        <w:t xml:space="preserve">Figura </w:t>
                      </w:r>
                      <w:fldSimple w:instr=" SEQ Figura \* ARABIC ">
                        <w:r>
                          <w:rPr>
                            <w:noProof/>
                          </w:rPr>
                          <w:t>16</w:t>
                        </w:r>
                      </w:fldSimple>
                      <w:r>
                        <w:t xml:space="preserve"> - Docker</w:t>
                      </w:r>
                      <w:r w:rsidRPr="007647BF">
                        <w:t xml:space="preserve"> </w:t>
                      </w:r>
                      <w:r>
                        <w:t xml:space="preserve">Hub do Projeto Fonte: </w:t>
                      </w:r>
                      <w:r w:rsidRPr="007647BF">
                        <w:t>https://hub.docker.com/r/tsoarescruz/phalanx/</w:t>
                      </w:r>
                      <w:bookmarkEnd w:id="155"/>
                    </w:p>
                  </w:txbxContent>
                </v:textbox>
                <w10:wrap type="through"/>
              </v:shape>
            </w:pict>
          </mc:Fallback>
        </mc:AlternateContent>
      </w:r>
      <w:r w:rsidR="00707210">
        <w:rPr>
          <w:noProof/>
        </w:rPr>
        <mc:AlternateContent>
          <mc:Choice Requires="wps">
            <w:drawing>
              <wp:anchor distT="0" distB="0" distL="114300" distR="114300" simplePos="0" relativeHeight="251680768" behindDoc="0" locked="0" layoutInCell="1" allowOverlap="1" wp14:anchorId="11FF2741" wp14:editId="04919067">
                <wp:simplePos x="0" y="0"/>
                <wp:positionH relativeFrom="column">
                  <wp:posOffset>0</wp:posOffset>
                </wp:positionH>
                <wp:positionV relativeFrom="paragraph">
                  <wp:posOffset>3441065</wp:posOffset>
                </wp:positionV>
                <wp:extent cx="5760085" cy="184150"/>
                <wp:effectExtent l="0" t="0" r="0" b="0"/>
                <wp:wrapThrough wrapText="bothSides">
                  <wp:wrapPolygon edited="0">
                    <wp:start x="0" y="0"/>
                    <wp:lineTo x="0" y="0"/>
                    <wp:lineTo x="0" y="0"/>
                  </wp:wrapPolygon>
                </wp:wrapThrough>
                <wp:docPr id="42" name="Caixa de Texto 4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C80C758" w14:textId="57C3FBC7" w:rsidR="009C44CE" w:rsidRPr="000A56CA" w:rsidRDefault="009C44CE" w:rsidP="000A56CA">
                            <w:pPr>
                              <w:pStyle w:val="Legenda"/>
                              <w:jc w:val="left"/>
                              <w:rPr>
                                <w:rFonts w:eastAsia="Calibri" w:cs="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F2741" id="Caixa de Texto 42" o:spid="_x0000_s1042" type="#_x0000_t202" style="position:absolute;margin-left:0;margin-top:270.95pt;width:453.55pt;height:14.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" stroked="f">
                <v:textbox style="mso-fit-shape-to-text:t" inset="0,0,0,0">
                  <w:txbxContent>
                    <w:p w14:paraId="5C80C758" w14:textId="57C3FBC7" w:rsidR="009C44CE" w:rsidRPr="000A56CA" w:rsidRDefault="009C44CE" w:rsidP="000A56CA">
                      <w:pPr>
                        <w:pStyle w:val="Legenda"/>
                        <w:jc w:val="left"/>
                        <w:rPr>
                          <w:rFonts w:eastAsia="Calibri" w:cs="Times New Roman"/>
                          <w:noProof/>
                          <w:lang w:val="en-US"/>
                        </w:rPr>
                      </w:pPr>
                    </w:p>
                  </w:txbxContent>
                </v:textbox>
                <w10:wrap type="through"/>
              </v:shape>
            </w:pict>
          </mc:Fallback>
        </mc:AlternateContent>
      </w:r>
    </w:p>
    <w:p w14:paraId="3C33F077" w14:textId="044F90FF" w:rsidR="00253CEA" w:rsidRDefault="00253CEA" w:rsidP="00B80512">
      <w:pPr>
        <w:rPr>
          <w:lang w:eastAsia="x-none"/>
        </w:rPr>
      </w:pPr>
    </w:p>
    <w:p w14:paraId="1FC4C719" w14:textId="3C5EB21C" w:rsidR="00F31722" w:rsidRDefault="004A490B" w:rsidP="00B80512">
      <w:pPr>
        <w:rPr>
          <w:lang w:eastAsia="x-none"/>
        </w:rPr>
      </w:pPr>
      <w:r>
        <w:rPr>
          <w:noProof/>
        </w:rPr>
        <w:drawing>
          <wp:anchor distT="0" distB="0" distL="114300" distR="114300" simplePos="0" relativeHeight="251681792" behindDoc="0" locked="0" layoutInCell="1" allowOverlap="1" wp14:anchorId="12CC271D" wp14:editId="5E81E6B3">
            <wp:simplePos x="0" y="0"/>
            <wp:positionH relativeFrom="column">
              <wp:posOffset>457200</wp:posOffset>
            </wp:positionH>
            <wp:positionV relativeFrom="paragraph">
              <wp:posOffset>280670</wp:posOffset>
            </wp:positionV>
            <wp:extent cx="5302250" cy="3262630"/>
            <wp:effectExtent l="0" t="0" r="635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7-11-04 às 16.52.4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02250" cy="3262630"/>
                    </a:xfrm>
                    <a:prstGeom prst="rect">
                      <a:avLst/>
                    </a:prstGeom>
                  </pic:spPr>
                </pic:pic>
              </a:graphicData>
            </a:graphic>
            <wp14:sizeRelH relativeFrom="page">
              <wp14:pctWidth>0</wp14:pctWidth>
            </wp14:sizeRelH>
            <wp14:sizeRelV relativeFrom="page">
              <wp14:pctHeight>0</wp14:pctHeight>
            </wp14:sizeRelV>
          </wp:anchor>
        </w:drawing>
      </w:r>
      <w:r w:rsidR="00AA5C3A">
        <w:rPr>
          <w:noProof/>
        </w:rPr>
        <mc:AlternateContent>
          <mc:Choice Requires="wps">
            <w:drawing>
              <wp:anchor distT="0" distB="0" distL="114300" distR="114300" simplePos="0" relativeHeight="251683840" behindDoc="0" locked="0" layoutInCell="1" allowOverlap="1" wp14:anchorId="6A310E67" wp14:editId="14482B2E">
                <wp:simplePos x="0" y="0"/>
                <wp:positionH relativeFrom="column">
                  <wp:posOffset>0</wp:posOffset>
                </wp:positionH>
                <wp:positionV relativeFrom="paragraph">
                  <wp:posOffset>3601720</wp:posOffset>
                </wp:positionV>
                <wp:extent cx="5760085" cy="184150"/>
                <wp:effectExtent l="0" t="0" r="0" b="0"/>
                <wp:wrapThrough wrapText="bothSides">
                  <wp:wrapPolygon edited="0">
                    <wp:start x="0" y="0"/>
                    <wp:lineTo x="0" y="0"/>
                    <wp:lineTo x="0" y="0"/>
                  </wp:wrapPolygon>
                </wp:wrapThrough>
                <wp:docPr id="44" name="Caixa de Texto 4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6D927C7" w14:textId="55BA164F" w:rsidR="009C44CE" w:rsidRPr="00D93672" w:rsidRDefault="009C44CE" w:rsidP="000A56CA">
                            <w:pPr>
                              <w:pStyle w:val="Legenda"/>
                              <w:rPr>
                                <w:rFonts w:eastAsia="Calibri" w:cs="Times New Roman"/>
                                <w:noProof/>
                              </w:rPr>
                            </w:pPr>
                            <w:bookmarkStart w:id="156" w:name="_Toc497654075"/>
                            <w:r>
                              <w:t xml:space="preserve">Figura </w:t>
                            </w:r>
                            <w:fldSimple w:instr=" SEQ Figura \* ARABIC ">
                              <w:r>
                                <w:rPr>
                                  <w:noProof/>
                                </w:rPr>
                                <w:t>17</w:t>
                              </w:r>
                            </w:fldSimple>
                            <w:r>
                              <w:rPr>
                                <w:noProof/>
                              </w:rPr>
                              <w:t xml:space="preserve"> – Explorer do Docker Hub Fonte</w:t>
                            </w:r>
                            <w:r w:rsidRPr="007247C8">
                              <w:rPr>
                                <w:noProof/>
                              </w:rPr>
                              <w:t>: https://hub.docker.com/explore/</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10E67" id="Caixa de Texto 44" o:spid="_x0000_s1043" type="#_x0000_t202" style="position:absolute;margin-left:0;margin-top:283.6pt;width:453.55pt;height:14.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" stroked="f">
                <v:textbox style="mso-fit-shape-to-text:t" inset="0,0,0,0">
                  <w:txbxContent>
                    <w:p w14:paraId="26D927C7" w14:textId="55BA164F" w:rsidR="009C44CE" w:rsidRPr="00D93672" w:rsidRDefault="009C44CE" w:rsidP="000A56CA">
                      <w:pPr>
                        <w:pStyle w:val="Legenda"/>
                        <w:rPr>
                          <w:rFonts w:eastAsia="Calibri" w:cs="Times New Roman"/>
                          <w:noProof/>
                        </w:rPr>
                      </w:pPr>
                      <w:bookmarkStart w:id="157" w:name="_Toc497654075"/>
                      <w:r>
                        <w:t xml:space="preserve">Figura </w:t>
                      </w:r>
                      <w:fldSimple w:instr=" SEQ Figura \* ARABIC ">
                        <w:r>
                          <w:rPr>
                            <w:noProof/>
                          </w:rPr>
                          <w:t>17</w:t>
                        </w:r>
                      </w:fldSimple>
                      <w:r>
                        <w:rPr>
                          <w:noProof/>
                        </w:rPr>
                        <w:t xml:space="preserve"> – Explorer do Docker Hub Fonte</w:t>
                      </w:r>
                      <w:r w:rsidRPr="007247C8">
                        <w:rPr>
                          <w:noProof/>
                        </w:rPr>
                        <w:t>: https://hub.docker.com/explore/</w:t>
                      </w:r>
                      <w:bookmarkEnd w:id="157"/>
                    </w:p>
                  </w:txbxContent>
                </v:textbox>
                <w10:wrap type="through"/>
              </v:shape>
            </w:pict>
          </mc:Fallback>
        </mc:AlternateContent>
      </w:r>
    </w:p>
    <w:p w14:paraId="06AB49AD" w14:textId="77777777" w:rsidR="00D14B64" w:rsidRDefault="00D14B64">
      <w:pPr>
        <w:rPr>
          <w:lang w:eastAsia="x-none"/>
        </w:rPr>
      </w:pPr>
    </w:p>
    <w:p w14:paraId="74361CB4" w14:textId="51013497" w:rsidR="00D14B64" w:rsidRDefault="00D14B64">
      <w:pPr>
        <w:rPr>
          <w:lang w:eastAsia="x-none"/>
        </w:rPr>
      </w:pPr>
    </w:p>
    <w:p w14:paraId="0BA9350E" w14:textId="094541D1" w:rsidR="00C4246E" w:rsidRDefault="00D14B64">
      <w:pPr>
        <w:rPr>
          <w:lang w:eastAsia="x-none"/>
        </w:rPr>
      </w:pPr>
      <w:r>
        <w:rPr>
          <w:lang w:eastAsia="x-none"/>
        </w:rPr>
        <w:lastRenderedPageBreak/>
        <w:tab/>
      </w:r>
      <w:r w:rsidR="00C4246E">
        <w:rPr>
          <w:noProof/>
        </w:rPr>
        <mc:AlternateContent>
          <mc:Choice Requires="wps">
            <w:drawing>
              <wp:anchor distT="0" distB="0" distL="114300" distR="114300" simplePos="0" relativeHeight="251686912" behindDoc="0" locked="0" layoutInCell="1" allowOverlap="1" wp14:anchorId="25EB482E" wp14:editId="4E3CE1AE">
                <wp:simplePos x="0" y="0"/>
                <wp:positionH relativeFrom="column">
                  <wp:posOffset>568960</wp:posOffset>
                </wp:positionH>
                <wp:positionV relativeFrom="paragraph">
                  <wp:posOffset>3351530</wp:posOffset>
                </wp:positionV>
                <wp:extent cx="5197475" cy="184150"/>
                <wp:effectExtent l="0" t="0" r="0" b="0"/>
                <wp:wrapThrough wrapText="bothSides">
                  <wp:wrapPolygon edited="0">
                    <wp:start x="0" y="0"/>
                    <wp:lineTo x="0" y="0"/>
                    <wp:lineTo x="0" y="0"/>
                  </wp:wrapPolygon>
                </wp:wrapThrough>
                <wp:docPr id="46" name="Caixa de Texto 46"/>
                <wp:cNvGraphicFramePr/>
                <a:graphic xmlns:a="http://schemas.openxmlformats.org/drawingml/2006/main">
                  <a:graphicData uri="http://schemas.microsoft.com/office/word/2010/wordprocessingShape">
                    <wps:wsp>
                      <wps:cNvSpPr txBox="1"/>
                      <wps:spPr>
                        <a:xfrm>
                          <a:off x="0" y="0"/>
                          <a:ext cx="5197475" cy="184150"/>
                        </a:xfrm>
                        <a:prstGeom prst="rect">
                          <a:avLst/>
                        </a:prstGeom>
                        <a:solidFill>
                          <a:prstClr val="white"/>
                        </a:solidFill>
                        <a:ln>
                          <a:noFill/>
                        </a:ln>
                        <a:effectLst/>
                      </wps:spPr>
                      <wps:txbx>
                        <w:txbxContent>
                          <w:p w14:paraId="3FCF2F4B" w14:textId="02FA2F6F" w:rsidR="009C44CE" w:rsidRPr="00F91FEB" w:rsidRDefault="009C44CE" w:rsidP="001549C6">
                            <w:pPr>
                              <w:pStyle w:val="Legenda"/>
                              <w:rPr>
                                <w:rFonts w:eastAsia="Calibri" w:cs="Times New Roman"/>
                                <w:noProof/>
                              </w:rPr>
                            </w:pPr>
                            <w:bookmarkStart w:id="158" w:name="_Toc497654076"/>
                            <w:r>
                              <w:t xml:space="preserve">Figura </w:t>
                            </w:r>
                            <w:fldSimple w:instr=" SEQ Figura \* ARABIC ">
                              <w:r>
                                <w:rPr>
                                  <w:noProof/>
                                </w:rPr>
                                <w:t>18</w:t>
                              </w:r>
                            </w:fldSimple>
                            <w:r>
                              <w:t xml:space="preserve"> – Repositório oficial da imagem do </w:t>
                            </w:r>
                            <w:proofErr w:type="spellStart"/>
                            <w:r>
                              <w:t>Ubuntu</w:t>
                            </w:r>
                            <w:proofErr w:type="spellEnd"/>
                            <w:r>
                              <w:t xml:space="preserve"> Fonte: </w:t>
                            </w:r>
                            <w:r w:rsidRPr="00AA0F0E">
                              <w:t>https://hub.docker.com/_/ubuntu/</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B482E" id="Caixa de Texto 46" o:spid="_x0000_s1044" type="#_x0000_t202" style="position:absolute;margin-left:44.8pt;margin-top:263.9pt;width:409.25pt;height:1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" stroked="f">
                <v:textbox style="mso-fit-shape-to-text:t" inset="0,0,0,0">
                  <w:txbxContent>
                    <w:p w14:paraId="3FCF2F4B" w14:textId="02FA2F6F" w:rsidR="009C44CE" w:rsidRPr="00F91FEB" w:rsidRDefault="009C44CE" w:rsidP="001549C6">
                      <w:pPr>
                        <w:pStyle w:val="Legenda"/>
                        <w:rPr>
                          <w:rFonts w:eastAsia="Calibri" w:cs="Times New Roman"/>
                          <w:noProof/>
                        </w:rPr>
                      </w:pPr>
                      <w:bookmarkStart w:id="159" w:name="_Toc497654076"/>
                      <w:r>
                        <w:t xml:space="preserve">Figura </w:t>
                      </w:r>
                      <w:fldSimple w:instr=" SEQ Figura \* ARABIC ">
                        <w:r>
                          <w:rPr>
                            <w:noProof/>
                          </w:rPr>
                          <w:t>18</w:t>
                        </w:r>
                      </w:fldSimple>
                      <w:r>
                        <w:t xml:space="preserve"> – Repositório oficial da imagem do </w:t>
                      </w:r>
                      <w:proofErr w:type="spellStart"/>
                      <w:r>
                        <w:t>Ubuntu</w:t>
                      </w:r>
                      <w:proofErr w:type="spellEnd"/>
                      <w:r>
                        <w:t xml:space="preserve"> Fonte: </w:t>
                      </w:r>
                      <w:r w:rsidRPr="00AA0F0E">
                        <w:t>https://hub.docker.com/_/ubuntu/</w:t>
                      </w:r>
                      <w:bookmarkEnd w:id="159"/>
                    </w:p>
                  </w:txbxContent>
                </v:textbox>
                <w10:wrap type="through"/>
              </v:shape>
            </w:pict>
          </mc:Fallback>
        </mc:AlternateContent>
      </w:r>
      <w:r w:rsidR="00C4246E">
        <w:rPr>
          <w:noProof/>
        </w:rPr>
        <w:drawing>
          <wp:anchor distT="0" distB="0" distL="114300" distR="114300" simplePos="0" relativeHeight="251684864" behindDoc="0" locked="0" layoutInCell="1" allowOverlap="1" wp14:anchorId="45E29212" wp14:editId="4E25801F">
            <wp:simplePos x="0" y="0"/>
            <wp:positionH relativeFrom="column">
              <wp:posOffset>568960</wp:posOffset>
            </wp:positionH>
            <wp:positionV relativeFrom="paragraph">
              <wp:posOffset>327660</wp:posOffset>
            </wp:positionV>
            <wp:extent cx="5197475" cy="2966720"/>
            <wp:effectExtent l="0" t="0" r="9525" b="5080"/>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7-11-04 às 16.51.10.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97475" cy="2966720"/>
                    </a:xfrm>
                    <a:prstGeom prst="rect">
                      <a:avLst/>
                    </a:prstGeom>
                  </pic:spPr>
                </pic:pic>
              </a:graphicData>
            </a:graphic>
            <wp14:sizeRelH relativeFrom="page">
              <wp14:pctWidth>0</wp14:pctWidth>
            </wp14:sizeRelH>
            <wp14:sizeRelV relativeFrom="page">
              <wp14:pctHeight>0</wp14:pctHeight>
            </wp14:sizeRelV>
          </wp:anchor>
        </w:drawing>
      </w:r>
    </w:p>
    <w:p w14:paraId="756504DE" w14:textId="77777777" w:rsidR="00C4246E" w:rsidRDefault="00C4246E">
      <w:pPr>
        <w:rPr>
          <w:lang w:eastAsia="x-none"/>
        </w:rPr>
      </w:pPr>
    </w:p>
    <w:p w14:paraId="32B0E1C3" w14:textId="77777777" w:rsidR="00AC71FC" w:rsidRDefault="00AC71FC">
      <w:pPr>
        <w:rPr>
          <w:lang w:eastAsia="x-none"/>
        </w:rPr>
      </w:pPr>
    </w:p>
    <w:p w14:paraId="5AF821B2" w14:textId="7DBF6D5D" w:rsidR="00D14B64" w:rsidRDefault="00D14B64" w:rsidP="00A11378">
      <w:pPr>
        <w:ind w:firstLine="708"/>
        <w:rPr>
          <w:lang w:eastAsia="x-none"/>
        </w:rPr>
      </w:pPr>
      <w:r>
        <w:rPr>
          <w:lang w:eastAsia="x-none"/>
        </w:rPr>
        <w:t xml:space="preserve">A possibilidade de baixar software (imagem) é um dos </w:t>
      </w:r>
      <w:r w:rsidR="00953481">
        <w:rPr>
          <w:lang w:eastAsia="x-none"/>
        </w:rPr>
        <w:t>conceitos que viabiliza muito o</w:t>
      </w:r>
      <w:r w:rsidR="00052C6E">
        <w:rPr>
          <w:lang w:eastAsia="x-none"/>
        </w:rPr>
        <w:t xml:space="preserve"> conceito de virtualização e de software como serviço; pois não é </w:t>
      </w:r>
      <w:r w:rsidR="009F04A1">
        <w:rPr>
          <w:lang w:eastAsia="x-none"/>
        </w:rPr>
        <w:t xml:space="preserve">mais </w:t>
      </w:r>
      <w:r w:rsidR="00052C6E">
        <w:rPr>
          <w:lang w:eastAsia="x-none"/>
        </w:rPr>
        <w:t>necessário ficar fazendo instalações de softwares na infraestrutura, o mesmo é mais um serviço</w:t>
      </w:r>
      <w:r w:rsidR="00080AF8">
        <w:rPr>
          <w:lang w:eastAsia="x-none"/>
        </w:rPr>
        <w:t xml:space="preserve"> rodando em conjunto com a aplicação.</w:t>
      </w:r>
      <w:r w:rsidR="00052C6E">
        <w:rPr>
          <w:lang w:eastAsia="x-none"/>
        </w:rPr>
        <w:t xml:space="preserve"> </w:t>
      </w:r>
    </w:p>
    <w:p w14:paraId="7D9D635A" w14:textId="3695986D" w:rsidR="00953481" w:rsidRDefault="00EE5D87">
      <w:pPr>
        <w:rPr>
          <w:lang w:eastAsia="x-none"/>
        </w:rPr>
      </w:pPr>
      <w:r>
        <w:rPr>
          <w:lang w:eastAsia="x-none"/>
        </w:rPr>
        <w:tab/>
        <w:t>Através do comando:</w:t>
      </w:r>
    </w:p>
    <w:p w14:paraId="293D7A9D" w14:textId="357A9AC1" w:rsidR="00EE5D87" w:rsidRDefault="00EE5D87" w:rsidP="000A56CA">
      <w:pPr>
        <w:pStyle w:val="PargrafodaLista"/>
        <w:numPr>
          <w:ilvl w:val="0"/>
          <w:numId w:val="26"/>
        </w:numPr>
        <w:rPr>
          <w:lang w:eastAsia="x-none"/>
        </w:rPr>
      </w:pPr>
      <w:r>
        <w:rPr>
          <w:lang w:eastAsia="x-none"/>
        </w:rPr>
        <w:t xml:space="preserve">Docker </w:t>
      </w:r>
      <w:proofErr w:type="spellStart"/>
      <w:r>
        <w:rPr>
          <w:lang w:eastAsia="x-none"/>
        </w:rPr>
        <w:t>pull</w:t>
      </w:r>
      <w:proofErr w:type="spellEnd"/>
      <w:r>
        <w:rPr>
          <w:lang w:eastAsia="x-none"/>
        </w:rPr>
        <w:t xml:space="preserve"> &lt;repositório da imagem&gt; </w:t>
      </w:r>
    </w:p>
    <w:p w14:paraId="60E7BE41" w14:textId="1CA31B55" w:rsidR="00EE5D87" w:rsidRDefault="00EE5D87" w:rsidP="000A56CA">
      <w:pPr>
        <w:ind w:left="708"/>
        <w:rPr>
          <w:lang w:eastAsia="x-none"/>
        </w:rPr>
      </w:pPr>
      <w:r>
        <w:rPr>
          <w:lang w:eastAsia="x-none"/>
        </w:rPr>
        <w:t>É possív</w:t>
      </w:r>
      <w:r w:rsidR="00A37EE8">
        <w:rPr>
          <w:lang w:eastAsia="x-none"/>
        </w:rPr>
        <w:t xml:space="preserve">el baixar a imagem para o </w:t>
      </w:r>
      <w:r w:rsidR="00976F18">
        <w:rPr>
          <w:lang w:eastAsia="x-none"/>
        </w:rPr>
        <w:t>cliente do docker local e poder construir “build” os containers de serviço com esta imagem</w:t>
      </w:r>
      <w:r w:rsidR="006D5710">
        <w:rPr>
          <w:lang w:eastAsia="x-none"/>
        </w:rPr>
        <w:t xml:space="preserve"> associada</w:t>
      </w:r>
      <w:r w:rsidR="00976F18">
        <w:rPr>
          <w:lang w:eastAsia="x-none"/>
        </w:rPr>
        <w:t>.</w:t>
      </w:r>
    </w:p>
    <w:p w14:paraId="216600B1" w14:textId="77777777" w:rsidR="00210AC0" w:rsidRDefault="00210AC0" w:rsidP="000A56CA">
      <w:pPr>
        <w:ind w:left="708"/>
        <w:rPr>
          <w:lang w:eastAsia="x-none"/>
        </w:rPr>
      </w:pPr>
    </w:p>
    <w:p w14:paraId="535AC8ED" w14:textId="75725181" w:rsidR="00210AC0" w:rsidRPr="009B655F" w:rsidRDefault="00210AC0" w:rsidP="00210AC0">
      <w:pPr>
        <w:ind w:firstLine="708"/>
        <w:rPr>
          <w:b/>
          <w:lang w:val="en-US" w:eastAsia="x-none"/>
        </w:rPr>
      </w:pPr>
      <w:proofErr w:type="spellStart"/>
      <w:r>
        <w:rPr>
          <w:b/>
          <w:lang w:val="en-US" w:eastAsia="x-none"/>
        </w:rPr>
        <w:t>Principais</w:t>
      </w:r>
      <w:proofErr w:type="spellEnd"/>
      <w:r>
        <w:rPr>
          <w:b/>
          <w:lang w:val="en-US" w:eastAsia="x-none"/>
        </w:rPr>
        <w:t xml:space="preserve"> commando do </w:t>
      </w:r>
      <w:proofErr w:type="spellStart"/>
      <w:r>
        <w:rPr>
          <w:b/>
          <w:lang w:val="en-US" w:eastAsia="x-none"/>
        </w:rPr>
        <w:t>Repositório</w:t>
      </w:r>
      <w:proofErr w:type="spellEnd"/>
      <w:r w:rsidRPr="009B655F">
        <w:rPr>
          <w:b/>
          <w:lang w:val="en-US" w:eastAsia="x-none"/>
        </w:rPr>
        <w:t>:</w:t>
      </w:r>
    </w:p>
    <w:p w14:paraId="5CDB1F90" w14:textId="77777777" w:rsidR="00210AC0" w:rsidRPr="00E117A3" w:rsidRDefault="00904115" w:rsidP="00210AC0">
      <w:pPr>
        <w:numPr>
          <w:ilvl w:val="0"/>
          <w:numId w:val="23"/>
        </w:numPr>
        <w:spacing w:beforeAutospacing="1" w:afterAutospacing="1"/>
        <w:rPr>
          <w:rFonts w:eastAsia="Times New Roman"/>
          <w:color w:val="000000" w:themeColor="text1"/>
        </w:rPr>
      </w:pPr>
      <w:hyperlink r:id="rId47" w:history="1">
        <w:proofErr w:type="gramStart"/>
        <w:r w:rsidR="00210AC0" w:rsidRPr="00E117A3">
          <w:rPr>
            <w:rStyle w:val="CdigoHTML"/>
            <w:rFonts w:ascii="Times New Roman" w:hAnsi="Times New Roman" w:cs="Times New Roman"/>
            <w:color w:val="000000" w:themeColor="text1"/>
            <w:sz w:val="24"/>
            <w:szCs w:val="24"/>
          </w:rPr>
          <w:t>docker</w:t>
        </w:r>
        <w:proofErr w:type="gramEnd"/>
        <w:r w:rsidR="00210AC0" w:rsidRPr="00E117A3">
          <w:rPr>
            <w:rStyle w:val="CdigoHTML"/>
            <w:rFonts w:ascii="Times New Roman" w:hAnsi="Times New Roman" w:cs="Times New Roman"/>
            <w:color w:val="000000" w:themeColor="text1"/>
            <w:sz w:val="24"/>
            <w:szCs w:val="24"/>
          </w:rPr>
          <w:t xml:space="preserve"> </w:t>
        </w:r>
        <w:proofErr w:type="spellStart"/>
        <w:r w:rsidR="00210AC0" w:rsidRPr="00E117A3">
          <w:rPr>
            <w:rStyle w:val="CdigoHTML"/>
            <w:rFonts w:ascii="Times New Roman" w:hAnsi="Times New Roman" w:cs="Times New Roman"/>
            <w:color w:val="000000" w:themeColor="text1"/>
            <w:sz w:val="24"/>
            <w:szCs w:val="24"/>
          </w:rPr>
          <w:t>login</w:t>
        </w:r>
        <w:proofErr w:type="spellEnd"/>
      </w:hyperlink>
      <w:r w:rsidR="00210AC0" w:rsidRPr="00E117A3">
        <w:rPr>
          <w:rFonts w:eastAsia="Times New Roman"/>
          <w:color w:val="000000" w:themeColor="text1"/>
        </w:rPr>
        <w:t xml:space="preserve"> – Para </w:t>
      </w:r>
      <w:r w:rsidR="00210AC0">
        <w:rPr>
          <w:rFonts w:eastAsia="Times New Roman"/>
          <w:color w:val="000000" w:themeColor="text1"/>
        </w:rPr>
        <w:t xml:space="preserve">fazer loggin </w:t>
      </w:r>
      <w:r w:rsidR="00210AC0" w:rsidRPr="00E117A3">
        <w:rPr>
          <w:rFonts w:eastAsia="Times New Roman"/>
          <w:color w:val="000000" w:themeColor="text1"/>
        </w:rPr>
        <w:t>no repositório.</w:t>
      </w:r>
    </w:p>
    <w:p w14:paraId="5FC95DA8" w14:textId="77777777" w:rsidR="00561605" w:rsidRDefault="00904115" w:rsidP="00561605">
      <w:pPr>
        <w:numPr>
          <w:ilvl w:val="0"/>
          <w:numId w:val="23"/>
        </w:numPr>
        <w:spacing w:afterAutospacing="1"/>
        <w:rPr>
          <w:rFonts w:eastAsia="Times New Roman"/>
          <w:color w:val="000000" w:themeColor="text1"/>
        </w:rPr>
      </w:pPr>
      <w:hyperlink r:id="rId48" w:history="1">
        <w:proofErr w:type="gramStart"/>
        <w:r w:rsidR="00210AC0" w:rsidRPr="00E117A3">
          <w:rPr>
            <w:rStyle w:val="CdigoHTML"/>
            <w:rFonts w:ascii="Times New Roman" w:hAnsi="Times New Roman" w:cs="Times New Roman"/>
            <w:color w:val="000000" w:themeColor="text1"/>
            <w:sz w:val="24"/>
            <w:szCs w:val="24"/>
          </w:rPr>
          <w:t>docker</w:t>
        </w:r>
        <w:proofErr w:type="gramEnd"/>
        <w:r w:rsidR="00210AC0" w:rsidRPr="00E117A3">
          <w:rPr>
            <w:rStyle w:val="CdigoHTML"/>
            <w:rFonts w:ascii="Times New Roman" w:hAnsi="Times New Roman" w:cs="Times New Roman"/>
            <w:color w:val="000000" w:themeColor="text1"/>
            <w:sz w:val="24"/>
            <w:szCs w:val="24"/>
          </w:rPr>
          <w:t xml:space="preserve"> </w:t>
        </w:r>
        <w:proofErr w:type="spellStart"/>
        <w:r w:rsidR="00210AC0" w:rsidRPr="00E117A3">
          <w:rPr>
            <w:rStyle w:val="CdigoHTML"/>
            <w:rFonts w:ascii="Times New Roman" w:hAnsi="Times New Roman" w:cs="Times New Roman"/>
            <w:color w:val="000000" w:themeColor="text1"/>
            <w:sz w:val="24"/>
            <w:szCs w:val="24"/>
          </w:rPr>
          <w:t>logout</w:t>
        </w:r>
        <w:proofErr w:type="spellEnd"/>
      </w:hyperlink>
      <w:r w:rsidR="00210AC0" w:rsidRPr="00E117A3">
        <w:rPr>
          <w:rFonts w:eastAsia="Times New Roman"/>
          <w:color w:val="000000" w:themeColor="text1"/>
        </w:rPr>
        <w:t xml:space="preserve"> – Para fazer </w:t>
      </w:r>
      <w:proofErr w:type="spellStart"/>
      <w:r w:rsidR="00210AC0" w:rsidRPr="00E117A3">
        <w:rPr>
          <w:rFonts w:eastAsia="Times New Roman"/>
          <w:color w:val="000000" w:themeColor="text1"/>
        </w:rPr>
        <w:t>logout</w:t>
      </w:r>
      <w:proofErr w:type="spellEnd"/>
      <w:r w:rsidR="00210AC0" w:rsidRPr="00E117A3">
        <w:rPr>
          <w:rFonts w:eastAsia="Times New Roman"/>
          <w:color w:val="000000" w:themeColor="text1"/>
        </w:rPr>
        <w:t xml:space="preserve"> do repositório.</w:t>
      </w:r>
    </w:p>
    <w:p w14:paraId="61354311" w14:textId="4B1ADB2F" w:rsidR="00210AC0" w:rsidRPr="00561605" w:rsidRDefault="00904115" w:rsidP="00561605">
      <w:pPr>
        <w:numPr>
          <w:ilvl w:val="0"/>
          <w:numId w:val="23"/>
        </w:numPr>
        <w:spacing w:afterAutospacing="1"/>
        <w:rPr>
          <w:rFonts w:eastAsia="Times New Roman"/>
          <w:color w:val="000000" w:themeColor="text1"/>
        </w:rPr>
      </w:pPr>
      <w:hyperlink r:id="rId49" w:history="1">
        <w:proofErr w:type="gramStart"/>
        <w:r w:rsidR="00210AC0" w:rsidRPr="00561605">
          <w:rPr>
            <w:rStyle w:val="CdigoHTML"/>
            <w:rFonts w:ascii="Times New Roman" w:hAnsi="Times New Roman" w:cs="Times New Roman"/>
            <w:color w:val="000000" w:themeColor="text1"/>
            <w:sz w:val="24"/>
            <w:szCs w:val="24"/>
          </w:rPr>
          <w:t>docker</w:t>
        </w:r>
        <w:proofErr w:type="gramEnd"/>
        <w:r w:rsidR="00210AC0" w:rsidRPr="00561605">
          <w:rPr>
            <w:rStyle w:val="CdigoHTML"/>
            <w:rFonts w:ascii="Times New Roman" w:hAnsi="Times New Roman" w:cs="Times New Roman"/>
            <w:color w:val="000000" w:themeColor="text1"/>
            <w:sz w:val="24"/>
            <w:szCs w:val="24"/>
          </w:rPr>
          <w:t xml:space="preserve"> </w:t>
        </w:r>
        <w:proofErr w:type="spellStart"/>
        <w:r w:rsidR="00210AC0" w:rsidRPr="00561605">
          <w:rPr>
            <w:rStyle w:val="CdigoHTML"/>
            <w:rFonts w:ascii="Times New Roman" w:hAnsi="Times New Roman" w:cs="Times New Roman"/>
            <w:color w:val="000000" w:themeColor="text1"/>
            <w:sz w:val="24"/>
            <w:szCs w:val="24"/>
          </w:rPr>
          <w:t>search</w:t>
        </w:r>
        <w:proofErr w:type="spellEnd"/>
      </w:hyperlink>
      <w:r w:rsidR="00210AC0" w:rsidRPr="00561605">
        <w:rPr>
          <w:rFonts w:eastAsia="Times New Roman"/>
          <w:color w:val="000000" w:themeColor="text1"/>
        </w:rPr>
        <w:t> – Para fazer pesquisas nos registros das imagens no repositório.</w:t>
      </w:r>
    </w:p>
    <w:p w14:paraId="19F9716D" w14:textId="77777777" w:rsidR="00953481" w:rsidRDefault="00953481">
      <w:pPr>
        <w:rPr>
          <w:lang w:eastAsia="x-none"/>
        </w:rPr>
      </w:pPr>
    </w:p>
    <w:p w14:paraId="7A536568" w14:textId="3E17983E" w:rsidR="00E32A92" w:rsidRDefault="003C2963">
      <w:pPr>
        <w:rPr>
          <w:lang w:eastAsia="x-none"/>
        </w:rPr>
      </w:pPr>
      <w:r>
        <w:rPr>
          <w:lang w:eastAsia="x-none"/>
        </w:rPr>
        <w:br w:type="page"/>
      </w:r>
    </w:p>
    <w:p w14:paraId="135CEC3D" w14:textId="4D2F40E7" w:rsidR="009E2685" w:rsidRDefault="009E2685" w:rsidP="00E94968">
      <w:pPr>
        <w:pStyle w:val="Ttulo11"/>
      </w:pPr>
      <w:bookmarkStart w:id="160" w:name="_Toc497862062"/>
      <w:r>
        <w:lastRenderedPageBreak/>
        <w:t>4.</w:t>
      </w:r>
      <w:r w:rsidR="001B3BA7">
        <w:t>3</w:t>
      </w:r>
      <w:r>
        <w:t xml:space="preserve"> Docker Container</w:t>
      </w:r>
      <w:bookmarkEnd w:id="160"/>
    </w:p>
    <w:p w14:paraId="464D371E" w14:textId="77777777" w:rsidR="00300DF8" w:rsidRDefault="000675A7" w:rsidP="009E2685">
      <w:pPr>
        <w:rPr>
          <w:lang w:val="x-none" w:eastAsia="x-none"/>
        </w:rPr>
      </w:pPr>
      <w:r>
        <w:rPr>
          <w:lang w:val="x-none" w:eastAsia="x-none"/>
        </w:rPr>
        <w:tab/>
      </w:r>
      <w:r w:rsidR="002119B5">
        <w:rPr>
          <w:lang w:val="x-none" w:eastAsia="x-none"/>
        </w:rPr>
        <w:t>Uma das definições que encontrei na documentação oficial</w:t>
      </w:r>
      <w:r w:rsidR="002119B5">
        <w:rPr>
          <w:rStyle w:val="Refdenotaderodap"/>
          <w:lang w:val="x-none" w:eastAsia="x-none"/>
        </w:rPr>
        <w:footnoteReference w:customMarkFollows="1" w:id="14"/>
        <w:t>1</w:t>
      </w:r>
      <w:r w:rsidR="002119B5">
        <w:rPr>
          <w:lang w:val="x-none" w:eastAsia="x-none"/>
        </w:rPr>
        <w:t>:</w:t>
      </w:r>
      <w:r w:rsidR="00300DF8">
        <w:rPr>
          <w:lang w:val="x-none" w:eastAsia="x-none"/>
        </w:rPr>
        <w:t xml:space="preserve"> </w:t>
      </w:r>
    </w:p>
    <w:p w14:paraId="252ACE59" w14:textId="1EA10A7E" w:rsidR="002119B5" w:rsidRDefault="00300DF8" w:rsidP="00E82F68">
      <w:pPr>
        <w:ind w:left="2268"/>
        <w:rPr>
          <w:lang w:val="x-none" w:eastAsia="x-none"/>
        </w:rPr>
      </w:pPr>
      <w:r>
        <w:rPr>
          <w:lang w:val="x-none" w:eastAsia="x-none"/>
        </w:rPr>
        <w:t>“Tradução nossa, Container é uma instância em tempo de execução da imagem”</w:t>
      </w:r>
    </w:p>
    <w:p w14:paraId="231C4F87" w14:textId="1D37B20F" w:rsidR="00300DF8" w:rsidRDefault="00300DF8" w:rsidP="00E82F68">
      <w:pPr>
        <w:ind w:firstLine="708"/>
        <w:rPr>
          <w:lang w:val="x-none" w:eastAsia="x-none"/>
        </w:rPr>
      </w:pPr>
      <w:r>
        <w:rPr>
          <w:lang w:val="x-none" w:eastAsia="x-none"/>
        </w:rPr>
        <w:t>O Docker container consiste:</w:t>
      </w:r>
    </w:p>
    <w:p w14:paraId="00FB9F8B" w14:textId="19E3590D" w:rsidR="00300DF8" w:rsidRDefault="005935CC" w:rsidP="00E82F68">
      <w:pPr>
        <w:pStyle w:val="PargrafodaLista"/>
        <w:numPr>
          <w:ilvl w:val="1"/>
          <w:numId w:val="23"/>
        </w:numPr>
        <w:rPr>
          <w:lang w:val="x-none" w:eastAsia="x-none"/>
        </w:rPr>
      </w:pPr>
      <w:r>
        <w:rPr>
          <w:lang w:val="x-none" w:eastAsia="x-none"/>
        </w:rPr>
        <w:t>Docker imagem</w:t>
      </w:r>
    </w:p>
    <w:p w14:paraId="41DBF893" w14:textId="2810BAD2" w:rsidR="005935CC" w:rsidRDefault="005935CC" w:rsidP="00E82F68">
      <w:pPr>
        <w:pStyle w:val="PargrafodaLista"/>
        <w:numPr>
          <w:ilvl w:val="1"/>
          <w:numId w:val="23"/>
        </w:numPr>
        <w:rPr>
          <w:lang w:val="x-none" w:eastAsia="x-none"/>
        </w:rPr>
      </w:pPr>
      <w:r>
        <w:rPr>
          <w:lang w:val="x-none" w:eastAsia="x-none"/>
        </w:rPr>
        <w:t>Ambiente de execução</w:t>
      </w:r>
    </w:p>
    <w:p w14:paraId="2C2BD17F" w14:textId="3E946723" w:rsidR="005935CC" w:rsidRDefault="005A7A79" w:rsidP="00E82F68">
      <w:pPr>
        <w:pStyle w:val="PargrafodaLista"/>
        <w:numPr>
          <w:ilvl w:val="1"/>
          <w:numId w:val="23"/>
        </w:numPr>
        <w:rPr>
          <w:lang w:val="x-none" w:eastAsia="x-none"/>
        </w:rPr>
      </w:pPr>
      <w:r>
        <w:rPr>
          <w:lang w:val="x-none" w:eastAsia="x-none"/>
        </w:rPr>
        <w:t>Instruções principais</w:t>
      </w:r>
    </w:p>
    <w:p w14:paraId="25AF8DBD" w14:textId="2FA72BA6" w:rsidR="006B7426" w:rsidRDefault="006B7426" w:rsidP="00E82F68">
      <w:pPr>
        <w:ind w:firstLine="708"/>
        <w:rPr>
          <w:lang w:val="x-none" w:eastAsia="x-none"/>
        </w:rPr>
      </w:pPr>
      <w:r>
        <w:rPr>
          <w:lang w:val="x-none" w:eastAsia="x-none"/>
        </w:rPr>
        <w:t>Conforme eu falei no capítulo 3 desta publicação o Docker container utiliza todos os conceitos do LXC container. Sendo o mesmo uma conjunto de instruções formado pela c</w:t>
      </w:r>
      <w:r w:rsidR="00997FE4">
        <w:rPr>
          <w:lang w:val="x-none" w:eastAsia="x-none"/>
        </w:rPr>
        <w:t>onstrução da imagem, ou download da imagem do Docker Hub e tem como premissa a execução de um serviço</w:t>
      </w:r>
      <w:r w:rsidR="000629C2">
        <w:rPr>
          <w:lang w:val="x-none" w:eastAsia="x-none"/>
        </w:rPr>
        <w:t>.</w:t>
      </w:r>
    </w:p>
    <w:p w14:paraId="4002982A" w14:textId="7C3BD992" w:rsidR="005A7A79" w:rsidRDefault="0093477F" w:rsidP="0093477F">
      <w:pPr>
        <w:rPr>
          <w:lang w:val="x-none" w:eastAsia="x-none"/>
        </w:rPr>
      </w:pPr>
      <w:r w:rsidRPr="0093477F">
        <w:rPr>
          <w:lang w:val="x-none" w:eastAsia="x-none"/>
        </w:rPr>
        <w:tab/>
        <w:t xml:space="preserve">A tabela a seguir mostra todos os containers de serviço existentes no meu estudo de caso. </w:t>
      </w:r>
      <w:r>
        <w:rPr>
          <w:lang w:val="x-none" w:eastAsia="x-none"/>
        </w:rPr>
        <w:t xml:space="preserve">Todos os parâmetros para a construção do container são definidos nos arquivos do Docker file e Docker-compose o mesmo somente é uma instrância de execução do serviço descreitos nesses arquivos. </w:t>
      </w:r>
    </w:p>
    <w:p w14:paraId="37DCE1DD" w14:textId="15DA3BE4" w:rsidR="007B61C9" w:rsidRDefault="007B61C9" w:rsidP="0093477F">
      <w:pPr>
        <w:rPr>
          <w:lang w:val="x-none" w:eastAsia="x-none"/>
        </w:rPr>
      </w:pPr>
      <w:r>
        <w:rPr>
          <w:lang w:val="x-none" w:eastAsia="x-none"/>
        </w:rPr>
        <w:tab/>
        <w:t>A tabela foi informada através da execução do comando:</w:t>
      </w:r>
    </w:p>
    <w:p w14:paraId="5647A6E3" w14:textId="3DC46EF8" w:rsidR="007B61C9" w:rsidRPr="00E82F68" w:rsidRDefault="007B61C9" w:rsidP="00E82F68">
      <w:pPr>
        <w:pStyle w:val="PargrafodaLista"/>
        <w:numPr>
          <w:ilvl w:val="1"/>
          <w:numId w:val="23"/>
        </w:numPr>
        <w:rPr>
          <w:lang w:val="x-none" w:eastAsia="x-none"/>
        </w:rPr>
      </w:pPr>
      <w:r>
        <w:rPr>
          <w:lang w:val="x-none" w:eastAsia="x-none"/>
        </w:rPr>
        <w:t xml:space="preserve">Docker </w:t>
      </w:r>
      <w:r w:rsidR="007F7BA5">
        <w:rPr>
          <w:lang w:val="x-none" w:eastAsia="x-none"/>
        </w:rPr>
        <w:t>container ls</w:t>
      </w:r>
    </w:p>
    <w:p w14:paraId="15B35D69" w14:textId="7A9E7308" w:rsidR="009E2685" w:rsidRDefault="00E1734F" w:rsidP="009E2685">
      <w:pPr>
        <w:rPr>
          <w:lang w:val="x-none" w:eastAsia="x-none"/>
        </w:rPr>
      </w:pPr>
      <w:r>
        <w:rPr>
          <w:lang w:val="x-none" w:eastAsia="x-none"/>
        </w:rPr>
        <w:tab/>
      </w:r>
    </w:p>
    <w:p w14:paraId="1D1346B6" w14:textId="77777777" w:rsidR="009E2685" w:rsidRDefault="009E2685" w:rsidP="009E2685">
      <w:pPr>
        <w:pStyle w:val="Legenda"/>
        <w:keepNext/>
      </w:pPr>
      <w:bookmarkStart w:id="161" w:name="_Toc497641685"/>
      <w:r>
        <w:t xml:space="preserve">Tabela </w:t>
      </w:r>
      <w:fldSimple w:instr=" SEQ Tabela \* ARABIC ">
        <w:r w:rsidR="0060039A">
          <w:rPr>
            <w:noProof/>
          </w:rPr>
          <w:t>2</w:t>
        </w:r>
      </w:fldSimple>
      <w:r>
        <w:t xml:space="preserve"> - </w:t>
      </w:r>
      <w:r w:rsidRPr="00C25CFE">
        <w:t xml:space="preserve">Tabela de </w:t>
      </w:r>
      <w:r>
        <w:t>containers</w:t>
      </w:r>
      <w:r w:rsidRPr="00C25CFE">
        <w:t xml:space="preserve"> utilizadas no Estudo de Caso. Próprio Autor</w:t>
      </w:r>
      <w:bookmarkEnd w:id="16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0"/>
        <w:gridCol w:w="1635"/>
        <w:gridCol w:w="1226"/>
        <w:gridCol w:w="1090"/>
        <w:gridCol w:w="932"/>
        <w:gridCol w:w="1232"/>
        <w:gridCol w:w="1636"/>
      </w:tblGrid>
      <w:tr w:rsidR="009E2685" w:rsidRPr="00E320D9" w14:paraId="46B95A5B" w14:textId="77777777" w:rsidTr="00F409B7">
        <w:tc>
          <w:tcPr>
            <w:tcW w:w="1319" w:type="dxa"/>
          </w:tcPr>
          <w:p w14:paraId="078C6520" w14:textId="77777777" w:rsidR="009E2685" w:rsidRPr="00E320D9" w:rsidRDefault="009E2685" w:rsidP="00116A4C">
            <w:pPr>
              <w:rPr>
                <w:sz w:val="20"/>
                <w:szCs w:val="20"/>
                <w:lang w:val="x-none" w:eastAsia="x-none"/>
              </w:rPr>
            </w:pPr>
            <w:r w:rsidRPr="00E320D9">
              <w:rPr>
                <w:sz w:val="20"/>
                <w:szCs w:val="20"/>
                <w:lang w:val="x-none" w:eastAsia="x-none"/>
              </w:rPr>
              <w:t>CONTAINER ID</w:t>
            </w:r>
          </w:p>
        </w:tc>
        <w:tc>
          <w:tcPr>
            <w:tcW w:w="1634" w:type="dxa"/>
          </w:tcPr>
          <w:p w14:paraId="30102829" w14:textId="77777777" w:rsidR="009E2685" w:rsidRPr="00E320D9" w:rsidRDefault="009E2685" w:rsidP="00116A4C">
            <w:pPr>
              <w:rPr>
                <w:sz w:val="20"/>
                <w:szCs w:val="20"/>
                <w:lang w:val="x-none" w:eastAsia="x-none"/>
              </w:rPr>
            </w:pPr>
            <w:r w:rsidRPr="00E320D9">
              <w:rPr>
                <w:sz w:val="20"/>
                <w:szCs w:val="20"/>
                <w:lang w:val="x-none" w:eastAsia="x-none"/>
              </w:rPr>
              <w:t>IMAGE</w:t>
            </w:r>
          </w:p>
        </w:tc>
        <w:tc>
          <w:tcPr>
            <w:tcW w:w="1225" w:type="dxa"/>
          </w:tcPr>
          <w:p w14:paraId="76E174D3" w14:textId="77777777" w:rsidR="009E2685" w:rsidRPr="00E320D9" w:rsidRDefault="009E2685" w:rsidP="00116A4C">
            <w:pPr>
              <w:rPr>
                <w:sz w:val="20"/>
                <w:szCs w:val="20"/>
                <w:lang w:val="x-none" w:eastAsia="x-none"/>
              </w:rPr>
            </w:pPr>
            <w:r w:rsidRPr="00E320D9">
              <w:rPr>
                <w:sz w:val="20"/>
                <w:szCs w:val="20"/>
                <w:lang w:val="x-none" w:eastAsia="x-none"/>
              </w:rPr>
              <w:t>COMMAND</w:t>
            </w:r>
          </w:p>
        </w:tc>
        <w:tc>
          <w:tcPr>
            <w:tcW w:w="1088" w:type="dxa"/>
          </w:tcPr>
          <w:p w14:paraId="424BAAE1" w14:textId="77777777" w:rsidR="009E2685" w:rsidRPr="00E320D9" w:rsidRDefault="009E2685" w:rsidP="00116A4C">
            <w:pPr>
              <w:rPr>
                <w:sz w:val="20"/>
                <w:szCs w:val="20"/>
                <w:lang w:val="x-none" w:eastAsia="x-none"/>
              </w:rPr>
            </w:pPr>
            <w:r w:rsidRPr="00E320D9">
              <w:rPr>
                <w:sz w:val="20"/>
                <w:szCs w:val="20"/>
                <w:lang w:val="x-none" w:eastAsia="x-none"/>
              </w:rPr>
              <w:t>CREATED</w:t>
            </w:r>
          </w:p>
        </w:tc>
        <w:tc>
          <w:tcPr>
            <w:tcW w:w="931" w:type="dxa"/>
          </w:tcPr>
          <w:p w14:paraId="6BE746B0" w14:textId="77777777" w:rsidR="009E2685" w:rsidRPr="00E320D9" w:rsidRDefault="009E2685" w:rsidP="00116A4C">
            <w:pPr>
              <w:rPr>
                <w:sz w:val="20"/>
                <w:szCs w:val="20"/>
                <w:lang w:val="x-none" w:eastAsia="x-none"/>
              </w:rPr>
            </w:pPr>
            <w:r w:rsidRPr="00E320D9">
              <w:rPr>
                <w:sz w:val="20"/>
                <w:szCs w:val="20"/>
                <w:lang w:val="x-none" w:eastAsia="x-none"/>
              </w:rPr>
              <w:t>STATUS</w:t>
            </w:r>
          </w:p>
        </w:tc>
        <w:tc>
          <w:tcPr>
            <w:tcW w:w="1230" w:type="dxa"/>
          </w:tcPr>
          <w:p w14:paraId="228FBCAF" w14:textId="77777777" w:rsidR="009E2685" w:rsidRPr="00E320D9" w:rsidRDefault="009E2685" w:rsidP="00116A4C">
            <w:pPr>
              <w:rPr>
                <w:sz w:val="20"/>
                <w:szCs w:val="20"/>
                <w:lang w:val="x-none" w:eastAsia="x-none"/>
              </w:rPr>
            </w:pPr>
            <w:r w:rsidRPr="00E320D9">
              <w:rPr>
                <w:sz w:val="20"/>
                <w:szCs w:val="20"/>
                <w:lang w:val="x-none" w:eastAsia="x-none"/>
              </w:rPr>
              <w:t>PORTS</w:t>
            </w:r>
          </w:p>
        </w:tc>
        <w:tc>
          <w:tcPr>
            <w:tcW w:w="1634" w:type="dxa"/>
          </w:tcPr>
          <w:p w14:paraId="7F464B07" w14:textId="77777777" w:rsidR="009E2685" w:rsidRPr="00E320D9" w:rsidRDefault="009E2685" w:rsidP="00116A4C">
            <w:pPr>
              <w:rPr>
                <w:sz w:val="20"/>
                <w:szCs w:val="20"/>
                <w:lang w:val="x-none" w:eastAsia="x-none"/>
              </w:rPr>
            </w:pPr>
            <w:r w:rsidRPr="00E320D9">
              <w:rPr>
                <w:sz w:val="20"/>
                <w:szCs w:val="20"/>
                <w:lang w:val="x-none" w:eastAsia="x-none"/>
              </w:rPr>
              <w:t>NAMES</w:t>
            </w:r>
          </w:p>
        </w:tc>
      </w:tr>
      <w:tr w:rsidR="009E2685" w:rsidRPr="00E320D9" w14:paraId="5BC5F3F8" w14:textId="77777777" w:rsidTr="00F409B7">
        <w:tc>
          <w:tcPr>
            <w:tcW w:w="1319" w:type="dxa"/>
          </w:tcPr>
          <w:p w14:paraId="4FCC36FD" w14:textId="77777777" w:rsidR="009E2685" w:rsidRPr="00E320D9" w:rsidRDefault="009E2685" w:rsidP="00116A4C">
            <w:pPr>
              <w:rPr>
                <w:sz w:val="20"/>
                <w:szCs w:val="20"/>
                <w:lang w:val="x-none" w:eastAsia="x-none"/>
              </w:rPr>
            </w:pPr>
            <w:r w:rsidRPr="00E320D9">
              <w:rPr>
                <w:sz w:val="20"/>
                <w:szCs w:val="20"/>
                <w:lang w:val="x-none" w:eastAsia="x-none"/>
              </w:rPr>
              <w:t>c7cc8808836d</w:t>
            </w:r>
          </w:p>
        </w:tc>
        <w:tc>
          <w:tcPr>
            <w:tcW w:w="1634" w:type="dxa"/>
          </w:tcPr>
          <w:p w14:paraId="68667142" w14:textId="77777777" w:rsidR="009E2685" w:rsidRPr="00E320D9" w:rsidRDefault="009E2685" w:rsidP="00116A4C">
            <w:pPr>
              <w:rPr>
                <w:sz w:val="20"/>
                <w:szCs w:val="20"/>
                <w:lang w:val="x-none" w:eastAsia="x-none"/>
              </w:rPr>
            </w:pPr>
            <w:r w:rsidRPr="00E320D9">
              <w:rPr>
                <w:sz w:val="20"/>
                <w:szCs w:val="20"/>
                <w:lang w:val="x-none" w:eastAsia="x-none"/>
              </w:rPr>
              <w:t>phalanx_worker</w:t>
            </w:r>
          </w:p>
        </w:tc>
        <w:tc>
          <w:tcPr>
            <w:tcW w:w="1225" w:type="dxa"/>
          </w:tcPr>
          <w:p w14:paraId="3D13D9A7" w14:textId="77777777" w:rsidR="009E2685" w:rsidRPr="00E320D9" w:rsidRDefault="009E2685" w:rsidP="00116A4C">
            <w:pPr>
              <w:rPr>
                <w:sz w:val="20"/>
                <w:szCs w:val="20"/>
                <w:lang w:val="x-none" w:eastAsia="x-none"/>
              </w:rPr>
            </w:pPr>
            <w:r w:rsidRPr="00E320D9">
              <w:rPr>
                <w:sz w:val="20"/>
                <w:szCs w:val="20"/>
                <w:lang w:val="x-none" w:eastAsia="x-none"/>
              </w:rPr>
              <w:t>"bundle exec sidekiq"</w:t>
            </w:r>
          </w:p>
        </w:tc>
        <w:tc>
          <w:tcPr>
            <w:tcW w:w="1088" w:type="dxa"/>
          </w:tcPr>
          <w:p w14:paraId="3D91ABFE"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187FFE53"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014C81D6" w14:textId="77777777" w:rsidR="009E2685" w:rsidRPr="00E320D9" w:rsidRDefault="009E2685" w:rsidP="00116A4C">
            <w:pPr>
              <w:rPr>
                <w:sz w:val="20"/>
                <w:szCs w:val="20"/>
                <w:lang w:val="x-none" w:eastAsia="x-none"/>
              </w:rPr>
            </w:pPr>
            <w:r w:rsidRPr="00E320D9">
              <w:rPr>
                <w:sz w:val="20"/>
                <w:szCs w:val="20"/>
                <w:lang w:val="x-none" w:eastAsia="x-none"/>
              </w:rPr>
              <w:t>80/tcp, 300/tcp, 9000/tcp</w:t>
            </w:r>
          </w:p>
        </w:tc>
        <w:tc>
          <w:tcPr>
            <w:tcW w:w="1634" w:type="dxa"/>
          </w:tcPr>
          <w:p w14:paraId="6F1D8D63" w14:textId="77777777" w:rsidR="009E2685" w:rsidRPr="00E320D9" w:rsidRDefault="009E2685" w:rsidP="00116A4C">
            <w:pPr>
              <w:rPr>
                <w:sz w:val="20"/>
                <w:szCs w:val="20"/>
                <w:lang w:val="x-none" w:eastAsia="x-none"/>
              </w:rPr>
            </w:pPr>
            <w:r w:rsidRPr="00E320D9">
              <w:rPr>
                <w:sz w:val="20"/>
                <w:szCs w:val="20"/>
                <w:lang w:val="x-none" w:eastAsia="x-none"/>
              </w:rPr>
              <w:t>phalanx_worker_1</w:t>
            </w:r>
          </w:p>
        </w:tc>
      </w:tr>
      <w:tr w:rsidR="009E2685" w:rsidRPr="00E320D9" w14:paraId="590DC403" w14:textId="77777777" w:rsidTr="00F409B7">
        <w:tc>
          <w:tcPr>
            <w:tcW w:w="1319" w:type="dxa"/>
          </w:tcPr>
          <w:p w14:paraId="542D50C7" w14:textId="77777777" w:rsidR="009E2685" w:rsidRPr="00E320D9" w:rsidRDefault="009E2685" w:rsidP="00116A4C">
            <w:pPr>
              <w:rPr>
                <w:sz w:val="20"/>
                <w:szCs w:val="20"/>
                <w:lang w:val="x-none" w:eastAsia="x-none"/>
              </w:rPr>
            </w:pPr>
            <w:r w:rsidRPr="00E320D9">
              <w:rPr>
                <w:sz w:val="20"/>
                <w:szCs w:val="20"/>
                <w:lang w:val="x-none" w:eastAsia="x-none"/>
              </w:rPr>
              <w:t>caf0ecd83c4f</w:t>
            </w:r>
          </w:p>
        </w:tc>
        <w:tc>
          <w:tcPr>
            <w:tcW w:w="1634" w:type="dxa"/>
          </w:tcPr>
          <w:p w14:paraId="6980BA68" w14:textId="77777777" w:rsidR="009E2685" w:rsidRPr="00E320D9" w:rsidRDefault="009E2685" w:rsidP="00116A4C">
            <w:pPr>
              <w:rPr>
                <w:sz w:val="20"/>
                <w:szCs w:val="20"/>
                <w:lang w:val="x-none" w:eastAsia="x-none"/>
              </w:rPr>
            </w:pPr>
            <w:r w:rsidRPr="00E320D9">
              <w:rPr>
                <w:sz w:val="20"/>
                <w:szCs w:val="20"/>
                <w:lang w:val="x-none" w:eastAsia="x-none"/>
              </w:rPr>
              <w:t>phalanx_app</w:t>
            </w:r>
          </w:p>
        </w:tc>
        <w:tc>
          <w:tcPr>
            <w:tcW w:w="1225" w:type="dxa"/>
          </w:tcPr>
          <w:p w14:paraId="0A7C1900" w14:textId="77777777" w:rsidR="009E2685" w:rsidRPr="00E320D9" w:rsidRDefault="009E2685" w:rsidP="00116A4C">
            <w:pPr>
              <w:rPr>
                <w:sz w:val="20"/>
                <w:szCs w:val="20"/>
                <w:lang w:val="x-none" w:eastAsia="x-none"/>
              </w:rPr>
            </w:pPr>
            <w:r w:rsidRPr="00E320D9">
              <w:rPr>
                <w:sz w:val="20"/>
                <w:szCs w:val="20"/>
                <w:lang w:val="x-none" w:eastAsia="x-none"/>
              </w:rPr>
              <w:t>"bundle exec rails..."</w:t>
            </w:r>
          </w:p>
        </w:tc>
        <w:tc>
          <w:tcPr>
            <w:tcW w:w="1088" w:type="dxa"/>
          </w:tcPr>
          <w:p w14:paraId="55D7DA15"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54D6439A"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3AEC3AF8" w14:textId="77777777" w:rsidR="009E2685" w:rsidRPr="00E320D9" w:rsidRDefault="009E2685" w:rsidP="00116A4C">
            <w:pPr>
              <w:rPr>
                <w:sz w:val="20"/>
                <w:szCs w:val="20"/>
                <w:lang w:val="x-none" w:eastAsia="x-none"/>
              </w:rPr>
            </w:pPr>
            <w:r w:rsidRPr="00E320D9">
              <w:rPr>
                <w:sz w:val="20"/>
                <w:szCs w:val="20"/>
                <w:lang w:val="x-none" w:eastAsia="x-none"/>
              </w:rPr>
              <w:t>80/tcp, 300/tcp, 9000/tcp, 0.0.0.0:3001-&gt;3000/tcp</w:t>
            </w:r>
          </w:p>
        </w:tc>
        <w:tc>
          <w:tcPr>
            <w:tcW w:w="1634" w:type="dxa"/>
          </w:tcPr>
          <w:p w14:paraId="139F15A3" w14:textId="77777777" w:rsidR="009E2685" w:rsidRPr="00E320D9" w:rsidRDefault="009E2685" w:rsidP="00116A4C">
            <w:pPr>
              <w:rPr>
                <w:sz w:val="20"/>
                <w:szCs w:val="20"/>
                <w:lang w:val="x-none" w:eastAsia="x-none"/>
              </w:rPr>
            </w:pPr>
            <w:r w:rsidRPr="00E320D9">
              <w:rPr>
                <w:sz w:val="20"/>
                <w:szCs w:val="20"/>
                <w:lang w:val="x-none" w:eastAsia="x-none"/>
              </w:rPr>
              <w:t>phalanx_app_1</w:t>
            </w:r>
          </w:p>
        </w:tc>
      </w:tr>
      <w:tr w:rsidR="009E2685" w:rsidRPr="00E320D9" w14:paraId="3C894752" w14:textId="77777777" w:rsidTr="00F409B7">
        <w:tc>
          <w:tcPr>
            <w:tcW w:w="1319" w:type="dxa"/>
          </w:tcPr>
          <w:p w14:paraId="002590F8" w14:textId="77777777" w:rsidR="009E2685" w:rsidRPr="00E320D9" w:rsidRDefault="009E2685" w:rsidP="00116A4C">
            <w:pPr>
              <w:rPr>
                <w:sz w:val="20"/>
                <w:szCs w:val="20"/>
                <w:lang w:val="x-none" w:eastAsia="x-none"/>
              </w:rPr>
            </w:pPr>
            <w:r w:rsidRPr="00E320D9">
              <w:rPr>
                <w:sz w:val="20"/>
                <w:szCs w:val="20"/>
                <w:lang w:val="x-none" w:eastAsia="x-none"/>
              </w:rPr>
              <w:t>3c45af618d36</w:t>
            </w:r>
          </w:p>
        </w:tc>
        <w:tc>
          <w:tcPr>
            <w:tcW w:w="1634" w:type="dxa"/>
          </w:tcPr>
          <w:p w14:paraId="3C372075" w14:textId="77777777" w:rsidR="009E2685" w:rsidRPr="00E320D9" w:rsidRDefault="009E2685" w:rsidP="00116A4C">
            <w:pPr>
              <w:rPr>
                <w:sz w:val="20"/>
                <w:szCs w:val="20"/>
                <w:lang w:val="x-none" w:eastAsia="x-none"/>
              </w:rPr>
            </w:pPr>
            <w:r w:rsidRPr="00E320D9">
              <w:rPr>
                <w:sz w:val="20"/>
                <w:szCs w:val="20"/>
                <w:lang w:val="x-none" w:eastAsia="x-none"/>
              </w:rPr>
              <w:t>redis:3.2-alpine</w:t>
            </w:r>
          </w:p>
        </w:tc>
        <w:tc>
          <w:tcPr>
            <w:tcW w:w="1225" w:type="dxa"/>
          </w:tcPr>
          <w:p w14:paraId="29E50259" w14:textId="77777777" w:rsidR="009E2685" w:rsidRPr="00E320D9" w:rsidRDefault="009E2685" w:rsidP="00116A4C">
            <w:pPr>
              <w:rPr>
                <w:sz w:val="20"/>
                <w:szCs w:val="20"/>
                <w:lang w:val="x-none" w:eastAsia="x-none"/>
              </w:rPr>
            </w:pPr>
            <w:r w:rsidRPr="00E320D9">
              <w:rPr>
                <w:sz w:val="20"/>
                <w:szCs w:val="20"/>
                <w:lang w:val="x-none" w:eastAsia="x-none"/>
              </w:rPr>
              <w:t>"docker-entrypoint..."</w:t>
            </w:r>
          </w:p>
        </w:tc>
        <w:tc>
          <w:tcPr>
            <w:tcW w:w="1088" w:type="dxa"/>
          </w:tcPr>
          <w:p w14:paraId="5197CA07"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472E4323"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54D27253" w14:textId="77777777" w:rsidR="009E2685" w:rsidRPr="00E320D9" w:rsidRDefault="009E2685" w:rsidP="00116A4C">
            <w:pPr>
              <w:rPr>
                <w:sz w:val="20"/>
                <w:szCs w:val="20"/>
                <w:lang w:val="x-none" w:eastAsia="x-none"/>
              </w:rPr>
            </w:pPr>
            <w:r w:rsidRPr="00E320D9">
              <w:rPr>
                <w:sz w:val="20"/>
                <w:szCs w:val="20"/>
                <w:lang w:val="x-none" w:eastAsia="x-none"/>
              </w:rPr>
              <w:t>6379/tcp</w:t>
            </w:r>
          </w:p>
        </w:tc>
        <w:tc>
          <w:tcPr>
            <w:tcW w:w="1634" w:type="dxa"/>
          </w:tcPr>
          <w:p w14:paraId="2878C779" w14:textId="77777777" w:rsidR="009E2685" w:rsidRPr="00E320D9" w:rsidRDefault="009E2685" w:rsidP="00116A4C">
            <w:pPr>
              <w:tabs>
                <w:tab w:val="left" w:pos="1211"/>
              </w:tabs>
              <w:rPr>
                <w:sz w:val="20"/>
                <w:szCs w:val="20"/>
                <w:lang w:val="x-none" w:eastAsia="x-none"/>
              </w:rPr>
            </w:pPr>
            <w:r w:rsidRPr="00E320D9">
              <w:rPr>
                <w:sz w:val="20"/>
                <w:szCs w:val="20"/>
                <w:lang w:val="x-none" w:eastAsia="x-none"/>
              </w:rPr>
              <w:t>phalanx_redis_1</w:t>
            </w:r>
          </w:p>
        </w:tc>
      </w:tr>
      <w:tr w:rsidR="009E2685" w:rsidRPr="00E320D9" w14:paraId="4F92B34E" w14:textId="77777777" w:rsidTr="00F409B7">
        <w:tc>
          <w:tcPr>
            <w:tcW w:w="1319" w:type="dxa"/>
          </w:tcPr>
          <w:p w14:paraId="7981F0DF" w14:textId="77777777" w:rsidR="009E2685" w:rsidRPr="00E320D9" w:rsidRDefault="009E2685" w:rsidP="00116A4C">
            <w:pPr>
              <w:rPr>
                <w:sz w:val="20"/>
                <w:szCs w:val="20"/>
                <w:lang w:val="x-none" w:eastAsia="x-none"/>
              </w:rPr>
            </w:pPr>
            <w:r w:rsidRPr="00E320D9">
              <w:rPr>
                <w:sz w:val="20"/>
                <w:szCs w:val="20"/>
                <w:lang w:val="x-none" w:eastAsia="x-none"/>
              </w:rPr>
              <w:t>ccad4b9d7b7b</w:t>
            </w:r>
          </w:p>
        </w:tc>
        <w:tc>
          <w:tcPr>
            <w:tcW w:w="1634" w:type="dxa"/>
          </w:tcPr>
          <w:p w14:paraId="0902A449" w14:textId="77777777" w:rsidR="009E2685" w:rsidRPr="00E320D9" w:rsidRDefault="009E2685" w:rsidP="00116A4C">
            <w:pPr>
              <w:rPr>
                <w:sz w:val="20"/>
                <w:szCs w:val="20"/>
                <w:lang w:val="x-none" w:eastAsia="x-none"/>
              </w:rPr>
            </w:pPr>
            <w:r w:rsidRPr="00E320D9">
              <w:rPr>
                <w:sz w:val="20"/>
                <w:szCs w:val="20"/>
                <w:lang w:val="x-none" w:eastAsia="x-none"/>
              </w:rPr>
              <w:t>portainer/portainer</w:t>
            </w:r>
          </w:p>
        </w:tc>
        <w:tc>
          <w:tcPr>
            <w:tcW w:w="1225" w:type="dxa"/>
          </w:tcPr>
          <w:p w14:paraId="45652F01" w14:textId="77777777" w:rsidR="009E2685" w:rsidRPr="00E320D9" w:rsidRDefault="009E2685" w:rsidP="00116A4C">
            <w:pPr>
              <w:rPr>
                <w:sz w:val="20"/>
                <w:szCs w:val="20"/>
                <w:lang w:val="x-none" w:eastAsia="x-none"/>
              </w:rPr>
            </w:pPr>
            <w:r w:rsidRPr="00E320D9">
              <w:rPr>
                <w:sz w:val="20"/>
                <w:szCs w:val="20"/>
                <w:lang w:val="x-none" w:eastAsia="x-none"/>
              </w:rPr>
              <w:t>"/portainer"</w:t>
            </w:r>
          </w:p>
        </w:tc>
        <w:tc>
          <w:tcPr>
            <w:tcW w:w="1088" w:type="dxa"/>
          </w:tcPr>
          <w:p w14:paraId="55C912D4"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1DE42436"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544DF33F" w14:textId="77777777" w:rsidR="009E2685" w:rsidRPr="00E320D9" w:rsidRDefault="009E2685" w:rsidP="00116A4C">
            <w:pPr>
              <w:rPr>
                <w:sz w:val="20"/>
                <w:szCs w:val="20"/>
                <w:lang w:val="x-none" w:eastAsia="x-none"/>
              </w:rPr>
            </w:pPr>
            <w:r w:rsidRPr="00E320D9">
              <w:rPr>
                <w:sz w:val="20"/>
                <w:szCs w:val="20"/>
                <w:lang w:val="x-none" w:eastAsia="x-none"/>
              </w:rPr>
              <w:t>0.0.0.0:3002-&gt;9000/tcp</w:t>
            </w:r>
          </w:p>
        </w:tc>
        <w:tc>
          <w:tcPr>
            <w:tcW w:w="1634" w:type="dxa"/>
          </w:tcPr>
          <w:p w14:paraId="4D79AA9A" w14:textId="77777777" w:rsidR="009E2685" w:rsidRPr="00E320D9" w:rsidRDefault="009E2685" w:rsidP="00116A4C">
            <w:pPr>
              <w:rPr>
                <w:sz w:val="20"/>
                <w:szCs w:val="20"/>
                <w:lang w:val="x-none" w:eastAsia="x-none"/>
              </w:rPr>
            </w:pPr>
            <w:r w:rsidRPr="00E320D9">
              <w:rPr>
                <w:sz w:val="20"/>
                <w:szCs w:val="20"/>
                <w:lang w:val="x-none" w:eastAsia="x-none"/>
              </w:rPr>
              <w:t>phalanx_ui_1</w:t>
            </w:r>
          </w:p>
        </w:tc>
      </w:tr>
      <w:tr w:rsidR="009E2685" w:rsidRPr="00E320D9" w14:paraId="312CF1B4" w14:textId="77777777" w:rsidTr="0067794E">
        <w:trPr>
          <w:trHeight w:val="661"/>
        </w:trPr>
        <w:tc>
          <w:tcPr>
            <w:tcW w:w="1319" w:type="dxa"/>
          </w:tcPr>
          <w:p w14:paraId="49F59D9D" w14:textId="77777777" w:rsidR="009E2685" w:rsidRPr="00E320D9" w:rsidRDefault="009E2685" w:rsidP="00116A4C">
            <w:pPr>
              <w:rPr>
                <w:sz w:val="20"/>
                <w:szCs w:val="20"/>
                <w:lang w:val="x-none" w:eastAsia="x-none"/>
              </w:rPr>
            </w:pPr>
            <w:r w:rsidRPr="00E320D9">
              <w:rPr>
                <w:sz w:val="20"/>
                <w:szCs w:val="20"/>
                <w:lang w:val="x-none" w:eastAsia="x-none"/>
              </w:rPr>
              <w:t>bbcae433ef46</w:t>
            </w:r>
          </w:p>
        </w:tc>
        <w:tc>
          <w:tcPr>
            <w:tcW w:w="1634" w:type="dxa"/>
          </w:tcPr>
          <w:p w14:paraId="6EAC678D" w14:textId="77777777" w:rsidR="009E2685" w:rsidRPr="00E320D9" w:rsidRDefault="009E2685" w:rsidP="00116A4C">
            <w:pPr>
              <w:rPr>
                <w:sz w:val="20"/>
                <w:szCs w:val="20"/>
                <w:lang w:val="x-none" w:eastAsia="x-none"/>
              </w:rPr>
            </w:pPr>
            <w:r w:rsidRPr="00E320D9">
              <w:rPr>
                <w:sz w:val="20"/>
                <w:szCs w:val="20"/>
                <w:lang w:val="x-none" w:eastAsia="x-none"/>
              </w:rPr>
              <w:t>mysql:5.7</w:t>
            </w:r>
          </w:p>
        </w:tc>
        <w:tc>
          <w:tcPr>
            <w:tcW w:w="1225" w:type="dxa"/>
          </w:tcPr>
          <w:p w14:paraId="670D6C0E" w14:textId="77777777" w:rsidR="009E2685" w:rsidRPr="00E320D9" w:rsidRDefault="009E2685" w:rsidP="00116A4C">
            <w:pPr>
              <w:rPr>
                <w:sz w:val="20"/>
                <w:szCs w:val="20"/>
                <w:lang w:val="x-none" w:eastAsia="x-none"/>
              </w:rPr>
            </w:pPr>
            <w:r w:rsidRPr="00E320D9">
              <w:rPr>
                <w:sz w:val="20"/>
                <w:szCs w:val="20"/>
                <w:lang w:val="x-none" w:eastAsia="x-none"/>
              </w:rPr>
              <w:t>"docker-entrypoint..."</w:t>
            </w:r>
          </w:p>
        </w:tc>
        <w:tc>
          <w:tcPr>
            <w:tcW w:w="1088" w:type="dxa"/>
          </w:tcPr>
          <w:p w14:paraId="08F73B38"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0FA77690"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267C3407" w14:textId="77777777" w:rsidR="009E2685" w:rsidRPr="00E320D9" w:rsidRDefault="009E2685" w:rsidP="00116A4C">
            <w:pPr>
              <w:tabs>
                <w:tab w:val="left" w:pos="556"/>
              </w:tabs>
              <w:rPr>
                <w:sz w:val="20"/>
                <w:szCs w:val="20"/>
                <w:lang w:val="x-none" w:eastAsia="x-none"/>
              </w:rPr>
            </w:pPr>
            <w:r w:rsidRPr="00E320D9">
              <w:rPr>
                <w:sz w:val="20"/>
                <w:szCs w:val="20"/>
                <w:lang w:val="x-none" w:eastAsia="x-none"/>
              </w:rPr>
              <w:t>0.0.0.0:3307-&gt;3306/tcp</w:t>
            </w:r>
          </w:p>
        </w:tc>
        <w:tc>
          <w:tcPr>
            <w:tcW w:w="1634" w:type="dxa"/>
          </w:tcPr>
          <w:p w14:paraId="05E4AF7D" w14:textId="77777777" w:rsidR="009E2685" w:rsidRPr="00E320D9" w:rsidRDefault="009E2685" w:rsidP="00116A4C">
            <w:pPr>
              <w:rPr>
                <w:sz w:val="20"/>
                <w:szCs w:val="20"/>
                <w:lang w:val="x-none" w:eastAsia="x-none"/>
              </w:rPr>
            </w:pPr>
            <w:r w:rsidRPr="00E320D9">
              <w:rPr>
                <w:sz w:val="20"/>
                <w:szCs w:val="20"/>
                <w:lang w:val="x-none" w:eastAsia="x-none"/>
              </w:rPr>
              <w:t>phalanx_db_1</w:t>
            </w:r>
          </w:p>
        </w:tc>
      </w:tr>
    </w:tbl>
    <w:p w14:paraId="50E89DFD" w14:textId="181BA26A" w:rsidR="009467D6" w:rsidRDefault="008A5A3A" w:rsidP="008A5A3A">
      <w:pPr>
        <w:rPr>
          <w:lang w:val="x-none" w:eastAsia="x-none"/>
        </w:rPr>
      </w:pPr>
      <w:r>
        <w:rPr>
          <w:lang w:val="x-none" w:eastAsia="x-none"/>
        </w:rPr>
        <w:tab/>
      </w:r>
    </w:p>
    <w:p w14:paraId="773287E2" w14:textId="77777777" w:rsidR="009467D6" w:rsidRDefault="009467D6">
      <w:pPr>
        <w:rPr>
          <w:lang w:val="x-none" w:eastAsia="x-none"/>
        </w:rPr>
      </w:pPr>
      <w:r>
        <w:rPr>
          <w:lang w:val="x-none" w:eastAsia="x-none"/>
        </w:rPr>
        <w:br w:type="page"/>
      </w:r>
    </w:p>
    <w:p w14:paraId="5ABCCD44" w14:textId="77777777" w:rsidR="009467D6" w:rsidRDefault="009467D6" w:rsidP="008A5A3A">
      <w:pPr>
        <w:rPr>
          <w:lang w:val="x-none" w:eastAsia="x-none"/>
        </w:rPr>
      </w:pPr>
    </w:p>
    <w:p w14:paraId="6855E2C2" w14:textId="77777777" w:rsidR="00463256" w:rsidRPr="0067794E" w:rsidRDefault="00463256" w:rsidP="00463256">
      <w:pPr>
        <w:rPr>
          <w:rFonts w:eastAsia="Times New Roman"/>
        </w:rPr>
      </w:pPr>
      <w:r w:rsidRPr="00E17EB0">
        <w:rPr>
          <w:sz w:val="20"/>
          <w:szCs w:val="20"/>
          <w:lang w:val="x-none" w:eastAsia="x-none"/>
        </w:rPr>
        <w:tab/>
      </w:r>
      <w:r w:rsidRPr="0067794E">
        <w:rPr>
          <w:rFonts w:eastAsia="Times New Roman"/>
          <w:color w:val="24292E"/>
          <w:shd w:val="clear" w:color="auto" w:fill="FFFFFF"/>
        </w:rPr>
        <w:t>Os parâmetros mais utilizados na execução do container são:</w:t>
      </w:r>
    </w:p>
    <w:p w14:paraId="3B93A285" w14:textId="53266BD5" w:rsidR="0021511B" w:rsidRPr="0067794E" w:rsidRDefault="0021511B" w:rsidP="008A5A3A">
      <w:pPr>
        <w:rPr>
          <w:lang w:val="x-none" w:eastAsia="x-none"/>
        </w:rPr>
      </w:pPr>
    </w:p>
    <w:p w14:paraId="5705C180" w14:textId="24DC8C69" w:rsidR="00792282" w:rsidRDefault="00792282" w:rsidP="0060039A">
      <w:pPr>
        <w:pStyle w:val="Legenda"/>
        <w:keepNext/>
      </w:pPr>
      <w:bookmarkStart w:id="162" w:name="_Toc497641686"/>
      <w:r>
        <w:t xml:space="preserve">Tabela </w:t>
      </w:r>
      <w:fldSimple w:instr=" SEQ Tabela \* ARABIC ">
        <w:r w:rsidR="0060039A">
          <w:rPr>
            <w:noProof/>
          </w:rPr>
          <w:t>3</w:t>
        </w:r>
      </w:fldSimple>
      <w:r>
        <w:rPr>
          <w:noProof/>
        </w:rPr>
        <w:t xml:space="preserve"> - Tabela de parâmetros utilizado na </w:t>
      </w:r>
      <w:r w:rsidR="0060039A">
        <w:rPr>
          <w:noProof/>
        </w:rPr>
        <w:t>manipulação dos con</w:t>
      </w:r>
      <w:r>
        <w:rPr>
          <w:noProof/>
        </w:rPr>
        <w:t xml:space="preserve">tainers Fonte: </w:t>
      </w:r>
      <w:r w:rsidRPr="00E805F3">
        <w:rPr>
          <w:noProof/>
        </w:rPr>
        <w:t>https://github.com/gomex/docker-para-desenvolvedores/blob/master/manuscript/comandos.md</w:t>
      </w:r>
      <w:bookmarkEnd w:id="16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21511B" w:rsidRPr="0067794E" w14:paraId="1B48F63A" w14:textId="77777777" w:rsidTr="00D33596">
        <w:trPr>
          <w:trHeight w:val="260"/>
        </w:trPr>
        <w:tc>
          <w:tcPr>
            <w:tcW w:w="4530" w:type="dxa"/>
          </w:tcPr>
          <w:p w14:paraId="00752F95" w14:textId="372E4B5F" w:rsidR="0021511B" w:rsidRPr="0067794E" w:rsidRDefault="0021511B" w:rsidP="008A5A3A">
            <w:pPr>
              <w:rPr>
                <w:lang w:val="x-none" w:eastAsia="x-none"/>
              </w:rPr>
            </w:pPr>
            <w:r w:rsidRPr="0067794E">
              <w:rPr>
                <w:lang w:val="x-none" w:eastAsia="x-none"/>
              </w:rPr>
              <w:t>Pa</w:t>
            </w:r>
            <w:r w:rsidR="00A02F38" w:rsidRPr="0067794E">
              <w:rPr>
                <w:lang w:val="x-none" w:eastAsia="x-none"/>
              </w:rPr>
              <w:t>râmetro</w:t>
            </w:r>
          </w:p>
        </w:tc>
        <w:tc>
          <w:tcPr>
            <w:tcW w:w="4531" w:type="dxa"/>
          </w:tcPr>
          <w:p w14:paraId="2AAF1F1A" w14:textId="0393806A" w:rsidR="0021511B" w:rsidRPr="0067794E" w:rsidRDefault="00A02F38" w:rsidP="008A5A3A">
            <w:pPr>
              <w:rPr>
                <w:lang w:val="x-none" w:eastAsia="x-none"/>
              </w:rPr>
            </w:pPr>
            <w:r w:rsidRPr="0067794E">
              <w:rPr>
                <w:lang w:val="x-none" w:eastAsia="x-none"/>
              </w:rPr>
              <w:t>Explicaçã</w:t>
            </w:r>
            <w:r w:rsidR="00141EEE" w:rsidRPr="0067794E">
              <w:rPr>
                <w:lang w:val="x-none" w:eastAsia="x-none"/>
              </w:rPr>
              <w:t>o</w:t>
            </w:r>
          </w:p>
        </w:tc>
      </w:tr>
      <w:tr w:rsidR="0021511B" w:rsidRPr="0067794E" w14:paraId="42C85C8F" w14:textId="77777777" w:rsidTr="00D33596">
        <w:tc>
          <w:tcPr>
            <w:tcW w:w="4530" w:type="dxa"/>
          </w:tcPr>
          <w:p w14:paraId="591ABC83" w14:textId="4CB22139" w:rsidR="0021511B" w:rsidRPr="0067794E" w:rsidRDefault="00141EEE" w:rsidP="008A5A3A">
            <w:pPr>
              <w:rPr>
                <w:lang w:val="x-none" w:eastAsia="x-none"/>
              </w:rPr>
            </w:pPr>
            <w:r w:rsidRPr="0067794E">
              <w:rPr>
                <w:lang w:val="x-none" w:eastAsia="x-none"/>
              </w:rPr>
              <w:t xml:space="preserve">-a </w:t>
            </w:r>
          </w:p>
        </w:tc>
        <w:tc>
          <w:tcPr>
            <w:tcW w:w="4531" w:type="dxa"/>
          </w:tcPr>
          <w:p w14:paraId="71BEE0F0" w14:textId="7828E754" w:rsidR="0021511B" w:rsidRPr="0067794E" w:rsidRDefault="00141EEE" w:rsidP="008A5A3A">
            <w:pPr>
              <w:rPr>
                <w:lang w:val="x-none" w:eastAsia="x-none"/>
              </w:rPr>
            </w:pPr>
            <w:r w:rsidRPr="0067794E">
              <w:rPr>
                <w:lang w:val="x-none" w:eastAsia="x-none"/>
              </w:rPr>
              <w:t>Lista todos os containers, inclusive os desligados</w:t>
            </w:r>
          </w:p>
        </w:tc>
      </w:tr>
      <w:tr w:rsidR="0021511B" w:rsidRPr="0067794E" w14:paraId="435AAE8B" w14:textId="77777777" w:rsidTr="00D33596">
        <w:tc>
          <w:tcPr>
            <w:tcW w:w="4530" w:type="dxa"/>
          </w:tcPr>
          <w:p w14:paraId="1B93C014" w14:textId="72D38BD4" w:rsidR="0021511B" w:rsidRPr="0067794E" w:rsidRDefault="00081178" w:rsidP="008A5A3A">
            <w:pPr>
              <w:rPr>
                <w:lang w:val="x-none" w:eastAsia="x-none"/>
              </w:rPr>
            </w:pPr>
            <w:r w:rsidRPr="0067794E">
              <w:rPr>
                <w:lang w:val="x-none" w:eastAsia="x-none"/>
              </w:rPr>
              <w:t>-l</w:t>
            </w:r>
          </w:p>
        </w:tc>
        <w:tc>
          <w:tcPr>
            <w:tcW w:w="4531" w:type="dxa"/>
          </w:tcPr>
          <w:p w14:paraId="0E3C88D9" w14:textId="6CF48659" w:rsidR="0021511B" w:rsidRPr="0067794E" w:rsidRDefault="00081178" w:rsidP="008A5A3A">
            <w:pPr>
              <w:rPr>
                <w:lang w:val="x-none" w:eastAsia="x-none"/>
              </w:rPr>
            </w:pPr>
            <w:r w:rsidRPr="0067794E">
              <w:rPr>
                <w:lang w:val="x-none" w:eastAsia="x-none"/>
              </w:rPr>
              <w:t>Lista os últimos containers, inclusive os desligados</w:t>
            </w:r>
          </w:p>
        </w:tc>
      </w:tr>
      <w:tr w:rsidR="0021511B" w:rsidRPr="0067794E" w14:paraId="3BF09BAB" w14:textId="77777777" w:rsidTr="00D33596">
        <w:tc>
          <w:tcPr>
            <w:tcW w:w="4530" w:type="dxa"/>
          </w:tcPr>
          <w:p w14:paraId="08E6EFCE" w14:textId="6257D3E6" w:rsidR="0021511B" w:rsidRPr="0067794E" w:rsidRDefault="003E5EF3" w:rsidP="008A5A3A">
            <w:pPr>
              <w:rPr>
                <w:lang w:val="x-none" w:eastAsia="x-none"/>
              </w:rPr>
            </w:pPr>
            <w:r w:rsidRPr="0067794E">
              <w:rPr>
                <w:lang w:val="x-none" w:eastAsia="x-none"/>
              </w:rPr>
              <w:t xml:space="preserve">-n </w:t>
            </w:r>
          </w:p>
        </w:tc>
        <w:tc>
          <w:tcPr>
            <w:tcW w:w="4531" w:type="dxa"/>
          </w:tcPr>
          <w:p w14:paraId="1E8A5521" w14:textId="109E2AFA" w:rsidR="0021511B" w:rsidRPr="0067794E" w:rsidRDefault="003E5EF3" w:rsidP="008A5A3A">
            <w:pPr>
              <w:rPr>
                <w:lang w:val="x-none" w:eastAsia="x-none"/>
              </w:rPr>
            </w:pPr>
            <w:r w:rsidRPr="0067794E">
              <w:rPr>
                <w:lang w:val="x-none" w:eastAsia="x-none"/>
              </w:rPr>
              <w:t>Lista os últimos N containers, inclusive os desligados</w:t>
            </w:r>
          </w:p>
        </w:tc>
      </w:tr>
      <w:tr w:rsidR="0021511B" w:rsidRPr="0067794E" w14:paraId="785E7D4E" w14:textId="77777777" w:rsidTr="00D33596">
        <w:tc>
          <w:tcPr>
            <w:tcW w:w="4530" w:type="dxa"/>
          </w:tcPr>
          <w:p w14:paraId="1890D04E" w14:textId="310C50BA" w:rsidR="0021511B" w:rsidRPr="0067794E" w:rsidRDefault="00374B47" w:rsidP="008A5A3A">
            <w:pPr>
              <w:rPr>
                <w:lang w:val="x-none" w:eastAsia="x-none"/>
              </w:rPr>
            </w:pPr>
            <w:r w:rsidRPr="0067794E">
              <w:rPr>
                <w:lang w:val="x-none" w:eastAsia="x-none"/>
              </w:rPr>
              <w:t>-q</w:t>
            </w:r>
          </w:p>
        </w:tc>
        <w:tc>
          <w:tcPr>
            <w:tcW w:w="4531" w:type="dxa"/>
          </w:tcPr>
          <w:p w14:paraId="06940A5E" w14:textId="6CFBCB7A" w:rsidR="0021511B" w:rsidRPr="0067794E" w:rsidRDefault="00374B47" w:rsidP="008A5A3A">
            <w:pPr>
              <w:rPr>
                <w:lang w:val="x-none" w:eastAsia="x-none"/>
              </w:rPr>
            </w:pPr>
            <w:r w:rsidRPr="0067794E">
              <w:rPr>
                <w:lang w:val="x-none" w:eastAsia="x-none"/>
              </w:rPr>
              <w:t>Lista apenas os ids dos containers, ótimo para utilização em scripts</w:t>
            </w:r>
          </w:p>
        </w:tc>
      </w:tr>
    </w:tbl>
    <w:p w14:paraId="51570279" w14:textId="2811526B" w:rsidR="0021511B" w:rsidRPr="00E17EB0" w:rsidRDefault="0021511B" w:rsidP="008A5A3A">
      <w:pPr>
        <w:rPr>
          <w:sz w:val="20"/>
          <w:szCs w:val="20"/>
          <w:lang w:val="x-none" w:eastAsia="x-none"/>
        </w:rPr>
      </w:pPr>
    </w:p>
    <w:p w14:paraId="0CADEF90" w14:textId="61306CAC" w:rsidR="008A5A3A" w:rsidRDefault="008A5A3A" w:rsidP="00E17EB0">
      <w:pPr>
        <w:ind w:firstLine="708"/>
        <w:rPr>
          <w:lang w:val="x-none" w:eastAsia="x-none"/>
        </w:rPr>
      </w:pPr>
      <w:r>
        <w:rPr>
          <w:lang w:val="x-none" w:eastAsia="x-none"/>
        </w:rPr>
        <w:t>Containers são muito instáveis e descartáveis, durante o meu</w:t>
      </w:r>
      <w:r w:rsidR="00FA0C78">
        <w:rPr>
          <w:lang w:val="x-none" w:eastAsia="x-none"/>
        </w:rPr>
        <w:t xml:space="preserve"> estudo de caso, tive</w:t>
      </w:r>
      <w:r w:rsidR="00692439">
        <w:rPr>
          <w:lang w:val="x-none" w:eastAsia="x-none"/>
        </w:rPr>
        <w:t xml:space="preserve"> que descartar várias vezes alguns</w:t>
      </w:r>
      <w:r w:rsidR="00D245E3">
        <w:rPr>
          <w:lang w:val="x-none" w:eastAsia="x-none"/>
        </w:rPr>
        <w:t xml:space="preserve"> containers de</w:t>
      </w:r>
      <w:r w:rsidR="005D1D4C">
        <w:rPr>
          <w:lang w:val="x-none" w:eastAsia="x-none"/>
        </w:rPr>
        <w:t xml:space="preserve"> serviço, pois os mesmos são dependêntes entre si e se um serviço</w:t>
      </w:r>
      <w:r w:rsidR="00D245E3">
        <w:rPr>
          <w:lang w:val="x-none" w:eastAsia="x-none"/>
        </w:rPr>
        <w:t xml:space="preserve"> </w:t>
      </w:r>
      <w:r w:rsidR="00091183">
        <w:rPr>
          <w:lang w:val="x-none" w:eastAsia="x-none"/>
        </w:rPr>
        <w:t>não for instânciado de forma correta o  container dependênte também será afetado. Já fiz a descrição desta dependência durante esta obra.</w:t>
      </w:r>
    </w:p>
    <w:p w14:paraId="66360A10" w14:textId="67BE0F7A" w:rsidR="00D245E3" w:rsidRDefault="007E0740" w:rsidP="00E82F68">
      <w:pPr>
        <w:rPr>
          <w:lang w:val="x-none" w:eastAsia="x-none"/>
        </w:rPr>
      </w:pPr>
      <w:r>
        <w:rPr>
          <w:lang w:val="x-none" w:eastAsia="x-none"/>
        </w:rPr>
        <w:tab/>
        <w:t xml:space="preserve">Isto entra em total acordo com a informação do </w:t>
      </w:r>
      <w:r w:rsidR="00D245E3">
        <w:rPr>
          <w:lang w:val="x-none" w:eastAsia="x-none"/>
        </w:rPr>
        <w:t>Rafael Benevides – Diretor de Experiência de Desenvolvimento da Red Hat</w:t>
      </w:r>
      <w:r w:rsidR="00D245E3">
        <w:rPr>
          <w:rStyle w:val="Refdenotaderodap"/>
          <w:lang w:val="x-none" w:eastAsia="x-none"/>
        </w:rPr>
        <w:footnoteReference w:customMarkFollows="1" w:id="15"/>
        <w:t>2</w:t>
      </w:r>
      <w:r w:rsidR="00D245E3">
        <w:rPr>
          <w:lang w:val="x-none" w:eastAsia="x-none"/>
        </w:rPr>
        <w:t xml:space="preserve"> – “Tradução nossa, Containers são descartáveis”.</w:t>
      </w:r>
    </w:p>
    <w:p w14:paraId="35FBDCB5" w14:textId="7253A39E" w:rsidR="005E7E0B" w:rsidRPr="00505DA4" w:rsidRDefault="005E7E0B" w:rsidP="00E82F68">
      <w:pPr>
        <w:rPr>
          <w:b/>
          <w:lang w:val="x-none" w:eastAsia="x-none"/>
        </w:rPr>
      </w:pPr>
      <w:r>
        <w:rPr>
          <w:lang w:val="x-none" w:eastAsia="x-none"/>
        </w:rPr>
        <w:tab/>
      </w:r>
      <w:r w:rsidR="00E3125A" w:rsidRPr="00505DA4">
        <w:rPr>
          <w:b/>
          <w:lang w:val="x-none" w:eastAsia="x-none"/>
        </w:rPr>
        <w:t>Principais comandos de manipulação dos container:</w:t>
      </w:r>
    </w:p>
    <w:p w14:paraId="543F5B92" w14:textId="1B24E6EC" w:rsidR="00E3125A" w:rsidRPr="006A12C1" w:rsidRDefault="00904115" w:rsidP="00E3125A">
      <w:pPr>
        <w:numPr>
          <w:ilvl w:val="0"/>
          <w:numId w:val="23"/>
        </w:numPr>
        <w:spacing w:beforeAutospacing="1" w:afterAutospacing="1"/>
        <w:rPr>
          <w:rFonts w:eastAsia="Times New Roman"/>
          <w:color w:val="000000" w:themeColor="text1"/>
        </w:rPr>
      </w:pPr>
      <w:hyperlink r:id="rId50"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create</w:t>
        </w:r>
        <w:proofErr w:type="spellEnd"/>
      </w:hyperlink>
      <w:r w:rsidR="00E3125A" w:rsidRPr="006A12C1">
        <w:rPr>
          <w:rFonts w:eastAsia="Times New Roman"/>
          <w:color w:val="000000" w:themeColor="text1"/>
        </w:rPr>
        <w:t> </w:t>
      </w:r>
      <w:r w:rsidR="001C0E7D" w:rsidRPr="006A12C1">
        <w:rPr>
          <w:rFonts w:eastAsia="Times New Roman"/>
          <w:color w:val="000000" w:themeColor="text1"/>
        </w:rPr>
        <w:t>– cria um container, porém não inicia o mesmo</w:t>
      </w:r>
      <w:r w:rsidR="00E3125A" w:rsidRPr="006A12C1">
        <w:rPr>
          <w:rFonts w:eastAsia="Times New Roman"/>
          <w:color w:val="000000" w:themeColor="text1"/>
        </w:rPr>
        <w:t>.</w:t>
      </w:r>
    </w:p>
    <w:p w14:paraId="1DA8CADB" w14:textId="55A2D3EE" w:rsidR="00E3125A" w:rsidRPr="006A12C1" w:rsidRDefault="00904115" w:rsidP="00E3125A">
      <w:pPr>
        <w:numPr>
          <w:ilvl w:val="0"/>
          <w:numId w:val="23"/>
        </w:numPr>
        <w:spacing w:afterAutospacing="1"/>
        <w:rPr>
          <w:rFonts w:eastAsia="Times New Roman"/>
          <w:color w:val="000000" w:themeColor="text1"/>
        </w:rPr>
      </w:pPr>
      <w:hyperlink r:id="rId51"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rename</w:t>
        </w:r>
        <w:proofErr w:type="spellEnd"/>
      </w:hyperlink>
      <w:r w:rsidR="00E3125A" w:rsidRPr="006A12C1">
        <w:rPr>
          <w:rFonts w:eastAsia="Times New Roman"/>
          <w:color w:val="000000" w:themeColor="text1"/>
        </w:rPr>
        <w:t> </w:t>
      </w:r>
      <w:r w:rsidR="00101B3E" w:rsidRPr="006A12C1">
        <w:rPr>
          <w:rFonts w:eastAsia="Times New Roman"/>
          <w:color w:val="000000" w:themeColor="text1"/>
        </w:rPr>
        <w:t xml:space="preserve">– Renomeia o </w:t>
      </w:r>
      <w:proofErr w:type="spellStart"/>
      <w:r w:rsidR="00101B3E" w:rsidRPr="006A12C1">
        <w:rPr>
          <w:rFonts w:eastAsia="Times New Roman"/>
          <w:color w:val="000000" w:themeColor="text1"/>
        </w:rPr>
        <w:t>label</w:t>
      </w:r>
      <w:proofErr w:type="spellEnd"/>
      <w:r w:rsidR="00101B3E" w:rsidRPr="006A12C1">
        <w:rPr>
          <w:rFonts w:eastAsia="Times New Roman"/>
          <w:color w:val="000000" w:themeColor="text1"/>
        </w:rPr>
        <w:t xml:space="preserve"> do container</w:t>
      </w:r>
      <w:r w:rsidR="00E3125A" w:rsidRPr="006A12C1">
        <w:rPr>
          <w:rFonts w:eastAsia="Times New Roman"/>
          <w:color w:val="000000" w:themeColor="text1"/>
        </w:rPr>
        <w:t>.</w:t>
      </w:r>
    </w:p>
    <w:p w14:paraId="6F7AECBA" w14:textId="4941D738" w:rsidR="00E3125A" w:rsidRPr="006A12C1" w:rsidRDefault="00904115" w:rsidP="00E3125A">
      <w:pPr>
        <w:numPr>
          <w:ilvl w:val="0"/>
          <w:numId w:val="23"/>
        </w:numPr>
        <w:spacing w:afterAutospacing="1"/>
        <w:rPr>
          <w:rFonts w:eastAsia="Times New Roman"/>
          <w:color w:val="000000" w:themeColor="text1"/>
        </w:rPr>
      </w:pPr>
      <w:hyperlink r:id="rId52"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run</w:t>
        </w:r>
        <w:proofErr w:type="spellEnd"/>
      </w:hyperlink>
      <w:r w:rsidR="00E3125A" w:rsidRPr="006A12C1">
        <w:rPr>
          <w:rFonts w:eastAsia="Times New Roman"/>
          <w:color w:val="000000" w:themeColor="text1"/>
        </w:rPr>
        <w:t> </w:t>
      </w:r>
      <w:r w:rsidR="00101B3E" w:rsidRPr="006A12C1">
        <w:rPr>
          <w:rFonts w:eastAsia="Times New Roman"/>
          <w:color w:val="000000" w:themeColor="text1"/>
        </w:rPr>
        <w:t>– Cria o container e inicia o mesmo, coloca em operação</w:t>
      </w:r>
      <w:r w:rsidR="00E3125A" w:rsidRPr="006A12C1">
        <w:rPr>
          <w:rFonts w:eastAsia="Times New Roman"/>
          <w:color w:val="000000" w:themeColor="text1"/>
        </w:rPr>
        <w:t>.</w:t>
      </w:r>
    </w:p>
    <w:p w14:paraId="59D88C1D" w14:textId="4A25BA1B" w:rsidR="00E3125A" w:rsidRPr="006A12C1" w:rsidRDefault="00904115" w:rsidP="00E3125A">
      <w:pPr>
        <w:numPr>
          <w:ilvl w:val="0"/>
          <w:numId w:val="23"/>
        </w:numPr>
        <w:spacing w:afterAutospacing="1"/>
        <w:rPr>
          <w:rFonts w:eastAsia="Times New Roman"/>
          <w:color w:val="000000" w:themeColor="text1"/>
        </w:rPr>
      </w:pPr>
      <w:hyperlink r:id="rId53"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rm</w:t>
        </w:r>
        <w:proofErr w:type="spellEnd"/>
      </w:hyperlink>
      <w:r w:rsidR="00F272AF" w:rsidRPr="006A12C1">
        <w:rPr>
          <w:rFonts w:eastAsia="Times New Roman"/>
          <w:color w:val="000000" w:themeColor="text1"/>
        </w:rPr>
        <w:t xml:space="preserve"> &lt;nome do container&gt;</w:t>
      </w:r>
      <w:r w:rsidR="00E3125A" w:rsidRPr="006A12C1">
        <w:rPr>
          <w:rFonts w:eastAsia="Times New Roman"/>
          <w:color w:val="000000" w:themeColor="text1"/>
        </w:rPr>
        <w:t> </w:t>
      </w:r>
      <w:r w:rsidR="00F272AF" w:rsidRPr="006A12C1">
        <w:rPr>
          <w:rFonts w:eastAsia="Times New Roman"/>
          <w:color w:val="000000" w:themeColor="text1"/>
        </w:rPr>
        <w:t>- Deleta o container informado pelo nome</w:t>
      </w:r>
      <w:r w:rsidR="00E3125A" w:rsidRPr="006A12C1">
        <w:rPr>
          <w:rFonts w:eastAsia="Times New Roman"/>
          <w:color w:val="000000" w:themeColor="text1"/>
        </w:rPr>
        <w:t>.</w:t>
      </w:r>
    </w:p>
    <w:p w14:paraId="638407C7" w14:textId="115F0723" w:rsidR="00E3125A" w:rsidRPr="006A12C1" w:rsidRDefault="00904115" w:rsidP="00E3125A">
      <w:pPr>
        <w:numPr>
          <w:ilvl w:val="0"/>
          <w:numId w:val="23"/>
        </w:numPr>
        <w:spacing w:afterAutospacing="1"/>
        <w:rPr>
          <w:rFonts w:eastAsia="Times New Roman"/>
          <w:color w:val="000000" w:themeColor="text1"/>
        </w:rPr>
      </w:pPr>
      <w:hyperlink r:id="rId54"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update</w:t>
        </w:r>
        <w:proofErr w:type="spellEnd"/>
      </w:hyperlink>
      <w:r w:rsidR="00E3125A" w:rsidRPr="006A12C1">
        <w:rPr>
          <w:rFonts w:eastAsia="Times New Roman"/>
          <w:color w:val="000000" w:themeColor="text1"/>
        </w:rPr>
        <w:t> </w:t>
      </w:r>
      <w:r w:rsidR="00364DA9" w:rsidRPr="006A12C1">
        <w:rPr>
          <w:rFonts w:eastAsia="Times New Roman"/>
          <w:color w:val="000000" w:themeColor="text1"/>
        </w:rPr>
        <w:t xml:space="preserve">– Faz um </w:t>
      </w:r>
      <w:proofErr w:type="spellStart"/>
      <w:r w:rsidR="00E3125A" w:rsidRPr="006A12C1">
        <w:rPr>
          <w:rFonts w:eastAsia="Times New Roman"/>
          <w:color w:val="000000" w:themeColor="text1"/>
        </w:rPr>
        <w:t>updat</w:t>
      </w:r>
      <w:r w:rsidR="00364DA9" w:rsidRPr="006A12C1">
        <w:rPr>
          <w:rFonts w:eastAsia="Times New Roman"/>
          <w:color w:val="000000" w:themeColor="text1"/>
        </w:rPr>
        <w:t>e</w:t>
      </w:r>
      <w:proofErr w:type="spellEnd"/>
      <w:r w:rsidR="00364DA9" w:rsidRPr="006A12C1">
        <w:rPr>
          <w:rFonts w:eastAsia="Times New Roman"/>
          <w:color w:val="000000" w:themeColor="text1"/>
        </w:rPr>
        <w:t xml:space="preserve"> das configurações do container</w:t>
      </w:r>
      <w:r w:rsidR="00E3125A" w:rsidRPr="006A12C1">
        <w:rPr>
          <w:rFonts w:eastAsia="Times New Roman"/>
          <w:color w:val="000000" w:themeColor="text1"/>
        </w:rPr>
        <w:t>.</w:t>
      </w:r>
    </w:p>
    <w:p w14:paraId="6CF0F0D2" w14:textId="2129A45E" w:rsidR="00E3125A" w:rsidRDefault="00C67EF5" w:rsidP="00C07657">
      <w:pPr>
        <w:ind w:firstLine="360"/>
        <w:rPr>
          <w:lang w:val="x-none" w:eastAsia="x-none"/>
        </w:rPr>
      </w:pPr>
      <w:r w:rsidRPr="00C07657">
        <w:rPr>
          <w:lang w:val="x-none" w:eastAsia="x-none"/>
        </w:rPr>
        <w:t>Todos esses comandos</w:t>
      </w:r>
      <w:r w:rsidR="005F2AA7">
        <w:rPr>
          <w:rStyle w:val="Refdenotaderodap"/>
          <w:lang w:val="x-none" w:eastAsia="x-none"/>
        </w:rPr>
        <w:footnoteReference w:customMarkFollows="1" w:id="16"/>
        <w:t>3</w:t>
      </w:r>
      <w:r w:rsidRPr="00C07657">
        <w:rPr>
          <w:lang w:val="x-none" w:eastAsia="x-none"/>
        </w:rPr>
        <w:t xml:space="preserve"> permitem parâmetros de configurações, como os descritos no arquivo do Docker-compose; pois é possível fazer a execução de um container sem a utilização dos arquivos de </w:t>
      </w:r>
      <w:r w:rsidR="00D84305">
        <w:rPr>
          <w:lang w:val="x-none" w:eastAsia="x-none"/>
        </w:rPr>
        <w:t>um arquivo do Docker-compose ou Docker file, porém se executado desta forma todos os argumentos devem ser passados de forma explícita na criação ou execução do container; não sendo uma boa prática executar desta forma</w:t>
      </w:r>
      <w:r w:rsidR="006E1FD1">
        <w:rPr>
          <w:lang w:val="x-none" w:eastAsia="x-none"/>
        </w:rPr>
        <w:t>, conforme</w:t>
      </w:r>
      <w:r w:rsidR="00653A98">
        <w:rPr>
          <w:lang w:val="x-none" w:eastAsia="x-none"/>
        </w:rPr>
        <w:t xml:space="preserve"> o exemplo:</w:t>
      </w:r>
    </w:p>
    <w:p w14:paraId="0D5C9A45" w14:textId="133549B7" w:rsidR="00F54100" w:rsidRPr="0060039A" w:rsidRDefault="00F54100" w:rsidP="0067794E">
      <w:pPr>
        <w:pStyle w:val="PargrafodaLista"/>
        <w:numPr>
          <w:ilvl w:val="0"/>
          <w:numId w:val="39"/>
        </w:numPr>
        <w:rPr>
          <w:sz w:val="24"/>
          <w:lang w:eastAsia="x-none"/>
        </w:rPr>
      </w:pPr>
      <w:proofErr w:type="gramStart"/>
      <w:r w:rsidRPr="0060039A">
        <w:rPr>
          <w:sz w:val="24"/>
          <w:lang w:eastAsia="x-none"/>
        </w:rPr>
        <w:t>docker</w:t>
      </w:r>
      <w:proofErr w:type="gramEnd"/>
      <w:r w:rsidRPr="0060039A">
        <w:rPr>
          <w:sz w:val="24"/>
          <w:lang w:eastAsia="x-none"/>
        </w:rPr>
        <w:t xml:space="preserve"> container </w:t>
      </w:r>
      <w:proofErr w:type="spellStart"/>
      <w:r w:rsidRPr="0060039A">
        <w:rPr>
          <w:sz w:val="24"/>
          <w:lang w:eastAsia="x-none"/>
        </w:rPr>
        <w:t>run</w:t>
      </w:r>
      <w:proofErr w:type="spellEnd"/>
      <w:r w:rsidRPr="0060039A">
        <w:rPr>
          <w:sz w:val="24"/>
          <w:lang w:eastAsia="x-none"/>
        </w:rPr>
        <w:t xml:space="preserve"> &lt;parâmetros&gt; &lt;imagem&gt; &lt;CMD&gt; &lt;argumentos&gt;</w:t>
      </w:r>
    </w:p>
    <w:p w14:paraId="0BDD78EF" w14:textId="77777777" w:rsidR="009467D6" w:rsidRDefault="009467D6">
      <w:pPr>
        <w:rPr>
          <w:rFonts w:eastAsia="Times New Roman"/>
          <w:color w:val="24292E"/>
          <w:shd w:val="clear" w:color="auto" w:fill="FFFFFF"/>
        </w:rPr>
      </w:pPr>
      <w:r>
        <w:rPr>
          <w:rFonts w:eastAsia="Times New Roman"/>
          <w:color w:val="24292E"/>
          <w:shd w:val="clear" w:color="auto" w:fill="FFFFFF"/>
        </w:rPr>
        <w:br w:type="page"/>
      </w:r>
    </w:p>
    <w:p w14:paraId="6F288424" w14:textId="6893DEF6" w:rsidR="00F468E6" w:rsidRPr="00F468E6" w:rsidRDefault="00F468E6" w:rsidP="00E17EB0">
      <w:pPr>
        <w:ind w:firstLine="360"/>
        <w:rPr>
          <w:rFonts w:eastAsia="Times New Roman"/>
        </w:rPr>
      </w:pPr>
      <w:r w:rsidRPr="00E17EB0">
        <w:rPr>
          <w:rFonts w:eastAsia="Times New Roman"/>
          <w:color w:val="24292E"/>
          <w:shd w:val="clear" w:color="auto" w:fill="FFFFFF"/>
        </w:rPr>
        <w:lastRenderedPageBreak/>
        <w:t>Os parâmetros mais utilizados na execução do container são:</w:t>
      </w:r>
    </w:p>
    <w:p w14:paraId="5004E0EF" w14:textId="418E129D" w:rsidR="00D245E3" w:rsidRDefault="00D245E3" w:rsidP="008A5A3A">
      <w:pPr>
        <w:rPr>
          <w:lang w:eastAsia="x-none"/>
        </w:rPr>
      </w:pPr>
    </w:p>
    <w:p w14:paraId="782DB7E4" w14:textId="48DAAB0D" w:rsidR="0060039A" w:rsidRDefault="0060039A" w:rsidP="0060039A">
      <w:pPr>
        <w:pStyle w:val="Legenda"/>
        <w:keepNext/>
      </w:pPr>
      <w:bookmarkStart w:id="163" w:name="_Toc497641687"/>
      <w:r>
        <w:t xml:space="preserve">Tabela </w:t>
      </w:r>
      <w:fldSimple w:instr=" SEQ Tabela \* ARABIC ">
        <w:r>
          <w:rPr>
            <w:noProof/>
          </w:rPr>
          <w:t>4</w:t>
        </w:r>
      </w:fldSimple>
      <w:r>
        <w:t xml:space="preserve"> - Tabela de parâmetros utilizados na execução dos containers Fonte: </w:t>
      </w:r>
      <w:r w:rsidRPr="005A02B8">
        <w:t>https://github.com/gomex/docker-para-desenvolvedores/blob/master/manuscript/comandos.md</w:t>
      </w:r>
      <w:bookmarkEnd w:id="16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301197" w14:paraId="1C6EF851" w14:textId="77777777" w:rsidTr="005A5284">
        <w:tc>
          <w:tcPr>
            <w:tcW w:w="4530" w:type="dxa"/>
          </w:tcPr>
          <w:p w14:paraId="2AF4D9F0" w14:textId="4E9D573C" w:rsidR="00301197" w:rsidRDefault="00C7702F" w:rsidP="008A5A3A">
            <w:pPr>
              <w:rPr>
                <w:lang w:eastAsia="x-none"/>
              </w:rPr>
            </w:pPr>
            <w:r w:rsidRPr="0067794E">
              <w:rPr>
                <w:lang w:val="x-none" w:eastAsia="x-none"/>
              </w:rPr>
              <w:t>Parâmetro</w:t>
            </w:r>
          </w:p>
        </w:tc>
        <w:tc>
          <w:tcPr>
            <w:tcW w:w="4531" w:type="dxa"/>
          </w:tcPr>
          <w:p w14:paraId="0E598C7B" w14:textId="32DC72A7" w:rsidR="00301197" w:rsidRDefault="00C7702F" w:rsidP="008A5A3A">
            <w:pPr>
              <w:rPr>
                <w:lang w:eastAsia="x-none"/>
              </w:rPr>
            </w:pPr>
            <w:r w:rsidRPr="0067794E">
              <w:rPr>
                <w:lang w:val="x-none" w:eastAsia="x-none"/>
              </w:rPr>
              <w:t>Explicação</w:t>
            </w:r>
          </w:p>
        </w:tc>
      </w:tr>
      <w:tr w:rsidR="00301197" w14:paraId="0172CA97" w14:textId="77777777" w:rsidTr="005A5284">
        <w:tc>
          <w:tcPr>
            <w:tcW w:w="4530" w:type="dxa"/>
          </w:tcPr>
          <w:p w14:paraId="683906A7" w14:textId="46202F3A" w:rsidR="00301197" w:rsidRDefault="0059284C" w:rsidP="008A5A3A">
            <w:pPr>
              <w:rPr>
                <w:lang w:eastAsia="x-none"/>
              </w:rPr>
            </w:pPr>
            <w:r w:rsidRPr="0059284C">
              <w:rPr>
                <w:lang w:eastAsia="x-none"/>
              </w:rPr>
              <w:t>-</w:t>
            </w:r>
            <w:proofErr w:type="gramStart"/>
            <w:r w:rsidRPr="0059284C">
              <w:rPr>
                <w:lang w:eastAsia="x-none"/>
              </w:rPr>
              <w:t>d</w:t>
            </w:r>
            <w:proofErr w:type="gramEnd"/>
          </w:p>
        </w:tc>
        <w:tc>
          <w:tcPr>
            <w:tcW w:w="4531" w:type="dxa"/>
          </w:tcPr>
          <w:p w14:paraId="6EC11C97" w14:textId="7E80D127" w:rsidR="00301197" w:rsidRDefault="002B4023" w:rsidP="008A5A3A">
            <w:pPr>
              <w:rPr>
                <w:lang w:eastAsia="x-none"/>
              </w:rPr>
            </w:pPr>
            <w:r w:rsidRPr="002B4023">
              <w:rPr>
                <w:lang w:eastAsia="x-none"/>
              </w:rPr>
              <w:t>Execução do container em background</w:t>
            </w:r>
          </w:p>
        </w:tc>
      </w:tr>
      <w:tr w:rsidR="00301197" w14:paraId="34B27D7C" w14:textId="77777777" w:rsidTr="005A5284">
        <w:tc>
          <w:tcPr>
            <w:tcW w:w="4530" w:type="dxa"/>
          </w:tcPr>
          <w:p w14:paraId="2BD2AE8A" w14:textId="03372522" w:rsidR="00301197" w:rsidRDefault="00F256F9" w:rsidP="008A5A3A">
            <w:pPr>
              <w:rPr>
                <w:lang w:eastAsia="x-none"/>
              </w:rPr>
            </w:pPr>
            <w:r w:rsidRPr="00F256F9">
              <w:rPr>
                <w:lang w:eastAsia="x-none"/>
              </w:rPr>
              <w:t>-</w:t>
            </w:r>
            <w:proofErr w:type="gramStart"/>
            <w:r w:rsidRPr="00F256F9">
              <w:rPr>
                <w:lang w:eastAsia="x-none"/>
              </w:rPr>
              <w:t>i</w:t>
            </w:r>
            <w:proofErr w:type="gramEnd"/>
          </w:p>
        </w:tc>
        <w:tc>
          <w:tcPr>
            <w:tcW w:w="4531" w:type="dxa"/>
          </w:tcPr>
          <w:p w14:paraId="4C7EBA00" w14:textId="6E9CEC0C" w:rsidR="00301197" w:rsidRDefault="005E06C8" w:rsidP="008A5A3A">
            <w:pPr>
              <w:rPr>
                <w:lang w:eastAsia="x-none"/>
              </w:rPr>
            </w:pPr>
            <w:r w:rsidRPr="005E06C8">
              <w:rPr>
                <w:lang w:eastAsia="x-none"/>
              </w:rPr>
              <w:t>Modo interativo. Mantém o STDIN aberto mesmo sem console anexado</w:t>
            </w:r>
          </w:p>
        </w:tc>
      </w:tr>
      <w:tr w:rsidR="00301197" w14:paraId="37F54B7F" w14:textId="77777777" w:rsidTr="005A5284">
        <w:tc>
          <w:tcPr>
            <w:tcW w:w="4530" w:type="dxa"/>
          </w:tcPr>
          <w:p w14:paraId="3E84DA5C" w14:textId="2740850A" w:rsidR="00301197" w:rsidRDefault="00185BD2" w:rsidP="008A5A3A">
            <w:pPr>
              <w:rPr>
                <w:lang w:eastAsia="x-none"/>
              </w:rPr>
            </w:pPr>
            <w:r w:rsidRPr="00185BD2">
              <w:rPr>
                <w:lang w:eastAsia="x-none"/>
              </w:rPr>
              <w:t>-</w:t>
            </w:r>
            <w:proofErr w:type="gramStart"/>
            <w:r w:rsidRPr="00185BD2">
              <w:rPr>
                <w:lang w:eastAsia="x-none"/>
              </w:rPr>
              <w:t>t</w:t>
            </w:r>
            <w:proofErr w:type="gramEnd"/>
          </w:p>
        </w:tc>
        <w:tc>
          <w:tcPr>
            <w:tcW w:w="4531" w:type="dxa"/>
          </w:tcPr>
          <w:p w14:paraId="09B9CCDF" w14:textId="198CECA0" w:rsidR="00301197" w:rsidRDefault="00414755" w:rsidP="008A5A3A">
            <w:pPr>
              <w:rPr>
                <w:lang w:eastAsia="x-none"/>
              </w:rPr>
            </w:pPr>
            <w:r w:rsidRPr="00414755">
              <w:rPr>
                <w:lang w:eastAsia="x-none"/>
              </w:rPr>
              <w:t xml:space="preserve">Aloca uma </w:t>
            </w:r>
            <w:proofErr w:type="spellStart"/>
            <w:r w:rsidRPr="00414755">
              <w:rPr>
                <w:lang w:eastAsia="x-none"/>
              </w:rPr>
              <w:t>pseudo</w:t>
            </w:r>
            <w:proofErr w:type="spellEnd"/>
            <w:r w:rsidRPr="00414755">
              <w:rPr>
                <w:lang w:eastAsia="x-none"/>
              </w:rPr>
              <w:t xml:space="preserve"> TTY</w:t>
            </w:r>
          </w:p>
        </w:tc>
      </w:tr>
      <w:tr w:rsidR="00301197" w14:paraId="015B2613" w14:textId="77777777" w:rsidTr="005A5284">
        <w:tc>
          <w:tcPr>
            <w:tcW w:w="4530" w:type="dxa"/>
          </w:tcPr>
          <w:p w14:paraId="585E21B9" w14:textId="39625302" w:rsidR="00301197" w:rsidRDefault="002B0F82" w:rsidP="008A5A3A">
            <w:pPr>
              <w:rPr>
                <w:lang w:eastAsia="x-none"/>
              </w:rPr>
            </w:pPr>
            <w:r w:rsidRPr="002B0F82">
              <w:rPr>
                <w:lang w:eastAsia="x-none"/>
              </w:rPr>
              <w:t>--</w:t>
            </w:r>
            <w:proofErr w:type="spellStart"/>
            <w:r w:rsidRPr="002B0F82">
              <w:rPr>
                <w:lang w:eastAsia="x-none"/>
              </w:rPr>
              <w:t>rm</w:t>
            </w:r>
            <w:proofErr w:type="spellEnd"/>
          </w:p>
        </w:tc>
        <w:tc>
          <w:tcPr>
            <w:tcW w:w="4531" w:type="dxa"/>
          </w:tcPr>
          <w:p w14:paraId="2E40A733" w14:textId="5AF14DD6" w:rsidR="00301197" w:rsidRDefault="00423FAD" w:rsidP="008A5A3A">
            <w:pPr>
              <w:rPr>
                <w:lang w:eastAsia="x-none"/>
              </w:rPr>
            </w:pPr>
            <w:r w:rsidRPr="00423FAD">
              <w:rPr>
                <w:lang w:eastAsia="x-none"/>
              </w:rPr>
              <w:t>Automaticamente remove o container após finalização (Não funciona com -d)</w:t>
            </w:r>
          </w:p>
        </w:tc>
      </w:tr>
      <w:tr w:rsidR="00301197" w14:paraId="04A2BD05" w14:textId="77777777" w:rsidTr="005A5284">
        <w:tc>
          <w:tcPr>
            <w:tcW w:w="4530" w:type="dxa"/>
          </w:tcPr>
          <w:p w14:paraId="20D05283" w14:textId="470C74E8" w:rsidR="00301197" w:rsidRDefault="001C17E2" w:rsidP="008A5A3A">
            <w:pPr>
              <w:rPr>
                <w:lang w:eastAsia="x-none"/>
              </w:rPr>
            </w:pPr>
            <w:r w:rsidRPr="001C17E2">
              <w:rPr>
                <w:lang w:eastAsia="x-none"/>
              </w:rPr>
              <w:t>--</w:t>
            </w:r>
            <w:proofErr w:type="spellStart"/>
            <w:r w:rsidRPr="001C17E2">
              <w:rPr>
                <w:lang w:eastAsia="x-none"/>
              </w:rPr>
              <w:t>name</w:t>
            </w:r>
            <w:proofErr w:type="spellEnd"/>
          </w:p>
        </w:tc>
        <w:tc>
          <w:tcPr>
            <w:tcW w:w="4531" w:type="dxa"/>
          </w:tcPr>
          <w:p w14:paraId="72FA3A7D" w14:textId="1061B24F" w:rsidR="00301197" w:rsidRDefault="006F7315" w:rsidP="008A5A3A">
            <w:pPr>
              <w:rPr>
                <w:lang w:eastAsia="x-none"/>
              </w:rPr>
            </w:pPr>
            <w:r w:rsidRPr="006F7315">
              <w:rPr>
                <w:lang w:eastAsia="x-none"/>
              </w:rPr>
              <w:t>Nomear o container</w:t>
            </w:r>
          </w:p>
        </w:tc>
      </w:tr>
      <w:tr w:rsidR="00301197" w14:paraId="0F00B7DA" w14:textId="77777777" w:rsidTr="005A5284">
        <w:tc>
          <w:tcPr>
            <w:tcW w:w="4530" w:type="dxa"/>
          </w:tcPr>
          <w:p w14:paraId="723A1E63" w14:textId="56C7CA98" w:rsidR="00301197" w:rsidRDefault="00117EEE" w:rsidP="008A5A3A">
            <w:pPr>
              <w:rPr>
                <w:lang w:eastAsia="x-none"/>
              </w:rPr>
            </w:pPr>
            <w:r w:rsidRPr="00117EEE">
              <w:rPr>
                <w:lang w:eastAsia="x-none"/>
              </w:rPr>
              <w:t>-</w:t>
            </w:r>
            <w:proofErr w:type="gramStart"/>
            <w:r w:rsidRPr="00117EEE">
              <w:rPr>
                <w:lang w:eastAsia="x-none"/>
              </w:rPr>
              <w:t>v</w:t>
            </w:r>
            <w:proofErr w:type="gramEnd"/>
          </w:p>
        </w:tc>
        <w:tc>
          <w:tcPr>
            <w:tcW w:w="4531" w:type="dxa"/>
          </w:tcPr>
          <w:p w14:paraId="3AACB74C" w14:textId="441D42BE" w:rsidR="00301197" w:rsidRDefault="00834A51" w:rsidP="008A5A3A">
            <w:pPr>
              <w:rPr>
                <w:lang w:eastAsia="x-none"/>
              </w:rPr>
            </w:pPr>
            <w:r w:rsidRPr="00834A51">
              <w:rPr>
                <w:lang w:eastAsia="x-none"/>
              </w:rPr>
              <w:t>Mapeamento de volume</w:t>
            </w:r>
          </w:p>
        </w:tc>
      </w:tr>
      <w:tr w:rsidR="00301197" w14:paraId="01B12C3A" w14:textId="77777777" w:rsidTr="005A5284">
        <w:tc>
          <w:tcPr>
            <w:tcW w:w="4530" w:type="dxa"/>
          </w:tcPr>
          <w:p w14:paraId="2999E67C" w14:textId="73578AF3" w:rsidR="00301197" w:rsidRDefault="00C95AC9" w:rsidP="008A5A3A">
            <w:pPr>
              <w:rPr>
                <w:lang w:eastAsia="x-none"/>
              </w:rPr>
            </w:pPr>
            <w:r w:rsidRPr="00C95AC9">
              <w:rPr>
                <w:lang w:eastAsia="x-none"/>
              </w:rPr>
              <w:t>-</w:t>
            </w:r>
            <w:proofErr w:type="gramStart"/>
            <w:r w:rsidRPr="00C95AC9">
              <w:rPr>
                <w:lang w:eastAsia="x-none"/>
              </w:rPr>
              <w:t>p</w:t>
            </w:r>
            <w:proofErr w:type="gramEnd"/>
          </w:p>
        </w:tc>
        <w:tc>
          <w:tcPr>
            <w:tcW w:w="4531" w:type="dxa"/>
          </w:tcPr>
          <w:p w14:paraId="102BF70B" w14:textId="2DEE5530" w:rsidR="00301197" w:rsidRDefault="00C95AC9" w:rsidP="008A5A3A">
            <w:pPr>
              <w:rPr>
                <w:lang w:eastAsia="x-none"/>
              </w:rPr>
            </w:pPr>
            <w:r w:rsidRPr="00C95AC9">
              <w:rPr>
                <w:lang w:eastAsia="x-none"/>
              </w:rPr>
              <w:t>Mapeamento de porta</w:t>
            </w:r>
          </w:p>
        </w:tc>
      </w:tr>
      <w:tr w:rsidR="00301197" w14:paraId="57DB913C" w14:textId="77777777" w:rsidTr="005A5284">
        <w:tc>
          <w:tcPr>
            <w:tcW w:w="4530" w:type="dxa"/>
          </w:tcPr>
          <w:p w14:paraId="04FA6EA3" w14:textId="0DE588DD" w:rsidR="00301197" w:rsidRDefault="003D3D74" w:rsidP="008A5A3A">
            <w:pPr>
              <w:rPr>
                <w:lang w:eastAsia="x-none"/>
              </w:rPr>
            </w:pPr>
            <w:r w:rsidRPr="003D3D74">
              <w:rPr>
                <w:lang w:eastAsia="x-none"/>
              </w:rPr>
              <w:t>-</w:t>
            </w:r>
            <w:proofErr w:type="gramStart"/>
            <w:r w:rsidRPr="003D3D74">
              <w:rPr>
                <w:lang w:eastAsia="x-none"/>
              </w:rPr>
              <w:t>m</w:t>
            </w:r>
            <w:proofErr w:type="gramEnd"/>
          </w:p>
        </w:tc>
        <w:tc>
          <w:tcPr>
            <w:tcW w:w="4531" w:type="dxa"/>
          </w:tcPr>
          <w:p w14:paraId="16731439" w14:textId="44B5CF76" w:rsidR="00301197" w:rsidRDefault="007C105C" w:rsidP="008A5A3A">
            <w:pPr>
              <w:rPr>
                <w:lang w:eastAsia="x-none"/>
              </w:rPr>
            </w:pPr>
            <w:r w:rsidRPr="007C105C">
              <w:rPr>
                <w:lang w:eastAsia="x-none"/>
              </w:rPr>
              <w:t>Limitar o uso de memória RAM</w:t>
            </w:r>
          </w:p>
        </w:tc>
      </w:tr>
      <w:tr w:rsidR="00301197" w14:paraId="60314A8C" w14:textId="77777777" w:rsidTr="005A5284">
        <w:tc>
          <w:tcPr>
            <w:tcW w:w="4530" w:type="dxa"/>
          </w:tcPr>
          <w:p w14:paraId="1D5F80C8" w14:textId="082D045B" w:rsidR="00301197" w:rsidRDefault="001617C8" w:rsidP="008A5A3A">
            <w:pPr>
              <w:rPr>
                <w:lang w:eastAsia="x-none"/>
              </w:rPr>
            </w:pPr>
            <w:r w:rsidRPr="001617C8">
              <w:rPr>
                <w:lang w:eastAsia="x-none"/>
              </w:rPr>
              <w:t>-</w:t>
            </w:r>
            <w:proofErr w:type="gramStart"/>
            <w:r w:rsidRPr="001617C8">
              <w:rPr>
                <w:lang w:eastAsia="x-none"/>
              </w:rPr>
              <w:t>c</w:t>
            </w:r>
            <w:proofErr w:type="gramEnd"/>
          </w:p>
        </w:tc>
        <w:tc>
          <w:tcPr>
            <w:tcW w:w="4531" w:type="dxa"/>
          </w:tcPr>
          <w:p w14:paraId="73DC2982" w14:textId="7681E559" w:rsidR="00301197" w:rsidRDefault="007C179C" w:rsidP="008A5A3A">
            <w:pPr>
              <w:rPr>
                <w:lang w:eastAsia="x-none"/>
              </w:rPr>
            </w:pPr>
            <w:r w:rsidRPr="007C179C">
              <w:rPr>
                <w:lang w:eastAsia="x-none"/>
              </w:rPr>
              <w:t>Balancear o uso de CPU</w:t>
            </w:r>
          </w:p>
        </w:tc>
      </w:tr>
    </w:tbl>
    <w:p w14:paraId="3E24FD2F" w14:textId="77777777" w:rsidR="004B2AA5" w:rsidRPr="00E17EB0" w:rsidRDefault="004B2AA5" w:rsidP="008A5A3A">
      <w:pPr>
        <w:rPr>
          <w:lang w:eastAsia="x-none"/>
        </w:rPr>
      </w:pPr>
    </w:p>
    <w:p w14:paraId="391BAF24" w14:textId="77777777" w:rsidR="006C6350" w:rsidRPr="0064736B" w:rsidRDefault="006C6350" w:rsidP="005A5284">
      <w:pPr>
        <w:spacing w:after="240"/>
        <w:ind w:firstLine="708"/>
        <w:rPr>
          <w:color w:val="24292E"/>
        </w:rPr>
      </w:pPr>
      <w:r w:rsidRPr="0064736B">
        <w:rPr>
          <w:color w:val="24292E"/>
        </w:rPr>
        <w:t>Segue um exemplo simples no seguinte comando:</w:t>
      </w:r>
    </w:p>
    <w:p w14:paraId="6A97BF3F" w14:textId="0571CA27" w:rsidR="009E2685" w:rsidRPr="0060039A" w:rsidRDefault="00371EF8" w:rsidP="00371EF8">
      <w:pPr>
        <w:pStyle w:val="PargrafodaLista"/>
        <w:numPr>
          <w:ilvl w:val="0"/>
          <w:numId w:val="39"/>
        </w:numPr>
        <w:rPr>
          <w:sz w:val="24"/>
          <w:lang w:val="en-US" w:eastAsia="x-none"/>
        </w:rPr>
      </w:pPr>
      <w:r w:rsidRPr="0060039A">
        <w:rPr>
          <w:sz w:val="24"/>
          <w:lang w:val="en-US" w:eastAsia="x-none"/>
        </w:rPr>
        <w:t>docker container run -it --</w:t>
      </w:r>
      <w:proofErr w:type="spellStart"/>
      <w:r w:rsidRPr="0060039A">
        <w:rPr>
          <w:sz w:val="24"/>
          <w:lang w:val="en-US" w:eastAsia="x-none"/>
        </w:rPr>
        <w:t>rm</w:t>
      </w:r>
      <w:proofErr w:type="spellEnd"/>
      <w:r w:rsidRPr="0060039A">
        <w:rPr>
          <w:sz w:val="24"/>
          <w:lang w:val="en-US" w:eastAsia="x-none"/>
        </w:rPr>
        <w:t xml:space="preserve"> --name </w:t>
      </w:r>
      <w:proofErr w:type="spellStart"/>
      <w:r w:rsidRPr="0060039A">
        <w:rPr>
          <w:sz w:val="24"/>
          <w:lang w:val="en-US" w:eastAsia="x-none"/>
        </w:rPr>
        <w:t>phalanx_app</w:t>
      </w:r>
      <w:proofErr w:type="spellEnd"/>
      <w:r w:rsidRPr="0060039A">
        <w:rPr>
          <w:sz w:val="24"/>
          <w:lang w:val="en-US" w:eastAsia="x-none"/>
        </w:rPr>
        <w:t xml:space="preserve"> </w:t>
      </w:r>
      <w:proofErr w:type="spellStart"/>
      <w:r w:rsidRPr="0060039A">
        <w:rPr>
          <w:sz w:val="24"/>
          <w:lang w:val="en-US" w:eastAsia="x-none"/>
        </w:rPr>
        <w:t>rubby</w:t>
      </w:r>
      <w:proofErr w:type="spellEnd"/>
      <w:r w:rsidRPr="0060039A">
        <w:rPr>
          <w:sz w:val="24"/>
          <w:lang w:val="en-US" w:eastAsia="x-none"/>
        </w:rPr>
        <w:t xml:space="preserve"> bash</w:t>
      </w:r>
    </w:p>
    <w:p w14:paraId="4141694F" w14:textId="77777777" w:rsidR="00371EF8" w:rsidRPr="005A5284" w:rsidRDefault="00371EF8">
      <w:pPr>
        <w:rPr>
          <w:lang w:val="en-US" w:eastAsia="x-none"/>
        </w:rPr>
      </w:pPr>
    </w:p>
    <w:p w14:paraId="4A2FBC37" w14:textId="08C4433F" w:rsidR="00814C46" w:rsidRDefault="000941D7" w:rsidP="00DD760B">
      <w:pPr>
        <w:pStyle w:val="Ttulo21"/>
      </w:pPr>
      <w:bookmarkStart w:id="164" w:name="_Toc497862063"/>
      <w:r>
        <w:t>4.3</w:t>
      </w:r>
      <w:r w:rsidR="002E12C9">
        <w:t>.1</w:t>
      </w:r>
      <w:r>
        <w:t xml:space="preserve"> Software de Gerenciamento de Container</w:t>
      </w:r>
      <w:r w:rsidR="00FD3F05">
        <w:rPr>
          <w:lang w:val="pt-BR"/>
        </w:rPr>
        <w:t>s</w:t>
      </w:r>
      <w:bookmarkEnd w:id="164"/>
    </w:p>
    <w:p w14:paraId="0738D19B" w14:textId="77777777" w:rsidR="00860589" w:rsidRDefault="00860589" w:rsidP="00E17EB0">
      <w:pPr>
        <w:rPr>
          <w:lang w:val="x-none" w:eastAsia="x-none"/>
        </w:rPr>
      </w:pPr>
    </w:p>
    <w:p w14:paraId="29CDE833" w14:textId="37EC7DF2" w:rsidR="00860589" w:rsidRDefault="00860589" w:rsidP="00E17EB0">
      <w:pPr>
        <w:rPr>
          <w:lang w:val="x-none" w:eastAsia="x-none"/>
        </w:rPr>
      </w:pPr>
      <w:r>
        <w:rPr>
          <w:lang w:val="x-none" w:eastAsia="x-none"/>
        </w:rPr>
        <w:tab/>
        <w:t>Em meu estudo de caso, fiz uso de um serviço</w:t>
      </w:r>
      <w:r w:rsidR="00747BD0">
        <w:rPr>
          <w:lang w:eastAsia="x-none"/>
        </w:rPr>
        <w:t xml:space="preserve"> open source</w:t>
      </w:r>
      <w:r w:rsidR="00F14B99">
        <w:rPr>
          <w:lang w:val="x-none" w:eastAsia="x-none"/>
        </w:rPr>
        <w:t xml:space="preserve"> </w:t>
      </w:r>
      <w:r w:rsidR="007B6E65">
        <w:rPr>
          <w:lang w:val="x-none" w:eastAsia="x-none"/>
        </w:rPr>
        <w:t>P</w:t>
      </w:r>
      <w:r w:rsidR="007B6E65" w:rsidRPr="007B6E65">
        <w:rPr>
          <w:lang w:val="x-none" w:eastAsia="x-none"/>
        </w:rPr>
        <w:t>ortainer</w:t>
      </w:r>
      <w:r w:rsidR="0035521A">
        <w:rPr>
          <w:rStyle w:val="Refdenotaderodap"/>
          <w:lang w:val="x-none" w:eastAsia="x-none"/>
        </w:rPr>
        <w:footnoteReference w:customMarkFollows="1" w:id="17"/>
        <w:t>3</w:t>
      </w:r>
      <w:r w:rsidR="007F6239">
        <w:rPr>
          <w:lang w:val="x-none" w:eastAsia="x-none"/>
        </w:rPr>
        <w:t>. Esse serviço de UI</w:t>
      </w:r>
      <w:r w:rsidR="00055C8B">
        <w:rPr>
          <w:lang w:val="x-none" w:eastAsia="x-none"/>
        </w:rPr>
        <w:t xml:space="preserve"> me permite fazer todo</w:t>
      </w:r>
      <w:r w:rsidR="0061383B">
        <w:rPr>
          <w:lang w:val="x-none" w:eastAsia="x-none"/>
        </w:rPr>
        <w:t>s</w:t>
      </w:r>
      <w:r w:rsidR="00055C8B">
        <w:rPr>
          <w:lang w:val="x-none" w:eastAsia="x-none"/>
        </w:rPr>
        <w:t xml:space="preserve"> o</w:t>
      </w:r>
      <w:r w:rsidR="0061383B">
        <w:rPr>
          <w:lang w:val="x-none" w:eastAsia="x-none"/>
        </w:rPr>
        <w:t>s</w:t>
      </w:r>
      <w:r w:rsidR="00055C8B">
        <w:rPr>
          <w:lang w:val="x-none" w:eastAsia="x-none"/>
        </w:rPr>
        <w:t xml:space="preserve"> gerenciamento</w:t>
      </w:r>
      <w:r w:rsidR="0061383B">
        <w:rPr>
          <w:lang w:val="x-none" w:eastAsia="x-none"/>
        </w:rPr>
        <w:t xml:space="preserve"> com extrema facilidade</w:t>
      </w:r>
      <w:r w:rsidR="00603028">
        <w:rPr>
          <w:lang w:val="x-none" w:eastAsia="x-none"/>
        </w:rPr>
        <w:t>:</w:t>
      </w:r>
    </w:p>
    <w:p w14:paraId="339F8582" w14:textId="125E3189" w:rsidR="00603028" w:rsidRDefault="00603028" w:rsidP="009E6A86">
      <w:pPr>
        <w:pStyle w:val="PargrafodaLista"/>
        <w:numPr>
          <w:ilvl w:val="0"/>
          <w:numId w:val="39"/>
        </w:numPr>
        <w:rPr>
          <w:lang w:val="x-none" w:eastAsia="x-none"/>
        </w:rPr>
      </w:pPr>
      <w:r w:rsidRPr="009E6A86">
        <w:rPr>
          <w:lang w:val="x-none" w:eastAsia="x-none"/>
        </w:rPr>
        <w:t>Gerenciamento dos Serviços</w:t>
      </w:r>
    </w:p>
    <w:p w14:paraId="11F311E5" w14:textId="0011DB56" w:rsidR="00901281" w:rsidRPr="009E6A86" w:rsidRDefault="00901281" w:rsidP="009E6A86">
      <w:pPr>
        <w:pStyle w:val="PargrafodaLista"/>
        <w:numPr>
          <w:ilvl w:val="0"/>
          <w:numId w:val="39"/>
        </w:numPr>
        <w:rPr>
          <w:lang w:val="x-none" w:eastAsia="x-none"/>
        </w:rPr>
      </w:pPr>
      <w:r>
        <w:rPr>
          <w:lang w:val="x-none" w:eastAsia="x-none"/>
        </w:rPr>
        <w:t>Gerenciamento dos Containers</w:t>
      </w:r>
    </w:p>
    <w:p w14:paraId="6DF026E5" w14:textId="37210297" w:rsidR="00603028" w:rsidRDefault="00603028" w:rsidP="009E6A86">
      <w:pPr>
        <w:pStyle w:val="PargrafodaLista"/>
        <w:numPr>
          <w:ilvl w:val="0"/>
          <w:numId w:val="39"/>
        </w:numPr>
        <w:rPr>
          <w:lang w:eastAsia="x-none"/>
        </w:rPr>
      </w:pPr>
      <w:r>
        <w:rPr>
          <w:lang w:eastAsia="x-none"/>
        </w:rPr>
        <w:t>Gerenciamento de Logs</w:t>
      </w:r>
    </w:p>
    <w:p w14:paraId="6F15EC8E" w14:textId="033D77E2" w:rsidR="00603028" w:rsidRDefault="00603028" w:rsidP="009E6A86">
      <w:pPr>
        <w:pStyle w:val="PargrafodaLista"/>
        <w:numPr>
          <w:ilvl w:val="0"/>
          <w:numId w:val="39"/>
        </w:numPr>
        <w:rPr>
          <w:lang w:eastAsia="x-none"/>
        </w:rPr>
      </w:pPr>
      <w:r>
        <w:rPr>
          <w:lang w:eastAsia="x-none"/>
        </w:rPr>
        <w:t>Gerenciamento das Imagens</w:t>
      </w:r>
    </w:p>
    <w:p w14:paraId="524D86E9" w14:textId="5756D013" w:rsidR="00603028" w:rsidRDefault="00603028" w:rsidP="009E6A86">
      <w:pPr>
        <w:pStyle w:val="PargrafodaLista"/>
        <w:numPr>
          <w:ilvl w:val="0"/>
          <w:numId w:val="39"/>
        </w:numPr>
        <w:rPr>
          <w:lang w:eastAsia="x-none"/>
        </w:rPr>
      </w:pPr>
      <w:r>
        <w:rPr>
          <w:lang w:eastAsia="x-none"/>
        </w:rPr>
        <w:t xml:space="preserve">Gerenciamento </w:t>
      </w:r>
      <w:r w:rsidR="001459FF">
        <w:rPr>
          <w:lang w:eastAsia="x-none"/>
        </w:rPr>
        <w:t>de Rede</w:t>
      </w:r>
    </w:p>
    <w:p w14:paraId="034DE14E" w14:textId="6BDF3F15" w:rsidR="00DA7112" w:rsidRDefault="00DA7112" w:rsidP="009E6A86">
      <w:pPr>
        <w:pStyle w:val="PargrafodaLista"/>
        <w:numPr>
          <w:ilvl w:val="0"/>
          <w:numId w:val="39"/>
        </w:numPr>
        <w:rPr>
          <w:lang w:eastAsia="x-none"/>
        </w:rPr>
      </w:pPr>
      <w:r>
        <w:rPr>
          <w:lang w:eastAsia="x-none"/>
        </w:rPr>
        <w:t>Gerenciamento de Volumes</w:t>
      </w:r>
    </w:p>
    <w:p w14:paraId="6182A420" w14:textId="6E83F233" w:rsidR="00DA7112" w:rsidRDefault="00DA7112" w:rsidP="009E6A86">
      <w:pPr>
        <w:pStyle w:val="PargrafodaLista"/>
        <w:numPr>
          <w:ilvl w:val="0"/>
          <w:numId w:val="39"/>
        </w:numPr>
        <w:rPr>
          <w:lang w:eastAsia="x-none"/>
        </w:rPr>
      </w:pPr>
      <w:r>
        <w:rPr>
          <w:lang w:eastAsia="x-none"/>
        </w:rPr>
        <w:t>Gerenciamento do Swarm</w:t>
      </w:r>
    </w:p>
    <w:p w14:paraId="7372477F" w14:textId="18BA56F2" w:rsidR="00826A3D" w:rsidRDefault="00826A3D" w:rsidP="009E6A86">
      <w:pPr>
        <w:ind w:left="360" w:firstLine="348"/>
        <w:rPr>
          <w:lang w:val="x-none" w:eastAsia="x-none"/>
        </w:rPr>
      </w:pPr>
      <w:r>
        <w:rPr>
          <w:lang w:eastAsia="x-none"/>
        </w:rPr>
        <w:t>Esta UI, me permite fazer todo o gerenciamento e execuçõ</w:t>
      </w:r>
      <w:r w:rsidR="00AF6AFF">
        <w:rPr>
          <w:lang w:eastAsia="x-none"/>
        </w:rPr>
        <w:t>es dos containers de for</w:t>
      </w:r>
      <w:r w:rsidR="009E6A86">
        <w:rPr>
          <w:lang w:eastAsia="x-none"/>
        </w:rPr>
        <w:t>m</w:t>
      </w:r>
      <w:r w:rsidR="00AF6AFF">
        <w:rPr>
          <w:lang w:eastAsia="x-none"/>
        </w:rPr>
        <w:t xml:space="preserve">a prática, porém todo esse gerenciamento pode ser executado através de linhas de comando. </w:t>
      </w:r>
      <w:r w:rsidR="00F0307D">
        <w:rPr>
          <w:lang w:eastAsia="x-none"/>
        </w:rPr>
        <w:t>E</w:t>
      </w:r>
      <w:r w:rsidR="00AF6AFF">
        <w:rPr>
          <w:lang w:eastAsia="x-none"/>
        </w:rPr>
        <w:t>ssa UI acessa a API do Docker para fazer esse gerenciamento.</w:t>
      </w:r>
    </w:p>
    <w:p w14:paraId="7659A287" w14:textId="5A54DF32" w:rsidR="00F71F81" w:rsidRDefault="00F71F81" w:rsidP="009E6A86">
      <w:pPr>
        <w:ind w:left="360" w:firstLine="348"/>
        <w:rPr>
          <w:lang w:eastAsia="x-none"/>
        </w:rPr>
      </w:pPr>
    </w:p>
    <w:p w14:paraId="143F2543" w14:textId="003D82D1" w:rsidR="00701144" w:rsidRDefault="00701144" w:rsidP="009E6A86">
      <w:pPr>
        <w:ind w:left="360" w:firstLine="348"/>
        <w:rPr>
          <w:lang w:val="x-none" w:eastAsia="x-none"/>
        </w:rPr>
      </w:pPr>
      <w:r>
        <w:rPr>
          <w:lang w:val="x-none" w:eastAsia="x-none"/>
        </w:rPr>
        <w:t>Segue as imagens do serviço</w:t>
      </w:r>
      <w:r w:rsidR="00790FA3">
        <w:rPr>
          <w:lang w:val="x-none" w:eastAsia="x-none"/>
        </w:rPr>
        <w:t>:</w:t>
      </w:r>
    </w:p>
    <w:p w14:paraId="79D1C9F4" w14:textId="7EA939C3" w:rsidR="00790FA3" w:rsidRDefault="00790FA3" w:rsidP="009E6A86">
      <w:pPr>
        <w:ind w:left="360" w:firstLine="348"/>
        <w:rPr>
          <w:lang w:val="x-none" w:eastAsia="x-none"/>
        </w:rPr>
      </w:pPr>
    </w:p>
    <w:p w14:paraId="2657EF08" w14:textId="21F35759" w:rsidR="00FB2BB6" w:rsidRDefault="00036F97" w:rsidP="009E6A86">
      <w:pPr>
        <w:ind w:left="360" w:firstLine="348"/>
        <w:rPr>
          <w:lang w:eastAsia="x-none"/>
        </w:rPr>
      </w:pPr>
      <w:r>
        <w:rPr>
          <w:noProof/>
        </w:rPr>
        <w:lastRenderedPageBreak/>
        <mc:AlternateContent>
          <mc:Choice Requires="wps">
            <w:drawing>
              <wp:anchor distT="0" distB="0" distL="114300" distR="114300" simplePos="0" relativeHeight="251721728" behindDoc="0" locked="0" layoutInCell="1" allowOverlap="1" wp14:anchorId="0F6AB49F" wp14:editId="0B9FEF96">
                <wp:simplePos x="0" y="0"/>
                <wp:positionH relativeFrom="column">
                  <wp:posOffset>455930</wp:posOffset>
                </wp:positionH>
                <wp:positionV relativeFrom="paragraph">
                  <wp:posOffset>3276600</wp:posOffset>
                </wp:positionV>
                <wp:extent cx="5760085" cy="184150"/>
                <wp:effectExtent l="0" t="0" r="0" b="0"/>
                <wp:wrapThrough wrapText="bothSides">
                  <wp:wrapPolygon edited="0">
                    <wp:start x="0" y="0"/>
                    <wp:lineTo x="0" y="0"/>
                    <wp:lineTo x="0" y="0"/>
                  </wp:wrapPolygon>
                </wp:wrapThrough>
                <wp:docPr id="52" name="Caixa de Texto 5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708EA0D3" w14:textId="7AF9E3D6" w:rsidR="009C44CE" w:rsidRPr="00506CA8" w:rsidRDefault="009C44CE" w:rsidP="0038011C">
                            <w:pPr>
                              <w:pStyle w:val="Legenda"/>
                              <w:rPr>
                                <w:rFonts w:eastAsia="Calibri" w:cs="Times New Roman"/>
                                <w:noProof/>
                              </w:rPr>
                            </w:pPr>
                            <w:bookmarkStart w:id="165" w:name="_Toc497654077"/>
                            <w:r>
                              <w:t xml:space="preserve">Figura </w:t>
                            </w:r>
                            <w:fldSimple w:instr=" SEQ Figura \* ARABIC ">
                              <w:r>
                                <w:rPr>
                                  <w:noProof/>
                                </w:rPr>
                                <w:t>19</w:t>
                              </w:r>
                            </w:fldSimple>
                            <w:r>
                              <w:t xml:space="preserve"> - </w:t>
                            </w:r>
                            <w:proofErr w:type="spellStart"/>
                            <w:r>
                              <w:t>Dashboard</w:t>
                            </w:r>
                            <w:proofErr w:type="spellEnd"/>
                            <w:r>
                              <w:t xml:space="preserve"> do </w:t>
                            </w:r>
                            <w:proofErr w:type="spellStart"/>
                            <w:r>
                              <w:t>Portainer</w:t>
                            </w:r>
                            <w:proofErr w:type="spellEnd"/>
                            <w:r>
                              <w:t xml:space="preserve"> Fonte: Próprio autor</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6AB49F" id="Caixa de Texto 52" o:spid="_x0000_s1045" type="#_x0000_t202" style="position:absolute;left:0;text-align:left;margin-left:35.9pt;margin-top:258pt;width:453.55pt;height:14.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" stroked="f">
                <v:textbox style="mso-fit-shape-to-text:t" inset="0,0,0,0">
                  <w:txbxContent>
                    <w:p w14:paraId="708EA0D3" w14:textId="7AF9E3D6" w:rsidR="009C44CE" w:rsidRPr="00506CA8" w:rsidRDefault="009C44CE" w:rsidP="0038011C">
                      <w:pPr>
                        <w:pStyle w:val="Legenda"/>
                        <w:rPr>
                          <w:rFonts w:eastAsia="Calibri" w:cs="Times New Roman"/>
                          <w:noProof/>
                        </w:rPr>
                      </w:pPr>
                      <w:bookmarkStart w:id="166" w:name="_Toc497654077"/>
                      <w:r>
                        <w:t xml:space="preserve">Figura </w:t>
                      </w:r>
                      <w:fldSimple w:instr=" SEQ Figura \* ARABIC ">
                        <w:r>
                          <w:rPr>
                            <w:noProof/>
                          </w:rPr>
                          <w:t>19</w:t>
                        </w:r>
                      </w:fldSimple>
                      <w:r>
                        <w:t xml:space="preserve"> - </w:t>
                      </w:r>
                      <w:proofErr w:type="spellStart"/>
                      <w:r>
                        <w:t>Dashboard</w:t>
                      </w:r>
                      <w:proofErr w:type="spellEnd"/>
                      <w:r>
                        <w:t xml:space="preserve"> do </w:t>
                      </w:r>
                      <w:proofErr w:type="spellStart"/>
                      <w:r>
                        <w:t>Portainer</w:t>
                      </w:r>
                      <w:proofErr w:type="spellEnd"/>
                      <w:r>
                        <w:t xml:space="preserve"> Fonte: Próprio autor</w:t>
                      </w:r>
                      <w:bookmarkEnd w:id="166"/>
                    </w:p>
                  </w:txbxContent>
                </v:textbox>
                <w10:wrap type="through"/>
              </v:shape>
            </w:pict>
          </mc:Fallback>
        </mc:AlternateContent>
      </w:r>
      <w:r w:rsidR="003C4E7C">
        <w:rPr>
          <w:noProof/>
        </w:rPr>
        <w:drawing>
          <wp:anchor distT="0" distB="0" distL="114300" distR="114300" simplePos="0" relativeHeight="251716608" behindDoc="0" locked="0" layoutInCell="1" allowOverlap="1" wp14:anchorId="57AF7325" wp14:editId="745EA8EC">
            <wp:simplePos x="0" y="0"/>
            <wp:positionH relativeFrom="column">
              <wp:posOffset>455930</wp:posOffset>
            </wp:positionH>
            <wp:positionV relativeFrom="paragraph">
              <wp:posOffset>7620</wp:posOffset>
            </wp:positionV>
            <wp:extent cx="5760085" cy="3211830"/>
            <wp:effectExtent l="0" t="0" r="5715"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0-26 às 18.42.3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14:sizeRelH relativeFrom="page">
              <wp14:pctWidth>0</wp14:pctWidth>
            </wp14:sizeRelH>
            <wp14:sizeRelV relativeFrom="page">
              <wp14:pctHeight>0</wp14:pctHeight>
            </wp14:sizeRelV>
          </wp:anchor>
        </w:drawing>
      </w:r>
    </w:p>
    <w:p w14:paraId="5425F5C3" w14:textId="32AB3C86" w:rsidR="005E4138" w:rsidRDefault="005E4138" w:rsidP="009E6A86">
      <w:pPr>
        <w:ind w:left="360" w:firstLine="348"/>
        <w:rPr>
          <w:lang w:eastAsia="x-none"/>
        </w:rPr>
      </w:pPr>
    </w:p>
    <w:p w14:paraId="4F522F07" w14:textId="77777777" w:rsidR="005E4138" w:rsidRDefault="005E4138" w:rsidP="009E6A86">
      <w:pPr>
        <w:ind w:left="360" w:firstLine="348"/>
        <w:rPr>
          <w:lang w:eastAsia="x-none"/>
        </w:rPr>
      </w:pPr>
    </w:p>
    <w:p w14:paraId="0E5396C8" w14:textId="77777777" w:rsidR="00FE3C7F" w:rsidRDefault="00FE3C7F" w:rsidP="009E6A86">
      <w:pPr>
        <w:ind w:left="360" w:firstLine="348"/>
        <w:rPr>
          <w:lang w:eastAsia="x-none"/>
        </w:rPr>
      </w:pPr>
    </w:p>
    <w:p w14:paraId="71CEB4DE" w14:textId="724DEE88" w:rsidR="00C7471C" w:rsidRDefault="00FE3C7F" w:rsidP="009E6A86">
      <w:pPr>
        <w:ind w:left="360" w:firstLine="348"/>
        <w:rPr>
          <w:lang w:eastAsia="x-none"/>
        </w:rPr>
      </w:pPr>
      <w:r>
        <w:rPr>
          <w:noProof/>
        </w:rPr>
        <w:drawing>
          <wp:anchor distT="0" distB="0" distL="114300" distR="114300" simplePos="0" relativeHeight="251718656" behindDoc="0" locked="0" layoutInCell="1" allowOverlap="1" wp14:anchorId="0CBB6F87" wp14:editId="44878E7E">
            <wp:simplePos x="0" y="0"/>
            <wp:positionH relativeFrom="column">
              <wp:posOffset>570865</wp:posOffset>
            </wp:positionH>
            <wp:positionV relativeFrom="paragraph">
              <wp:posOffset>236</wp:posOffset>
            </wp:positionV>
            <wp:extent cx="5760085" cy="2498725"/>
            <wp:effectExtent l="0" t="0" r="5715"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7-10-26 às 18.43.1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7632" behindDoc="0" locked="0" layoutInCell="1" allowOverlap="1" wp14:anchorId="72A77F6E" wp14:editId="1AF6EFA0">
            <wp:simplePos x="0" y="0"/>
            <wp:positionH relativeFrom="column">
              <wp:posOffset>710565</wp:posOffset>
            </wp:positionH>
            <wp:positionV relativeFrom="paragraph">
              <wp:posOffset>179070</wp:posOffset>
            </wp:positionV>
            <wp:extent cx="5616575" cy="229362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Tela 2017-10-26 às 18.42.5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16575" cy="22936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3776" behindDoc="0" locked="0" layoutInCell="1" allowOverlap="1" wp14:anchorId="4E0FE43F" wp14:editId="46B29785">
                <wp:simplePos x="0" y="0"/>
                <wp:positionH relativeFrom="column">
                  <wp:posOffset>571500</wp:posOffset>
                </wp:positionH>
                <wp:positionV relativeFrom="paragraph">
                  <wp:posOffset>2529205</wp:posOffset>
                </wp:positionV>
                <wp:extent cx="5760085" cy="184150"/>
                <wp:effectExtent l="0" t="0" r="0" b="0"/>
                <wp:wrapThrough wrapText="bothSides">
                  <wp:wrapPolygon edited="0">
                    <wp:start x="0" y="0"/>
                    <wp:lineTo x="0" y="0"/>
                    <wp:lineTo x="0" y="0"/>
                  </wp:wrapPolygon>
                </wp:wrapThrough>
                <wp:docPr id="53" name="Caixa de Texto 53"/>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12D7B22" w14:textId="6F332442" w:rsidR="009C44CE" w:rsidRPr="003B5F77" w:rsidRDefault="009C44CE" w:rsidP="0038011C">
                            <w:pPr>
                              <w:pStyle w:val="Legenda"/>
                              <w:rPr>
                                <w:rFonts w:eastAsia="Calibri" w:cs="Times New Roman"/>
                                <w:noProof/>
                              </w:rPr>
                            </w:pPr>
                            <w:bookmarkStart w:id="167" w:name="_Toc497654078"/>
                            <w:r>
                              <w:t xml:space="preserve">Figura </w:t>
                            </w:r>
                            <w:fldSimple w:instr=" SEQ Figura \* ARABIC ">
                              <w:r>
                                <w:rPr>
                                  <w:noProof/>
                                </w:rPr>
                                <w:t>20</w:t>
                              </w:r>
                            </w:fldSimple>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0FE43F" id="Caixa de Texto 53" o:spid="_x0000_s1046" type="#_x0000_t202" style="position:absolute;left:0;text-align:left;margin-left:45pt;margin-top:199.15pt;width:453.55pt;height:14.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" stroked="f">
                <v:textbox style="mso-fit-shape-to-text:t" inset="0,0,0,0">
                  <w:txbxContent>
                    <w:p w14:paraId="112D7B22" w14:textId="6F332442" w:rsidR="009C44CE" w:rsidRPr="003B5F77" w:rsidRDefault="009C44CE" w:rsidP="0038011C">
                      <w:pPr>
                        <w:pStyle w:val="Legenda"/>
                        <w:rPr>
                          <w:rFonts w:eastAsia="Calibri" w:cs="Times New Roman"/>
                          <w:noProof/>
                        </w:rPr>
                      </w:pPr>
                      <w:bookmarkStart w:id="168" w:name="_Toc497654078"/>
                      <w:r>
                        <w:t xml:space="preserve">Figura </w:t>
                      </w:r>
                      <w:fldSimple w:instr=" SEQ Figura \* ARABIC ">
                        <w:r>
                          <w:rPr>
                            <w:noProof/>
                          </w:rPr>
                          <w:t>20</w:t>
                        </w:r>
                      </w:fldSimple>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68"/>
                    </w:p>
                  </w:txbxContent>
                </v:textbox>
                <w10:wrap type="through"/>
              </v:shape>
            </w:pict>
          </mc:Fallback>
        </mc:AlternateContent>
      </w:r>
    </w:p>
    <w:p w14:paraId="21FD9B5E" w14:textId="4EBAE0C6" w:rsidR="00C7471C" w:rsidRDefault="00C7471C" w:rsidP="009E6A86">
      <w:pPr>
        <w:ind w:left="360" w:firstLine="348"/>
        <w:rPr>
          <w:lang w:eastAsia="x-none"/>
        </w:rPr>
      </w:pPr>
    </w:p>
    <w:p w14:paraId="18DCBEB3" w14:textId="77777777" w:rsidR="00FC11AD" w:rsidRDefault="00FC11AD" w:rsidP="009E6A86">
      <w:pPr>
        <w:ind w:left="360" w:firstLine="348"/>
        <w:rPr>
          <w:lang w:eastAsia="x-none"/>
        </w:rPr>
      </w:pPr>
    </w:p>
    <w:p w14:paraId="7ECD7D96" w14:textId="6090DF30" w:rsidR="00C7471C" w:rsidRDefault="00232D41" w:rsidP="009E6A86">
      <w:pPr>
        <w:ind w:left="360" w:firstLine="348"/>
        <w:rPr>
          <w:lang w:eastAsia="x-none"/>
        </w:rPr>
      </w:pPr>
      <w:r>
        <w:rPr>
          <w:noProof/>
        </w:rPr>
        <w:lastRenderedPageBreak/>
        <mc:AlternateContent>
          <mc:Choice Requires="wps">
            <w:drawing>
              <wp:anchor distT="0" distB="0" distL="114300" distR="114300" simplePos="0" relativeHeight="251725824" behindDoc="0" locked="0" layoutInCell="1" allowOverlap="1" wp14:anchorId="30CF1C37" wp14:editId="147A336A">
                <wp:simplePos x="0" y="0"/>
                <wp:positionH relativeFrom="column">
                  <wp:posOffset>570865</wp:posOffset>
                </wp:positionH>
                <wp:positionV relativeFrom="paragraph">
                  <wp:posOffset>2779395</wp:posOffset>
                </wp:positionV>
                <wp:extent cx="5760085" cy="184150"/>
                <wp:effectExtent l="0" t="0" r="0" b="0"/>
                <wp:wrapThrough wrapText="bothSides">
                  <wp:wrapPolygon edited="0">
                    <wp:start x="0" y="0"/>
                    <wp:lineTo x="0" y="0"/>
                    <wp:lineTo x="0" y="0"/>
                  </wp:wrapPolygon>
                </wp:wrapThrough>
                <wp:docPr id="54" name="Caixa de Texto 5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F3C88D9" w14:textId="177F7D59" w:rsidR="009C44CE" w:rsidRPr="00B26331" w:rsidRDefault="009C44CE" w:rsidP="0038011C">
                            <w:pPr>
                              <w:pStyle w:val="Legenda"/>
                              <w:rPr>
                                <w:rFonts w:eastAsia="Calibri" w:cs="Times New Roman"/>
                                <w:noProof/>
                              </w:rPr>
                            </w:pPr>
                            <w:bookmarkStart w:id="169" w:name="_Toc497654079"/>
                            <w:r>
                              <w:t xml:space="preserve">Figura </w:t>
                            </w:r>
                            <w:fldSimple w:instr=" SEQ Figura \* ARABIC ">
                              <w:r>
                                <w:rPr>
                                  <w:noProof/>
                                </w:rPr>
                                <w:t>21</w:t>
                              </w:r>
                            </w:fldSimple>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F1C37" id="Caixa de Texto 54" o:spid="_x0000_s1047" type="#_x0000_t202" style="position:absolute;left:0;text-align:left;margin-left:44.95pt;margin-top:218.85pt;width:453.55pt;height:14.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" stroked="f">
                <v:textbox style="mso-fit-shape-to-text:t" inset="0,0,0,0">
                  <w:txbxContent>
                    <w:p w14:paraId="1F3C88D9" w14:textId="177F7D59" w:rsidR="009C44CE" w:rsidRPr="00B26331" w:rsidRDefault="009C44CE" w:rsidP="0038011C">
                      <w:pPr>
                        <w:pStyle w:val="Legenda"/>
                        <w:rPr>
                          <w:rFonts w:eastAsia="Calibri" w:cs="Times New Roman"/>
                          <w:noProof/>
                        </w:rPr>
                      </w:pPr>
                      <w:bookmarkStart w:id="170" w:name="_Toc497654079"/>
                      <w:r>
                        <w:t xml:space="preserve">Figura </w:t>
                      </w:r>
                      <w:fldSimple w:instr=" SEQ Figura \* ARABIC ">
                        <w:r>
                          <w:rPr>
                            <w:noProof/>
                          </w:rPr>
                          <w:t>21</w:t>
                        </w:r>
                      </w:fldSimple>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70"/>
                    </w:p>
                  </w:txbxContent>
                </v:textbox>
                <w10:wrap type="through"/>
              </v:shape>
            </w:pict>
          </mc:Fallback>
        </mc:AlternateContent>
      </w:r>
      <w:r w:rsidR="00C7471C">
        <w:rPr>
          <w:noProof/>
        </w:rPr>
        <w:drawing>
          <wp:anchor distT="0" distB="0" distL="114300" distR="114300" simplePos="0" relativeHeight="251719680" behindDoc="0" locked="0" layoutInCell="1" allowOverlap="1" wp14:anchorId="31FE99B1" wp14:editId="5DE89E40">
            <wp:simplePos x="0" y="0"/>
            <wp:positionH relativeFrom="column">
              <wp:posOffset>570865</wp:posOffset>
            </wp:positionH>
            <wp:positionV relativeFrom="paragraph">
              <wp:posOffset>183515</wp:posOffset>
            </wp:positionV>
            <wp:extent cx="5760085" cy="2538730"/>
            <wp:effectExtent l="0" t="0" r="5715" b="1270"/>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7-10-26 às 18.43.29.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2538730"/>
                    </a:xfrm>
                    <a:prstGeom prst="rect">
                      <a:avLst/>
                    </a:prstGeom>
                  </pic:spPr>
                </pic:pic>
              </a:graphicData>
            </a:graphic>
            <wp14:sizeRelH relativeFrom="page">
              <wp14:pctWidth>0</wp14:pctWidth>
            </wp14:sizeRelH>
            <wp14:sizeRelV relativeFrom="page">
              <wp14:pctHeight>0</wp14:pctHeight>
            </wp14:sizeRelV>
          </wp:anchor>
        </w:drawing>
      </w:r>
    </w:p>
    <w:p w14:paraId="52D03210" w14:textId="5099F282" w:rsidR="00790FA3" w:rsidRDefault="00790FA3" w:rsidP="009E6A86">
      <w:pPr>
        <w:ind w:left="360" w:firstLine="348"/>
        <w:rPr>
          <w:lang w:eastAsia="x-none"/>
        </w:rPr>
      </w:pPr>
    </w:p>
    <w:p w14:paraId="4FA71EFE" w14:textId="77777777" w:rsidR="00531061" w:rsidRDefault="00531061" w:rsidP="009E6A86">
      <w:pPr>
        <w:ind w:left="360" w:firstLine="348"/>
        <w:rPr>
          <w:lang w:eastAsia="x-none"/>
        </w:rPr>
      </w:pPr>
    </w:p>
    <w:p w14:paraId="3CB2EB92" w14:textId="77777777" w:rsidR="009467D6" w:rsidRDefault="009467D6" w:rsidP="009E6A86">
      <w:pPr>
        <w:ind w:left="360" w:firstLine="348"/>
        <w:rPr>
          <w:lang w:eastAsia="x-none"/>
        </w:rPr>
      </w:pPr>
    </w:p>
    <w:p w14:paraId="5BA837AD" w14:textId="77777777" w:rsidR="00531061" w:rsidRDefault="00531061" w:rsidP="009E6A86">
      <w:pPr>
        <w:ind w:left="360" w:firstLine="348"/>
        <w:rPr>
          <w:lang w:eastAsia="x-none"/>
        </w:rPr>
      </w:pPr>
    </w:p>
    <w:p w14:paraId="483FC2E0" w14:textId="6D29CCF2" w:rsidR="00FC11AD" w:rsidRDefault="003015B6" w:rsidP="0038011C">
      <w:pPr>
        <w:keepNext/>
        <w:ind w:left="360" w:firstLine="348"/>
      </w:pPr>
      <w:r>
        <w:rPr>
          <w:noProof/>
        </w:rPr>
        <mc:AlternateContent>
          <mc:Choice Requires="wps">
            <w:drawing>
              <wp:anchor distT="0" distB="0" distL="114300" distR="114300" simplePos="0" relativeHeight="251728896" behindDoc="0" locked="0" layoutInCell="1" allowOverlap="1" wp14:anchorId="77A84B49" wp14:editId="0E5D149A">
                <wp:simplePos x="0" y="0"/>
                <wp:positionH relativeFrom="column">
                  <wp:posOffset>446405</wp:posOffset>
                </wp:positionH>
                <wp:positionV relativeFrom="paragraph">
                  <wp:posOffset>2837815</wp:posOffset>
                </wp:positionV>
                <wp:extent cx="5760085" cy="184150"/>
                <wp:effectExtent l="0" t="0" r="0" b="0"/>
                <wp:wrapThrough wrapText="bothSides">
                  <wp:wrapPolygon edited="0">
                    <wp:start x="0" y="0"/>
                    <wp:lineTo x="0" y="0"/>
                    <wp:lineTo x="0" y="0"/>
                  </wp:wrapPolygon>
                </wp:wrapThrough>
                <wp:docPr id="55" name="Caixa de Texto 55"/>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D75D52C" w14:textId="1DB96893" w:rsidR="009C44CE" w:rsidRPr="004B3031" w:rsidRDefault="009C44CE" w:rsidP="002839D1">
                            <w:pPr>
                              <w:pStyle w:val="Legenda"/>
                              <w:rPr>
                                <w:rFonts w:eastAsia="Calibri" w:cs="Times New Roman"/>
                                <w:noProof/>
                              </w:rPr>
                            </w:pPr>
                            <w:bookmarkStart w:id="171" w:name="_Toc497654080"/>
                            <w:r>
                              <w:t xml:space="preserve">Figura </w:t>
                            </w:r>
                            <w:fldSimple w:instr=" SEQ Figura \* ARABIC ">
                              <w:r>
                                <w:rPr>
                                  <w:noProof/>
                                </w:rPr>
                                <w:t>22</w:t>
                              </w:r>
                            </w:fldSimple>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84B49" id="Caixa de Texto 55" o:spid="_x0000_s1048" type="#_x0000_t202" style="position:absolute;left:0;text-align:left;margin-left:35.15pt;margin-top:223.45pt;width:453.55pt;height:14.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" stroked="f">
                <v:textbox style="mso-fit-shape-to-text:t" inset="0,0,0,0">
                  <w:txbxContent>
                    <w:p w14:paraId="2D75D52C" w14:textId="1DB96893" w:rsidR="009C44CE" w:rsidRPr="004B3031" w:rsidRDefault="009C44CE" w:rsidP="002839D1">
                      <w:pPr>
                        <w:pStyle w:val="Legenda"/>
                        <w:rPr>
                          <w:rFonts w:eastAsia="Calibri" w:cs="Times New Roman"/>
                          <w:noProof/>
                        </w:rPr>
                      </w:pPr>
                      <w:bookmarkStart w:id="172" w:name="_Toc497654080"/>
                      <w:r>
                        <w:t xml:space="preserve">Figura </w:t>
                      </w:r>
                      <w:fldSimple w:instr=" SEQ Figura \* ARABIC ">
                        <w:r>
                          <w:rPr>
                            <w:noProof/>
                          </w:rPr>
                          <w:t>22</w:t>
                        </w:r>
                      </w:fldSimple>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72"/>
                    </w:p>
                  </w:txbxContent>
                </v:textbox>
                <w10:wrap type="through"/>
              </v:shape>
            </w:pict>
          </mc:Fallback>
        </mc:AlternateContent>
      </w:r>
      <w:r w:rsidR="00C7471C">
        <w:rPr>
          <w:noProof/>
        </w:rPr>
        <w:drawing>
          <wp:anchor distT="0" distB="0" distL="114300" distR="114300" simplePos="0" relativeHeight="251726848" behindDoc="0" locked="0" layoutInCell="1" allowOverlap="1" wp14:anchorId="1A0764CC" wp14:editId="55BB98AB">
            <wp:simplePos x="0" y="0"/>
            <wp:positionH relativeFrom="column">
              <wp:posOffset>446405</wp:posOffset>
            </wp:positionH>
            <wp:positionV relativeFrom="paragraph">
              <wp:posOffset>0</wp:posOffset>
            </wp:positionV>
            <wp:extent cx="5760085" cy="2780665"/>
            <wp:effectExtent l="0" t="0" r="5715" b="0"/>
            <wp:wrapTopAndBottom/>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2017-10-26 às 18.43.45.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14:sizeRelH relativeFrom="page">
              <wp14:pctWidth>0</wp14:pctWidth>
            </wp14:sizeRelH>
            <wp14:sizeRelV relativeFrom="page">
              <wp14:pctHeight>0</wp14:pctHeight>
            </wp14:sizeRelV>
          </wp:anchor>
        </w:drawing>
      </w:r>
    </w:p>
    <w:p w14:paraId="4D7DB556" w14:textId="77777777" w:rsidR="00824B05" w:rsidRDefault="00824B05" w:rsidP="009E6A86">
      <w:pPr>
        <w:ind w:left="360" w:firstLine="348"/>
        <w:rPr>
          <w:lang w:eastAsia="x-none"/>
        </w:rPr>
      </w:pPr>
    </w:p>
    <w:p w14:paraId="09CB7670" w14:textId="77777777" w:rsidR="00824B05" w:rsidRDefault="00824B05" w:rsidP="009E6A86">
      <w:pPr>
        <w:ind w:left="360" w:firstLine="348"/>
        <w:rPr>
          <w:lang w:eastAsia="x-none"/>
        </w:rPr>
      </w:pPr>
    </w:p>
    <w:p w14:paraId="0AC8E22E" w14:textId="46BC0440" w:rsidR="00824B05" w:rsidRDefault="00824B05" w:rsidP="00824B05">
      <w:pPr>
        <w:ind w:left="360" w:firstLine="348"/>
        <w:rPr>
          <w:lang w:eastAsia="x-none"/>
        </w:rPr>
      </w:pPr>
      <w:r>
        <w:rPr>
          <w:lang w:eastAsia="x-none"/>
        </w:rPr>
        <w:t>Essa UI é interessante para usuários leigos, pois a sua usabilidade é ótima e permite fazer interações com as imagens containers em poucos passos.</w:t>
      </w:r>
    </w:p>
    <w:p w14:paraId="6533AEE1" w14:textId="29413C88" w:rsidR="00824B05" w:rsidRPr="006E4E16" w:rsidRDefault="00824B05" w:rsidP="00824B05">
      <w:pPr>
        <w:ind w:left="360" w:firstLine="348"/>
        <w:rPr>
          <w:lang w:eastAsia="x-none"/>
        </w:rPr>
      </w:pPr>
      <w:r>
        <w:rPr>
          <w:lang w:eastAsia="x-none"/>
        </w:rPr>
        <w:t xml:space="preserve">O docker possui uma versão empresarial Docker EE que possui uma interface de gerenciamento própria.  Não obtive informações de custo dessa versão empresarial, pois o docker não libera valores e sim um canal de contato com consultores especializados, toda a comunicação é em inglês; e os mesmos prestam um serviço todo especializado para empresas </w:t>
      </w:r>
    </w:p>
    <w:p w14:paraId="6833F196" w14:textId="144B0182" w:rsidR="00814C46" w:rsidRDefault="00814C46" w:rsidP="00E94968">
      <w:pPr>
        <w:pStyle w:val="Ttulo11"/>
        <w:rPr>
          <w:lang w:val="pt-BR"/>
        </w:rPr>
      </w:pPr>
      <w:bookmarkStart w:id="173" w:name="_Toc497862064"/>
      <w:r>
        <w:lastRenderedPageBreak/>
        <w:t>4.4 Docker Swarm</w:t>
      </w:r>
      <w:bookmarkEnd w:id="173"/>
    </w:p>
    <w:p w14:paraId="2BC806B9" w14:textId="77777777" w:rsidR="00814C46" w:rsidRDefault="00814C46" w:rsidP="00814C46">
      <w:pPr>
        <w:ind w:firstLine="708"/>
        <w:rPr>
          <w:lang w:eastAsia="x-none"/>
        </w:rPr>
      </w:pPr>
      <w:r>
        <w:rPr>
          <w:lang w:eastAsia="x-none"/>
        </w:rPr>
        <w:t xml:space="preserve">O docker Swarm é a implementação do Docker para cluster. </w:t>
      </w:r>
    </w:p>
    <w:p w14:paraId="33B6AB05" w14:textId="77777777" w:rsidR="00814C46" w:rsidRDefault="00814C46" w:rsidP="00814C46">
      <w:pPr>
        <w:ind w:firstLine="708"/>
        <w:rPr>
          <w:lang w:eastAsia="x-none"/>
        </w:rPr>
      </w:pPr>
      <w:r>
        <w:rPr>
          <w:lang w:eastAsia="x-none"/>
        </w:rPr>
        <w:t>De acordo com a documentação oficial do Docker, o Docker Swarm</w:t>
      </w:r>
      <w:r>
        <w:rPr>
          <w:rStyle w:val="Refdenotaderodap"/>
          <w:lang w:eastAsia="x-none"/>
        </w:rPr>
        <w:footnoteReference w:customMarkFollows="1" w:id="18"/>
        <w:t>3</w:t>
      </w:r>
      <w:r>
        <w:rPr>
          <w:lang w:eastAsia="x-none"/>
        </w:rPr>
        <w:t xml:space="preserve"> seria: </w:t>
      </w:r>
    </w:p>
    <w:p w14:paraId="01CBA10F" w14:textId="77777777" w:rsidR="00814C46" w:rsidRDefault="00814C46" w:rsidP="00814C46">
      <w:pPr>
        <w:pStyle w:val="PargrafodaLista"/>
        <w:suppressAutoHyphens w:val="0"/>
        <w:spacing w:line="240" w:lineRule="auto"/>
        <w:ind w:left="2268" w:firstLine="0"/>
        <w:jc w:val="left"/>
        <w:rPr>
          <w:lang w:eastAsia="x-none"/>
        </w:rPr>
      </w:pPr>
      <w:r>
        <w:rPr>
          <w:lang w:eastAsia="x-none"/>
        </w:rPr>
        <w:t xml:space="preserve">“Tradução nossa, Docker Swarm é o nome da ferramenta de </w:t>
      </w:r>
      <w:proofErr w:type="spellStart"/>
      <w:r>
        <w:rPr>
          <w:lang w:eastAsia="x-none"/>
        </w:rPr>
        <w:t>clusreização</w:t>
      </w:r>
      <w:proofErr w:type="spellEnd"/>
      <w:r>
        <w:rPr>
          <w:lang w:eastAsia="x-none"/>
        </w:rPr>
        <w:t xml:space="preserve"> nativa do Docker. O Docker Swarm agrupa vários hosts do Docker e os expõe como um único host virtual do Docker. Ele serve a API padrão do Docker, então qualquer ferramenta que já funciona no Docker pode agora se escalar de forma transparente para múltiplos hosts”. </w:t>
      </w:r>
    </w:p>
    <w:p w14:paraId="7BEE5F70" w14:textId="77777777" w:rsidR="00814C46" w:rsidRDefault="00814C46" w:rsidP="00814C46">
      <w:pPr>
        <w:pStyle w:val="PargrafodaLista"/>
        <w:suppressAutoHyphens w:val="0"/>
        <w:spacing w:line="240" w:lineRule="auto"/>
        <w:jc w:val="left"/>
        <w:rPr>
          <w:lang w:eastAsia="x-none"/>
        </w:rPr>
      </w:pPr>
    </w:p>
    <w:p w14:paraId="02D0453A" w14:textId="77777777" w:rsidR="00814C46" w:rsidRDefault="00814C46" w:rsidP="00814C46">
      <w:pPr>
        <w:ind w:firstLine="708"/>
        <w:rPr>
          <w:lang w:eastAsia="x-none"/>
        </w:rPr>
      </w:pPr>
      <w:r>
        <w:rPr>
          <w:lang w:eastAsia="x-none"/>
        </w:rPr>
        <w:t xml:space="preserve">Nesta implementação é elegível um host (node) </w:t>
      </w:r>
      <w:proofErr w:type="spellStart"/>
      <w:r>
        <w:rPr>
          <w:lang w:eastAsia="x-none"/>
        </w:rPr>
        <w:t>master</w:t>
      </w:r>
      <w:proofErr w:type="spellEnd"/>
      <w:r>
        <w:rPr>
          <w:lang w:eastAsia="x-none"/>
        </w:rPr>
        <w:t xml:space="preserve"> e a partir dele são elegíveis os nós escravos. Ambos </w:t>
      </w:r>
      <w:proofErr w:type="gramStart"/>
      <w:r>
        <w:rPr>
          <w:lang w:eastAsia="x-none"/>
        </w:rPr>
        <w:t>os nós tem</w:t>
      </w:r>
      <w:proofErr w:type="gramEnd"/>
      <w:r>
        <w:rPr>
          <w:lang w:eastAsia="x-none"/>
        </w:rPr>
        <w:t xml:space="preserve"> que estar na mesma rede física e virtual (podendo ser criada dentro do Docker).</w:t>
      </w:r>
    </w:p>
    <w:p w14:paraId="0AFC7E17" w14:textId="77777777" w:rsidR="00814C46" w:rsidRDefault="00814C46" w:rsidP="00814C46">
      <w:pPr>
        <w:ind w:firstLine="708"/>
        <w:rPr>
          <w:lang w:eastAsia="x-none"/>
        </w:rPr>
      </w:pPr>
      <w:r>
        <w:rPr>
          <w:lang w:eastAsia="x-none"/>
        </w:rPr>
        <w:t xml:space="preserve">Todos os comandos do cluster são sempre executados dentro do nó </w:t>
      </w:r>
      <w:proofErr w:type="spellStart"/>
      <w:r>
        <w:rPr>
          <w:lang w:eastAsia="x-none"/>
        </w:rPr>
        <w:t>master</w:t>
      </w:r>
      <w:proofErr w:type="spellEnd"/>
      <w:r>
        <w:rPr>
          <w:lang w:eastAsia="x-none"/>
        </w:rPr>
        <w:t xml:space="preserve">. É possível eleger um outro nó se o </w:t>
      </w:r>
      <w:proofErr w:type="spellStart"/>
      <w:r>
        <w:rPr>
          <w:lang w:eastAsia="x-none"/>
        </w:rPr>
        <w:t>master</w:t>
      </w:r>
      <w:proofErr w:type="spellEnd"/>
      <w:r>
        <w:rPr>
          <w:lang w:eastAsia="x-none"/>
        </w:rPr>
        <w:t xml:space="preserve"> cair (ficar </w:t>
      </w:r>
      <w:proofErr w:type="spellStart"/>
      <w:r>
        <w:rPr>
          <w:lang w:eastAsia="x-none"/>
        </w:rPr>
        <w:t>down</w:t>
      </w:r>
      <w:proofErr w:type="spellEnd"/>
      <w:r>
        <w:rPr>
          <w:lang w:eastAsia="x-none"/>
        </w:rPr>
        <w:t xml:space="preserve">). Este nó fica no estado elegível. </w:t>
      </w:r>
    </w:p>
    <w:p w14:paraId="137DFECB" w14:textId="77777777" w:rsidR="00814C46" w:rsidRDefault="00814C46" w:rsidP="00814C46">
      <w:pPr>
        <w:ind w:firstLine="708"/>
        <w:rPr>
          <w:lang w:eastAsia="x-none"/>
        </w:rPr>
      </w:pPr>
      <w:r>
        <w:rPr>
          <w:lang w:eastAsia="x-none"/>
        </w:rPr>
        <w:t>Para inserir um host no swarm é necessário executar o comando:</w:t>
      </w:r>
    </w:p>
    <w:p w14:paraId="63A47253" w14:textId="77777777" w:rsidR="00814C46" w:rsidRDefault="00814C46" w:rsidP="00814C46">
      <w:pPr>
        <w:pStyle w:val="PargrafodaLista"/>
        <w:numPr>
          <w:ilvl w:val="0"/>
          <w:numId w:val="36"/>
        </w:numPr>
        <w:rPr>
          <w:lang w:eastAsia="x-none"/>
        </w:rPr>
      </w:pPr>
      <w:proofErr w:type="gramStart"/>
      <w:r w:rsidRPr="00F074B2">
        <w:rPr>
          <w:lang w:eastAsia="x-none"/>
        </w:rPr>
        <w:t>docker</w:t>
      </w:r>
      <w:proofErr w:type="gramEnd"/>
      <w:r w:rsidRPr="00F074B2">
        <w:rPr>
          <w:lang w:eastAsia="x-none"/>
        </w:rPr>
        <w:t xml:space="preserve"> swarm </w:t>
      </w:r>
      <w:proofErr w:type="spellStart"/>
      <w:r w:rsidRPr="00F074B2">
        <w:rPr>
          <w:lang w:eastAsia="x-none"/>
        </w:rPr>
        <w:t>init</w:t>
      </w:r>
      <w:proofErr w:type="spellEnd"/>
    </w:p>
    <w:p w14:paraId="36C2BAC6" w14:textId="77777777" w:rsidR="00814C46" w:rsidRDefault="00814C46" w:rsidP="00814C46">
      <w:pPr>
        <w:ind w:left="708"/>
        <w:rPr>
          <w:lang w:eastAsia="x-none"/>
        </w:rPr>
      </w:pPr>
      <w:r>
        <w:rPr>
          <w:lang w:eastAsia="x-none"/>
        </w:rPr>
        <w:t>A saída deste comando irá ter um token de acesso é a interface de rede que será visível para ser agrupada para os outros hosts:</w:t>
      </w:r>
    </w:p>
    <w:p w14:paraId="67840D34" w14:textId="77777777" w:rsidR="00814C46" w:rsidRDefault="00814C46" w:rsidP="00814C46">
      <w:pPr>
        <w:pStyle w:val="PargrafodaLista"/>
        <w:numPr>
          <w:ilvl w:val="0"/>
          <w:numId w:val="36"/>
        </w:numPr>
        <w:rPr>
          <w:lang w:eastAsia="x-none"/>
        </w:rPr>
      </w:pPr>
      <w:proofErr w:type="gramStart"/>
      <w:r w:rsidRPr="00F074B2">
        <w:rPr>
          <w:lang w:eastAsia="x-none"/>
        </w:rPr>
        <w:t>docker</w:t>
      </w:r>
      <w:proofErr w:type="gramEnd"/>
      <w:r w:rsidRPr="00F074B2">
        <w:rPr>
          <w:lang w:eastAsia="x-none"/>
        </w:rPr>
        <w:t xml:space="preserve"> swarm </w:t>
      </w:r>
      <w:proofErr w:type="spellStart"/>
      <w:r w:rsidRPr="00F074B2">
        <w:rPr>
          <w:lang w:eastAsia="x-none"/>
        </w:rPr>
        <w:t>join</w:t>
      </w:r>
      <w:proofErr w:type="spellEnd"/>
      <w:r w:rsidRPr="00F074B2">
        <w:rPr>
          <w:lang w:eastAsia="x-none"/>
        </w:rPr>
        <w:t xml:space="preserve"> --token SWMTKN-1-05fjhstn68ea0d6njhx8zgqrsxq47jznacn2niku4zqq2vsrqq-5ytikrhfg1tujjxpju0o6q8qe 192.168.65.2:2377</w:t>
      </w:r>
    </w:p>
    <w:p w14:paraId="4FFB6479" w14:textId="77777777" w:rsidR="00814C46" w:rsidRDefault="00814C46" w:rsidP="00814C46">
      <w:pPr>
        <w:ind w:firstLine="708"/>
        <w:rPr>
          <w:lang w:eastAsia="x-none"/>
        </w:rPr>
      </w:pPr>
      <w:r>
        <w:rPr>
          <w:lang w:eastAsia="x-none"/>
        </w:rPr>
        <w:t>Ao executar este comando nos outros hosts que estão com o docker instalado e que podem ser visíveis para o host que executou o comando (rede física e virtual), os mesmo se tornam nodes escravos do node máster.</w:t>
      </w:r>
    </w:p>
    <w:p w14:paraId="7A4A54F6" w14:textId="77777777" w:rsidR="00814C46" w:rsidRDefault="00814C46" w:rsidP="00814C46">
      <w:pPr>
        <w:ind w:firstLine="708"/>
        <w:rPr>
          <w:lang w:eastAsia="x-none"/>
        </w:rPr>
      </w:pPr>
      <w:r>
        <w:rPr>
          <w:lang w:eastAsia="x-none"/>
        </w:rPr>
        <w:t>Como já dito anteriormente os mesmos não executaram mais comandos da aplicação e somente executarão os serviços que lhes forem informados para a execução conforme o arquivo do docker-compose versão 3:</w:t>
      </w:r>
    </w:p>
    <w:p w14:paraId="10AA6DDC" w14:textId="56880B12" w:rsidR="00814C46" w:rsidRPr="000A54D5" w:rsidRDefault="00814C46" w:rsidP="00814C46">
      <w:pPr>
        <w:pStyle w:val="PargrafodaLista"/>
        <w:numPr>
          <w:ilvl w:val="1"/>
          <w:numId w:val="34"/>
        </w:numPr>
      </w:pPr>
      <w:r w:rsidRPr="000A54D5">
        <w:rPr>
          <w:lang w:val="x-none"/>
        </w:rPr>
        <w:t>Docker-compose versao 3 : Anexo 1</w:t>
      </w:r>
      <w:r w:rsidR="008E05C0">
        <w:rPr>
          <w:lang w:val="x-none"/>
        </w:rPr>
        <w:t>2</w:t>
      </w:r>
      <w:r w:rsidRPr="000A54D5">
        <w:rPr>
          <w:lang w:val="x-none"/>
        </w:rPr>
        <w:t>.5</w:t>
      </w:r>
    </w:p>
    <w:p w14:paraId="75455A93" w14:textId="77777777" w:rsidR="00814C46" w:rsidRDefault="00814C46" w:rsidP="00814C46">
      <w:pPr>
        <w:ind w:firstLine="708"/>
        <w:rPr>
          <w:lang w:eastAsia="x-none"/>
        </w:rPr>
      </w:pPr>
      <w:r>
        <w:rPr>
          <w:lang w:eastAsia="x-none"/>
        </w:rPr>
        <w:t>Em meu estudo de caso eu fiz a implementação deste arquivo direto no cluster de serviço próprio através do comando:</w:t>
      </w:r>
    </w:p>
    <w:p w14:paraId="00B0A873" w14:textId="77777777" w:rsidR="00814C46" w:rsidRDefault="00814C46" w:rsidP="00814C46">
      <w:pPr>
        <w:pStyle w:val="PargrafodaLista"/>
        <w:numPr>
          <w:ilvl w:val="0"/>
          <w:numId w:val="36"/>
        </w:numPr>
        <w:rPr>
          <w:lang w:val="en-US" w:eastAsia="x-none"/>
        </w:rPr>
      </w:pPr>
      <w:r w:rsidRPr="004F41B6">
        <w:rPr>
          <w:lang w:val="en-US" w:eastAsia="x-none"/>
        </w:rPr>
        <w:t>docker stack deploy --compose-file docker-compose_3_version.yml phalan</w:t>
      </w:r>
      <w:r>
        <w:rPr>
          <w:lang w:val="en-US" w:eastAsia="x-none"/>
        </w:rPr>
        <w:t>x</w:t>
      </w:r>
    </w:p>
    <w:p w14:paraId="143AFEC0" w14:textId="77777777" w:rsidR="00814C46" w:rsidRDefault="00814C46" w:rsidP="00814C46">
      <w:pPr>
        <w:ind w:left="708"/>
        <w:rPr>
          <w:lang w:eastAsia="x-none"/>
        </w:rPr>
      </w:pPr>
      <w:r w:rsidRPr="00755047">
        <w:rPr>
          <w:lang w:eastAsia="x-none"/>
        </w:rPr>
        <w:t xml:space="preserve">Este </w:t>
      </w:r>
      <w:r>
        <w:rPr>
          <w:lang w:eastAsia="x-none"/>
        </w:rPr>
        <w:t>com</w:t>
      </w:r>
      <w:r w:rsidRPr="00755047">
        <w:rPr>
          <w:lang w:eastAsia="x-none"/>
        </w:rPr>
        <w:t>ando irá fazer o deploy dos serviços, conforme d</w:t>
      </w:r>
      <w:r>
        <w:rPr>
          <w:lang w:eastAsia="x-none"/>
        </w:rPr>
        <w:t>escrito no</w:t>
      </w:r>
      <w:r w:rsidRPr="00755047">
        <w:rPr>
          <w:lang w:eastAsia="x-none"/>
        </w:rPr>
        <w:t xml:space="preserve"> docker-compose</w:t>
      </w:r>
      <w:r>
        <w:rPr>
          <w:lang w:eastAsia="x-none"/>
        </w:rPr>
        <w:t xml:space="preserve">. Diferente da versão 2, neste formato é possível fazer para cada serviço associado um </w:t>
      </w:r>
      <w:r w:rsidRPr="00EE4A2C">
        <w:rPr>
          <w:highlight w:val="yellow"/>
          <w:lang w:eastAsia="x-none"/>
        </w:rPr>
        <w:t>trecho</w:t>
      </w:r>
      <w:r>
        <w:rPr>
          <w:lang w:eastAsia="x-none"/>
        </w:rPr>
        <w:t>, com informações de reserva de CPU, memória e alocação do nó que irá rodar o serviço, conforme trecho abaixo:</w:t>
      </w:r>
    </w:p>
    <w:p w14:paraId="364BBD5B" w14:textId="77777777" w:rsidR="00814C46" w:rsidRPr="003729A4" w:rsidRDefault="00814C46" w:rsidP="00814C46">
      <w:pPr>
        <w:ind w:left="708"/>
        <w:rPr>
          <w:lang w:val="en-US" w:eastAsia="x-none"/>
        </w:rPr>
      </w:pPr>
      <w:r w:rsidRPr="003729A4">
        <w:rPr>
          <w:lang w:val="en-US" w:eastAsia="x-none"/>
        </w:rPr>
        <w:t>#service deployment</w:t>
      </w:r>
    </w:p>
    <w:p w14:paraId="12AC147B" w14:textId="77777777" w:rsidR="00814C46" w:rsidRPr="003729A4" w:rsidRDefault="00814C46" w:rsidP="00814C46">
      <w:pPr>
        <w:ind w:left="708"/>
        <w:rPr>
          <w:lang w:val="en-US" w:eastAsia="x-none"/>
        </w:rPr>
      </w:pPr>
      <w:r w:rsidRPr="003729A4">
        <w:rPr>
          <w:lang w:val="en-US" w:eastAsia="x-none"/>
        </w:rPr>
        <w:t xml:space="preserve">    deploy:</w:t>
      </w:r>
    </w:p>
    <w:p w14:paraId="6E9A6854" w14:textId="77777777" w:rsidR="00814C46" w:rsidRPr="003729A4" w:rsidRDefault="00814C46" w:rsidP="00814C46">
      <w:pPr>
        <w:ind w:left="708"/>
        <w:rPr>
          <w:lang w:val="en-US" w:eastAsia="x-none"/>
        </w:rPr>
      </w:pPr>
      <w:r w:rsidRPr="003729A4">
        <w:rPr>
          <w:lang w:val="en-US" w:eastAsia="x-none"/>
        </w:rPr>
        <w:t xml:space="preserve">      mode: replicated</w:t>
      </w:r>
    </w:p>
    <w:p w14:paraId="34A160D1" w14:textId="77777777" w:rsidR="00814C46" w:rsidRPr="003729A4" w:rsidRDefault="00814C46" w:rsidP="00814C46">
      <w:pPr>
        <w:ind w:left="708"/>
        <w:rPr>
          <w:lang w:val="en-US" w:eastAsia="x-none"/>
        </w:rPr>
      </w:pPr>
      <w:r w:rsidRPr="003729A4">
        <w:rPr>
          <w:lang w:val="en-US" w:eastAsia="x-none"/>
        </w:rPr>
        <w:t xml:space="preserve">      replicas: 1</w:t>
      </w:r>
    </w:p>
    <w:p w14:paraId="2E0C06F9" w14:textId="77777777" w:rsidR="00814C46" w:rsidRPr="003729A4" w:rsidRDefault="00814C46" w:rsidP="00814C46">
      <w:pPr>
        <w:ind w:left="708"/>
        <w:rPr>
          <w:lang w:val="en-US" w:eastAsia="x-none"/>
        </w:rPr>
      </w:pPr>
      <w:r w:rsidRPr="003729A4">
        <w:rPr>
          <w:lang w:val="en-US" w:eastAsia="x-none"/>
        </w:rPr>
        <w:t xml:space="preserve">      labels: [APP=PHALANX]</w:t>
      </w:r>
    </w:p>
    <w:p w14:paraId="1E743827" w14:textId="77777777" w:rsidR="00814C46" w:rsidRPr="003729A4" w:rsidRDefault="00814C46" w:rsidP="00814C46">
      <w:pPr>
        <w:ind w:left="708"/>
        <w:rPr>
          <w:lang w:val="en-US" w:eastAsia="x-none"/>
        </w:rPr>
      </w:pPr>
      <w:r w:rsidRPr="003729A4">
        <w:rPr>
          <w:lang w:val="en-US" w:eastAsia="x-none"/>
        </w:rPr>
        <w:t xml:space="preserve">      #service resource management</w:t>
      </w:r>
    </w:p>
    <w:p w14:paraId="6B9B04C2" w14:textId="77777777" w:rsidR="00814C46" w:rsidRPr="003729A4" w:rsidRDefault="00814C46" w:rsidP="00814C46">
      <w:pPr>
        <w:ind w:left="708"/>
        <w:rPr>
          <w:lang w:val="en-US" w:eastAsia="x-none"/>
        </w:rPr>
      </w:pPr>
      <w:r w:rsidRPr="003729A4">
        <w:rPr>
          <w:lang w:val="en-US" w:eastAsia="x-none"/>
        </w:rPr>
        <w:t xml:space="preserve">      resources:</w:t>
      </w:r>
    </w:p>
    <w:p w14:paraId="35128974" w14:textId="77777777" w:rsidR="00814C46" w:rsidRPr="003729A4" w:rsidRDefault="00814C46" w:rsidP="00814C46">
      <w:pPr>
        <w:ind w:left="708"/>
        <w:rPr>
          <w:lang w:val="en-US" w:eastAsia="x-none"/>
        </w:rPr>
      </w:pPr>
      <w:r w:rsidRPr="003729A4">
        <w:rPr>
          <w:lang w:val="en-US" w:eastAsia="x-none"/>
        </w:rPr>
        <w:t xml:space="preserve">        #Hard limit - Docker does not allow to allocate more</w:t>
      </w:r>
    </w:p>
    <w:p w14:paraId="232FEE1A" w14:textId="77777777" w:rsidR="00814C46" w:rsidRPr="003729A4" w:rsidRDefault="00814C46" w:rsidP="00814C46">
      <w:pPr>
        <w:ind w:left="708"/>
        <w:rPr>
          <w:lang w:val="en-US" w:eastAsia="x-none"/>
        </w:rPr>
      </w:pPr>
      <w:r w:rsidRPr="003729A4">
        <w:rPr>
          <w:lang w:val="en-US" w:eastAsia="x-none"/>
        </w:rPr>
        <w:t xml:space="preserve">        limits:</w:t>
      </w:r>
    </w:p>
    <w:p w14:paraId="00CE0F73" w14:textId="77777777" w:rsidR="00814C46" w:rsidRPr="003729A4" w:rsidRDefault="00814C46" w:rsidP="00814C46">
      <w:pPr>
        <w:ind w:left="708"/>
        <w:rPr>
          <w:lang w:val="en-US" w:eastAsia="x-none"/>
        </w:rPr>
      </w:pPr>
      <w:r w:rsidRPr="003729A4">
        <w:rPr>
          <w:lang w:val="en-US" w:eastAsia="x-none"/>
        </w:rPr>
        <w:lastRenderedPageBreak/>
        <w:t xml:space="preserve">          </w:t>
      </w:r>
      <w:proofErr w:type="spellStart"/>
      <w:r w:rsidRPr="003729A4">
        <w:rPr>
          <w:lang w:val="en-US" w:eastAsia="x-none"/>
        </w:rPr>
        <w:t>cpus</w:t>
      </w:r>
      <w:proofErr w:type="spellEnd"/>
      <w:r w:rsidRPr="003729A4">
        <w:rPr>
          <w:lang w:val="en-US" w:eastAsia="x-none"/>
        </w:rPr>
        <w:t>: '2.25'</w:t>
      </w:r>
    </w:p>
    <w:p w14:paraId="7C33647F" w14:textId="77777777" w:rsidR="00814C46" w:rsidRPr="003729A4" w:rsidRDefault="00814C46" w:rsidP="00814C46">
      <w:pPr>
        <w:ind w:left="708"/>
        <w:rPr>
          <w:lang w:val="en-US" w:eastAsia="x-none"/>
        </w:rPr>
      </w:pPr>
      <w:r w:rsidRPr="003729A4">
        <w:rPr>
          <w:lang w:val="en-US" w:eastAsia="x-none"/>
        </w:rPr>
        <w:t xml:space="preserve">          memory: 512M</w:t>
      </w:r>
    </w:p>
    <w:p w14:paraId="5AA36568" w14:textId="77777777" w:rsidR="00814C46" w:rsidRPr="003729A4" w:rsidRDefault="00814C46" w:rsidP="00814C46">
      <w:pPr>
        <w:ind w:left="708"/>
        <w:rPr>
          <w:lang w:val="en-US" w:eastAsia="x-none"/>
        </w:rPr>
      </w:pPr>
      <w:r w:rsidRPr="003729A4">
        <w:rPr>
          <w:lang w:val="en-US" w:eastAsia="x-none"/>
        </w:rPr>
        <w:t xml:space="preserve">        #Soft limit - Docker makes best effort to return to it</w:t>
      </w:r>
    </w:p>
    <w:p w14:paraId="4976232B" w14:textId="77777777" w:rsidR="00814C46" w:rsidRPr="003729A4" w:rsidRDefault="00814C46" w:rsidP="00814C46">
      <w:pPr>
        <w:ind w:left="708"/>
        <w:rPr>
          <w:lang w:val="en-US" w:eastAsia="x-none"/>
        </w:rPr>
      </w:pPr>
      <w:r w:rsidRPr="003729A4">
        <w:rPr>
          <w:lang w:val="en-US" w:eastAsia="x-none"/>
        </w:rPr>
        <w:t xml:space="preserve">        reservations:</w:t>
      </w:r>
    </w:p>
    <w:p w14:paraId="54300109"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cpus</w:t>
      </w:r>
      <w:proofErr w:type="spellEnd"/>
      <w:r w:rsidRPr="003729A4">
        <w:rPr>
          <w:lang w:val="en-US" w:eastAsia="x-none"/>
        </w:rPr>
        <w:t>: '1.25'</w:t>
      </w:r>
    </w:p>
    <w:p w14:paraId="50A49CFF" w14:textId="77777777" w:rsidR="00814C46" w:rsidRPr="003729A4" w:rsidRDefault="00814C46" w:rsidP="00814C46">
      <w:pPr>
        <w:ind w:left="708"/>
        <w:rPr>
          <w:lang w:val="en-US" w:eastAsia="x-none"/>
        </w:rPr>
      </w:pPr>
      <w:r w:rsidRPr="003729A4">
        <w:rPr>
          <w:lang w:val="en-US" w:eastAsia="x-none"/>
        </w:rPr>
        <w:t xml:space="preserve">          memory: 256M</w:t>
      </w:r>
    </w:p>
    <w:p w14:paraId="5627BD99" w14:textId="77777777" w:rsidR="00814C46" w:rsidRPr="003729A4" w:rsidRDefault="00814C46" w:rsidP="00814C46">
      <w:pPr>
        <w:ind w:left="708"/>
        <w:rPr>
          <w:lang w:val="en-US" w:eastAsia="x-none"/>
        </w:rPr>
      </w:pPr>
      <w:r w:rsidRPr="003729A4">
        <w:rPr>
          <w:lang w:val="en-US" w:eastAsia="x-none"/>
        </w:rPr>
        <w:t xml:space="preserve">      #service restart policy</w:t>
      </w:r>
    </w:p>
    <w:p w14:paraId="4DA1840D"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restart_policy</w:t>
      </w:r>
      <w:proofErr w:type="spellEnd"/>
      <w:r w:rsidRPr="003729A4">
        <w:rPr>
          <w:lang w:val="en-US" w:eastAsia="x-none"/>
        </w:rPr>
        <w:t>:</w:t>
      </w:r>
    </w:p>
    <w:p w14:paraId="4853CF06" w14:textId="77777777" w:rsidR="00814C46" w:rsidRPr="003729A4" w:rsidRDefault="00814C46" w:rsidP="00814C46">
      <w:pPr>
        <w:ind w:left="708"/>
        <w:rPr>
          <w:lang w:val="en-US" w:eastAsia="x-none"/>
        </w:rPr>
      </w:pPr>
      <w:r w:rsidRPr="003729A4">
        <w:rPr>
          <w:lang w:val="en-US" w:eastAsia="x-none"/>
        </w:rPr>
        <w:t xml:space="preserve">        condition: on-failure</w:t>
      </w:r>
    </w:p>
    <w:p w14:paraId="5239ED06" w14:textId="77777777" w:rsidR="00814C46" w:rsidRPr="003729A4" w:rsidRDefault="00814C46" w:rsidP="00814C46">
      <w:pPr>
        <w:ind w:left="708"/>
        <w:rPr>
          <w:lang w:val="en-US" w:eastAsia="x-none"/>
        </w:rPr>
      </w:pPr>
      <w:r w:rsidRPr="003729A4">
        <w:rPr>
          <w:lang w:val="en-US" w:eastAsia="x-none"/>
        </w:rPr>
        <w:t xml:space="preserve">        #delay: 5s</w:t>
      </w:r>
    </w:p>
    <w:p w14:paraId="1346E2D6"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max_attempts</w:t>
      </w:r>
      <w:proofErr w:type="spellEnd"/>
      <w:r w:rsidRPr="003729A4">
        <w:rPr>
          <w:lang w:val="en-US" w:eastAsia="x-none"/>
        </w:rPr>
        <w:t>: 10</w:t>
      </w:r>
    </w:p>
    <w:p w14:paraId="2178F58C" w14:textId="77777777" w:rsidR="00814C46" w:rsidRPr="003729A4" w:rsidRDefault="00814C46" w:rsidP="00814C46">
      <w:pPr>
        <w:ind w:left="708"/>
        <w:rPr>
          <w:lang w:val="en-US" w:eastAsia="x-none"/>
        </w:rPr>
      </w:pPr>
      <w:r w:rsidRPr="003729A4">
        <w:rPr>
          <w:lang w:val="en-US" w:eastAsia="x-none"/>
        </w:rPr>
        <w:t xml:space="preserve">        window: 120s</w:t>
      </w:r>
    </w:p>
    <w:p w14:paraId="3870D27A" w14:textId="77777777" w:rsidR="00814C46" w:rsidRPr="003729A4" w:rsidRDefault="00814C46" w:rsidP="00814C46">
      <w:pPr>
        <w:ind w:left="708"/>
        <w:rPr>
          <w:lang w:val="en-US" w:eastAsia="x-none"/>
        </w:rPr>
      </w:pPr>
      <w:r w:rsidRPr="003729A4">
        <w:rPr>
          <w:lang w:val="en-US" w:eastAsia="x-none"/>
        </w:rPr>
        <w:t xml:space="preserve">      #service update configuration</w:t>
      </w:r>
    </w:p>
    <w:p w14:paraId="5B476B42"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update_config</w:t>
      </w:r>
      <w:proofErr w:type="spellEnd"/>
      <w:r w:rsidRPr="003729A4">
        <w:rPr>
          <w:lang w:val="en-US" w:eastAsia="x-none"/>
        </w:rPr>
        <w:t>:</w:t>
      </w:r>
    </w:p>
    <w:p w14:paraId="5DEAB41E" w14:textId="77777777" w:rsidR="00814C46" w:rsidRPr="003729A4" w:rsidRDefault="00814C46" w:rsidP="00814C46">
      <w:pPr>
        <w:ind w:left="708"/>
        <w:rPr>
          <w:lang w:val="en-US" w:eastAsia="x-none"/>
        </w:rPr>
      </w:pPr>
      <w:r w:rsidRPr="003729A4">
        <w:rPr>
          <w:lang w:val="en-US" w:eastAsia="x-none"/>
        </w:rPr>
        <w:t xml:space="preserve">        parallelism: 1</w:t>
      </w:r>
    </w:p>
    <w:p w14:paraId="100CC761" w14:textId="77777777" w:rsidR="00814C46" w:rsidRPr="003729A4" w:rsidRDefault="00814C46" w:rsidP="00814C46">
      <w:pPr>
        <w:ind w:left="708"/>
        <w:rPr>
          <w:lang w:val="en-US" w:eastAsia="x-none"/>
        </w:rPr>
      </w:pPr>
      <w:r w:rsidRPr="003729A4">
        <w:rPr>
          <w:lang w:val="en-US" w:eastAsia="x-none"/>
        </w:rPr>
        <w:t xml:space="preserve">        delay: 5s</w:t>
      </w:r>
    </w:p>
    <w:p w14:paraId="55499DF7"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failure_action</w:t>
      </w:r>
      <w:proofErr w:type="spellEnd"/>
      <w:r w:rsidRPr="003729A4">
        <w:rPr>
          <w:lang w:val="en-US" w:eastAsia="x-none"/>
        </w:rPr>
        <w:t>: continue</w:t>
      </w:r>
    </w:p>
    <w:p w14:paraId="043E02BF" w14:textId="77777777" w:rsidR="00814C46" w:rsidRPr="003729A4" w:rsidRDefault="00814C46" w:rsidP="00814C46">
      <w:pPr>
        <w:ind w:left="708"/>
        <w:rPr>
          <w:lang w:val="en-US" w:eastAsia="x-none"/>
        </w:rPr>
      </w:pPr>
      <w:r w:rsidRPr="003729A4">
        <w:rPr>
          <w:lang w:val="en-US" w:eastAsia="x-none"/>
        </w:rPr>
        <w:t xml:space="preserve">        monitor: 10s</w:t>
      </w:r>
    </w:p>
    <w:p w14:paraId="59FC1015"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max_failure_ratio</w:t>
      </w:r>
      <w:proofErr w:type="spellEnd"/>
      <w:r w:rsidRPr="003729A4">
        <w:rPr>
          <w:lang w:val="en-US" w:eastAsia="x-none"/>
        </w:rPr>
        <w:t>: 0.3</w:t>
      </w:r>
    </w:p>
    <w:p w14:paraId="3601E666" w14:textId="77777777" w:rsidR="00814C46" w:rsidRPr="003729A4" w:rsidRDefault="00814C46" w:rsidP="00814C46">
      <w:pPr>
        <w:ind w:left="708"/>
        <w:rPr>
          <w:lang w:val="en-US" w:eastAsia="x-none"/>
        </w:rPr>
      </w:pPr>
      <w:r w:rsidRPr="003729A4">
        <w:rPr>
          <w:lang w:val="en-US" w:eastAsia="x-none"/>
        </w:rPr>
        <w:t xml:space="preserve">      #placement constraint - in this case on 'worker' nodes only</w:t>
      </w:r>
    </w:p>
    <w:p w14:paraId="01F098B2" w14:textId="77777777" w:rsidR="00814C46" w:rsidRPr="004A42CE" w:rsidRDefault="00814C46" w:rsidP="00814C46">
      <w:pPr>
        <w:ind w:left="708"/>
        <w:rPr>
          <w:lang w:val="en-US" w:eastAsia="x-none"/>
        </w:rPr>
      </w:pPr>
      <w:r w:rsidRPr="003729A4">
        <w:rPr>
          <w:lang w:val="en-US" w:eastAsia="x-none"/>
        </w:rPr>
        <w:t xml:space="preserve">      </w:t>
      </w:r>
      <w:r w:rsidRPr="004A42CE">
        <w:rPr>
          <w:lang w:val="en-US" w:eastAsia="x-none"/>
        </w:rPr>
        <w:t>placement:</w:t>
      </w:r>
    </w:p>
    <w:p w14:paraId="061E9CA4" w14:textId="77777777" w:rsidR="00814C46" w:rsidRPr="004A42CE" w:rsidRDefault="00814C46" w:rsidP="00814C46">
      <w:pPr>
        <w:ind w:left="708"/>
        <w:rPr>
          <w:lang w:val="en-US" w:eastAsia="x-none"/>
        </w:rPr>
      </w:pPr>
      <w:r w:rsidRPr="004A42CE">
        <w:rPr>
          <w:lang w:val="en-US" w:eastAsia="x-none"/>
        </w:rPr>
        <w:t xml:space="preserve">        constraints: [</w:t>
      </w:r>
      <w:proofErr w:type="spellStart"/>
      <w:proofErr w:type="gramStart"/>
      <w:r w:rsidRPr="004A42CE">
        <w:rPr>
          <w:lang w:val="en-US" w:eastAsia="x-none"/>
        </w:rPr>
        <w:t>node.role</w:t>
      </w:r>
      <w:proofErr w:type="spellEnd"/>
      <w:proofErr w:type="gramEnd"/>
      <w:r w:rsidRPr="004A42CE">
        <w:rPr>
          <w:lang w:val="en-US" w:eastAsia="x-none"/>
        </w:rPr>
        <w:t xml:space="preserve"> == manager]</w:t>
      </w:r>
    </w:p>
    <w:p w14:paraId="5F6BE6FE" w14:textId="77777777" w:rsidR="00814C46" w:rsidRPr="004A42CE" w:rsidRDefault="00814C46" w:rsidP="00814C46">
      <w:pPr>
        <w:ind w:left="708"/>
        <w:rPr>
          <w:lang w:val="en-US" w:eastAsia="x-none"/>
        </w:rPr>
      </w:pPr>
    </w:p>
    <w:p w14:paraId="49897D93" w14:textId="6016EB4E" w:rsidR="00814C46" w:rsidRDefault="00814C46" w:rsidP="006E4E16">
      <w:pPr>
        <w:ind w:firstLine="708"/>
        <w:rPr>
          <w:lang w:eastAsia="x-none"/>
        </w:rPr>
      </w:pPr>
      <w:r>
        <w:rPr>
          <w:lang w:eastAsia="x-none"/>
        </w:rPr>
        <w:t>Para verificação dos serviços disponíveis em cada nó, fiz a utilização de um serviço</w:t>
      </w:r>
      <w:r w:rsidR="00747BD0">
        <w:rPr>
          <w:lang w:eastAsia="x-none"/>
        </w:rPr>
        <w:t xml:space="preserve"> open-source</w:t>
      </w:r>
      <w:r>
        <w:rPr>
          <w:lang w:eastAsia="x-none"/>
        </w:rPr>
        <w:t xml:space="preserve"> </w:t>
      </w:r>
      <w:r w:rsidR="00377895">
        <w:rPr>
          <w:lang w:eastAsia="x-none"/>
        </w:rPr>
        <w:t>V</w:t>
      </w:r>
      <w:r w:rsidRPr="008A5213">
        <w:rPr>
          <w:lang w:eastAsia="x-none"/>
        </w:rPr>
        <w:t>isualizer-arm</w:t>
      </w:r>
      <w:r>
        <w:rPr>
          <w:rStyle w:val="Refdenotaderodap"/>
          <w:lang w:eastAsia="x-none"/>
        </w:rPr>
        <w:footnoteReference w:customMarkFollows="1" w:id="19"/>
        <w:t>6</w:t>
      </w:r>
      <w:r>
        <w:rPr>
          <w:lang w:eastAsia="x-none"/>
        </w:rPr>
        <w:t>, o mesmo faz o monitoramento de todos os nós, que estão na mesma rede</w:t>
      </w:r>
      <w:r w:rsidR="00A42049">
        <w:rPr>
          <w:lang w:eastAsia="x-none"/>
        </w:rPr>
        <w:t xml:space="preserve"> (física e virtual)</w:t>
      </w:r>
      <w:r>
        <w:rPr>
          <w:lang w:eastAsia="x-none"/>
        </w:rPr>
        <w:t xml:space="preserve"> e informa todos os containers que estão rodando em cada nó.</w:t>
      </w:r>
    </w:p>
    <w:p w14:paraId="4AC9332E" w14:textId="1E9E5E3D" w:rsidR="005D5F67" w:rsidRDefault="005D5F67" w:rsidP="006E4E16">
      <w:pPr>
        <w:ind w:firstLine="708"/>
        <w:rPr>
          <w:lang w:eastAsia="x-none"/>
        </w:rPr>
      </w:pPr>
      <w:r>
        <w:rPr>
          <w:lang w:eastAsia="x-none"/>
        </w:rPr>
        <w:t>Segue a imagem de utilização do serviço:</w:t>
      </w:r>
    </w:p>
    <w:p w14:paraId="3AA33CC1" w14:textId="1DE9B080" w:rsidR="00814C46" w:rsidRPr="00755047" w:rsidRDefault="00C5776B" w:rsidP="00814C46">
      <w:pPr>
        <w:keepNext/>
        <w:ind w:left="708"/>
      </w:pPr>
      <w:r>
        <w:rPr>
          <w:noProof/>
        </w:rPr>
        <w:lastRenderedPageBreak/>
        <mc:AlternateContent>
          <mc:Choice Requires="wps">
            <w:drawing>
              <wp:anchor distT="0" distB="0" distL="114300" distR="114300" simplePos="0" relativeHeight="251730944" behindDoc="0" locked="0" layoutInCell="1" allowOverlap="1" wp14:anchorId="2924D5A6" wp14:editId="05250F29">
                <wp:simplePos x="0" y="0"/>
                <wp:positionH relativeFrom="column">
                  <wp:posOffset>913765</wp:posOffset>
                </wp:positionH>
                <wp:positionV relativeFrom="paragraph">
                  <wp:posOffset>5178425</wp:posOffset>
                </wp:positionV>
                <wp:extent cx="2893060" cy="184150"/>
                <wp:effectExtent l="0" t="0" r="0" b="0"/>
                <wp:wrapThrough wrapText="bothSides">
                  <wp:wrapPolygon edited="0">
                    <wp:start x="0" y="0"/>
                    <wp:lineTo x="0" y="0"/>
                    <wp:lineTo x="0" y="0"/>
                  </wp:wrapPolygon>
                </wp:wrapThrough>
                <wp:docPr id="30" name="Caixa de Texto 30"/>
                <wp:cNvGraphicFramePr/>
                <a:graphic xmlns:a="http://schemas.openxmlformats.org/drawingml/2006/main">
                  <a:graphicData uri="http://schemas.microsoft.com/office/word/2010/wordprocessingShape">
                    <wps:wsp>
                      <wps:cNvSpPr txBox="1"/>
                      <wps:spPr>
                        <a:xfrm>
                          <a:off x="0" y="0"/>
                          <a:ext cx="2893060" cy="184150"/>
                        </a:xfrm>
                        <a:prstGeom prst="rect">
                          <a:avLst/>
                        </a:prstGeom>
                        <a:solidFill>
                          <a:prstClr val="white"/>
                        </a:solidFill>
                        <a:ln>
                          <a:noFill/>
                        </a:ln>
                        <a:effectLst/>
                      </wps:spPr>
                      <wps:txbx>
                        <w:txbxContent>
                          <w:p w14:paraId="55DA7123" w14:textId="75FD5A96" w:rsidR="009C44CE" w:rsidRPr="00756CE3" w:rsidRDefault="009C44CE" w:rsidP="007C3224">
                            <w:pPr>
                              <w:pStyle w:val="Legenda"/>
                              <w:rPr>
                                <w:noProof/>
                              </w:rPr>
                            </w:pPr>
                            <w:bookmarkStart w:id="174" w:name="_Toc497654081"/>
                            <w:r>
                              <w:t xml:space="preserve">Figura </w:t>
                            </w:r>
                            <w:fldSimple w:instr=" SEQ Figura \* ARABIC ">
                              <w:r>
                                <w:rPr>
                                  <w:noProof/>
                                </w:rPr>
                                <w:t>23</w:t>
                              </w:r>
                            </w:fldSimple>
                            <w:r>
                              <w:t xml:space="preserve"> - </w:t>
                            </w:r>
                            <w:proofErr w:type="spellStart"/>
                            <w:r w:rsidRPr="00C86126">
                              <w:t>Visualizer-arm</w:t>
                            </w:r>
                            <w:proofErr w:type="spellEnd"/>
                            <w:r w:rsidRPr="00C86126">
                              <w:t xml:space="preserve"> Fonte Pr</w:t>
                            </w:r>
                            <w:r>
                              <w:t>óprio autor</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4D5A6" id="Caixa de Texto 30" o:spid="_x0000_s1049" type="#_x0000_t202" style="position:absolute;left:0;text-align:left;margin-left:71.95pt;margin-top:407.75pt;width:227.8pt;height:1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" stroked="f">
                <v:textbox style="mso-fit-shape-to-text:t" inset="0,0,0,0">
                  <w:txbxContent>
                    <w:p w14:paraId="55DA7123" w14:textId="75FD5A96" w:rsidR="009C44CE" w:rsidRPr="00756CE3" w:rsidRDefault="009C44CE" w:rsidP="007C3224">
                      <w:pPr>
                        <w:pStyle w:val="Legenda"/>
                        <w:rPr>
                          <w:noProof/>
                        </w:rPr>
                      </w:pPr>
                      <w:bookmarkStart w:id="175" w:name="_Toc497654081"/>
                      <w:r>
                        <w:t xml:space="preserve">Figura </w:t>
                      </w:r>
                      <w:fldSimple w:instr=" SEQ Figura \* ARABIC ">
                        <w:r>
                          <w:rPr>
                            <w:noProof/>
                          </w:rPr>
                          <w:t>23</w:t>
                        </w:r>
                      </w:fldSimple>
                      <w:r>
                        <w:t xml:space="preserve"> - </w:t>
                      </w:r>
                      <w:proofErr w:type="spellStart"/>
                      <w:r w:rsidRPr="00C86126">
                        <w:t>Visualizer-arm</w:t>
                      </w:r>
                      <w:proofErr w:type="spellEnd"/>
                      <w:r w:rsidRPr="00C86126">
                        <w:t xml:space="preserve"> Fonte Pr</w:t>
                      </w:r>
                      <w:r>
                        <w:t>óprio autor</w:t>
                      </w:r>
                      <w:bookmarkEnd w:id="175"/>
                    </w:p>
                  </w:txbxContent>
                </v:textbox>
                <w10:wrap type="through"/>
              </v:shape>
            </w:pict>
          </mc:Fallback>
        </mc:AlternateContent>
      </w:r>
      <w:r w:rsidR="00814C46">
        <w:rPr>
          <w:noProof/>
        </w:rPr>
        <w:drawing>
          <wp:anchor distT="0" distB="0" distL="114300" distR="114300" simplePos="0" relativeHeight="251707392" behindDoc="0" locked="0" layoutInCell="1" allowOverlap="1" wp14:anchorId="54CFBA50" wp14:editId="01D46217">
            <wp:simplePos x="0" y="0"/>
            <wp:positionH relativeFrom="column">
              <wp:posOffset>913765</wp:posOffset>
            </wp:positionH>
            <wp:positionV relativeFrom="paragraph">
              <wp:posOffset>116840</wp:posOffset>
            </wp:positionV>
            <wp:extent cx="2893060" cy="5004435"/>
            <wp:effectExtent l="0" t="0" r="2540" b="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7-10-27 às 10.49.38.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93060" cy="5004435"/>
                    </a:xfrm>
                    <a:prstGeom prst="rect">
                      <a:avLst/>
                    </a:prstGeom>
                  </pic:spPr>
                </pic:pic>
              </a:graphicData>
            </a:graphic>
            <wp14:sizeRelH relativeFrom="page">
              <wp14:pctWidth>0</wp14:pctWidth>
            </wp14:sizeRelH>
            <wp14:sizeRelV relativeFrom="page">
              <wp14:pctHeight>0</wp14:pctHeight>
            </wp14:sizeRelV>
          </wp:anchor>
        </w:drawing>
      </w:r>
    </w:p>
    <w:p w14:paraId="7F93D524" w14:textId="77777777" w:rsidR="00814C46" w:rsidRDefault="00814C46">
      <w:pPr>
        <w:rPr>
          <w:lang w:eastAsia="x-none"/>
        </w:rPr>
      </w:pPr>
    </w:p>
    <w:p w14:paraId="488FB30B" w14:textId="4BFF5689" w:rsidR="000A0532" w:rsidRDefault="00814C46" w:rsidP="004A42CE">
      <w:pPr>
        <w:pStyle w:val="Ttulo11"/>
      </w:pPr>
      <w:bookmarkStart w:id="176" w:name="_Toc496802708"/>
      <w:bookmarkStart w:id="177" w:name="_Toc496802937"/>
      <w:bookmarkStart w:id="178" w:name="_Toc495785711"/>
      <w:bookmarkStart w:id="179" w:name="_Toc497862065"/>
      <w:r>
        <w:lastRenderedPageBreak/>
        <w:t>4.5</w:t>
      </w:r>
      <w:r w:rsidR="00CE4928">
        <w:t xml:space="preserve"> </w:t>
      </w:r>
      <w:r w:rsidR="00F8236A">
        <w:t>Play with</w:t>
      </w:r>
      <w:r w:rsidR="006B6147">
        <w:t xml:space="preserve"> </w:t>
      </w:r>
      <w:bookmarkEnd w:id="176"/>
      <w:bookmarkEnd w:id="177"/>
      <w:r w:rsidR="00F8236A">
        <w:t>Docker</w:t>
      </w:r>
      <w:bookmarkEnd w:id="179"/>
    </w:p>
    <w:p w14:paraId="4EDF3FF1" w14:textId="0B33FD37" w:rsidR="006B6147" w:rsidRDefault="001B4E98" w:rsidP="006B6147">
      <w:pPr>
        <w:rPr>
          <w:lang w:val="x-none" w:eastAsia="x-none"/>
        </w:rPr>
      </w:pPr>
      <w:r>
        <w:rPr>
          <w:lang w:val="x-none" w:eastAsia="x-none"/>
        </w:rPr>
        <w:tab/>
        <w:t>O Docker possui uma engine de testes do seu próprio labor</w:t>
      </w:r>
      <w:r w:rsidR="00C72805">
        <w:rPr>
          <w:lang w:val="x-none" w:eastAsia="x-none"/>
        </w:rPr>
        <w:t>a</w:t>
      </w:r>
      <w:r>
        <w:rPr>
          <w:lang w:val="x-none" w:eastAsia="x-none"/>
        </w:rPr>
        <w:t>tório</w:t>
      </w:r>
      <w:r w:rsidR="00E60423">
        <w:rPr>
          <w:lang w:val="x-none" w:eastAsia="x-none"/>
        </w:rPr>
        <w:t xml:space="preserve">, daqual é possível acessar através do link: </w:t>
      </w:r>
      <w:r w:rsidR="00154A5F">
        <w:fldChar w:fldCharType="begin"/>
      </w:r>
      <w:r w:rsidR="00154A5F">
        <w:instrText xml:space="preserve"> HYPERLINK "http://labs.play-with-docker.com" </w:instrText>
      </w:r>
      <w:r w:rsidR="00154A5F">
        <w:fldChar w:fldCharType="separate"/>
      </w:r>
      <w:r w:rsidR="00E60423" w:rsidRPr="00186F69">
        <w:rPr>
          <w:rStyle w:val="Hiperlink"/>
          <w:lang w:val="x-none" w:eastAsia="x-none"/>
        </w:rPr>
        <w:t>http://labs.play-with-docker.com</w:t>
      </w:r>
      <w:r w:rsidR="00154A5F">
        <w:rPr>
          <w:rStyle w:val="Hiperlink"/>
          <w:lang w:val="x-none" w:eastAsia="x-none"/>
        </w:rPr>
        <w:fldChar w:fldCharType="end"/>
      </w:r>
      <w:r w:rsidR="00E60423">
        <w:rPr>
          <w:lang w:val="x-none" w:eastAsia="x-none"/>
        </w:rPr>
        <w:t>.</w:t>
      </w:r>
    </w:p>
    <w:p w14:paraId="3A8C21DD" w14:textId="7EEF2877" w:rsidR="00FA6443" w:rsidRDefault="00E60423" w:rsidP="006B6147">
      <w:pPr>
        <w:rPr>
          <w:lang w:val="x-none" w:eastAsia="x-none"/>
        </w:rPr>
      </w:pPr>
      <w:r>
        <w:rPr>
          <w:lang w:val="x-none" w:eastAsia="x-none"/>
        </w:rPr>
        <w:tab/>
      </w:r>
      <w:r w:rsidR="00FA6443">
        <w:rPr>
          <w:lang w:val="x-none" w:eastAsia="x-none"/>
        </w:rPr>
        <w:t xml:space="preserve">Essa engine </w:t>
      </w:r>
      <w:r w:rsidR="00930E45">
        <w:rPr>
          <w:lang w:val="x-none" w:eastAsia="x-none"/>
        </w:rPr>
        <w:t xml:space="preserve">consiste em uma máquina virtual com Alphine Linux; </w:t>
      </w:r>
      <w:r w:rsidR="00FA6443">
        <w:rPr>
          <w:lang w:val="x-none" w:eastAsia="x-none"/>
        </w:rPr>
        <w:t>foi criada pelos capitães do Docker Marcos Nils e Jonathan Leibiusky, send</w:t>
      </w:r>
      <w:r w:rsidR="00852079">
        <w:rPr>
          <w:lang w:val="x-none" w:eastAsia="x-none"/>
        </w:rPr>
        <w:t xml:space="preserve">o possível fazer testes, </w:t>
      </w:r>
      <w:r w:rsidR="00FA6443">
        <w:rPr>
          <w:lang w:val="x-none" w:eastAsia="x-none"/>
        </w:rPr>
        <w:t>alterações</w:t>
      </w:r>
      <w:r w:rsidR="00852079">
        <w:rPr>
          <w:lang w:val="x-none" w:eastAsia="x-none"/>
        </w:rPr>
        <w:t>, criação e configurações em containers do docker, imagens</w:t>
      </w:r>
      <w:r w:rsidR="00FA6443">
        <w:rPr>
          <w:lang w:val="x-none" w:eastAsia="x-none"/>
        </w:rPr>
        <w:t xml:space="preserve"> e do mód</w:t>
      </w:r>
      <w:r w:rsidR="00852079">
        <w:rPr>
          <w:lang w:val="x-none" w:eastAsia="x-none"/>
        </w:rPr>
        <w:t>ul</w:t>
      </w:r>
      <w:r w:rsidR="00FA6443">
        <w:rPr>
          <w:lang w:val="x-none" w:eastAsia="x-none"/>
        </w:rPr>
        <w:t xml:space="preserve">o Swam </w:t>
      </w:r>
      <w:r w:rsidR="00852079">
        <w:rPr>
          <w:lang w:val="x-none" w:eastAsia="x-none"/>
        </w:rPr>
        <w:t xml:space="preserve">do docker </w:t>
      </w:r>
      <w:r w:rsidR="00FA6443">
        <w:rPr>
          <w:lang w:val="x-none" w:eastAsia="x-none"/>
        </w:rPr>
        <w:t xml:space="preserve">em alguns minutos. </w:t>
      </w:r>
      <w:r w:rsidR="00A85B21">
        <w:rPr>
          <w:rStyle w:val="Refdenotaderodap"/>
          <w:lang w:val="x-none" w:eastAsia="x-none"/>
        </w:rPr>
        <w:footnoteReference w:customMarkFollows="1" w:id="20"/>
        <w:t>7</w:t>
      </w:r>
      <w:r w:rsidR="00FA6443">
        <w:rPr>
          <w:lang w:val="x-none" w:eastAsia="x-none"/>
        </w:rPr>
        <w:t xml:space="preserve"> </w:t>
      </w:r>
    </w:p>
    <w:p w14:paraId="36B68390" w14:textId="16CAC732" w:rsidR="005E730E" w:rsidRDefault="00491CE6" w:rsidP="006B6147">
      <w:pPr>
        <w:rPr>
          <w:lang w:val="x-none" w:eastAsia="x-none"/>
        </w:rPr>
      </w:pPr>
      <w:r>
        <w:rPr>
          <w:noProof/>
        </w:rPr>
        <mc:AlternateContent>
          <mc:Choice Requires="wps">
            <w:drawing>
              <wp:anchor distT="0" distB="0" distL="114300" distR="114300" simplePos="0" relativeHeight="251732992" behindDoc="0" locked="0" layoutInCell="1" allowOverlap="1" wp14:anchorId="7C48851A" wp14:editId="052742A4">
                <wp:simplePos x="0" y="0"/>
                <wp:positionH relativeFrom="column">
                  <wp:posOffset>918210</wp:posOffset>
                </wp:positionH>
                <wp:positionV relativeFrom="paragraph">
                  <wp:posOffset>3279775</wp:posOffset>
                </wp:positionV>
                <wp:extent cx="4529455" cy="184150"/>
                <wp:effectExtent l="0" t="0" r="0" b="0"/>
                <wp:wrapThrough wrapText="bothSides">
                  <wp:wrapPolygon edited="0">
                    <wp:start x="0" y="0"/>
                    <wp:lineTo x="0" y="0"/>
                    <wp:lineTo x="0" y="0"/>
                  </wp:wrapPolygon>
                </wp:wrapThrough>
                <wp:docPr id="39" name="Caixa de Texto 39"/>
                <wp:cNvGraphicFramePr/>
                <a:graphic xmlns:a="http://schemas.openxmlformats.org/drawingml/2006/main">
                  <a:graphicData uri="http://schemas.microsoft.com/office/word/2010/wordprocessingShape">
                    <wps:wsp>
                      <wps:cNvSpPr txBox="1"/>
                      <wps:spPr>
                        <a:xfrm>
                          <a:off x="0" y="0"/>
                          <a:ext cx="4529455" cy="184150"/>
                        </a:xfrm>
                        <a:prstGeom prst="rect">
                          <a:avLst/>
                        </a:prstGeom>
                        <a:solidFill>
                          <a:prstClr val="white"/>
                        </a:solidFill>
                        <a:ln>
                          <a:noFill/>
                        </a:ln>
                        <a:effectLst/>
                      </wps:spPr>
                      <wps:txbx>
                        <w:txbxContent>
                          <w:p w14:paraId="2B23C860" w14:textId="2DE896BF" w:rsidR="009C44CE" w:rsidRPr="007C3224" w:rsidRDefault="009C44CE" w:rsidP="007C3224">
                            <w:pPr>
                              <w:pStyle w:val="Legenda"/>
                              <w:rPr>
                                <w:rFonts w:eastAsia="Calibri" w:cs="Times New Roman"/>
                                <w:noProof/>
                                <w:lang w:val="en-US"/>
                              </w:rPr>
                            </w:pPr>
                            <w:bookmarkStart w:id="180" w:name="_Toc497654082"/>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sidRPr="007C3224">
                              <w:rPr>
                                <w:noProof/>
                                <w:lang w:val="en-US"/>
                              </w:rPr>
                              <w:t>24</w:t>
                            </w:r>
                            <w:r>
                              <w:fldChar w:fldCharType="end"/>
                            </w:r>
                            <w:r w:rsidRPr="007C3224">
                              <w:rPr>
                                <w:lang w:val="en-US"/>
                              </w:rPr>
                              <w:t xml:space="preserve"> - Play with Docker Fonte: http://labs.play-with-docker.com/</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8851A" id="Caixa de Texto 39" o:spid="_x0000_s1050" type="#_x0000_t202" style="position:absolute;margin-left:72.3pt;margin-top:258.25pt;width:356.65pt;height:1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" stroked="f">
                <v:textbox style="mso-fit-shape-to-text:t" inset="0,0,0,0">
                  <w:txbxContent>
                    <w:p w14:paraId="2B23C860" w14:textId="2DE896BF" w:rsidR="009C44CE" w:rsidRPr="007C3224" w:rsidRDefault="009C44CE" w:rsidP="007C3224">
                      <w:pPr>
                        <w:pStyle w:val="Legenda"/>
                        <w:rPr>
                          <w:rFonts w:eastAsia="Calibri" w:cs="Times New Roman"/>
                          <w:noProof/>
                          <w:lang w:val="en-US"/>
                        </w:rPr>
                      </w:pPr>
                      <w:bookmarkStart w:id="181" w:name="_Toc497654082"/>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sidRPr="007C3224">
                        <w:rPr>
                          <w:noProof/>
                          <w:lang w:val="en-US"/>
                        </w:rPr>
                        <w:t>24</w:t>
                      </w:r>
                      <w:r>
                        <w:fldChar w:fldCharType="end"/>
                      </w:r>
                      <w:r w:rsidRPr="007C3224">
                        <w:rPr>
                          <w:lang w:val="en-US"/>
                        </w:rPr>
                        <w:t xml:space="preserve"> - Play with Docker Fonte: http://labs.play-with-docker.com/</w:t>
                      </w:r>
                      <w:bookmarkEnd w:id="181"/>
                    </w:p>
                  </w:txbxContent>
                </v:textbox>
                <w10:wrap type="through"/>
              </v:shape>
            </w:pict>
          </mc:Fallback>
        </mc:AlternateContent>
      </w:r>
      <w:r w:rsidR="000579C0">
        <w:rPr>
          <w:noProof/>
        </w:rPr>
        <w:drawing>
          <wp:anchor distT="0" distB="0" distL="114300" distR="114300" simplePos="0" relativeHeight="251697152" behindDoc="0" locked="0" layoutInCell="1" allowOverlap="1" wp14:anchorId="3FE5FA96" wp14:editId="70873699">
            <wp:simplePos x="0" y="0"/>
            <wp:positionH relativeFrom="column">
              <wp:posOffset>918210</wp:posOffset>
            </wp:positionH>
            <wp:positionV relativeFrom="paragraph">
              <wp:posOffset>472440</wp:posOffset>
            </wp:positionV>
            <wp:extent cx="4529455" cy="2750185"/>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0-17 às 22.00.2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29455" cy="2750185"/>
                    </a:xfrm>
                    <a:prstGeom prst="rect">
                      <a:avLst/>
                    </a:prstGeom>
                  </pic:spPr>
                </pic:pic>
              </a:graphicData>
            </a:graphic>
            <wp14:sizeRelH relativeFrom="page">
              <wp14:pctWidth>0</wp14:pctWidth>
            </wp14:sizeRelH>
            <wp14:sizeRelV relativeFrom="page">
              <wp14:pctHeight>0</wp14:pctHeight>
            </wp14:sizeRelV>
          </wp:anchor>
        </w:drawing>
      </w:r>
      <w:r w:rsidR="00614232">
        <w:rPr>
          <w:lang w:val="x-none" w:eastAsia="x-none"/>
        </w:rPr>
        <w:tab/>
        <w:t>Maiores informações podem ser obtidas no github do projeto</w:t>
      </w:r>
      <w:r w:rsidR="00A85B21">
        <w:rPr>
          <w:rStyle w:val="Refdenotaderodap"/>
          <w:lang w:val="x-none" w:eastAsia="x-none"/>
        </w:rPr>
        <w:footnoteReference w:customMarkFollows="1" w:id="21"/>
        <w:t>8</w:t>
      </w:r>
      <w:r w:rsidR="00614232">
        <w:rPr>
          <w:lang w:val="x-none" w:eastAsia="x-none"/>
        </w:rPr>
        <w:t xml:space="preserve">; </w:t>
      </w:r>
      <w:r w:rsidR="008E1F22">
        <w:rPr>
          <w:lang w:val="x-none" w:eastAsia="x-none"/>
        </w:rPr>
        <w:t>Este projeto também é utilizado para treinamentos do Docker.</w:t>
      </w:r>
    </w:p>
    <w:p w14:paraId="58770C41" w14:textId="08BAFFBD" w:rsidR="008E1F22" w:rsidRDefault="008E1F22" w:rsidP="006B6147">
      <w:pPr>
        <w:rPr>
          <w:lang w:val="x-none" w:eastAsia="x-none"/>
        </w:rPr>
      </w:pPr>
    </w:p>
    <w:p w14:paraId="1CA3DA45" w14:textId="51F55B25" w:rsidR="005E730E" w:rsidRDefault="005E730E" w:rsidP="00B4095F">
      <w:pPr>
        <w:pStyle w:val="Legenda"/>
        <w:jc w:val="left"/>
        <w:rPr>
          <w:lang w:val="x-none" w:eastAsia="x-none"/>
        </w:rPr>
      </w:pPr>
    </w:p>
    <w:p w14:paraId="60AFFD01" w14:textId="032BDD4D" w:rsidR="00897D4C" w:rsidRPr="00B4095F" w:rsidRDefault="00897D4C" w:rsidP="00025C73">
      <w:pPr>
        <w:ind w:firstLine="708"/>
        <w:rPr>
          <w:rStyle w:val="Hiperlink"/>
          <w:color w:val="000000" w:themeColor="text1"/>
          <w:lang w:eastAsia="en-US"/>
        </w:rPr>
      </w:pPr>
      <w:r w:rsidRPr="00B4095F">
        <w:rPr>
          <w:color w:val="000000" w:themeColor="text1"/>
          <w:lang w:eastAsia="en-US"/>
        </w:rPr>
        <w:t>O projeto conta com uma documentação</w:t>
      </w:r>
      <w:r w:rsidR="00C5548C">
        <w:rPr>
          <w:rStyle w:val="Refdenotaderodap"/>
          <w:color w:val="000000" w:themeColor="text1"/>
          <w:lang w:eastAsia="en-US"/>
        </w:rPr>
        <w:footnoteReference w:customMarkFollows="1" w:id="22"/>
        <w:t>9</w:t>
      </w:r>
      <w:r w:rsidR="000753AC">
        <w:rPr>
          <w:color w:val="000000" w:themeColor="text1"/>
          <w:lang w:eastAsia="en-US"/>
        </w:rPr>
        <w:t xml:space="preserve"> simples que ajuda bastante</w:t>
      </w:r>
      <w:r w:rsidR="00F46468">
        <w:rPr>
          <w:color w:val="000000" w:themeColor="text1"/>
          <w:lang w:eastAsia="en-US"/>
        </w:rPr>
        <w:t>.</w:t>
      </w:r>
      <w:r w:rsidR="00025C73">
        <w:rPr>
          <w:color w:val="000000" w:themeColor="text1"/>
          <w:lang w:eastAsia="en-US"/>
        </w:rPr>
        <w:t xml:space="preserve"> Existem o</w:t>
      </w:r>
      <w:r w:rsidRPr="00B4095F">
        <w:rPr>
          <w:color w:val="000000" w:themeColor="text1"/>
          <w:lang w:eastAsia="en-US"/>
        </w:rPr>
        <w:t>utros treinamentos</w:t>
      </w:r>
      <w:r w:rsidR="00025C73">
        <w:rPr>
          <w:rStyle w:val="Refdenotaderodap"/>
          <w:color w:val="000000" w:themeColor="text1"/>
          <w:lang w:eastAsia="en-US"/>
        </w:rPr>
        <w:footnoteReference w:customMarkFollows="1" w:id="23"/>
        <w:t>10</w:t>
      </w:r>
      <w:r w:rsidRPr="00B4095F">
        <w:rPr>
          <w:color w:val="000000" w:themeColor="text1"/>
          <w:lang w:eastAsia="en-US"/>
        </w:rPr>
        <w:t xml:space="preserve"> do docker</w:t>
      </w:r>
      <w:r w:rsidR="00025C73">
        <w:rPr>
          <w:color w:val="000000" w:themeColor="text1"/>
          <w:lang w:eastAsia="en-US"/>
        </w:rPr>
        <w:t>.</w:t>
      </w:r>
    </w:p>
    <w:p w14:paraId="5A89FDBB" w14:textId="753ABB34" w:rsidR="00897D4C" w:rsidRPr="00B4095F" w:rsidRDefault="00897D4C" w:rsidP="00897D4C">
      <w:pPr>
        <w:ind w:firstLine="708"/>
        <w:rPr>
          <w:rStyle w:val="Hiperlink"/>
          <w:color w:val="000000" w:themeColor="text1"/>
          <w:u w:val="none"/>
          <w:lang w:eastAsia="en-US"/>
        </w:rPr>
      </w:pPr>
      <w:r w:rsidRPr="00B4095F">
        <w:rPr>
          <w:rStyle w:val="Hiperlink"/>
          <w:color w:val="000000" w:themeColor="text1"/>
          <w:u w:val="none"/>
          <w:lang w:eastAsia="en-US"/>
        </w:rPr>
        <w:t>Este projeto também é bastante útil, para testes sem a necessidade de execução do docker em próprio host, é possível utilizar instâncias remotas dentro do projeto. Para tal é necessário a instalação d</w:t>
      </w:r>
      <w:r w:rsidR="006864AD">
        <w:rPr>
          <w:rStyle w:val="Hiperlink"/>
          <w:color w:val="000000" w:themeColor="text1"/>
          <w:u w:val="none"/>
          <w:lang w:eastAsia="en-US"/>
        </w:rPr>
        <w:t>e um</w:t>
      </w:r>
      <w:r w:rsidRPr="00B4095F">
        <w:rPr>
          <w:rStyle w:val="Hiperlink"/>
          <w:color w:val="000000" w:themeColor="text1"/>
          <w:u w:val="none"/>
          <w:lang w:eastAsia="en-US"/>
        </w:rPr>
        <w:t xml:space="preserve"> drive:</w:t>
      </w:r>
    </w:p>
    <w:p w14:paraId="7AD7DE20" w14:textId="77777777" w:rsidR="00897D4C" w:rsidRPr="00B4095F" w:rsidRDefault="00897D4C" w:rsidP="00897D4C">
      <w:pPr>
        <w:pStyle w:val="PargrafodaLista"/>
        <w:numPr>
          <w:ilvl w:val="0"/>
          <w:numId w:val="23"/>
        </w:numPr>
        <w:rPr>
          <w:color w:val="000000" w:themeColor="text1"/>
          <w:sz w:val="24"/>
          <w:u w:val="single"/>
        </w:rPr>
      </w:pPr>
      <w:r w:rsidRPr="00B4095F">
        <w:rPr>
          <w:color w:val="000000" w:themeColor="text1"/>
          <w:sz w:val="24"/>
        </w:rPr>
        <w:t>“</w:t>
      </w:r>
      <w:proofErr w:type="gramStart"/>
      <w:r w:rsidRPr="00B4095F">
        <w:rPr>
          <w:color w:val="000000" w:themeColor="text1"/>
          <w:sz w:val="24"/>
        </w:rPr>
        <w:t>docker</w:t>
      </w:r>
      <w:proofErr w:type="gramEnd"/>
      <w:r w:rsidRPr="00B4095F">
        <w:rPr>
          <w:color w:val="000000" w:themeColor="text1"/>
          <w:sz w:val="24"/>
        </w:rPr>
        <w:t>-</w:t>
      </w:r>
      <w:proofErr w:type="spellStart"/>
      <w:r w:rsidRPr="00B4095F">
        <w:rPr>
          <w:color w:val="000000" w:themeColor="text1"/>
          <w:sz w:val="24"/>
        </w:rPr>
        <w:t>machine</w:t>
      </w:r>
      <w:proofErr w:type="spellEnd"/>
      <w:r w:rsidRPr="00B4095F">
        <w:rPr>
          <w:color w:val="000000" w:themeColor="text1"/>
          <w:sz w:val="24"/>
        </w:rPr>
        <w:t>-drive-</w:t>
      </w:r>
      <w:proofErr w:type="spellStart"/>
      <w:r w:rsidRPr="00B4095F">
        <w:rPr>
          <w:color w:val="000000" w:themeColor="text1"/>
          <w:sz w:val="24"/>
        </w:rPr>
        <w:t>pwd</w:t>
      </w:r>
      <w:proofErr w:type="spellEnd"/>
      <w:r w:rsidRPr="00B4095F">
        <w:rPr>
          <w:color w:val="000000" w:themeColor="text1"/>
          <w:sz w:val="24"/>
        </w:rPr>
        <w:t>”</w:t>
      </w:r>
    </w:p>
    <w:p w14:paraId="467160BE" w14:textId="77777777" w:rsidR="00897D4C" w:rsidRPr="00B4095F" w:rsidRDefault="00897D4C" w:rsidP="00897D4C">
      <w:pPr>
        <w:ind w:left="360"/>
        <w:rPr>
          <w:color w:val="000000" w:themeColor="text1"/>
          <w:lang w:eastAsia="en-US"/>
        </w:rPr>
      </w:pPr>
      <w:r w:rsidRPr="00B4095F">
        <w:rPr>
          <w:color w:val="000000" w:themeColor="text1"/>
          <w:lang w:eastAsia="en-US"/>
        </w:rPr>
        <w:t xml:space="preserve">Este drive está disponível no </w:t>
      </w:r>
      <w:proofErr w:type="spellStart"/>
      <w:r w:rsidRPr="00B4095F">
        <w:rPr>
          <w:color w:val="000000" w:themeColor="text1"/>
          <w:lang w:eastAsia="en-US"/>
        </w:rPr>
        <w:t>github</w:t>
      </w:r>
      <w:proofErr w:type="spellEnd"/>
      <w:r w:rsidRPr="00B4095F">
        <w:rPr>
          <w:color w:val="000000" w:themeColor="text1"/>
          <w:lang w:eastAsia="en-US"/>
        </w:rPr>
        <w:t>:</w:t>
      </w:r>
    </w:p>
    <w:p w14:paraId="06994141" w14:textId="77777777" w:rsidR="00897D4C" w:rsidRPr="00B4095F" w:rsidRDefault="00904115" w:rsidP="00897D4C">
      <w:pPr>
        <w:pStyle w:val="PargrafodaLista"/>
        <w:numPr>
          <w:ilvl w:val="0"/>
          <w:numId w:val="23"/>
        </w:numPr>
        <w:rPr>
          <w:color w:val="000000" w:themeColor="text1"/>
          <w:sz w:val="24"/>
        </w:rPr>
      </w:pPr>
      <w:hyperlink r:id="rId62" w:history="1">
        <w:r w:rsidR="00897D4C" w:rsidRPr="00B4095F">
          <w:rPr>
            <w:rStyle w:val="Hiperlink"/>
            <w:color w:val="000000" w:themeColor="text1"/>
            <w:sz w:val="24"/>
          </w:rPr>
          <w:t>https://github.com/play-with-docker/docker-machine-driver-pwd/releases</w:t>
        </w:r>
      </w:hyperlink>
    </w:p>
    <w:p w14:paraId="40690120" w14:textId="2B2CF178" w:rsidR="00897D4C" w:rsidRPr="000A56CA" w:rsidRDefault="00897D4C" w:rsidP="00897D4C">
      <w:pPr>
        <w:ind w:left="360"/>
        <w:rPr>
          <w:color w:val="000000" w:themeColor="text1"/>
          <w:lang w:val="en-US"/>
        </w:rPr>
      </w:pPr>
      <w:proofErr w:type="spellStart"/>
      <w:r w:rsidRPr="000A56CA">
        <w:rPr>
          <w:color w:val="000000" w:themeColor="text1"/>
          <w:lang w:val="en-US"/>
        </w:rPr>
        <w:t>Através</w:t>
      </w:r>
      <w:proofErr w:type="spellEnd"/>
      <w:r w:rsidRPr="000A56CA">
        <w:rPr>
          <w:color w:val="000000" w:themeColor="text1"/>
          <w:lang w:val="en-US"/>
        </w:rPr>
        <w:t xml:space="preserve"> do </w:t>
      </w:r>
      <w:proofErr w:type="spellStart"/>
      <w:r w:rsidRPr="000A56CA">
        <w:rPr>
          <w:color w:val="000000" w:themeColor="text1"/>
          <w:lang w:val="en-US"/>
        </w:rPr>
        <w:t>comando</w:t>
      </w:r>
      <w:proofErr w:type="spellEnd"/>
      <w:r w:rsidRPr="000A56CA">
        <w:rPr>
          <w:color w:val="000000" w:themeColor="text1"/>
          <w:lang w:val="en-US"/>
        </w:rPr>
        <w:t xml:space="preserve">: docker-machine create -d </w:t>
      </w:r>
      <w:proofErr w:type="spellStart"/>
      <w:r w:rsidRPr="000A56CA">
        <w:rPr>
          <w:color w:val="000000" w:themeColor="text1"/>
          <w:lang w:val="en-US"/>
        </w:rPr>
        <w:t>pwd</w:t>
      </w:r>
      <w:proofErr w:type="spellEnd"/>
      <w:r w:rsidRPr="000A56CA">
        <w:rPr>
          <w:color w:val="000000" w:themeColor="text1"/>
          <w:lang w:val="en-US"/>
        </w:rPr>
        <w:t xml:space="preserve"> --</w:t>
      </w:r>
      <w:proofErr w:type="spellStart"/>
      <w:r w:rsidRPr="000A56CA">
        <w:rPr>
          <w:color w:val="000000" w:themeColor="text1"/>
          <w:lang w:val="en-US"/>
        </w:rPr>
        <w:t>pwd-url</w:t>
      </w:r>
      <w:proofErr w:type="spellEnd"/>
      <w:r w:rsidR="00421105" w:rsidRPr="000A56CA">
        <w:rPr>
          <w:color w:val="000000" w:themeColor="text1"/>
          <w:lang w:val="en-US"/>
        </w:rPr>
        <w:t xml:space="preserve"> &lt;</w:t>
      </w:r>
      <w:proofErr w:type="spellStart"/>
      <w:r w:rsidR="00421105" w:rsidRPr="000A56CA">
        <w:rPr>
          <w:color w:val="000000" w:themeColor="text1"/>
          <w:lang w:val="en-US"/>
        </w:rPr>
        <w:t>url</w:t>
      </w:r>
      <w:proofErr w:type="spellEnd"/>
      <w:r w:rsidR="00421105" w:rsidRPr="000A56CA">
        <w:rPr>
          <w:color w:val="000000" w:themeColor="text1"/>
          <w:lang w:val="en-US"/>
        </w:rPr>
        <w:t>-do-play-with-docker&gt;</w:t>
      </w:r>
    </w:p>
    <w:p w14:paraId="52BDB4F1" w14:textId="77777777" w:rsidR="00907A82" w:rsidRDefault="00897D4C" w:rsidP="00907A82">
      <w:pPr>
        <w:ind w:left="360"/>
        <w:rPr>
          <w:color w:val="000000" w:themeColor="text1"/>
        </w:rPr>
      </w:pPr>
      <w:r w:rsidRPr="00FC76CA">
        <w:rPr>
          <w:color w:val="000000" w:themeColor="text1"/>
        </w:rPr>
        <w:t>Exemplo de utilização:</w:t>
      </w:r>
    </w:p>
    <w:p w14:paraId="73D52F7D" w14:textId="52D37038" w:rsidR="00CF4074" w:rsidRPr="00907A82" w:rsidRDefault="00897D4C" w:rsidP="00907A82">
      <w:pPr>
        <w:pStyle w:val="PargrafodaLista"/>
        <w:numPr>
          <w:ilvl w:val="0"/>
          <w:numId w:val="26"/>
        </w:numPr>
        <w:rPr>
          <w:color w:val="000000" w:themeColor="text1"/>
          <w:lang w:val="en-US"/>
        </w:rPr>
      </w:pPr>
      <w:r w:rsidRPr="00907A82">
        <w:rPr>
          <w:color w:val="000000" w:themeColor="text1"/>
          <w:lang w:val="en-US"/>
        </w:rPr>
        <w:t xml:space="preserve">docker-machine create -d </w:t>
      </w:r>
      <w:proofErr w:type="spellStart"/>
      <w:r w:rsidRPr="00907A82">
        <w:rPr>
          <w:color w:val="000000" w:themeColor="text1"/>
          <w:lang w:val="en-US"/>
        </w:rPr>
        <w:t>pwd</w:t>
      </w:r>
      <w:proofErr w:type="spellEnd"/>
      <w:r w:rsidRPr="00907A82">
        <w:rPr>
          <w:color w:val="000000" w:themeColor="text1"/>
          <w:lang w:val="en-US"/>
        </w:rPr>
        <w:t xml:space="preserve"> --</w:t>
      </w:r>
      <w:proofErr w:type="spellStart"/>
      <w:r w:rsidRPr="00907A82">
        <w:rPr>
          <w:color w:val="000000" w:themeColor="text1"/>
          <w:lang w:val="en-US"/>
        </w:rPr>
        <w:t>pwd-url</w:t>
      </w:r>
      <w:proofErr w:type="spellEnd"/>
      <w:r w:rsidRPr="00907A82">
        <w:rPr>
          <w:color w:val="000000" w:themeColor="text1"/>
          <w:lang w:val="en-US"/>
        </w:rPr>
        <w:t xml:space="preserve"> </w:t>
      </w:r>
      <w:hyperlink r:id="rId63" w:history="1">
        <w:r w:rsidR="00CF4074" w:rsidRPr="00907A82">
          <w:rPr>
            <w:rStyle w:val="Hiperlink"/>
            <w:lang w:val="en-US"/>
          </w:rPr>
          <w:t>https://labs.play-with-docker.co</w:t>
        </w:r>
      </w:hyperlink>
    </w:p>
    <w:p w14:paraId="56447ABC" w14:textId="58BAB8DA" w:rsidR="00897D4C" w:rsidRPr="00897D4C" w:rsidRDefault="00897D4C" w:rsidP="002B7532">
      <w:pPr>
        <w:rPr>
          <w:lang w:val="x-none" w:eastAsia="x-none"/>
        </w:rPr>
      </w:pPr>
      <w:r w:rsidRPr="00907A82">
        <w:rPr>
          <w:color w:val="000000" w:themeColor="text1"/>
          <w:lang w:val="en-US"/>
        </w:rPr>
        <w:t>m/p/b7uf58pe0c5g00d1jutg#b7uf58pe_b7uf5c1e0c5g00d1juu0 node1</w:t>
      </w:r>
    </w:p>
    <w:p w14:paraId="4EA75048" w14:textId="37CD9375" w:rsidR="001E1CF0" w:rsidRPr="00907A82" w:rsidRDefault="001E1CF0" w:rsidP="001E1CF0">
      <w:pPr>
        <w:keepNext/>
        <w:rPr>
          <w:lang w:val="en-US"/>
        </w:rPr>
      </w:pPr>
    </w:p>
    <w:p w14:paraId="3269D7DC" w14:textId="39174ACB" w:rsidR="00FC76CA" w:rsidRPr="00907A82" w:rsidRDefault="00FC76CA" w:rsidP="008376E9">
      <w:pPr>
        <w:rPr>
          <w:lang w:val="en-US"/>
        </w:rPr>
      </w:pPr>
    </w:p>
    <w:p w14:paraId="0902AD1A" w14:textId="77777777" w:rsidR="008376E9" w:rsidRPr="00907A82" w:rsidRDefault="008376E9" w:rsidP="008376E9">
      <w:pPr>
        <w:rPr>
          <w:lang w:val="en-US" w:eastAsia="en-US"/>
        </w:rPr>
      </w:pPr>
    </w:p>
    <w:p w14:paraId="711C58E1" w14:textId="50EB78FD" w:rsidR="00347446" w:rsidRDefault="005A4A7E" w:rsidP="000A56CA">
      <w:pPr>
        <w:rPr>
          <w:color w:val="000000" w:themeColor="text1"/>
        </w:rPr>
      </w:pPr>
      <w:r w:rsidRPr="00907A82">
        <w:rPr>
          <w:color w:val="000000" w:themeColor="text1"/>
          <w:lang w:val="en-US"/>
        </w:rPr>
        <w:lastRenderedPageBreak/>
        <w:t xml:space="preserve"> </w:t>
      </w:r>
      <w:r w:rsidR="006F3B49" w:rsidRPr="00907A82">
        <w:rPr>
          <w:color w:val="000000" w:themeColor="text1"/>
          <w:lang w:val="en-US"/>
        </w:rPr>
        <w:tab/>
      </w:r>
      <w:r w:rsidR="00FC76CA" w:rsidRPr="000A56CA">
        <w:rPr>
          <w:color w:val="000000" w:themeColor="text1"/>
        </w:rPr>
        <w:t>Este projeto possui uma interface bastante simples possibilitando que possam ser criadas novas instâncias de forma gráfica e amigáv</w:t>
      </w:r>
      <w:r w:rsidR="00FC76CA" w:rsidRPr="006F3B49">
        <w:rPr>
          <w:color w:val="000000" w:themeColor="text1"/>
        </w:rPr>
        <w:t>el.</w:t>
      </w:r>
    </w:p>
    <w:p w14:paraId="4D9D31C6" w14:textId="553F4503" w:rsidR="00CF4074" w:rsidRDefault="00491CE6" w:rsidP="000A56CA">
      <w:pPr>
        <w:rPr>
          <w:color w:val="000000" w:themeColor="text1"/>
        </w:rPr>
      </w:pPr>
      <w:r>
        <w:rPr>
          <w:noProof/>
        </w:rPr>
        <mc:AlternateContent>
          <mc:Choice Requires="wps">
            <w:drawing>
              <wp:anchor distT="0" distB="0" distL="114300" distR="114300" simplePos="0" relativeHeight="251735040" behindDoc="0" locked="0" layoutInCell="1" allowOverlap="1" wp14:anchorId="77476F9C" wp14:editId="0A91A69E">
                <wp:simplePos x="0" y="0"/>
                <wp:positionH relativeFrom="column">
                  <wp:posOffset>459740</wp:posOffset>
                </wp:positionH>
                <wp:positionV relativeFrom="paragraph">
                  <wp:posOffset>2924175</wp:posOffset>
                </wp:positionV>
                <wp:extent cx="4959350" cy="330200"/>
                <wp:effectExtent l="0" t="0" r="0" b="0"/>
                <wp:wrapThrough wrapText="bothSides">
                  <wp:wrapPolygon edited="0">
                    <wp:start x="0" y="0"/>
                    <wp:lineTo x="0" y="0"/>
                    <wp:lineTo x="0" y="0"/>
                  </wp:wrapPolygon>
                </wp:wrapThrough>
                <wp:docPr id="50" name="Caixa de Texto 50"/>
                <wp:cNvGraphicFramePr/>
                <a:graphic xmlns:a="http://schemas.openxmlformats.org/drawingml/2006/main">
                  <a:graphicData uri="http://schemas.microsoft.com/office/word/2010/wordprocessingShape">
                    <wps:wsp>
                      <wps:cNvSpPr txBox="1"/>
                      <wps:spPr>
                        <a:xfrm>
                          <a:off x="0" y="0"/>
                          <a:ext cx="4959350" cy="330200"/>
                        </a:xfrm>
                        <a:prstGeom prst="rect">
                          <a:avLst/>
                        </a:prstGeom>
                        <a:solidFill>
                          <a:prstClr val="white"/>
                        </a:solidFill>
                        <a:ln>
                          <a:noFill/>
                        </a:ln>
                        <a:effectLst/>
                      </wps:spPr>
                      <wps:txbx>
                        <w:txbxContent>
                          <w:p w14:paraId="18806D8B" w14:textId="0EB8FFB4" w:rsidR="009C44CE" w:rsidRPr="007C3224" w:rsidRDefault="009C44CE" w:rsidP="007C3224">
                            <w:pPr>
                              <w:pStyle w:val="Legenda"/>
                              <w:rPr>
                                <w:rFonts w:eastAsia="Calibri" w:cs="Times New Roman"/>
                                <w:noProof/>
                                <w:color w:val="000000" w:themeColor="text1"/>
                                <w:lang w:val="en-US"/>
                              </w:rPr>
                            </w:pPr>
                            <w:bookmarkStart w:id="182" w:name="_Toc497654083"/>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sidRPr="007C3224">
                              <w:rPr>
                                <w:noProof/>
                                <w:lang w:val="en-US"/>
                              </w:rPr>
                              <w:t>25</w:t>
                            </w:r>
                            <w:r>
                              <w:fldChar w:fldCharType="end"/>
                            </w:r>
                            <w:r w:rsidRPr="007C3224">
                              <w:rPr>
                                <w:lang w:val="en-US"/>
                              </w:rPr>
                              <w:t xml:space="preserve"> - Shell do Play with Docker Fonte: http://host3.labs.play-with-docker.com/p/9fe5a73e-9d79-4b61-9c01-3365068d8bd2#9fe5a73e_node2</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76F9C" id="Caixa de Texto 50" o:spid="_x0000_s1051" type="#_x0000_t202" style="position:absolute;margin-left:36.2pt;margin-top:230.25pt;width:390.5pt;height:26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" stroked="f">
                <v:textbox style="mso-fit-shape-to-text:t" inset="0,0,0,0">
                  <w:txbxContent>
                    <w:p w14:paraId="18806D8B" w14:textId="0EB8FFB4" w:rsidR="009C44CE" w:rsidRPr="007C3224" w:rsidRDefault="009C44CE" w:rsidP="007C3224">
                      <w:pPr>
                        <w:pStyle w:val="Legenda"/>
                        <w:rPr>
                          <w:rFonts w:eastAsia="Calibri" w:cs="Times New Roman"/>
                          <w:noProof/>
                          <w:color w:val="000000" w:themeColor="text1"/>
                          <w:lang w:val="en-US"/>
                        </w:rPr>
                      </w:pPr>
                      <w:bookmarkStart w:id="183" w:name="_Toc497654083"/>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sidRPr="007C3224">
                        <w:rPr>
                          <w:noProof/>
                          <w:lang w:val="en-US"/>
                        </w:rPr>
                        <w:t>25</w:t>
                      </w:r>
                      <w:r>
                        <w:fldChar w:fldCharType="end"/>
                      </w:r>
                      <w:r w:rsidRPr="007C3224">
                        <w:rPr>
                          <w:lang w:val="en-US"/>
                        </w:rPr>
                        <w:t xml:space="preserve"> - Shell do Play with Docker Fonte: http://host3.labs.play-with-docker.com/p/9fe5a73e-9d79-4b61-9c01-3365068d8bd2#9fe5a73e_node2</w:t>
                      </w:r>
                      <w:bookmarkEnd w:id="183"/>
                    </w:p>
                  </w:txbxContent>
                </v:textbox>
                <w10:wrap type="through"/>
              </v:shape>
            </w:pict>
          </mc:Fallback>
        </mc:AlternateContent>
      </w:r>
      <w:r w:rsidR="005A3A2C">
        <w:rPr>
          <w:noProof/>
          <w:color w:val="000000" w:themeColor="text1"/>
        </w:rPr>
        <w:drawing>
          <wp:anchor distT="0" distB="0" distL="114300" distR="114300" simplePos="0" relativeHeight="251700224" behindDoc="0" locked="0" layoutInCell="1" allowOverlap="1" wp14:anchorId="5E3CEB8C" wp14:editId="51E3A370">
            <wp:simplePos x="0" y="0"/>
            <wp:positionH relativeFrom="column">
              <wp:posOffset>459740</wp:posOffset>
            </wp:positionH>
            <wp:positionV relativeFrom="paragraph">
              <wp:posOffset>220345</wp:posOffset>
            </wp:positionV>
            <wp:extent cx="4959350" cy="264668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0-17 às 22.02.43.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59350" cy="2646680"/>
                    </a:xfrm>
                    <a:prstGeom prst="rect">
                      <a:avLst/>
                    </a:prstGeom>
                  </pic:spPr>
                </pic:pic>
              </a:graphicData>
            </a:graphic>
            <wp14:sizeRelH relativeFrom="page">
              <wp14:pctWidth>0</wp14:pctWidth>
            </wp14:sizeRelH>
            <wp14:sizeRelV relativeFrom="page">
              <wp14:pctHeight>0</wp14:pctHeight>
            </wp14:sizeRelV>
          </wp:anchor>
        </w:drawing>
      </w:r>
    </w:p>
    <w:p w14:paraId="5A4D6A47" w14:textId="2D17C38D" w:rsidR="005A3A2C" w:rsidRDefault="005A3A2C" w:rsidP="000A56CA">
      <w:pPr>
        <w:rPr>
          <w:color w:val="000000" w:themeColor="text1"/>
        </w:rPr>
      </w:pPr>
    </w:p>
    <w:p w14:paraId="3B991B64" w14:textId="77777777" w:rsidR="00CF4074" w:rsidRDefault="00CF4074" w:rsidP="00897D4C">
      <w:pPr>
        <w:rPr>
          <w:lang w:eastAsia="en-US"/>
        </w:rPr>
      </w:pPr>
    </w:p>
    <w:p w14:paraId="7BBC9774" w14:textId="6F409F5E" w:rsidR="00CF4074" w:rsidRDefault="007C3224" w:rsidP="00897D4C">
      <w:pPr>
        <w:rPr>
          <w:lang w:eastAsia="en-US"/>
        </w:rPr>
      </w:pPr>
      <w:r>
        <w:rPr>
          <w:noProof/>
        </w:rPr>
        <mc:AlternateContent>
          <mc:Choice Requires="wps">
            <w:drawing>
              <wp:anchor distT="0" distB="0" distL="114300" distR="114300" simplePos="0" relativeHeight="251737088" behindDoc="0" locked="0" layoutInCell="1" allowOverlap="1" wp14:anchorId="1D2ECFC3" wp14:editId="27E533FF">
                <wp:simplePos x="0" y="0"/>
                <wp:positionH relativeFrom="column">
                  <wp:posOffset>911860</wp:posOffset>
                </wp:positionH>
                <wp:positionV relativeFrom="paragraph">
                  <wp:posOffset>3011805</wp:posOffset>
                </wp:positionV>
                <wp:extent cx="3930650" cy="330200"/>
                <wp:effectExtent l="0" t="0" r="0" b="0"/>
                <wp:wrapThrough wrapText="bothSides">
                  <wp:wrapPolygon edited="0">
                    <wp:start x="0" y="0"/>
                    <wp:lineTo x="0" y="0"/>
                    <wp:lineTo x="0" y="0"/>
                  </wp:wrapPolygon>
                </wp:wrapThrough>
                <wp:docPr id="56" name="Caixa de Texto 56"/>
                <wp:cNvGraphicFramePr/>
                <a:graphic xmlns:a="http://schemas.openxmlformats.org/drawingml/2006/main">
                  <a:graphicData uri="http://schemas.microsoft.com/office/word/2010/wordprocessingShape">
                    <wps:wsp>
                      <wps:cNvSpPr txBox="1"/>
                      <wps:spPr>
                        <a:xfrm>
                          <a:off x="0" y="0"/>
                          <a:ext cx="3930650" cy="330200"/>
                        </a:xfrm>
                        <a:prstGeom prst="rect">
                          <a:avLst/>
                        </a:prstGeom>
                        <a:solidFill>
                          <a:prstClr val="white"/>
                        </a:solidFill>
                        <a:ln>
                          <a:noFill/>
                        </a:ln>
                        <a:effectLst/>
                      </wps:spPr>
                      <wps:txbx>
                        <w:txbxContent>
                          <w:p w14:paraId="5187BD7F" w14:textId="62CC2CE6" w:rsidR="009C44CE" w:rsidRPr="00780A29" w:rsidRDefault="009C44CE" w:rsidP="007C3224">
                            <w:pPr>
                              <w:pStyle w:val="Legenda"/>
                              <w:rPr>
                                <w:rFonts w:eastAsia="Calibri" w:cs="Times New Roman"/>
                                <w:noProof/>
                              </w:rPr>
                            </w:pPr>
                            <w:bookmarkStart w:id="184" w:name="_Toc497654084"/>
                            <w:r>
                              <w:t xml:space="preserve">Figura </w:t>
                            </w:r>
                            <w:fldSimple w:instr=" SEQ Figura \* ARABIC ">
                              <w:r>
                                <w:rPr>
                                  <w:noProof/>
                                </w:rPr>
                                <w:t>26</w:t>
                              </w:r>
                            </w:fldSimple>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ECFC3" id="Caixa de Texto 56" o:spid="_x0000_s1052" type="#_x0000_t202" style="position:absolute;margin-left:71.8pt;margin-top:237.15pt;width:309.5pt;height:26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" stroked="f">
                <v:textbox style="mso-fit-shape-to-text:t" inset="0,0,0,0">
                  <w:txbxContent>
                    <w:p w14:paraId="5187BD7F" w14:textId="62CC2CE6" w:rsidR="009C44CE" w:rsidRPr="00780A29" w:rsidRDefault="009C44CE" w:rsidP="007C3224">
                      <w:pPr>
                        <w:pStyle w:val="Legenda"/>
                        <w:rPr>
                          <w:rFonts w:eastAsia="Calibri" w:cs="Times New Roman"/>
                          <w:noProof/>
                        </w:rPr>
                      </w:pPr>
                      <w:bookmarkStart w:id="185" w:name="_Toc497654084"/>
                      <w:r>
                        <w:t xml:space="preserve">Figura </w:t>
                      </w:r>
                      <w:fldSimple w:instr=" SEQ Figura \* ARABIC ">
                        <w:r>
                          <w:rPr>
                            <w:noProof/>
                          </w:rPr>
                          <w:t>26</w:t>
                        </w:r>
                      </w:fldSimple>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85"/>
                    </w:p>
                  </w:txbxContent>
                </v:textbox>
                <w10:wrap type="through"/>
              </v:shape>
            </w:pict>
          </mc:Fallback>
        </mc:AlternateContent>
      </w:r>
      <w:r w:rsidR="00913416">
        <w:rPr>
          <w:noProof/>
        </w:rPr>
        <w:drawing>
          <wp:anchor distT="0" distB="0" distL="114300" distR="114300" simplePos="0" relativeHeight="251703296" behindDoc="0" locked="0" layoutInCell="1" allowOverlap="1" wp14:anchorId="65759831" wp14:editId="4D27231C">
            <wp:simplePos x="0" y="0"/>
            <wp:positionH relativeFrom="column">
              <wp:posOffset>911860</wp:posOffset>
            </wp:positionH>
            <wp:positionV relativeFrom="paragraph">
              <wp:posOffset>322580</wp:posOffset>
            </wp:positionV>
            <wp:extent cx="3930650" cy="2632075"/>
            <wp:effectExtent l="0" t="0" r="6350" b="9525"/>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2017-10-17 às 22.03.07.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930650" cy="2632075"/>
                    </a:xfrm>
                    <a:prstGeom prst="rect">
                      <a:avLst/>
                    </a:prstGeom>
                  </pic:spPr>
                </pic:pic>
              </a:graphicData>
            </a:graphic>
            <wp14:sizeRelH relativeFrom="page">
              <wp14:pctWidth>0</wp14:pctWidth>
            </wp14:sizeRelH>
            <wp14:sizeRelV relativeFrom="page">
              <wp14:pctHeight>0</wp14:pctHeight>
            </wp14:sizeRelV>
          </wp:anchor>
        </w:drawing>
      </w:r>
    </w:p>
    <w:p w14:paraId="0D0B2BF7" w14:textId="29F138E1" w:rsidR="00CF4074" w:rsidRDefault="00CF4074" w:rsidP="00897D4C">
      <w:pPr>
        <w:rPr>
          <w:lang w:eastAsia="en-US"/>
        </w:rPr>
      </w:pPr>
    </w:p>
    <w:p w14:paraId="6B754BC1" w14:textId="46D9EEBD" w:rsidR="00913416" w:rsidRDefault="00913416" w:rsidP="00897D4C">
      <w:pPr>
        <w:rPr>
          <w:lang w:eastAsia="en-US"/>
        </w:rPr>
      </w:pPr>
    </w:p>
    <w:p w14:paraId="117F6FF2" w14:textId="7D19B00E" w:rsidR="000A0532" w:rsidRDefault="000A0532" w:rsidP="00E94968">
      <w:pPr>
        <w:pStyle w:val="Ttulo11"/>
      </w:pPr>
      <w:bookmarkStart w:id="186" w:name="_Toc496802709"/>
      <w:bookmarkStart w:id="187" w:name="_Toc496802938"/>
      <w:bookmarkStart w:id="188" w:name="_Toc497862066"/>
      <w:r>
        <w:lastRenderedPageBreak/>
        <w:t>4.</w:t>
      </w:r>
      <w:r w:rsidR="00814C46">
        <w:t>6</w:t>
      </w:r>
      <w:r>
        <w:t xml:space="preserve"> </w:t>
      </w:r>
      <w:bookmarkEnd w:id="186"/>
      <w:bookmarkEnd w:id="187"/>
      <w:r w:rsidR="00F8236A">
        <w:t>Comunidade</w:t>
      </w:r>
      <w:r w:rsidR="00154A5F">
        <w:t xml:space="preserve"> e </w:t>
      </w:r>
      <w:r w:rsidR="00365CF5">
        <w:t>empresarial</w:t>
      </w:r>
      <w:bookmarkEnd w:id="188"/>
    </w:p>
    <w:p w14:paraId="70A110B3" w14:textId="679664DA" w:rsidR="00733F42" w:rsidRDefault="0020632C" w:rsidP="00733F42">
      <w:pPr>
        <w:rPr>
          <w:lang w:val="x-none" w:eastAsia="x-none"/>
        </w:rPr>
      </w:pPr>
      <w:r>
        <w:rPr>
          <w:lang w:val="x-none" w:eastAsia="x-none"/>
        </w:rPr>
        <w:tab/>
        <w:t xml:space="preserve">Como o Docker é uma plataforma </w:t>
      </w:r>
      <w:r w:rsidR="0079078A">
        <w:rPr>
          <w:lang w:val="x-none" w:eastAsia="x-none"/>
        </w:rPr>
        <w:t>open source, ele já possui esta característica de comunidade e contribuições.</w:t>
      </w:r>
    </w:p>
    <w:p w14:paraId="10D7995F" w14:textId="3AC2E70D" w:rsidR="0079078A" w:rsidRDefault="0079078A" w:rsidP="00733F42">
      <w:pPr>
        <w:rPr>
          <w:lang w:val="x-none" w:eastAsia="x-none"/>
        </w:rPr>
      </w:pPr>
      <w:r>
        <w:rPr>
          <w:lang w:val="x-none" w:eastAsia="x-none"/>
        </w:rPr>
        <w:tab/>
        <w:t xml:space="preserve">Durante o meu estudo de caso eu participei da comunidade do Docker no telegram e no Slack e percebi que esta comunidade, em ambas as ferramentas de comunicação, foi uma das mais ativas que já obtive contato. </w:t>
      </w:r>
    </w:p>
    <w:p w14:paraId="62269F95" w14:textId="53D08692" w:rsidR="0079078A" w:rsidRDefault="0079078A" w:rsidP="00733F42">
      <w:pPr>
        <w:rPr>
          <w:lang w:val="x-none" w:eastAsia="x-none"/>
        </w:rPr>
      </w:pPr>
      <w:r>
        <w:rPr>
          <w:lang w:val="x-none" w:eastAsia="x-none"/>
        </w:rPr>
        <w:tab/>
        <w:t>Pessoas que já utilizam o Docker em seus ambientes, sejam de teste ou em produção sempre tiram dúvidas das pessoas mais iniciantes e leigas no assunto. Recomendo fortemente a participação desta comunidade em ambas as ferramentas de comunicação.</w:t>
      </w:r>
    </w:p>
    <w:p w14:paraId="42A1CA09" w14:textId="2559D78E" w:rsidR="0079078A" w:rsidRDefault="0079078A" w:rsidP="00733F42">
      <w:pPr>
        <w:rPr>
          <w:lang w:val="x-none" w:eastAsia="x-none"/>
        </w:rPr>
      </w:pPr>
      <w:r>
        <w:rPr>
          <w:lang w:val="x-none" w:eastAsia="x-none"/>
        </w:rPr>
        <w:tab/>
        <w:t>A comunidade é bem grande e chega até a imprecionar pelos números de contri</w:t>
      </w:r>
      <w:r w:rsidR="00A13AE2">
        <w:rPr>
          <w:lang w:val="x-none" w:eastAsia="x-none"/>
        </w:rPr>
        <w:t>buidores.</w:t>
      </w:r>
    </w:p>
    <w:p w14:paraId="0FBF6892" w14:textId="71D857C9" w:rsidR="00C87039" w:rsidRDefault="00C87039" w:rsidP="00733F42">
      <w:pPr>
        <w:rPr>
          <w:lang w:val="x-none" w:eastAsia="x-none"/>
        </w:rPr>
      </w:pPr>
    </w:p>
    <w:p w14:paraId="3D1B61E9" w14:textId="04A7124A" w:rsidR="00C87039" w:rsidRDefault="00A739E9" w:rsidP="00733F42">
      <w:pPr>
        <w:rPr>
          <w:lang w:val="x-none" w:eastAsia="x-none"/>
        </w:rPr>
      </w:pPr>
      <w:r>
        <w:rPr>
          <w:noProof/>
        </w:rPr>
        <w:drawing>
          <wp:anchor distT="0" distB="0" distL="114300" distR="114300" simplePos="0" relativeHeight="251738112" behindDoc="0" locked="0" layoutInCell="1" allowOverlap="1" wp14:anchorId="19E6635C" wp14:editId="659A1CF7">
            <wp:simplePos x="0" y="0"/>
            <wp:positionH relativeFrom="column">
              <wp:posOffset>803275</wp:posOffset>
            </wp:positionH>
            <wp:positionV relativeFrom="paragraph">
              <wp:posOffset>341630</wp:posOffset>
            </wp:positionV>
            <wp:extent cx="4907915" cy="3288665"/>
            <wp:effectExtent l="0" t="0" r="0" b="0"/>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7-11-05 às 13.44.29.png"/>
                    <pic:cNvPicPr/>
                  </pic:nvPicPr>
                  <pic:blipFill>
                    <a:blip r:embed="rId66">
                      <a:extLst>
                        <a:ext uri="{28A0092B-C50C-407E-A947-70E740481C1C}">
                          <a14:useLocalDpi xmlns:a14="http://schemas.microsoft.com/office/drawing/2010/main" val="0"/>
                        </a:ext>
                      </a:extLst>
                    </a:blip>
                    <a:stretch>
                      <a:fillRect/>
                    </a:stretch>
                  </pic:blipFill>
                  <pic:spPr>
                    <a:xfrm>
                      <a:off x="0" y="0"/>
                      <a:ext cx="4907915" cy="3288665"/>
                    </a:xfrm>
                    <a:prstGeom prst="rect">
                      <a:avLst/>
                    </a:prstGeom>
                  </pic:spPr>
                </pic:pic>
              </a:graphicData>
            </a:graphic>
            <wp14:sizeRelH relativeFrom="page">
              <wp14:pctWidth>0</wp14:pctWidth>
            </wp14:sizeRelH>
            <wp14:sizeRelV relativeFrom="page">
              <wp14:pctHeight>0</wp14:pctHeight>
            </wp14:sizeRelV>
          </wp:anchor>
        </w:drawing>
      </w:r>
    </w:p>
    <w:p w14:paraId="5E87FC50" w14:textId="5AEA991B" w:rsidR="00C87039" w:rsidRDefault="00A739E9" w:rsidP="00733F42">
      <w:pPr>
        <w:rPr>
          <w:lang w:val="x-none" w:eastAsia="x-none"/>
        </w:rPr>
      </w:pPr>
      <w:r>
        <w:rPr>
          <w:noProof/>
        </w:rPr>
        <mc:AlternateContent>
          <mc:Choice Requires="wps">
            <w:drawing>
              <wp:anchor distT="0" distB="0" distL="114300" distR="114300" simplePos="0" relativeHeight="251740160" behindDoc="0" locked="0" layoutInCell="1" allowOverlap="1" wp14:anchorId="253AE461" wp14:editId="14757C6D">
                <wp:simplePos x="0" y="0"/>
                <wp:positionH relativeFrom="column">
                  <wp:posOffset>1141730</wp:posOffset>
                </wp:positionH>
                <wp:positionV relativeFrom="paragraph">
                  <wp:posOffset>3485515</wp:posOffset>
                </wp:positionV>
                <wp:extent cx="4907915" cy="184150"/>
                <wp:effectExtent l="0" t="0" r="0" b="0"/>
                <wp:wrapThrough wrapText="bothSides">
                  <wp:wrapPolygon edited="0">
                    <wp:start x="0" y="0"/>
                    <wp:lineTo x="0" y="17876"/>
                    <wp:lineTo x="21463" y="17876"/>
                    <wp:lineTo x="21463" y="0"/>
                    <wp:lineTo x="0" y="0"/>
                  </wp:wrapPolygon>
                </wp:wrapThrough>
                <wp:docPr id="58" name="Caixa de Texto 58"/>
                <wp:cNvGraphicFramePr/>
                <a:graphic xmlns:a="http://schemas.openxmlformats.org/drawingml/2006/main">
                  <a:graphicData uri="http://schemas.microsoft.com/office/word/2010/wordprocessingShape">
                    <wps:wsp>
                      <wps:cNvSpPr txBox="1"/>
                      <wps:spPr>
                        <a:xfrm>
                          <a:off x="0" y="0"/>
                          <a:ext cx="4907915" cy="184150"/>
                        </a:xfrm>
                        <a:prstGeom prst="rect">
                          <a:avLst/>
                        </a:prstGeom>
                        <a:solidFill>
                          <a:prstClr val="white"/>
                        </a:solidFill>
                        <a:ln>
                          <a:noFill/>
                        </a:ln>
                        <a:effectLst/>
                      </wps:spPr>
                      <wps:txbx>
                        <w:txbxContent>
                          <w:p w14:paraId="778E3AA1" w14:textId="58297ACE" w:rsidR="009C44CE" w:rsidRPr="002765C8" w:rsidRDefault="009C44CE" w:rsidP="00A739E9">
                            <w:pPr>
                              <w:pStyle w:val="Legenda"/>
                              <w:rPr>
                                <w:rFonts w:eastAsia="Calibri" w:cs="Times New Roman"/>
                                <w:noProof/>
                              </w:rPr>
                            </w:pPr>
                            <w:bookmarkStart w:id="189" w:name="_Toc497654085"/>
                            <w:r>
                              <w:t xml:space="preserve">Figura </w:t>
                            </w:r>
                            <w:fldSimple w:instr=" SEQ Figura \* ARABIC ">
                              <w:r>
                                <w:rPr>
                                  <w:noProof/>
                                </w:rPr>
                                <w:t>27</w:t>
                              </w:r>
                            </w:fldSimple>
                            <w:r>
                              <w:t xml:space="preserve"> - Comunidade do Docker no </w:t>
                            </w:r>
                            <w:proofErr w:type="spellStart"/>
                            <w:r>
                              <w:t>Telegram</w:t>
                            </w:r>
                            <w:proofErr w:type="spellEnd"/>
                            <w:r>
                              <w:t xml:space="preserve"> Fonte: https://t.me/dockerbr</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AE461" id="Caixa de Texto 58" o:spid="_x0000_s1053" type="#_x0000_t202" style="position:absolute;margin-left:89.9pt;margin-top:274.45pt;width:386.45pt;height:14.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" stroked="f">
                <v:textbox style="mso-fit-shape-to-text:t" inset="0,0,0,0">
                  <w:txbxContent>
                    <w:p w14:paraId="778E3AA1" w14:textId="58297ACE" w:rsidR="009C44CE" w:rsidRPr="002765C8" w:rsidRDefault="009C44CE" w:rsidP="00A739E9">
                      <w:pPr>
                        <w:pStyle w:val="Legenda"/>
                        <w:rPr>
                          <w:rFonts w:eastAsia="Calibri" w:cs="Times New Roman"/>
                          <w:noProof/>
                        </w:rPr>
                      </w:pPr>
                      <w:bookmarkStart w:id="190" w:name="_Toc497654085"/>
                      <w:r>
                        <w:t xml:space="preserve">Figura </w:t>
                      </w:r>
                      <w:fldSimple w:instr=" SEQ Figura \* ARABIC ">
                        <w:r>
                          <w:rPr>
                            <w:noProof/>
                          </w:rPr>
                          <w:t>27</w:t>
                        </w:r>
                      </w:fldSimple>
                      <w:r>
                        <w:t xml:space="preserve"> - Comunidade do Docker no </w:t>
                      </w:r>
                      <w:proofErr w:type="spellStart"/>
                      <w:r>
                        <w:t>Telegram</w:t>
                      </w:r>
                      <w:proofErr w:type="spellEnd"/>
                      <w:r>
                        <w:t xml:space="preserve"> Fonte: https://t.me/dockerbr</w:t>
                      </w:r>
                      <w:bookmarkEnd w:id="190"/>
                    </w:p>
                  </w:txbxContent>
                </v:textbox>
                <w10:wrap type="through"/>
              </v:shape>
            </w:pict>
          </mc:Fallback>
        </mc:AlternateContent>
      </w:r>
    </w:p>
    <w:p w14:paraId="0911CA91" w14:textId="6672BDDC" w:rsidR="00A62458" w:rsidRDefault="00A62458" w:rsidP="00733F42">
      <w:pPr>
        <w:rPr>
          <w:lang w:val="x-none" w:eastAsia="x-none"/>
        </w:rPr>
      </w:pPr>
    </w:p>
    <w:p w14:paraId="0A94D819" w14:textId="77777777" w:rsidR="00A62458" w:rsidRDefault="00A62458" w:rsidP="00733F42">
      <w:pPr>
        <w:rPr>
          <w:lang w:val="x-none" w:eastAsia="x-none"/>
        </w:rPr>
      </w:pPr>
    </w:p>
    <w:p w14:paraId="0B32EC23" w14:textId="4F6CB40F" w:rsidR="00A62458" w:rsidRDefault="00214A82" w:rsidP="00733F42">
      <w:pPr>
        <w:rPr>
          <w:lang w:val="x-none" w:eastAsia="x-none"/>
        </w:rPr>
      </w:pPr>
      <w:r>
        <w:rPr>
          <w:noProof/>
        </w:rPr>
        <mc:AlternateContent>
          <mc:Choice Requires="wps">
            <w:drawing>
              <wp:anchor distT="0" distB="0" distL="114300" distR="114300" simplePos="0" relativeHeight="251744256" behindDoc="0" locked="0" layoutInCell="1" allowOverlap="1" wp14:anchorId="184473A0" wp14:editId="1514823E">
                <wp:simplePos x="0" y="0"/>
                <wp:positionH relativeFrom="column">
                  <wp:posOffset>531495</wp:posOffset>
                </wp:positionH>
                <wp:positionV relativeFrom="paragraph">
                  <wp:posOffset>603885</wp:posOffset>
                </wp:positionV>
                <wp:extent cx="5760085" cy="184150"/>
                <wp:effectExtent l="0" t="0" r="0" b="0"/>
                <wp:wrapThrough wrapText="bothSides">
                  <wp:wrapPolygon edited="0">
                    <wp:start x="0" y="0"/>
                    <wp:lineTo x="0" y="0"/>
                    <wp:lineTo x="0" y="0"/>
                  </wp:wrapPolygon>
                </wp:wrapThrough>
                <wp:docPr id="61" name="Caixa de Texto 61"/>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3AEC3739" w14:textId="38BE340B" w:rsidR="009C44CE" w:rsidRPr="008277C3" w:rsidRDefault="009C44CE" w:rsidP="00A739E9">
                            <w:pPr>
                              <w:pStyle w:val="Legenda"/>
                              <w:rPr>
                                <w:rFonts w:eastAsia="Calibri" w:cs="Times New Roman"/>
                                <w:noProof/>
                              </w:rPr>
                            </w:pPr>
                            <w:bookmarkStart w:id="191" w:name="_Toc497654086"/>
                            <w:r>
                              <w:t xml:space="preserve">Figura </w:t>
                            </w:r>
                            <w:fldSimple w:instr=" SEQ Figura \* ARABIC ">
                              <w:r>
                                <w:rPr>
                                  <w:noProof/>
                                </w:rPr>
                                <w:t>28</w:t>
                              </w:r>
                            </w:fldSimple>
                            <w:r>
                              <w:t xml:space="preserve"> - Canal </w:t>
                            </w:r>
                            <w:proofErr w:type="spellStart"/>
                            <w:r>
                              <w:t>Annoucements</w:t>
                            </w:r>
                            <w:proofErr w:type="spellEnd"/>
                            <w:r>
                              <w:t xml:space="preserve"> do Slack Fonte: Próprio autor</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473A0" id="Caixa de Texto 61" o:spid="_x0000_s1054" type="#_x0000_t202" style="position:absolute;margin-left:41.85pt;margin-top:47.55pt;width:453.55pt;height:14.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" stroked="f">
                <v:textbox style="mso-fit-shape-to-text:t" inset="0,0,0,0">
                  <w:txbxContent>
                    <w:p w14:paraId="3AEC3739" w14:textId="38BE340B" w:rsidR="009C44CE" w:rsidRPr="008277C3" w:rsidRDefault="009C44CE" w:rsidP="00A739E9">
                      <w:pPr>
                        <w:pStyle w:val="Legenda"/>
                        <w:rPr>
                          <w:rFonts w:eastAsia="Calibri" w:cs="Times New Roman"/>
                          <w:noProof/>
                        </w:rPr>
                      </w:pPr>
                      <w:bookmarkStart w:id="192" w:name="_Toc497654086"/>
                      <w:r>
                        <w:t xml:space="preserve">Figura </w:t>
                      </w:r>
                      <w:fldSimple w:instr=" SEQ Figura \* ARABIC ">
                        <w:r>
                          <w:rPr>
                            <w:noProof/>
                          </w:rPr>
                          <w:t>28</w:t>
                        </w:r>
                      </w:fldSimple>
                      <w:r>
                        <w:t xml:space="preserve"> - Canal </w:t>
                      </w:r>
                      <w:proofErr w:type="spellStart"/>
                      <w:r>
                        <w:t>Annoucements</w:t>
                      </w:r>
                      <w:proofErr w:type="spellEnd"/>
                      <w:r>
                        <w:t xml:space="preserve"> do Slack Fonte: Próprio autor</w:t>
                      </w:r>
                      <w:bookmarkEnd w:id="192"/>
                    </w:p>
                  </w:txbxContent>
                </v:textbox>
                <w10:wrap type="through"/>
              </v:shape>
            </w:pict>
          </mc:Fallback>
        </mc:AlternateContent>
      </w:r>
      <w:r w:rsidR="006C0DA4">
        <w:rPr>
          <w:noProof/>
        </w:rPr>
        <w:drawing>
          <wp:anchor distT="0" distB="0" distL="114300" distR="114300" simplePos="0" relativeHeight="251741184" behindDoc="0" locked="0" layoutInCell="1" allowOverlap="1" wp14:anchorId="7F470EBA" wp14:editId="2077A302">
            <wp:simplePos x="0" y="0"/>
            <wp:positionH relativeFrom="column">
              <wp:posOffset>532044</wp:posOffset>
            </wp:positionH>
            <wp:positionV relativeFrom="paragraph">
              <wp:posOffset>175260</wp:posOffset>
            </wp:positionV>
            <wp:extent cx="5760085" cy="371475"/>
            <wp:effectExtent l="0" t="0" r="571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7-11-05 às 13.44.58.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371475"/>
                    </a:xfrm>
                    <a:prstGeom prst="rect">
                      <a:avLst/>
                    </a:prstGeom>
                  </pic:spPr>
                </pic:pic>
              </a:graphicData>
            </a:graphic>
            <wp14:sizeRelH relativeFrom="page">
              <wp14:pctWidth>0</wp14:pctWidth>
            </wp14:sizeRelH>
            <wp14:sizeRelV relativeFrom="page">
              <wp14:pctHeight>0</wp14:pctHeight>
            </wp14:sizeRelV>
          </wp:anchor>
        </w:drawing>
      </w:r>
    </w:p>
    <w:p w14:paraId="085DF8D3" w14:textId="4DA8BF8A" w:rsidR="006C0DA4" w:rsidRDefault="006D4716" w:rsidP="00733F42">
      <w:pPr>
        <w:rPr>
          <w:lang w:val="x-none" w:eastAsia="x-none"/>
        </w:rPr>
      </w:pPr>
      <w:r>
        <w:rPr>
          <w:noProof/>
        </w:rPr>
        <mc:AlternateContent>
          <mc:Choice Requires="wps">
            <w:drawing>
              <wp:anchor distT="0" distB="0" distL="114300" distR="114300" simplePos="0" relativeHeight="251746304" behindDoc="0" locked="0" layoutInCell="1" allowOverlap="1" wp14:anchorId="5DC8FA1B" wp14:editId="022FCA02">
                <wp:simplePos x="0" y="0"/>
                <wp:positionH relativeFrom="column">
                  <wp:posOffset>531495</wp:posOffset>
                </wp:positionH>
                <wp:positionV relativeFrom="paragraph">
                  <wp:posOffset>1212850</wp:posOffset>
                </wp:positionV>
                <wp:extent cx="5760085" cy="184150"/>
                <wp:effectExtent l="0" t="0" r="0" b="0"/>
                <wp:wrapThrough wrapText="bothSides">
                  <wp:wrapPolygon edited="0">
                    <wp:start x="0" y="0"/>
                    <wp:lineTo x="0" y="0"/>
                    <wp:lineTo x="0" y="0"/>
                  </wp:wrapPolygon>
                </wp:wrapThrough>
                <wp:docPr id="62" name="Caixa de Texto 6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018F03D" w14:textId="7A0A13D5" w:rsidR="009C44CE" w:rsidRPr="00542020" w:rsidRDefault="009C44CE" w:rsidP="00A739E9">
                            <w:pPr>
                              <w:pStyle w:val="Legenda"/>
                              <w:rPr>
                                <w:rFonts w:eastAsia="Calibri" w:cs="Times New Roman"/>
                                <w:noProof/>
                              </w:rPr>
                            </w:pPr>
                            <w:bookmarkStart w:id="193" w:name="_Toc497654087"/>
                            <w:r>
                              <w:t xml:space="preserve">Figura </w:t>
                            </w:r>
                            <w:fldSimple w:instr=" SEQ Figura \* ARABIC ">
                              <w:r>
                                <w:rPr>
                                  <w:noProof/>
                                </w:rPr>
                                <w:t>29</w:t>
                              </w:r>
                            </w:fldSimple>
                            <w:r>
                              <w:t xml:space="preserve"> - Canal </w:t>
                            </w:r>
                            <w:proofErr w:type="spellStart"/>
                            <w:r>
                              <w:t>Random</w:t>
                            </w:r>
                            <w:proofErr w:type="spellEnd"/>
                            <w:r w:rsidRPr="00417155">
                              <w:t xml:space="preserve"> do Slack Fonte: Próprio autor</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8FA1B" id="Caixa de Texto 62" o:spid="_x0000_s1055" type="#_x0000_t202" style="position:absolute;margin-left:41.85pt;margin-top:95.5pt;width:453.55pt;height:14.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" stroked="f">
                <v:textbox style="mso-fit-shape-to-text:t" inset="0,0,0,0">
                  <w:txbxContent>
                    <w:p w14:paraId="1018F03D" w14:textId="7A0A13D5" w:rsidR="009C44CE" w:rsidRPr="00542020" w:rsidRDefault="009C44CE" w:rsidP="00A739E9">
                      <w:pPr>
                        <w:pStyle w:val="Legenda"/>
                        <w:rPr>
                          <w:rFonts w:eastAsia="Calibri" w:cs="Times New Roman"/>
                          <w:noProof/>
                        </w:rPr>
                      </w:pPr>
                      <w:bookmarkStart w:id="194" w:name="_Toc497654087"/>
                      <w:r>
                        <w:t xml:space="preserve">Figura </w:t>
                      </w:r>
                      <w:fldSimple w:instr=" SEQ Figura \* ARABIC ">
                        <w:r>
                          <w:rPr>
                            <w:noProof/>
                          </w:rPr>
                          <w:t>29</w:t>
                        </w:r>
                      </w:fldSimple>
                      <w:r>
                        <w:t xml:space="preserve"> - Canal </w:t>
                      </w:r>
                      <w:proofErr w:type="spellStart"/>
                      <w:r>
                        <w:t>Random</w:t>
                      </w:r>
                      <w:proofErr w:type="spellEnd"/>
                      <w:r w:rsidRPr="00417155">
                        <w:t xml:space="preserve"> do Slack Fonte: Próprio autor</w:t>
                      </w:r>
                      <w:bookmarkEnd w:id="194"/>
                    </w:p>
                  </w:txbxContent>
                </v:textbox>
                <w10:wrap type="through"/>
              </v:shape>
            </w:pict>
          </mc:Fallback>
        </mc:AlternateContent>
      </w:r>
      <w:r w:rsidR="006C0DA4">
        <w:rPr>
          <w:noProof/>
        </w:rPr>
        <w:drawing>
          <wp:anchor distT="0" distB="0" distL="114300" distR="114300" simplePos="0" relativeHeight="251742208" behindDoc="0" locked="0" layoutInCell="1" allowOverlap="1" wp14:anchorId="27289BF1" wp14:editId="1021E9B3">
            <wp:simplePos x="0" y="0"/>
            <wp:positionH relativeFrom="column">
              <wp:posOffset>531495</wp:posOffset>
            </wp:positionH>
            <wp:positionV relativeFrom="paragraph">
              <wp:posOffset>790798</wp:posOffset>
            </wp:positionV>
            <wp:extent cx="5760085" cy="365125"/>
            <wp:effectExtent l="0" t="0" r="571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7-11-05 às 13.46.4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85" cy="365125"/>
                    </a:xfrm>
                    <a:prstGeom prst="rect">
                      <a:avLst/>
                    </a:prstGeom>
                  </pic:spPr>
                </pic:pic>
              </a:graphicData>
            </a:graphic>
            <wp14:sizeRelH relativeFrom="page">
              <wp14:pctWidth>0</wp14:pctWidth>
            </wp14:sizeRelH>
            <wp14:sizeRelV relativeFrom="page">
              <wp14:pctHeight>0</wp14:pctHeight>
            </wp14:sizeRelV>
          </wp:anchor>
        </w:drawing>
      </w:r>
    </w:p>
    <w:p w14:paraId="28B54AC3" w14:textId="77777777" w:rsidR="006C0DA4" w:rsidRDefault="006C0DA4" w:rsidP="00733F42">
      <w:pPr>
        <w:rPr>
          <w:lang w:val="x-none" w:eastAsia="x-none"/>
        </w:rPr>
      </w:pPr>
    </w:p>
    <w:p w14:paraId="67F7DF75" w14:textId="6B3F00B9" w:rsidR="006C0DA4" w:rsidRDefault="006C0DA4" w:rsidP="00733F42">
      <w:pPr>
        <w:rPr>
          <w:lang w:val="x-none" w:eastAsia="x-none"/>
        </w:rPr>
      </w:pPr>
    </w:p>
    <w:p w14:paraId="1389D9D1" w14:textId="77777777" w:rsidR="006C0DA4" w:rsidRDefault="006C0DA4" w:rsidP="00733F42">
      <w:pPr>
        <w:rPr>
          <w:lang w:val="x-none" w:eastAsia="x-none"/>
        </w:rPr>
      </w:pPr>
    </w:p>
    <w:p w14:paraId="746C1673" w14:textId="77777777" w:rsidR="00B50D00" w:rsidRDefault="00214A82" w:rsidP="00A739E9">
      <w:pPr>
        <w:ind w:firstLine="708"/>
        <w:rPr>
          <w:lang w:val="x-none" w:eastAsia="x-none"/>
        </w:rPr>
      </w:pPr>
      <w:r>
        <w:rPr>
          <w:lang w:val="x-none" w:eastAsia="x-none"/>
        </w:rPr>
        <w:lastRenderedPageBreak/>
        <w:t>O</w:t>
      </w:r>
      <w:r w:rsidR="00417CA5">
        <w:rPr>
          <w:lang w:val="x-none" w:eastAsia="x-none"/>
        </w:rPr>
        <w:t xml:space="preserve"> Docker possui an</w:t>
      </w:r>
      <w:r w:rsidR="00131701">
        <w:rPr>
          <w:lang w:val="x-none" w:eastAsia="x-none"/>
        </w:rPr>
        <w:t>ualmente uma confer</w:t>
      </w:r>
      <w:r w:rsidR="00417CA5">
        <w:rPr>
          <w:lang w:val="x-none" w:eastAsia="x-none"/>
        </w:rPr>
        <w:t>ência a Docker Conf</w:t>
      </w:r>
      <w:r w:rsidR="00215105">
        <w:rPr>
          <w:rStyle w:val="Refdenotaderodap"/>
          <w:lang w:val="x-none" w:eastAsia="x-none"/>
        </w:rPr>
        <w:footnoteReference w:customMarkFollows="1" w:id="24"/>
        <w:t>2</w:t>
      </w:r>
      <w:r w:rsidR="00215105">
        <w:rPr>
          <w:lang w:val="x-none" w:eastAsia="x-none"/>
        </w:rPr>
        <w:t xml:space="preserve"> </w:t>
      </w:r>
      <w:r w:rsidR="00131701">
        <w:rPr>
          <w:lang w:val="x-none" w:eastAsia="x-none"/>
        </w:rPr>
        <w:t>, da qual sã</w:t>
      </w:r>
      <w:r w:rsidR="00106CAF">
        <w:rPr>
          <w:lang w:val="x-none" w:eastAsia="x-none"/>
        </w:rPr>
        <w:t>o informados novas releases e informações sobre a plataforma, todas as informações são em Inglês.</w:t>
      </w:r>
    </w:p>
    <w:p w14:paraId="29B550E7" w14:textId="71A6236C" w:rsidR="00701479" w:rsidRDefault="00131701" w:rsidP="00A739E9">
      <w:pPr>
        <w:ind w:firstLine="708"/>
        <w:rPr>
          <w:lang w:val="x-none" w:eastAsia="x-none"/>
        </w:rPr>
      </w:pPr>
      <w:r>
        <w:rPr>
          <w:lang w:val="x-none" w:eastAsia="x-none"/>
        </w:rPr>
        <w:t xml:space="preserve"> </w:t>
      </w:r>
    </w:p>
    <w:p w14:paraId="4090EC23" w14:textId="635E67DC" w:rsidR="000B5968" w:rsidRDefault="000B5968" w:rsidP="00A739E9">
      <w:pPr>
        <w:pStyle w:val="Ttulo21"/>
      </w:pPr>
      <w:bookmarkStart w:id="195" w:name="_Toc497862067"/>
      <w:r>
        <w:t>4.6.1 Empresarial</w:t>
      </w:r>
      <w:bookmarkEnd w:id="195"/>
    </w:p>
    <w:p w14:paraId="21F42DBB" w14:textId="77777777" w:rsidR="000D763F" w:rsidRDefault="000D763F" w:rsidP="00A739E9">
      <w:pPr>
        <w:rPr>
          <w:lang w:val="x-none" w:eastAsia="x-none"/>
        </w:rPr>
      </w:pPr>
    </w:p>
    <w:p w14:paraId="22EB5A8B" w14:textId="39FD3D7F" w:rsidR="003130ED" w:rsidRDefault="000D763F" w:rsidP="00A739E9">
      <w:pPr>
        <w:rPr>
          <w:lang w:val="x-none" w:eastAsia="x-none"/>
        </w:rPr>
      </w:pPr>
      <w:r>
        <w:rPr>
          <w:lang w:val="x-none" w:eastAsia="x-none"/>
        </w:rPr>
        <w:tab/>
        <w:t>O Docker possui</w:t>
      </w:r>
      <w:r w:rsidR="00C1355E">
        <w:rPr>
          <w:lang w:val="x-none" w:eastAsia="x-none"/>
        </w:rPr>
        <w:t xml:space="preserve"> uma distribuição própria para empresas o Docker EE, já fiz comentários sobre o mesmo durante a execução desta obra.</w:t>
      </w:r>
    </w:p>
    <w:p w14:paraId="199C9A06" w14:textId="77777777" w:rsidR="00C1355E" w:rsidRPr="00A739E9" w:rsidRDefault="00C1355E" w:rsidP="00A739E9">
      <w:pPr>
        <w:rPr>
          <w:lang w:val="x-none" w:eastAsia="x-none"/>
        </w:rPr>
      </w:pPr>
    </w:p>
    <w:p w14:paraId="45A1CDF0" w14:textId="42C37DEF" w:rsidR="003C2963" w:rsidRDefault="003C2963">
      <w:pPr>
        <w:rPr>
          <w:lang w:val="x-none" w:eastAsia="x-none"/>
        </w:rPr>
      </w:pPr>
      <w:r>
        <w:rPr>
          <w:lang w:val="x-none" w:eastAsia="x-none"/>
        </w:rPr>
        <w:br w:type="page"/>
      </w:r>
    </w:p>
    <w:p w14:paraId="5755861F" w14:textId="57F2928A" w:rsidR="009C7518" w:rsidRDefault="0017031F" w:rsidP="004A42CE">
      <w:pPr>
        <w:pStyle w:val="Ttulo11"/>
      </w:pPr>
      <w:bookmarkStart w:id="196" w:name="_Toc496802710"/>
      <w:bookmarkStart w:id="197" w:name="_Toc496802939"/>
      <w:bookmarkStart w:id="198" w:name="_Toc497862068"/>
      <w:bookmarkEnd w:id="178"/>
      <w:r>
        <w:rPr>
          <w:lang w:val="pt-BR"/>
        </w:rPr>
        <w:lastRenderedPageBreak/>
        <w:t>5</w:t>
      </w:r>
      <w:r w:rsidR="00C254AC">
        <w:t xml:space="preserve"> Boas práticas de Construção da aplicação (Doze fatores)</w:t>
      </w:r>
      <w:bookmarkEnd w:id="196"/>
      <w:bookmarkEnd w:id="197"/>
      <w:bookmarkEnd w:id="198"/>
    </w:p>
    <w:p w14:paraId="203C8B4A" w14:textId="356B266A" w:rsidR="00752470" w:rsidRPr="0010368D" w:rsidRDefault="00752470" w:rsidP="000E418A">
      <w:pPr>
        <w:ind w:firstLine="708"/>
        <w:rPr>
          <w:lang w:val="x-none" w:eastAsia="x-none"/>
        </w:rPr>
      </w:pPr>
      <w:r w:rsidRPr="0010368D">
        <w:rPr>
          <w:lang w:val="x-none" w:eastAsia="x-none"/>
        </w:rPr>
        <w:t>Esses doze fatores, são fatores para a melhor</w:t>
      </w:r>
      <w:r w:rsidR="001B379C" w:rsidRPr="0010368D">
        <w:rPr>
          <w:lang w:val="x-none" w:eastAsia="x-none"/>
        </w:rPr>
        <w:t xml:space="preserve"> criação, mautenção, </w:t>
      </w:r>
      <w:r w:rsidRPr="0010368D">
        <w:rPr>
          <w:lang w:val="x-none" w:eastAsia="x-none"/>
        </w:rPr>
        <w:t>atualização</w:t>
      </w:r>
      <w:r w:rsidR="00944C9D" w:rsidRPr="0010368D">
        <w:rPr>
          <w:lang w:val="x-none" w:eastAsia="x-none"/>
        </w:rPr>
        <w:t xml:space="preserve"> </w:t>
      </w:r>
      <w:r w:rsidR="001B379C" w:rsidRPr="0010368D">
        <w:rPr>
          <w:lang w:val="x-none" w:eastAsia="x-none"/>
        </w:rPr>
        <w:t>e entregas de softwares como serviços que são</w:t>
      </w:r>
      <w:r w:rsidRPr="0010368D">
        <w:rPr>
          <w:color w:val="000000"/>
        </w:rPr>
        <w:t xml:space="preserve"> denominados </w:t>
      </w:r>
      <w:r w:rsidRPr="0010368D">
        <w:rPr>
          <w:i/>
          <w:iCs/>
          <w:color w:val="000000"/>
        </w:rPr>
        <w:t xml:space="preserve">web </w:t>
      </w:r>
      <w:proofErr w:type="spellStart"/>
      <w:r w:rsidRPr="0010368D">
        <w:rPr>
          <w:i/>
          <w:iCs/>
          <w:color w:val="000000"/>
        </w:rPr>
        <w:t>apps</w:t>
      </w:r>
      <w:proofErr w:type="spellEnd"/>
      <w:r w:rsidRPr="0010368D">
        <w:rPr>
          <w:color w:val="000000"/>
        </w:rPr>
        <w:t>, ou </w:t>
      </w:r>
      <w:r w:rsidR="006876CB" w:rsidRPr="0010368D">
        <w:rPr>
          <w:i/>
          <w:iCs/>
          <w:color w:val="000000"/>
        </w:rPr>
        <w:t xml:space="preserve">software como </w:t>
      </w:r>
      <w:r w:rsidRPr="0010368D">
        <w:rPr>
          <w:i/>
          <w:iCs/>
          <w:color w:val="000000"/>
        </w:rPr>
        <w:t>serviço</w:t>
      </w:r>
      <w:r w:rsidRPr="0010368D">
        <w:rPr>
          <w:color w:val="000000"/>
        </w:rPr>
        <w:t xml:space="preserve">. </w:t>
      </w:r>
    </w:p>
    <w:p w14:paraId="476FA6FA" w14:textId="7F433D11" w:rsidR="00F22F25" w:rsidRPr="0010368D" w:rsidRDefault="005837C3" w:rsidP="00752470">
      <w:pPr>
        <w:ind w:left="2268"/>
        <w:rPr>
          <w:rFonts w:eastAsia="Times New Roman"/>
          <w:vertAlign w:val="superscript"/>
        </w:rPr>
      </w:pPr>
      <w:r w:rsidRPr="0010368D">
        <w:rPr>
          <w:lang w:val="x-none" w:eastAsia="x-none"/>
        </w:rPr>
        <w:t xml:space="preserve">Conforme </w:t>
      </w:r>
      <w:r w:rsidR="00F22F25" w:rsidRPr="0010368D">
        <w:rPr>
          <w:lang w:val="x-none" w:eastAsia="x-none"/>
        </w:rPr>
        <w:t>Rafael Gomes (</w:t>
      </w:r>
      <w:r w:rsidRPr="0010368D">
        <w:rPr>
          <w:lang w:val="x-none" w:eastAsia="x-none"/>
        </w:rPr>
        <w:t>docker para desenvolvedores</w:t>
      </w:r>
      <w:r w:rsidR="00F22F25" w:rsidRPr="0010368D">
        <w:rPr>
          <w:lang w:val="x-none" w:eastAsia="x-none"/>
        </w:rPr>
        <w:t xml:space="preserve">) </w:t>
      </w:r>
      <w:r w:rsidR="00F22F25" w:rsidRPr="0010368D">
        <w:rPr>
          <w:color w:val="24292E"/>
          <w:shd w:val="clear" w:color="auto" w:fill="FFFFFF"/>
        </w:rPr>
        <w:t>uma vez que sua aplicação siga todas as boas práticas apresentadas neste documento, você possivelmente estará usando todo potencial que o Docker tem a lhe proporcionar.</w:t>
      </w:r>
      <w:r w:rsidR="0072040E" w:rsidRPr="0010368D">
        <w:rPr>
          <w:rStyle w:val="Refdenotaderodap"/>
          <w:rFonts w:eastAsia="Times New Roman"/>
        </w:rPr>
        <w:footnoteReference w:customMarkFollows="1" w:id="25"/>
        <w:t>9</w:t>
      </w:r>
    </w:p>
    <w:p w14:paraId="54CBACED" w14:textId="0ADF623A" w:rsidR="00F22F25" w:rsidRPr="0010368D" w:rsidRDefault="00F22F25">
      <w:pPr>
        <w:rPr>
          <w:lang w:eastAsia="x-none"/>
        </w:rPr>
      </w:pPr>
    </w:p>
    <w:p w14:paraId="07074562" w14:textId="27319C4D" w:rsidR="009C7518" w:rsidRPr="0010368D" w:rsidRDefault="0034724E" w:rsidP="000E418A">
      <w:pPr>
        <w:ind w:firstLine="360"/>
        <w:rPr>
          <w:lang w:val="x-none" w:eastAsia="x-none"/>
        </w:rPr>
      </w:pPr>
      <w:r w:rsidRPr="0010368D">
        <w:rPr>
          <w:lang w:val="x-none" w:eastAsia="x-none"/>
        </w:rPr>
        <w:t xml:space="preserve">Conforme informações do oficiais, </w:t>
      </w:r>
      <w:r w:rsidR="00C254AC" w:rsidRPr="0010368D">
        <w:rPr>
          <w:lang w:val="x-none" w:eastAsia="x-none"/>
        </w:rPr>
        <w:t>segue uma breve descrição dos doze (12) fatores:</w:t>
      </w:r>
    </w:p>
    <w:p w14:paraId="3CFD6637" w14:textId="7B7809C9" w:rsidR="009C7518" w:rsidRPr="0010368D" w:rsidRDefault="00E034B5" w:rsidP="000E418A">
      <w:pPr>
        <w:ind w:firstLine="360"/>
        <w:rPr>
          <w:lang w:val="x-none" w:eastAsia="x-none"/>
        </w:rPr>
      </w:pPr>
      <w:r w:rsidRPr="0010368D">
        <w:rPr>
          <w:color w:val="000000"/>
        </w:rPr>
        <w:t xml:space="preserve">A aplicação doze </w:t>
      </w:r>
      <w:r w:rsidR="00C254AC" w:rsidRPr="0010368D">
        <w:rPr>
          <w:color w:val="000000"/>
        </w:rPr>
        <w:t>fatores é uma metod</w:t>
      </w:r>
      <w:r w:rsidR="006876CB" w:rsidRPr="0010368D">
        <w:rPr>
          <w:color w:val="000000"/>
        </w:rPr>
        <w:t>ologia para construir softwares como s</w:t>
      </w:r>
      <w:r w:rsidR="00C254AC" w:rsidRPr="0010368D">
        <w:rPr>
          <w:color w:val="000000"/>
        </w:rPr>
        <w:t>erviço que</w:t>
      </w:r>
      <w:r w:rsidR="005B2A32" w:rsidRPr="0010368D">
        <w:rPr>
          <w:color w:val="000000"/>
        </w:rPr>
        <w:t xml:space="preserve"> preza utilizar</w:t>
      </w:r>
      <w:r w:rsidR="00C254AC" w:rsidRPr="0010368D">
        <w:rPr>
          <w:color w:val="000000"/>
        </w:rPr>
        <w:t>:</w:t>
      </w:r>
    </w:p>
    <w:p w14:paraId="60472CDC" w14:textId="30937313" w:rsidR="009C7518" w:rsidRPr="0010368D" w:rsidRDefault="00914F24">
      <w:pPr>
        <w:numPr>
          <w:ilvl w:val="0"/>
          <w:numId w:val="11"/>
        </w:numPr>
        <w:spacing w:beforeAutospacing="1" w:afterAutospacing="1"/>
      </w:pPr>
      <w:r w:rsidRPr="0010368D">
        <w:rPr>
          <w:color w:val="000000"/>
        </w:rPr>
        <w:t>F</w:t>
      </w:r>
      <w:r w:rsidR="00C254AC" w:rsidRPr="0010368D">
        <w:rPr>
          <w:color w:val="000000"/>
        </w:rPr>
        <w:t xml:space="preserve">ormatos </w:t>
      </w:r>
      <w:r w:rsidR="00C254AC" w:rsidRPr="003C2963">
        <w:rPr>
          <w:bCs/>
          <w:color w:val="000000"/>
        </w:rPr>
        <w:t>declarativos</w:t>
      </w:r>
      <w:r w:rsidR="00C254AC" w:rsidRPr="0010368D">
        <w:rPr>
          <w:b/>
          <w:bCs/>
          <w:color w:val="000000"/>
        </w:rPr>
        <w:t xml:space="preserve"> </w:t>
      </w:r>
      <w:r w:rsidR="00C254AC" w:rsidRPr="0010368D">
        <w:rPr>
          <w:color w:val="000000"/>
        </w:rPr>
        <w:t>para automatizar a configuração inicial, minimizar tempo e custo para novos desenvolvedores participarem do projeto;</w:t>
      </w:r>
    </w:p>
    <w:p w14:paraId="2590EECE" w14:textId="77777777" w:rsidR="009C7518" w:rsidRPr="0010368D" w:rsidRDefault="00C254AC">
      <w:pPr>
        <w:numPr>
          <w:ilvl w:val="0"/>
          <w:numId w:val="11"/>
        </w:numPr>
        <w:spacing w:beforeAutospacing="1" w:afterAutospacing="1"/>
      </w:pPr>
      <w:r w:rsidRPr="0010368D">
        <w:rPr>
          <w:color w:val="000000"/>
        </w:rPr>
        <w:t xml:space="preserve">Tem um </w:t>
      </w:r>
      <w:r w:rsidRPr="003C2963">
        <w:rPr>
          <w:bCs/>
          <w:color w:val="000000"/>
        </w:rPr>
        <w:t>contrato claro</w:t>
      </w:r>
      <w:r w:rsidRPr="0010368D">
        <w:rPr>
          <w:b/>
          <w:bCs/>
          <w:color w:val="000000"/>
        </w:rPr>
        <w:t xml:space="preserve"> </w:t>
      </w:r>
      <w:r w:rsidRPr="0010368D">
        <w:rPr>
          <w:color w:val="000000"/>
        </w:rPr>
        <w:t xml:space="preserve">com o sistema operacional que o suporta, oferecendo </w:t>
      </w:r>
      <w:r w:rsidRPr="003C2963">
        <w:rPr>
          <w:bCs/>
          <w:color w:val="000000"/>
        </w:rPr>
        <w:t>portabilidade máxima</w:t>
      </w:r>
      <w:r w:rsidRPr="0010368D">
        <w:rPr>
          <w:b/>
          <w:bCs/>
          <w:color w:val="000000"/>
        </w:rPr>
        <w:t xml:space="preserve"> e</w:t>
      </w:r>
      <w:r w:rsidRPr="0010368D">
        <w:rPr>
          <w:color w:val="000000"/>
        </w:rPr>
        <w:t>ntre ambientes que o executem;</w:t>
      </w:r>
    </w:p>
    <w:p w14:paraId="44262A7B" w14:textId="77777777" w:rsidR="009C7518" w:rsidRPr="0010368D" w:rsidRDefault="00C254AC">
      <w:pPr>
        <w:numPr>
          <w:ilvl w:val="0"/>
          <w:numId w:val="11"/>
        </w:numPr>
        <w:spacing w:beforeAutospacing="1" w:afterAutospacing="1"/>
      </w:pPr>
      <w:r w:rsidRPr="0010368D">
        <w:rPr>
          <w:color w:val="000000"/>
        </w:rPr>
        <w:t xml:space="preserve">São adequados para </w:t>
      </w:r>
      <w:r w:rsidRPr="003C2963">
        <w:rPr>
          <w:bCs/>
          <w:color w:val="000000"/>
        </w:rPr>
        <w:t>implantação</w:t>
      </w:r>
      <w:r w:rsidRPr="0010368D">
        <w:rPr>
          <w:b/>
          <w:bCs/>
          <w:color w:val="000000"/>
        </w:rPr>
        <w:t xml:space="preserve"> </w:t>
      </w:r>
      <w:r w:rsidRPr="0010368D">
        <w:rPr>
          <w:color w:val="000000"/>
        </w:rPr>
        <w:t xml:space="preserve">em modernas </w:t>
      </w:r>
      <w:r w:rsidRPr="003C2963">
        <w:rPr>
          <w:bCs/>
          <w:color w:val="000000"/>
        </w:rPr>
        <w:t>plataformas em nuvem</w:t>
      </w:r>
      <w:r w:rsidRPr="0010368D">
        <w:rPr>
          <w:color w:val="000000"/>
        </w:rPr>
        <w:t>, evitando a necessidade por servidores e administração do sistema;</w:t>
      </w:r>
    </w:p>
    <w:p w14:paraId="07387BC4" w14:textId="77777777" w:rsidR="009C7518" w:rsidRPr="0010368D" w:rsidRDefault="00C254AC">
      <w:pPr>
        <w:numPr>
          <w:ilvl w:val="0"/>
          <w:numId w:val="11"/>
        </w:numPr>
        <w:spacing w:beforeAutospacing="1" w:afterAutospacing="1"/>
      </w:pPr>
      <w:r w:rsidRPr="003C2963">
        <w:rPr>
          <w:bCs/>
          <w:color w:val="000000"/>
        </w:rPr>
        <w:t>Minimizam a divergência</w:t>
      </w:r>
      <w:r w:rsidRPr="0010368D">
        <w:rPr>
          <w:b/>
          <w:bCs/>
          <w:color w:val="000000"/>
        </w:rPr>
        <w:t xml:space="preserve"> </w:t>
      </w:r>
      <w:r w:rsidRPr="0010368D">
        <w:rPr>
          <w:color w:val="000000"/>
        </w:rPr>
        <w:t xml:space="preserve">entre desenvolvimento e produção, permitindo a </w:t>
      </w:r>
      <w:r w:rsidRPr="003C2963">
        <w:rPr>
          <w:bCs/>
          <w:color w:val="000000"/>
        </w:rPr>
        <w:t>implantação contínua</w:t>
      </w:r>
      <w:r w:rsidRPr="0010368D">
        <w:rPr>
          <w:b/>
          <w:bCs/>
          <w:color w:val="000000"/>
        </w:rPr>
        <w:t xml:space="preserve"> </w:t>
      </w:r>
      <w:r w:rsidRPr="0010368D">
        <w:rPr>
          <w:color w:val="000000"/>
        </w:rPr>
        <w:t>para máxima agilidade;</w:t>
      </w:r>
    </w:p>
    <w:p w14:paraId="1CF0C1D5" w14:textId="77777777" w:rsidR="009C7518" w:rsidRPr="0010368D" w:rsidRDefault="00C254AC">
      <w:pPr>
        <w:numPr>
          <w:ilvl w:val="0"/>
          <w:numId w:val="11"/>
        </w:numPr>
        <w:spacing w:beforeAutospacing="1" w:afterAutospacing="1"/>
      </w:pPr>
      <w:r w:rsidRPr="0010368D">
        <w:rPr>
          <w:color w:val="000000"/>
        </w:rPr>
        <w:t xml:space="preserve">E podem </w:t>
      </w:r>
      <w:r w:rsidRPr="003C2963">
        <w:rPr>
          <w:bCs/>
          <w:color w:val="000000"/>
        </w:rPr>
        <w:t>escalar</w:t>
      </w:r>
      <w:r w:rsidRPr="0010368D">
        <w:rPr>
          <w:b/>
          <w:bCs/>
          <w:color w:val="000000"/>
        </w:rPr>
        <w:t xml:space="preserve"> </w:t>
      </w:r>
      <w:r w:rsidRPr="0010368D">
        <w:rPr>
          <w:color w:val="000000"/>
        </w:rPr>
        <w:t>sem significativas mudanças em ferramentas, arquiteturas, ou práticas de desenvolvimento.</w:t>
      </w:r>
    </w:p>
    <w:p w14:paraId="5B48C19F" w14:textId="70C50C68" w:rsidR="009C7518" w:rsidRPr="0010368D" w:rsidRDefault="0031712E" w:rsidP="00335BFE">
      <w:pPr>
        <w:spacing w:beforeAutospacing="1" w:afterAutospacing="1"/>
        <w:ind w:firstLine="360"/>
        <w:rPr>
          <w:color w:val="000000"/>
        </w:rPr>
      </w:pPr>
      <w:r w:rsidRPr="0010368D">
        <w:rPr>
          <w:color w:val="000000"/>
        </w:rPr>
        <w:t xml:space="preserve">A metodologia </w:t>
      </w:r>
      <w:r w:rsidR="000A7CE0" w:rsidRPr="0010368D">
        <w:rPr>
          <w:color w:val="000000"/>
        </w:rPr>
        <w:t>“</w:t>
      </w:r>
      <w:r w:rsidRPr="0010368D">
        <w:rPr>
          <w:color w:val="000000"/>
        </w:rPr>
        <w:t xml:space="preserve">doze </w:t>
      </w:r>
      <w:r w:rsidR="00C254AC" w:rsidRPr="0010368D">
        <w:rPr>
          <w:color w:val="000000"/>
        </w:rPr>
        <w:t>fatores</w:t>
      </w:r>
      <w:r w:rsidR="000A7CE0" w:rsidRPr="0010368D">
        <w:rPr>
          <w:color w:val="000000"/>
        </w:rPr>
        <w:t>”</w:t>
      </w:r>
      <w:r w:rsidR="0072040E" w:rsidRPr="0010368D">
        <w:rPr>
          <w:rStyle w:val="Refdenotaderodap"/>
          <w:color w:val="000000"/>
        </w:rPr>
        <w:footnoteReference w:customMarkFollows="1" w:id="26"/>
        <w:t>10</w:t>
      </w:r>
      <w:r w:rsidR="00C254AC" w:rsidRPr="0010368D">
        <w:rPr>
          <w:color w:val="000000"/>
        </w:rPr>
        <w:t xml:space="preserve"> pode ser aplicada a aplicações escritas em qualquer linguagem de programação, e que utilizem qualquer comb</w:t>
      </w:r>
      <w:r w:rsidR="00987E85" w:rsidRPr="0010368D">
        <w:rPr>
          <w:color w:val="000000"/>
        </w:rPr>
        <w:t xml:space="preserve">inação de serviços de suportes: </w:t>
      </w:r>
      <w:r w:rsidR="00C254AC" w:rsidRPr="0010368D">
        <w:rPr>
          <w:color w:val="000000"/>
        </w:rPr>
        <w:t>banco de dados, filas,</w:t>
      </w:r>
      <w:r w:rsidR="007A0141" w:rsidRPr="0010368D">
        <w:rPr>
          <w:color w:val="000000"/>
        </w:rPr>
        <w:t xml:space="preserve"> cache de memória e</w:t>
      </w:r>
      <w:r w:rsidR="00987E85" w:rsidRPr="0010368D">
        <w:rPr>
          <w:color w:val="000000"/>
        </w:rPr>
        <w:t xml:space="preserve"> etc</w:t>
      </w:r>
      <w:r w:rsidR="00C254AC" w:rsidRPr="0010368D">
        <w:rPr>
          <w:color w:val="000000"/>
        </w:rPr>
        <w:t>.</w:t>
      </w:r>
    </w:p>
    <w:p w14:paraId="4F339467" w14:textId="6C509E5E" w:rsidR="009C7518" w:rsidRPr="008D2322" w:rsidRDefault="00335BFE" w:rsidP="00602990">
      <w:pPr>
        <w:spacing w:beforeAutospacing="1" w:afterAutospacing="1"/>
        <w:rPr>
          <w:vertAlign w:val="superscript"/>
          <w:lang w:eastAsia="x-none"/>
        </w:rPr>
      </w:pPr>
      <w:r>
        <w:rPr>
          <w:rFonts w:ascii="Times" w:hAnsi="Times"/>
          <w:color w:val="000000"/>
        </w:rPr>
        <w:tab/>
      </w:r>
      <w:r w:rsidR="00C254AC" w:rsidRPr="002C1CF9">
        <w:rPr>
          <w:b/>
          <w:lang w:eastAsia="x-none"/>
        </w:rPr>
        <w:t>Os Doze Fatores</w:t>
      </w:r>
    </w:p>
    <w:p w14:paraId="5A42D28C" w14:textId="1B20D5DD" w:rsidR="009C7518" w:rsidRDefault="00C254AC" w:rsidP="00116A4C">
      <w:pPr>
        <w:pStyle w:val="PargrafodaLista"/>
        <w:numPr>
          <w:ilvl w:val="0"/>
          <w:numId w:val="28"/>
        </w:numPr>
        <w:rPr>
          <w:lang w:eastAsia="x-none"/>
        </w:rPr>
      </w:pPr>
      <w:r>
        <w:rPr>
          <w:lang w:eastAsia="x-none"/>
        </w:rPr>
        <w:t>Base de Código</w:t>
      </w:r>
      <w:r w:rsidR="00573BBE">
        <w:rPr>
          <w:lang w:eastAsia="x-none"/>
        </w:rPr>
        <w:t xml:space="preserve"> - </w:t>
      </w:r>
      <w:r>
        <w:rPr>
          <w:lang w:eastAsia="x-none"/>
        </w:rPr>
        <w:t>Uma base de código com rastreamento utilizando controle de revisão, muitos deploys</w:t>
      </w:r>
    </w:p>
    <w:p w14:paraId="5D172E73" w14:textId="5171004C" w:rsidR="009C7518" w:rsidRDefault="00C254AC" w:rsidP="00573BBE">
      <w:pPr>
        <w:pStyle w:val="PargrafodaLista"/>
        <w:numPr>
          <w:ilvl w:val="0"/>
          <w:numId w:val="28"/>
        </w:numPr>
        <w:rPr>
          <w:lang w:eastAsia="x-none"/>
        </w:rPr>
      </w:pPr>
      <w:r>
        <w:rPr>
          <w:lang w:eastAsia="x-none"/>
        </w:rPr>
        <w:t>Dependências</w:t>
      </w:r>
      <w:r w:rsidR="00573BBE">
        <w:rPr>
          <w:lang w:eastAsia="x-none"/>
        </w:rPr>
        <w:t xml:space="preserve"> - </w:t>
      </w:r>
      <w:r>
        <w:rPr>
          <w:lang w:eastAsia="x-none"/>
        </w:rPr>
        <w:t>Declare e isole as dependências</w:t>
      </w:r>
    </w:p>
    <w:p w14:paraId="72F19737" w14:textId="6FCEE12C" w:rsidR="009C7518" w:rsidRDefault="00C254AC" w:rsidP="00116A4C">
      <w:pPr>
        <w:pStyle w:val="PargrafodaLista"/>
        <w:numPr>
          <w:ilvl w:val="0"/>
          <w:numId w:val="28"/>
        </w:numPr>
        <w:rPr>
          <w:lang w:eastAsia="x-none"/>
        </w:rPr>
      </w:pPr>
      <w:r>
        <w:rPr>
          <w:lang w:eastAsia="x-none"/>
        </w:rPr>
        <w:t>Configurações</w:t>
      </w:r>
      <w:r w:rsidR="00573BBE">
        <w:rPr>
          <w:lang w:eastAsia="x-none"/>
        </w:rPr>
        <w:t xml:space="preserve"> - </w:t>
      </w:r>
      <w:r>
        <w:rPr>
          <w:lang w:eastAsia="x-none"/>
        </w:rPr>
        <w:t>Armazene as configurações no ambiente</w:t>
      </w:r>
    </w:p>
    <w:p w14:paraId="5A1C4095" w14:textId="585587F9" w:rsidR="009C7518" w:rsidRDefault="00C254AC" w:rsidP="00116A4C">
      <w:pPr>
        <w:pStyle w:val="PargrafodaLista"/>
        <w:numPr>
          <w:ilvl w:val="0"/>
          <w:numId w:val="28"/>
        </w:numPr>
        <w:rPr>
          <w:lang w:eastAsia="x-none"/>
        </w:rPr>
      </w:pPr>
      <w:r>
        <w:rPr>
          <w:lang w:eastAsia="x-none"/>
        </w:rPr>
        <w:t>Serviços de Apoio</w:t>
      </w:r>
      <w:r w:rsidR="00573BBE">
        <w:rPr>
          <w:lang w:eastAsia="x-none"/>
        </w:rPr>
        <w:t xml:space="preserve"> - </w:t>
      </w:r>
      <w:r>
        <w:rPr>
          <w:lang w:eastAsia="x-none"/>
        </w:rPr>
        <w:t>Trate os serviços de apoio, como recursos ligados</w:t>
      </w:r>
    </w:p>
    <w:p w14:paraId="0BD62C1B" w14:textId="6372CCFB" w:rsidR="009C7518" w:rsidRDefault="00C254AC" w:rsidP="00116A4C">
      <w:pPr>
        <w:pStyle w:val="PargrafodaLista"/>
        <w:numPr>
          <w:ilvl w:val="0"/>
          <w:numId w:val="28"/>
        </w:numPr>
        <w:rPr>
          <w:lang w:eastAsia="x-none"/>
        </w:rPr>
      </w:pPr>
      <w:r>
        <w:rPr>
          <w:lang w:eastAsia="x-none"/>
        </w:rPr>
        <w:t xml:space="preserve">Build, release, </w:t>
      </w:r>
      <w:proofErr w:type="spellStart"/>
      <w:r>
        <w:rPr>
          <w:lang w:eastAsia="x-none"/>
        </w:rPr>
        <w:t>run</w:t>
      </w:r>
      <w:proofErr w:type="spellEnd"/>
      <w:r w:rsidR="00573BBE">
        <w:rPr>
          <w:lang w:eastAsia="x-none"/>
        </w:rPr>
        <w:t xml:space="preserve"> - </w:t>
      </w:r>
      <w:r>
        <w:rPr>
          <w:lang w:eastAsia="x-none"/>
        </w:rPr>
        <w:t>Separe estritamente os builds e execute em estágios</w:t>
      </w:r>
    </w:p>
    <w:p w14:paraId="28F81F08" w14:textId="16AD6C0D" w:rsidR="009C7518" w:rsidRDefault="00C254AC" w:rsidP="00116A4C">
      <w:pPr>
        <w:pStyle w:val="PargrafodaLista"/>
        <w:numPr>
          <w:ilvl w:val="0"/>
          <w:numId w:val="28"/>
        </w:numPr>
        <w:rPr>
          <w:lang w:eastAsia="x-none"/>
        </w:rPr>
      </w:pPr>
      <w:r>
        <w:rPr>
          <w:lang w:eastAsia="x-none"/>
        </w:rPr>
        <w:t>Processos</w:t>
      </w:r>
      <w:r w:rsidR="00573BBE">
        <w:rPr>
          <w:lang w:eastAsia="x-none"/>
        </w:rPr>
        <w:t xml:space="preserve"> - </w:t>
      </w:r>
      <w:r>
        <w:rPr>
          <w:lang w:eastAsia="x-none"/>
        </w:rPr>
        <w:t>Execute a aplicação como um ou mais processos que não armazenam estado</w:t>
      </w:r>
    </w:p>
    <w:p w14:paraId="7CC56654" w14:textId="59BC4062" w:rsidR="009C7518" w:rsidRDefault="00C254AC" w:rsidP="00573BBE">
      <w:pPr>
        <w:pStyle w:val="PargrafodaLista"/>
        <w:numPr>
          <w:ilvl w:val="0"/>
          <w:numId w:val="28"/>
        </w:numPr>
        <w:rPr>
          <w:lang w:eastAsia="x-none"/>
        </w:rPr>
      </w:pPr>
      <w:r>
        <w:rPr>
          <w:lang w:eastAsia="x-none"/>
        </w:rPr>
        <w:t>Vínculo de porta</w:t>
      </w:r>
      <w:r w:rsidR="00573BBE">
        <w:rPr>
          <w:lang w:eastAsia="x-none"/>
        </w:rPr>
        <w:t xml:space="preserve"> - </w:t>
      </w:r>
      <w:r>
        <w:rPr>
          <w:lang w:eastAsia="x-none"/>
        </w:rPr>
        <w:t>Exporte serviços por ligação de porta</w:t>
      </w:r>
    </w:p>
    <w:p w14:paraId="09E0FC9A" w14:textId="74A488EC" w:rsidR="009C7518" w:rsidRDefault="00C254AC" w:rsidP="00573BBE">
      <w:pPr>
        <w:pStyle w:val="PargrafodaLista"/>
        <w:numPr>
          <w:ilvl w:val="0"/>
          <w:numId w:val="28"/>
        </w:numPr>
        <w:rPr>
          <w:lang w:eastAsia="x-none"/>
        </w:rPr>
      </w:pPr>
      <w:r>
        <w:rPr>
          <w:lang w:eastAsia="x-none"/>
        </w:rPr>
        <w:t>Concorrência</w:t>
      </w:r>
      <w:r w:rsidR="00573BBE">
        <w:rPr>
          <w:lang w:eastAsia="x-none"/>
        </w:rPr>
        <w:t xml:space="preserve"> - </w:t>
      </w:r>
      <w:r>
        <w:rPr>
          <w:lang w:eastAsia="x-none"/>
        </w:rPr>
        <w:t>Dimensione por um modelo de processo</w:t>
      </w:r>
    </w:p>
    <w:p w14:paraId="261BCAA0" w14:textId="081DF267" w:rsidR="009C7518" w:rsidRDefault="00C254AC" w:rsidP="00573BBE">
      <w:pPr>
        <w:pStyle w:val="PargrafodaLista"/>
        <w:numPr>
          <w:ilvl w:val="0"/>
          <w:numId w:val="28"/>
        </w:numPr>
        <w:rPr>
          <w:lang w:eastAsia="x-none"/>
        </w:rPr>
      </w:pPr>
      <w:proofErr w:type="spellStart"/>
      <w:r>
        <w:rPr>
          <w:lang w:eastAsia="x-none"/>
        </w:rPr>
        <w:t>Descartabilidade</w:t>
      </w:r>
      <w:proofErr w:type="spellEnd"/>
      <w:r w:rsidR="00573BBE">
        <w:rPr>
          <w:lang w:eastAsia="x-none"/>
        </w:rPr>
        <w:t xml:space="preserve"> - </w:t>
      </w:r>
      <w:r>
        <w:rPr>
          <w:lang w:eastAsia="x-none"/>
        </w:rPr>
        <w:t>Maximizar a robustez com inicialização e desligamento rápido</w:t>
      </w:r>
      <w:r w:rsidR="00067D53">
        <w:rPr>
          <w:lang w:eastAsia="x-none"/>
        </w:rPr>
        <w:t>.</w:t>
      </w:r>
    </w:p>
    <w:p w14:paraId="107FA874" w14:textId="6480063E" w:rsidR="009C7518" w:rsidRDefault="004B6454" w:rsidP="00573BBE">
      <w:pPr>
        <w:pStyle w:val="PargrafodaLista"/>
        <w:numPr>
          <w:ilvl w:val="0"/>
          <w:numId w:val="28"/>
        </w:numPr>
        <w:rPr>
          <w:lang w:eastAsia="x-none"/>
        </w:rPr>
      </w:pPr>
      <w:r>
        <w:rPr>
          <w:lang w:eastAsia="x-none"/>
        </w:rPr>
        <w:lastRenderedPageBreak/>
        <w:t>Ambientes (</w:t>
      </w:r>
      <w:proofErr w:type="spellStart"/>
      <w:r w:rsidR="006258E1">
        <w:rPr>
          <w:lang w:eastAsia="x-none"/>
        </w:rPr>
        <w:t>Dev</w:t>
      </w:r>
      <w:proofErr w:type="spellEnd"/>
      <w:r w:rsidR="006258E1">
        <w:rPr>
          <w:lang w:eastAsia="x-none"/>
        </w:rPr>
        <w:t>/</w:t>
      </w:r>
      <w:proofErr w:type="spellStart"/>
      <w:r w:rsidR="006258E1">
        <w:rPr>
          <w:lang w:eastAsia="x-none"/>
        </w:rPr>
        <w:t>P</w:t>
      </w:r>
      <w:r w:rsidR="00C254AC">
        <w:rPr>
          <w:lang w:eastAsia="x-none"/>
        </w:rPr>
        <w:t>rod</w:t>
      </w:r>
      <w:proofErr w:type="spellEnd"/>
      <w:r>
        <w:rPr>
          <w:lang w:eastAsia="x-none"/>
        </w:rPr>
        <w:t>)</w:t>
      </w:r>
      <w:r w:rsidR="00C254AC">
        <w:rPr>
          <w:lang w:eastAsia="x-none"/>
        </w:rPr>
        <w:t xml:space="preserve"> semelhantes</w:t>
      </w:r>
      <w:r w:rsidR="00573BBE">
        <w:rPr>
          <w:lang w:eastAsia="x-none"/>
        </w:rPr>
        <w:t xml:space="preserve"> - </w:t>
      </w:r>
      <w:r w:rsidR="00C254AC">
        <w:rPr>
          <w:lang w:eastAsia="x-none"/>
        </w:rPr>
        <w:t>Mantenha o desenvolvimento, teste, produção o mais semelhante possível</w:t>
      </w:r>
      <w:r w:rsidR="00B657CE">
        <w:rPr>
          <w:lang w:eastAsia="x-none"/>
        </w:rPr>
        <w:t>.</w:t>
      </w:r>
    </w:p>
    <w:p w14:paraId="7AAC02F3" w14:textId="45A852DA" w:rsidR="009C7518" w:rsidRDefault="00C254AC" w:rsidP="00573BBE">
      <w:pPr>
        <w:pStyle w:val="PargrafodaLista"/>
        <w:numPr>
          <w:ilvl w:val="0"/>
          <w:numId w:val="28"/>
        </w:numPr>
        <w:rPr>
          <w:lang w:eastAsia="x-none"/>
        </w:rPr>
      </w:pPr>
      <w:r>
        <w:rPr>
          <w:lang w:eastAsia="x-none"/>
        </w:rPr>
        <w:t>Logs</w:t>
      </w:r>
      <w:r w:rsidR="00573BBE">
        <w:rPr>
          <w:lang w:eastAsia="x-none"/>
        </w:rPr>
        <w:t xml:space="preserve"> - </w:t>
      </w:r>
      <w:r>
        <w:rPr>
          <w:lang w:eastAsia="x-none"/>
        </w:rPr>
        <w:t>Trate logs como fluxo de eventos</w:t>
      </w:r>
      <w:r w:rsidR="000A080A">
        <w:rPr>
          <w:lang w:eastAsia="x-none"/>
        </w:rPr>
        <w:t>.</w:t>
      </w:r>
    </w:p>
    <w:p w14:paraId="1F3F29E2" w14:textId="09FD10CF" w:rsidR="009C7518" w:rsidRDefault="00C254AC" w:rsidP="00573BBE">
      <w:pPr>
        <w:pStyle w:val="PargrafodaLista"/>
        <w:numPr>
          <w:ilvl w:val="0"/>
          <w:numId w:val="28"/>
        </w:numPr>
        <w:rPr>
          <w:lang w:eastAsia="x-none"/>
        </w:rPr>
      </w:pPr>
      <w:r>
        <w:rPr>
          <w:lang w:eastAsia="x-none"/>
        </w:rPr>
        <w:t xml:space="preserve">Processos de </w:t>
      </w:r>
      <w:proofErr w:type="spellStart"/>
      <w:r>
        <w:rPr>
          <w:lang w:eastAsia="x-none"/>
        </w:rPr>
        <w:t>Admin</w:t>
      </w:r>
      <w:proofErr w:type="spellEnd"/>
      <w:r w:rsidR="00573BBE">
        <w:rPr>
          <w:lang w:eastAsia="x-none"/>
        </w:rPr>
        <w:t xml:space="preserve"> - </w:t>
      </w:r>
      <w:r>
        <w:rPr>
          <w:lang w:eastAsia="x-none"/>
        </w:rPr>
        <w:t>Executar tarefas de administração/gerenciamento como processos pontuais</w:t>
      </w:r>
      <w:r w:rsidR="00D60355">
        <w:rPr>
          <w:lang w:eastAsia="x-none"/>
        </w:rPr>
        <w:t>.</w:t>
      </w:r>
    </w:p>
    <w:p w14:paraId="5E737572" w14:textId="0E6D6D09" w:rsidR="00E32A92" w:rsidRDefault="00E32A92">
      <w:pPr>
        <w:rPr>
          <w:lang w:eastAsia="x-none"/>
        </w:rPr>
      </w:pPr>
      <w:r>
        <w:rPr>
          <w:lang w:eastAsia="x-none"/>
        </w:rPr>
        <w:br w:type="page"/>
      </w:r>
    </w:p>
    <w:p w14:paraId="55368197" w14:textId="677AA17E" w:rsidR="009C7518" w:rsidRDefault="00DC4729" w:rsidP="00E94968">
      <w:pPr>
        <w:pStyle w:val="Ttulo11"/>
      </w:pPr>
      <w:bookmarkStart w:id="199" w:name="_Toc496802711"/>
      <w:bookmarkStart w:id="200" w:name="_Toc496802940"/>
      <w:bookmarkStart w:id="201" w:name="_Toc497862069"/>
      <w:r>
        <w:lastRenderedPageBreak/>
        <w:t>6</w:t>
      </w:r>
      <w:r w:rsidR="00C254AC">
        <w:t xml:space="preserve"> </w:t>
      </w:r>
      <w:r w:rsidR="00D05179">
        <w:t>Software</w:t>
      </w:r>
      <w:r w:rsidR="00FD3F05">
        <w:rPr>
          <w:lang w:val="pt-BR"/>
        </w:rPr>
        <w:t>s</w:t>
      </w:r>
      <w:r w:rsidR="00D05179">
        <w:t xml:space="preserve"> de </w:t>
      </w:r>
      <w:r w:rsidR="003E2021">
        <w:rPr>
          <w:lang w:val="pt-BR"/>
        </w:rPr>
        <w:t>Orquestração</w:t>
      </w:r>
      <w:bookmarkEnd w:id="201"/>
      <w:r w:rsidR="003E2021">
        <w:rPr>
          <w:lang w:val="pt-BR"/>
        </w:rPr>
        <w:t xml:space="preserve"> </w:t>
      </w:r>
      <w:bookmarkEnd w:id="199"/>
      <w:bookmarkEnd w:id="200"/>
    </w:p>
    <w:p w14:paraId="21FDB902" w14:textId="7BFB05F3" w:rsidR="009C7518" w:rsidRDefault="00C254AC" w:rsidP="00561437">
      <w:pPr>
        <w:ind w:firstLine="708"/>
      </w:pPr>
      <w:r>
        <w:t xml:space="preserve">Existem algumas Plataformas (PaaS) para gerenciamento de containers </w:t>
      </w:r>
      <w:r w:rsidR="001B4334">
        <w:t xml:space="preserve">e </w:t>
      </w:r>
      <w:r w:rsidR="008F2125">
        <w:t>serviços nos</w:t>
      </w:r>
      <w:r>
        <w:t xml:space="preserve"> am</w:t>
      </w:r>
      <w:r w:rsidR="00310F06">
        <w:t>bientes (</w:t>
      </w:r>
      <w:proofErr w:type="spellStart"/>
      <w:r w:rsidR="00310F06">
        <w:t>qa</w:t>
      </w:r>
      <w:proofErr w:type="spellEnd"/>
      <w:r w:rsidR="00310F06">
        <w:t xml:space="preserve">, </w:t>
      </w:r>
      <w:proofErr w:type="spellStart"/>
      <w:r w:rsidR="00310F06">
        <w:t>staging</w:t>
      </w:r>
      <w:proofErr w:type="spellEnd"/>
      <w:r w:rsidR="00310F06">
        <w:t xml:space="preserve"> e</w:t>
      </w:r>
      <w:r>
        <w:t xml:space="preserve"> produção).</w:t>
      </w:r>
    </w:p>
    <w:p w14:paraId="6CE1AFA6" w14:textId="736B40D4" w:rsidR="00310F06" w:rsidRDefault="00C254AC" w:rsidP="00E34BB9">
      <w:pPr>
        <w:ind w:firstLine="708"/>
        <w:rPr>
          <w:lang w:eastAsia="x-none"/>
        </w:rPr>
      </w:pPr>
      <w:r>
        <w:rPr>
          <w:lang w:eastAsia="x-none"/>
        </w:rPr>
        <w:t>Essas plataformas tem a finalidade de melhorar o condicionamento de containers, de</w:t>
      </w:r>
      <w:r w:rsidR="000E5889">
        <w:rPr>
          <w:lang w:eastAsia="x-none"/>
        </w:rPr>
        <w:t xml:space="preserve"> </w:t>
      </w:r>
      <w:r>
        <w:rPr>
          <w:lang w:eastAsia="x-none"/>
        </w:rPr>
        <w:t>forma visual</w:t>
      </w:r>
      <w:r w:rsidR="006727CE">
        <w:rPr>
          <w:lang w:eastAsia="x-none"/>
        </w:rPr>
        <w:t xml:space="preserve"> e prática</w:t>
      </w:r>
      <w:r>
        <w:rPr>
          <w:lang w:eastAsia="x-none"/>
        </w:rPr>
        <w:t>, para que</w:t>
      </w:r>
      <w:r w:rsidR="006727CE">
        <w:rPr>
          <w:lang w:eastAsia="x-none"/>
        </w:rPr>
        <w:t xml:space="preserve"> seja </w:t>
      </w:r>
      <w:r w:rsidR="00C00B86">
        <w:rPr>
          <w:lang w:eastAsia="x-none"/>
        </w:rPr>
        <w:t>abstraída a complexidade de gerenciamento e que</w:t>
      </w:r>
      <w:r w:rsidR="006727CE">
        <w:rPr>
          <w:lang w:eastAsia="x-none"/>
        </w:rPr>
        <w:t xml:space="preserve"> </w:t>
      </w:r>
      <w:r>
        <w:rPr>
          <w:lang w:eastAsia="x-none"/>
        </w:rPr>
        <w:t>n</w:t>
      </w:r>
      <w:r w:rsidR="00084DCD">
        <w:rPr>
          <w:lang w:eastAsia="x-none"/>
        </w:rPr>
        <w:t xml:space="preserve">ão seja </w:t>
      </w:r>
      <w:r w:rsidR="00F019E2">
        <w:rPr>
          <w:lang w:eastAsia="x-none"/>
        </w:rPr>
        <w:t>necessários conhecimentos</w:t>
      </w:r>
      <w:r>
        <w:rPr>
          <w:lang w:eastAsia="x-none"/>
        </w:rPr>
        <w:t xml:space="preserve"> de comandos, e entre outras finalidades.</w:t>
      </w:r>
    </w:p>
    <w:p w14:paraId="5A12E801" w14:textId="77777777" w:rsidR="000E5889" w:rsidRDefault="009048D7" w:rsidP="000E5889">
      <w:pPr>
        <w:ind w:left="708"/>
        <w:rPr>
          <w:lang w:eastAsia="x-none"/>
        </w:rPr>
      </w:pPr>
      <w:r>
        <w:rPr>
          <w:lang w:eastAsia="x-none"/>
        </w:rPr>
        <w:t>Dentre estas plataformas se destacam algumas, como</w:t>
      </w:r>
      <w:r w:rsidR="00D4075E">
        <w:rPr>
          <w:lang w:eastAsia="x-none"/>
        </w:rPr>
        <w:t xml:space="preserve">: </w:t>
      </w:r>
      <w:proofErr w:type="spellStart"/>
      <w:r w:rsidR="00D4075E">
        <w:rPr>
          <w:lang w:eastAsia="x-none"/>
        </w:rPr>
        <w:t>Tsuru</w:t>
      </w:r>
      <w:proofErr w:type="spellEnd"/>
      <w:r w:rsidR="00C254AC">
        <w:rPr>
          <w:lang w:eastAsia="x-none"/>
        </w:rPr>
        <w:t xml:space="preserve">, Kubernet é </w:t>
      </w:r>
      <w:proofErr w:type="spellStart"/>
      <w:r w:rsidR="00C254AC">
        <w:rPr>
          <w:lang w:eastAsia="x-none"/>
        </w:rPr>
        <w:t>Vagran</w:t>
      </w:r>
      <w:proofErr w:type="spellEnd"/>
      <w:r w:rsidR="00C254AC">
        <w:rPr>
          <w:lang w:eastAsia="x-none"/>
        </w:rPr>
        <w:t>.</w:t>
      </w:r>
    </w:p>
    <w:p w14:paraId="7F2CD743" w14:textId="30E412F6" w:rsidR="009C7518" w:rsidRDefault="00C254AC" w:rsidP="00E34BB9">
      <w:pPr>
        <w:ind w:firstLine="708"/>
        <w:rPr>
          <w:lang w:eastAsia="x-none"/>
        </w:rPr>
      </w:pPr>
      <w:r>
        <w:rPr>
          <w:lang w:eastAsia="x-none"/>
        </w:rPr>
        <w:t xml:space="preserve">Essas plataformas além de melhorarem o gerenciamento, provisionamento </w:t>
      </w:r>
      <w:r w:rsidR="001D21C9">
        <w:rPr>
          <w:lang w:eastAsia="x-none"/>
        </w:rPr>
        <w:t xml:space="preserve">e </w:t>
      </w:r>
      <w:r>
        <w:rPr>
          <w:lang w:eastAsia="x-none"/>
        </w:rPr>
        <w:t>condicionamento dos containers elas melhoram o acesso ao conhecimento e a popularização do tema; pois possibilitam que pessoas com poucos conhecimentos, profundos sobre certas áreas, possam verificar/monitorar um ambiente com serviços por container.</w:t>
      </w:r>
    </w:p>
    <w:p w14:paraId="764B3367" w14:textId="77777777" w:rsidR="009C7518" w:rsidRDefault="00C254AC" w:rsidP="007B3808">
      <w:pPr>
        <w:ind w:firstLine="708"/>
        <w:rPr>
          <w:lang w:eastAsia="x-none"/>
        </w:rPr>
      </w:pPr>
      <w:r>
        <w:rPr>
          <w:lang w:eastAsia="x-none"/>
        </w:rPr>
        <w:t xml:space="preserve">Um outro provedor/empresa que alavancou esse conhecimento sobre virtualização, foi a </w:t>
      </w:r>
      <w:proofErr w:type="spellStart"/>
      <w:r>
        <w:rPr>
          <w:lang w:eastAsia="x-none"/>
        </w:rPr>
        <w:t>Amazon</w:t>
      </w:r>
      <w:proofErr w:type="spellEnd"/>
      <w:r>
        <w:rPr>
          <w:lang w:eastAsia="x-none"/>
        </w:rPr>
        <w:t>, com seus serviços em AWS; os mesmos são segregados em agregação de serviços e monetização por usabilidade dos mesmos.</w:t>
      </w:r>
    </w:p>
    <w:p w14:paraId="3DFFDF3E" w14:textId="09C727E9" w:rsidR="009C7518" w:rsidRDefault="00364C17" w:rsidP="002E210D">
      <w:pPr>
        <w:ind w:firstLine="708"/>
        <w:rPr>
          <w:lang w:eastAsia="x-none"/>
        </w:rPr>
      </w:pPr>
      <w:r>
        <w:rPr>
          <w:lang w:eastAsia="x-none"/>
        </w:rPr>
        <w:t>Algumas dessas</w:t>
      </w:r>
      <w:r w:rsidR="00C254AC">
        <w:rPr>
          <w:lang w:eastAsia="x-none"/>
        </w:rPr>
        <w:t xml:space="preserve"> PaaS, citadas possuem integração com a AWS.</w:t>
      </w:r>
    </w:p>
    <w:p w14:paraId="3852DABB" w14:textId="2355DBF3" w:rsidR="000F2DFD" w:rsidRDefault="000F2DFD" w:rsidP="002E210D">
      <w:pPr>
        <w:ind w:firstLine="708"/>
        <w:rPr>
          <w:lang w:eastAsia="x-none"/>
        </w:rPr>
      </w:pPr>
      <w:r>
        <w:rPr>
          <w:lang w:eastAsia="x-none"/>
        </w:rPr>
        <w:t>Em meu estudo de caso não obtive muito contato com essas PaaS, todo o meu trabalho foi em cima da ferramenta nativa do Docker.</w:t>
      </w:r>
    </w:p>
    <w:p w14:paraId="2FE3B3F3" w14:textId="587C7314" w:rsidR="00AB71AC" w:rsidRDefault="00AB71AC" w:rsidP="002E210D">
      <w:pPr>
        <w:ind w:firstLine="708"/>
        <w:rPr>
          <w:lang w:eastAsia="x-none"/>
        </w:rPr>
      </w:pPr>
      <w:r>
        <w:rPr>
          <w:lang w:eastAsia="x-none"/>
        </w:rPr>
        <w:t xml:space="preserve">Porém fiz uma entrevista com o Coordenador de </w:t>
      </w:r>
      <w:r w:rsidR="00540C73">
        <w:rPr>
          <w:lang w:eastAsia="x-none"/>
        </w:rPr>
        <w:t xml:space="preserve">Produtos de Cloud da </w:t>
      </w:r>
      <w:r w:rsidR="0074397A">
        <w:rPr>
          <w:lang w:eastAsia="x-none"/>
        </w:rPr>
        <w:t xml:space="preserve">empresa </w:t>
      </w:r>
      <w:r w:rsidR="00540C73">
        <w:rPr>
          <w:lang w:eastAsia="x-none"/>
        </w:rPr>
        <w:t xml:space="preserve">de internet de um grande grupo de </w:t>
      </w:r>
      <w:r w:rsidR="0074397A">
        <w:rPr>
          <w:lang w:eastAsia="x-none"/>
        </w:rPr>
        <w:t>mídias brasileiro, da qual trabalho. Não</w:t>
      </w:r>
      <w:r w:rsidR="00AE560C">
        <w:rPr>
          <w:lang w:eastAsia="x-none"/>
        </w:rPr>
        <w:t xml:space="preserve"> obtive autorização para revelar o nome da empresa.</w:t>
      </w:r>
    </w:p>
    <w:p w14:paraId="3957A7C0" w14:textId="45BF84D1" w:rsidR="00AE560C" w:rsidRDefault="00AE560C" w:rsidP="002E210D">
      <w:pPr>
        <w:ind w:firstLine="708"/>
        <w:rPr>
          <w:lang w:eastAsia="x-none"/>
        </w:rPr>
      </w:pPr>
      <w:r>
        <w:rPr>
          <w:lang w:eastAsia="x-none"/>
        </w:rPr>
        <w:t xml:space="preserve">O mesmo utiliza a PaaS do </w:t>
      </w:r>
      <w:proofErr w:type="spellStart"/>
      <w:r w:rsidR="00AE52B2">
        <w:rPr>
          <w:lang w:eastAsia="x-none"/>
        </w:rPr>
        <w:t>Tsuru</w:t>
      </w:r>
      <w:proofErr w:type="spellEnd"/>
      <w:r w:rsidR="00AE52B2">
        <w:rPr>
          <w:lang w:eastAsia="x-none"/>
        </w:rPr>
        <w:t xml:space="preserve">, em infra própria; porém fazem deploy em </w:t>
      </w:r>
      <w:proofErr w:type="spellStart"/>
      <w:r w:rsidR="00AE52B2">
        <w:rPr>
          <w:lang w:eastAsia="x-none"/>
        </w:rPr>
        <w:t>cloud</w:t>
      </w:r>
      <w:proofErr w:type="spellEnd"/>
      <w:r w:rsidR="00AE52B2">
        <w:rPr>
          <w:lang w:eastAsia="x-none"/>
        </w:rPr>
        <w:t xml:space="preserve"> com o </w:t>
      </w:r>
      <w:proofErr w:type="spellStart"/>
      <w:r w:rsidR="00AE52B2">
        <w:rPr>
          <w:lang w:eastAsia="x-none"/>
        </w:rPr>
        <w:t>Kebernet</w:t>
      </w:r>
      <w:r w:rsidR="0038011C">
        <w:rPr>
          <w:lang w:eastAsia="x-none"/>
        </w:rPr>
        <w:t>s</w:t>
      </w:r>
      <w:proofErr w:type="spellEnd"/>
      <w:r w:rsidR="00AE52B2">
        <w:rPr>
          <w:lang w:eastAsia="x-none"/>
        </w:rPr>
        <w:t xml:space="preserve"> e na AWS; fazem </w:t>
      </w:r>
      <w:r w:rsidR="00050025">
        <w:rPr>
          <w:lang w:eastAsia="x-none"/>
        </w:rPr>
        <w:t>depl</w:t>
      </w:r>
      <w:r w:rsidR="00AE52B2">
        <w:rPr>
          <w:lang w:eastAsia="x-none"/>
        </w:rPr>
        <w:t xml:space="preserve">oys de testes para </w:t>
      </w:r>
      <w:r w:rsidR="00050025">
        <w:rPr>
          <w:lang w:eastAsia="x-none"/>
        </w:rPr>
        <w:t xml:space="preserve">assegurar que o serviço está disponível de redes externas e apontam para a própria </w:t>
      </w:r>
      <w:proofErr w:type="gramStart"/>
      <w:r w:rsidR="00050025">
        <w:rPr>
          <w:lang w:eastAsia="x-none"/>
        </w:rPr>
        <w:t xml:space="preserve">infra </w:t>
      </w:r>
      <w:r w:rsidR="005A7D2A">
        <w:rPr>
          <w:lang w:eastAsia="x-none"/>
        </w:rPr>
        <w:t>estrutura</w:t>
      </w:r>
      <w:proofErr w:type="gramEnd"/>
      <w:r w:rsidR="005A7D2A">
        <w:rPr>
          <w:lang w:eastAsia="x-none"/>
        </w:rPr>
        <w:t>.</w:t>
      </w:r>
    </w:p>
    <w:p w14:paraId="63139A81" w14:textId="299EB414" w:rsidR="00481FA8" w:rsidRDefault="004F5C85" w:rsidP="002E210D">
      <w:pPr>
        <w:ind w:firstLine="708"/>
        <w:rPr>
          <w:lang w:eastAsia="x-none"/>
        </w:rPr>
      </w:pPr>
      <w:r>
        <w:rPr>
          <w:lang w:eastAsia="x-none"/>
        </w:rPr>
        <w:t xml:space="preserve">O mesmo </w:t>
      </w:r>
      <w:r w:rsidR="0038011C">
        <w:rPr>
          <w:lang w:eastAsia="x-none"/>
        </w:rPr>
        <w:t>m</w:t>
      </w:r>
      <w:r>
        <w:rPr>
          <w:lang w:eastAsia="x-none"/>
        </w:rPr>
        <w:t xml:space="preserve">e informou que utilizam arquivos de configuração no </w:t>
      </w:r>
      <w:proofErr w:type="spellStart"/>
      <w:r>
        <w:rPr>
          <w:lang w:eastAsia="x-none"/>
        </w:rPr>
        <w:t>Kubernet</w:t>
      </w:r>
      <w:r w:rsidR="0038011C">
        <w:rPr>
          <w:lang w:eastAsia="x-none"/>
        </w:rPr>
        <w:t>s</w:t>
      </w:r>
      <w:proofErr w:type="spellEnd"/>
      <w:r>
        <w:rPr>
          <w:lang w:eastAsia="x-none"/>
        </w:rPr>
        <w:t xml:space="preserve"> </w:t>
      </w:r>
      <w:r w:rsidR="00CA5ECB">
        <w:rPr>
          <w:lang w:eastAsia="x-none"/>
        </w:rPr>
        <w:t xml:space="preserve">com a mesma </w:t>
      </w:r>
      <w:r w:rsidR="00A12B4A">
        <w:rPr>
          <w:lang w:eastAsia="x-none"/>
        </w:rPr>
        <w:t xml:space="preserve">finalidade do </w:t>
      </w:r>
      <w:r w:rsidR="00E97FA8">
        <w:rPr>
          <w:lang w:eastAsia="x-none"/>
        </w:rPr>
        <w:t xml:space="preserve">Docker-compose e com integração com CI, fazendo orquestração </w:t>
      </w:r>
      <w:proofErr w:type="gramStart"/>
      <w:r w:rsidR="00E97FA8">
        <w:rPr>
          <w:lang w:eastAsia="x-none"/>
        </w:rPr>
        <w:t>do serviços</w:t>
      </w:r>
      <w:proofErr w:type="gramEnd"/>
      <w:r w:rsidR="00E97FA8">
        <w:rPr>
          <w:lang w:eastAsia="x-none"/>
        </w:rPr>
        <w:t xml:space="preserve"> </w:t>
      </w:r>
      <w:r w:rsidR="009E332A">
        <w:rPr>
          <w:lang w:eastAsia="x-none"/>
        </w:rPr>
        <w:t>e utilizando o conceito de Blue Green.</w:t>
      </w:r>
    </w:p>
    <w:p w14:paraId="66334E7F" w14:textId="4A36AD44" w:rsidR="00093E58" w:rsidRDefault="00093E58" w:rsidP="002E210D">
      <w:pPr>
        <w:ind w:firstLine="708"/>
        <w:rPr>
          <w:lang w:eastAsia="x-none"/>
        </w:rPr>
      </w:pPr>
      <w:r>
        <w:rPr>
          <w:lang w:eastAsia="x-none"/>
        </w:rPr>
        <w:t xml:space="preserve">Este conceito de Blue Green é muito usual para deploys em containers, pois há a possibilidade de ter duas versões da aplicação em produção ao mesmo tempo, ou como me foi explicado nesta entrevista, no arquivo do </w:t>
      </w:r>
      <w:proofErr w:type="spellStart"/>
      <w:r>
        <w:rPr>
          <w:lang w:eastAsia="x-none"/>
        </w:rPr>
        <w:t>Kubernets</w:t>
      </w:r>
      <w:proofErr w:type="spellEnd"/>
      <w:r>
        <w:rPr>
          <w:lang w:eastAsia="x-none"/>
        </w:rPr>
        <w:t xml:space="preserve"> há a possibilidade de</w:t>
      </w:r>
      <w:r w:rsidR="003F25CD">
        <w:rPr>
          <w:lang w:eastAsia="x-none"/>
        </w:rPr>
        <w:t xml:space="preserve"> ser configurado um tempo de permanência (tempo de vida) do container antigo da aplicação, o mesmo </w:t>
      </w:r>
      <w:proofErr w:type="spellStart"/>
      <w:r w:rsidR="003F25CD">
        <w:rPr>
          <w:lang w:eastAsia="x-none"/>
        </w:rPr>
        <w:t>pára</w:t>
      </w:r>
      <w:proofErr w:type="spellEnd"/>
      <w:r w:rsidR="003F25CD">
        <w:rPr>
          <w:lang w:eastAsia="x-none"/>
        </w:rPr>
        <w:t xml:space="preserve"> de receber requisições e o outro container com o deploy atual da aplicação é iniciado, podendo ou não haver </w:t>
      </w:r>
      <w:proofErr w:type="spellStart"/>
      <w:r w:rsidR="003F25CD">
        <w:rPr>
          <w:lang w:eastAsia="x-none"/>
        </w:rPr>
        <w:t>down</w:t>
      </w:r>
      <w:proofErr w:type="spellEnd"/>
      <w:r w:rsidR="007E6B6D">
        <w:rPr>
          <w:lang w:eastAsia="x-none"/>
        </w:rPr>
        <w:t xml:space="preserve"> </w:t>
      </w:r>
      <w:r w:rsidR="003F25CD">
        <w:rPr>
          <w:lang w:eastAsia="x-none"/>
        </w:rPr>
        <w:t xml:space="preserve">time da aplicação.  </w:t>
      </w:r>
    </w:p>
    <w:p w14:paraId="33FF0727" w14:textId="77777777" w:rsidR="009E332A" w:rsidRDefault="009E332A" w:rsidP="002E210D">
      <w:pPr>
        <w:ind w:firstLine="708"/>
        <w:rPr>
          <w:lang w:eastAsia="x-none"/>
        </w:rPr>
      </w:pPr>
    </w:p>
    <w:p w14:paraId="1C242BDC" w14:textId="792D0CCD" w:rsidR="009C7518" w:rsidRDefault="00D31583">
      <w:pPr>
        <w:rPr>
          <w:lang w:eastAsia="x-none"/>
        </w:rPr>
      </w:pPr>
      <w:r>
        <w:rPr>
          <w:lang w:eastAsia="x-none"/>
        </w:rPr>
        <w:tab/>
      </w:r>
    </w:p>
    <w:p w14:paraId="32B364B3" w14:textId="77777777" w:rsidR="009C7518" w:rsidRDefault="00C254AC">
      <w:pPr>
        <w:rPr>
          <w:lang w:eastAsia="x-none"/>
        </w:rPr>
      </w:pPr>
      <w:r>
        <w:rPr>
          <w:lang w:eastAsia="x-none"/>
        </w:rPr>
        <w:t xml:space="preserve"> </w:t>
      </w:r>
    </w:p>
    <w:p w14:paraId="52B77E10" w14:textId="02A7141B" w:rsidR="009C7518" w:rsidRDefault="00C254AC">
      <w:pPr>
        <w:rPr>
          <w:lang w:val="x-none" w:eastAsia="x-none"/>
        </w:rPr>
      </w:pPr>
      <w:r>
        <w:rPr>
          <w:lang w:eastAsia="x-none"/>
        </w:rPr>
        <w:t xml:space="preserve"> </w:t>
      </w:r>
      <w:r>
        <w:br w:type="page"/>
      </w:r>
    </w:p>
    <w:p w14:paraId="646C0606" w14:textId="58CE67FD" w:rsidR="009C7518" w:rsidRDefault="004161E3" w:rsidP="00E94968">
      <w:pPr>
        <w:pStyle w:val="Ttulo11"/>
      </w:pPr>
      <w:bookmarkStart w:id="202" w:name="_Toc496802713"/>
      <w:bookmarkStart w:id="203" w:name="_Toc496802942"/>
      <w:bookmarkStart w:id="204" w:name="_Toc497862070"/>
      <w:r>
        <w:lastRenderedPageBreak/>
        <w:t>7</w:t>
      </w:r>
      <w:r w:rsidR="00C254AC">
        <w:t xml:space="preserve"> </w:t>
      </w:r>
      <w:bookmarkEnd w:id="202"/>
      <w:bookmarkEnd w:id="203"/>
      <w:r w:rsidR="008F2423">
        <w:t>Estudo de Caso</w:t>
      </w:r>
      <w:bookmarkEnd w:id="204"/>
    </w:p>
    <w:p w14:paraId="2A6412DE" w14:textId="77777777" w:rsidR="00137C08" w:rsidRPr="005B713A" w:rsidRDefault="00137C08" w:rsidP="00137C08">
      <w:pPr>
        <w:pStyle w:val="PSDS-MarcadoresNivel1"/>
        <w:numPr>
          <w:ilvl w:val="0"/>
          <w:numId w:val="16"/>
        </w:numPr>
        <w:rPr>
          <w:b/>
          <w:sz w:val="24"/>
          <w:szCs w:val="24"/>
        </w:rPr>
      </w:pPr>
      <w:r w:rsidRPr="005B713A">
        <w:rPr>
          <w:b/>
          <w:sz w:val="24"/>
          <w:szCs w:val="24"/>
        </w:rPr>
        <w:t>Objetivo</w:t>
      </w:r>
    </w:p>
    <w:p w14:paraId="5C34899E" w14:textId="77777777" w:rsidR="00137C08" w:rsidRPr="005B713A" w:rsidRDefault="00137C08" w:rsidP="00137C08">
      <w:pPr>
        <w:pStyle w:val="PSDS-CorpodeTexto"/>
        <w:ind w:firstLine="0"/>
        <w:rPr>
          <w:sz w:val="24"/>
          <w:szCs w:val="24"/>
        </w:rPr>
      </w:pPr>
    </w:p>
    <w:p w14:paraId="66904A5D" w14:textId="77777777" w:rsidR="00137C08" w:rsidRPr="005B713A" w:rsidRDefault="00137C08" w:rsidP="00137C08">
      <w:pPr>
        <w:pStyle w:val="PSDS-CorpodeTexto"/>
        <w:spacing w:before="60"/>
        <w:ind w:firstLine="567"/>
        <w:rPr>
          <w:sz w:val="24"/>
          <w:szCs w:val="24"/>
        </w:rPr>
      </w:pPr>
      <w:r w:rsidRPr="005B713A">
        <w:rPr>
          <w:sz w:val="24"/>
          <w:szCs w:val="24"/>
        </w:rPr>
        <w:t>O propósito deste documento é coletar, analisar e definir as necessidades de alto-nível e características do sistema, focando nas potencialidades requeridas pelos afetados e usuários-alvo, e como estes requisitos foram abordados no projeto de desenvolvimento do sistema.</w:t>
      </w:r>
    </w:p>
    <w:p w14:paraId="4881B511" w14:textId="77777777" w:rsidR="00137C08" w:rsidRPr="005B713A" w:rsidRDefault="00137C08" w:rsidP="00137C08">
      <w:pPr>
        <w:pStyle w:val="PSDS-CorpodeTexto"/>
        <w:spacing w:before="60"/>
        <w:ind w:firstLine="567"/>
        <w:rPr>
          <w:sz w:val="24"/>
          <w:szCs w:val="24"/>
        </w:rPr>
      </w:pPr>
      <w:r w:rsidRPr="005B713A">
        <w:rPr>
          <w:sz w:val="24"/>
          <w:szCs w:val="24"/>
        </w:rPr>
        <w:t>A visão do sistema documenta o ambiente geral de processos desenvolvidos para o sistema, fornecendo a todos os envolvidos uma descrição compreensível deste e suas macro funcionalidades.</w:t>
      </w:r>
    </w:p>
    <w:p w14:paraId="330C1A81" w14:textId="77777777" w:rsidR="00137C08" w:rsidRPr="005B713A" w:rsidRDefault="00137C08" w:rsidP="00137C08">
      <w:pPr>
        <w:pStyle w:val="PSDS-CorpodeTexto"/>
        <w:spacing w:before="60"/>
        <w:ind w:firstLine="567"/>
        <w:rPr>
          <w:sz w:val="24"/>
          <w:szCs w:val="24"/>
        </w:rPr>
      </w:pPr>
      <w:r w:rsidRPr="005B713A">
        <w:rPr>
          <w:sz w:val="24"/>
          <w:szCs w:val="24"/>
        </w:rPr>
        <w:t xml:space="preserve">O Documento de Visão de Projeto de Sistema documenta as necessidades e funcionalidades do sistema que estarão sendo atendidas no projeto de software. </w:t>
      </w:r>
    </w:p>
    <w:p w14:paraId="72618BB8" w14:textId="77777777" w:rsidR="00137C08" w:rsidRPr="005B713A" w:rsidRDefault="00137C08" w:rsidP="00137C08">
      <w:pPr>
        <w:pStyle w:val="PSDS-CorpodeTexto"/>
        <w:ind w:firstLine="0"/>
        <w:rPr>
          <w:sz w:val="24"/>
          <w:szCs w:val="24"/>
        </w:rPr>
      </w:pPr>
    </w:p>
    <w:p w14:paraId="233A0F47" w14:textId="77777777" w:rsidR="00137C08" w:rsidRPr="005B713A" w:rsidRDefault="00137C08" w:rsidP="00137C08">
      <w:pPr>
        <w:pStyle w:val="PSDS-MarcadoresNivel1"/>
        <w:numPr>
          <w:ilvl w:val="0"/>
          <w:numId w:val="16"/>
        </w:numPr>
        <w:rPr>
          <w:b/>
          <w:sz w:val="24"/>
          <w:szCs w:val="24"/>
        </w:rPr>
      </w:pPr>
      <w:r w:rsidRPr="005B713A">
        <w:rPr>
          <w:b/>
          <w:sz w:val="24"/>
          <w:szCs w:val="24"/>
        </w:rPr>
        <w:t>Cenário Atual</w:t>
      </w:r>
    </w:p>
    <w:p w14:paraId="0568CCF8" w14:textId="77777777" w:rsidR="00137C08" w:rsidRDefault="00137C08" w:rsidP="00137C08">
      <w:pPr>
        <w:pStyle w:val="PSDS-MarcadoresNivel1"/>
        <w:ind w:firstLine="0"/>
        <w:rPr>
          <w:sz w:val="24"/>
          <w:szCs w:val="24"/>
        </w:rPr>
      </w:pPr>
    </w:p>
    <w:p w14:paraId="07307424" w14:textId="34332718" w:rsidR="001A568C" w:rsidRDefault="00AF6DE7" w:rsidP="00841F23">
      <w:pPr>
        <w:pStyle w:val="PSDS-MarcadoresNivel1"/>
        <w:ind w:firstLine="567"/>
        <w:rPr>
          <w:sz w:val="24"/>
          <w:szCs w:val="24"/>
        </w:rPr>
      </w:pPr>
      <w:r>
        <w:rPr>
          <w:sz w:val="24"/>
          <w:szCs w:val="24"/>
        </w:rPr>
        <w:t>Pa</w:t>
      </w:r>
      <w:r w:rsidR="001A568C">
        <w:rPr>
          <w:sz w:val="24"/>
          <w:szCs w:val="24"/>
        </w:rPr>
        <w:t xml:space="preserve">ra </w:t>
      </w:r>
      <w:r w:rsidR="00821683">
        <w:rPr>
          <w:sz w:val="24"/>
          <w:szCs w:val="24"/>
        </w:rPr>
        <w:t xml:space="preserve">a </w:t>
      </w:r>
      <w:r w:rsidR="001A568C">
        <w:rPr>
          <w:sz w:val="24"/>
          <w:szCs w:val="24"/>
        </w:rPr>
        <w:t>demonstraçã</w:t>
      </w:r>
      <w:r w:rsidR="00017951">
        <w:rPr>
          <w:sz w:val="24"/>
          <w:szCs w:val="24"/>
        </w:rPr>
        <w:t>o da</w:t>
      </w:r>
      <w:r w:rsidR="001A568C">
        <w:rPr>
          <w:sz w:val="24"/>
          <w:szCs w:val="24"/>
        </w:rPr>
        <w:t xml:space="preserve"> aplicabilidade da tecnologia de container utilizando a plataforma Open-Source do Docker, </w:t>
      </w:r>
    </w:p>
    <w:p w14:paraId="58E0B35B" w14:textId="77777777" w:rsidR="00841F23" w:rsidRDefault="00E23312" w:rsidP="00841F23">
      <w:pPr>
        <w:pStyle w:val="PSDS-MarcadoresNivel1"/>
        <w:ind w:firstLine="567"/>
        <w:rPr>
          <w:sz w:val="24"/>
          <w:szCs w:val="24"/>
        </w:rPr>
      </w:pPr>
      <w:r>
        <w:rPr>
          <w:sz w:val="24"/>
          <w:szCs w:val="24"/>
        </w:rPr>
        <w:t xml:space="preserve">Foi desenvolvido e alterado este crawler de internet, para que o mesmo possa </w:t>
      </w:r>
      <w:r w:rsidR="00841F23">
        <w:rPr>
          <w:sz w:val="24"/>
          <w:szCs w:val="24"/>
        </w:rPr>
        <w:t>utilizar a tecnologia de container com serviços associados.</w:t>
      </w:r>
    </w:p>
    <w:p w14:paraId="120E3B48" w14:textId="77777777" w:rsidR="007E2A51" w:rsidRDefault="00841F23" w:rsidP="00841F23">
      <w:pPr>
        <w:pStyle w:val="PSDS-MarcadoresNivel1"/>
        <w:ind w:firstLine="567"/>
        <w:rPr>
          <w:sz w:val="24"/>
          <w:szCs w:val="24"/>
        </w:rPr>
      </w:pPr>
      <w:r>
        <w:rPr>
          <w:sz w:val="24"/>
          <w:szCs w:val="24"/>
        </w:rPr>
        <w:t>Cada container é um serviço diferente e específico que provê serviços a outros serviços.</w:t>
      </w:r>
    </w:p>
    <w:p w14:paraId="61AD2FC1" w14:textId="15B8B0A4" w:rsidR="00E23312" w:rsidRPr="005B713A" w:rsidRDefault="007E2A51" w:rsidP="00841F23">
      <w:pPr>
        <w:pStyle w:val="PSDS-MarcadoresNivel1"/>
        <w:ind w:firstLine="567"/>
        <w:rPr>
          <w:sz w:val="24"/>
          <w:szCs w:val="24"/>
        </w:rPr>
      </w:pPr>
      <w:r>
        <w:rPr>
          <w:sz w:val="24"/>
          <w:szCs w:val="24"/>
        </w:rPr>
        <w:t xml:space="preserve">Este sistema utiliza do conceito de produtos </w:t>
      </w:r>
      <w:r w:rsidR="00D00D22">
        <w:rPr>
          <w:sz w:val="24"/>
          <w:szCs w:val="24"/>
        </w:rPr>
        <w:t xml:space="preserve">chaves </w:t>
      </w:r>
      <w:r>
        <w:rPr>
          <w:sz w:val="24"/>
          <w:szCs w:val="24"/>
        </w:rPr>
        <w:t>e tags</w:t>
      </w:r>
      <w:r w:rsidR="00FB52AA">
        <w:rPr>
          <w:sz w:val="24"/>
          <w:szCs w:val="24"/>
        </w:rPr>
        <w:t xml:space="preserve">, palavras associadas para que possam ser buscadas no </w:t>
      </w:r>
      <w:r w:rsidR="00D00D22">
        <w:rPr>
          <w:sz w:val="24"/>
          <w:szCs w:val="24"/>
        </w:rPr>
        <w:t>Google, o produto e a tags associada ao mesmo.</w:t>
      </w:r>
    </w:p>
    <w:p w14:paraId="02314B85" w14:textId="77777777" w:rsidR="00137C08" w:rsidRPr="005B713A" w:rsidRDefault="00137C08" w:rsidP="00D211EA">
      <w:pPr>
        <w:pStyle w:val="PSDS-CorpodeTexto"/>
        <w:spacing w:before="60"/>
        <w:ind w:firstLine="567"/>
        <w:rPr>
          <w:sz w:val="24"/>
          <w:szCs w:val="24"/>
        </w:rPr>
      </w:pPr>
    </w:p>
    <w:p w14:paraId="382ADE8C" w14:textId="77777777" w:rsidR="00137C08" w:rsidRPr="005B713A" w:rsidRDefault="00137C08" w:rsidP="00137C08">
      <w:pPr>
        <w:pStyle w:val="PSDS-MarcadoresNivel1"/>
        <w:numPr>
          <w:ilvl w:val="0"/>
          <w:numId w:val="16"/>
        </w:numPr>
        <w:rPr>
          <w:b/>
          <w:sz w:val="24"/>
          <w:szCs w:val="24"/>
        </w:rPr>
      </w:pPr>
      <w:r w:rsidRPr="005B713A">
        <w:rPr>
          <w:b/>
          <w:sz w:val="24"/>
          <w:szCs w:val="24"/>
        </w:rPr>
        <w:t>Descrição do Projeto</w:t>
      </w:r>
    </w:p>
    <w:p w14:paraId="5FA8614C" w14:textId="77777777" w:rsidR="00137C08" w:rsidRPr="005B713A" w:rsidRDefault="00137C08" w:rsidP="00137C08">
      <w:pPr>
        <w:pStyle w:val="PSDS-CorpodeTexto"/>
        <w:ind w:firstLine="0"/>
        <w:rPr>
          <w:sz w:val="24"/>
          <w:szCs w:val="24"/>
        </w:rPr>
      </w:pPr>
    </w:p>
    <w:p w14:paraId="0E179DF0" w14:textId="57FC9E00" w:rsidR="005A00E2" w:rsidRDefault="00904115" w:rsidP="00B64569">
      <w:pPr>
        <w:pStyle w:val="PSDS-CorpodeTexto"/>
        <w:spacing w:before="60"/>
        <w:ind w:firstLine="360"/>
        <w:rPr>
          <w:sz w:val="24"/>
          <w:szCs w:val="24"/>
        </w:rPr>
      </w:pPr>
      <w:r>
        <w:rPr>
          <w:sz w:val="24"/>
          <w:szCs w:val="24"/>
        </w:rPr>
        <w:t>O sistema irá permitir que qualquer usuário válido, cadastre uma tag e um produto. Os produtos serão pesquisados no Google repassando as tags informadas. O Sistema dará a possibilidade de fazer a associação de tags e produtos.</w:t>
      </w:r>
      <w:r w:rsidR="00EA64C7">
        <w:rPr>
          <w:sz w:val="24"/>
          <w:szCs w:val="24"/>
        </w:rPr>
        <w:t xml:space="preserve"> Existe a possibilidade de ver dados da consulta na tela de consultas.</w:t>
      </w:r>
    </w:p>
    <w:p w14:paraId="5EAD51C0" w14:textId="77777777" w:rsidR="00EB1FBC" w:rsidRPr="00241C62" w:rsidRDefault="004D773B" w:rsidP="00241C62">
      <w:pPr>
        <w:pStyle w:val="PSDS-CorpodeTexto"/>
        <w:spacing w:before="60"/>
        <w:ind w:firstLine="360"/>
        <w:rPr>
          <w:sz w:val="24"/>
          <w:szCs w:val="24"/>
        </w:rPr>
      </w:pPr>
      <w:r w:rsidRPr="00241C62">
        <w:rPr>
          <w:sz w:val="24"/>
          <w:szCs w:val="24"/>
        </w:rPr>
        <w:t xml:space="preserve">Este sistema de buscas (crawler) tem como finalidade fazer </w:t>
      </w:r>
      <w:r w:rsidR="007700E5" w:rsidRPr="00241C62">
        <w:rPr>
          <w:sz w:val="24"/>
          <w:szCs w:val="24"/>
        </w:rPr>
        <w:t>buscas</w:t>
      </w:r>
      <w:r w:rsidRPr="00241C62">
        <w:rPr>
          <w:sz w:val="24"/>
          <w:szCs w:val="24"/>
        </w:rPr>
        <w:t xml:space="preserve"> no Google, sobre determinados produtos (palavras), e suas tags (atributos)</w:t>
      </w:r>
      <w:r w:rsidR="00D62FB8" w:rsidRPr="00241C62">
        <w:rPr>
          <w:sz w:val="24"/>
          <w:szCs w:val="24"/>
        </w:rPr>
        <w:t xml:space="preserve"> associados</w:t>
      </w:r>
      <w:r w:rsidRPr="00241C62">
        <w:rPr>
          <w:sz w:val="24"/>
          <w:szCs w:val="24"/>
        </w:rPr>
        <w:t>.</w:t>
      </w:r>
    </w:p>
    <w:p w14:paraId="4B396356" w14:textId="077D5278" w:rsidR="00EB1FBC" w:rsidRPr="00241C62" w:rsidRDefault="00EB1FBC" w:rsidP="00241C62">
      <w:pPr>
        <w:pStyle w:val="PSDS-CorpodeTexto"/>
        <w:spacing w:before="60"/>
        <w:ind w:firstLine="360"/>
        <w:rPr>
          <w:sz w:val="24"/>
          <w:szCs w:val="24"/>
        </w:rPr>
      </w:pPr>
      <w:r w:rsidRPr="004514B8">
        <w:rPr>
          <w:sz w:val="24"/>
          <w:szCs w:val="24"/>
        </w:rPr>
        <w:t>O mesmo foi criado sobre o paradigma de programação por serviço,</w:t>
      </w:r>
      <w:r w:rsidR="00846C59" w:rsidRPr="004514B8">
        <w:rPr>
          <w:sz w:val="24"/>
          <w:szCs w:val="24"/>
        </w:rPr>
        <w:t xml:space="preserve"> utilizando containers do Docker,</w:t>
      </w:r>
      <w:r w:rsidRPr="004514B8">
        <w:rPr>
          <w:sz w:val="24"/>
          <w:szCs w:val="24"/>
        </w:rPr>
        <w:t xml:space="preserve"> sendo quarto (4) containers de serviço:</w:t>
      </w:r>
    </w:p>
    <w:p w14:paraId="73A4C743" w14:textId="77777777" w:rsidR="00EB1FBC" w:rsidRPr="004514B8" w:rsidRDefault="00EB1FBC" w:rsidP="00241C62">
      <w:pPr>
        <w:pStyle w:val="PargrafodaLista"/>
        <w:numPr>
          <w:ilvl w:val="0"/>
          <w:numId w:val="26"/>
        </w:numPr>
        <w:rPr>
          <w:sz w:val="24"/>
        </w:rPr>
      </w:pPr>
      <w:r w:rsidRPr="004514B8">
        <w:rPr>
          <w:sz w:val="24"/>
        </w:rPr>
        <w:t>Data base: Serviço de Banco de Dados em MySQL. Sendo o Banco de Dados permanente para a aplicação</w:t>
      </w:r>
    </w:p>
    <w:p w14:paraId="137D3A32" w14:textId="77777777" w:rsidR="00EB1FBC" w:rsidRPr="004514B8" w:rsidRDefault="00EB1FBC" w:rsidP="00241C62">
      <w:pPr>
        <w:pStyle w:val="PargrafodaLista"/>
        <w:numPr>
          <w:ilvl w:val="0"/>
          <w:numId w:val="26"/>
        </w:numPr>
        <w:rPr>
          <w:sz w:val="24"/>
        </w:rPr>
      </w:pPr>
      <w:r w:rsidRPr="004514B8">
        <w:rPr>
          <w:sz w:val="24"/>
        </w:rPr>
        <w:t>Redis: Serviço de Banco de Dados no Redis-Server. Sendo o Banco de Dados volátil da aplicação, utilizado para armazenar as buscas.</w:t>
      </w:r>
    </w:p>
    <w:p w14:paraId="462E5686" w14:textId="77777777" w:rsidR="00EB1FBC" w:rsidRPr="004514B8" w:rsidRDefault="00EB1FBC" w:rsidP="00241C62">
      <w:pPr>
        <w:pStyle w:val="PargrafodaLista"/>
        <w:numPr>
          <w:ilvl w:val="0"/>
          <w:numId w:val="26"/>
        </w:numPr>
        <w:rPr>
          <w:sz w:val="24"/>
        </w:rPr>
      </w:pPr>
      <w:proofErr w:type="spellStart"/>
      <w:r w:rsidRPr="004514B8">
        <w:rPr>
          <w:sz w:val="24"/>
        </w:rPr>
        <w:t>Sidekiq</w:t>
      </w:r>
      <w:proofErr w:type="spellEnd"/>
      <w:r w:rsidRPr="004514B8">
        <w:rPr>
          <w:sz w:val="24"/>
        </w:rPr>
        <w:t>: Serviço enfileiramento de tarefas, da qual é utilizado para poder fazer as buscas na web.</w:t>
      </w:r>
    </w:p>
    <w:p w14:paraId="35BDBE46" w14:textId="7ABA1BA8" w:rsidR="00EB1FBC" w:rsidRPr="007C0D74" w:rsidRDefault="00EB1FBC" w:rsidP="00241C62">
      <w:pPr>
        <w:pStyle w:val="PSDS-CorpodeTexto"/>
        <w:numPr>
          <w:ilvl w:val="0"/>
          <w:numId w:val="26"/>
        </w:numPr>
        <w:spacing w:before="60"/>
        <w:rPr>
          <w:sz w:val="24"/>
          <w:szCs w:val="24"/>
        </w:rPr>
      </w:pPr>
      <w:proofErr w:type="spellStart"/>
      <w:r w:rsidRPr="004514B8">
        <w:rPr>
          <w:sz w:val="24"/>
          <w:szCs w:val="24"/>
        </w:rPr>
        <w:t>Phalanx</w:t>
      </w:r>
      <w:proofErr w:type="spellEnd"/>
      <w:r w:rsidRPr="004514B8">
        <w:rPr>
          <w:sz w:val="24"/>
          <w:szCs w:val="24"/>
        </w:rPr>
        <w:t>: Aplicação em Ruby, da qual é responsável por fazer as buscas na web</w:t>
      </w:r>
    </w:p>
    <w:p w14:paraId="7C15786A" w14:textId="0837B18F" w:rsidR="00EA64C7" w:rsidRDefault="00EA64C7" w:rsidP="00241C62">
      <w:pPr>
        <w:pStyle w:val="PSDS-CorpodeTexto"/>
        <w:spacing w:before="60"/>
        <w:ind w:firstLine="567"/>
        <w:rPr>
          <w:sz w:val="24"/>
          <w:szCs w:val="24"/>
        </w:rPr>
      </w:pPr>
      <w:r w:rsidRPr="007C0D74">
        <w:rPr>
          <w:sz w:val="24"/>
          <w:szCs w:val="24"/>
        </w:rPr>
        <w:t>Há a possibilidade de excluir tags e produtos já cadastrados</w:t>
      </w:r>
      <w:r w:rsidR="00F35C4A" w:rsidRPr="007C0D74">
        <w:rPr>
          <w:sz w:val="24"/>
          <w:szCs w:val="24"/>
        </w:rPr>
        <w:t>, pois ambos ficam em histórico em banco de dados</w:t>
      </w:r>
      <w:r w:rsidRPr="007C0D74">
        <w:rPr>
          <w:sz w:val="24"/>
          <w:szCs w:val="24"/>
        </w:rPr>
        <w:t>.</w:t>
      </w:r>
    </w:p>
    <w:p w14:paraId="5153977D" w14:textId="79316321" w:rsidR="00EA64C7" w:rsidRDefault="00EA64C7" w:rsidP="00137C08">
      <w:pPr>
        <w:pStyle w:val="PSDS-CorpodeTexto"/>
        <w:spacing w:before="60"/>
        <w:ind w:firstLine="567"/>
        <w:rPr>
          <w:sz w:val="24"/>
          <w:szCs w:val="24"/>
        </w:rPr>
      </w:pPr>
      <w:r>
        <w:rPr>
          <w:sz w:val="24"/>
          <w:szCs w:val="24"/>
        </w:rPr>
        <w:t xml:space="preserve">O Sistema </w:t>
      </w:r>
      <w:r w:rsidR="001A549E">
        <w:rPr>
          <w:sz w:val="24"/>
          <w:szCs w:val="24"/>
        </w:rPr>
        <w:t>poderá exportar dados t</w:t>
      </w:r>
      <w:r w:rsidR="00804B1D">
        <w:rPr>
          <w:sz w:val="24"/>
          <w:szCs w:val="24"/>
        </w:rPr>
        <w:t>écnicos das consultas para</w:t>
      </w:r>
      <w:r w:rsidR="001A549E">
        <w:rPr>
          <w:sz w:val="24"/>
          <w:szCs w:val="24"/>
        </w:rPr>
        <w:t xml:space="preserve"> três formatos, escolhidos pelo usuá</w:t>
      </w:r>
      <w:r w:rsidR="00B04A2A">
        <w:rPr>
          <w:sz w:val="24"/>
          <w:szCs w:val="24"/>
        </w:rPr>
        <w:t>rio</w:t>
      </w:r>
      <w:r>
        <w:rPr>
          <w:sz w:val="24"/>
          <w:szCs w:val="24"/>
        </w:rPr>
        <w:t>.</w:t>
      </w:r>
    </w:p>
    <w:p w14:paraId="3A3F40CB" w14:textId="6C9A1FE2" w:rsidR="00137C08" w:rsidRDefault="004554A9" w:rsidP="00886C3E">
      <w:pPr>
        <w:pStyle w:val="PSDS-CorpodeTexto"/>
        <w:spacing w:before="60"/>
        <w:ind w:firstLine="567"/>
        <w:rPr>
          <w:sz w:val="24"/>
          <w:szCs w:val="24"/>
        </w:rPr>
      </w:pPr>
      <w:r>
        <w:rPr>
          <w:sz w:val="24"/>
          <w:szCs w:val="24"/>
        </w:rPr>
        <w:lastRenderedPageBreak/>
        <w:t xml:space="preserve">O Sistema já possui uma base de dados </w:t>
      </w:r>
      <w:r w:rsidR="00487299">
        <w:rPr>
          <w:sz w:val="24"/>
          <w:szCs w:val="24"/>
        </w:rPr>
        <w:t xml:space="preserve">inicial </w:t>
      </w:r>
      <w:r>
        <w:rPr>
          <w:sz w:val="24"/>
          <w:szCs w:val="24"/>
        </w:rPr>
        <w:t>cadastrada, com algumas tags e produtos iniciais</w:t>
      </w:r>
      <w:r w:rsidR="00892DD6">
        <w:rPr>
          <w:sz w:val="24"/>
          <w:szCs w:val="24"/>
        </w:rPr>
        <w:t>,</w:t>
      </w:r>
      <w:r>
        <w:rPr>
          <w:sz w:val="24"/>
          <w:szCs w:val="24"/>
        </w:rPr>
        <w:t xml:space="preserve"> para a sua execução.</w:t>
      </w:r>
    </w:p>
    <w:p w14:paraId="27A57BFF" w14:textId="77777777" w:rsidR="00137C08" w:rsidRPr="005B713A" w:rsidRDefault="00137C08" w:rsidP="00E14A3A">
      <w:pPr>
        <w:pStyle w:val="PSDS-CorpodeTexto"/>
        <w:ind w:firstLine="0"/>
        <w:rPr>
          <w:sz w:val="24"/>
          <w:szCs w:val="24"/>
        </w:rPr>
      </w:pPr>
    </w:p>
    <w:p w14:paraId="1292ADB9" w14:textId="77777777" w:rsidR="00137C08" w:rsidRPr="005B713A" w:rsidRDefault="00137C08" w:rsidP="00137C08">
      <w:pPr>
        <w:pStyle w:val="PSDS-MarcadoresNivel1"/>
        <w:numPr>
          <w:ilvl w:val="0"/>
          <w:numId w:val="16"/>
        </w:numPr>
        <w:rPr>
          <w:b/>
          <w:sz w:val="24"/>
          <w:szCs w:val="24"/>
        </w:rPr>
      </w:pPr>
      <w:r w:rsidRPr="005B713A">
        <w:rPr>
          <w:b/>
          <w:sz w:val="24"/>
          <w:szCs w:val="24"/>
        </w:rPr>
        <w:t>Envolvimento</w:t>
      </w:r>
    </w:p>
    <w:p w14:paraId="201F3BA5" w14:textId="77777777" w:rsidR="00137C08" w:rsidRPr="005B713A" w:rsidRDefault="00137C08" w:rsidP="00137C08">
      <w:pPr>
        <w:pStyle w:val="PSDS-CorpodeTexto"/>
        <w:ind w:firstLine="0"/>
        <w:rPr>
          <w:sz w:val="24"/>
          <w:szCs w:val="24"/>
        </w:rPr>
      </w:pPr>
    </w:p>
    <w:p w14:paraId="693FED93" w14:textId="77777777" w:rsidR="00137C08" w:rsidRPr="005B713A" w:rsidRDefault="00137C08" w:rsidP="00137C08">
      <w:pPr>
        <w:pStyle w:val="PSDS-MarcadoresNivel2"/>
        <w:tabs>
          <w:tab w:val="left" w:pos="360"/>
        </w:tabs>
        <w:ind w:firstLine="426"/>
        <w:rPr>
          <w:b/>
          <w:sz w:val="24"/>
          <w:szCs w:val="24"/>
        </w:rPr>
      </w:pPr>
      <w:r w:rsidRPr="005B713A">
        <w:rPr>
          <w:b/>
          <w:sz w:val="24"/>
          <w:szCs w:val="24"/>
        </w:rPr>
        <w:t>4.1. Abrangência</w:t>
      </w:r>
    </w:p>
    <w:p w14:paraId="548A08ED" w14:textId="77777777" w:rsidR="00137C08" w:rsidRPr="005B713A" w:rsidRDefault="00137C08" w:rsidP="00137C08">
      <w:pPr>
        <w:pStyle w:val="PSDS-CorpodeTexto"/>
        <w:spacing w:before="60"/>
        <w:ind w:firstLine="426"/>
        <w:rPr>
          <w:sz w:val="24"/>
          <w:szCs w:val="24"/>
        </w:rPr>
      </w:pPr>
    </w:p>
    <w:p w14:paraId="4E8554D9" w14:textId="2701807F" w:rsidR="00137C08" w:rsidRPr="005B713A" w:rsidRDefault="00137C08" w:rsidP="00137C08">
      <w:pPr>
        <w:pStyle w:val="PSDS-CorpodeTexto"/>
        <w:spacing w:before="60"/>
        <w:ind w:firstLine="426"/>
        <w:rPr>
          <w:sz w:val="24"/>
          <w:szCs w:val="24"/>
        </w:rPr>
      </w:pPr>
      <w:r w:rsidRPr="005B713A">
        <w:rPr>
          <w:sz w:val="24"/>
          <w:szCs w:val="24"/>
        </w:rPr>
        <w:t xml:space="preserve">O sistema é desenvolvido </w:t>
      </w:r>
      <w:r w:rsidR="0018236B">
        <w:rPr>
          <w:sz w:val="24"/>
          <w:szCs w:val="24"/>
        </w:rPr>
        <w:t>para poder rodar em duas arquiteturas distintas X64 e ARM</w:t>
      </w:r>
      <w:r w:rsidRPr="005B713A">
        <w:rPr>
          <w:sz w:val="24"/>
          <w:szCs w:val="24"/>
        </w:rPr>
        <w:t xml:space="preserve">, sendo um sistema Web pensado para </w:t>
      </w:r>
      <w:r w:rsidR="00F275DB">
        <w:rPr>
          <w:sz w:val="24"/>
          <w:szCs w:val="24"/>
        </w:rPr>
        <w:t>poder fazer pesquisas na web e tags e produtos cadastrados</w:t>
      </w:r>
      <w:r w:rsidRPr="005B713A">
        <w:rPr>
          <w:sz w:val="24"/>
          <w:szCs w:val="24"/>
        </w:rPr>
        <w:t>.</w:t>
      </w:r>
    </w:p>
    <w:p w14:paraId="6C14E01F" w14:textId="66DB2C73" w:rsidR="00137C08" w:rsidRPr="005B713A" w:rsidRDefault="00137C08" w:rsidP="00137C08">
      <w:pPr>
        <w:pStyle w:val="PSDS-CorpodeTexto"/>
        <w:spacing w:before="60"/>
        <w:ind w:firstLine="426"/>
        <w:rPr>
          <w:sz w:val="24"/>
          <w:szCs w:val="24"/>
        </w:rPr>
      </w:pPr>
      <w:r w:rsidRPr="005B713A">
        <w:rPr>
          <w:sz w:val="24"/>
          <w:szCs w:val="24"/>
        </w:rPr>
        <w:t xml:space="preserve">Possui abrangência para </w:t>
      </w:r>
      <w:r w:rsidR="00EA64C7">
        <w:rPr>
          <w:sz w:val="24"/>
          <w:szCs w:val="24"/>
        </w:rPr>
        <w:t xml:space="preserve">o cluster de </w:t>
      </w:r>
      <w:proofErr w:type="spellStart"/>
      <w:r w:rsidR="00EA64C7">
        <w:rPr>
          <w:sz w:val="24"/>
          <w:szCs w:val="24"/>
        </w:rPr>
        <w:t>Raspberry</w:t>
      </w:r>
      <w:proofErr w:type="spellEnd"/>
      <w:r w:rsidR="00EA64C7">
        <w:rPr>
          <w:sz w:val="24"/>
          <w:szCs w:val="24"/>
        </w:rPr>
        <w:t xml:space="preserve"> </w:t>
      </w:r>
      <w:proofErr w:type="spellStart"/>
      <w:r w:rsidR="00EA64C7">
        <w:rPr>
          <w:sz w:val="24"/>
          <w:szCs w:val="24"/>
        </w:rPr>
        <w:t>Pi</w:t>
      </w:r>
      <w:proofErr w:type="spellEnd"/>
      <w:r w:rsidR="00EA64C7">
        <w:rPr>
          <w:sz w:val="24"/>
          <w:szCs w:val="24"/>
        </w:rPr>
        <w:t xml:space="preserve"> 3 que está rodando e qualquer computador de arquitetura X64, que fizer download do projeto.</w:t>
      </w:r>
    </w:p>
    <w:p w14:paraId="77E6F68D" w14:textId="77777777" w:rsidR="00137C08" w:rsidRPr="005B713A" w:rsidRDefault="00137C08" w:rsidP="00137C08">
      <w:pPr>
        <w:pStyle w:val="PSDS-CorpodeTexto"/>
        <w:ind w:firstLine="0"/>
        <w:rPr>
          <w:sz w:val="24"/>
          <w:szCs w:val="24"/>
        </w:rPr>
      </w:pPr>
    </w:p>
    <w:p w14:paraId="0A50E066" w14:textId="77777777" w:rsidR="00EA1848" w:rsidRPr="005B713A" w:rsidRDefault="00EA1848" w:rsidP="00EA1848">
      <w:pPr>
        <w:pStyle w:val="PSDS-CorpodeTexto"/>
        <w:ind w:left="624"/>
        <w:rPr>
          <w:sz w:val="24"/>
          <w:szCs w:val="24"/>
        </w:rPr>
      </w:pPr>
    </w:p>
    <w:p w14:paraId="5BBD666B" w14:textId="77777777" w:rsidR="00EA1848" w:rsidRPr="005B713A" w:rsidRDefault="00EA1848" w:rsidP="00EA1848">
      <w:pPr>
        <w:pStyle w:val="PSDS-MarcadoresNivel1"/>
        <w:numPr>
          <w:ilvl w:val="0"/>
          <w:numId w:val="16"/>
        </w:numPr>
        <w:rPr>
          <w:b/>
          <w:i/>
          <w:sz w:val="24"/>
          <w:szCs w:val="24"/>
        </w:rPr>
      </w:pPr>
      <w:r w:rsidRPr="005B713A">
        <w:rPr>
          <w:b/>
          <w:sz w:val="24"/>
          <w:szCs w:val="24"/>
        </w:rPr>
        <w:t>Restrições</w:t>
      </w:r>
    </w:p>
    <w:p w14:paraId="0C0F0E03" w14:textId="77777777" w:rsidR="00EA1848" w:rsidRPr="005B713A" w:rsidRDefault="00EA1848" w:rsidP="00EA1848">
      <w:pPr>
        <w:pStyle w:val="PSDS-CorpodeTexto"/>
        <w:ind w:left="624"/>
        <w:rPr>
          <w:sz w:val="24"/>
          <w:szCs w:val="24"/>
        </w:rPr>
      </w:pPr>
    </w:p>
    <w:p w14:paraId="155EB40C" w14:textId="1540181B" w:rsidR="00237C65" w:rsidRDefault="00EA1848" w:rsidP="00237C65">
      <w:pPr>
        <w:pStyle w:val="PSDS-CorpodeTexto"/>
        <w:numPr>
          <w:ilvl w:val="0"/>
          <w:numId w:val="17"/>
        </w:numPr>
        <w:rPr>
          <w:sz w:val="24"/>
          <w:szCs w:val="24"/>
        </w:rPr>
      </w:pPr>
      <w:r w:rsidRPr="00237C65">
        <w:rPr>
          <w:b/>
          <w:sz w:val="24"/>
          <w:szCs w:val="24"/>
        </w:rPr>
        <w:t>Funcionais/Negócio</w:t>
      </w:r>
      <w:r w:rsidRPr="00237C65">
        <w:rPr>
          <w:sz w:val="24"/>
          <w:szCs w:val="24"/>
        </w:rPr>
        <w:t xml:space="preserve"> – O sistema deverá permitir a visualização de </w:t>
      </w:r>
      <w:r w:rsidR="00D66AA8" w:rsidRPr="00237C65">
        <w:rPr>
          <w:sz w:val="24"/>
          <w:szCs w:val="24"/>
        </w:rPr>
        <w:t xml:space="preserve">todas as buscas </w:t>
      </w:r>
      <w:r w:rsidR="005C3C34">
        <w:rPr>
          <w:sz w:val="24"/>
          <w:szCs w:val="24"/>
        </w:rPr>
        <w:t xml:space="preserve">que </w:t>
      </w:r>
      <w:r w:rsidRPr="00237C65">
        <w:rPr>
          <w:sz w:val="24"/>
          <w:szCs w:val="24"/>
        </w:rPr>
        <w:t>já f</w:t>
      </w:r>
      <w:r w:rsidR="00F911DC">
        <w:rPr>
          <w:sz w:val="24"/>
          <w:szCs w:val="24"/>
        </w:rPr>
        <w:t>oram</w:t>
      </w:r>
      <w:r w:rsidRPr="00237C65">
        <w:rPr>
          <w:sz w:val="24"/>
          <w:szCs w:val="24"/>
        </w:rPr>
        <w:t xml:space="preserve"> </w:t>
      </w:r>
      <w:r w:rsidR="00D66AA8" w:rsidRPr="00237C65">
        <w:rPr>
          <w:sz w:val="24"/>
          <w:szCs w:val="24"/>
        </w:rPr>
        <w:t>realizadas</w:t>
      </w:r>
      <w:r w:rsidRPr="00237C65">
        <w:rPr>
          <w:sz w:val="24"/>
          <w:szCs w:val="24"/>
        </w:rPr>
        <w:t>, po</w:t>
      </w:r>
      <w:r w:rsidR="00237C65" w:rsidRPr="00237C65">
        <w:rPr>
          <w:sz w:val="24"/>
          <w:szCs w:val="24"/>
        </w:rPr>
        <w:t>dendo fazer filtros nas buscas</w:t>
      </w:r>
      <w:r w:rsidR="00237C65">
        <w:rPr>
          <w:sz w:val="24"/>
          <w:szCs w:val="24"/>
        </w:rPr>
        <w:t>.</w:t>
      </w:r>
    </w:p>
    <w:p w14:paraId="689BA505" w14:textId="27B29A05" w:rsidR="00EA1848" w:rsidRPr="00237C65" w:rsidRDefault="00EA1848" w:rsidP="00237C65">
      <w:pPr>
        <w:pStyle w:val="PSDS-CorpodeTexto"/>
        <w:numPr>
          <w:ilvl w:val="0"/>
          <w:numId w:val="17"/>
        </w:numPr>
        <w:rPr>
          <w:sz w:val="24"/>
          <w:szCs w:val="24"/>
        </w:rPr>
      </w:pPr>
      <w:r w:rsidRPr="00237C65">
        <w:rPr>
          <w:sz w:val="24"/>
          <w:szCs w:val="24"/>
        </w:rPr>
        <w:t>O sistema deverá permitir que outros usuários consigam ver a</w:t>
      </w:r>
      <w:r w:rsidR="00A001BA">
        <w:rPr>
          <w:sz w:val="24"/>
          <w:szCs w:val="24"/>
        </w:rPr>
        <w:t>s</w:t>
      </w:r>
      <w:r w:rsidRPr="00237C65">
        <w:rPr>
          <w:sz w:val="24"/>
          <w:szCs w:val="24"/>
        </w:rPr>
        <w:t xml:space="preserve"> </w:t>
      </w:r>
      <w:r w:rsidR="00A001BA">
        <w:rPr>
          <w:sz w:val="24"/>
          <w:szCs w:val="24"/>
        </w:rPr>
        <w:t>buscas</w:t>
      </w:r>
      <w:r w:rsidR="00A001BA" w:rsidRPr="00237C65">
        <w:rPr>
          <w:sz w:val="24"/>
          <w:szCs w:val="24"/>
        </w:rPr>
        <w:t xml:space="preserve"> </w:t>
      </w:r>
      <w:r w:rsidRPr="00237C65">
        <w:rPr>
          <w:sz w:val="24"/>
          <w:szCs w:val="24"/>
        </w:rPr>
        <w:t>gerada</w:t>
      </w:r>
      <w:r w:rsidR="008C7029">
        <w:rPr>
          <w:sz w:val="24"/>
          <w:szCs w:val="24"/>
        </w:rPr>
        <w:t>s</w:t>
      </w:r>
      <w:r w:rsidRPr="00237C65">
        <w:rPr>
          <w:sz w:val="24"/>
          <w:szCs w:val="24"/>
        </w:rPr>
        <w:t xml:space="preserve"> por outro</w:t>
      </w:r>
      <w:r w:rsidR="001C4847">
        <w:rPr>
          <w:sz w:val="24"/>
          <w:szCs w:val="24"/>
        </w:rPr>
        <w:t xml:space="preserve"> usuário</w:t>
      </w:r>
      <w:r w:rsidRPr="00237C65">
        <w:rPr>
          <w:sz w:val="24"/>
          <w:szCs w:val="24"/>
        </w:rPr>
        <w:t>.</w:t>
      </w:r>
    </w:p>
    <w:p w14:paraId="36169E70" w14:textId="38A6B8F9" w:rsidR="00EA1848" w:rsidRPr="005B713A" w:rsidRDefault="00EA1848" w:rsidP="00EA1848">
      <w:pPr>
        <w:pStyle w:val="PSDS-CorpodeTexto"/>
        <w:numPr>
          <w:ilvl w:val="0"/>
          <w:numId w:val="17"/>
        </w:numPr>
        <w:rPr>
          <w:sz w:val="24"/>
          <w:szCs w:val="24"/>
        </w:rPr>
      </w:pPr>
      <w:r w:rsidRPr="005B713A">
        <w:rPr>
          <w:sz w:val="24"/>
          <w:szCs w:val="24"/>
        </w:rPr>
        <w:t>O sistema não</w:t>
      </w:r>
      <w:r w:rsidR="0007793D">
        <w:rPr>
          <w:sz w:val="24"/>
          <w:szCs w:val="24"/>
        </w:rPr>
        <w:t xml:space="preserve"> executará</w:t>
      </w:r>
      <w:r w:rsidRPr="005B713A">
        <w:rPr>
          <w:sz w:val="24"/>
          <w:szCs w:val="24"/>
        </w:rPr>
        <w:t xml:space="preserve"> </w:t>
      </w:r>
      <w:r w:rsidR="0007793D">
        <w:rPr>
          <w:sz w:val="24"/>
          <w:szCs w:val="24"/>
        </w:rPr>
        <w:t>a consulta se não houver nenhuma tag associada ao produto</w:t>
      </w:r>
      <w:r w:rsidRPr="005B713A">
        <w:rPr>
          <w:sz w:val="24"/>
          <w:szCs w:val="24"/>
        </w:rPr>
        <w:t>.</w:t>
      </w:r>
    </w:p>
    <w:p w14:paraId="1CC8FE90" w14:textId="1EDA35B6" w:rsidR="00EA1848" w:rsidRPr="005B713A" w:rsidRDefault="00EA1848" w:rsidP="00EA1848">
      <w:pPr>
        <w:pStyle w:val="PSDS-CorpodeTexto"/>
        <w:numPr>
          <w:ilvl w:val="0"/>
          <w:numId w:val="17"/>
        </w:numPr>
        <w:rPr>
          <w:b/>
          <w:sz w:val="24"/>
          <w:szCs w:val="24"/>
        </w:rPr>
      </w:pPr>
      <w:r w:rsidRPr="005B713A">
        <w:rPr>
          <w:sz w:val="24"/>
          <w:szCs w:val="24"/>
        </w:rPr>
        <w:t xml:space="preserve">O sistema deverá permitir que seja </w:t>
      </w:r>
      <w:r w:rsidR="00A32E77">
        <w:rPr>
          <w:sz w:val="24"/>
          <w:szCs w:val="24"/>
        </w:rPr>
        <w:t xml:space="preserve">possível a exportação </w:t>
      </w:r>
      <w:r w:rsidR="00E31879">
        <w:rPr>
          <w:sz w:val="24"/>
          <w:szCs w:val="24"/>
        </w:rPr>
        <w:t xml:space="preserve">das </w:t>
      </w:r>
      <w:r w:rsidRPr="005B713A">
        <w:rPr>
          <w:sz w:val="24"/>
          <w:szCs w:val="24"/>
        </w:rPr>
        <w:t>gerado várias versões de provas, de acordo com o escolhido pelo usuário.</w:t>
      </w:r>
    </w:p>
    <w:p w14:paraId="65DAA5EA" w14:textId="77777777" w:rsidR="00EA1848" w:rsidRPr="005B713A" w:rsidRDefault="00EA1848" w:rsidP="00EA1848">
      <w:pPr>
        <w:pStyle w:val="PSDS-CorpodeTexto"/>
        <w:ind w:left="720" w:firstLine="0"/>
        <w:rPr>
          <w:b/>
          <w:sz w:val="24"/>
          <w:szCs w:val="24"/>
        </w:rPr>
      </w:pPr>
    </w:p>
    <w:p w14:paraId="101BE66A" w14:textId="43B58C57" w:rsidR="00EA1848" w:rsidRPr="005B713A" w:rsidRDefault="00EA1848" w:rsidP="00EA1848">
      <w:pPr>
        <w:pStyle w:val="PSDS-CorpodeTexto"/>
        <w:numPr>
          <w:ilvl w:val="0"/>
          <w:numId w:val="17"/>
        </w:numPr>
        <w:rPr>
          <w:b/>
          <w:sz w:val="24"/>
          <w:szCs w:val="24"/>
        </w:rPr>
      </w:pPr>
      <w:r w:rsidRPr="005B713A">
        <w:rPr>
          <w:b/>
          <w:sz w:val="24"/>
          <w:szCs w:val="24"/>
        </w:rPr>
        <w:t>Tecnológicas –</w:t>
      </w:r>
      <w:r w:rsidRPr="005B713A">
        <w:rPr>
          <w:sz w:val="24"/>
          <w:szCs w:val="24"/>
        </w:rPr>
        <w:t xml:space="preserve"> O sistema só poderá ser executado </w:t>
      </w:r>
      <w:r w:rsidR="00712651">
        <w:rPr>
          <w:sz w:val="24"/>
          <w:szCs w:val="24"/>
        </w:rPr>
        <w:t>utilizando a plataforma do Docker</w:t>
      </w:r>
      <w:r w:rsidRPr="005B713A">
        <w:rPr>
          <w:sz w:val="24"/>
          <w:szCs w:val="24"/>
        </w:rPr>
        <w:t>.</w:t>
      </w:r>
    </w:p>
    <w:p w14:paraId="19633346" w14:textId="77777777" w:rsidR="00EA1848" w:rsidRPr="005B713A" w:rsidRDefault="00EA1848" w:rsidP="00EA1848">
      <w:pPr>
        <w:pStyle w:val="PSDS-CorpodeTexto"/>
        <w:ind w:left="720" w:firstLine="0"/>
        <w:rPr>
          <w:b/>
          <w:sz w:val="24"/>
          <w:szCs w:val="24"/>
        </w:rPr>
      </w:pPr>
    </w:p>
    <w:p w14:paraId="0DB2B1D7" w14:textId="5301D59B" w:rsidR="00EA1848" w:rsidRPr="005B713A" w:rsidRDefault="00EA1848" w:rsidP="00EA1848">
      <w:pPr>
        <w:pStyle w:val="PSDS-CorpodeTexto"/>
        <w:numPr>
          <w:ilvl w:val="0"/>
          <w:numId w:val="17"/>
        </w:numPr>
        <w:rPr>
          <w:b/>
          <w:sz w:val="24"/>
          <w:szCs w:val="24"/>
        </w:rPr>
      </w:pPr>
      <w:r w:rsidRPr="005B713A">
        <w:rPr>
          <w:b/>
          <w:sz w:val="24"/>
          <w:szCs w:val="24"/>
        </w:rPr>
        <w:t>Operacionais</w:t>
      </w:r>
      <w:r w:rsidR="004E58EE">
        <w:rPr>
          <w:b/>
          <w:sz w:val="24"/>
          <w:szCs w:val="24"/>
        </w:rPr>
        <w:t xml:space="preserve"> –</w:t>
      </w:r>
      <w:r w:rsidRPr="005B713A">
        <w:rPr>
          <w:b/>
          <w:sz w:val="24"/>
          <w:szCs w:val="24"/>
        </w:rPr>
        <w:t xml:space="preserve"> </w:t>
      </w:r>
      <w:r w:rsidR="004E58EE">
        <w:rPr>
          <w:sz w:val="24"/>
          <w:szCs w:val="24"/>
        </w:rPr>
        <w:t xml:space="preserve">Haverá </w:t>
      </w:r>
      <w:r w:rsidRPr="005B713A">
        <w:rPr>
          <w:sz w:val="24"/>
          <w:szCs w:val="24"/>
        </w:rPr>
        <w:t xml:space="preserve">somente um </w:t>
      </w:r>
      <w:r w:rsidR="004E58EE">
        <w:rPr>
          <w:sz w:val="24"/>
          <w:szCs w:val="24"/>
        </w:rPr>
        <w:t xml:space="preserve">usuário, </w:t>
      </w:r>
      <w:r w:rsidRPr="005B713A">
        <w:rPr>
          <w:sz w:val="24"/>
          <w:szCs w:val="24"/>
        </w:rPr>
        <w:t>administrador para efetuar possíveis</w:t>
      </w:r>
      <w:r w:rsidR="00AE7173">
        <w:rPr>
          <w:sz w:val="24"/>
          <w:szCs w:val="24"/>
        </w:rPr>
        <w:t xml:space="preserve"> ações </w:t>
      </w:r>
      <w:r w:rsidRPr="005B713A">
        <w:rPr>
          <w:sz w:val="24"/>
          <w:szCs w:val="24"/>
        </w:rPr>
        <w:t>no sistema.</w:t>
      </w:r>
    </w:p>
    <w:p w14:paraId="236AB2B6" w14:textId="77777777" w:rsidR="00EA1848" w:rsidRPr="005B713A" w:rsidRDefault="00EA1848" w:rsidP="00EA1848">
      <w:pPr>
        <w:pStyle w:val="PSDS-MarcadoresNivel1"/>
        <w:ind w:firstLine="0"/>
        <w:rPr>
          <w:sz w:val="24"/>
          <w:szCs w:val="24"/>
        </w:rPr>
      </w:pPr>
    </w:p>
    <w:p w14:paraId="4F56A637" w14:textId="77777777" w:rsidR="00EA1848" w:rsidRPr="005B713A" w:rsidRDefault="00EA1848" w:rsidP="00EA1848">
      <w:pPr>
        <w:pStyle w:val="PSDS-MarcadoresNivel1"/>
        <w:numPr>
          <w:ilvl w:val="0"/>
          <w:numId w:val="16"/>
        </w:numPr>
        <w:rPr>
          <w:b/>
          <w:sz w:val="24"/>
          <w:szCs w:val="24"/>
        </w:rPr>
      </w:pPr>
      <w:r w:rsidRPr="005B713A">
        <w:rPr>
          <w:b/>
          <w:sz w:val="24"/>
          <w:szCs w:val="24"/>
        </w:rPr>
        <w:t>Proposta de Solução Tecnológica Escolhida</w:t>
      </w:r>
    </w:p>
    <w:p w14:paraId="4A336B5D" w14:textId="5E246D54" w:rsidR="00EA1848" w:rsidRPr="005B713A" w:rsidRDefault="00EA1848" w:rsidP="00EA1848">
      <w:pPr>
        <w:pStyle w:val="PSDS-MarcadoresNivel1"/>
        <w:ind w:firstLine="0"/>
        <w:rPr>
          <w:sz w:val="24"/>
          <w:szCs w:val="24"/>
        </w:rPr>
      </w:pPr>
    </w:p>
    <w:p w14:paraId="31AAB164" w14:textId="29F385BC" w:rsidR="00EA1848" w:rsidRPr="005B713A" w:rsidRDefault="00EA1848" w:rsidP="00EA1848">
      <w:pPr>
        <w:pStyle w:val="PSDS-MarcadoresNivel1"/>
        <w:rPr>
          <w:sz w:val="24"/>
          <w:szCs w:val="24"/>
        </w:rPr>
      </w:pPr>
      <w:r w:rsidRPr="005B713A">
        <w:rPr>
          <w:sz w:val="24"/>
          <w:szCs w:val="24"/>
        </w:rPr>
        <w:t xml:space="preserve">Foi escolhido uma aplicação </w:t>
      </w:r>
      <w:r w:rsidR="009A4AC0">
        <w:rPr>
          <w:sz w:val="24"/>
          <w:szCs w:val="24"/>
        </w:rPr>
        <w:t xml:space="preserve">em </w:t>
      </w:r>
      <w:proofErr w:type="spellStart"/>
      <w:r w:rsidR="009A4AC0">
        <w:rPr>
          <w:sz w:val="24"/>
          <w:szCs w:val="24"/>
        </w:rPr>
        <w:t>Rubby</w:t>
      </w:r>
      <w:proofErr w:type="spellEnd"/>
      <w:r w:rsidR="009A4AC0">
        <w:rPr>
          <w:sz w:val="24"/>
          <w:szCs w:val="24"/>
        </w:rPr>
        <w:t xml:space="preserve">, com </w:t>
      </w:r>
      <w:r w:rsidRPr="005B713A">
        <w:rPr>
          <w:sz w:val="24"/>
          <w:szCs w:val="24"/>
        </w:rPr>
        <w:t xml:space="preserve">framework </w:t>
      </w:r>
      <w:proofErr w:type="spellStart"/>
      <w:r w:rsidR="009A4AC0">
        <w:rPr>
          <w:sz w:val="24"/>
          <w:szCs w:val="24"/>
        </w:rPr>
        <w:t>Rails</w:t>
      </w:r>
      <w:proofErr w:type="spellEnd"/>
      <w:r w:rsidR="00814634">
        <w:rPr>
          <w:sz w:val="24"/>
          <w:szCs w:val="24"/>
        </w:rPr>
        <w:t>.</w:t>
      </w:r>
      <w:r w:rsidRPr="005B713A">
        <w:rPr>
          <w:sz w:val="24"/>
          <w:szCs w:val="24"/>
        </w:rPr>
        <w:t xml:space="preserve"> Para realizar as</w:t>
      </w:r>
      <w:r w:rsidR="003A2216">
        <w:rPr>
          <w:sz w:val="24"/>
          <w:szCs w:val="24"/>
        </w:rPr>
        <w:t xml:space="preserve"> tare</w:t>
      </w:r>
      <w:r w:rsidR="002E6C9A">
        <w:rPr>
          <w:sz w:val="24"/>
          <w:szCs w:val="24"/>
        </w:rPr>
        <w:t>f</w:t>
      </w:r>
      <w:r w:rsidR="003A2216">
        <w:rPr>
          <w:sz w:val="24"/>
          <w:szCs w:val="24"/>
        </w:rPr>
        <w:t xml:space="preserve">as de busca, será utilizado o schedule </w:t>
      </w:r>
      <w:proofErr w:type="spellStart"/>
      <w:r w:rsidR="003A2216">
        <w:rPr>
          <w:sz w:val="24"/>
          <w:szCs w:val="24"/>
        </w:rPr>
        <w:t>Sidekiq</w:t>
      </w:r>
      <w:proofErr w:type="spellEnd"/>
      <w:r w:rsidR="00EA6A48">
        <w:rPr>
          <w:sz w:val="24"/>
          <w:szCs w:val="24"/>
        </w:rPr>
        <w:t>, e o banco de dados de alto desempenho em me</w:t>
      </w:r>
      <w:r w:rsidR="00A55CA2">
        <w:rPr>
          <w:sz w:val="24"/>
          <w:szCs w:val="24"/>
        </w:rPr>
        <w:t>m</w:t>
      </w:r>
      <w:r w:rsidR="00EA6A48">
        <w:rPr>
          <w:sz w:val="24"/>
          <w:szCs w:val="24"/>
        </w:rPr>
        <w:t>ória Redis.</w:t>
      </w:r>
      <w:r w:rsidRPr="005B713A">
        <w:rPr>
          <w:sz w:val="24"/>
          <w:szCs w:val="24"/>
        </w:rPr>
        <w:t xml:space="preserve"> </w:t>
      </w:r>
      <w:r w:rsidR="00921228">
        <w:rPr>
          <w:sz w:val="24"/>
          <w:szCs w:val="24"/>
        </w:rPr>
        <w:t xml:space="preserve">Será utilizado o </w:t>
      </w:r>
      <w:r w:rsidRPr="005B713A">
        <w:rPr>
          <w:sz w:val="24"/>
          <w:szCs w:val="24"/>
        </w:rPr>
        <w:t>banco de dados MySQL</w:t>
      </w:r>
      <w:r w:rsidR="009A62A8">
        <w:rPr>
          <w:sz w:val="24"/>
          <w:szCs w:val="24"/>
        </w:rPr>
        <w:t>, para guardar os dados</w:t>
      </w:r>
      <w:r w:rsidRPr="005B713A">
        <w:rPr>
          <w:sz w:val="24"/>
          <w:szCs w:val="24"/>
        </w:rPr>
        <w:t>.</w:t>
      </w:r>
    </w:p>
    <w:p w14:paraId="374D6224" w14:textId="77777777" w:rsidR="00137C08" w:rsidRPr="005B713A" w:rsidRDefault="00137C08" w:rsidP="0041229C"/>
    <w:p w14:paraId="45D475C8" w14:textId="77777777" w:rsidR="00A64765" w:rsidRPr="005B713A" w:rsidRDefault="00A64765" w:rsidP="00A64765">
      <w:pPr>
        <w:pStyle w:val="PSDS-MarcadoresNivel1"/>
        <w:numPr>
          <w:ilvl w:val="0"/>
          <w:numId w:val="16"/>
        </w:numPr>
        <w:rPr>
          <w:b/>
          <w:sz w:val="24"/>
          <w:szCs w:val="24"/>
        </w:rPr>
      </w:pPr>
      <w:r w:rsidRPr="005B713A">
        <w:rPr>
          <w:b/>
          <w:sz w:val="24"/>
          <w:szCs w:val="24"/>
        </w:rPr>
        <w:t>Termos de Glossário</w:t>
      </w:r>
    </w:p>
    <w:p w14:paraId="02B742B7" w14:textId="77777777" w:rsidR="00A64765" w:rsidRPr="005B713A" w:rsidRDefault="00A64765" w:rsidP="0041229C"/>
    <w:p w14:paraId="479CD232" w14:textId="77777777" w:rsidR="00A9479A" w:rsidRPr="005B713A" w:rsidRDefault="00A9479A" w:rsidP="00A9479A">
      <w:pPr>
        <w:pStyle w:val="PSDS-MarcadoresNivel1"/>
        <w:numPr>
          <w:ilvl w:val="0"/>
          <w:numId w:val="16"/>
        </w:numPr>
        <w:rPr>
          <w:b/>
          <w:sz w:val="24"/>
          <w:szCs w:val="24"/>
        </w:rPr>
      </w:pPr>
      <w:r w:rsidRPr="005B713A">
        <w:rPr>
          <w:b/>
          <w:sz w:val="24"/>
          <w:szCs w:val="24"/>
        </w:rPr>
        <w:t>Diagrama de Caso de Uso Geral</w:t>
      </w:r>
    </w:p>
    <w:p w14:paraId="5B0E1DDF" w14:textId="77777777" w:rsidR="00A9479A" w:rsidRPr="005B713A" w:rsidRDefault="00A9479A" w:rsidP="0041229C"/>
    <w:p w14:paraId="3544E826" w14:textId="77777777" w:rsidR="00031776" w:rsidRPr="005B713A" w:rsidRDefault="00031776" w:rsidP="00031776">
      <w:pPr>
        <w:pStyle w:val="PSDS-MarcadoresNivel1"/>
        <w:ind w:firstLine="0"/>
        <w:rPr>
          <w:b/>
          <w:sz w:val="24"/>
          <w:szCs w:val="24"/>
        </w:rPr>
      </w:pPr>
    </w:p>
    <w:p w14:paraId="2F8AC1E3" w14:textId="77777777" w:rsidR="00031776" w:rsidRPr="005B713A" w:rsidRDefault="00031776" w:rsidP="00031776">
      <w:pPr>
        <w:pStyle w:val="PSDS-MarcadoresNivel1"/>
        <w:numPr>
          <w:ilvl w:val="0"/>
          <w:numId w:val="16"/>
        </w:numPr>
        <w:rPr>
          <w:b/>
          <w:sz w:val="24"/>
          <w:szCs w:val="24"/>
        </w:rPr>
      </w:pPr>
      <w:r w:rsidRPr="005B713A">
        <w:rPr>
          <w:b/>
          <w:sz w:val="24"/>
          <w:szCs w:val="24"/>
        </w:rPr>
        <w:t>Regras de Negócio</w:t>
      </w:r>
    </w:p>
    <w:p w14:paraId="793CF143" w14:textId="77777777" w:rsidR="00031776" w:rsidRPr="005B713A" w:rsidRDefault="00031776" w:rsidP="00031776">
      <w:pPr>
        <w:pStyle w:val="PSDS-CorpodeTexto"/>
        <w:rPr>
          <w:sz w:val="24"/>
          <w:szCs w:val="24"/>
        </w:rPr>
      </w:pPr>
    </w:p>
    <w:p w14:paraId="32008257" w14:textId="77777777" w:rsidR="00031776" w:rsidRPr="005B713A" w:rsidRDefault="00031776" w:rsidP="00031776">
      <w:pPr>
        <w:pStyle w:val="PSDS-CorpodeTexto"/>
        <w:ind w:firstLine="0"/>
        <w:rPr>
          <w:b/>
          <w:sz w:val="24"/>
          <w:szCs w:val="24"/>
        </w:rPr>
      </w:pPr>
      <w:r w:rsidRPr="005B713A">
        <w:rPr>
          <w:b/>
          <w:sz w:val="24"/>
          <w:szCs w:val="24"/>
        </w:rPr>
        <w:t>RN1 Acesso ao Sistema</w:t>
      </w:r>
    </w:p>
    <w:p w14:paraId="589505C4" w14:textId="77777777" w:rsidR="00031776" w:rsidRPr="005B713A" w:rsidRDefault="00031776" w:rsidP="00031776">
      <w:pPr>
        <w:pStyle w:val="PSDS-CorpodeTexto"/>
        <w:rPr>
          <w:sz w:val="24"/>
          <w:szCs w:val="24"/>
        </w:rPr>
      </w:pPr>
      <w:r w:rsidRPr="005B713A">
        <w:rPr>
          <w:b/>
          <w:sz w:val="24"/>
          <w:szCs w:val="24"/>
        </w:rPr>
        <w:t xml:space="preserve">RN1.1 </w:t>
      </w:r>
      <w:r w:rsidRPr="005B713A">
        <w:rPr>
          <w:sz w:val="24"/>
          <w:szCs w:val="24"/>
        </w:rPr>
        <w:t>Somente o Administrador poderá cadastrar usuário no sistema:</w:t>
      </w:r>
    </w:p>
    <w:p w14:paraId="680B18F3" w14:textId="4DC3493C" w:rsidR="00031776" w:rsidRPr="005B713A" w:rsidRDefault="00031776" w:rsidP="00031776">
      <w:pPr>
        <w:pStyle w:val="PSDS-CorpodeTexto"/>
        <w:numPr>
          <w:ilvl w:val="0"/>
          <w:numId w:val="19"/>
        </w:numPr>
        <w:rPr>
          <w:b/>
          <w:sz w:val="24"/>
          <w:szCs w:val="24"/>
        </w:rPr>
      </w:pPr>
      <w:r w:rsidRPr="005B713A">
        <w:rPr>
          <w:sz w:val="24"/>
          <w:szCs w:val="24"/>
        </w:rPr>
        <w:t xml:space="preserve">Todos os usuários deverão ser cadastrados </w:t>
      </w:r>
      <w:proofErr w:type="gramStart"/>
      <w:r w:rsidRPr="005B713A">
        <w:rPr>
          <w:sz w:val="24"/>
          <w:szCs w:val="24"/>
        </w:rPr>
        <w:t>pelo</w:t>
      </w:r>
      <w:r w:rsidR="00552D9F">
        <w:rPr>
          <w:sz w:val="24"/>
          <w:szCs w:val="24"/>
        </w:rPr>
        <w:t>, primeiro</w:t>
      </w:r>
      <w:proofErr w:type="gramEnd"/>
      <w:r w:rsidR="00552D9F">
        <w:rPr>
          <w:sz w:val="24"/>
          <w:szCs w:val="24"/>
        </w:rPr>
        <w:t xml:space="preserve"> usuário já cadastrado no Banco de Dados, tendo o perfil e </w:t>
      </w:r>
      <w:r w:rsidR="00940105">
        <w:rPr>
          <w:sz w:val="24"/>
          <w:szCs w:val="24"/>
        </w:rPr>
        <w:t>função</w:t>
      </w:r>
      <w:r w:rsidR="00552D9F">
        <w:rPr>
          <w:sz w:val="24"/>
          <w:szCs w:val="24"/>
        </w:rPr>
        <w:t xml:space="preserve"> de</w:t>
      </w:r>
      <w:r w:rsidRPr="005B713A">
        <w:rPr>
          <w:sz w:val="24"/>
          <w:szCs w:val="24"/>
        </w:rPr>
        <w:t xml:space="preserve"> Administrador</w:t>
      </w:r>
      <w:r w:rsidR="00C30F5C">
        <w:rPr>
          <w:sz w:val="24"/>
          <w:szCs w:val="24"/>
        </w:rPr>
        <w:t>.</w:t>
      </w:r>
    </w:p>
    <w:p w14:paraId="31D0368F" w14:textId="77777777" w:rsidR="003A5893" w:rsidRDefault="003A5893" w:rsidP="00031776">
      <w:pPr>
        <w:pStyle w:val="PSDS-CorpodeTexto"/>
        <w:rPr>
          <w:b/>
          <w:sz w:val="24"/>
          <w:szCs w:val="24"/>
        </w:rPr>
      </w:pPr>
    </w:p>
    <w:p w14:paraId="30EC5792" w14:textId="77C14BEA" w:rsidR="00031776" w:rsidRPr="005B713A" w:rsidRDefault="00031776" w:rsidP="00031776">
      <w:pPr>
        <w:pStyle w:val="PSDS-CorpodeTexto"/>
        <w:rPr>
          <w:sz w:val="24"/>
          <w:szCs w:val="24"/>
        </w:rPr>
      </w:pPr>
      <w:r w:rsidRPr="005B713A">
        <w:rPr>
          <w:b/>
          <w:sz w:val="24"/>
          <w:szCs w:val="24"/>
        </w:rPr>
        <w:t>RN1.</w:t>
      </w:r>
      <w:r w:rsidR="00E164CD">
        <w:rPr>
          <w:b/>
          <w:sz w:val="24"/>
          <w:szCs w:val="24"/>
        </w:rPr>
        <w:t>2</w:t>
      </w:r>
      <w:r w:rsidRPr="005B713A">
        <w:rPr>
          <w:b/>
          <w:sz w:val="24"/>
          <w:szCs w:val="24"/>
        </w:rPr>
        <w:t xml:space="preserve"> </w:t>
      </w:r>
      <w:r w:rsidRPr="005B713A">
        <w:rPr>
          <w:sz w:val="24"/>
          <w:szCs w:val="24"/>
        </w:rPr>
        <w:t xml:space="preserve">Usuário só entra no sistema com </w:t>
      </w:r>
      <w:r w:rsidR="004D702F">
        <w:rPr>
          <w:sz w:val="24"/>
          <w:szCs w:val="24"/>
        </w:rPr>
        <w:t>e-mail</w:t>
      </w:r>
      <w:r w:rsidR="004D702F" w:rsidRPr="005B713A">
        <w:rPr>
          <w:sz w:val="24"/>
          <w:szCs w:val="24"/>
        </w:rPr>
        <w:t xml:space="preserve"> </w:t>
      </w:r>
      <w:r w:rsidRPr="005B713A">
        <w:rPr>
          <w:sz w:val="24"/>
          <w:szCs w:val="24"/>
        </w:rPr>
        <w:t>e senha:</w:t>
      </w:r>
    </w:p>
    <w:p w14:paraId="75E85221" w14:textId="341200A2" w:rsidR="00031776" w:rsidRPr="005B713A" w:rsidRDefault="00031776" w:rsidP="00031776">
      <w:pPr>
        <w:pStyle w:val="PSDS-CorpodeTexto"/>
        <w:numPr>
          <w:ilvl w:val="0"/>
          <w:numId w:val="18"/>
        </w:numPr>
        <w:rPr>
          <w:sz w:val="24"/>
          <w:szCs w:val="24"/>
        </w:rPr>
      </w:pPr>
      <w:r w:rsidRPr="005B713A">
        <w:rPr>
          <w:sz w:val="24"/>
          <w:szCs w:val="24"/>
        </w:rPr>
        <w:lastRenderedPageBreak/>
        <w:t xml:space="preserve">Os usuários são identificados por </w:t>
      </w:r>
      <w:r w:rsidR="00894F41">
        <w:rPr>
          <w:sz w:val="24"/>
          <w:szCs w:val="24"/>
        </w:rPr>
        <w:t>e-mail</w:t>
      </w:r>
      <w:r w:rsidR="00894F41" w:rsidRPr="005B713A">
        <w:rPr>
          <w:sz w:val="24"/>
          <w:szCs w:val="24"/>
        </w:rPr>
        <w:t xml:space="preserve"> </w:t>
      </w:r>
      <w:r w:rsidRPr="005B713A">
        <w:rPr>
          <w:sz w:val="24"/>
          <w:szCs w:val="24"/>
        </w:rPr>
        <w:t xml:space="preserve">e senha para acesso ao sistema. Dentro do sistema, </w:t>
      </w:r>
      <w:r w:rsidR="00F46D45">
        <w:rPr>
          <w:sz w:val="24"/>
          <w:szCs w:val="24"/>
        </w:rPr>
        <w:t>não há separação de perfil de usuário</w:t>
      </w:r>
      <w:r w:rsidR="00F47E17">
        <w:rPr>
          <w:sz w:val="24"/>
          <w:szCs w:val="24"/>
        </w:rPr>
        <w:t>s</w:t>
      </w:r>
      <w:r w:rsidRPr="005B713A">
        <w:rPr>
          <w:sz w:val="24"/>
          <w:szCs w:val="24"/>
        </w:rPr>
        <w:t>;</w:t>
      </w:r>
    </w:p>
    <w:p w14:paraId="6CA3B0E0" w14:textId="69F1B3AD" w:rsidR="00031776" w:rsidRDefault="00031776" w:rsidP="00031776">
      <w:pPr>
        <w:pStyle w:val="PSDS-CorpodeTexto"/>
        <w:numPr>
          <w:ilvl w:val="0"/>
          <w:numId w:val="18"/>
        </w:numPr>
        <w:rPr>
          <w:sz w:val="24"/>
          <w:szCs w:val="24"/>
        </w:rPr>
      </w:pPr>
      <w:r w:rsidRPr="005B713A">
        <w:rPr>
          <w:sz w:val="24"/>
          <w:szCs w:val="24"/>
        </w:rPr>
        <w:t xml:space="preserve">Cabe ao </w:t>
      </w:r>
      <w:r w:rsidR="00607F7F">
        <w:rPr>
          <w:sz w:val="24"/>
          <w:szCs w:val="24"/>
        </w:rPr>
        <w:t xml:space="preserve">primeiro usuário cadastrado, tendo </w:t>
      </w:r>
      <w:r w:rsidR="0094195C">
        <w:rPr>
          <w:sz w:val="24"/>
          <w:szCs w:val="24"/>
        </w:rPr>
        <w:t>a</w:t>
      </w:r>
      <w:r w:rsidR="001D132B">
        <w:rPr>
          <w:sz w:val="24"/>
          <w:szCs w:val="24"/>
        </w:rPr>
        <w:t xml:space="preserve"> </w:t>
      </w:r>
      <w:r w:rsidR="0094195C">
        <w:rPr>
          <w:sz w:val="24"/>
          <w:szCs w:val="24"/>
        </w:rPr>
        <w:t>responsabilidade de fazer o cadastro dos outros usuários</w:t>
      </w:r>
      <w:r w:rsidRPr="005B713A">
        <w:rPr>
          <w:sz w:val="24"/>
          <w:szCs w:val="24"/>
        </w:rPr>
        <w:t>;</w:t>
      </w:r>
    </w:p>
    <w:p w14:paraId="0B40EC6A" w14:textId="5CCD851E" w:rsidR="0094195C" w:rsidRPr="0094195C" w:rsidRDefault="0094195C" w:rsidP="0094195C">
      <w:pPr>
        <w:pStyle w:val="PSDS-CorpodeTexto"/>
        <w:numPr>
          <w:ilvl w:val="0"/>
          <w:numId w:val="18"/>
        </w:numPr>
        <w:rPr>
          <w:sz w:val="24"/>
          <w:szCs w:val="24"/>
        </w:rPr>
      </w:pPr>
      <w:r>
        <w:rPr>
          <w:sz w:val="24"/>
          <w:szCs w:val="24"/>
        </w:rPr>
        <w:t>O</w:t>
      </w:r>
      <w:r w:rsidR="00D8517D">
        <w:rPr>
          <w:sz w:val="24"/>
          <w:szCs w:val="24"/>
        </w:rPr>
        <w:t xml:space="preserve"> c</w:t>
      </w:r>
      <w:r>
        <w:rPr>
          <w:sz w:val="24"/>
          <w:szCs w:val="24"/>
        </w:rPr>
        <w:t>adastro de usuários somente pode ser feito</w:t>
      </w:r>
      <w:r w:rsidR="00303F65">
        <w:rPr>
          <w:sz w:val="24"/>
          <w:szCs w:val="24"/>
        </w:rPr>
        <w:t>,</w:t>
      </w:r>
      <w:r>
        <w:rPr>
          <w:sz w:val="24"/>
          <w:szCs w:val="24"/>
        </w:rPr>
        <w:t xml:space="preserve"> já logado no sistema</w:t>
      </w:r>
      <w:r w:rsidR="00DE5137">
        <w:rPr>
          <w:sz w:val="24"/>
          <w:szCs w:val="24"/>
        </w:rPr>
        <w:t xml:space="preserve"> e </w:t>
      </w:r>
      <w:r w:rsidR="007C6052">
        <w:rPr>
          <w:sz w:val="24"/>
          <w:szCs w:val="24"/>
        </w:rPr>
        <w:t xml:space="preserve">utilizando o </w:t>
      </w:r>
      <w:r w:rsidR="00DE5137">
        <w:rPr>
          <w:sz w:val="24"/>
          <w:szCs w:val="24"/>
        </w:rPr>
        <w:t>próprio sistema</w:t>
      </w:r>
      <w:r>
        <w:rPr>
          <w:sz w:val="24"/>
          <w:szCs w:val="24"/>
        </w:rPr>
        <w:t>.</w:t>
      </w:r>
    </w:p>
    <w:p w14:paraId="5EC56900" w14:textId="77777777" w:rsidR="00031776" w:rsidRPr="005B713A" w:rsidRDefault="00031776" w:rsidP="00031776">
      <w:pPr>
        <w:pStyle w:val="PSDS-CorpodeTexto"/>
        <w:ind w:left="709" w:firstLine="0"/>
        <w:rPr>
          <w:sz w:val="24"/>
          <w:szCs w:val="24"/>
        </w:rPr>
      </w:pPr>
    </w:p>
    <w:p w14:paraId="565A06EE" w14:textId="77777777" w:rsidR="00031776" w:rsidRPr="005B713A" w:rsidRDefault="00031776" w:rsidP="00031776">
      <w:pPr>
        <w:pStyle w:val="PSDS-CorpodeTexto"/>
        <w:ind w:firstLine="0"/>
        <w:rPr>
          <w:b/>
          <w:sz w:val="24"/>
          <w:szCs w:val="24"/>
        </w:rPr>
      </w:pPr>
      <w:r w:rsidRPr="005B713A">
        <w:rPr>
          <w:b/>
          <w:sz w:val="24"/>
          <w:szCs w:val="24"/>
        </w:rPr>
        <w:t>RN2 Ações no sistema</w:t>
      </w:r>
    </w:p>
    <w:p w14:paraId="56C8C1CF" w14:textId="0C201C53" w:rsidR="00031776" w:rsidRPr="005B713A" w:rsidRDefault="00031776" w:rsidP="00031776">
      <w:pPr>
        <w:pStyle w:val="PSDS-CorpodeTexto"/>
        <w:rPr>
          <w:sz w:val="24"/>
          <w:szCs w:val="24"/>
        </w:rPr>
      </w:pPr>
      <w:r w:rsidRPr="005B713A">
        <w:rPr>
          <w:b/>
          <w:sz w:val="24"/>
          <w:szCs w:val="24"/>
        </w:rPr>
        <w:t xml:space="preserve">RN2.1 </w:t>
      </w:r>
      <w:r w:rsidRPr="005B713A">
        <w:rPr>
          <w:sz w:val="24"/>
          <w:szCs w:val="24"/>
        </w:rPr>
        <w:t>Perfil de Acess</w:t>
      </w:r>
      <w:r w:rsidR="00FF71A4">
        <w:rPr>
          <w:sz w:val="24"/>
          <w:szCs w:val="24"/>
        </w:rPr>
        <w:t>o</w:t>
      </w:r>
      <w:r w:rsidRPr="005B713A">
        <w:rPr>
          <w:sz w:val="24"/>
          <w:szCs w:val="24"/>
        </w:rPr>
        <w:t>:</w:t>
      </w:r>
    </w:p>
    <w:p w14:paraId="6EC00ADF" w14:textId="473312EC" w:rsidR="00031776" w:rsidRPr="005B713A" w:rsidRDefault="00E755E3" w:rsidP="00031776">
      <w:pPr>
        <w:pStyle w:val="PSDS-CorpodeTexto"/>
        <w:numPr>
          <w:ilvl w:val="0"/>
          <w:numId w:val="20"/>
        </w:numPr>
        <w:rPr>
          <w:sz w:val="24"/>
          <w:szCs w:val="24"/>
        </w:rPr>
      </w:pPr>
      <w:r>
        <w:rPr>
          <w:sz w:val="24"/>
          <w:szCs w:val="24"/>
        </w:rPr>
        <w:t>Não há separação de perfil de acesso no sistema.</w:t>
      </w:r>
    </w:p>
    <w:p w14:paraId="23460028" w14:textId="77777777" w:rsidR="00031776" w:rsidRPr="005B713A" w:rsidRDefault="00031776" w:rsidP="00A4386F">
      <w:pPr>
        <w:pStyle w:val="PSDS-CorpodeTexto"/>
        <w:ind w:left="1440" w:firstLine="0"/>
        <w:rPr>
          <w:sz w:val="24"/>
          <w:szCs w:val="24"/>
        </w:rPr>
      </w:pPr>
    </w:p>
    <w:p w14:paraId="4F80C39D" w14:textId="77777777" w:rsidR="00031776" w:rsidRPr="005B713A" w:rsidRDefault="00031776" w:rsidP="00031776">
      <w:pPr>
        <w:pStyle w:val="PSDS-CorpodeTexto"/>
        <w:ind w:firstLine="0"/>
        <w:rPr>
          <w:b/>
          <w:sz w:val="24"/>
          <w:szCs w:val="24"/>
        </w:rPr>
      </w:pPr>
      <w:r w:rsidRPr="005B713A">
        <w:rPr>
          <w:b/>
          <w:sz w:val="24"/>
          <w:szCs w:val="24"/>
        </w:rPr>
        <w:t>RN3 Ações Gerais no sistema</w:t>
      </w:r>
    </w:p>
    <w:p w14:paraId="19DD4A02" w14:textId="2D38B02C" w:rsidR="00031776" w:rsidRPr="005B713A" w:rsidRDefault="00031776" w:rsidP="00031776">
      <w:pPr>
        <w:pStyle w:val="PSDS-CorpodeTexto"/>
        <w:rPr>
          <w:sz w:val="24"/>
          <w:szCs w:val="24"/>
        </w:rPr>
      </w:pPr>
      <w:r w:rsidRPr="005B713A">
        <w:rPr>
          <w:b/>
          <w:sz w:val="24"/>
          <w:szCs w:val="24"/>
        </w:rPr>
        <w:t xml:space="preserve">RN3.1 </w:t>
      </w:r>
      <w:r w:rsidRPr="005B713A">
        <w:rPr>
          <w:sz w:val="24"/>
          <w:szCs w:val="24"/>
        </w:rPr>
        <w:t xml:space="preserve">Consultar </w:t>
      </w:r>
      <w:r w:rsidR="005A1BF0">
        <w:rPr>
          <w:sz w:val="24"/>
          <w:szCs w:val="24"/>
        </w:rPr>
        <w:t>Produtos</w:t>
      </w:r>
      <w:r w:rsidRPr="005B713A">
        <w:rPr>
          <w:sz w:val="24"/>
          <w:szCs w:val="24"/>
        </w:rPr>
        <w:t>:</w:t>
      </w:r>
    </w:p>
    <w:p w14:paraId="5D30806F" w14:textId="72CB5322" w:rsidR="002218C3" w:rsidRDefault="00031776" w:rsidP="00A4386F">
      <w:pPr>
        <w:pStyle w:val="PSDS-CorpodeTexto"/>
        <w:numPr>
          <w:ilvl w:val="0"/>
          <w:numId w:val="20"/>
        </w:numPr>
        <w:rPr>
          <w:sz w:val="24"/>
          <w:szCs w:val="24"/>
        </w:rPr>
      </w:pPr>
      <w:r w:rsidRPr="005B713A">
        <w:rPr>
          <w:sz w:val="24"/>
          <w:szCs w:val="24"/>
        </w:rPr>
        <w:t>Todos os usuários,</w:t>
      </w:r>
      <w:r w:rsidR="005B2656">
        <w:rPr>
          <w:sz w:val="24"/>
          <w:szCs w:val="24"/>
        </w:rPr>
        <w:t xml:space="preserve"> </w:t>
      </w:r>
      <w:r w:rsidRPr="005B713A">
        <w:rPr>
          <w:sz w:val="24"/>
          <w:szCs w:val="24"/>
        </w:rPr>
        <w:t>ativos e logados ao sistema poderão fazer consulta de</w:t>
      </w:r>
      <w:r w:rsidR="008A2F9C">
        <w:rPr>
          <w:sz w:val="24"/>
          <w:szCs w:val="24"/>
        </w:rPr>
        <w:t xml:space="preserve"> produtos.</w:t>
      </w:r>
    </w:p>
    <w:p w14:paraId="331038D2" w14:textId="77777777" w:rsidR="002218C3" w:rsidRDefault="002218C3" w:rsidP="002218C3">
      <w:pPr>
        <w:pStyle w:val="PSDS-CorpodeTexto"/>
        <w:rPr>
          <w:sz w:val="24"/>
          <w:szCs w:val="24"/>
        </w:rPr>
      </w:pPr>
    </w:p>
    <w:p w14:paraId="4D4F2D54" w14:textId="3C624E35" w:rsidR="002218C3" w:rsidRPr="005B713A" w:rsidRDefault="000E3BD4" w:rsidP="002218C3">
      <w:pPr>
        <w:pStyle w:val="PSDS-CorpodeTexto"/>
        <w:rPr>
          <w:sz w:val="24"/>
          <w:szCs w:val="24"/>
        </w:rPr>
      </w:pPr>
      <w:r>
        <w:rPr>
          <w:b/>
          <w:sz w:val="24"/>
          <w:szCs w:val="24"/>
        </w:rPr>
        <w:t>RN3.2</w:t>
      </w:r>
      <w:r w:rsidR="002218C3" w:rsidRPr="005B713A">
        <w:rPr>
          <w:b/>
          <w:sz w:val="24"/>
          <w:szCs w:val="24"/>
        </w:rPr>
        <w:t xml:space="preserve"> </w:t>
      </w:r>
      <w:r w:rsidR="002218C3" w:rsidRPr="005B713A">
        <w:rPr>
          <w:sz w:val="24"/>
          <w:szCs w:val="24"/>
        </w:rPr>
        <w:t xml:space="preserve">Consultar </w:t>
      </w:r>
      <w:r w:rsidR="002218C3">
        <w:rPr>
          <w:sz w:val="24"/>
          <w:szCs w:val="24"/>
        </w:rPr>
        <w:t>Tags</w:t>
      </w:r>
      <w:r w:rsidR="002218C3" w:rsidRPr="005B713A">
        <w:rPr>
          <w:sz w:val="24"/>
          <w:szCs w:val="24"/>
        </w:rPr>
        <w:t>:</w:t>
      </w:r>
    </w:p>
    <w:p w14:paraId="718AD916" w14:textId="2B6E11B7" w:rsidR="002218C3" w:rsidRDefault="002218C3" w:rsidP="002218C3">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 fazer consulta de</w:t>
      </w:r>
      <w:r>
        <w:rPr>
          <w:sz w:val="24"/>
          <w:szCs w:val="24"/>
        </w:rPr>
        <w:t xml:space="preserve"> </w:t>
      </w:r>
      <w:r w:rsidR="00074850">
        <w:rPr>
          <w:sz w:val="24"/>
          <w:szCs w:val="24"/>
        </w:rPr>
        <w:t>tags</w:t>
      </w:r>
      <w:r>
        <w:rPr>
          <w:sz w:val="24"/>
          <w:szCs w:val="24"/>
        </w:rPr>
        <w:t>.</w:t>
      </w:r>
    </w:p>
    <w:p w14:paraId="2FBACD6A" w14:textId="77777777" w:rsidR="00B07FFD" w:rsidRDefault="00B07FFD" w:rsidP="00A4386F">
      <w:pPr>
        <w:pStyle w:val="PSDS-CorpodeTexto"/>
        <w:rPr>
          <w:b/>
          <w:sz w:val="24"/>
          <w:szCs w:val="24"/>
        </w:rPr>
      </w:pPr>
    </w:p>
    <w:p w14:paraId="62116B0A" w14:textId="7B72C9D0" w:rsidR="000E3BD4" w:rsidRPr="005B713A" w:rsidRDefault="000E3BD4" w:rsidP="00A4386F">
      <w:pPr>
        <w:pStyle w:val="PSDS-CorpodeTexto"/>
        <w:rPr>
          <w:sz w:val="24"/>
          <w:szCs w:val="24"/>
        </w:rPr>
      </w:pPr>
      <w:r>
        <w:rPr>
          <w:b/>
          <w:sz w:val="24"/>
          <w:szCs w:val="24"/>
        </w:rPr>
        <w:t>RN3.3</w:t>
      </w:r>
      <w:r w:rsidRPr="005B713A">
        <w:rPr>
          <w:b/>
          <w:sz w:val="24"/>
          <w:szCs w:val="24"/>
        </w:rPr>
        <w:t xml:space="preserve"> </w:t>
      </w:r>
      <w:r w:rsidR="0033649D">
        <w:rPr>
          <w:b/>
          <w:sz w:val="24"/>
          <w:szCs w:val="24"/>
        </w:rPr>
        <w:t xml:space="preserve">Fazer </w:t>
      </w:r>
      <w:r w:rsidRPr="005B713A">
        <w:rPr>
          <w:sz w:val="24"/>
          <w:szCs w:val="24"/>
        </w:rPr>
        <w:t>Consulta</w:t>
      </w:r>
      <w:r w:rsidR="0033649D">
        <w:rPr>
          <w:sz w:val="24"/>
          <w:szCs w:val="24"/>
        </w:rPr>
        <w:t>s</w:t>
      </w:r>
      <w:r w:rsidRPr="005B713A">
        <w:rPr>
          <w:sz w:val="24"/>
          <w:szCs w:val="24"/>
        </w:rPr>
        <w:t>:</w:t>
      </w:r>
    </w:p>
    <w:p w14:paraId="0E84F398" w14:textId="0A341427" w:rsidR="000E3BD4" w:rsidRDefault="000E3BD4" w:rsidP="000E3BD4">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 fazer consulta</w:t>
      </w:r>
      <w:r w:rsidR="005206CF">
        <w:rPr>
          <w:sz w:val="24"/>
          <w:szCs w:val="24"/>
        </w:rPr>
        <w:t>s no sistema.</w:t>
      </w:r>
    </w:p>
    <w:p w14:paraId="18EC79C2" w14:textId="77777777" w:rsidR="00B07FFD" w:rsidRDefault="00B07FFD" w:rsidP="00505D9C">
      <w:pPr>
        <w:pStyle w:val="PSDS-CorpodeTexto"/>
        <w:rPr>
          <w:sz w:val="24"/>
          <w:szCs w:val="24"/>
        </w:rPr>
      </w:pPr>
    </w:p>
    <w:p w14:paraId="1E284B73" w14:textId="40674E9E" w:rsidR="00B07FFD" w:rsidRPr="005B713A" w:rsidRDefault="00B07FFD" w:rsidP="00B07FFD">
      <w:pPr>
        <w:pStyle w:val="PSDS-CorpodeTexto"/>
        <w:rPr>
          <w:sz w:val="24"/>
          <w:szCs w:val="24"/>
        </w:rPr>
      </w:pPr>
      <w:r>
        <w:rPr>
          <w:b/>
          <w:sz w:val="24"/>
          <w:szCs w:val="24"/>
        </w:rPr>
        <w:t>RN3.4</w:t>
      </w:r>
      <w:r w:rsidRPr="005B713A">
        <w:rPr>
          <w:b/>
          <w:sz w:val="24"/>
          <w:szCs w:val="24"/>
        </w:rPr>
        <w:t xml:space="preserve"> </w:t>
      </w:r>
      <w:r w:rsidR="00C6527B">
        <w:rPr>
          <w:sz w:val="24"/>
          <w:szCs w:val="24"/>
        </w:rPr>
        <w:t>Adicionar</w:t>
      </w:r>
      <w:r w:rsidRPr="005B713A">
        <w:rPr>
          <w:sz w:val="24"/>
          <w:szCs w:val="24"/>
        </w:rPr>
        <w:t xml:space="preserve"> </w:t>
      </w:r>
      <w:r>
        <w:rPr>
          <w:sz w:val="24"/>
          <w:szCs w:val="24"/>
        </w:rPr>
        <w:t>Produtos</w:t>
      </w:r>
      <w:r w:rsidRPr="005B713A">
        <w:rPr>
          <w:sz w:val="24"/>
          <w:szCs w:val="24"/>
        </w:rPr>
        <w:t>:</w:t>
      </w:r>
    </w:p>
    <w:p w14:paraId="0AE32FE8" w14:textId="69F8CEE0" w:rsidR="00B07FFD" w:rsidRDefault="00B07FFD" w:rsidP="00B07FFD">
      <w:pPr>
        <w:pStyle w:val="PSDS-CorpodeTexto"/>
        <w:numPr>
          <w:ilvl w:val="0"/>
          <w:numId w:val="20"/>
        </w:numPr>
        <w:rPr>
          <w:sz w:val="24"/>
          <w:szCs w:val="24"/>
        </w:rPr>
      </w:pPr>
      <w:r w:rsidRPr="005B713A">
        <w:rPr>
          <w:sz w:val="24"/>
          <w:szCs w:val="24"/>
        </w:rPr>
        <w:t>Todos os usuários,</w:t>
      </w:r>
      <w:r>
        <w:rPr>
          <w:sz w:val="24"/>
          <w:szCs w:val="24"/>
        </w:rPr>
        <w:t xml:space="preserve"> </w:t>
      </w:r>
      <w:r w:rsidRPr="005B713A">
        <w:rPr>
          <w:sz w:val="24"/>
          <w:szCs w:val="24"/>
        </w:rPr>
        <w:t xml:space="preserve">ativos e </w:t>
      </w:r>
      <w:r w:rsidR="00867487">
        <w:rPr>
          <w:sz w:val="24"/>
          <w:szCs w:val="24"/>
        </w:rPr>
        <w:t>logados ao sistema poderão adicionar</w:t>
      </w:r>
      <w:r w:rsidRPr="005B713A">
        <w:rPr>
          <w:sz w:val="24"/>
          <w:szCs w:val="24"/>
        </w:rPr>
        <w:t xml:space="preserve"> </w:t>
      </w:r>
      <w:r>
        <w:rPr>
          <w:sz w:val="24"/>
          <w:szCs w:val="24"/>
        </w:rPr>
        <w:t>produtos.</w:t>
      </w:r>
    </w:p>
    <w:p w14:paraId="48B18271" w14:textId="77777777" w:rsidR="00B07FFD" w:rsidRDefault="00B07FFD" w:rsidP="00B07FFD">
      <w:pPr>
        <w:pStyle w:val="PSDS-CorpodeTexto"/>
        <w:rPr>
          <w:sz w:val="24"/>
          <w:szCs w:val="24"/>
        </w:rPr>
      </w:pPr>
    </w:p>
    <w:p w14:paraId="5CE5F481" w14:textId="4C3C9E6A" w:rsidR="00B07FFD" w:rsidRPr="005B713A" w:rsidRDefault="00546BC4" w:rsidP="00B07FFD">
      <w:pPr>
        <w:pStyle w:val="PSDS-CorpodeTexto"/>
        <w:rPr>
          <w:sz w:val="24"/>
          <w:szCs w:val="24"/>
        </w:rPr>
      </w:pPr>
      <w:r>
        <w:rPr>
          <w:b/>
          <w:sz w:val="24"/>
          <w:szCs w:val="24"/>
        </w:rPr>
        <w:t>RN3.5</w:t>
      </w:r>
      <w:r w:rsidR="00B07FFD" w:rsidRPr="005B713A">
        <w:rPr>
          <w:b/>
          <w:sz w:val="24"/>
          <w:szCs w:val="24"/>
        </w:rPr>
        <w:t xml:space="preserve"> </w:t>
      </w:r>
      <w:r w:rsidR="009B57C1">
        <w:rPr>
          <w:sz w:val="24"/>
          <w:szCs w:val="24"/>
        </w:rPr>
        <w:t>Adicionar</w:t>
      </w:r>
      <w:r w:rsidR="00413EB1">
        <w:rPr>
          <w:sz w:val="24"/>
          <w:szCs w:val="24"/>
        </w:rPr>
        <w:t xml:space="preserve"> </w:t>
      </w:r>
      <w:r w:rsidR="00B07FFD">
        <w:rPr>
          <w:sz w:val="24"/>
          <w:szCs w:val="24"/>
        </w:rPr>
        <w:t>Tags</w:t>
      </w:r>
      <w:r w:rsidR="00B07FFD" w:rsidRPr="005B713A">
        <w:rPr>
          <w:sz w:val="24"/>
          <w:szCs w:val="24"/>
        </w:rPr>
        <w:t>:</w:t>
      </w:r>
    </w:p>
    <w:p w14:paraId="7CE1CF54" w14:textId="172B6ABC" w:rsidR="00B07FFD" w:rsidRDefault="00B07FFD" w:rsidP="00B07FFD">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sidR="008A61C0">
        <w:rPr>
          <w:sz w:val="24"/>
          <w:szCs w:val="24"/>
        </w:rPr>
        <w:t>adicionar</w:t>
      </w:r>
      <w:r>
        <w:rPr>
          <w:sz w:val="24"/>
          <w:szCs w:val="24"/>
        </w:rPr>
        <w:t xml:space="preserve"> tags.</w:t>
      </w:r>
    </w:p>
    <w:p w14:paraId="7DDBBAE1" w14:textId="77777777" w:rsidR="00B07FFD" w:rsidRDefault="00B07FFD" w:rsidP="00B07FFD">
      <w:pPr>
        <w:pStyle w:val="PSDS-CorpodeTexto"/>
        <w:rPr>
          <w:b/>
          <w:sz w:val="24"/>
          <w:szCs w:val="24"/>
        </w:rPr>
      </w:pPr>
    </w:p>
    <w:p w14:paraId="719D4332" w14:textId="6B41ECBC" w:rsidR="00B07FFD" w:rsidRPr="005B713A" w:rsidRDefault="00247998" w:rsidP="00B07FFD">
      <w:pPr>
        <w:pStyle w:val="PSDS-CorpodeTexto"/>
        <w:rPr>
          <w:sz w:val="24"/>
          <w:szCs w:val="24"/>
        </w:rPr>
      </w:pPr>
      <w:r>
        <w:rPr>
          <w:b/>
          <w:sz w:val="24"/>
          <w:szCs w:val="24"/>
        </w:rPr>
        <w:t>RN3.6</w:t>
      </w:r>
      <w:r w:rsidR="00B07FFD" w:rsidRPr="005B713A">
        <w:rPr>
          <w:b/>
          <w:sz w:val="24"/>
          <w:szCs w:val="24"/>
        </w:rPr>
        <w:t xml:space="preserve"> </w:t>
      </w:r>
      <w:r w:rsidR="009405A5">
        <w:rPr>
          <w:b/>
          <w:sz w:val="24"/>
          <w:szCs w:val="24"/>
        </w:rPr>
        <w:t>Remover</w:t>
      </w:r>
      <w:r w:rsidR="00B07FFD">
        <w:rPr>
          <w:b/>
          <w:sz w:val="24"/>
          <w:szCs w:val="24"/>
        </w:rPr>
        <w:t xml:space="preserve"> </w:t>
      </w:r>
      <w:r w:rsidR="0004166E">
        <w:rPr>
          <w:sz w:val="24"/>
          <w:szCs w:val="24"/>
        </w:rPr>
        <w:t>Produtos</w:t>
      </w:r>
      <w:r w:rsidR="00B07FFD" w:rsidRPr="005B713A">
        <w:rPr>
          <w:sz w:val="24"/>
          <w:szCs w:val="24"/>
        </w:rPr>
        <w:t>:</w:t>
      </w:r>
    </w:p>
    <w:p w14:paraId="4307D2A1" w14:textId="6DBBABDA" w:rsidR="00B07FFD" w:rsidRPr="005B713A" w:rsidRDefault="00B07FFD" w:rsidP="004C3623">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sidR="00524240">
        <w:rPr>
          <w:sz w:val="24"/>
          <w:szCs w:val="24"/>
        </w:rPr>
        <w:t>remover</w:t>
      </w:r>
      <w:r w:rsidR="0003686D">
        <w:rPr>
          <w:sz w:val="24"/>
          <w:szCs w:val="24"/>
        </w:rPr>
        <w:t xml:space="preserve"> produtos</w:t>
      </w:r>
      <w:r>
        <w:rPr>
          <w:sz w:val="24"/>
          <w:szCs w:val="24"/>
        </w:rPr>
        <w:t xml:space="preserve"> no sistema.</w:t>
      </w:r>
    </w:p>
    <w:p w14:paraId="05CE7155" w14:textId="77777777" w:rsidR="00C6527B" w:rsidRDefault="00C6527B" w:rsidP="00031776">
      <w:pPr>
        <w:pStyle w:val="PSDS-CorpodeTexto"/>
        <w:rPr>
          <w:b/>
          <w:sz w:val="24"/>
          <w:szCs w:val="24"/>
        </w:rPr>
      </w:pPr>
    </w:p>
    <w:p w14:paraId="292B12C0" w14:textId="207CCC1F" w:rsidR="00CF3D1D" w:rsidRPr="005B713A" w:rsidRDefault="00CF3D1D" w:rsidP="00CF3D1D">
      <w:pPr>
        <w:pStyle w:val="PSDS-CorpodeTexto"/>
        <w:rPr>
          <w:sz w:val="24"/>
          <w:szCs w:val="24"/>
        </w:rPr>
      </w:pPr>
      <w:r>
        <w:rPr>
          <w:b/>
          <w:sz w:val="24"/>
          <w:szCs w:val="24"/>
        </w:rPr>
        <w:t>RN3.7</w:t>
      </w:r>
      <w:r w:rsidRPr="005B713A">
        <w:rPr>
          <w:b/>
          <w:sz w:val="24"/>
          <w:szCs w:val="24"/>
        </w:rPr>
        <w:t xml:space="preserve"> </w:t>
      </w:r>
      <w:r>
        <w:rPr>
          <w:b/>
          <w:sz w:val="24"/>
          <w:szCs w:val="24"/>
        </w:rPr>
        <w:t xml:space="preserve">Remover </w:t>
      </w:r>
      <w:r w:rsidR="000001D5">
        <w:rPr>
          <w:sz w:val="24"/>
          <w:szCs w:val="24"/>
        </w:rPr>
        <w:t>Tags</w:t>
      </w:r>
      <w:r w:rsidRPr="005B713A">
        <w:rPr>
          <w:sz w:val="24"/>
          <w:szCs w:val="24"/>
        </w:rPr>
        <w:t>:</w:t>
      </w:r>
    </w:p>
    <w:p w14:paraId="747B062F" w14:textId="2133BA54" w:rsidR="00CF3D1D" w:rsidRPr="005B713A" w:rsidRDefault="00CF3D1D" w:rsidP="00CF3D1D">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Pr>
          <w:sz w:val="24"/>
          <w:szCs w:val="24"/>
        </w:rPr>
        <w:t xml:space="preserve">remover </w:t>
      </w:r>
      <w:r w:rsidR="008354D6">
        <w:rPr>
          <w:sz w:val="24"/>
          <w:szCs w:val="24"/>
        </w:rPr>
        <w:t xml:space="preserve">tags </w:t>
      </w:r>
      <w:r>
        <w:rPr>
          <w:sz w:val="24"/>
          <w:szCs w:val="24"/>
        </w:rPr>
        <w:t>no sistema.</w:t>
      </w:r>
    </w:p>
    <w:p w14:paraId="21381E13" w14:textId="77777777" w:rsidR="00CF3D1D" w:rsidRDefault="00CF3D1D" w:rsidP="00031776">
      <w:pPr>
        <w:pStyle w:val="PSDS-CorpodeTexto"/>
        <w:rPr>
          <w:b/>
          <w:sz w:val="24"/>
          <w:szCs w:val="24"/>
        </w:rPr>
      </w:pPr>
    </w:p>
    <w:p w14:paraId="56EA240B" w14:textId="2B28CD9D" w:rsidR="00031776" w:rsidRPr="005B713A" w:rsidRDefault="00031776" w:rsidP="00031776">
      <w:pPr>
        <w:pStyle w:val="PSDS-CorpodeTexto"/>
        <w:rPr>
          <w:b/>
          <w:sz w:val="24"/>
          <w:szCs w:val="24"/>
        </w:rPr>
      </w:pPr>
      <w:r w:rsidRPr="005B713A">
        <w:rPr>
          <w:b/>
          <w:sz w:val="24"/>
          <w:szCs w:val="24"/>
        </w:rPr>
        <w:t>RN3.</w:t>
      </w:r>
      <w:r w:rsidR="00723485">
        <w:rPr>
          <w:b/>
          <w:sz w:val="24"/>
          <w:szCs w:val="24"/>
        </w:rPr>
        <w:t>8</w:t>
      </w:r>
      <w:r w:rsidRPr="005B713A">
        <w:rPr>
          <w:b/>
          <w:sz w:val="24"/>
          <w:szCs w:val="24"/>
        </w:rPr>
        <w:t xml:space="preserve"> </w:t>
      </w:r>
      <w:r w:rsidRPr="005B713A">
        <w:rPr>
          <w:sz w:val="24"/>
          <w:szCs w:val="24"/>
        </w:rPr>
        <w:t xml:space="preserve">Gerar </w:t>
      </w:r>
      <w:r w:rsidR="009334D7">
        <w:rPr>
          <w:sz w:val="24"/>
          <w:szCs w:val="24"/>
        </w:rPr>
        <w:t>R</w:t>
      </w:r>
      <w:r w:rsidRPr="005B713A">
        <w:rPr>
          <w:sz w:val="24"/>
          <w:szCs w:val="24"/>
        </w:rPr>
        <w:t>elatório:</w:t>
      </w:r>
    </w:p>
    <w:p w14:paraId="6F75A3DE" w14:textId="7AF85135" w:rsidR="00031776" w:rsidRDefault="00F515FF" w:rsidP="00031776">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w:t>
      </w:r>
      <w:r w:rsidR="00031776" w:rsidRPr="005B713A">
        <w:rPr>
          <w:sz w:val="24"/>
          <w:szCs w:val="24"/>
        </w:rPr>
        <w:t xml:space="preserve"> gerar relatórios;</w:t>
      </w:r>
    </w:p>
    <w:p w14:paraId="3DF463BA" w14:textId="77777777" w:rsidR="00413867" w:rsidRDefault="00413867" w:rsidP="00602E14">
      <w:pPr>
        <w:pStyle w:val="PSDS-CorpodeTexto"/>
        <w:rPr>
          <w:sz w:val="24"/>
          <w:szCs w:val="24"/>
        </w:rPr>
      </w:pPr>
    </w:p>
    <w:p w14:paraId="18C5138A" w14:textId="56792D83" w:rsidR="00413867" w:rsidRPr="005B713A" w:rsidRDefault="00413867" w:rsidP="00413867">
      <w:pPr>
        <w:pStyle w:val="PSDS-CorpodeTexto"/>
        <w:rPr>
          <w:b/>
          <w:sz w:val="24"/>
          <w:szCs w:val="24"/>
        </w:rPr>
      </w:pPr>
      <w:r w:rsidRPr="005B713A">
        <w:rPr>
          <w:b/>
          <w:sz w:val="24"/>
          <w:szCs w:val="24"/>
        </w:rPr>
        <w:t>RN3.</w:t>
      </w:r>
      <w:r w:rsidR="00A71F6F">
        <w:rPr>
          <w:b/>
          <w:sz w:val="24"/>
          <w:szCs w:val="24"/>
        </w:rPr>
        <w:t>9 Exportar</w:t>
      </w:r>
      <w:r w:rsidR="00C50242">
        <w:rPr>
          <w:sz w:val="24"/>
          <w:szCs w:val="24"/>
        </w:rPr>
        <w:t xml:space="preserve"> R</w:t>
      </w:r>
      <w:r w:rsidRPr="005B713A">
        <w:rPr>
          <w:sz w:val="24"/>
          <w:szCs w:val="24"/>
        </w:rPr>
        <w:t>elatório:</w:t>
      </w:r>
    </w:p>
    <w:p w14:paraId="0AFCA14F" w14:textId="4EEC6F2F" w:rsidR="00413867" w:rsidRPr="005B713A" w:rsidRDefault="00413867" w:rsidP="00C50242">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w:t>
      </w:r>
      <w:r w:rsidR="00635C01">
        <w:rPr>
          <w:sz w:val="24"/>
          <w:szCs w:val="24"/>
        </w:rPr>
        <w:t xml:space="preserve"> exportar</w:t>
      </w:r>
      <w:r w:rsidRPr="005B713A">
        <w:rPr>
          <w:sz w:val="24"/>
          <w:szCs w:val="24"/>
        </w:rPr>
        <w:t xml:space="preserve"> relatórios</w:t>
      </w:r>
      <w:r w:rsidR="008332AD">
        <w:rPr>
          <w:sz w:val="24"/>
          <w:szCs w:val="24"/>
        </w:rPr>
        <w:t xml:space="preserve"> gerados</w:t>
      </w:r>
      <w:r w:rsidRPr="005B713A">
        <w:rPr>
          <w:sz w:val="24"/>
          <w:szCs w:val="24"/>
        </w:rPr>
        <w:t>;</w:t>
      </w:r>
    </w:p>
    <w:p w14:paraId="0F1C6EBE" w14:textId="77777777" w:rsidR="00031776" w:rsidRPr="005B713A" w:rsidRDefault="00031776" w:rsidP="00031776">
      <w:pPr>
        <w:pStyle w:val="PSDS-CorpodeTexto"/>
        <w:ind w:firstLine="0"/>
        <w:rPr>
          <w:b/>
          <w:sz w:val="24"/>
          <w:szCs w:val="24"/>
        </w:rPr>
      </w:pPr>
    </w:p>
    <w:p w14:paraId="50D12280" w14:textId="5764C831" w:rsidR="00031776" w:rsidRPr="005B713A" w:rsidRDefault="00031776" w:rsidP="00031776"/>
    <w:p w14:paraId="02255A2D" w14:textId="77777777" w:rsidR="00031776" w:rsidRPr="005B713A" w:rsidRDefault="00031776" w:rsidP="00031776">
      <w:pPr>
        <w:pStyle w:val="PSDS-MarcadoresNivel1"/>
        <w:numPr>
          <w:ilvl w:val="0"/>
          <w:numId w:val="16"/>
        </w:numPr>
        <w:rPr>
          <w:b/>
          <w:sz w:val="24"/>
          <w:szCs w:val="24"/>
        </w:rPr>
      </w:pPr>
      <w:r w:rsidRPr="005B713A">
        <w:rPr>
          <w:b/>
          <w:sz w:val="24"/>
          <w:szCs w:val="24"/>
        </w:rPr>
        <w:t>Requisitos Não Funcionais</w:t>
      </w:r>
    </w:p>
    <w:p w14:paraId="6638AE5D" w14:textId="77777777" w:rsidR="00A9479A" w:rsidRPr="005B713A" w:rsidRDefault="00A9479A" w:rsidP="0041229C"/>
    <w:p w14:paraId="3C9F83D0" w14:textId="77777777" w:rsidR="00F26826" w:rsidRPr="005B713A" w:rsidRDefault="00F26826" w:rsidP="0041229C"/>
    <w:p w14:paraId="4E909788" w14:textId="77777777" w:rsidR="00F26826" w:rsidRPr="005B713A" w:rsidRDefault="00F26826" w:rsidP="0041229C"/>
    <w:p w14:paraId="7CCF81D9" w14:textId="77777777" w:rsidR="00F26826" w:rsidRPr="005B713A" w:rsidRDefault="00F26826" w:rsidP="00F26826">
      <w:pPr>
        <w:pStyle w:val="PSDS-MarcadoresNivel1"/>
        <w:numPr>
          <w:ilvl w:val="0"/>
          <w:numId w:val="16"/>
        </w:numPr>
        <w:rPr>
          <w:b/>
          <w:sz w:val="24"/>
          <w:szCs w:val="24"/>
        </w:rPr>
      </w:pPr>
      <w:r w:rsidRPr="005B713A">
        <w:rPr>
          <w:b/>
          <w:sz w:val="24"/>
          <w:szCs w:val="24"/>
        </w:rPr>
        <w:t>Interface Visual</w:t>
      </w:r>
    </w:p>
    <w:p w14:paraId="1C121580" w14:textId="77777777" w:rsidR="00F26826" w:rsidRPr="005B713A" w:rsidRDefault="00F26826" w:rsidP="0041229C"/>
    <w:p w14:paraId="388F681F" w14:textId="30EC8B50" w:rsidR="008D0BD9" w:rsidRPr="005B713A" w:rsidRDefault="008D0BD9" w:rsidP="008D0BD9">
      <w:pPr>
        <w:pStyle w:val="PSDS-MarcadoresNivel3"/>
        <w:numPr>
          <w:ilvl w:val="0"/>
          <w:numId w:val="0"/>
        </w:numPr>
        <w:tabs>
          <w:tab w:val="left" w:pos="360"/>
        </w:tabs>
        <w:ind w:left="1440" w:hanging="720"/>
        <w:rPr>
          <w:b/>
          <w:sz w:val="24"/>
          <w:szCs w:val="24"/>
        </w:rPr>
      </w:pPr>
      <w:r w:rsidRPr="005B713A">
        <w:rPr>
          <w:b/>
          <w:sz w:val="24"/>
          <w:szCs w:val="24"/>
        </w:rPr>
        <w:t>11.1. Alta Fidelidade</w:t>
      </w:r>
    </w:p>
    <w:p w14:paraId="3FB5646F" w14:textId="77777777" w:rsidR="00F26826" w:rsidRPr="005B713A" w:rsidRDefault="00F26826" w:rsidP="0041229C"/>
    <w:p w14:paraId="2CDAC0E1" w14:textId="0495BC47" w:rsidR="00F26826" w:rsidRPr="005B713A" w:rsidRDefault="009C44CE" w:rsidP="0041229C">
      <w:r>
        <w:rPr>
          <w:noProof/>
        </w:rPr>
        <w:drawing>
          <wp:anchor distT="0" distB="0" distL="114300" distR="114300" simplePos="0" relativeHeight="251747328" behindDoc="0" locked="0" layoutInCell="1" allowOverlap="1" wp14:anchorId="44310CF0" wp14:editId="5F11BCC3">
            <wp:simplePos x="0" y="0"/>
            <wp:positionH relativeFrom="column">
              <wp:posOffset>-5080</wp:posOffset>
            </wp:positionH>
            <wp:positionV relativeFrom="paragraph">
              <wp:posOffset>1270</wp:posOffset>
            </wp:positionV>
            <wp:extent cx="5760085" cy="2023110"/>
            <wp:effectExtent l="0" t="0" r="5715" b="8890"/>
            <wp:wrapTopAndBottom/>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Tela 2017-10-25 às 16.33.55.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5" cy="2023110"/>
                    </a:xfrm>
                    <a:prstGeom prst="rect">
                      <a:avLst/>
                    </a:prstGeom>
                  </pic:spPr>
                </pic:pic>
              </a:graphicData>
            </a:graphic>
            <wp14:sizeRelH relativeFrom="page">
              <wp14:pctWidth>0</wp14:pctWidth>
            </wp14:sizeRelH>
            <wp14:sizeRelV relativeFrom="page">
              <wp14:pctHeight>0</wp14:pctHeight>
            </wp14:sizeRelV>
          </wp:anchor>
        </w:drawing>
      </w:r>
    </w:p>
    <w:p w14:paraId="52027C71" w14:textId="56668421" w:rsidR="003A7251" w:rsidRDefault="009310F7" w:rsidP="0041229C">
      <w:r>
        <w:rPr>
          <w:noProof/>
        </w:rPr>
        <w:drawing>
          <wp:anchor distT="0" distB="0" distL="114300" distR="114300" simplePos="0" relativeHeight="251748352" behindDoc="0" locked="0" layoutInCell="1" allowOverlap="1" wp14:anchorId="60A6F19E" wp14:editId="7738CF3A">
            <wp:simplePos x="0" y="0"/>
            <wp:positionH relativeFrom="column">
              <wp:posOffset>-5080</wp:posOffset>
            </wp:positionH>
            <wp:positionV relativeFrom="paragraph">
              <wp:posOffset>3810</wp:posOffset>
            </wp:positionV>
            <wp:extent cx="5760085" cy="1841500"/>
            <wp:effectExtent l="0" t="0" r="5715" b="1270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Tela 2017-10-25 às 16.34.14.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085" cy="1841500"/>
                    </a:xfrm>
                    <a:prstGeom prst="rect">
                      <a:avLst/>
                    </a:prstGeom>
                  </pic:spPr>
                </pic:pic>
              </a:graphicData>
            </a:graphic>
            <wp14:sizeRelH relativeFrom="page">
              <wp14:pctWidth>0</wp14:pctWidth>
            </wp14:sizeRelH>
            <wp14:sizeRelV relativeFrom="page">
              <wp14:pctHeight>0</wp14:pctHeight>
            </wp14:sizeRelV>
          </wp:anchor>
        </w:drawing>
      </w:r>
    </w:p>
    <w:p w14:paraId="11F0A723" w14:textId="3537E26E" w:rsidR="009310F7" w:rsidRDefault="0017361E" w:rsidP="0041229C">
      <w:r>
        <w:rPr>
          <w:noProof/>
        </w:rPr>
        <w:drawing>
          <wp:anchor distT="0" distB="0" distL="114300" distR="114300" simplePos="0" relativeHeight="251750400" behindDoc="0" locked="0" layoutInCell="1" allowOverlap="1" wp14:anchorId="67B152E1" wp14:editId="771509B0">
            <wp:simplePos x="0" y="0"/>
            <wp:positionH relativeFrom="column">
              <wp:posOffset>-5080</wp:posOffset>
            </wp:positionH>
            <wp:positionV relativeFrom="paragraph">
              <wp:posOffset>1854200</wp:posOffset>
            </wp:positionV>
            <wp:extent cx="5760085" cy="1852930"/>
            <wp:effectExtent l="0" t="0" r="5715" b="127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Tela 2017-10-25 às 16.34.47.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085" cy="1852930"/>
                    </a:xfrm>
                    <a:prstGeom prst="rect">
                      <a:avLst/>
                    </a:prstGeom>
                  </pic:spPr>
                </pic:pic>
              </a:graphicData>
            </a:graphic>
            <wp14:sizeRelH relativeFrom="page">
              <wp14:pctWidth>0</wp14:pctWidth>
            </wp14:sizeRelH>
            <wp14:sizeRelV relativeFrom="page">
              <wp14:pctHeight>0</wp14:pctHeight>
            </wp14:sizeRelV>
          </wp:anchor>
        </w:drawing>
      </w:r>
      <w:r w:rsidR="00AD72BF">
        <w:rPr>
          <w:noProof/>
        </w:rPr>
        <w:drawing>
          <wp:anchor distT="0" distB="0" distL="114300" distR="114300" simplePos="0" relativeHeight="251749376" behindDoc="0" locked="0" layoutInCell="1" allowOverlap="1" wp14:anchorId="100F2C7B" wp14:editId="21CCFDD0">
            <wp:simplePos x="0" y="0"/>
            <wp:positionH relativeFrom="column">
              <wp:posOffset>-5080</wp:posOffset>
            </wp:positionH>
            <wp:positionV relativeFrom="paragraph">
              <wp:posOffset>0</wp:posOffset>
            </wp:positionV>
            <wp:extent cx="5760085" cy="1616075"/>
            <wp:effectExtent l="0" t="0" r="5715" b="9525"/>
            <wp:wrapTopAndBottom/>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Tela 2017-10-25 às 16.34.30.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085" cy="1616075"/>
                    </a:xfrm>
                    <a:prstGeom prst="rect">
                      <a:avLst/>
                    </a:prstGeom>
                  </pic:spPr>
                </pic:pic>
              </a:graphicData>
            </a:graphic>
            <wp14:sizeRelH relativeFrom="page">
              <wp14:pctWidth>0</wp14:pctWidth>
            </wp14:sizeRelH>
            <wp14:sizeRelV relativeFrom="page">
              <wp14:pctHeight>0</wp14:pctHeight>
            </wp14:sizeRelV>
          </wp:anchor>
        </w:drawing>
      </w:r>
    </w:p>
    <w:p w14:paraId="4CE564EC" w14:textId="2DFBF021" w:rsidR="00AD72BF" w:rsidRDefault="00AD72BF" w:rsidP="0041229C"/>
    <w:p w14:paraId="536E688B" w14:textId="77777777" w:rsidR="0017361E" w:rsidRPr="005B713A" w:rsidRDefault="0017361E" w:rsidP="0041229C"/>
    <w:p w14:paraId="7346D7EC" w14:textId="260865B8" w:rsidR="00057B67" w:rsidRDefault="006F2F83" w:rsidP="003A7251">
      <w:pPr>
        <w:rPr>
          <w:b/>
        </w:rPr>
      </w:pPr>
      <w:r>
        <w:rPr>
          <w:b/>
          <w:noProof/>
        </w:rPr>
        <w:lastRenderedPageBreak/>
        <w:drawing>
          <wp:anchor distT="0" distB="0" distL="114300" distR="114300" simplePos="0" relativeHeight="251752448" behindDoc="0" locked="0" layoutInCell="1" allowOverlap="1" wp14:anchorId="001CCDC2" wp14:editId="0BF067FF">
            <wp:simplePos x="0" y="0"/>
            <wp:positionH relativeFrom="column">
              <wp:posOffset>227916</wp:posOffset>
            </wp:positionH>
            <wp:positionV relativeFrom="paragraph">
              <wp:posOffset>1857375</wp:posOffset>
            </wp:positionV>
            <wp:extent cx="5257165" cy="3027680"/>
            <wp:effectExtent l="0" t="0" r="635" b="0"/>
            <wp:wrapTopAndBottom/>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a de Tela 2017-10-25 às 16.40.34.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57165" cy="3027680"/>
                    </a:xfrm>
                    <a:prstGeom prst="rect">
                      <a:avLst/>
                    </a:prstGeom>
                  </pic:spPr>
                </pic:pic>
              </a:graphicData>
            </a:graphic>
            <wp14:sizeRelH relativeFrom="page">
              <wp14:pctWidth>0</wp14:pctWidth>
            </wp14:sizeRelH>
            <wp14:sizeRelV relativeFrom="page">
              <wp14:pctHeight>0</wp14:pctHeight>
            </wp14:sizeRelV>
          </wp:anchor>
        </w:drawing>
      </w:r>
      <w:r w:rsidR="00057B67">
        <w:rPr>
          <w:b/>
          <w:noProof/>
        </w:rPr>
        <w:drawing>
          <wp:anchor distT="0" distB="0" distL="114300" distR="114300" simplePos="0" relativeHeight="251751424" behindDoc="0" locked="0" layoutInCell="1" allowOverlap="1" wp14:anchorId="3A62745A" wp14:editId="6B63CCB0">
            <wp:simplePos x="0" y="0"/>
            <wp:positionH relativeFrom="column">
              <wp:posOffset>-5080</wp:posOffset>
            </wp:positionH>
            <wp:positionV relativeFrom="paragraph">
              <wp:posOffset>-5080</wp:posOffset>
            </wp:positionV>
            <wp:extent cx="5760085" cy="1682115"/>
            <wp:effectExtent l="0" t="0" r="5715" b="0"/>
            <wp:wrapTopAndBottom/>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39.02.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085" cy="1682115"/>
                    </a:xfrm>
                    <a:prstGeom prst="rect">
                      <a:avLst/>
                    </a:prstGeom>
                  </pic:spPr>
                </pic:pic>
              </a:graphicData>
            </a:graphic>
            <wp14:sizeRelH relativeFrom="page">
              <wp14:pctWidth>0</wp14:pctWidth>
            </wp14:sizeRelH>
            <wp14:sizeRelV relativeFrom="page">
              <wp14:pctHeight>0</wp14:pctHeight>
            </wp14:sizeRelV>
          </wp:anchor>
        </w:drawing>
      </w:r>
    </w:p>
    <w:p w14:paraId="6FF14C66" w14:textId="4DCBFF27" w:rsidR="00057B67" w:rsidRDefault="00057B67" w:rsidP="003A7251">
      <w:pPr>
        <w:rPr>
          <w:b/>
        </w:rPr>
      </w:pPr>
    </w:p>
    <w:p w14:paraId="7F281728" w14:textId="77777777" w:rsidR="006F2F83" w:rsidRDefault="006F2F83" w:rsidP="003A7251">
      <w:pPr>
        <w:rPr>
          <w:b/>
        </w:rPr>
      </w:pPr>
    </w:p>
    <w:p w14:paraId="1AE3A7E7" w14:textId="6FC6B122" w:rsidR="00524E8F" w:rsidRDefault="00524E8F" w:rsidP="003A7251">
      <w:pPr>
        <w:rPr>
          <w:b/>
        </w:rPr>
      </w:pPr>
      <w:r>
        <w:rPr>
          <w:b/>
          <w:noProof/>
        </w:rPr>
        <w:drawing>
          <wp:anchor distT="0" distB="0" distL="114300" distR="114300" simplePos="0" relativeHeight="251753472" behindDoc="0" locked="0" layoutInCell="1" allowOverlap="1" wp14:anchorId="3B416175" wp14:editId="2B5A4217">
            <wp:simplePos x="0" y="0"/>
            <wp:positionH relativeFrom="column">
              <wp:posOffset>-5080</wp:posOffset>
            </wp:positionH>
            <wp:positionV relativeFrom="paragraph">
              <wp:posOffset>5080</wp:posOffset>
            </wp:positionV>
            <wp:extent cx="5760085" cy="2430145"/>
            <wp:effectExtent l="0" t="0" r="5715" b="8255"/>
            <wp:wrapTopAndBottom/>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a de Tela 2017-10-25 às 16.40.47.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085" cy="2430145"/>
                    </a:xfrm>
                    <a:prstGeom prst="rect">
                      <a:avLst/>
                    </a:prstGeom>
                  </pic:spPr>
                </pic:pic>
              </a:graphicData>
            </a:graphic>
            <wp14:sizeRelH relativeFrom="page">
              <wp14:pctWidth>0</wp14:pctWidth>
            </wp14:sizeRelH>
            <wp14:sizeRelV relativeFrom="page">
              <wp14:pctHeight>0</wp14:pctHeight>
            </wp14:sizeRelV>
          </wp:anchor>
        </w:drawing>
      </w:r>
    </w:p>
    <w:p w14:paraId="46859721" w14:textId="77777777" w:rsidR="00524E8F" w:rsidRDefault="00524E8F" w:rsidP="003A7251">
      <w:pPr>
        <w:rPr>
          <w:b/>
        </w:rPr>
      </w:pPr>
    </w:p>
    <w:p w14:paraId="2BDF5B70" w14:textId="29ED8DFD" w:rsidR="00524E8F" w:rsidRDefault="004B0947" w:rsidP="003A7251">
      <w:pPr>
        <w:rPr>
          <w:b/>
        </w:rPr>
      </w:pPr>
      <w:r>
        <w:rPr>
          <w:b/>
          <w:noProof/>
        </w:rPr>
        <w:lastRenderedPageBreak/>
        <w:drawing>
          <wp:anchor distT="0" distB="0" distL="114300" distR="114300" simplePos="0" relativeHeight="251754496" behindDoc="0" locked="0" layoutInCell="1" allowOverlap="1" wp14:anchorId="1740C379" wp14:editId="013FD7F2">
            <wp:simplePos x="0" y="0"/>
            <wp:positionH relativeFrom="column">
              <wp:posOffset>-5080</wp:posOffset>
            </wp:positionH>
            <wp:positionV relativeFrom="paragraph">
              <wp:posOffset>-5080</wp:posOffset>
            </wp:positionV>
            <wp:extent cx="5760085" cy="3218180"/>
            <wp:effectExtent l="0" t="0" r="5715" b="7620"/>
            <wp:wrapTopAndBottom/>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a de Tela 2017-10-25 às 16.41.12.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085" cy="3218180"/>
                    </a:xfrm>
                    <a:prstGeom prst="rect">
                      <a:avLst/>
                    </a:prstGeom>
                  </pic:spPr>
                </pic:pic>
              </a:graphicData>
            </a:graphic>
            <wp14:sizeRelH relativeFrom="page">
              <wp14:pctWidth>0</wp14:pctWidth>
            </wp14:sizeRelH>
            <wp14:sizeRelV relativeFrom="page">
              <wp14:pctHeight>0</wp14:pctHeight>
            </wp14:sizeRelV>
          </wp:anchor>
        </w:drawing>
      </w:r>
    </w:p>
    <w:p w14:paraId="6C6FEE61" w14:textId="77777777" w:rsidR="004B0947" w:rsidRDefault="004B0947" w:rsidP="003A7251">
      <w:pPr>
        <w:rPr>
          <w:b/>
        </w:rPr>
      </w:pPr>
    </w:p>
    <w:p w14:paraId="1F88F0FC" w14:textId="77777777" w:rsidR="003A7251" w:rsidRPr="005B713A" w:rsidRDefault="003A7251" w:rsidP="003A7251">
      <w:pPr>
        <w:rPr>
          <w:b/>
        </w:rPr>
      </w:pPr>
      <w:r w:rsidRPr="005B713A">
        <w:rPr>
          <w:b/>
        </w:rPr>
        <w:t>Especificação do Caso de Uso</w:t>
      </w:r>
    </w:p>
    <w:p w14:paraId="6391AAC4" w14:textId="77777777" w:rsidR="003A7251" w:rsidRPr="005B713A" w:rsidRDefault="003A7251" w:rsidP="003A7251">
      <w:pPr>
        <w:pStyle w:val="PSDS-MarcadoresNivel1"/>
        <w:ind w:firstLine="0"/>
        <w:rPr>
          <w:b/>
          <w:sz w:val="24"/>
          <w:szCs w:val="24"/>
        </w:rPr>
      </w:pPr>
    </w:p>
    <w:p w14:paraId="66511C62" w14:textId="77777777" w:rsidR="003A7251" w:rsidRPr="005B713A" w:rsidRDefault="003A7251" w:rsidP="003A7251">
      <w:pPr>
        <w:pStyle w:val="PSDS-MarcadoresNivel1"/>
        <w:numPr>
          <w:ilvl w:val="0"/>
          <w:numId w:val="16"/>
        </w:numPr>
        <w:rPr>
          <w:b/>
          <w:sz w:val="24"/>
          <w:szCs w:val="24"/>
        </w:rPr>
      </w:pPr>
      <w:r w:rsidRPr="005B713A">
        <w:rPr>
          <w:b/>
          <w:sz w:val="24"/>
          <w:szCs w:val="24"/>
        </w:rPr>
        <w:t>Nome do Caso de Uso</w:t>
      </w:r>
    </w:p>
    <w:p w14:paraId="50BACD1E" w14:textId="77777777" w:rsidR="003A7251" w:rsidRPr="005B713A" w:rsidRDefault="003A7251" w:rsidP="003A7251">
      <w:pPr>
        <w:pStyle w:val="PSDS-CorpodeTexto"/>
        <w:rPr>
          <w:sz w:val="24"/>
          <w:szCs w:val="24"/>
        </w:rPr>
      </w:pPr>
    </w:p>
    <w:p w14:paraId="295BD8DB" w14:textId="77777777" w:rsidR="003A7251" w:rsidRPr="005B713A" w:rsidRDefault="003A7251" w:rsidP="003A7251">
      <w:pPr>
        <w:pStyle w:val="PSDS-CorpodeTexto"/>
        <w:ind w:firstLine="360"/>
        <w:rPr>
          <w:sz w:val="24"/>
          <w:szCs w:val="24"/>
        </w:rPr>
      </w:pPr>
      <w:r w:rsidRPr="005B713A">
        <w:rPr>
          <w:sz w:val="24"/>
          <w:szCs w:val="24"/>
        </w:rPr>
        <w:t>Cadastrar questão.</w:t>
      </w:r>
    </w:p>
    <w:p w14:paraId="439B250C" w14:textId="77777777" w:rsidR="003A7251" w:rsidRPr="005B713A" w:rsidRDefault="003A7251" w:rsidP="003A7251">
      <w:pPr>
        <w:pStyle w:val="PSDS-CorpodeTexto"/>
        <w:rPr>
          <w:sz w:val="24"/>
          <w:szCs w:val="24"/>
        </w:rPr>
      </w:pPr>
    </w:p>
    <w:p w14:paraId="31E90EE2" w14:textId="77777777" w:rsidR="003A7251" w:rsidRPr="005B713A" w:rsidRDefault="003A7251" w:rsidP="003A7251">
      <w:pPr>
        <w:pStyle w:val="PSDS-MarcadoresNivel1"/>
        <w:numPr>
          <w:ilvl w:val="0"/>
          <w:numId w:val="16"/>
        </w:numPr>
        <w:rPr>
          <w:b/>
          <w:sz w:val="24"/>
          <w:szCs w:val="24"/>
        </w:rPr>
      </w:pPr>
      <w:r w:rsidRPr="005B713A">
        <w:rPr>
          <w:b/>
          <w:sz w:val="24"/>
          <w:szCs w:val="24"/>
        </w:rPr>
        <w:t>Objetivo</w:t>
      </w:r>
    </w:p>
    <w:p w14:paraId="54ECBF8E" w14:textId="77777777" w:rsidR="003A7251" w:rsidRPr="005B713A" w:rsidRDefault="003A7251" w:rsidP="003A7251">
      <w:pPr>
        <w:pStyle w:val="PSDS-CorpodeTexto"/>
        <w:rPr>
          <w:sz w:val="24"/>
          <w:szCs w:val="24"/>
        </w:rPr>
      </w:pPr>
    </w:p>
    <w:p w14:paraId="197D810E" w14:textId="77777777" w:rsidR="003A7251" w:rsidRPr="005B713A" w:rsidRDefault="003A7251" w:rsidP="003A7251">
      <w:pPr>
        <w:pStyle w:val="PSDS-CorpodeItem"/>
        <w:ind w:left="0" w:firstLine="709"/>
        <w:rPr>
          <w:rFonts w:ascii="Times New Roman" w:hAnsi="Times New Roman" w:cs="Times New Roman"/>
          <w:sz w:val="24"/>
          <w:szCs w:val="24"/>
        </w:rPr>
      </w:pPr>
      <w:r w:rsidRPr="005B713A">
        <w:rPr>
          <w:rFonts w:ascii="Times New Roman" w:hAnsi="Times New Roman" w:cs="Times New Roman"/>
          <w:sz w:val="24"/>
          <w:szCs w:val="24"/>
        </w:rPr>
        <w:t xml:space="preserve">Tem por finalidade a inserção de questões ao sistema, alimentando o banco de dados de questões para serem usadas na geração de provas e simulados </w:t>
      </w:r>
    </w:p>
    <w:p w14:paraId="7ECCC116" w14:textId="77777777" w:rsidR="003A7251" w:rsidRPr="005B713A" w:rsidRDefault="003A7251" w:rsidP="003A7251">
      <w:pPr>
        <w:pStyle w:val="PSDS-CorpodeTexto"/>
        <w:rPr>
          <w:sz w:val="24"/>
          <w:szCs w:val="24"/>
        </w:rPr>
      </w:pPr>
    </w:p>
    <w:p w14:paraId="10186261" w14:textId="77777777" w:rsidR="003A7251" w:rsidRPr="005B713A" w:rsidRDefault="003A7251" w:rsidP="003A7251">
      <w:pPr>
        <w:pStyle w:val="PSDS-MarcadoresNivel1"/>
        <w:numPr>
          <w:ilvl w:val="0"/>
          <w:numId w:val="16"/>
        </w:numPr>
        <w:rPr>
          <w:b/>
          <w:sz w:val="24"/>
          <w:szCs w:val="24"/>
        </w:rPr>
      </w:pPr>
      <w:r w:rsidRPr="005B713A">
        <w:rPr>
          <w:b/>
          <w:sz w:val="24"/>
          <w:szCs w:val="24"/>
        </w:rPr>
        <w:t>Tipo de Caso de Uso</w:t>
      </w:r>
    </w:p>
    <w:p w14:paraId="1282E09C" w14:textId="77777777" w:rsidR="003A7251" w:rsidRPr="005B713A" w:rsidRDefault="003A7251" w:rsidP="003A7251">
      <w:pPr>
        <w:pStyle w:val="PSDS-MarcadoresNivel1"/>
        <w:ind w:firstLine="0"/>
        <w:rPr>
          <w:b/>
          <w:sz w:val="24"/>
          <w:szCs w:val="24"/>
        </w:rPr>
      </w:pPr>
    </w:p>
    <w:p w14:paraId="41EF6B15" w14:textId="77777777" w:rsidR="003A7251" w:rsidRPr="005B713A" w:rsidRDefault="003A7251" w:rsidP="003A7251">
      <w:pPr>
        <w:pStyle w:val="PSDS-MarcadoresNivel1"/>
        <w:ind w:firstLine="360"/>
        <w:rPr>
          <w:sz w:val="24"/>
          <w:szCs w:val="24"/>
        </w:rPr>
      </w:pPr>
      <w:r w:rsidRPr="005B713A">
        <w:rPr>
          <w:sz w:val="24"/>
          <w:szCs w:val="24"/>
        </w:rPr>
        <w:t>Concreto</w:t>
      </w:r>
    </w:p>
    <w:p w14:paraId="18EBD721" w14:textId="77777777" w:rsidR="003A7251" w:rsidRPr="005B713A" w:rsidRDefault="003A7251" w:rsidP="003A7251">
      <w:pPr>
        <w:pStyle w:val="PSDS-CorpodeTexto"/>
        <w:ind w:firstLine="0"/>
        <w:rPr>
          <w:sz w:val="24"/>
          <w:szCs w:val="24"/>
        </w:rPr>
      </w:pPr>
    </w:p>
    <w:p w14:paraId="2AA8BFF1" w14:textId="77777777" w:rsidR="003A7251" w:rsidRPr="005B713A" w:rsidRDefault="003A7251" w:rsidP="003A7251">
      <w:pPr>
        <w:pStyle w:val="PSDS-CorpodeTexto"/>
        <w:ind w:firstLine="0"/>
        <w:rPr>
          <w:b/>
          <w:sz w:val="24"/>
          <w:szCs w:val="24"/>
        </w:rPr>
      </w:pPr>
      <w:r w:rsidRPr="005B713A">
        <w:rPr>
          <w:b/>
          <w:sz w:val="24"/>
          <w:szCs w:val="24"/>
        </w:rPr>
        <w:t xml:space="preserve"> Descrição do Caso de Uso</w:t>
      </w:r>
    </w:p>
    <w:p w14:paraId="26D847CF" w14:textId="77777777" w:rsidR="003A7251" w:rsidRPr="005B713A" w:rsidRDefault="003A7251" w:rsidP="003A7251">
      <w:pPr>
        <w:pStyle w:val="PSDS-CorpodeTexto"/>
        <w:ind w:firstLine="0"/>
        <w:rPr>
          <w:b/>
          <w:sz w:val="24"/>
          <w:szCs w:val="24"/>
        </w:rPr>
      </w:pPr>
    </w:p>
    <w:p w14:paraId="5247A012" w14:textId="77777777" w:rsidR="003A7251" w:rsidRPr="005B713A" w:rsidRDefault="003A7251" w:rsidP="003A7251">
      <w:pPr>
        <w:pStyle w:val="PSDS-MarcadoresNivel1"/>
        <w:ind w:firstLine="360"/>
        <w:rPr>
          <w:sz w:val="24"/>
          <w:szCs w:val="24"/>
        </w:rPr>
      </w:pPr>
      <w:r w:rsidRPr="005B713A">
        <w:rPr>
          <w:sz w:val="24"/>
          <w:szCs w:val="24"/>
        </w:rPr>
        <w:t xml:space="preserve">O caso de uso dá-se quando o Professor/Coordenador entra no sistema e solicita o formulário de cadastro de questão, informando a matéria, o assunto, o período, o grau de dificuldade daquela questão, o local aonde a mesma foi retirada (origem); </w:t>
      </w:r>
      <w:proofErr w:type="gramStart"/>
      <w:r w:rsidRPr="005B713A">
        <w:rPr>
          <w:sz w:val="24"/>
          <w:szCs w:val="24"/>
        </w:rPr>
        <w:t>Esses</w:t>
      </w:r>
      <w:proofErr w:type="gramEnd"/>
      <w:r w:rsidRPr="005B713A">
        <w:rPr>
          <w:sz w:val="24"/>
          <w:szCs w:val="24"/>
        </w:rPr>
        <w:t xml:space="preserve"> sãos os dados iniciais para cadastro. Ao informar o loggin, e o mesmo ser validado com permissões de cadastro, é solicitado a data e o tipo de questão; assim como uma breve observação sobre a mesma para concluir o cadastro.</w:t>
      </w:r>
    </w:p>
    <w:p w14:paraId="20D4C482" w14:textId="77777777" w:rsidR="003A7251" w:rsidRPr="005B713A" w:rsidRDefault="003A7251" w:rsidP="003A7251">
      <w:pPr>
        <w:pStyle w:val="PSDS-MarcadoresNivel1"/>
        <w:ind w:firstLine="360"/>
        <w:rPr>
          <w:sz w:val="24"/>
          <w:szCs w:val="24"/>
        </w:rPr>
      </w:pPr>
    </w:p>
    <w:p w14:paraId="1D836D45" w14:textId="77777777" w:rsidR="003A7251" w:rsidRPr="005B713A" w:rsidRDefault="003A7251" w:rsidP="003A7251">
      <w:pPr>
        <w:pStyle w:val="PSDS-MarcadoresNivel1"/>
        <w:ind w:firstLine="0"/>
        <w:rPr>
          <w:sz w:val="24"/>
          <w:szCs w:val="24"/>
        </w:rPr>
      </w:pPr>
    </w:p>
    <w:p w14:paraId="446CDDE2" w14:textId="4DC71374" w:rsidR="003A7251" w:rsidRPr="005B713A" w:rsidRDefault="00540288" w:rsidP="003A7251">
      <w:pPr>
        <w:rPr>
          <w:b/>
        </w:rPr>
      </w:pPr>
      <w:r w:rsidRPr="005B713A">
        <w:rPr>
          <w:b/>
        </w:rPr>
        <w:t xml:space="preserve">15. </w:t>
      </w:r>
      <w:r w:rsidR="003A7251" w:rsidRPr="005B713A">
        <w:rPr>
          <w:b/>
        </w:rPr>
        <w:t>Atores</w:t>
      </w:r>
    </w:p>
    <w:p w14:paraId="65D2B58B" w14:textId="77777777" w:rsidR="00BC6076" w:rsidRPr="005B713A" w:rsidRDefault="00BC6076" w:rsidP="003A7251">
      <w:pPr>
        <w:rPr>
          <w:b/>
        </w:rPr>
      </w:pPr>
    </w:p>
    <w:p w14:paraId="5F8B7028" w14:textId="77777777" w:rsidR="00BC6076" w:rsidRPr="005B713A" w:rsidRDefault="00BC6076" w:rsidP="003A7251">
      <w:pPr>
        <w:rPr>
          <w:b/>
        </w:rPr>
      </w:pPr>
    </w:p>
    <w:p w14:paraId="47B20232" w14:textId="77777777" w:rsidR="00BC6076" w:rsidRPr="005B713A" w:rsidRDefault="00BC6076" w:rsidP="00BC6076">
      <w:pPr>
        <w:pStyle w:val="PSDS-MarcadoresNivel1"/>
        <w:ind w:firstLine="0"/>
        <w:rPr>
          <w:sz w:val="24"/>
          <w:szCs w:val="24"/>
        </w:rPr>
      </w:pPr>
    </w:p>
    <w:p w14:paraId="130B0A83" w14:textId="77777777" w:rsidR="00BC6076" w:rsidRPr="005B713A" w:rsidRDefault="00BC6076" w:rsidP="00BC6076">
      <w:pPr>
        <w:pStyle w:val="PSDS-MarcadoresNivel1"/>
        <w:numPr>
          <w:ilvl w:val="0"/>
          <w:numId w:val="16"/>
        </w:numPr>
        <w:rPr>
          <w:b/>
          <w:sz w:val="24"/>
          <w:szCs w:val="24"/>
        </w:rPr>
      </w:pPr>
      <w:r w:rsidRPr="005B713A">
        <w:rPr>
          <w:b/>
          <w:sz w:val="24"/>
          <w:szCs w:val="24"/>
        </w:rPr>
        <w:t>Precondições</w:t>
      </w:r>
    </w:p>
    <w:p w14:paraId="299F0EF8" w14:textId="77777777" w:rsidR="00BC6076" w:rsidRPr="005B713A" w:rsidRDefault="00BC6076" w:rsidP="00BC6076">
      <w:pPr>
        <w:pStyle w:val="PSDS-CorpodeTexto"/>
        <w:rPr>
          <w:b/>
          <w:sz w:val="24"/>
          <w:szCs w:val="24"/>
        </w:rPr>
      </w:pPr>
    </w:p>
    <w:p w14:paraId="560E0F97" w14:textId="69E79163" w:rsidR="00BC6076" w:rsidRPr="005B713A" w:rsidRDefault="00BC6076" w:rsidP="00BC6076">
      <w:pPr>
        <w:pStyle w:val="PSDS-CorpodeTexto"/>
        <w:rPr>
          <w:sz w:val="24"/>
          <w:szCs w:val="24"/>
        </w:rPr>
      </w:pPr>
      <w:r w:rsidRPr="005B713A">
        <w:rPr>
          <w:sz w:val="24"/>
          <w:szCs w:val="24"/>
        </w:rPr>
        <w:t>Como precondição é necessário que o usuário tenha efetuado o loggin no ao sistema</w:t>
      </w:r>
      <w:r w:rsidR="002C691D">
        <w:rPr>
          <w:sz w:val="24"/>
          <w:szCs w:val="24"/>
        </w:rPr>
        <w:t>, não há separa</w:t>
      </w:r>
      <w:r w:rsidR="00A417B6">
        <w:rPr>
          <w:sz w:val="24"/>
          <w:szCs w:val="24"/>
        </w:rPr>
        <w:t>ção</w:t>
      </w:r>
      <w:r w:rsidR="002C691D">
        <w:rPr>
          <w:sz w:val="24"/>
          <w:szCs w:val="24"/>
        </w:rPr>
        <w:t xml:space="preserve"> de perfil ou permissões no sistema</w:t>
      </w:r>
      <w:r w:rsidRPr="005B713A">
        <w:rPr>
          <w:sz w:val="24"/>
          <w:szCs w:val="24"/>
        </w:rPr>
        <w:t xml:space="preserve"> para poder fazer aç</w:t>
      </w:r>
      <w:r w:rsidR="002C691D">
        <w:rPr>
          <w:sz w:val="24"/>
          <w:szCs w:val="24"/>
        </w:rPr>
        <w:t>ões de busca, cadastro</w:t>
      </w:r>
      <w:r w:rsidR="000135D3">
        <w:rPr>
          <w:sz w:val="24"/>
          <w:szCs w:val="24"/>
        </w:rPr>
        <w:t>, exportação</w:t>
      </w:r>
      <w:r w:rsidR="002C691D">
        <w:rPr>
          <w:sz w:val="24"/>
          <w:szCs w:val="24"/>
        </w:rPr>
        <w:t xml:space="preserve"> ou inserções</w:t>
      </w:r>
      <w:r w:rsidRPr="005B713A">
        <w:rPr>
          <w:sz w:val="24"/>
          <w:szCs w:val="24"/>
        </w:rPr>
        <w:t>.</w:t>
      </w:r>
    </w:p>
    <w:p w14:paraId="74790957" w14:textId="6133C167" w:rsidR="00BC6076" w:rsidRPr="005B713A" w:rsidRDefault="004C16B7" w:rsidP="00BC6076">
      <w:pPr>
        <w:pStyle w:val="PSDS-CorpodeTexto"/>
        <w:rPr>
          <w:sz w:val="24"/>
          <w:szCs w:val="24"/>
        </w:rPr>
      </w:pPr>
      <w:r>
        <w:rPr>
          <w:sz w:val="24"/>
          <w:szCs w:val="24"/>
        </w:rPr>
        <w:t xml:space="preserve">Dados de Tag e Produtos, </w:t>
      </w:r>
      <w:r w:rsidR="00EB6F90">
        <w:rPr>
          <w:sz w:val="24"/>
          <w:szCs w:val="24"/>
        </w:rPr>
        <w:t>precisão estar</w:t>
      </w:r>
      <w:r>
        <w:rPr>
          <w:sz w:val="24"/>
          <w:szCs w:val="24"/>
        </w:rPr>
        <w:t xml:space="preserve"> cadastradas</w:t>
      </w:r>
      <w:r w:rsidR="00BC6076" w:rsidRPr="005B713A">
        <w:rPr>
          <w:sz w:val="24"/>
          <w:szCs w:val="24"/>
        </w:rPr>
        <w:t xml:space="preserve"> </w:t>
      </w:r>
      <w:r w:rsidR="006463CE">
        <w:rPr>
          <w:sz w:val="24"/>
          <w:szCs w:val="24"/>
        </w:rPr>
        <w:t xml:space="preserve">no </w:t>
      </w:r>
      <w:r w:rsidR="00BC6076" w:rsidRPr="005B713A">
        <w:rPr>
          <w:sz w:val="24"/>
          <w:szCs w:val="24"/>
        </w:rPr>
        <w:t>sistema.</w:t>
      </w:r>
    </w:p>
    <w:p w14:paraId="6268479D" w14:textId="198F88BA" w:rsidR="00BC6076" w:rsidRPr="005B713A" w:rsidRDefault="00BC6076" w:rsidP="00BC6076"/>
    <w:p w14:paraId="5590395C" w14:textId="77777777" w:rsidR="00BC6076" w:rsidRPr="005B713A" w:rsidRDefault="00BC6076" w:rsidP="00BC6076">
      <w:pPr>
        <w:pStyle w:val="PSDS-CorpodeTexto"/>
        <w:rPr>
          <w:sz w:val="24"/>
          <w:szCs w:val="24"/>
        </w:rPr>
      </w:pPr>
    </w:p>
    <w:p w14:paraId="18F56AC5" w14:textId="77777777" w:rsidR="00BC6076" w:rsidRPr="005B713A" w:rsidRDefault="00BC6076" w:rsidP="00BC6076">
      <w:pPr>
        <w:pStyle w:val="PSDS-MarcadoresNivel1"/>
        <w:numPr>
          <w:ilvl w:val="0"/>
          <w:numId w:val="16"/>
        </w:numPr>
        <w:rPr>
          <w:b/>
          <w:sz w:val="24"/>
          <w:szCs w:val="24"/>
        </w:rPr>
      </w:pPr>
      <w:r w:rsidRPr="005B713A">
        <w:rPr>
          <w:b/>
          <w:sz w:val="24"/>
          <w:szCs w:val="24"/>
        </w:rPr>
        <w:t>Fluxo Principal</w:t>
      </w:r>
    </w:p>
    <w:p w14:paraId="1A0DD412" w14:textId="77777777" w:rsidR="00BC6076" w:rsidRPr="005B713A" w:rsidRDefault="00BC6076" w:rsidP="00BC6076">
      <w:pPr>
        <w:pStyle w:val="PSDS-CorpodeTexto"/>
        <w:ind w:left="709" w:firstLine="0"/>
        <w:rPr>
          <w:sz w:val="24"/>
          <w:szCs w:val="24"/>
        </w:rPr>
      </w:pPr>
    </w:p>
    <w:p w14:paraId="1F8D7B7A" w14:textId="69C54E89" w:rsidR="00BC6076" w:rsidRPr="005B713A" w:rsidRDefault="00BC6076" w:rsidP="00BC6076">
      <w:pPr>
        <w:pStyle w:val="PSDS-CorpodeTexto"/>
        <w:rPr>
          <w:sz w:val="24"/>
          <w:szCs w:val="24"/>
        </w:rPr>
      </w:pPr>
      <w:r w:rsidRPr="005B713A">
        <w:rPr>
          <w:sz w:val="24"/>
          <w:szCs w:val="24"/>
        </w:rPr>
        <w:t>P1. Sistema solicita</w:t>
      </w:r>
      <w:r w:rsidR="004E2C92">
        <w:rPr>
          <w:sz w:val="24"/>
          <w:szCs w:val="24"/>
        </w:rPr>
        <w:t xml:space="preserve"> </w:t>
      </w:r>
      <w:proofErr w:type="spellStart"/>
      <w:r w:rsidR="004E2C92">
        <w:rPr>
          <w:sz w:val="24"/>
          <w:szCs w:val="24"/>
        </w:rPr>
        <w:t>login</w:t>
      </w:r>
      <w:proofErr w:type="spellEnd"/>
    </w:p>
    <w:p w14:paraId="11C6AEFF" w14:textId="3A9D5510" w:rsidR="00BC6076" w:rsidRPr="005B713A" w:rsidRDefault="00BC6076" w:rsidP="00BC6076">
      <w:pPr>
        <w:pStyle w:val="PSDS-CorpodeTexto"/>
        <w:rPr>
          <w:sz w:val="24"/>
          <w:szCs w:val="24"/>
        </w:rPr>
      </w:pPr>
      <w:r w:rsidRPr="005B713A">
        <w:rPr>
          <w:sz w:val="24"/>
          <w:szCs w:val="24"/>
        </w:rPr>
        <w:t xml:space="preserve">P2. Ator informa </w:t>
      </w:r>
      <w:proofErr w:type="spellStart"/>
      <w:r w:rsidR="0056084C">
        <w:rPr>
          <w:sz w:val="24"/>
          <w:szCs w:val="24"/>
        </w:rPr>
        <w:t>login</w:t>
      </w:r>
      <w:proofErr w:type="spellEnd"/>
    </w:p>
    <w:p w14:paraId="0E341E8B" w14:textId="40D509E0" w:rsidR="00BC6076" w:rsidRPr="005B713A" w:rsidRDefault="00BC6076" w:rsidP="00BC6076">
      <w:pPr>
        <w:pStyle w:val="PSDS-CorpodeTexto"/>
        <w:rPr>
          <w:sz w:val="24"/>
          <w:szCs w:val="24"/>
        </w:rPr>
      </w:pPr>
      <w:r w:rsidRPr="005B713A">
        <w:rPr>
          <w:sz w:val="24"/>
          <w:szCs w:val="24"/>
        </w:rPr>
        <w:t xml:space="preserve">P3. </w:t>
      </w:r>
      <w:r w:rsidR="003D4EF1">
        <w:rPr>
          <w:sz w:val="24"/>
          <w:szCs w:val="24"/>
        </w:rPr>
        <w:t xml:space="preserve">Ator </w:t>
      </w:r>
      <w:r w:rsidR="004466D9">
        <w:rPr>
          <w:sz w:val="24"/>
          <w:szCs w:val="24"/>
        </w:rPr>
        <w:t xml:space="preserve">realiza a busca </w:t>
      </w:r>
      <w:proofErr w:type="spellStart"/>
      <w:r w:rsidR="004466D9">
        <w:rPr>
          <w:sz w:val="24"/>
          <w:szCs w:val="24"/>
        </w:rPr>
        <w:t>port</w:t>
      </w:r>
      <w:proofErr w:type="spellEnd"/>
      <w:r w:rsidR="004466D9">
        <w:rPr>
          <w:sz w:val="24"/>
          <w:szCs w:val="24"/>
        </w:rPr>
        <w:t xml:space="preserve"> ta</w:t>
      </w:r>
      <w:r w:rsidR="003D4EF1">
        <w:rPr>
          <w:sz w:val="24"/>
          <w:szCs w:val="24"/>
        </w:rPr>
        <w:t>g</w:t>
      </w:r>
      <w:r w:rsidR="004466D9">
        <w:rPr>
          <w:sz w:val="24"/>
          <w:szCs w:val="24"/>
        </w:rPr>
        <w:t>s</w:t>
      </w:r>
    </w:p>
    <w:p w14:paraId="00846CED" w14:textId="48419CBE" w:rsidR="00BC6076" w:rsidRPr="005B713A" w:rsidRDefault="00BC6076" w:rsidP="00BC6076">
      <w:pPr>
        <w:pStyle w:val="PSDS-CorpodeTexto"/>
        <w:rPr>
          <w:sz w:val="24"/>
          <w:szCs w:val="24"/>
        </w:rPr>
      </w:pPr>
      <w:r w:rsidRPr="005B713A">
        <w:rPr>
          <w:sz w:val="24"/>
          <w:szCs w:val="24"/>
        </w:rPr>
        <w:t>P4. Ator infor</w:t>
      </w:r>
      <w:r w:rsidR="00C96505">
        <w:rPr>
          <w:sz w:val="24"/>
          <w:szCs w:val="24"/>
        </w:rPr>
        <w:t>ma o cadastro</w:t>
      </w:r>
      <w:r w:rsidR="00EC67D2">
        <w:rPr>
          <w:sz w:val="24"/>
          <w:szCs w:val="24"/>
        </w:rPr>
        <w:t xml:space="preserve"> tag</w:t>
      </w:r>
      <w:r w:rsidR="00412BC5">
        <w:rPr>
          <w:sz w:val="24"/>
          <w:szCs w:val="24"/>
        </w:rPr>
        <w:t xml:space="preserve"> (</w:t>
      </w:r>
      <w:r w:rsidR="002C0F94">
        <w:rPr>
          <w:sz w:val="24"/>
          <w:szCs w:val="24"/>
        </w:rPr>
        <w:t>A1</w:t>
      </w:r>
      <w:r w:rsidR="00412BC5">
        <w:rPr>
          <w:sz w:val="24"/>
          <w:szCs w:val="24"/>
        </w:rPr>
        <w:t>)</w:t>
      </w:r>
    </w:p>
    <w:p w14:paraId="73537CF0" w14:textId="1826F31A" w:rsidR="00BC6076" w:rsidRPr="005B713A" w:rsidRDefault="00BC6076" w:rsidP="00BC6076">
      <w:pPr>
        <w:pStyle w:val="PSDS-CorpodeTexto"/>
        <w:rPr>
          <w:sz w:val="24"/>
          <w:szCs w:val="24"/>
        </w:rPr>
      </w:pPr>
      <w:r w:rsidRPr="005B713A">
        <w:rPr>
          <w:sz w:val="24"/>
          <w:szCs w:val="24"/>
        </w:rPr>
        <w:t xml:space="preserve">P5. </w:t>
      </w:r>
      <w:r w:rsidR="00B80CF6">
        <w:rPr>
          <w:sz w:val="24"/>
          <w:szCs w:val="24"/>
        </w:rPr>
        <w:t>Ator informa o produto associado a tag</w:t>
      </w:r>
      <w:r w:rsidRPr="005B713A">
        <w:rPr>
          <w:sz w:val="24"/>
          <w:szCs w:val="24"/>
        </w:rPr>
        <w:t xml:space="preserve"> </w:t>
      </w:r>
      <w:r w:rsidR="002A699D">
        <w:rPr>
          <w:sz w:val="24"/>
          <w:szCs w:val="24"/>
        </w:rPr>
        <w:t>(A2)</w:t>
      </w:r>
    </w:p>
    <w:p w14:paraId="64ECEFE8" w14:textId="1DBE5438" w:rsidR="00BC6076" w:rsidRPr="005B713A" w:rsidRDefault="00BC6076" w:rsidP="00BC6076">
      <w:pPr>
        <w:pStyle w:val="PSDS-CorpodeTexto"/>
        <w:rPr>
          <w:sz w:val="24"/>
          <w:szCs w:val="24"/>
        </w:rPr>
      </w:pPr>
      <w:r w:rsidRPr="005B713A">
        <w:rPr>
          <w:sz w:val="24"/>
          <w:szCs w:val="24"/>
        </w:rPr>
        <w:t xml:space="preserve">P6. Ator </w:t>
      </w:r>
      <w:r w:rsidR="00945861">
        <w:rPr>
          <w:sz w:val="24"/>
          <w:szCs w:val="24"/>
        </w:rPr>
        <w:t>busca o produto</w:t>
      </w:r>
      <w:r w:rsidR="00EA67D1">
        <w:rPr>
          <w:sz w:val="24"/>
          <w:szCs w:val="24"/>
        </w:rPr>
        <w:t xml:space="preserve"> (A3)</w:t>
      </w:r>
    </w:p>
    <w:p w14:paraId="70BC923C" w14:textId="3C045CC1" w:rsidR="00BC6076" w:rsidRPr="005B713A" w:rsidRDefault="00BC6076" w:rsidP="00BC6076">
      <w:pPr>
        <w:pStyle w:val="PSDS-CorpodeTexto"/>
        <w:rPr>
          <w:sz w:val="24"/>
          <w:szCs w:val="24"/>
        </w:rPr>
      </w:pPr>
      <w:r w:rsidRPr="005B713A">
        <w:rPr>
          <w:sz w:val="24"/>
          <w:szCs w:val="24"/>
        </w:rPr>
        <w:t xml:space="preserve">P7. </w:t>
      </w:r>
      <w:r w:rsidR="006A6E72">
        <w:rPr>
          <w:sz w:val="24"/>
          <w:szCs w:val="24"/>
        </w:rPr>
        <w:t>Ator informa</w:t>
      </w:r>
      <w:r w:rsidR="00496210">
        <w:rPr>
          <w:sz w:val="24"/>
          <w:szCs w:val="24"/>
        </w:rPr>
        <w:t xml:space="preserve"> a tag associada ao </w:t>
      </w:r>
      <w:r w:rsidR="00EA67D1">
        <w:rPr>
          <w:sz w:val="24"/>
          <w:szCs w:val="24"/>
        </w:rPr>
        <w:t>produto (A4)</w:t>
      </w:r>
    </w:p>
    <w:p w14:paraId="0D430AC6" w14:textId="77777777" w:rsidR="00BC6076" w:rsidRPr="00672724" w:rsidRDefault="00BC6076" w:rsidP="00BC6076">
      <w:pPr>
        <w:pStyle w:val="PSDS-CorpodeTexto"/>
        <w:rPr>
          <w:sz w:val="24"/>
          <w:szCs w:val="24"/>
          <w:highlight w:val="yellow"/>
        </w:rPr>
      </w:pPr>
      <w:r w:rsidRPr="00672724">
        <w:rPr>
          <w:sz w:val="24"/>
          <w:szCs w:val="24"/>
          <w:highlight w:val="yellow"/>
        </w:rPr>
        <w:t>P8. Ator informa o grau de dificuldade</w:t>
      </w:r>
    </w:p>
    <w:p w14:paraId="600114E3" w14:textId="77777777" w:rsidR="00BC6076" w:rsidRPr="00672724" w:rsidRDefault="00BC6076" w:rsidP="00BC6076">
      <w:pPr>
        <w:pStyle w:val="PSDS-CorpodeTexto"/>
        <w:rPr>
          <w:sz w:val="24"/>
          <w:szCs w:val="24"/>
          <w:highlight w:val="yellow"/>
        </w:rPr>
      </w:pPr>
      <w:r w:rsidRPr="00672724">
        <w:rPr>
          <w:sz w:val="24"/>
          <w:szCs w:val="24"/>
          <w:highlight w:val="yellow"/>
        </w:rPr>
        <w:t>P9. Sistema solicita da onde foi retirada a questão</w:t>
      </w:r>
    </w:p>
    <w:p w14:paraId="248B22D5" w14:textId="77777777" w:rsidR="00BC6076" w:rsidRPr="00672724" w:rsidRDefault="00BC6076" w:rsidP="00BC6076">
      <w:pPr>
        <w:pStyle w:val="PSDS-CorpodeTexto"/>
        <w:rPr>
          <w:sz w:val="24"/>
          <w:szCs w:val="24"/>
          <w:highlight w:val="yellow"/>
        </w:rPr>
      </w:pPr>
      <w:r w:rsidRPr="00672724">
        <w:rPr>
          <w:sz w:val="24"/>
          <w:szCs w:val="24"/>
          <w:highlight w:val="yellow"/>
        </w:rPr>
        <w:t>P10. Ator informa a origem da questão</w:t>
      </w:r>
    </w:p>
    <w:p w14:paraId="08C3FB1B" w14:textId="77777777" w:rsidR="00BC6076" w:rsidRPr="00672724" w:rsidRDefault="00BC6076" w:rsidP="00BC6076">
      <w:pPr>
        <w:pStyle w:val="PSDS-CorpodeTexto"/>
        <w:rPr>
          <w:sz w:val="24"/>
          <w:szCs w:val="24"/>
          <w:highlight w:val="yellow"/>
        </w:rPr>
      </w:pPr>
      <w:r w:rsidRPr="00672724">
        <w:rPr>
          <w:sz w:val="24"/>
          <w:szCs w:val="24"/>
          <w:highlight w:val="yellow"/>
        </w:rPr>
        <w:t>P11. Sistema solicita o loggin do usuário responsável pela questão</w:t>
      </w:r>
    </w:p>
    <w:p w14:paraId="6184F759" w14:textId="77777777" w:rsidR="00BC6076" w:rsidRPr="00672724" w:rsidRDefault="00BC6076" w:rsidP="00BC6076">
      <w:pPr>
        <w:pStyle w:val="PSDS-CorpodeTexto"/>
        <w:rPr>
          <w:sz w:val="24"/>
          <w:szCs w:val="24"/>
          <w:highlight w:val="yellow"/>
        </w:rPr>
      </w:pPr>
      <w:r w:rsidRPr="00672724">
        <w:rPr>
          <w:sz w:val="24"/>
          <w:szCs w:val="24"/>
          <w:highlight w:val="yellow"/>
        </w:rPr>
        <w:t>P12. Ator informa o loggin do responsável</w:t>
      </w:r>
    </w:p>
    <w:p w14:paraId="4512088B" w14:textId="77777777" w:rsidR="00BC6076" w:rsidRPr="00672724" w:rsidRDefault="00BC6076" w:rsidP="00BC6076">
      <w:pPr>
        <w:pStyle w:val="PSDS-CorpodeTexto"/>
        <w:rPr>
          <w:sz w:val="24"/>
          <w:szCs w:val="24"/>
          <w:highlight w:val="yellow"/>
        </w:rPr>
      </w:pPr>
      <w:r w:rsidRPr="00672724">
        <w:rPr>
          <w:sz w:val="24"/>
          <w:szCs w:val="24"/>
          <w:highlight w:val="yellow"/>
        </w:rPr>
        <w:t>P13. Sistema valida loggin do responsável (A1)</w:t>
      </w:r>
    </w:p>
    <w:p w14:paraId="5FDE95F5" w14:textId="77777777" w:rsidR="00BC6076" w:rsidRPr="00672724" w:rsidRDefault="00BC6076" w:rsidP="00BC6076">
      <w:pPr>
        <w:pStyle w:val="PSDS-CorpodeTexto"/>
        <w:rPr>
          <w:sz w:val="24"/>
          <w:szCs w:val="24"/>
          <w:highlight w:val="yellow"/>
        </w:rPr>
      </w:pPr>
      <w:r w:rsidRPr="00672724">
        <w:rPr>
          <w:sz w:val="24"/>
          <w:szCs w:val="24"/>
          <w:highlight w:val="yellow"/>
        </w:rPr>
        <w:t>P14. Sistema solicita a data de inserção da questão</w:t>
      </w:r>
    </w:p>
    <w:p w14:paraId="792BD38F" w14:textId="77777777" w:rsidR="00BC6076" w:rsidRPr="00672724" w:rsidRDefault="00BC6076" w:rsidP="00BC6076">
      <w:pPr>
        <w:pStyle w:val="PSDS-CorpodeTexto"/>
        <w:rPr>
          <w:sz w:val="24"/>
          <w:szCs w:val="24"/>
          <w:highlight w:val="yellow"/>
        </w:rPr>
      </w:pPr>
      <w:r w:rsidRPr="00672724">
        <w:rPr>
          <w:sz w:val="24"/>
          <w:szCs w:val="24"/>
          <w:highlight w:val="yellow"/>
        </w:rPr>
        <w:t xml:space="preserve">P15. Ator informa a data </w:t>
      </w:r>
    </w:p>
    <w:p w14:paraId="216002F2" w14:textId="77777777" w:rsidR="00BC6076" w:rsidRPr="00672724" w:rsidRDefault="00BC6076" w:rsidP="00BC6076">
      <w:pPr>
        <w:pStyle w:val="PSDS-CorpodeTexto"/>
        <w:rPr>
          <w:sz w:val="24"/>
          <w:szCs w:val="24"/>
          <w:highlight w:val="yellow"/>
        </w:rPr>
      </w:pPr>
      <w:r w:rsidRPr="00672724">
        <w:rPr>
          <w:sz w:val="24"/>
          <w:szCs w:val="24"/>
          <w:highlight w:val="yellow"/>
        </w:rPr>
        <w:t>P16. Sistema valida a data (A2)</w:t>
      </w:r>
    </w:p>
    <w:p w14:paraId="7B5DCA43" w14:textId="77777777" w:rsidR="00BC6076" w:rsidRPr="00672724" w:rsidRDefault="00BC6076" w:rsidP="00BC6076">
      <w:pPr>
        <w:pStyle w:val="PSDS-CorpodeTexto"/>
        <w:rPr>
          <w:sz w:val="24"/>
          <w:szCs w:val="24"/>
          <w:highlight w:val="yellow"/>
        </w:rPr>
      </w:pPr>
      <w:r w:rsidRPr="00672724">
        <w:rPr>
          <w:sz w:val="24"/>
          <w:szCs w:val="24"/>
          <w:highlight w:val="yellow"/>
        </w:rPr>
        <w:t>P17. Sistema solicita o tipo de questão</w:t>
      </w:r>
    </w:p>
    <w:p w14:paraId="58257010" w14:textId="77777777" w:rsidR="00BC6076" w:rsidRPr="00672724" w:rsidRDefault="00BC6076" w:rsidP="00BC6076">
      <w:pPr>
        <w:pStyle w:val="PSDS-CorpodeTexto"/>
        <w:rPr>
          <w:sz w:val="24"/>
          <w:szCs w:val="24"/>
          <w:highlight w:val="yellow"/>
        </w:rPr>
      </w:pPr>
      <w:r w:rsidRPr="00672724">
        <w:rPr>
          <w:sz w:val="24"/>
          <w:szCs w:val="24"/>
          <w:highlight w:val="yellow"/>
        </w:rPr>
        <w:t>P18. Ator informa o tipo de questão</w:t>
      </w:r>
    </w:p>
    <w:p w14:paraId="2F48FC3E" w14:textId="77777777" w:rsidR="00BC6076" w:rsidRPr="00672724" w:rsidRDefault="00BC6076" w:rsidP="00BC6076">
      <w:pPr>
        <w:pStyle w:val="PSDS-CorpodeTexto"/>
        <w:rPr>
          <w:sz w:val="24"/>
          <w:szCs w:val="24"/>
          <w:highlight w:val="yellow"/>
        </w:rPr>
      </w:pPr>
      <w:r w:rsidRPr="00672724">
        <w:rPr>
          <w:sz w:val="24"/>
          <w:szCs w:val="24"/>
          <w:highlight w:val="yellow"/>
        </w:rPr>
        <w:t>P19. Sistema solicita a questão</w:t>
      </w:r>
    </w:p>
    <w:p w14:paraId="1E01959E" w14:textId="77777777" w:rsidR="00BC6076" w:rsidRPr="00672724" w:rsidRDefault="00BC6076" w:rsidP="00BC6076">
      <w:pPr>
        <w:pStyle w:val="PSDS-CorpodeTexto"/>
        <w:rPr>
          <w:sz w:val="24"/>
          <w:szCs w:val="24"/>
          <w:highlight w:val="yellow"/>
        </w:rPr>
      </w:pPr>
      <w:r w:rsidRPr="00672724">
        <w:rPr>
          <w:sz w:val="24"/>
          <w:szCs w:val="24"/>
          <w:highlight w:val="yellow"/>
        </w:rPr>
        <w:t>P20. Ator informa a questão</w:t>
      </w:r>
    </w:p>
    <w:p w14:paraId="3DD57FA0" w14:textId="77777777" w:rsidR="00BC6076" w:rsidRPr="00672724" w:rsidRDefault="00BC6076" w:rsidP="00BC6076">
      <w:pPr>
        <w:pStyle w:val="PSDS-CorpodeTexto"/>
        <w:rPr>
          <w:sz w:val="24"/>
          <w:szCs w:val="24"/>
          <w:highlight w:val="yellow"/>
        </w:rPr>
      </w:pPr>
      <w:r w:rsidRPr="00672724">
        <w:rPr>
          <w:sz w:val="24"/>
          <w:szCs w:val="24"/>
          <w:highlight w:val="yellow"/>
        </w:rPr>
        <w:t>P21. Sistema solicita comentário</w:t>
      </w:r>
    </w:p>
    <w:p w14:paraId="428E03ED" w14:textId="77777777" w:rsidR="00BC6076" w:rsidRPr="00672724" w:rsidRDefault="00BC6076" w:rsidP="00BC6076">
      <w:pPr>
        <w:pStyle w:val="PSDS-CorpodeTexto"/>
        <w:rPr>
          <w:sz w:val="24"/>
          <w:szCs w:val="24"/>
          <w:highlight w:val="yellow"/>
        </w:rPr>
      </w:pPr>
      <w:r w:rsidRPr="00672724">
        <w:rPr>
          <w:sz w:val="24"/>
          <w:szCs w:val="24"/>
          <w:highlight w:val="yellow"/>
        </w:rPr>
        <w:t>P22. Ator informa comentário</w:t>
      </w:r>
    </w:p>
    <w:p w14:paraId="5D397D07" w14:textId="77777777" w:rsidR="00BC6076" w:rsidRPr="00672724" w:rsidRDefault="00BC6076" w:rsidP="00BC6076">
      <w:pPr>
        <w:pStyle w:val="PSDS-CorpodeTexto"/>
        <w:rPr>
          <w:sz w:val="24"/>
          <w:szCs w:val="24"/>
          <w:highlight w:val="yellow"/>
        </w:rPr>
      </w:pPr>
      <w:r w:rsidRPr="00672724">
        <w:rPr>
          <w:sz w:val="24"/>
          <w:szCs w:val="24"/>
          <w:highlight w:val="yellow"/>
        </w:rPr>
        <w:t>P23. Ator clica no botão salvar</w:t>
      </w:r>
    </w:p>
    <w:p w14:paraId="017E5EE5" w14:textId="77777777" w:rsidR="00BC6076" w:rsidRPr="00672724" w:rsidRDefault="00BC6076" w:rsidP="00BC6076">
      <w:pPr>
        <w:pStyle w:val="PSDS-CorpodeTexto"/>
        <w:rPr>
          <w:sz w:val="24"/>
          <w:szCs w:val="24"/>
          <w:highlight w:val="yellow"/>
        </w:rPr>
      </w:pPr>
      <w:r w:rsidRPr="00672724">
        <w:rPr>
          <w:sz w:val="24"/>
          <w:szCs w:val="24"/>
          <w:highlight w:val="yellow"/>
        </w:rPr>
        <w:t>P24. Sistema valida todos os dados (A3)</w:t>
      </w:r>
    </w:p>
    <w:p w14:paraId="680B3980" w14:textId="77777777" w:rsidR="00BC6076" w:rsidRPr="00672724" w:rsidRDefault="00BC6076" w:rsidP="00BC6076">
      <w:pPr>
        <w:pStyle w:val="PSDS-CorpodeTexto"/>
        <w:rPr>
          <w:sz w:val="24"/>
          <w:szCs w:val="24"/>
          <w:highlight w:val="yellow"/>
        </w:rPr>
      </w:pPr>
      <w:r w:rsidRPr="00672724">
        <w:rPr>
          <w:sz w:val="24"/>
          <w:szCs w:val="24"/>
          <w:highlight w:val="yellow"/>
        </w:rPr>
        <w:t>P25. Sistema cadastra a questão no banco de dados (E1)</w:t>
      </w:r>
    </w:p>
    <w:p w14:paraId="11A9DA31" w14:textId="77777777" w:rsidR="00BC6076" w:rsidRPr="005B713A" w:rsidRDefault="00BC6076" w:rsidP="00BC6076">
      <w:pPr>
        <w:pStyle w:val="PSDS-CorpodeTexto"/>
        <w:rPr>
          <w:sz w:val="24"/>
          <w:szCs w:val="24"/>
        </w:rPr>
      </w:pPr>
      <w:r w:rsidRPr="00672724">
        <w:rPr>
          <w:sz w:val="24"/>
          <w:szCs w:val="24"/>
          <w:highlight w:val="yellow"/>
        </w:rPr>
        <w:t>P26. Sistema exibe mensagem “Questão cadastrada com sucesso”</w:t>
      </w:r>
    </w:p>
    <w:p w14:paraId="3C243DF4" w14:textId="77777777" w:rsidR="00BC6076" w:rsidRPr="005B713A" w:rsidRDefault="00BC6076" w:rsidP="00BC6076">
      <w:pPr>
        <w:pStyle w:val="PSDS-CorpodeTexto"/>
        <w:rPr>
          <w:sz w:val="24"/>
          <w:szCs w:val="24"/>
        </w:rPr>
      </w:pPr>
    </w:p>
    <w:p w14:paraId="55697D4D" w14:textId="77777777" w:rsidR="00BC6076" w:rsidRPr="005B713A" w:rsidRDefault="00BC6076" w:rsidP="00BC6076">
      <w:r w:rsidRPr="005B713A">
        <w:br w:type="page"/>
      </w:r>
    </w:p>
    <w:p w14:paraId="4AF8CDA3" w14:textId="77777777" w:rsidR="00BC6076" w:rsidRPr="005B713A" w:rsidRDefault="00BC6076" w:rsidP="00BC6076">
      <w:pPr>
        <w:pStyle w:val="PSDS-CorpodeTexto"/>
        <w:rPr>
          <w:sz w:val="24"/>
          <w:szCs w:val="24"/>
        </w:rPr>
      </w:pPr>
    </w:p>
    <w:p w14:paraId="45F5B7D0" w14:textId="77777777" w:rsidR="00BC6076" w:rsidRPr="005B713A" w:rsidRDefault="00BC6076" w:rsidP="00BC6076">
      <w:pPr>
        <w:pStyle w:val="PSDS-CorpodeTexto"/>
        <w:rPr>
          <w:sz w:val="24"/>
          <w:szCs w:val="24"/>
        </w:rPr>
      </w:pPr>
    </w:p>
    <w:p w14:paraId="7E9978FB" w14:textId="77777777" w:rsidR="00BC6076" w:rsidRPr="005B713A" w:rsidRDefault="00BC6076" w:rsidP="00BC6076">
      <w:pPr>
        <w:pStyle w:val="PSDS-MarcadoresNivel1"/>
        <w:numPr>
          <w:ilvl w:val="0"/>
          <w:numId w:val="16"/>
        </w:numPr>
        <w:rPr>
          <w:b/>
          <w:sz w:val="24"/>
          <w:szCs w:val="24"/>
        </w:rPr>
      </w:pPr>
      <w:r w:rsidRPr="005B713A">
        <w:rPr>
          <w:b/>
          <w:sz w:val="24"/>
          <w:szCs w:val="24"/>
        </w:rPr>
        <w:t>Fluxos Alternativos</w:t>
      </w:r>
    </w:p>
    <w:p w14:paraId="60C32DE4" w14:textId="77777777" w:rsidR="00BC6076" w:rsidRPr="005B713A" w:rsidRDefault="00BC6076" w:rsidP="00BC6076">
      <w:pPr>
        <w:pStyle w:val="PSDS-MarcadoresNivel1"/>
        <w:ind w:firstLine="0"/>
        <w:rPr>
          <w:b/>
          <w:sz w:val="24"/>
          <w:szCs w:val="24"/>
        </w:rPr>
      </w:pPr>
    </w:p>
    <w:p w14:paraId="3AC475A5" w14:textId="77777777" w:rsidR="00BC6076" w:rsidRPr="005B713A" w:rsidRDefault="00BC6076" w:rsidP="00BC6076">
      <w:pPr>
        <w:pStyle w:val="PSDS-CorpodeTexto"/>
        <w:ind w:firstLine="0"/>
        <w:rPr>
          <w:sz w:val="24"/>
          <w:szCs w:val="24"/>
        </w:rPr>
      </w:pPr>
      <w:r w:rsidRPr="005B713A">
        <w:rPr>
          <w:sz w:val="24"/>
          <w:szCs w:val="24"/>
        </w:rPr>
        <w:t>Esse fluxo alternativo ao passo 13 (P13).</w:t>
      </w:r>
    </w:p>
    <w:p w14:paraId="1DE21169" w14:textId="77777777" w:rsidR="00BC6076" w:rsidRPr="005B713A" w:rsidRDefault="00BC6076" w:rsidP="00BC6076">
      <w:pPr>
        <w:pStyle w:val="PSDS-CorpodeTexto"/>
        <w:rPr>
          <w:sz w:val="24"/>
          <w:szCs w:val="24"/>
        </w:rPr>
      </w:pPr>
    </w:p>
    <w:p w14:paraId="04C2B427" w14:textId="77777777" w:rsidR="00BC6076" w:rsidRPr="005B713A" w:rsidRDefault="00BC6076" w:rsidP="00BC6076">
      <w:pPr>
        <w:pStyle w:val="PSDS-CorpodeTexto"/>
        <w:rPr>
          <w:sz w:val="24"/>
          <w:szCs w:val="24"/>
        </w:rPr>
      </w:pPr>
      <w:r w:rsidRPr="005B713A">
        <w:rPr>
          <w:sz w:val="24"/>
          <w:szCs w:val="24"/>
        </w:rPr>
        <w:t>(A1) Loggin incorreto</w:t>
      </w:r>
    </w:p>
    <w:p w14:paraId="3C85E8D3" w14:textId="77777777" w:rsidR="00BC6076" w:rsidRPr="005B713A" w:rsidRDefault="00BC6076" w:rsidP="00BC6076">
      <w:pPr>
        <w:pStyle w:val="PSDS-CorpodeTexto"/>
        <w:rPr>
          <w:sz w:val="24"/>
          <w:szCs w:val="24"/>
        </w:rPr>
      </w:pPr>
      <w:r w:rsidRPr="005B713A">
        <w:rPr>
          <w:sz w:val="24"/>
          <w:szCs w:val="24"/>
        </w:rPr>
        <w:tab/>
        <w:t>A1.1 Sistema informa que loggin não existe;</w:t>
      </w:r>
    </w:p>
    <w:p w14:paraId="7841CA61" w14:textId="77777777" w:rsidR="00BC6076" w:rsidRPr="005B713A" w:rsidRDefault="00BC6076" w:rsidP="00BC6076">
      <w:pPr>
        <w:pStyle w:val="PSDS-CorpodeTexto"/>
        <w:rPr>
          <w:sz w:val="24"/>
          <w:szCs w:val="24"/>
        </w:rPr>
      </w:pPr>
      <w:r w:rsidRPr="005B713A">
        <w:rPr>
          <w:sz w:val="24"/>
          <w:szCs w:val="24"/>
        </w:rPr>
        <w:tab/>
        <w:t>A1.2 Volta para o passo 12.</w:t>
      </w:r>
    </w:p>
    <w:p w14:paraId="0EFDE261" w14:textId="77777777" w:rsidR="00BC6076" w:rsidRPr="005B713A" w:rsidRDefault="00BC6076" w:rsidP="00BC6076">
      <w:pPr>
        <w:pStyle w:val="PSDS-CorpodeTexto"/>
        <w:rPr>
          <w:sz w:val="24"/>
          <w:szCs w:val="24"/>
        </w:rPr>
      </w:pPr>
    </w:p>
    <w:p w14:paraId="3CE24F85" w14:textId="77777777" w:rsidR="00BC6076" w:rsidRPr="005B713A" w:rsidRDefault="00BC6076" w:rsidP="00BC6076">
      <w:pPr>
        <w:pStyle w:val="PSDS-CorpodeTexto"/>
        <w:ind w:firstLine="0"/>
        <w:rPr>
          <w:sz w:val="24"/>
          <w:szCs w:val="24"/>
        </w:rPr>
      </w:pPr>
      <w:r w:rsidRPr="005B713A">
        <w:rPr>
          <w:sz w:val="24"/>
          <w:szCs w:val="24"/>
        </w:rPr>
        <w:t>Esse fluxo alternativo ao passo 16 (P16).</w:t>
      </w:r>
    </w:p>
    <w:p w14:paraId="51118891" w14:textId="77777777" w:rsidR="00BC6076" w:rsidRPr="005B713A" w:rsidRDefault="00BC6076" w:rsidP="00BC6076">
      <w:pPr>
        <w:pStyle w:val="PSDS-CorpodeTexto"/>
        <w:rPr>
          <w:sz w:val="24"/>
          <w:szCs w:val="24"/>
        </w:rPr>
      </w:pPr>
    </w:p>
    <w:p w14:paraId="28B1080E" w14:textId="77777777" w:rsidR="00BC6076" w:rsidRPr="005B713A" w:rsidRDefault="00BC6076" w:rsidP="00BC6076">
      <w:pPr>
        <w:pStyle w:val="PSDS-CorpodeTexto"/>
        <w:rPr>
          <w:sz w:val="24"/>
          <w:szCs w:val="24"/>
        </w:rPr>
      </w:pPr>
      <w:r w:rsidRPr="005B713A">
        <w:rPr>
          <w:sz w:val="24"/>
          <w:szCs w:val="24"/>
        </w:rPr>
        <w:t>(A2) Data incorreta</w:t>
      </w:r>
    </w:p>
    <w:p w14:paraId="2A8ED1B6" w14:textId="77777777" w:rsidR="00BC6076" w:rsidRPr="005B713A" w:rsidRDefault="00BC6076" w:rsidP="00BC6076">
      <w:pPr>
        <w:pStyle w:val="PSDS-CorpodeTexto"/>
        <w:rPr>
          <w:sz w:val="24"/>
          <w:szCs w:val="24"/>
        </w:rPr>
      </w:pPr>
      <w:r w:rsidRPr="005B713A">
        <w:rPr>
          <w:sz w:val="24"/>
          <w:szCs w:val="24"/>
        </w:rPr>
        <w:tab/>
        <w:t>A2.1 Sistema informa que a data está incorreta;</w:t>
      </w:r>
    </w:p>
    <w:p w14:paraId="440FF7AD" w14:textId="77777777" w:rsidR="00BC6076" w:rsidRPr="005B713A" w:rsidRDefault="00BC6076" w:rsidP="00BC6076">
      <w:pPr>
        <w:pStyle w:val="PSDS-CorpodeTexto"/>
        <w:rPr>
          <w:sz w:val="24"/>
          <w:szCs w:val="24"/>
        </w:rPr>
      </w:pPr>
      <w:r w:rsidRPr="005B713A">
        <w:rPr>
          <w:sz w:val="24"/>
          <w:szCs w:val="24"/>
        </w:rPr>
        <w:tab/>
        <w:t>A2.2 Voltar ao passo 15 (P15).</w:t>
      </w:r>
    </w:p>
    <w:p w14:paraId="339D8968" w14:textId="77777777" w:rsidR="00BC6076" w:rsidRPr="005B713A" w:rsidRDefault="00BC6076" w:rsidP="00BC6076">
      <w:pPr>
        <w:pStyle w:val="PSDS-CorpodeTexto"/>
        <w:rPr>
          <w:sz w:val="24"/>
          <w:szCs w:val="24"/>
        </w:rPr>
      </w:pPr>
    </w:p>
    <w:p w14:paraId="3DAD214A" w14:textId="77777777" w:rsidR="00BC6076" w:rsidRPr="005B713A" w:rsidRDefault="00BC6076" w:rsidP="00BC6076">
      <w:pPr>
        <w:pStyle w:val="PSDS-CorpodeTexto"/>
        <w:ind w:firstLine="0"/>
        <w:rPr>
          <w:sz w:val="24"/>
          <w:szCs w:val="24"/>
        </w:rPr>
      </w:pPr>
      <w:r w:rsidRPr="005B713A">
        <w:rPr>
          <w:sz w:val="24"/>
          <w:szCs w:val="24"/>
        </w:rPr>
        <w:t>Esse fluxo alternativo ao passo 24 (P24).</w:t>
      </w:r>
    </w:p>
    <w:p w14:paraId="35E2EACD" w14:textId="77777777" w:rsidR="00BC6076" w:rsidRPr="005B713A" w:rsidRDefault="00BC6076" w:rsidP="00BC6076">
      <w:pPr>
        <w:pStyle w:val="PSDS-CorpodeTexto"/>
        <w:rPr>
          <w:sz w:val="24"/>
          <w:szCs w:val="24"/>
        </w:rPr>
      </w:pPr>
    </w:p>
    <w:p w14:paraId="5D5688EC" w14:textId="77777777" w:rsidR="00BC6076" w:rsidRPr="005B713A" w:rsidRDefault="00BC6076" w:rsidP="00BC6076">
      <w:pPr>
        <w:pStyle w:val="PSDS-CorpodeTexto"/>
        <w:rPr>
          <w:sz w:val="24"/>
          <w:szCs w:val="24"/>
        </w:rPr>
      </w:pPr>
      <w:r w:rsidRPr="005B713A">
        <w:rPr>
          <w:sz w:val="24"/>
          <w:szCs w:val="24"/>
        </w:rPr>
        <w:t>(A3) Dados Incorretos</w:t>
      </w:r>
    </w:p>
    <w:p w14:paraId="5BCFA664" w14:textId="77777777" w:rsidR="00BC6076" w:rsidRPr="005B713A" w:rsidRDefault="00BC6076" w:rsidP="00BC6076">
      <w:pPr>
        <w:pStyle w:val="PSDS-CorpodeTexto"/>
        <w:rPr>
          <w:sz w:val="24"/>
          <w:szCs w:val="24"/>
        </w:rPr>
      </w:pPr>
      <w:r w:rsidRPr="005B713A">
        <w:rPr>
          <w:sz w:val="24"/>
          <w:szCs w:val="24"/>
        </w:rPr>
        <w:tab/>
        <w:t>A3.1 Sistema informa que possuí dados incorretos;</w:t>
      </w:r>
    </w:p>
    <w:p w14:paraId="482F304E" w14:textId="77777777" w:rsidR="00BC6076" w:rsidRPr="005B713A" w:rsidRDefault="00BC6076" w:rsidP="00BC6076">
      <w:pPr>
        <w:pStyle w:val="PSDS-CorpodeTexto"/>
        <w:rPr>
          <w:sz w:val="24"/>
          <w:szCs w:val="24"/>
        </w:rPr>
      </w:pPr>
      <w:r w:rsidRPr="005B713A">
        <w:rPr>
          <w:sz w:val="24"/>
          <w:szCs w:val="24"/>
        </w:rPr>
        <w:tab/>
        <w:t>A3.2 Sistema realça os campos inválidos;</w:t>
      </w:r>
    </w:p>
    <w:p w14:paraId="555D0257" w14:textId="77777777" w:rsidR="00BC6076" w:rsidRPr="005B713A" w:rsidRDefault="00BC6076" w:rsidP="00BC6076">
      <w:pPr>
        <w:pStyle w:val="PSDS-CorpodeTexto"/>
        <w:ind w:left="709"/>
        <w:rPr>
          <w:sz w:val="24"/>
          <w:szCs w:val="24"/>
        </w:rPr>
      </w:pPr>
      <w:r w:rsidRPr="005B713A">
        <w:rPr>
          <w:sz w:val="24"/>
          <w:szCs w:val="24"/>
        </w:rPr>
        <w:t>A3.3 Voltar ao passo com erro.</w:t>
      </w:r>
    </w:p>
    <w:p w14:paraId="6C2FB3EC" w14:textId="77777777" w:rsidR="00BC6076" w:rsidRPr="005B713A" w:rsidRDefault="00BC6076" w:rsidP="00BC6076">
      <w:pPr>
        <w:pStyle w:val="PSDS-CorpodeTexto"/>
        <w:ind w:firstLine="0"/>
        <w:rPr>
          <w:sz w:val="24"/>
          <w:szCs w:val="24"/>
        </w:rPr>
      </w:pPr>
    </w:p>
    <w:p w14:paraId="7D164949" w14:textId="77777777" w:rsidR="00BC6076" w:rsidRPr="005B713A" w:rsidRDefault="00BC6076" w:rsidP="00BC6076">
      <w:pPr>
        <w:pStyle w:val="PSDS-MarcadoresNivel1"/>
        <w:numPr>
          <w:ilvl w:val="0"/>
          <w:numId w:val="16"/>
        </w:numPr>
        <w:rPr>
          <w:b/>
          <w:sz w:val="24"/>
          <w:szCs w:val="24"/>
        </w:rPr>
      </w:pPr>
      <w:r w:rsidRPr="005B713A">
        <w:rPr>
          <w:b/>
          <w:sz w:val="24"/>
          <w:szCs w:val="24"/>
        </w:rPr>
        <w:t>Fluxos de Exceção</w:t>
      </w:r>
    </w:p>
    <w:p w14:paraId="5B066CBB" w14:textId="77777777" w:rsidR="00BC6076" w:rsidRPr="005B713A" w:rsidRDefault="00BC6076" w:rsidP="00BC6076">
      <w:pPr>
        <w:pStyle w:val="PSDS-CorpodeTexto"/>
        <w:rPr>
          <w:b/>
          <w:sz w:val="24"/>
          <w:szCs w:val="24"/>
        </w:rPr>
      </w:pPr>
    </w:p>
    <w:p w14:paraId="20861B7A" w14:textId="77777777" w:rsidR="00BC6076" w:rsidRPr="005B713A" w:rsidRDefault="00BC6076" w:rsidP="00BC6076">
      <w:pPr>
        <w:pStyle w:val="PSDS-CorpodeTexto"/>
        <w:ind w:firstLine="0"/>
        <w:rPr>
          <w:sz w:val="24"/>
          <w:szCs w:val="24"/>
        </w:rPr>
      </w:pPr>
      <w:r w:rsidRPr="005B713A">
        <w:rPr>
          <w:sz w:val="24"/>
          <w:szCs w:val="24"/>
        </w:rPr>
        <w:t>Esse fluxo de exceção ao passo 25 (P25).</w:t>
      </w:r>
    </w:p>
    <w:p w14:paraId="53D8CD1E" w14:textId="77777777" w:rsidR="00BC6076" w:rsidRPr="005B713A" w:rsidRDefault="00BC6076" w:rsidP="00BC6076">
      <w:pPr>
        <w:pStyle w:val="PSDS-CorpodeTexto"/>
        <w:rPr>
          <w:sz w:val="24"/>
          <w:szCs w:val="24"/>
        </w:rPr>
      </w:pPr>
    </w:p>
    <w:p w14:paraId="3F41E1C6" w14:textId="77777777" w:rsidR="00BC6076" w:rsidRPr="005B713A" w:rsidRDefault="00BC6076" w:rsidP="00BC6076">
      <w:pPr>
        <w:pStyle w:val="PSDS-CorpodeTexto"/>
        <w:rPr>
          <w:sz w:val="24"/>
          <w:szCs w:val="24"/>
        </w:rPr>
      </w:pPr>
      <w:r w:rsidRPr="005B713A">
        <w:rPr>
          <w:sz w:val="24"/>
          <w:szCs w:val="24"/>
        </w:rPr>
        <w:t>(E1) Erro no cadastro da questão</w:t>
      </w:r>
    </w:p>
    <w:p w14:paraId="5D7F35A8" w14:textId="77777777" w:rsidR="00BC6076" w:rsidRPr="005B713A" w:rsidRDefault="00BC6076" w:rsidP="00BC6076">
      <w:pPr>
        <w:pStyle w:val="PSDS-CorpodeTexto"/>
        <w:rPr>
          <w:sz w:val="24"/>
          <w:szCs w:val="24"/>
        </w:rPr>
      </w:pPr>
      <w:r w:rsidRPr="005B713A">
        <w:rPr>
          <w:sz w:val="24"/>
          <w:szCs w:val="24"/>
        </w:rPr>
        <w:tab/>
        <w:t>E1.1 Sistema informa que não foi possível cadastrar questão no banco de dados</w:t>
      </w:r>
    </w:p>
    <w:p w14:paraId="743A47DE" w14:textId="77777777" w:rsidR="00BC6076" w:rsidRPr="005B713A" w:rsidRDefault="00BC6076" w:rsidP="00BC6076">
      <w:pPr>
        <w:pStyle w:val="PSDS-CorpodeTexto"/>
        <w:rPr>
          <w:sz w:val="24"/>
          <w:szCs w:val="24"/>
        </w:rPr>
      </w:pPr>
      <w:r w:rsidRPr="005B713A">
        <w:rPr>
          <w:sz w:val="24"/>
          <w:szCs w:val="24"/>
        </w:rPr>
        <w:tab/>
        <w:t>E1.2 Caso de uso encerrado</w:t>
      </w:r>
    </w:p>
    <w:p w14:paraId="7AE407AE" w14:textId="77777777" w:rsidR="00BC6076" w:rsidRPr="005B713A" w:rsidRDefault="00BC6076" w:rsidP="00BC6076">
      <w:pPr>
        <w:pStyle w:val="PSDS-CorpodeTexto"/>
        <w:ind w:firstLine="0"/>
        <w:rPr>
          <w:sz w:val="24"/>
          <w:szCs w:val="24"/>
        </w:rPr>
      </w:pPr>
    </w:p>
    <w:p w14:paraId="19079E1E" w14:textId="77777777" w:rsidR="00BC6076" w:rsidRPr="005B713A" w:rsidRDefault="00BC6076" w:rsidP="00BC6076">
      <w:pPr>
        <w:pStyle w:val="PSDS-MarcadoresNivel1"/>
        <w:numPr>
          <w:ilvl w:val="0"/>
          <w:numId w:val="16"/>
        </w:numPr>
        <w:rPr>
          <w:b/>
          <w:sz w:val="24"/>
          <w:szCs w:val="24"/>
        </w:rPr>
      </w:pPr>
      <w:r w:rsidRPr="005B713A">
        <w:rPr>
          <w:b/>
          <w:sz w:val="24"/>
          <w:szCs w:val="24"/>
        </w:rPr>
        <w:t>Pós-condições</w:t>
      </w:r>
    </w:p>
    <w:p w14:paraId="54499AC5" w14:textId="77777777" w:rsidR="00BC6076" w:rsidRPr="005B713A" w:rsidRDefault="00BC6076" w:rsidP="00BC6076">
      <w:pPr>
        <w:pStyle w:val="PSDS-MarcadoresNivel1"/>
        <w:ind w:left="709" w:firstLine="0"/>
        <w:rPr>
          <w:b/>
          <w:sz w:val="24"/>
          <w:szCs w:val="24"/>
        </w:rPr>
      </w:pPr>
    </w:p>
    <w:p w14:paraId="26C36869" w14:textId="77777777" w:rsidR="00BC6076" w:rsidRPr="005B713A" w:rsidRDefault="00BC6076" w:rsidP="00BC6076">
      <w:pPr>
        <w:pStyle w:val="PSDS-CorpodeItem"/>
        <w:rPr>
          <w:rFonts w:ascii="Times New Roman" w:hAnsi="Times New Roman" w:cs="Times New Roman"/>
          <w:sz w:val="24"/>
          <w:szCs w:val="24"/>
        </w:rPr>
      </w:pPr>
      <w:r w:rsidRPr="005B713A">
        <w:rPr>
          <w:rFonts w:ascii="Times New Roman" w:hAnsi="Times New Roman" w:cs="Times New Roman"/>
          <w:sz w:val="24"/>
          <w:szCs w:val="24"/>
        </w:rPr>
        <w:t>Nenhuma pós-condição identificada</w:t>
      </w:r>
    </w:p>
    <w:p w14:paraId="31894CC0" w14:textId="77777777" w:rsidR="00BC6076" w:rsidRPr="005B713A" w:rsidRDefault="00BC6076" w:rsidP="00BC6076">
      <w:pPr>
        <w:pStyle w:val="PSDS-CorpodeItem"/>
        <w:rPr>
          <w:rFonts w:ascii="Times New Roman" w:hAnsi="Times New Roman" w:cs="Times New Roman"/>
          <w:sz w:val="24"/>
          <w:szCs w:val="24"/>
        </w:rPr>
      </w:pPr>
    </w:p>
    <w:p w14:paraId="7B523BF6" w14:textId="77777777" w:rsidR="00BC6076" w:rsidRPr="005B713A" w:rsidRDefault="00BC6076" w:rsidP="00BC6076">
      <w:pPr>
        <w:pStyle w:val="PSDS-MarcadoresNivel1"/>
        <w:numPr>
          <w:ilvl w:val="0"/>
          <w:numId w:val="16"/>
        </w:numPr>
        <w:rPr>
          <w:b/>
          <w:sz w:val="24"/>
          <w:szCs w:val="24"/>
        </w:rPr>
      </w:pPr>
      <w:r w:rsidRPr="005B713A">
        <w:rPr>
          <w:b/>
          <w:sz w:val="24"/>
          <w:szCs w:val="24"/>
        </w:rPr>
        <w:t>Requisitos Não Funcionais</w:t>
      </w:r>
    </w:p>
    <w:p w14:paraId="1CD340E2" w14:textId="77777777" w:rsidR="00BC6076" w:rsidRPr="005B713A" w:rsidRDefault="00BC6076" w:rsidP="00BC6076">
      <w:pPr>
        <w:pStyle w:val="PSDS-CorpodeTexto"/>
        <w:rPr>
          <w:b/>
          <w:sz w:val="24"/>
          <w:szCs w:val="24"/>
        </w:rPr>
      </w:pPr>
    </w:p>
    <w:p w14:paraId="6F6CE2F5" w14:textId="77777777" w:rsidR="00BC6076" w:rsidRPr="005B713A" w:rsidRDefault="00BC6076" w:rsidP="00BC6076">
      <w:pPr>
        <w:pStyle w:val="PSDS-CorpodeItem"/>
        <w:ind w:left="0" w:firstLine="709"/>
        <w:rPr>
          <w:rFonts w:ascii="Times New Roman" w:hAnsi="Times New Roman" w:cs="Times New Roman"/>
          <w:sz w:val="24"/>
          <w:szCs w:val="24"/>
        </w:rPr>
      </w:pPr>
      <w:r w:rsidRPr="005B713A">
        <w:rPr>
          <w:rFonts w:ascii="Times New Roman" w:hAnsi="Times New Roman" w:cs="Times New Roman"/>
          <w:sz w:val="24"/>
          <w:szCs w:val="24"/>
        </w:rPr>
        <w:t>Nenhum requisito não funcional identificado</w:t>
      </w:r>
    </w:p>
    <w:p w14:paraId="3F4BCE6F" w14:textId="77777777" w:rsidR="00BC6076" w:rsidRPr="005B713A" w:rsidRDefault="00BC6076" w:rsidP="00BC6076">
      <w:pPr>
        <w:pStyle w:val="PSDS-CorpodeItem"/>
        <w:ind w:left="0" w:firstLine="709"/>
        <w:rPr>
          <w:rFonts w:ascii="Times New Roman" w:hAnsi="Times New Roman" w:cs="Times New Roman"/>
          <w:sz w:val="24"/>
          <w:szCs w:val="24"/>
        </w:rPr>
      </w:pPr>
    </w:p>
    <w:p w14:paraId="5A3B54DC" w14:textId="77777777" w:rsidR="00BC6076" w:rsidRPr="005B713A" w:rsidRDefault="00BC6076" w:rsidP="00BC6076">
      <w:pPr>
        <w:pStyle w:val="PSDS-MarcadoresNivel1"/>
        <w:numPr>
          <w:ilvl w:val="0"/>
          <w:numId w:val="16"/>
        </w:numPr>
        <w:rPr>
          <w:b/>
          <w:sz w:val="24"/>
          <w:szCs w:val="24"/>
        </w:rPr>
      </w:pPr>
      <w:r w:rsidRPr="005B713A">
        <w:rPr>
          <w:b/>
          <w:sz w:val="24"/>
          <w:szCs w:val="24"/>
        </w:rPr>
        <w:t>Ponto de Extensão</w:t>
      </w:r>
    </w:p>
    <w:p w14:paraId="31336246" w14:textId="77777777" w:rsidR="00BC6076" w:rsidRPr="005B713A" w:rsidRDefault="00BC6076" w:rsidP="00BC6076">
      <w:pPr>
        <w:pStyle w:val="PSDS-CorpodeTexto"/>
        <w:rPr>
          <w:b/>
          <w:sz w:val="24"/>
          <w:szCs w:val="24"/>
        </w:rPr>
      </w:pPr>
    </w:p>
    <w:p w14:paraId="1B4DF5EB" w14:textId="77777777" w:rsidR="00BC6076" w:rsidRPr="005B713A" w:rsidRDefault="00BC6076" w:rsidP="00BC6076">
      <w:pPr>
        <w:pStyle w:val="PSDS-CorpodeItem"/>
        <w:ind w:left="0" w:firstLine="709"/>
        <w:rPr>
          <w:rFonts w:ascii="Times New Roman" w:hAnsi="Times New Roman" w:cs="Times New Roman"/>
          <w:sz w:val="24"/>
          <w:szCs w:val="24"/>
        </w:rPr>
      </w:pPr>
      <w:r w:rsidRPr="005B713A">
        <w:rPr>
          <w:rFonts w:ascii="Times New Roman" w:hAnsi="Times New Roman" w:cs="Times New Roman"/>
          <w:sz w:val="24"/>
          <w:szCs w:val="24"/>
        </w:rPr>
        <w:t>Nenhum ponto de extensão identificado</w:t>
      </w:r>
    </w:p>
    <w:p w14:paraId="18DFEDB9" w14:textId="77777777" w:rsidR="00BC6076" w:rsidRPr="005B713A" w:rsidRDefault="00BC6076" w:rsidP="00BC6076">
      <w:pPr>
        <w:pStyle w:val="PSDS-CorpodeTexto"/>
        <w:rPr>
          <w:sz w:val="24"/>
          <w:szCs w:val="24"/>
        </w:rPr>
      </w:pPr>
    </w:p>
    <w:p w14:paraId="61AF9245" w14:textId="77777777" w:rsidR="00BC6076" w:rsidRPr="005B713A" w:rsidRDefault="00BC6076" w:rsidP="00BC6076">
      <w:pPr>
        <w:pStyle w:val="PSDS-MarcadoresNivel1"/>
        <w:numPr>
          <w:ilvl w:val="0"/>
          <w:numId w:val="16"/>
        </w:numPr>
        <w:rPr>
          <w:b/>
          <w:sz w:val="24"/>
          <w:szCs w:val="24"/>
        </w:rPr>
      </w:pPr>
      <w:r w:rsidRPr="005B713A">
        <w:rPr>
          <w:b/>
          <w:sz w:val="24"/>
          <w:szCs w:val="24"/>
        </w:rPr>
        <w:t>Frequência de Utilização</w:t>
      </w:r>
    </w:p>
    <w:p w14:paraId="278B4685" w14:textId="77777777" w:rsidR="00BC6076" w:rsidRPr="005B713A" w:rsidRDefault="00BC6076" w:rsidP="00BC6076">
      <w:pPr>
        <w:pStyle w:val="PSDS-CorpodeItem"/>
        <w:rPr>
          <w:rFonts w:ascii="Times New Roman" w:hAnsi="Times New Roman" w:cs="Times New Roman"/>
          <w:sz w:val="24"/>
          <w:szCs w:val="24"/>
        </w:rPr>
      </w:pPr>
    </w:p>
    <w:p w14:paraId="251D33E9" w14:textId="77777777" w:rsidR="00BC6076" w:rsidRPr="005B713A" w:rsidRDefault="00BC6076" w:rsidP="00BC6076">
      <w:pPr>
        <w:pStyle w:val="PSDS-CorpodeItem"/>
        <w:ind w:left="0" w:firstLine="709"/>
        <w:rPr>
          <w:rFonts w:ascii="Times New Roman" w:hAnsi="Times New Roman" w:cs="Times New Roman"/>
          <w:sz w:val="24"/>
          <w:szCs w:val="24"/>
        </w:rPr>
      </w:pPr>
      <w:r w:rsidRPr="005B713A">
        <w:rPr>
          <w:rFonts w:ascii="Times New Roman" w:hAnsi="Times New Roman" w:cs="Times New Roman"/>
          <w:sz w:val="24"/>
          <w:szCs w:val="24"/>
        </w:rPr>
        <w:t>Frequência Alta.</w:t>
      </w:r>
    </w:p>
    <w:p w14:paraId="035AA67F" w14:textId="6C5D3215" w:rsidR="00BC6076" w:rsidRPr="005B713A" w:rsidRDefault="00BC6076" w:rsidP="00BC6076">
      <w:r w:rsidRPr="005B713A">
        <w:t>Pois o caso de uso é a principal forma de inserção de dados na aplicação. Sendo bastante utilizado pelos perfis Professor e Coordenador.</w:t>
      </w:r>
    </w:p>
    <w:p w14:paraId="5087592F" w14:textId="77777777" w:rsidR="00192057" w:rsidRPr="005B713A" w:rsidRDefault="00192057" w:rsidP="00BC6076"/>
    <w:p w14:paraId="72AEBE04" w14:textId="77777777" w:rsidR="00192057" w:rsidRPr="005B713A" w:rsidRDefault="00192057" w:rsidP="00192057">
      <w:pPr>
        <w:pStyle w:val="PSDS-MarcadoresNivel1"/>
        <w:numPr>
          <w:ilvl w:val="1"/>
          <w:numId w:val="16"/>
        </w:numPr>
        <w:rPr>
          <w:b/>
          <w:sz w:val="24"/>
          <w:szCs w:val="24"/>
        </w:rPr>
      </w:pPr>
      <w:r w:rsidRPr="005B713A">
        <w:rPr>
          <w:b/>
          <w:sz w:val="24"/>
          <w:szCs w:val="24"/>
        </w:rPr>
        <w:t xml:space="preserve">Componentes Utilizados </w:t>
      </w:r>
    </w:p>
    <w:p w14:paraId="34BC8309" w14:textId="77777777" w:rsidR="00192057" w:rsidRPr="005B713A" w:rsidRDefault="00192057" w:rsidP="00192057">
      <w:pPr>
        <w:pStyle w:val="PSDS-MarcadoresNivel1"/>
        <w:ind w:left="360" w:firstLine="0"/>
        <w:rPr>
          <w:sz w:val="24"/>
          <w:szCs w:val="24"/>
        </w:rPr>
      </w:pPr>
    </w:p>
    <w:p w14:paraId="3EFBB32E" w14:textId="77777777" w:rsidR="00192057" w:rsidRPr="005B713A" w:rsidRDefault="00192057" w:rsidP="00192057">
      <w:pPr>
        <w:pStyle w:val="PSDS-MarcadoresNivel1"/>
        <w:ind w:left="360" w:firstLine="0"/>
        <w:rPr>
          <w:b/>
          <w:sz w:val="24"/>
          <w:szCs w:val="24"/>
        </w:rPr>
      </w:pPr>
      <w:r w:rsidRPr="005B713A">
        <w:rPr>
          <w:sz w:val="24"/>
          <w:szCs w:val="24"/>
        </w:rPr>
        <w:t xml:space="preserve">Utilizado a tecnologia </w:t>
      </w:r>
      <w:proofErr w:type="spellStart"/>
      <w:r w:rsidRPr="005B713A">
        <w:rPr>
          <w:sz w:val="24"/>
          <w:szCs w:val="24"/>
        </w:rPr>
        <w:t>Bootstrap</w:t>
      </w:r>
      <w:proofErr w:type="spellEnd"/>
      <w:r w:rsidRPr="005B713A">
        <w:rPr>
          <w:sz w:val="24"/>
          <w:szCs w:val="24"/>
        </w:rPr>
        <w:t xml:space="preserve"> para o front-end. Componentes utilizados:</w:t>
      </w:r>
      <w:r w:rsidRPr="005B713A">
        <w:rPr>
          <w:b/>
          <w:sz w:val="24"/>
          <w:szCs w:val="24"/>
        </w:rPr>
        <w:t xml:space="preserve"> </w:t>
      </w:r>
    </w:p>
    <w:p w14:paraId="5915CD6B" w14:textId="77777777" w:rsidR="00192057" w:rsidRPr="005B713A" w:rsidRDefault="00192057" w:rsidP="00192057">
      <w:pPr>
        <w:pStyle w:val="PSDS-MarcadoresNivel1"/>
        <w:ind w:left="360" w:firstLine="0"/>
        <w:rPr>
          <w:b/>
          <w:sz w:val="24"/>
          <w:szCs w:val="24"/>
        </w:rPr>
      </w:pPr>
    </w:p>
    <w:p w14:paraId="34765651" w14:textId="77777777" w:rsidR="00192057" w:rsidRPr="005B713A" w:rsidRDefault="00192057" w:rsidP="00192057">
      <w:pPr>
        <w:pStyle w:val="PSDS-MarcadoresNivel1"/>
        <w:numPr>
          <w:ilvl w:val="0"/>
          <w:numId w:val="22"/>
        </w:numPr>
        <w:rPr>
          <w:sz w:val="24"/>
          <w:szCs w:val="24"/>
          <w:lang w:val="en-US"/>
        </w:rPr>
      </w:pPr>
      <w:r w:rsidRPr="005B713A">
        <w:rPr>
          <w:sz w:val="24"/>
          <w:szCs w:val="24"/>
          <w:lang w:val="en-US"/>
        </w:rPr>
        <w:t>Bootstrap Label (class="label label-default")</w:t>
      </w:r>
    </w:p>
    <w:p w14:paraId="3ADA301A" w14:textId="77777777" w:rsidR="00192057" w:rsidRPr="005B713A" w:rsidRDefault="00192057" w:rsidP="00192057">
      <w:pPr>
        <w:pStyle w:val="PSDS-MarcadoresNivel1"/>
        <w:numPr>
          <w:ilvl w:val="0"/>
          <w:numId w:val="22"/>
        </w:numPr>
        <w:rPr>
          <w:sz w:val="24"/>
          <w:szCs w:val="24"/>
          <w:lang w:val="en-US"/>
        </w:rPr>
      </w:pPr>
      <w:r w:rsidRPr="005B713A">
        <w:rPr>
          <w:sz w:val="24"/>
          <w:szCs w:val="24"/>
          <w:lang w:val="en-US"/>
        </w:rPr>
        <w:t xml:space="preserve">Bootstrap </w:t>
      </w:r>
      <w:proofErr w:type="spellStart"/>
      <w:r w:rsidRPr="005B713A">
        <w:rPr>
          <w:sz w:val="24"/>
          <w:szCs w:val="24"/>
          <w:lang w:val="en-US"/>
        </w:rPr>
        <w:t>Nav</w:t>
      </w:r>
      <w:proofErr w:type="spellEnd"/>
      <w:r w:rsidRPr="005B713A">
        <w:rPr>
          <w:sz w:val="24"/>
          <w:szCs w:val="24"/>
          <w:lang w:val="en-US"/>
        </w:rPr>
        <w:t xml:space="preserve">-bar </w:t>
      </w:r>
      <w:proofErr w:type="spellStart"/>
      <w:r w:rsidRPr="005B713A">
        <w:rPr>
          <w:sz w:val="24"/>
          <w:szCs w:val="24"/>
          <w:lang w:val="en-US"/>
        </w:rPr>
        <w:t>fFxed</w:t>
      </w:r>
      <w:proofErr w:type="spellEnd"/>
      <w:r w:rsidRPr="005B713A">
        <w:rPr>
          <w:sz w:val="24"/>
          <w:szCs w:val="24"/>
          <w:lang w:val="en-US"/>
        </w:rPr>
        <w:t xml:space="preserve"> to bottom (class="</w:t>
      </w:r>
      <w:proofErr w:type="spellStart"/>
      <w:r w:rsidRPr="005B713A">
        <w:rPr>
          <w:sz w:val="24"/>
          <w:szCs w:val="24"/>
          <w:lang w:val="en-US"/>
        </w:rPr>
        <w:t>navbar</w:t>
      </w:r>
      <w:proofErr w:type="spellEnd"/>
      <w:r w:rsidRPr="005B713A">
        <w:rPr>
          <w:sz w:val="24"/>
          <w:szCs w:val="24"/>
          <w:lang w:val="en-US"/>
        </w:rPr>
        <w:t xml:space="preserve"> </w:t>
      </w:r>
      <w:proofErr w:type="spellStart"/>
      <w:r w:rsidRPr="005B713A">
        <w:rPr>
          <w:sz w:val="24"/>
          <w:szCs w:val="24"/>
          <w:lang w:val="en-US"/>
        </w:rPr>
        <w:t>navbar</w:t>
      </w:r>
      <w:proofErr w:type="spellEnd"/>
      <w:r w:rsidRPr="005B713A">
        <w:rPr>
          <w:sz w:val="24"/>
          <w:szCs w:val="24"/>
          <w:lang w:val="en-US"/>
        </w:rPr>
        <w:t xml:space="preserve">-default </w:t>
      </w:r>
      <w:proofErr w:type="spellStart"/>
      <w:r w:rsidRPr="005B713A">
        <w:rPr>
          <w:sz w:val="24"/>
          <w:szCs w:val="24"/>
          <w:lang w:val="en-US"/>
        </w:rPr>
        <w:t>navbar</w:t>
      </w:r>
      <w:proofErr w:type="spellEnd"/>
      <w:r w:rsidRPr="005B713A">
        <w:rPr>
          <w:sz w:val="24"/>
          <w:szCs w:val="24"/>
          <w:lang w:val="en-US"/>
        </w:rPr>
        <w:t xml:space="preserve">-fixed-bottom")  </w:t>
      </w:r>
    </w:p>
    <w:p w14:paraId="5F7424A5" w14:textId="77777777" w:rsidR="00192057" w:rsidRPr="005B713A" w:rsidRDefault="00192057" w:rsidP="00192057">
      <w:pPr>
        <w:pStyle w:val="PSDS-MarcadoresNivel1"/>
        <w:numPr>
          <w:ilvl w:val="0"/>
          <w:numId w:val="22"/>
        </w:numPr>
        <w:rPr>
          <w:sz w:val="24"/>
          <w:szCs w:val="24"/>
          <w:lang w:val="en-US"/>
        </w:rPr>
      </w:pPr>
      <w:r w:rsidRPr="005B713A">
        <w:rPr>
          <w:sz w:val="24"/>
          <w:szCs w:val="24"/>
          <w:lang w:val="en-US"/>
        </w:rPr>
        <w:t>Bootstrap Input-Group (class="input-group-</w:t>
      </w:r>
      <w:proofErr w:type="spellStart"/>
      <w:r w:rsidRPr="005B713A">
        <w:rPr>
          <w:sz w:val="24"/>
          <w:szCs w:val="24"/>
          <w:lang w:val="en-US"/>
        </w:rPr>
        <w:t>addon</w:t>
      </w:r>
      <w:proofErr w:type="spellEnd"/>
      <w:r w:rsidRPr="005B713A">
        <w:rPr>
          <w:sz w:val="24"/>
          <w:szCs w:val="24"/>
          <w:lang w:val="en-US"/>
        </w:rPr>
        <w:t>")</w:t>
      </w:r>
    </w:p>
    <w:p w14:paraId="05AEA78F" w14:textId="77777777" w:rsidR="00192057" w:rsidRPr="005B713A" w:rsidRDefault="00192057" w:rsidP="00192057">
      <w:pPr>
        <w:pStyle w:val="PSDS-MarcadoresNivel1"/>
        <w:numPr>
          <w:ilvl w:val="0"/>
          <w:numId w:val="22"/>
        </w:numPr>
        <w:rPr>
          <w:sz w:val="24"/>
          <w:szCs w:val="24"/>
          <w:lang w:val="en-US"/>
        </w:rPr>
      </w:pPr>
      <w:r w:rsidRPr="005B713A">
        <w:rPr>
          <w:sz w:val="24"/>
          <w:szCs w:val="24"/>
          <w:lang w:val="en-US"/>
        </w:rPr>
        <w:t xml:space="preserve">Bootstrap </w:t>
      </w:r>
      <w:proofErr w:type="spellStart"/>
      <w:r w:rsidRPr="005B713A">
        <w:rPr>
          <w:sz w:val="24"/>
          <w:szCs w:val="24"/>
          <w:lang w:val="en-US"/>
        </w:rPr>
        <w:t>Nav</w:t>
      </w:r>
      <w:proofErr w:type="spellEnd"/>
      <w:r w:rsidRPr="005B713A">
        <w:rPr>
          <w:sz w:val="24"/>
          <w:szCs w:val="24"/>
          <w:lang w:val="en-US"/>
        </w:rPr>
        <w:t>-bar Button (class="</w:t>
      </w:r>
      <w:proofErr w:type="spellStart"/>
      <w:r w:rsidRPr="005B713A">
        <w:rPr>
          <w:sz w:val="24"/>
          <w:szCs w:val="24"/>
          <w:lang w:val="en-US"/>
        </w:rPr>
        <w:t>btn</w:t>
      </w:r>
      <w:proofErr w:type="spellEnd"/>
      <w:r w:rsidRPr="005B713A">
        <w:rPr>
          <w:sz w:val="24"/>
          <w:szCs w:val="24"/>
          <w:lang w:val="en-US"/>
        </w:rPr>
        <w:t xml:space="preserve"> </w:t>
      </w:r>
      <w:proofErr w:type="spellStart"/>
      <w:r w:rsidRPr="005B713A">
        <w:rPr>
          <w:sz w:val="24"/>
          <w:szCs w:val="24"/>
          <w:lang w:val="en-US"/>
        </w:rPr>
        <w:t>btn</w:t>
      </w:r>
      <w:proofErr w:type="spellEnd"/>
      <w:r w:rsidRPr="005B713A">
        <w:rPr>
          <w:sz w:val="24"/>
          <w:szCs w:val="24"/>
          <w:lang w:val="en-US"/>
        </w:rPr>
        <w:t xml:space="preserve">-default </w:t>
      </w:r>
      <w:proofErr w:type="spellStart"/>
      <w:r w:rsidRPr="005B713A">
        <w:rPr>
          <w:sz w:val="24"/>
          <w:szCs w:val="24"/>
          <w:lang w:val="en-US"/>
        </w:rPr>
        <w:t>navbar-btn</w:t>
      </w:r>
      <w:proofErr w:type="spellEnd"/>
      <w:r w:rsidRPr="005B713A">
        <w:rPr>
          <w:sz w:val="24"/>
          <w:szCs w:val="24"/>
          <w:lang w:val="en-US"/>
        </w:rPr>
        <w:t>")</w:t>
      </w:r>
    </w:p>
    <w:p w14:paraId="185ED5B8" w14:textId="77777777" w:rsidR="00192057" w:rsidRPr="005B713A" w:rsidRDefault="00192057" w:rsidP="00192057">
      <w:pPr>
        <w:pStyle w:val="PSDS-MarcadoresNivel1"/>
        <w:ind w:left="360" w:hanging="360"/>
        <w:rPr>
          <w:b/>
          <w:sz w:val="24"/>
          <w:szCs w:val="24"/>
          <w:lang w:val="en-US"/>
        </w:rPr>
      </w:pPr>
    </w:p>
    <w:p w14:paraId="0939B33D" w14:textId="77777777" w:rsidR="00192057" w:rsidRPr="005B713A" w:rsidRDefault="00192057" w:rsidP="00192057">
      <w:pPr>
        <w:pStyle w:val="PSDS-MarcadoresNivel1"/>
        <w:ind w:left="360" w:hanging="360"/>
        <w:rPr>
          <w:b/>
          <w:sz w:val="24"/>
          <w:szCs w:val="24"/>
          <w:lang w:val="en-US"/>
        </w:rPr>
      </w:pPr>
    </w:p>
    <w:p w14:paraId="059DD1E7" w14:textId="77777777" w:rsidR="00192057" w:rsidRPr="005B713A" w:rsidRDefault="00192057" w:rsidP="00192057">
      <w:pPr>
        <w:pStyle w:val="PSDS-MarcadoresNivel1"/>
        <w:numPr>
          <w:ilvl w:val="0"/>
          <w:numId w:val="16"/>
        </w:numPr>
        <w:rPr>
          <w:b/>
          <w:sz w:val="24"/>
          <w:szCs w:val="24"/>
        </w:rPr>
      </w:pPr>
      <w:r w:rsidRPr="005B713A">
        <w:rPr>
          <w:b/>
          <w:sz w:val="24"/>
          <w:szCs w:val="24"/>
        </w:rPr>
        <w:t>Observações</w:t>
      </w:r>
    </w:p>
    <w:p w14:paraId="128A3AE0" w14:textId="77777777" w:rsidR="00192057" w:rsidRPr="005B713A" w:rsidRDefault="00192057" w:rsidP="00192057">
      <w:pPr>
        <w:pStyle w:val="PSDS-CorpodeTexto"/>
        <w:rPr>
          <w:b/>
          <w:sz w:val="24"/>
          <w:szCs w:val="24"/>
        </w:rPr>
      </w:pPr>
    </w:p>
    <w:p w14:paraId="5C016071" w14:textId="77777777" w:rsidR="00192057" w:rsidRPr="005B713A" w:rsidRDefault="00192057" w:rsidP="00192057">
      <w:pPr>
        <w:pStyle w:val="PSDS-CorpodeItem"/>
        <w:ind w:left="0" w:firstLine="360"/>
        <w:rPr>
          <w:rFonts w:ascii="Times New Roman" w:hAnsi="Times New Roman" w:cs="Times New Roman"/>
          <w:sz w:val="24"/>
          <w:szCs w:val="24"/>
        </w:rPr>
      </w:pPr>
      <w:r w:rsidRPr="005B713A">
        <w:rPr>
          <w:rFonts w:ascii="Times New Roman" w:hAnsi="Times New Roman" w:cs="Times New Roman"/>
          <w:sz w:val="24"/>
          <w:szCs w:val="24"/>
        </w:rPr>
        <w:t>Nenhuma observação identificada</w:t>
      </w:r>
    </w:p>
    <w:p w14:paraId="3BDDAA50" w14:textId="77777777" w:rsidR="00192057" w:rsidRPr="005B713A" w:rsidRDefault="00192057" w:rsidP="00192057">
      <w:pPr>
        <w:pStyle w:val="PSDS-CorpodeItem"/>
        <w:rPr>
          <w:rFonts w:ascii="Times New Roman" w:hAnsi="Times New Roman" w:cs="Times New Roman"/>
          <w:sz w:val="24"/>
          <w:szCs w:val="24"/>
        </w:rPr>
      </w:pPr>
    </w:p>
    <w:p w14:paraId="41DBA20B" w14:textId="77777777" w:rsidR="00192057" w:rsidRPr="005B713A" w:rsidRDefault="00192057" w:rsidP="00192057">
      <w:pPr>
        <w:pStyle w:val="PSDS-MarcadoresNivel1"/>
        <w:numPr>
          <w:ilvl w:val="0"/>
          <w:numId w:val="16"/>
        </w:numPr>
        <w:rPr>
          <w:b/>
          <w:sz w:val="24"/>
          <w:szCs w:val="24"/>
        </w:rPr>
      </w:pPr>
      <w:r w:rsidRPr="005B713A">
        <w:rPr>
          <w:b/>
          <w:sz w:val="24"/>
          <w:szCs w:val="24"/>
        </w:rPr>
        <w:t>Referências</w:t>
      </w:r>
    </w:p>
    <w:p w14:paraId="21E457D0" w14:textId="77777777" w:rsidR="00192057" w:rsidRPr="005B713A" w:rsidRDefault="00192057" w:rsidP="00192057">
      <w:pPr>
        <w:pStyle w:val="PSDS-MarcadoresNivel1"/>
        <w:ind w:left="360" w:firstLine="0"/>
        <w:rPr>
          <w:sz w:val="24"/>
          <w:szCs w:val="24"/>
        </w:rPr>
      </w:pPr>
    </w:p>
    <w:p w14:paraId="50099BE8" w14:textId="77777777" w:rsidR="00192057" w:rsidRPr="005B713A" w:rsidRDefault="00192057" w:rsidP="00192057">
      <w:pPr>
        <w:pStyle w:val="PSDS-MarcadoresNivel1"/>
        <w:ind w:firstLine="360"/>
        <w:rPr>
          <w:sz w:val="24"/>
          <w:szCs w:val="24"/>
        </w:rPr>
      </w:pPr>
      <w:r w:rsidRPr="005B713A">
        <w:rPr>
          <w:sz w:val="24"/>
          <w:szCs w:val="24"/>
        </w:rPr>
        <w:t>Nenhuma observação identificada</w:t>
      </w:r>
    </w:p>
    <w:p w14:paraId="1BAEE8DA" w14:textId="77777777" w:rsidR="00192057" w:rsidRPr="005B713A" w:rsidRDefault="00192057" w:rsidP="00192057">
      <w:pPr>
        <w:pStyle w:val="PSDS-MarcadoresNivel1"/>
        <w:ind w:firstLine="360"/>
        <w:rPr>
          <w:sz w:val="24"/>
          <w:szCs w:val="24"/>
        </w:rPr>
      </w:pPr>
    </w:p>
    <w:p w14:paraId="2027B74F" w14:textId="77777777" w:rsidR="00192057" w:rsidRPr="005B713A" w:rsidRDefault="00192057" w:rsidP="00192057">
      <w:pPr>
        <w:pStyle w:val="PSDS-MarcadoresNivel1"/>
        <w:numPr>
          <w:ilvl w:val="0"/>
          <w:numId w:val="16"/>
        </w:numPr>
        <w:rPr>
          <w:b/>
          <w:sz w:val="24"/>
          <w:szCs w:val="24"/>
        </w:rPr>
      </w:pPr>
      <w:r w:rsidRPr="005B713A">
        <w:rPr>
          <w:b/>
          <w:sz w:val="24"/>
          <w:szCs w:val="24"/>
        </w:rPr>
        <w:t>Histórias do Usuário</w:t>
      </w:r>
    </w:p>
    <w:p w14:paraId="2EB00972" w14:textId="77777777" w:rsidR="00192057" w:rsidRPr="005B713A" w:rsidRDefault="00192057" w:rsidP="00192057">
      <w:pPr>
        <w:pStyle w:val="PSDS-CorpodeTexto"/>
        <w:rPr>
          <w:b/>
          <w:sz w:val="24"/>
          <w:szCs w:val="24"/>
        </w:rPr>
      </w:pPr>
    </w:p>
    <w:p w14:paraId="326739A6" w14:textId="77777777" w:rsidR="00192057" w:rsidRPr="005B713A" w:rsidRDefault="00192057" w:rsidP="00192057">
      <w:pPr>
        <w:pStyle w:val="PSDS-CorpodeTexto"/>
        <w:rPr>
          <w:sz w:val="24"/>
          <w:szCs w:val="24"/>
        </w:rPr>
      </w:pPr>
      <w:r w:rsidRPr="005B713A">
        <w:rPr>
          <w:sz w:val="24"/>
          <w:szCs w:val="24"/>
        </w:rPr>
        <w:t>Como Professor/orientador,</w:t>
      </w:r>
    </w:p>
    <w:p w14:paraId="3D1B69F9" w14:textId="77777777" w:rsidR="00192057" w:rsidRPr="005B713A" w:rsidRDefault="00192057" w:rsidP="00192057">
      <w:pPr>
        <w:pStyle w:val="PSDS-CorpodeTexto"/>
        <w:rPr>
          <w:sz w:val="24"/>
          <w:szCs w:val="24"/>
        </w:rPr>
      </w:pPr>
      <w:r w:rsidRPr="005B713A">
        <w:rPr>
          <w:sz w:val="24"/>
          <w:szCs w:val="24"/>
        </w:rPr>
        <w:t>Quero cadastrar questões</w:t>
      </w:r>
    </w:p>
    <w:p w14:paraId="5FBD5909" w14:textId="77777777" w:rsidR="00192057" w:rsidRPr="005B713A" w:rsidRDefault="00192057" w:rsidP="00192057">
      <w:pPr>
        <w:pStyle w:val="PSDS-CorpodeTexto"/>
        <w:rPr>
          <w:sz w:val="24"/>
          <w:szCs w:val="24"/>
        </w:rPr>
      </w:pPr>
      <w:r w:rsidRPr="005B713A">
        <w:rPr>
          <w:sz w:val="24"/>
          <w:szCs w:val="24"/>
        </w:rPr>
        <w:t>Para gerar uma prova.</w:t>
      </w:r>
    </w:p>
    <w:p w14:paraId="7E0D9777" w14:textId="77777777" w:rsidR="00192057" w:rsidRPr="005B713A" w:rsidRDefault="00192057" w:rsidP="00192057">
      <w:pPr>
        <w:pStyle w:val="PSDS-CorpodeTexto"/>
        <w:rPr>
          <w:sz w:val="24"/>
          <w:szCs w:val="24"/>
        </w:rPr>
      </w:pPr>
    </w:p>
    <w:p w14:paraId="6A78B154" w14:textId="77777777" w:rsidR="00192057" w:rsidRPr="005B713A" w:rsidRDefault="00192057" w:rsidP="00192057">
      <w:pPr>
        <w:pStyle w:val="PSDS-CorpodeTexto"/>
        <w:rPr>
          <w:b/>
          <w:sz w:val="24"/>
          <w:szCs w:val="24"/>
        </w:rPr>
      </w:pPr>
      <w:r w:rsidRPr="005B713A">
        <w:rPr>
          <w:b/>
          <w:sz w:val="24"/>
          <w:szCs w:val="24"/>
        </w:rPr>
        <w:t>Cenário 1</w:t>
      </w:r>
    </w:p>
    <w:p w14:paraId="3337E285" w14:textId="77777777" w:rsidR="00192057" w:rsidRPr="005B713A" w:rsidRDefault="00192057" w:rsidP="00192057">
      <w:pPr>
        <w:pStyle w:val="PSDS-CorpodeTexto"/>
        <w:rPr>
          <w:sz w:val="24"/>
          <w:szCs w:val="24"/>
        </w:rPr>
      </w:pPr>
      <w:r w:rsidRPr="005B713A">
        <w:rPr>
          <w:sz w:val="24"/>
          <w:szCs w:val="24"/>
        </w:rPr>
        <w:t>Dado que meu perfil permita cadastrar uma questão</w:t>
      </w:r>
    </w:p>
    <w:p w14:paraId="01F9DD97" w14:textId="77777777" w:rsidR="00192057" w:rsidRPr="005B713A" w:rsidRDefault="00192057" w:rsidP="00192057">
      <w:pPr>
        <w:pStyle w:val="PSDS-CorpodeTexto"/>
        <w:rPr>
          <w:sz w:val="24"/>
          <w:szCs w:val="24"/>
        </w:rPr>
      </w:pPr>
      <w:r w:rsidRPr="005B713A">
        <w:rPr>
          <w:sz w:val="24"/>
          <w:szCs w:val="24"/>
        </w:rPr>
        <w:t>Quando eu entro no sistema</w:t>
      </w:r>
    </w:p>
    <w:p w14:paraId="69B69217" w14:textId="77777777" w:rsidR="00192057" w:rsidRPr="005B713A" w:rsidRDefault="00192057" w:rsidP="00192057">
      <w:pPr>
        <w:pStyle w:val="PSDS-CorpodeTexto"/>
        <w:rPr>
          <w:sz w:val="24"/>
          <w:szCs w:val="24"/>
        </w:rPr>
      </w:pPr>
      <w:r w:rsidRPr="005B713A">
        <w:rPr>
          <w:sz w:val="24"/>
          <w:szCs w:val="24"/>
        </w:rPr>
        <w:t>E acesso a opção de cadastrar uma questão</w:t>
      </w:r>
    </w:p>
    <w:p w14:paraId="1C0F6AF4" w14:textId="77777777" w:rsidR="00192057" w:rsidRPr="005B713A" w:rsidRDefault="00192057" w:rsidP="00192057">
      <w:pPr>
        <w:pStyle w:val="PSDS-CorpodeTexto"/>
        <w:rPr>
          <w:sz w:val="24"/>
          <w:szCs w:val="24"/>
        </w:rPr>
      </w:pPr>
      <w:r w:rsidRPr="005B713A">
        <w:rPr>
          <w:sz w:val="24"/>
          <w:szCs w:val="24"/>
        </w:rPr>
        <w:t>Então abre o formulário</w:t>
      </w:r>
    </w:p>
    <w:p w14:paraId="1686E105" w14:textId="77777777" w:rsidR="00192057" w:rsidRPr="005B713A" w:rsidRDefault="00192057" w:rsidP="00192057">
      <w:pPr>
        <w:pStyle w:val="PSDS-CorpodeItem"/>
        <w:ind w:left="0"/>
        <w:rPr>
          <w:rFonts w:ascii="Times New Roman" w:hAnsi="Times New Roman" w:cs="Times New Roman"/>
          <w:sz w:val="24"/>
          <w:szCs w:val="24"/>
        </w:rPr>
      </w:pPr>
    </w:p>
    <w:p w14:paraId="4F733024" w14:textId="77777777" w:rsidR="00192057" w:rsidRPr="005B713A" w:rsidRDefault="00192057" w:rsidP="00192057">
      <w:pPr>
        <w:pStyle w:val="PSDS-CorpodeTexto"/>
        <w:rPr>
          <w:b/>
          <w:sz w:val="24"/>
          <w:szCs w:val="24"/>
        </w:rPr>
      </w:pPr>
      <w:r w:rsidRPr="005B713A">
        <w:rPr>
          <w:b/>
          <w:sz w:val="24"/>
          <w:szCs w:val="24"/>
        </w:rPr>
        <w:t>Cenário 2</w:t>
      </w:r>
    </w:p>
    <w:p w14:paraId="110ABF2E" w14:textId="77777777" w:rsidR="00192057" w:rsidRPr="005B713A" w:rsidRDefault="00192057" w:rsidP="00192057">
      <w:pPr>
        <w:pStyle w:val="PSDS-CorpodeTexto"/>
        <w:rPr>
          <w:sz w:val="24"/>
          <w:szCs w:val="24"/>
        </w:rPr>
      </w:pPr>
      <w:r w:rsidRPr="005B713A">
        <w:rPr>
          <w:sz w:val="24"/>
          <w:szCs w:val="24"/>
        </w:rPr>
        <w:t>Dado que eu acesso o formulário de cadastrar questão</w:t>
      </w:r>
    </w:p>
    <w:p w14:paraId="645502FA" w14:textId="77777777" w:rsidR="00192057" w:rsidRPr="005B713A" w:rsidRDefault="00192057" w:rsidP="00192057">
      <w:pPr>
        <w:pStyle w:val="PSDS-CorpodeTexto"/>
        <w:rPr>
          <w:sz w:val="24"/>
          <w:szCs w:val="24"/>
        </w:rPr>
      </w:pPr>
      <w:r w:rsidRPr="005B713A">
        <w:rPr>
          <w:sz w:val="24"/>
          <w:szCs w:val="24"/>
        </w:rPr>
        <w:t xml:space="preserve">Quando eu preencho todas as informações solicitadas pelo formulário </w:t>
      </w:r>
    </w:p>
    <w:p w14:paraId="2C6024A9" w14:textId="77777777" w:rsidR="00192057" w:rsidRPr="005B713A" w:rsidRDefault="00192057" w:rsidP="00192057">
      <w:pPr>
        <w:pStyle w:val="PSDS-CorpodeTexto"/>
        <w:rPr>
          <w:sz w:val="24"/>
          <w:szCs w:val="24"/>
        </w:rPr>
      </w:pPr>
      <w:r w:rsidRPr="005B713A">
        <w:rPr>
          <w:sz w:val="24"/>
          <w:szCs w:val="24"/>
        </w:rPr>
        <w:t>E eu clico no botão de salvar</w:t>
      </w:r>
    </w:p>
    <w:p w14:paraId="7F6B3A30" w14:textId="77777777" w:rsidR="00192057" w:rsidRPr="005B713A" w:rsidRDefault="00192057" w:rsidP="00192057">
      <w:pPr>
        <w:pStyle w:val="PSDS-CorpodeTexto"/>
        <w:rPr>
          <w:sz w:val="24"/>
          <w:szCs w:val="24"/>
        </w:rPr>
      </w:pPr>
      <w:r w:rsidRPr="005B713A">
        <w:rPr>
          <w:sz w:val="24"/>
          <w:szCs w:val="24"/>
        </w:rPr>
        <w:t>Então o sistema de devolver um pop-up informando que “a questão foi salva com sucesso”.</w:t>
      </w:r>
    </w:p>
    <w:p w14:paraId="4FA438A0" w14:textId="77777777" w:rsidR="00192057" w:rsidRPr="005B713A" w:rsidRDefault="00192057" w:rsidP="00192057">
      <w:pPr>
        <w:pStyle w:val="PSDS-CorpodeItem"/>
        <w:ind w:left="0"/>
        <w:rPr>
          <w:rFonts w:ascii="Times New Roman" w:hAnsi="Times New Roman" w:cs="Times New Roman"/>
          <w:sz w:val="24"/>
          <w:szCs w:val="24"/>
        </w:rPr>
      </w:pPr>
    </w:p>
    <w:p w14:paraId="6A1D2F42" w14:textId="77777777" w:rsidR="00192057" w:rsidRPr="005B713A" w:rsidRDefault="00192057" w:rsidP="00192057">
      <w:pPr>
        <w:pStyle w:val="PSDS-CorpodeTexto"/>
        <w:rPr>
          <w:b/>
          <w:sz w:val="24"/>
          <w:szCs w:val="24"/>
        </w:rPr>
      </w:pPr>
      <w:r w:rsidRPr="005B713A">
        <w:rPr>
          <w:b/>
          <w:sz w:val="24"/>
          <w:szCs w:val="24"/>
        </w:rPr>
        <w:t>Cenário 3</w:t>
      </w:r>
    </w:p>
    <w:p w14:paraId="7CAAEEB5" w14:textId="77777777" w:rsidR="00192057" w:rsidRPr="005B713A" w:rsidRDefault="00192057" w:rsidP="00192057">
      <w:pPr>
        <w:pStyle w:val="PSDS-CorpodeTexto"/>
        <w:rPr>
          <w:sz w:val="24"/>
          <w:szCs w:val="24"/>
        </w:rPr>
      </w:pPr>
      <w:r w:rsidRPr="005B713A">
        <w:rPr>
          <w:sz w:val="24"/>
          <w:szCs w:val="24"/>
        </w:rPr>
        <w:t>Dado que eu acesso o formulário de cadastrar questão</w:t>
      </w:r>
    </w:p>
    <w:p w14:paraId="44949FFF" w14:textId="77777777" w:rsidR="00192057" w:rsidRPr="005B713A" w:rsidRDefault="00192057" w:rsidP="00192057">
      <w:pPr>
        <w:pStyle w:val="PSDS-CorpodeTexto"/>
        <w:rPr>
          <w:sz w:val="24"/>
          <w:szCs w:val="24"/>
        </w:rPr>
      </w:pPr>
      <w:r w:rsidRPr="005B713A">
        <w:rPr>
          <w:sz w:val="24"/>
          <w:szCs w:val="24"/>
        </w:rPr>
        <w:t>Quando eu preencho com as informações, mais deixo informações necessárias em branco</w:t>
      </w:r>
    </w:p>
    <w:p w14:paraId="14CAD86D" w14:textId="77777777" w:rsidR="00192057" w:rsidRPr="005B713A" w:rsidRDefault="00192057" w:rsidP="00192057">
      <w:pPr>
        <w:pStyle w:val="PSDS-CorpodeTexto"/>
        <w:rPr>
          <w:sz w:val="24"/>
          <w:szCs w:val="24"/>
        </w:rPr>
      </w:pPr>
      <w:r w:rsidRPr="005B713A">
        <w:rPr>
          <w:sz w:val="24"/>
          <w:szCs w:val="24"/>
        </w:rPr>
        <w:t>E eu clico no botão de salvar</w:t>
      </w:r>
    </w:p>
    <w:p w14:paraId="7375363D" w14:textId="44DD7875" w:rsidR="00192057" w:rsidRPr="005B713A" w:rsidRDefault="00192057" w:rsidP="00192057">
      <w:r w:rsidRPr="005B713A">
        <w:t>Então o sistema de devolver um pop-up informando que “Favor preencher os campos requeridos”.</w:t>
      </w:r>
    </w:p>
    <w:p w14:paraId="2DD61DB6" w14:textId="69F615A9" w:rsidR="009C7518" w:rsidRDefault="00C254AC" w:rsidP="0041229C">
      <w:r>
        <w:br w:type="page"/>
      </w:r>
    </w:p>
    <w:p w14:paraId="0A3EA7E9" w14:textId="372E5241" w:rsidR="009C7518" w:rsidRDefault="00774F0F" w:rsidP="00E94968">
      <w:pPr>
        <w:pStyle w:val="Ttulo11"/>
      </w:pPr>
      <w:bookmarkStart w:id="205" w:name="_Toc496802714"/>
      <w:bookmarkStart w:id="206" w:name="_Toc496802943"/>
      <w:bookmarkStart w:id="207" w:name="_Toc497862071"/>
      <w:r>
        <w:lastRenderedPageBreak/>
        <w:t>8</w:t>
      </w:r>
      <w:r w:rsidR="00C254AC">
        <w:t xml:space="preserve"> Infraestrutura</w:t>
      </w:r>
      <w:bookmarkEnd w:id="205"/>
      <w:bookmarkEnd w:id="206"/>
      <w:bookmarkEnd w:id="207"/>
    </w:p>
    <w:p w14:paraId="20BC527D" w14:textId="6B549AD2" w:rsidR="009C7518" w:rsidRDefault="00485E2C" w:rsidP="00485E2C">
      <w:pPr>
        <w:ind w:firstLine="708"/>
        <w:rPr>
          <w:lang w:val="x-none" w:eastAsia="x-none"/>
        </w:rPr>
      </w:pPr>
      <w:r>
        <w:rPr>
          <w:lang w:val="x-none" w:eastAsia="x-none"/>
        </w:rPr>
        <w:t>O</w:t>
      </w:r>
      <w:r w:rsidR="00347AD0">
        <w:rPr>
          <w:lang w:val="x-none" w:eastAsia="x-none"/>
        </w:rPr>
        <w:t xml:space="preserve"> estudo de caso está rodando em duas infraestruturas</w:t>
      </w:r>
      <w:r w:rsidR="000020D6">
        <w:rPr>
          <w:lang w:val="x-none" w:eastAsia="x-none"/>
        </w:rPr>
        <w:t xml:space="preserve"> para poder comprovar a portabilidade de código efetuada pelo Docker.</w:t>
      </w:r>
    </w:p>
    <w:p w14:paraId="167A826A" w14:textId="5CD35BBB" w:rsidR="003659AC" w:rsidRDefault="003659AC" w:rsidP="003659AC">
      <w:pPr>
        <w:ind w:firstLine="708"/>
      </w:pPr>
      <w:r>
        <w:t>Durante o desenvolvimento do estudo de caso conheci o projeto do RaspberryPi 3</w:t>
      </w:r>
      <w:r>
        <w:rPr>
          <w:rStyle w:val="Refdenotaderodap"/>
        </w:rPr>
        <w:footnoteReference w:customMarkFollows="1" w:id="27"/>
        <w:t>6</w:t>
      </w:r>
      <w:r>
        <w:t xml:space="preserve">; Como se trata de um projeto que visa a implantação de conhecimentos de computação para crianças e pessoas sem possibilidades de acesso à computadores, sendo de baixo custo e com poder razoável de processamento; </w:t>
      </w:r>
      <w:r>
        <w:rPr>
          <w:lang w:val="x-none" w:eastAsia="x-none"/>
        </w:rPr>
        <w:t>vi que era viável criar o projeto nesta arquitetura com o Docker, visto que esta placa é um pequeno computador.</w:t>
      </w:r>
      <w:r>
        <w:t xml:space="preserve"> </w:t>
      </w:r>
    </w:p>
    <w:p w14:paraId="58EDDAB0" w14:textId="74E9DC0B" w:rsidR="003659AC" w:rsidRDefault="003659AC" w:rsidP="003659AC">
      <w:pPr>
        <w:ind w:firstLine="708"/>
      </w:pPr>
      <w:r>
        <w:t xml:space="preserve">Usei esta arquitetura para poder comprovar a portabilidade do docker e melhorar o meu estudo de caso, com a possibilidade de execução em infraestrutura própria e distribuída; </w:t>
      </w:r>
      <w:proofErr w:type="gramStart"/>
      <w:r>
        <w:t>Com</w:t>
      </w:r>
      <w:proofErr w:type="gramEnd"/>
      <w:r>
        <w:t xml:space="preserve"> o </w:t>
      </w:r>
      <w:r>
        <w:rPr>
          <w:lang w:val="x-none" w:eastAsia="x-none"/>
        </w:rPr>
        <w:t>intuíto de aprendizado e cluster e de uma nova arquitetura, pois queria desafios de aprendizado e não somente fazer deploy do meu cluster em uma infra estrutura de terceiros como a AWS ou a Digital Ocean.</w:t>
      </w:r>
    </w:p>
    <w:p w14:paraId="1EF93187" w14:textId="37EB7931" w:rsidR="003659AC" w:rsidRDefault="003659AC" w:rsidP="003659AC">
      <w:pPr>
        <w:ind w:firstLine="708"/>
        <w:rPr>
          <w:lang w:val="x-none" w:eastAsia="x-none"/>
        </w:rPr>
      </w:pPr>
      <w:r>
        <w:t>Para a orquestração dos containers estou usando o docker swarm, que é um orquestrador nativo da plataforma. Pode ser usado outros orquestradores como o Kubernet, Vagrant e Mesos OS. A implementação do projeto nesses ouros orquestradores ficará para melhorias futuras.</w:t>
      </w:r>
    </w:p>
    <w:p w14:paraId="4531F57B" w14:textId="23CCEA37" w:rsidR="000C5351" w:rsidRDefault="000C5351" w:rsidP="00485E2C">
      <w:pPr>
        <w:ind w:firstLine="708"/>
        <w:rPr>
          <w:lang w:val="x-none" w:eastAsia="x-none"/>
        </w:rPr>
      </w:pPr>
      <w:r>
        <w:rPr>
          <w:lang w:val="x-none" w:eastAsia="x-none"/>
        </w:rPr>
        <w:t>O projeto roda em arquitetura X</w:t>
      </w:r>
      <w:r w:rsidR="004108F7">
        <w:rPr>
          <w:lang w:val="x-none" w:eastAsia="x-none"/>
        </w:rPr>
        <w:t>64</w:t>
      </w:r>
      <w:r>
        <w:rPr>
          <w:lang w:val="x-none" w:eastAsia="x-none"/>
        </w:rPr>
        <w:t xml:space="preserve"> para Linux e Mac e em uma arqu</w:t>
      </w:r>
      <w:r w:rsidR="002561A2">
        <w:rPr>
          <w:lang w:val="x-none" w:eastAsia="x-none"/>
        </w:rPr>
        <w:t>itetura ARM para placas de Rasp</w:t>
      </w:r>
      <w:r>
        <w:rPr>
          <w:lang w:val="x-none" w:eastAsia="x-none"/>
        </w:rPr>
        <w:t>be</w:t>
      </w:r>
      <w:r w:rsidR="007204D3">
        <w:rPr>
          <w:lang w:val="x-none" w:eastAsia="x-none"/>
        </w:rPr>
        <w:t>r</w:t>
      </w:r>
      <w:r>
        <w:rPr>
          <w:lang w:val="x-none" w:eastAsia="x-none"/>
        </w:rPr>
        <w:t xml:space="preserve">ryPi 3 usadas como infraestrutura própria ao projeto. </w:t>
      </w:r>
    </w:p>
    <w:p w14:paraId="67D82D74" w14:textId="282703CB" w:rsidR="000020D6" w:rsidRDefault="000C5351" w:rsidP="00485E2C">
      <w:pPr>
        <w:ind w:firstLine="708"/>
        <w:rPr>
          <w:lang w:val="x-none" w:eastAsia="x-none"/>
        </w:rPr>
      </w:pPr>
      <w:r>
        <w:rPr>
          <w:lang w:val="x-none" w:eastAsia="x-none"/>
        </w:rPr>
        <w:t>Possuo dois arquivos de configurações do docker-compose</w:t>
      </w:r>
      <w:r w:rsidR="00481231">
        <w:rPr>
          <w:lang w:val="x-none" w:eastAsia="x-none"/>
        </w:rPr>
        <w:t xml:space="preserve"> e docker file adapta</w:t>
      </w:r>
      <w:r w:rsidR="00D04A58">
        <w:rPr>
          <w:lang w:val="x-none" w:eastAsia="x-none"/>
        </w:rPr>
        <w:t>dos para cada arquitetura. Foi</w:t>
      </w:r>
      <w:r w:rsidR="00481231">
        <w:rPr>
          <w:lang w:val="x-none" w:eastAsia="x-none"/>
        </w:rPr>
        <w:t xml:space="preserve"> necessário fazer essas adaptações devido a diferença de arquiteturas de processadores que executarão os códigos.</w:t>
      </w:r>
    </w:p>
    <w:p w14:paraId="69DE2D5E" w14:textId="2E0E78D9" w:rsidR="00D9318B" w:rsidRDefault="00D9318B" w:rsidP="00D9318B">
      <w:pPr>
        <w:ind w:left="708"/>
        <w:rPr>
          <w:lang w:val="x-none" w:eastAsia="x-none"/>
        </w:rPr>
      </w:pPr>
      <w:r>
        <w:rPr>
          <w:lang w:val="x-none" w:eastAsia="x-none"/>
        </w:rPr>
        <w:t xml:space="preserve">Arquivos das Arquiteturas: </w:t>
      </w:r>
    </w:p>
    <w:p w14:paraId="0B7F4F36" w14:textId="77777777" w:rsidR="00D9318B" w:rsidRDefault="00D9318B" w:rsidP="00485E2C">
      <w:pPr>
        <w:ind w:firstLine="708"/>
        <w:rPr>
          <w:lang w:val="x-none" w:eastAsia="x-none"/>
        </w:rPr>
      </w:pPr>
    </w:p>
    <w:p w14:paraId="49441D7C" w14:textId="0741FDA6" w:rsidR="00B95B4F" w:rsidRPr="00D9318B" w:rsidRDefault="00B95B4F" w:rsidP="00B95B4F">
      <w:r w:rsidRPr="00D9318B">
        <w:tab/>
        <w:t>X6</w:t>
      </w:r>
      <w:r w:rsidR="0017638D">
        <w:t>4</w:t>
      </w:r>
      <w:r w:rsidRPr="00D9318B">
        <w:t>:</w:t>
      </w:r>
    </w:p>
    <w:p w14:paraId="552C05AC" w14:textId="76FFE7D9" w:rsidR="00B95B4F" w:rsidRPr="00D9318B" w:rsidRDefault="00B95B4F" w:rsidP="00B95B4F">
      <w:r w:rsidRPr="00D9318B">
        <w:tab/>
        <w:t xml:space="preserve">Docker file: Anexo </w:t>
      </w:r>
      <w:r w:rsidR="000A0935">
        <w:t>1</w:t>
      </w:r>
      <w:r w:rsidR="00DB0A62">
        <w:t>2</w:t>
      </w:r>
      <w:r w:rsidR="000A0935">
        <w:t>.</w:t>
      </w:r>
      <w:r w:rsidRPr="00D9318B">
        <w:t>1</w:t>
      </w:r>
    </w:p>
    <w:p w14:paraId="14E27958" w14:textId="526E665E" w:rsidR="00B95B4F" w:rsidRPr="00D9318B" w:rsidRDefault="00B95B4F" w:rsidP="00B95B4F">
      <w:r w:rsidRPr="00D9318B">
        <w:tab/>
        <w:t xml:space="preserve">Docker-compose: Anexo </w:t>
      </w:r>
      <w:r w:rsidR="000A0935">
        <w:t>1</w:t>
      </w:r>
      <w:r w:rsidR="00DB0A62">
        <w:t>2</w:t>
      </w:r>
      <w:r w:rsidR="000A0935">
        <w:t>.</w:t>
      </w:r>
      <w:r w:rsidRPr="00D9318B">
        <w:t>2</w:t>
      </w:r>
    </w:p>
    <w:p w14:paraId="224EEF6E" w14:textId="77777777" w:rsidR="00B95B4F" w:rsidRDefault="00B95B4F" w:rsidP="00485E2C">
      <w:pPr>
        <w:ind w:firstLine="708"/>
        <w:rPr>
          <w:lang w:val="x-none" w:eastAsia="x-none"/>
        </w:rPr>
      </w:pPr>
    </w:p>
    <w:p w14:paraId="309111E7" w14:textId="72546ED6" w:rsidR="006B41B9" w:rsidRDefault="006B41B9" w:rsidP="00485E2C">
      <w:pPr>
        <w:ind w:firstLine="708"/>
        <w:rPr>
          <w:lang w:val="x-none" w:eastAsia="x-none"/>
        </w:rPr>
      </w:pPr>
      <w:r>
        <w:rPr>
          <w:lang w:val="x-none" w:eastAsia="x-none"/>
        </w:rPr>
        <w:t>ARM:</w:t>
      </w:r>
    </w:p>
    <w:p w14:paraId="4868AA27" w14:textId="705A0BC6" w:rsidR="006B41B9" w:rsidRDefault="006B41B9" w:rsidP="00485E2C">
      <w:pPr>
        <w:ind w:firstLine="708"/>
        <w:rPr>
          <w:lang w:val="x-none" w:eastAsia="x-none"/>
        </w:rPr>
      </w:pPr>
      <w:r>
        <w:rPr>
          <w:lang w:val="x-none" w:eastAsia="x-none"/>
        </w:rPr>
        <w:t>Docker file</w:t>
      </w:r>
      <w:r w:rsidR="00142517">
        <w:rPr>
          <w:lang w:val="x-none" w:eastAsia="x-none"/>
        </w:rPr>
        <w:t>:</w:t>
      </w:r>
      <w:r w:rsidR="009272F2">
        <w:rPr>
          <w:lang w:val="x-none" w:eastAsia="x-none"/>
        </w:rPr>
        <w:t xml:space="preserve"> Anexo </w:t>
      </w:r>
      <w:r w:rsidR="00FD102F">
        <w:rPr>
          <w:lang w:val="x-none" w:eastAsia="x-none"/>
        </w:rPr>
        <w:t>1</w:t>
      </w:r>
      <w:r w:rsidR="00DB0A62">
        <w:rPr>
          <w:lang w:val="x-none" w:eastAsia="x-none"/>
        </w:rPr>
        <w:t>2</w:t>
      </w:r>
      <w:r w:rsidR="00FD102F">
        <w:rPr>
          <w:lang w:val="x-none" w:eastAsia="x-none"/>
        </w:rPr>
        <w:t>.</w:t>
      </w:r>
      <w:r w:rsidR="009272F2">
        <w:rPr>
          <w:lang w:val="x-none" w:eastAsia="x-none"/>
        </w:rPr>
        <w:t>3</w:t>
      </w:r>
    </w:p>
    <w:p w14:paraId="7DC3EF60" w14:textId="49828CC9" w:rsidR="00462A6B" w:rsidRDefault="009272F2">
      <w:pPr>
        <w:rPr>
          <w:lang w:val="x-none"/>
        </w:rPr>
      </w:pPr>
      <w:r>
        <w:rPr>
          <w:lang w:val="x-none"/>
        </w:rPr>
        <w:tab/>
        <w:t xml:space="preserve">Docker-compose versao 2 : Anexo </w:t>
      </w:r>
      <w:r w:rsidR="00FD102F">
        <w:rPr>
          <w:lang w:val="x-none"/>
        </w:rPr>
        <w:t>1</w:t>
      </w:r>
      <w:r w:rsidR="00DB0A62">
        <w:rPr>
          <w:lang w:val="x-none"/>
        </w:rPr>
        <w:t>2</w:t>
      </w:r>
      <w:r w:rsidR="00FD102F">
        <w:rPr>
          <w:lang w:val="x-none"/>
        </w:rPr>
        <w:t>.</w:t>
      </w:r>
      <w:r>
        <w:rPr>
          <w:lang w:val="x-none"/>
        </w:rPr>
        <w:t>4</w:t>
      </w:r>
    </w:p>
    <w:p w14:paraId="429B67E4" w14:textId="305FDD8D" w:rsidR="009272F2" w:rsidRDefault="009272F2" w:rsidP="009272F2">
      <w:pPr>
        <w:rPr>
          <w:lang w:val="x-none"/>
        </w:rPr>
      </w:pPr>
      <w:r w:rsidRPr="00D9318B">
        <w:tab/>
      </w:r>
      <w:r w:rsidR="00FD102F">
        <w:rPr>
          <w:lang w:val="x-none"/>
        </w:rPr>
        <w:t>Docker-compose versao 3</w:t>
      </w:r>
      <w:r>
        <w:rPr>
          <w:lang w:val="x-none"/>
        </w:rPr>
        <w:t xml:space="preserve"> : Anexo </w:t>
      </w:r>
      <w:r w:rsidR="00FD102F">
        <w:rPr>
          <w:lang w:val="x-none"/>
        </w:rPr>
        <w:t>1</w:t>
      </w:r>
      <w:r w:rsidR="00DB0A62">
        <w:rPr>
          <w:lang w:val="x-none"/>
        </w:rPr>
        <w:t>2</w:t>
      </w:r>
      <w:r w:rsidR="00FD102F">
        <w:rPr>
          <w:lang w:val="x-none"/>
        </w:rPr>
        <w:t>.</w:t>
      </w:r>
      <w:r>
        <w:rPr>
          <w:lang w:val="x-none"/>
        </w:rPr>
        <w:t>5</w:t>
      </w:r>
    </w:p>
    <w:p w14:paraId="7F99ACFF" w14:textId="77777777" w:rsidR="007204D3" w:rsidRPr="005B1535" w:rsidRDefault="007204D3"/>
    <w:p w14:paraId="458E9F5C" w14:textId="56E74881" w:rsidR="007204D3" w:rsidRDefault="008250B9" w:rsidP="009056A8">
      <w:pPr>
        <w:ind w:firstLine="708"/>
      </w:pPr>
      <w:r>
        <w:t xml:space="preserve"> </w:t>
      </w:r>
    </w:p>
    <w:p w14:paraId="715C5E47" w14:textId="77777777" w:rsidR="007204D3" w:rsidRDefault="007204D3">
      <w:r>
        <w:br w:type="page"/>
      </w:r>
    </w:p>
    <w:p w14:paraId="672C6045" w14:textId="233A59C5" w:rsidR="001502E0" w:rsidRPr="00F643F2" w:rsidRDefault="00CB52B9" w:rsidP="00E94968">
      <w:pPr>
        <w:pStyle w:val="Ttulo11"/>
      </w:pPr>
      <w:bookmarkStart w:id="208" w:name="_Toc497862072"/>
      <w:r>
        <w:lastRenderedPageBreak/>
        <w:t>9</w:t>
      </w:r>
      <w:r w:rsidR="00C254AC" w:rsidRPr="00F643F2">
        <w:t xml:space="preserve"> </w:t>
      </w:r>
      <w:r w:rsidR="006A1B29">
        <w:t>conclusão</w:t>
      </w:r>
      <w:bookmarkEnd w:id="208"/>
    </w:p>
    <w:p w14:paraId="4A5EEFD7" w14:textId="77777777" w:rsidR="001502E0" w:rsidRDefault="001502E0">
      <w:pPr>
        <w:rPr>
          <w:b/>
        </w:rPr>
      </w:pPr>
      <w:r>
        <w:rPr>
          <w:b/>
        </w:rPr>
        <w:br w:type="page"/>
      </w:r>
    </w:p>
    <w:p w14:paraId="49540AC2" w14:textId="30203AF3" w:rsidR="005E4CE9" w:rsidRDefault="009D4E07" w:rsidP="00E94968">
      <w:pPr>
        <w:pStyle w:val="Ttulo11"/>
      </w:pPr>
      <w:bookmarkStart w:id="209" w:name="_Toc497862073"/>
      <w:r>
        <w:lastRenderedPageBreak/>
        <w:t>1</w:t>
      </w:r>
      <w:r w:rsidR="00306277">
        <w:t>0</w:t>
      </w:r>
      <w:r w:rsidR="001502E0" w:rsidRPr="009D4E07">
        <w:t xml:space="preserve"> </w:t>
      </w:r>
      <w:r w:rsidR="00CE4368">
        <w:t>Melhorias Futuras</w:t>
      </w:r>
      <w:bookmarkEnd w:id="209"/>
    </w:p>
    <w:p w14:paraId="2AE7FF30" w14:textId="5CE2FEDB" w:rsidR="00D27F3A" w:rsidRDefault="00D27F3A" w:rsidP="00D27F3A">
      <w:pPr>
        <w:ind w:firstLine="708"/>
      </w:pPr>
      <w:r>
        <w:t xml:space="preserve">Como melhoria futura, proponho a adaptação do projeto para a orquestração em outros softwares orquestradores, como: </w:t>
      </w:r>
      <w:r w:rsidR="0079088C">
        <w:t>Kubernet, Vagrant e Mesos OS.</w:t>
      </w:r>
    </w:p>
    <w:p w14:paraId="0B5807CE" w14:textId="6556523C" w:rsidR="0079088C" w:rsidRDefault="0079088C" w:rsidP="00D27F3A">
      <w:pPr>
        <w:ind w:firstLine="708"/>
      </w:pPr>
      <w:r>
        <w:t>A utilização destes orquestradores, resultará em adaptações feitas no projeto, pois cada um possui linguagem e sintaxe própria de utilização.</w:t>
      </w:r>
    </w:p>
    <w:p w14:paraId="47BB828B" w14:textId="781891EC" w:rsidR="00CB499E" w:rsidRDefault="00CB499E">
      <w:r>
        <w:br w:type="page"/>
      </w:r>
    </w:p>
    <w:p w14:paraId="2A74D010" w14:textId="5797311C" w:rsidR="009C7518" w:rsidRDefault="00E96A15" w:rsidP="00E94968">
      <w:pPr>
        <w:pStyle w:val="Ttulo11"/>
      </w:pPr>
      <w:bookmarkStart w:id="210" w:name="_Toc496802715"/>
      <w:bookmarkStart w:id="211" w:name="_Toc496802944"/>
      <w:bookmarkStart w:id="212" w:name="_Toc497862074"/>
      <w:r>
        <w:lastRenderedPageBreak/>
        <w:t>1</w:t>
      </w:r>
      <w:r w:rsidR="00AE3712">
        <w:t>1</w:t>
      </w:r>
      <w:r w:rsidR="00C254AC">
        <w:t xml:space="preserve"> Referências</w:t>
      </w:r>
      <w:bookmarkEnd w:id="210"/>
      <w:bookmarkEnd w:id="211"/>
      <w:bookmarkEnd w:id="212"/>
    </w:p>
    <w:p w14:paraId="5E5EBBF2" w14:textId="77777777" w:rsidR="009C7518" w:rsidRDefault="00C254AC">
      <w:r>
        <w:t xml:space="preserve">História da computação em nuvens. Disponível em &lt;http://www.dsc.ufcg.edu.br/~pet/jornal/agosto2012/materias/historia_da_computacao.html&gt;. Acessado em 18/11/2016 </w:t>
      </w:r>
    </w:p>
    <w:p w14:paraId="735D0D5A" w14:textId="77777777" w:rsidR="009C7518" w:rsidRDefault="009C7518"/>
    <w:p w14:paraId="53D618C0" w14:textId="01D55AC1" w:rsidR="009C7518" w:rsidRDefault="00C254AC">
      <w:r>
        <w:t>Cloud Computing. Disponível em &lt;https://en.wikipedia.org/wiki/Cloud_computing&gt;. Acessado em 20/11/2016.</w:t>
      </w:r>
    </w:p>
    <w:p w14:paraId="57805CAF" w14:textId="77777777" w:rsidR="009C7518" w:rsidRDefault="009C7518"/>
    <w:p w14:paraId="727084BB" w14:textId="71074214" w:rsidR="009C7518" w:rsidRDefault="00C254AC">
      <w:r>
        <w:t xml:space="preserve">O que é </w:t>
      </w:r>
      <w:proofErr w:type="spellStart"/>
      <w:r>
        <w:t>clo</w:t>
      </w:r>
      <w:r w:rsidR="00FE0840">
        <w:t>u</w:t>
      </w:r>
      <w:r>
        <w:t>d</w:t>
      </w:r>
      <w:proofErr w:type="spellEnd"/>
      <w:r>
        <w:t xml:space="preserve"> computing. Disponível em &lt;http://www.infowester.com/cloudcomputing.php&gt;.  Acessado em 20/11/2016.</w:t>
      </w:r>
    </w:p>
    <w:p w14:paraId="61A0EDFF" w14:textId="77777777" w:rsidR="009C7518" w:rsidRDefault="009C7518"/>
    <w:p w14:paraId="75D73769" w14:textId="77777777" w:rsidR="009C7518" w:rsidRDefault="00C254AC">
      <w:r>
        <w:t>Fundamentos de Computação Nuvem para Governos. Disponível em &lt;http://www4.serpro.gov.br/wcge2010/artigos/Artigo-Fundamentos%20de%20Computacao%20Nuvem%20para%20Governos.pdf&gt;. Acessado em 21/11/2016.</w:t>
      </w:r>
    </w:p>
    <w:p w14:paraId="5C75A6F0" w14:textId="77777777" w:rsidR="009C7518" w:rsidRDefault="009C7518"/>
    <w:p w14:paraId="28921F54" w14:textId="3E7EDA4D" w:rsidR="009C7518" w:rsidRDefault="00C254AC">
      <w:r>
        <w:t>Cloud computing estamos nas nuvens voando. Disponível em &lt;http://ppgi.ci.ufpb.br/wp-content/uploads/palestra-cloud-computing.pdf&gt;. Acessado em 21/11/2016</w:t>
      </w:r>
    </w:p>
    <w:p w14:paraId="08C8A0B4" w14:textId="77777777" w:rsidR="009C7518" w:rsidRDefault="009C7518"/>
    <w:p w14:paraId="13C9BBF0" w14:textId="77777777" w:rsidR="009C7518" w:rsidRDefault="00C254AC">
      <w:r>
        <w:t>“The NIST Definition of Cloud Computing”. Disponível em &lt;http://nvlpubs.nist.gov/nistpubs/Legacy/SP/nistspecialpublication800-145.pdf &gt;. Acessado em 24/11/2016</w:t>
      </w:r>
    </w:p>
    <w:p w14:paraId="3D3B8F8C" w14:textId="77777777" w:rsidR="009C7518" w:rsidRDefault="009C7518"/>
    <w:p w14:paraId="30FED1E4" w14:textId="6C6AA99F" w:rsidR="009C7518" w:rsidRDefault="00C254AC">
      <w:r>
        <w:t>Conceitos de computação em nuvem. Disponível em &lt;http://ftp.unipar.br/~seinpar/2013/artigos/Rogerio%20Schueroff%20Vandresen.pdf&gt;. Acessado em 24/11/2016</w:t>
      </w:r>
    </w:p>
    <w:p w14:paraId="3AC6DE1D" w14:textId="77777777" w:rsidR="009C7518" w:rsidRDefault="009C7518"/>
    <w:p w14:paraId="7A43C08B" w14:textId="77777777" w:rsidR="009C7518" w:rsidRDefault="00C254AC">
      <w:r>
        <w:t>Nogueira, Matheus Cadori1; PEZZI, Daniel da Cunha (2010) “A Computação Agora é nas Nuvens” Universidade de Cruz Alta (UNICRUZ) – Cruz Alta, RS – Brasil.</w:t>
      </w:r>
    </w:p>
    <w:p w14:paraId="143E95AD" w14:textId="77777777" w:rsidR="009C7518" w:rsidRDefault="009C7518"/>
    <w:p w14:paraId="4000C705" w14:textId="2A9C982A" w:rsidR="009C7518" w:rsidRDefault="00266F4B">
      <w:r>
        <w:t xml:space="preserve">Veras, Manoel </w:t>
      </w:r>
      <w:r w:rsidR="00D3463E">
        <w:t>(2012)</w:t>
      </w:r>
      <w:r w:rsidR="00A33A8E">
        <w:t xml:space="preserve"> “</w:t>
      </w:r>
      <w:r w:rsidR="00C254AC">
        <w:t xml:space="preserve">Cloud Computing: Nova Arquitetura da TI”. Editora </w:t>
      </w:r>
      <w:proofErr w:type="spellStart"/>
      <w:r w:rsidR="00C254AC">
        <w:t>Brasport</w:t>
      </w:r>
      <w:proofErr w:type="spellEnd"/>
      <w:r w:rsidR="00C254AC">
        <w:t>: Rio de Janeiro, Brasil.</w:t>
      </w:r>
    </w:p>
    <w:p w14:paraId="78DFD4FE" w14:textId="77777777" w:rsidR="009C7518" w:rsidRDefault="009C7518"/>
    <w:p w14:paraId="3DFB0DBC" w14:textId="77777777" w:rsidR="009C7518" w:rsidRDefault="00C254AC">
      <w:r>
        <w:t xml:space="preserve">Souza, Flávio R. C.; Moreira, Leonardo O.; Machado, </w:t>
      </w:r>
      <w:proofErr w:type="spellStart"/>
      <w:r>
        <w:t>Javam</w:t>
      </w:r>
      <w:proofErr w:type="spellEnd"/>
      <w:r>
        <w:t xml:space="preserve"> C. Computação em Nuvem: Conceitos, Tecnologias, Aplicações e Desafios. ERCEMAPI 2009.</w:t>
      </w:r>
    </w:p>
    <w:p w14:paraId="634AA9B4" w14:textId="77777777" w:rsidR="009C7518" w:rsidRDefault="009C7518"/>
    <w:p w14:paraId="4E088774" w14:textId="6EA6D54F" w:rsidR="00006F5D" w:rsidRDefault="008C5EF0" w:rsidP="00006F5D">
      <w:r>
        <w:t>“</w:t>
      </w:r>
      <w:r w:rsidR="00006F5D">
        <w:t>Saiba como a virtualização por container revolucionou a infraestrutura de TI. Parte 1</w:t>
      </w:r>
      <w:r>
        <w:t>”</w:t>
      </w:r>
      <w:r w:rsidR="00B42F44">
        <w:t>. Disponível em</w:t>
      </w:r>
      <w:r w:rsidR="00006F5D">
        <w:t xml:space="preserve"> </w:t>
      </w:r>
      <w:r w:rsidR="00B42F44">
        <w:t>&lt;</w:t>
      </w:r>
      <w:r w:rsidR="00006F5D">
        <w:t>https://www.3way.com.br/saiba-como-a-virtualizacao-por-container-mudou-a-infraestrutura-de-ti/</w:t>
      </w:r>
      <w:r w:rsidR="00B42F44">
        <w:t>&gt;. Acessado em 03/05/2017</w:t>
      </w:r>
    </w:p>
    <w:p w14:paraId="38414495" w14:textId="77777777" w:rsidR="00006F5D" w:rsidRDefault="00006F5D" w:rsidP="00006F5D"/>
    <w:p w14:paraId="3AF0E0FF" w14:textId="7B67AAA3" w:rsidR="00006F5D" w:rsidRDefault="00CB6EC5" w:rsidP="00006F5D">
      <w:r>
        <w:t>“</w:t>
      </w:r>
      <w:r w:rsidR="00006F5D">
        <w:t>Saiba como a virtualização por container revolucionou a infraestrutura de TI. Parte 2</w:t>
      </w:r>
      <w:r>
        <w:t>”. Disponível em &lt;</w:t>
      </w:r>
      <w:r w:rsidR="00006F5D">
        <w:t>https://www.3way.com.br/saiba-como-a-virtualizacao-por-container-revolucionou-a-infraestrutura-de-ti-part2/</w:t>
      </w:r>
      <w:r>
        <w:t>&gt;. Acessado em 03/05/2017</w:t>
      </w:r>
    </w:p>
    <w:p w14:paraId="45F45A72" w14:textId="77777777" w:rsidR="00006F5D" w:rsidRDefault="00006F5D" w:rsidP="00006F5D"/>
    <w:p w14:paraId="02082D1A" w14:textId="5802BE9E" w:rsidR="00006F5D" w:rsidRDefault="003F254F" w:rsidP="00006F5D">
      <w:r>
        <w:t>“</w:t>
      </w:r>
      <w:r w:rsidRPr="003F254F">
        <w:t>Saiba como a virtualização por container revolucionou a infraestrutura de ti! Parte 3</w:t>
      </w:r>
      <w:r>
        <w:t>”. Disponível em</w:t>
      </w:r>
      <w:r w:rsidRPr="003F254F">
        <w:t xml:space="preserve"> </w:t>
      </w:r>
      <w:r>
        <w:t>&lt;</w:t>
      </w:r>
      <w:r w:rsidRPr="003F254F">
        <w:t>https://www.3way.com.br/gerenciando-containers-usando-kubernetes/</w:t>
      </w:r>
      <w:r>
        <w:t>&gt;. Acessado em 03/05/2017</w:t>
      </w:r>
    </w:p>
    <w:p w14:paraId="121429A1" w14:textId="77777777" w:rsidR="009C7518" w:rsidRDefault="009C7518">
      <w:pPr>
        <w:rPr>
          <w:bCs/>
          <w:color w:val="313539"/>
          <w:shd w:val="clear" w:color="auto" w:fill="F6F6F7"/>
        </w:rPr>
      </w:pPr>
    </w:p>
    <w:p w14:paraId="4CCB0FD0" w14:textId="77777777" w:rsidR="003A7EF2" w:rsidRPr="003A7EF2" w:rsidRDefault="003A7EF2" w:rsidP="003A7EF2">
      <w:r w:rsidRPr="003A7EF2">
        <w:lastRenderedPageBreak/>
        <w:t xml:space="preserve">“O que é </w:t>
      </w:r>
      <w:proofErr w:type="gramStart"/>
      <w:r w:rsidRPr="003A7EF2">
        <w:t>Container?”</w:t>
      </w:r>
      <w:proofErr w:type="gramEnd"/>
      <w:r w:rsidRPr="003A7EF2">
        <w:t>. Disponível em &lt;http://www.mundodocker.com.br/o-que-e-container/&gt;. Acessado em 04/05/2017</w:t>
      </w:r>
    </w:p>
    <w:p w14:paraId="1970D3BE" w14:textId="6A34832A" w:rsidR="009C7518" w:rsidRDefault="009C7518"/>
    <w:p w14:paraId="186A2660" w14:textId="26F48010" w:rsidR="003D2836" w:rsidRPr="003811C5" w:rsidRDefault="0022087F">
      <w:r w:rsidRPr="00571925">
        <w:t>“</w:t>
      </w:r>
      <w:r w:rsidR="00266F4B" w:rsidRPr="00571925">
        <w:t xml:space="preserve">10 </w:t>
      </w:r>
      <w:proofErr w:type="spellStart"/>
      <w:r w:rsidR="00266F4B" w:rsidRPr="00571925">
        <w:t>things</w:t>
      </w:r>
      <w:proofErr w:type="spellEnd"/>
      <w:r w:rsidR="00266F4B" w:rsidRPr="00571925">
        <w:t xml:space="preserve"> </w:t>
      </w:r>
      <w:proofErr w:type="spellStart"/>
      <w:r w:rsidR="00266F4B" w:rsidRPr="00571925">
        <w:t>to</w:t>
      </w:r>
      <w:proofErr w:type="spellEnd"/>
      <w:r w:rsidR="00266F4B" w:rsidRPr="00571925">
        <w:t xml:space="preserve"> </w:t>
      </w:r>
      <w:proofErr w:type="spellStart"/>
      <w:r w:rsidR="00266F4B" w:rsidRPr="00571925">
        <w:t>avoid</w:t>
      </w:r>
      <w:proofErr w:type="spellEnd"/>
      <w:r w:rsidR="00266F4B" w:rsidRPr="00571925">
        <w:t xml:space="preserve"> in docker containers</w:t>
      </w:r>
      <w:r w:rsidRPr="00571925">
        <w:t xml:space="preserve">”. </w:t>
      </w:r>
      <w:r w:rsidRPr="003811C5">
        <w:t>Disponível em: &lt;</w:t>
      </w:r>
      <w:r w:rsidR="003D2836" w:rsidRPr="003811C5">
        <w:t>https://developers.redhat.com/blog/2016/02/24/10-things-to-avoid-in-docker-containers/</w:t>
      </w:r>
      <w:r w:rsidRPr="003811C5">
        <w:t>&gt;</w:t>
      </w:r>
      <w:r w:rsidR="00571925">
        <w:t>. Acessado em 25/10/2017</w:t>
      </w:r>
    </w:p>
    <w:p w14:paraId="1877DD2B" w14:textId="77777777" w:rsidR="009C7518" w:rsidRPr="003811C5" w:rsidRDefault="00C254AC">
      <w:r w:rsidRPr="003811C5">
        <w:br w:type="page"/>
      </w:r>
    </w:p>
    <w:p w14:paraId="496C767D" w14:textId="7D9EF914" w:rsidR="009C7518" w:rsidRDefault="00C254AC" w:rsidP="00E94968">
      <w:pPr>
        <w:pStyle w:val="Ttulo11"/>
      </w:pPr>
      <w:bookmarkStart w:id="213" w:name="_Toc496802716"/>
      <w:bookmarkStart w:id="214" w:name="_Toc496802945"/>
      <w:bookmarkStart w:id="215" w:name="_Toc497862075"/>
      <w:r>
        <w:lastRenderedPageBreak/>
        <w:t>1</w:t>
      </w:r>
      <w:r w:rsidR="008017DC">
        <w:t>2</w:t>
      </w:r>
      <w:r>
        <w:t xml:space="preserve"> Anexos</w:t>
      </w:r>
      <w:bookmarkEnd w:id="213"/>
      <w:bookmarkEnd w:id="214"/>
      <w:bookmarkEnd w:id="215"/>
    </w:p>
    <w:p w14:paraId="610A7845" w14:textId="0BB55EA6" w:rsidR="009C7518" w:rsidRDefault="00C254AC" w:rsidP="00763C82">
      <w:pPr>
        <w:pStyle w:val="Ttulo21"/>
      </w:pPr>
      <w:bookmarkStart w:id="216" w:name="_Toc497862076"/>
      <w:r>
        <w:t xml:space="preserve">Anexo </w:t>
      </w:r>
      <w:r w:rsidR="00CB499E">
        <w:t>1</w:t>
      </w:r>
      <w:r w:rsidR="00607FED">
        <w:t>2</w:t>
      </w:r>
      <w:r w:rsidR="00CB499E">
        <w:t>.</w:t>
      </w:r>
      <w:r>
        <w:t>1 – Dockerfile</w:t>
      </w:r>
      <w:r w:rsidR="00DD156D">
        <w:t xml:space="preserve"> - </w:t>
      </w:r>
      <w:r w:rsidR="00DD156D" w:rsidRPr="000B5349">
        <w:rPr>
          <w:lang w:val="pt-BR"/>
        </w:rPr>
        <w:t>X86</w:t>
      </w:r>
      <w:bookmarkEnd w:id="216"/>
    </w:p>
    <w:p w14:paraId="69B4C741" w14:textId="77777777" w:rsidR="009C7518" w:rsidRDefault="009C7518"/>
    <w:p w14:paraId="4815E1C0" w14:textId="77777777" w:rsidR="003A59F0" w:rsidRPr="000B5349" w:rsidRDefault="003A59F0" w:rsidP="003A59F0">
      <w:r w:rsidRPr="000B5349">
        <w:t>FROM ubuntu:12.04</w:t>
      </w:r>
    </w:p>
    <w:p w14:paraId="0A825793" w14:textId="77777777" w:rsidR="003A59F0" w:rsidRPr="000B5349" w:rsidRDefault="003A59F0" w:rsidP="003A59F0">
      <w:r w:rsidRPr="000B5349">
        <w:t>FROM ruby:2.3.3</w:t>
      </w:r>
    </w:p>
    <w:p w14:paraId="45664731" w14:textId="77777777" w:rsidR="003A59F0" w:rsidRPr="000B5349" w:rsidRDefault="003A59F0" w:rsidP="003A59F0"/>
    <w:p w14:paraId="7FC603C1" w14:textId="77777777" w:rsidR="003A59F0" w:rsidRPr="003A59F0" w:rsidRDefault="003A59F0" w:rsidP="003A59F0">
      <w:pPr>
        <w:rPr>
          <w:lang w:val="en-US"/>
        </w:rPr>
      </w:pPr>
      <w:r w:rsidRPr="003A59F0">
        <w:rPr>
          <w:lang w:val="en-US"/>
        </w:rPr>
        <w:t xml:space="preserve">MAINTAINER Thiago </w:t>
      </w:r>
      <w:proofErr w:type="spellStart"/>
      <w:r w:rsidRPr="003A59F0">
        <w:rPr>
          <w:lang w:val="en-US"/>
        </w:rPr>
        <w:t>Soares</w:t>
      </w:r>
      <w:proofErr w:type="spellEnd"/>
      <w:r w:rsidRPr="003A59F0">
        <w:rPr>
          <w:lang w:val="en-US"/>
        </w:rPr>
        <w:t xml:space="preserve"> &lt;thiagosoarescruz0@gmail.com&gt;</w:t>
      </w:r>
    </w:p>
    <w:p w14:paraId="6A8B04F6" w14:textId="77777777" w:rsidR="003A59F0" w:rsidRPr="003A59F0" w:rsidRDefault="003A59F0" w:rsidP="003A59F0">
      <w:pPr>
        <w:rPr>
          <w:lang w:val="en-US"/>
        </w:rPr>
      </w:pPr>
    </w:p>
    <w:p w14:paraId="724A4953" w14:textId="7259F6B8" w:rsidR="003A59F0" w:rsidRPr="003A59F0" w:rsidRDefault="00544D4A" w:rsidP="003A59F0">
      <w:pPr>
        <w:rPr>
          <w:lang w:val="en-US"/>
        </w:rPr>
      </w:pPr>
      <w:r>
        <w:rPr>
          <w:lang w:val="en-US"/>
        </w:rPr>
        <w:t>#</w:t>
      </w:r>
      <w:r w:rsidR="003A59F0" w:rsidRPr="003A59F0">
        <w:rPr>
          <w:lang w:val="en-US"/>
        </w:rPr>
        <w:t>Install Build essentials</w:t>
      </w:r>
    </w:p>
    <w:p w14:paraId="26EBEDF0" w14:textId="77777777" w:rsidR="003A59F0" w:rsidRPr="003A59F0" w:rsidRDefault="003A59F0" w:rsidP="003A59F0">
      <w:pPr>
        <w:rPr>
          <w:lang w:val="en-US"/>
        </w:rPr>
      </w:pPr>
      <w:r w:rsidRPr="003A59F0">
        <w:rPr>
          <w:lang w:val="en-US"/>
        </w:rPr>
        <w:t>RUN apt-get update -</w:t>
      </w:r>
      <w:proofErr w:type="spellStart"/>
      <w:r w:rsidRPr="003A59F0">
        <w:rPr>
          <w:lang w:val="en-US"/>
        </w:rPr>
        <w:t>qq</w:t>
      </w:r>
      <w:proofErr w:type="spellEnd"/>
      <w:r w:rsidRPr="003A59F0">
        <w:rPr>
          <w:lang w:val="en-US"/>
        </w:rPr>
        <w:t xml:space="preserve"> &amp;&amp; apt-get install -y build-essential </w:t>
      </w:r>
      <w:proofErr w:type="spellStart"/>
      <w:r w:rsidRPr="003A59F0">
        <w:rPr>
          <w:lang w:val="en-US"/>
        </w:rPr>
        <w:t>libpq</w:t>
      </w:r>
      <w:proofErr w:type="spellEnd"/>
      <w:r w:rsidRPr="003A59F0">
        <w:rPr>
          <w:lang w:val="en-US"/>
        </w:rPr>
        <w:t xml:space="preserve">-dev </w:t>
      </w:r>
      <w:proofErr w:type="spellStart"/>
      <w:r w:rsidRPr="003A59F0">
        <w:rPr>
          <w:lang w:val="en-US"/>
        </w:rPr>
        <w:t>nodejs</w:t>
      </w:r>
      <w:proofErr w:type="spellEnd"/>
      <w:r w:rsidRPr="003A59F0">
        <w:rPr>
          <w:lang w:val="en-US"/>
        </w:rPr>
        <w:t xml:space="preserve">-legacy </w:t>
      </w:r>
      <w:proofErr w:type="spellStart"/>
      <w:r w:rsidRPr="003A59F0">
        <w:rPr>
          <w:lang w:val="en-US"/>
        </w:rPr>
        <w:t>mysql</w:t>
      </w:r>
      <w:proofErr w:type="spellEnd"/>
      <w:r w:rsidRPr="003A59F0">
        <w:rPr>
          <w:lang w:val="en-US"/>
        </w:rPr>
        <w:t>-client \</w:t>
      </w:r>
    </w:p>
    <w:p w14:paraId="4413E289" w14:textId="77777777" w:rsidR="003A59F0" w:rsidRPr="003A59F0" w:rsidRDefault="003A59F0" w:rsidP="003A59F0">
      <w:pPr>
        <w:rPr>
          <w:lang w:val="en-US"/>
        </w:rPr>
      </w:pPr>
      <w:proofErr w:type="spellStart"/>
      <w:r w:rsidRPr="003A59F0">
        <w:rPr>
          <w:lang w:val="en-US"/>
        </w:rPr>
        <w:t>libssl</w:t>
      </w:r>
      <w:proofErr w:type="spellEnd"/>
      <w:r w:rsidRPr="003A59F0">
        <w:rPr>
          <w:lang w:val="en-US"/>
        </w:rPr>
        <w:t>-dev apt-</w:t>
      </w:r>
      <w:proofErr w:type="spellStart"/>
      <w:r w:rsidRPr="003A59F0">
        <w:rPr>
          <w:lang w:val="en-US"/>
        </w:rPr>
        <w:t>utils</w:t>
      </w:r>
      <w:proofErr w:type="spellEnd"/>
      <w:r w:rsidRPr="003A59F0">
        <w:rPr>
          <w:lang w:val="en-US"/>
        </w:rPr>
        <w:t xml:space="preserve"> </w:t>
      </w:r>
      <w:proofErr w:type="spellStart"/>
      <w:r w:rsidRPr="003A59F0">
        <w:rPr>
          <w:lang w:val="en-US"/>
        </w:rPr>
        <w:t>nodejs</w:t>
      </w:r>
      <w:proofErr w:type="spellEnd"/>
    </w:p>
    <w:p w14:paraId="49E66D26" w14:textId="77777777" w:rsidR="003A59F0" w:rsidRPr="003A59F0" w:rsidRDefault="003A59F0" w:rsidP="003A59F0">
      <w:pPr>
        <w:rPr>
          <w:lang w:val="en-US"/>
        </w:rPr>
      </w:pPr>
    </w:p>
    <w:p w14:paraId="27F61A4E" w14:textId="06C94885" w:rsidR="003A59F0" w:rsidRPr="003A59F0" w:rsidRDefault="00544D4A" w:rsidP="003A59F0">
      <w:pPr>
        <w:rPr>
          <w:lang w:val="en-US"/>
        </w:rPr>
      </w:pPr>
      <w:r>
        <w:rPr>
          <w:lang w:val="en-US"/>
        </w:rPr>
        <w:t>#</w:t>
      </w:r>
      <w:r w:rsidR="003A59F0" w:rsidRPr="003A59F0">
        <w:rPr>
          <w:lang w:val="en-US"/>
        </w:rPr>
        <w:t>Install MySQL client</w:t>
      </w:r>
    </w:p>
    <w:p w14:paraId="275BF176" w14:textId="77777777" w:rsidR="003A59F0" w:rsidRPr="003A59F0" w:rsidRDefault="003A59F0" w:rsidP="003A59F0">
      <w:pPr>
        <w:rPr>
          <w:lang w:val="en-US"/>
        </w:rPr>
      </w:pPr>
      <w:r w:rsidRPr="003A59F0">
        <w:rPr>
          <w:lang w:val="en-US"/>
        </w:rPr>
        <w:t>RUN apt-get update &amp;&amp; \</w:t>
      </w:r>
    </w:p>
    <w:p w14:paraId="0D4B0E84" w14:textId="77777777" w:rsidR="003A59F0" w:rsidRPr="003A59F0" w:rsidRDefault="003A59F0" w:rsidP="003A59F0">
      <w:pPr>
        <w:rPr>
          <w:lang w:val="en-US"/>
        </w:rPr>
      </w:pPr>
      <w:r w:rsidRPr="003A59F0">
        <w:rPr>
          <w:lang w:val="en-US"/>
        </w:rPr>
        <w:t xml:space="preserve">      apt-get -y install </w:t>
      </w:r>
      <w:proofErr w:type="spellStart"/>
      <w:r w:rsidRPr="003A59F0">
        <w:rPr>
          <w:lang w:val="en-US"/>
        </w:rPr>
        <w:t>sudo</w:t>
      </w:r>
      <w:proofErr w:type="spellEnd"/>
    </w:p>
    <w:p w14:paraId="13789ED8" w14:textId="77777777" w:rsidR="003A59F0" w:rsidRPr="003A59F0" w:rsidRDefault="003A59F0" w:rsidP="003A59F0">
      <w:pPr>
        <w:rPr>
          <w:lang w:val="en-US"/>
        </w:rPr>
      </w:pPr>
    </w:p>
    <w:p w14:paraId="4E6AF7A3" w14:textId="775ED4A8" w:rsidR="003A59F0" w:rsidRPr="003A59F0" w:rsidRDefault="00544D4A" w:rsidP="003A59F0">
      <w:pPr>
        <w:rPr>
          <w:lang w:val="en-US"/>
        </w:rPr>
      </w:pPr>
      <w:r>
        <w:rPr>
          <w:lang w:val="en-US"/>
        </w:rPr>
        <w:t>#</w:t>
      </w:r>
      <w:r w:rsidR="003A59F0" w:rsidRPr="003A59F0">
        <w:rPr>
          <w:lang w:val="en-US"/>
        </w:rPr>
        <w:t>Install MySQL client</w:t>
      </w:r>
    </w:p>
    <w:p w14:paraId="78AAF6A9" w14:textId="77777777" w:rsidR="003A59F0" w:rsidRPr="003A59F0" w:rsidRDefault="003A59F0" w:rsidP="003A59F0">
      <w:pPr>
        <w:rPr>
          <w:lang w:val="en-US"/>
        </w:rPr>
      </w:pPr>
      <w:r w:rsidRPr="003A59F0">
        <w:rPr>
          <w:lang w:val="en-US"/>
        </w:rPr>
        <w:t xml:space="preserve">RUN </w:t>
      </w:r>
      <w:proofErr w:type="spellStart"/>
      <w:r w:rsidRPr="003A59F0">
        <w:rPr>
          <w:lang w:val="en-US"/>
        </w:rPr>
        <w:t>sudo</w:t>
      </w:r>
      <w:proofErr w:type="spellEnd"/>
      <w:r w:rsidRPr="003A59F0">
        <w:rPr>
          <w:lang w:val="en-US"/>
        </w:rPr>
        <w:t xml:space="preserve"> apt-get install -y </w:t>
      </w:r>
      <w:proofErr w:type="spellStart"/>
      <w:r w:rsidRPr="003A59F0">
        <w:rPr>
          <w:lang w:val="en-US"/>
        </w:rPr>
        <w:t>mysql</w:t>
      </w:r>
      <w:proofErr w:type="spellEnd"/>
      <w:r w:rsidRPr="003A59F0">
        <w:rPr>
          <w:lang w:val="en-US"/>
        </w:rPr>
        <w:t>-client &amp;&amp; \</w:t>
      </w:r>
    </w:p>
    <w:p w14:paraId="51C5B86A" w14:textId="77777777" w:rsidR="003A59F0" w:rsidRPr="003A59F0" w:rsidRDefault="003A59F0" w:rsidP="003A59F0">
      <w:pPr>
        <w:rPr>
          <w:lang w:val="en-US"/>
        </w:rPr>
      </w:pPr>
      <w:r w:rsidRPr="003A59F0">
        <w:rPr>
          <w:lang w:val="en-US"/>
        </w:rPr>
        <w:t xml:space="preserve">    </w:t>
      </w:r>
      <w:proofErr w:type="spellStart"/>
      <w:r w:rsidRPr="003A59F0">
        <w:rPr>
          <w:lang w:val="en-US"/>
        </w:rPr>
        <w:t>sudo</w:t>
      </w:r>
      <w:proofErr w:type="spellEnd"/>
      <w:r w:rsidRPr="003A59F0">
        <w:rPr>
          <w:lang w:val="en-US"/>
        </w:rPr>
        <w:t xml:space="preserve"> apt-get </w:t>
      </w:r>
      <w:proofErr w:type="spellStart"/>
      <w:r w:rsidRPr="003A59F0">
        <w:rPr>
          <w:lang w:val="en-US"/>
        </w:rPr>
        <w:t>autoremove</w:t>
      </w:r>
      <w:proofErr w:type="spellEnd"/>
      <w:r w:rsidRPr="003A59F0">
        <w:rPr>
          <w:lang w:val="en-US"/>
        </w:rPr>
        <w:t xml:space="preserve"> -y &amp;&amp; \</w:t>
      </w:r>
    </w:p>
    <w:p w14:paraId="2940A0A3" w14:textId="77777777" w:rsidR="003A59F0" w:rsidRPr="003A59F0" w:rsidRDefault="003A59F0" w:rsidP="003A59F0">
      <w:pPr>
        <w:rPr>
          <w:lang w:val="en-US"/>
        </w:rPr>
      </w:pPr>
      <w:r w:rsidRPr="003A59F0">
        <w:rPr>
          <w:lang w:val="en-US"/>
        </w:rPr>
        <w:t xml:space="preserve">    </w:t>
      </w:r>
      <w:proofErr w:type="spellStart"/>
      <w:r w:rsidRPr="003A59F0">
        <w:rPr>
          <w:lang w:val="en-US"/>
        </w:rPr>
        <w:t>sudo</w:t>
      </w:r>
      <w:proofErr w:type="spellEnd"/>
      <w:r w:rsidRPr="003A59F0">
        <w:rPr>
          <w:lang w:val="en-US"/>
        </w:rPr>
        <w:t xml:space="preserve"> </w:t>
      </w:r>
      <w:proofErr w:type="spellStart"/>
      <w:r w:rsidRPr="003A59F0">
        <w:rPr>
          <w:lang w:val="en-US"/>
        </w:rPr>
        <w:t>rm</w:t>
      </w:r>
      <w:proofErr w:type="spellEnd"/>
      <w:r w:rsidRPr="003A59F0">
        <w:rPr>
          <w:lang w:val="en-US"/>
        </w:rPr>
        <w:t xml:space="preserve"> -</w:t>
      </w:r>
      <w:proofErr w:type="spellStart"/>
      <w:r w:rsidRPr="003A59F0">
        <w:rPr>
          <w:lang w:val="en-US"/>
        </w:rPr>
        <w:t>rf</w:t>
      </w:r>
      <w:proofErr w:type="spellEnd"/>
      <w:r w:rsidRPr="003A59F0">
        <w:rPr>
          <w:lang w:val="en-US"/>
        </w:rPr>
        <w:t xml:space="preserve"> /</w:t>
      </w:r>
      <w:proofErr w:type="spellStart"/>
      <w:r w:rsidRPr="003A59F0">
        <w:rPr>
          <w:lang w:val="en-US"/>
        </w:rPr>
        <w:t>var</w:t>
      </w:r>
      <w:proofErr w:type="spellEnd"/>
      <w:r w:rsidRPr="003A59F0">
        <w:rPr>
          <w:lang w:val="en-US"/>
        </w:rPr>
        <w:t>/lib/apt/lists/*</w:t>
      </w:r>
    </w:p>
    <w:p w14:paraId="2F5F56CC" w14:textId="77777777" w:rsidR="003A59F0" w:rsidRPr="003A59F0" w:rsidRDefault="003A59F0" w:rsidP="003A59F0">
      <w:pPr>
        <w:rPr>
          <w:lang w:val="en-US"/>
        </w:rPr>
      </w:pPr>
    </w:p>
    <w:p w14:paraId="779191D2" w14:textId="77777777" w:rsidR="003A59F0" w:rsidRPr="003A59F0" w:rsidRDefault="003A59F0" w:rsidP="003A59F0">
      <w:pPr>
        <w:rPr>
          <w:lang w:val="en-US"/>
        </w:rPr>
      </w:pPr>
    </w:p>
    <w:p w14:paraId="26940A98" w14:textId="3E01FF8F" w:rsidR="003A59F0" w:rsidRPr="003A59F0" w:rsidRDefault="003A59F0" w:rsidP="003A59F0">
      <w:pPr>
        <w:rPr>
          <w:lang w:val="en-US"/>
        </w:rPr>
      </w:pPr>
      <w:r w:rsidRPr="003A59F0">
        <w:rPr>
          <w:lang w:val="en-US"/>
        </w:rPr>
        <w:t xml:space="preserve">#Set some </w:t>
      </w:r>
      <w:proofErr w:type="spellStart"/>
      <w:r w:rsidRPr="003A59F0">
        <w:rPr>
          <w:lang w:val="en-US"/>
        </w:rPr>
        <w:t>config</w:t>
      </w:r>
      <w:proofErr w:type="spellEnd"/>
    </w:p>
    <w:p w14:paraId="186732E0" w14:textId="77777777" w:rsidR="003A59F0" w:rsidRPr="003A59F0" w:rsidRDefault="003A59F0" w:rsidP="003A59F0">
      <w:pPr>
        <w:rPr>
          <w:lang w:val="en-US"/>
        </w:rPr>
      </w:pPr>
      <w:r w:rsidRPr="003A59F0">
        <w:rPr>
          <w:lang w:val="en-US"/>
        </w:rPr>
        <w:t>ENV RAILS_LOG_TO_STDOUT true</w:t>
      </w:r>
    </w:p>
    <w:p w14:paraId="4A17840E" w14:textId="77777777" w:rsidR="003A59F0" w:rsidRPr="003A59F0" w:rsidRDefault="003A59F0" w:rsidP="003A59F0">
      <w:pPr>
        <w:rPr>
          <w:lang w:val="en-US"/>
        </w:rPr>
      </w:pPr>
    </w:p>
    <w:p w14:paraId="0331EE46" w14:textId="09528697" w:rsidR="003A59F0" w:rsidRPr="003A59F0" w:rsidRDefault="00544D4A" w:rsidP="003A59F0">
      <w:pPr>
        <w:rPr>
          <w:lang w:val="en-US"/>
        </w:rPr>
      </w:pPr>
      <w:r>
        <w:rPr>
          <w:lang w:val="en-US"/>
        </w:rPr>
        <w:t>#</w:t>
      </w:r>
      <w:proofErr w:type="spellStart"/>
      <w:r w:rsidR="003A59F0" w:rsidRPr="003A59F0">
        <w:rPr>
          <w:lang w:val="en-US"/>
        </w:rPr>
        <w:t>Mkdir</w:t>
      </w:r>
      <w:proofErr w:type="spellEnd"/>
    </w:p>
    <w:p w14:paraId="2D8E9719" w14:textId="77777777" w:rsidR="003A59F0" w:rsidRPr="003A59F0" w:rsidRDefault="003A59F0" w:rsidP="003A59F0">
      <w:pPr>
        <w:rPr>
          <w:lang w:val="en-US"/>
        </w:rPr>
      </w:pPr>
      <w:r w:rsidRPr="003A59F0">
        <w:rPr>
          <w:lang w:val="en-US"/>
        </w:rPr>
        <w:t xml:space="preserve">RUN </w:t>
      </w:r>
      <w:proofErr w:type="spellStart"/>
      <w:r w:rsidRPr="003A59F0">
        <w:rPr>
          <w:lang w:val="en-US"/>
        </w:rPr>
        <w:t>mkdir</w:t>
      </w:r>
      <w:proofErr w:type="spellEnd"/>
      <w:r w:rsidRPr="003A59F0">
        <w:rPr>
          <w:lang w:val="en-US"/>
        </w:rPr>
        <w:t xml:space="preserve"> -p /home/app</w:t>
      </w:r>
    </w:p>
    <w:p w14:paraId="52475F3E" w14:textId="77777777" w:rsidR="003A59F0" w:rsidRPr="003A59F0" w:rsidRDefault="003A59F0" w:rsidP="003A59F0">
      <w:pPr>
        <w:rPr>
          <w:lang w:val="en-US"/>
        </w:rPr>
      </w:pPr>
    </w:p>
    <w:p w14:paraId="171DB11B" w14:textId="0D1E0387" w:rsidR="003A59F0" w:rsidRPr="003A59F0" w:rsidRDefault="00544D4A" w:rsidP="003A59F0">
      <w:pPr>
        <w:rPr>
          <w:lang w:val="en-US"/>
        </w:rPr>
      </w:pPr>
      <w:r>
        <w:rPr>
          <w:lang w:val="en-US"/>
        </w:rPr>
        <w:t>#</w:t>
      </w:r>
      <w:proofErr w:type="spellStart"/>
      <w:r w:rsidR="003A59F0" w:rsidRPr="003A59F0">
        <w:rPr>
          <w:lang w:val="en-US"/>
        </w:rPr>
        <w:t>Workdir</w:t>
      </w:r>
      <w:proofErr w:type="spellEnd"/>
    </w:p>
    <w:p w14:paraId="69201BA4" w14:textId="77777777" w:rsidR="003A59F0" w:rsidRPr="003A59F0" w:rsidRDefault="003A59F0" w:rsidP="003A59F0">
      <w:pPr>
        <w:rPr>
          <w:lang w:val="en-US"/>
        </w:rPr>
      </w:pPr>
      <w:r w:rsidRPr="003A59F0">
        <w:rPr>
          <w:lang w:val="en-US"/>
        </w:rPr>
        <w:t>WORKDIR /home/app/</w:t>
      </w:r>
    </w:p>
    <w:p w14:paraId="0FD163AF" w14:textId="77777777" w:rsidR="003A59F0" w:rsidRPr="003A59F0" w:rsidRDefault="003A59F0" w:rsidP="003A59F0">
      <w:pPr>
        <w:rPr>
          <w:lang w:val="en-US"/>
        </w:rPr>
      </w:pPr>
    </w:p>
    <w:p w14:paraId="6EE9E2C6" w14:textId="77777777" w:rsidR="003A59F0" w:rsidRPr="003A59F0" w:rsidRDefault="003A59F0" w:rsidP="003A59F0">
      <w:pPr>
        <w:rPr>
          <w:lang w:val="en-US"/>
        </w:rPr>
      </w:pPr>
      <w:r w:rsidRPr="003A59F0">
        <w:rPr>
          <w:lang w:val="en-US"/>
        </w:rPr>
        <w:t>#Add Docker path</w:t>
      </w:r>
    </w:p>
    <w:p w14:paraId="1DADBA98" w14:textId="77777777" w:rsidR="003A59F0" w:rsidRPr="003A59F0" w:rsidRDefault="003A59F0" w:rsidP="003A59F0">
      <w:pPr>
        <w:rPr>
          <w:lang w:val="en-US"/>
        </w:rPr>
      </w:pPr>
      <w:r w:rsidRPr="003A59F0">
        <w:rPr>
          <w:lang w:val="en-US"/>
        </w:rPr>
        <w:t>ADD docker /home/app/</w:t>
      </w:r>
    </w:p>
    <w:p w14:paraId="2CDC2C04" w14:textId="77777777" w:rsidR="003A59F0" w:rsidRPr="003A59F0" w:rsidRDefault="003A59F0" w:rsidP="003A59F0">
      <w:pPr>
        <w:rPr>
          <w:lang w:val="en-US"/>
        </w:rPr>
      </w:pPr>
    </w:p>
    <w:p w14:paraId="15916448" w14:textId="77777777" w:rsidR="003A59F0" w:rsidRPr="003A59F0" w:rsidRDefault="003A59F0" w:rsidP="003A59F0">
      <w:pPr>
        <w:rPr>
          <w:lang w:val="en-US"/>
        </w:rPr>
      </w:pPr>
      <w:r w:rsidRPr="003A59F0">
        <w:rPr>
          <w:lang w:val="en-US"/>
        </w:rPr>
        <w:t>WORKDIR /home/app</w:t>
      </w:r>
    </w:p>
    <w:p w14:paraId="05C0D4EF" w14:textId="77777777" w:rsidR="003A59F0" w:rsidRPr="003A59F0" w:rsidRDefault="003A59F0" w:rsidP="003A59F0">
      <w:pPr>
        <w:rPr>
          <w:lang w:val="en-US"/>
        </w:rPr>
      </w:pPr>
    </w:p>
    <w:p w14:paraId="51B57FD5" w14:textId="6FB549FF" w:rsidR="003A59F0" w:rsidRPr="003A59F0" w:rsidRDefault="00852BD3" w:rsidP="003A59F0">
      <w:pPr>
        <w:rPr>
          <w:lang w:val="en-US"/>
        </w:rPr>
      </w:pPr>
      <w:r>
        <w:rPr>
          <w:lang w:val="en-US"/>
        </w:rPr>
        <w:t>#</w:t>
      </w:r>
      <w:r w:rsidR="00C16035">
        <w:rPr>
          <w:lang w:val="en-US"/>
        </w:rPr>
        <w:t>Add</w:t>
      </w:r>
      <w:r w:rsidR="003A59F0" w:rsidRPr="003A59F0">
        <w:rPr>
          <w:lang w:val="en-US"/>
        </w:rPr>
        <w:t xml:space="preserve"> gems</w:t>
      </w:r>
    </w:p>
    <w:p w14:paraId="3AF5F242" w14:textId="77777777" w:rsidR="003A59F0" w:rsidRPr="003A59F0" w:rsidRDefault="003A59F0" w:rsidP="003A59F0">
      <w:pPr>
        <w:rPr>
          <w:lang w:val="en-US"/>
        </w:rPr>
      </w:pPr>
      <w:r w:rsidRPr="003A59F0">
        <w:rPr>
          <w:lang w:val="en-US"/>
        </w:rPr>
        <w:t xml:space="preserve">ADD </w:t>
      </w:r>
      <w:proofErr w:type="spellStart"/>
      <w:r w:rsidRPr="003A59F0">
        <w:rPr>
          <w:lang w:val="en-US"/>
        </w:rPr>
        <w:t>Gemfile</w:t>
      </w:r>
      <w:proofErr w:type="spellEnd"/>
      <w:r w:rsidRPr="003A59F0">
        <w:rPr>
          <w:lang w:val="en-US"/>
        </w:rPr>
        <w:t xml:space="preserve"> /home/app/</w:t>
      </w:r>
      <w:proofErr w:type="spellStart"/>
      <w:r w:rsidRPr="003A59F0">
        <w:rPr>
          <w:lang w:val="en-US"/>
        </w:rPr>
        <w:t>Gemfile</w:t>
      </w:r>
      <w:proofErr w:type="spellEnd"/>
    </w:p>
    <w:p w14:paraId="085BACB1" w14:textId="77777777" w:rsidR="003A59F0" w:rsidRPr="003A59F0" w:rsidRDefault="003A59F0" w:rsidP="003A59F0">
      <w:pPr>
        <w:rPr>
          <w:lang w:val="en-US"/>
        </w:rPr>
      </w:pPr>
      <w:r w:rsidRPr="003A59F0">
        <w:rPr>
          <w:lang w:val="en-US"/>
        </w:rPr>
        <w:t xml:space="preserve">ADD </w:t>
      </w:r>
      <w:proofErr w:type="spellStart"/>
      <w:r w:rsidRPr="003A59F0">
        <w:rPr>
          <w:lang w:val="en-US"/>
        </w:rPr>
        <w:t>Gemfile.lock</w:t>
      </w:r>
      <w:proofErr w:type="spellEnd"/>
      <w:r w:rsidRPr="003A59F0">
        <w:rPr>
          <w:lang w:val="en-US"/>
        </w:rPr>
        <w:t xml:space="preserve"> /home/app/</w:t>
      </w:r>
      <w:proofErr w:type="spellStart"/>
      <w:r w:rsidRPr="003A59F0">
        <w:rPr>
          <w:lang w:val="en-US"/>
        </w:rPr>
        <w:t>Gemfile.lock</w:t>
      </w:r>
      <w:proofErr w:type="spellEnd"/>
    </w:p>
    <w:p w14:paraId="3FFCA631" w14:textId="77777777" w:rsidR="003A59F0" w:rsidRPr="003A59F0" w:rsidRDefault="003A59F0" w:rsidP="003A59F0">
      <w:pPr>
        <w:rPr>
          <w:lang w:val="en-US"/>
        </w:rPr>
      </w:pPr>
    </w:p>
    <w:p w14:paraId="5A807FDD" w14:textId="77777777" w:rsidR="003A59F0" w:rsidRPr="003A59F0" w:rsidRDefault="003A59F0" w:rsidP="003A59F0">
      <w:pPr>
        <w:rPr>
          <w:lang w:val="en-US"/>
        </w:rPr>
      </w:pPr>
      <w:r w:rsidRPr="003A59F0">
        <w:rPr>
          <w:lang w:val="en-US"/>
        </w:rPr>
        <w:t xml:space="preserve">#Add </w:t>
      </w:r>
      <w:proofErr w:type="spellStart"/>
      <w:r w:rsidRPr="003A59F0">
        <w:rPr>
          <w:lang w:val="en-US"/>
        </w:rPr>
        <w:t>sidekiq</w:t>
      </w:r>
      <w:proofErr w:type="spellEnd"/>
      <w:r w:rsidRPr="003A59F0">
        <w:rPr>
          <w:lang w:val="en-US"/>
        </w:rPr>
        <w:t xml:space="preserve"> </w:t>
      </w:r>
      <w:proofErr w:type="spellStart"/>
      <w:r w:rsidRPr="003A59F0">
        <w:rPr>
          <w:lang w:val="en-US"/>
        </w:rPr>
        <w:t>pid</w:t>
      </w:r>
      <w:proofErr w:type="spellEnd"/>
    </w:p>
    <w:p w14:paraId="0EB627DE" w14:textId="77777777" w:rsidR="003A59F0" w:rsidRPr="003A59F0" w:rsidRDefault="003A59F0" w:rsidP="003A59F0">
      <w:pPr>
        <w:rPr>
          <w:lang w:val="en-US"/>
        </w:rPr>
      </w:pPr>
      <w:r w:rsidRPr="003A59F0">
        <w:rPr>
          <w:lang w:val="en-US"/>
        </w:rPr>
        <w:t xml:space="preserve">ADD </w:t>
      </w:r>
      <w:proofErr w:type="spellStart"/>
      <w:r w:rsidRPr="003A59F0">
        <w:rPr>
          <w:lang w:val="en-US"/>
        </w:rPr>
        <w:t>sidekiq.pid</w:t>
      </w:r>
      <w:proofErr w:type="spellEnd"/>
      <w:r w:rsidRPr="003A59F0">
        <w:rPr>
          <w:lang w:val="en-US"/>
        </w:rPr>
        <w:t xml:space="preserve"> /home/app/</w:t>
      </w:r>
      <w:proofErr w:type="spellStart"/>
      <w:r w:rsidRPr="003A59F0">
        <w:rPr>
          <w:lang w:val="en-US"/>
        </w:rPr>
        <w:t>tmp</w:t>
      </w:r>
      <w:proofErr w:type="spellEnd"/>
      <w:r w:rsidRPr="003A59F0">
        <w:rPr>
          <w:lang w:val="en-US"/>
        </w:rPr>
        <w:t>/</w:t>
      </w:r>
      <w:proofErr w:type="spellStart"/>
      <w:r w:rsidRPr="003A59F0">
        <w:rPr>
          <w:lang w:val="en-US"/>
        </w:rPr>
        <w:t>pids</w:t>
      </w:r>
      <w:proofErr w:type="spellEnd"/>
      <w:r w:rsidRPr="003A59F0">
        <w:rPr>
          <w:lang w:val="en-US"/>
        </w:rPr>
        <w:t>/</w:t>
      </w:r>
    </w:p>
    <w:p w14:paraId="7D24164F" w14:textId="77777777" w:rsidR="003A59F0" w:rsidRPr="003A59F0" w:rsidRDefault="003A59F0" w:rsidP="003A59F0">
      <w:pPr>
        <w:rPr>
          <w:lang w:val="en-US"/>
        </w:rPr>
      </w:pPr>
    </w:p>
    <w:p w14:paraId="6C78CA69" w14:textId="77777777" w:rsidR="003A59F0" w:rsidRPr="003A59F0" w:rsidRDefault="003A59F0" w:rsidP="003A59F0">
      <w:pPr>
        <w:rPr>
          <w:lang w:val="en-US"/>
        </w:rPr>
      </w:pPr>
      <w:r w:rsidRPr="003A59F0">
        <w:rPr>
          <w:lang w:val="en-US"/>
        </w:rPr>
        <w:t>#Run bundle</w:t>
      </w:r>
    </w:p>
    <w:p w14:paraId="70FA05C5" w14:textId="77777777" w:rsidR="003A59F0" w:rsidRPr="003A59F0" w:rsidRDefault="003A59F0" w:rsidP="003A59F0">
      <w:pPr>
        <w:rPr>
          <w:lang w:val="en-US"/>
        </w:rPr>
      </w:pPr>
      <w:r w:rsidRPr="003A59F0">
        <w:rPr>
          <w:lang w:val="en-US"/>
        </w:rPr>
        <w:t>RUN bundle install</w:t>
      </w:r>
    </w:p>
    <w:p w14:paraId="42BC387F" w14:textId="77777777" w:rsidR="003A59F0" w:rsidRPr="003A59F0" w:rsidRDefault="003A59F0" w:rsidP="003A59F0">
      <w:pPr>
        <w:rPr>
          <w:lang w:val="en-US"/>
        </w:rPr>
      </w:pPr>
    </w:p>
    <w:p w14:paraId="49D04990" w14:textId="3B0035F7" w:rsidR="003A59F0" w:rsidRPr="003A59F0" w:rsidRDefault="00C878A1" w:rsidP="003A59F0">
      <w:pPr>
        <w:rPr>
          <w:lang w:val="en-US"/>
        </w:rPr>
      </w:pPr>
      <w:r>
        <w:rPr>
          <w:lang w:val="en-US"/>
        </w:rPr>
        <w:t>#</w:t>
      </w:r>
      <w:r w:rsidR="003A59F0" w:rsidRPr="003A59F0">
        <w:rPr>
          <w:lang w:val="en-US"/>
        </w:rPr>
        <w:t>Add the Rails app</w:t>
      </w:r>
    </w:p>
    <w:p w14:paraId="56A2E297" w14:textId="77777777" w:rsidR="003A59F0" w:rsidRPr="003A59F0" w:rsidRDefault="003A59F0" w:rsidP="003A59F0">
      <w:pPr>
        <w:rPr>
          <w:lang w:val="en-US"/>
        </w:rPr>
      </w:pPr>
      <w:proofErr w:type="gramStart"/>
      <w:r w:rsidRPr="003A59F0">
        <w:rPr>
          <w:lang w:val="en-US"/>
        </w:rPr>
        <w:lastRenderedPageBreak/>
        <w:t>ADD .</w:t>
      </w:r>
      <w:proofErr w:type="gramEnd"/>
      <w:r w:rsidRPr="003A59F0">
        <w:rPr>
          <w:lang w:val="en-US"/>
        </w:rPr>
        <w:t xml:space="preserve"> /home/app</w:t>
      </w:r>
    </w:p>
    <w:p w14:paraId="41DBAD6C" w14:textId="77777777" w:rsidR="003A59F0" w:rsidRPr="003A59F0" w:rsidRDefault="003A59F0" w:rsidP="003A59F0">
      <w:pPr>
        <w:rPr>
          <w:lang w:val="en-US"/>
        </w:rPr>
      </w:pPr>
    </w:p>
    <w:p w14:paraId="2398D7A9" w14:textId="0A3F68C2" w:rsidR="003A59F0" w:rsidRPr="003A59F0" w:rsidRDefault="00FE1F1C" w:rsidP="003A59F0">
      <w:pPr>
        <w:rPr>
          <w:lang w:val="en-US"/>
        </w:rPr>
      </w:pPr>
      <w:r>
        <w:rPr>
          <w:lang w:val="en-US"/>
        </w:rPr>
        <w:t>#</w:t>
      </w:r>
      <w:r w:rsidR="003A59F0" w:rsidRPr="003A59F0">
        <w:rPr>
          <w:lang w:val="en-US"/>
        </w:rPr>
        <w:t>Create user and group</w:t>
      </w:r>
    </w:p>
    <w:p w14:paraId="3996368D" w14:textId="77777777" w:rsidR="003A59F0" w:rsidRPr="003A59F0" w:rsidRDefault="003A59F0" w:rsidP="003A59F0">
      <w:pPr>
        <w:rPr>
          <w:lang w:val="en-US"/>
        </w:rPr>
      </w:pPr>
      <w:r w:rsidRPr="003A59F0">
        <w:rPr>
          <w:lang w:val="en-US"/>
        </w:rPr>
        <w:t xml:space="preserve">RUN </w:t>
      </w:r>
      <w:proofErr w:type="spellStart"/>
      <w:r w:rsidRPr="003A59F0">
        <w:rPr>
          <w:lang w:val="en-US"/>
        </w:rPr>
        <w:t>groupadd</w:t>
      </w:r>
      <w:proofErr w:type="spellEnd"/>
      <w:r w:rsidRPr="003A59F0">
        <w:rPr>
          <w:lang w:val="en-US"/>
        </w:rPr>
        <w:t xml:space="preserve"> --</w:t>
      </w:r>
      <w:proofErr w:type="spellStart"/>
      <w:r w:rsidRPr="003A59F0">
        <w:rPr>
          <w:lang w:val="en-US"/>
        </w:rPr>
        <w:t>gid</w:t>
      </w:r>
      <w:proofErr w:type="spellEnd"/>
      <w:r w:rsidRPr="003A59F0">
        <w:rPr>
          <w:lang w:val="en-US"/>
        </w:rPr>
        <w:t xml:space="preserve"> 9999 app &amp;&amp; \</w:t>
      </w:r>
    </w:p>
    <w:p w14:paraId="52B795FD" w14:textId="77777777" w:rsidR="003A59F0" w:rsidRPr="003A59F0" w:rsidRDefault="003A59F0" w:rsidP="003A59F0">
      <w:pPr>
        <w:rPr>
          <w:lang w:val="en-US"/>
        </w:rPr>
      </w:pPr>
      <w:r w:rsidRPr="003A59F0">
        <w:rPr>
          <w:lang w:val="en-US"/>
        </w:rPr>
        <w:t xml:space="preserve">    </w:t>
      </w:r>
      <w:proofErr w:type="spellStart"/>
      <w:r w:rsidRPr="003A59F0">
        <w:rPr>
          <w:lang w:val="en-US"/>
        </w:rPr>
        <w:t>useradd</w:t>
      </w:r>
      <w:proofErr w:type="spellEnd"/>
      <w:r w:rsidRPr="003A59F0">
        <w:rPr>
          <w:lang w:val="en-US"/>
        </w:rPr>
        <w:t xml:space="preserve"> --</w:t>
      </w:r>
      <w:proofErr w:type="spellStart"/>
      <w:r w:rsidRPr="003A59F0">
        <w:rPr>
          <w:lang w:val="en-US"/>
        </w:rPr>
        <w:t>uid</w:t>
      </w:r>
      <w:proofErr w:type="spellEnd"/>
      <w:r w:rsidRPr="003A59F0">
        <w:rPr>
          <w:lang w:val="en-US"/>
        </w:rPr>
        <w:t xml:space="preserve"> 9999 --</w:t>
      </w:r>
      <w:proofErr w:type="spellStart"/>
      <w:r w:rsidRPr="003A59F0">
        <w:rPr>
          <w:lang w:val="en-US"/>
        </w:rPr>
        <w:t>gid</w:t>
      </w:r>
      <w:proofErr w:type="spellEnd"/>
      <w:r w:rsidRPr="003A59F0">
        <w:rPr>
          <w:lang w:val="en-US"/>
        </w:rPr>
        <w:t xml:space="preserve"> app </w:t>
      </w:r>
      <w:proofErr w:type="spellStart"/>
      <w:r w:rsidRPr="003A59F0">
        <w:rPr>
          <w:lang w:val="en-US"/>
        </w:rPr>
        <w:t>app</w:t>
      </w:r>
      <w:proofErr w:type="spellEnd"/>
      <w:r w:rsidRPr="003A59F0">
        <w:rPr>
          <w:lang w:val="en-US"/>
        </w:rPr>
        <w:t xml:space="preserve"> &amp;&amp; \</w:t>
      </w:r>
    </w:p>
    <w:p w14:paraId="6801F1C9" w14:textId="77777777" w:rsidR="003A59F0" w:rsidRPr="003A59F0" w:rsidRDefault="003A59F0" w:rsidP="003A59F0">
      <w:pPr>
        <w:rPr>
          <w:lang w:val="en-US"/>
        </w:rPr>
      </w:pPr>
      <w:r w:rsidRPr="003A59F0">
        <w:rPr>
          <w:lang w:val="en-US"/>
        </w:rPr>
        <w:t xml:space="preserve">    </w:t>
      </w:r>
      <w:proofErr w:type="spellStart"/>
      <w:r w:rsidRPr="003A59F0">
        <w:rPr>
          <w:lang w:val="en-US"/>
        </w:rPr>
        <w:t>chown</w:t>
      </w:r>
      <w:proofErr w:type="spellEnd"/>
      <w:r w:rsidRPr="003A59F0">
        <w:rPr>
          <w:lang w:val="en-US"/>
        </w:rPr>
        <w:t xml:space="preserve"> -R </w:t>
      </w:r>
      <w:proofErr w:type="spellStart"/>
      <w:proofErr w:type="gramStart"/>
      <w:r w:rsidRPr="003A59F0">
        <w:rPr>
          <w:lang w:val="en-US"/>
        </w:rPr>
        <w:t>app:app</w:t>
      </w:r>
      <w:proofErr w:type="spellEnd"/>
      <w:proofErr w:type="gramEnd"/>
      <w:r w:rsidRPr="003A59F0">
        <w:rPr>
          <w:lang w:val="en-US"/>
        </w:rPr>
        <w:t xml:space="preserve"> /home/app</w:t>
      </w:r>
    </w:p>
    <w:p w14:paraId="2DA594EC" w14:textId="77777777" w:rsidR="003A59F0" w:rsidRPr="003A59F0" w:rsidRDefault="003A59F0" w:rsidP="003A59F0">
      <w:pPr>
        <w:rPr>
          <w:lang w:val="en-US"/>
        </w:rPr>
      </w:pPr>
    </w:p>
    <w:p w14:paraId="444EE099" w14:textId="77777777" w:rsidR="003A59F0" w:rsidRPr="003A59F0" w:rsidRDefault="003A59F0" w:rsidP="003A59F0">
      <w:pPr>
        <w:rPr>
          <w:lang w:val="en-US"/>
        </w:rPr>
      </w:pPr>
      <w:r w:rsidRPr="003A59F0">
        <w:rPr>
          <w:lang w:val="en-US"/>
        </w:rPr>
        <w:t>#Expose app port</w:t>
      </w:r>
    </w:p>
    <w:p w14:paraId="210B36A2" w14:textId="77777777" w:rsidR="003A59F0" w:rsidRPr="003A59F0" w:rsidRDefault="003A59F0" w:rsidP="003A59F0">
      <w:pPr>
        <w:rPr>
          <w:lang w:val="en-US"/>
        </w:rPr>
      </w:pPr>
      <w:r w:rsidRPr="003A59F0">
        <w:rPr>
          <w:lang w:val="en-US"/>
        </w:rPr>
        <w:t>EXPOSE 80 300 9000</w:t>
      </w:r>
    </w:p>
    <w:p w14:paraId="463BB1A7" w14:textId="77777777" w:rsidR="003A59F0" w:rsidRPr="003A59F0" w:rsidRDefault="003A59F0" w:rsidP="003A59F0">
      <w:pPr>
        <w:rPr>
          <w:lang w:val="en-US"/>
        </w:rPr>
      </w:pPr>
    </w:p>
    <w:p w14:paraId="7B1B3479" w14:textId="33953AB8" w:rsidR="003A59F0" w:rsidRPr="003A59F0" w:rsidRDefault="00D86736" w:rsidP="003A59F0">
      <w:pPr>
        <w:rPr>
          <w:lang w:val="en-US"/>
        </w:rPr>
      </w:pPr>
      <w:r>
        <w:rPr>
          <w:lang w:val="en-US"/>
        </w:rPr>
        <w:t>#</w:t>
      </w:r>
      <w:r w:rsidR="003A59F0" w:rsidRPr="003A59F0">
        <w:rPr>
          <w:lang w:val="en-US"/>
        </w:rPr>
        <w:t>Save timestamp of image building</w:t>
      </w:r>
    </w:p>
    <w:p w14:paraId="5DB8F9DF" w14:textId="39785A8C" w:rsidR="00B32420" w:rsidRPr="000B5349" w:rsidRDefault="003A59F0" w:rsidP="003A59F0">
      <w:pPr>
        <w:rPr>
          <w:lang w:val="en-US"/>
        </w:rPr>
      </w:pPr>
      <w:r w:rsidRPr="000B5349">
        <w:rPr>
          <w:lang w:val="en-US"/>
        </w:rPr>
        <w:t>RUN date -u &gt; BUILD_TIME</w:t>
      </w:r>
    </w:p>
    <w:p w14:paraId="59367670" w14:textId="77777777" w:rsidR="00B32420" w:rsidRPr="000B5349" w:rsidRDefault="00B32420">
      <w:pPr>
        <w:rPr>
          <w:lang w:val="en-US"/>
        </w:rPr>
      </w:pPr>
      <w:r w:rsidRPr="000B5349">
        <w:rPr>
          <w:lang w:val="en-US"/>
        </w:rPr>
        <w:br w:type="page"/>
      </w:r>
    </w:p>
    <w:p w14:paraId="35DF0E40" w14:textId="52798194" w:rsidR="00826C4F" w:rsidRPr="008F2423" w:rsidRDefault="00826C4F" w:rsidP="007344CF">
      <w:pPr>
        <w:pStyle w:val="Ttulo21"/>
      </w:pPr>
      <w:bookmarkStart w:id="217" w:name="_Toc497862077"/>
      <w:r w:rsidRPr="007344CF">
        <w:lastRenderedPageBreak/>
        <w:t>Anexo</w:t>
      </w:r>
      <w:r w:rsidR="007344CF">
        <w:t xml:space="preserve"> 1</w:t>
      </w:r>
      <w:r w:rsidR="00804896">
        <w:t>2</w:t>
      </w:r>
      <w:r w:rsidR="007344CF">
        <w:t>.</w:t>
      </w:r>
      <w:r w:rsidRPr="007344CF">
        <w:t>2 – Docker-compose</w:t>
      </w:r>
      <w:r w:rsidR="005B1CAB" w:rsidRPr="007344CF">
        <w:t xml:space="preserve"> versão 2</w:t>
      </w:r>
      <w:r w:rsidR="000E6F57" w:rsidRPr="0033526A">
        <w:t xml:space="preserve"> - X86</w:t>
      </w:r>
      <w:bookmarkEnd w:id="217"/>
    </w:p>
    <w:p w14:paraId="207DF1DC" w14:textId="77777777" w:rsidR="005B1CAB" w:rsidRPr="003B1AE1" w:rsidRDefault="005B1CAB" w:rsidP="00826C4F">
      <w:pPr>
        <w:rPr>
          <w:lang w:val="en-US"/>
        </w:rPr>
      </w:pPr>
    </w:p>
    <w:p w14:paraId="122AA847" w14:textId="77777777" w:rsidR="005B1CAB" w:rsidRPr="000B5349" w:rsidRDefault="005B1CAB" w:rsidP="005B1CAB">
      <w:pPr>
        <w:rPr>
          <w:lang w:val="en-US"/>
        </w:rPr>
      </w:pPr>
      <w:r w:rsidRPr="000B5349">
        <w:rPr>
          <w:lang w:val="en-US"/>
        </w:rPr>
        <w:t>version: '2'</w:t>
      </w:r>
    </w:p>
    <w:p w14:paraId="09865BFA" w14:textId="77777777" w:rsidR="005B1CAB" w:rsidRPr="005B1CAB" w:rsidRDefault="005B1CAB" w:rsidP="005B1CAB">
      <w:pPr>
        <w:rPr>
          <w:lang w:val="en-US"/>
        </w:rPr>
      </w:pPr>
      <w:r w:rsidRPr="005B1CAB">
        <w:rPr>
          <w:lang w:val="en-US"/>
        </w:rPr>
        <w:t>services:</w:t>
      </w:r>
    </w:p>
    <w:p w14:paraId="0283316F" w14:textId="77777777" w:rsidR="005B1CAB" w:rsidRPr="005B1CAB" w:rsidRDefault="005B1CAB" w:rsidP="005B1CAB">
      <w:pPr>
        <w:rPr>
          <w:lang w:val="en-US"/>
        </w:rPr>
      </w:pPr>
      <w:r w:rsidRPr="005B1CAB">
        <w:rPr>
          <w:lang w:val="en-US"/>
        </w:rPr>
        <w:t xml:space="preserve">  </w:t>
      </w:r>
      <w:proofErr w:type="spellStart"/>
      <w:r w:rsidRPr="005B1CAB">
        <w:rPr>
          <w:lang w:val="en-US"/>
        </w:rPr>
        <w:t>db</w:t>
      </w:r>
      <w:proofErr w:type="spellEnd"/>
      <w:r w:rsidRPr="005B1CAB">
        <w:rPr>
          <w:lang w:val="en-US"/>
        </w:rPr>
        <w:t>:</w:t>
      </w:r>
    </w:p>
    <w:p w14:paraId="7E0C17DB" w14:textId="77777777" w:rsidR="005B1CAB" w:rsidRPr="005B1CAB" w:rsidRDefault="005B1CAB" w:rsidP="005B1CAB">
      <w:pPr>
        <w:rPr>
          <w:lang w:val="en-US"/>
        </w:rPr>
      </w:pPr>
      <w:r w:rsidRPr="005B1CAB">
        <w:rPr>
          <w:lang w:val="en-US"/>
        </w:rPr>
        <w:t xml:space="preserve">    image: mysql:5.7</w:t>
      </w:r>
    </w:p>
    <w:p w14:paraId="30FC3708" w14:textId="77777777" w:rsidR="005B1CAB" w:rsidRPr="005B1CAB" w:rsidRDefault="005B1CAB" w:rsidP="005B1CAB">
      <w:pPr>
        <w:rPr>
          <w:lang w:val="en-US"/>
        </w:rPr>
      </w:pPr>
      <w:r w:rsidRPr="005B1CAB">
        <w:rPr>
          <w:lang w:val="en-US"/>
        </w:rPr>
        <w:t xml:space="preserve">    restart: always</w:t>
      </w:r>
    </w:p>
    <w:p w14:paraId="56D7EBDF" w14:textId="77777777" w:rsidR="005B1CAB" w:rsidRPr="005B1CAB" w:rsidRDefault="005B1CAB" w:rsidP="005B1CAB">
      <w:pPr>
        <w:rPr>
          <w:lang w:val="en-US"/>
        </w:rPr>
      </w:pPr>
      <w:r w:rsidRPr="005B1CAB">
        <w:rPr>
          <w:lang w:val="en-US"/>
        </w:rPr>
        <w:t xml:space="preserve">    environment:</w:t>
      </w:r>
    </w:p>
    <w:p w14:paraId="3480AC2B" w14:textId="77777777" w:rsidR="005B1CAB" w:rsidRPr="005B1CAB" w:rsidRDefault="005B1CAB" w:rsidP="005B1CAB">
      <w:pPr>
        <w:rPr>
          <w:lang w:val="en-US"/>
        </w:rPr>
      </w:pPr>
      <w:r w:rsidRPr="005B1CAB">
        <w:rPr>
          <w:lang w:val="en-US"/>
        </w:rPr>
        <w:t xml:space="preserve">      MYSQL_ROOT_PASSWORD: password</w:t>
      </w:r>
    </w:p>
    <w:p w14:paraId="4759C583" w14:textId="77777777" w:rsidR="005B1CAB" w:rsidRPr="005B1CAB" w:rsidRDefault="005B1CAB" w:rsidP="005B1CAB">
      <w:pPr>
        <w:rPr>
          <w:lang w:val="en-US"/>
        </w:rPr>
      </w:pPr>
      <w:r w:rsidRPr="005B1CAB">
        <w:rPr>
          <w:lang w:val="en-US"/>
        </w:rPr>
        <w:t xml:space="preserve">      MYSQL_DATABASE: phalanx-development</w:t>
      </w:r>
    </w:p>
    <w:p w14:paraId="59FB0EE6" w14:textId="77777777" w:rsidR="005B1CAB" w:rsidRPr="005B1CAB" w:rsidRDefault="005B1CAB" w:rsidP="005B1CAB">
      <w:pPr>
        <w:rPr>
          <w:lang w:val="en-US"/>
        </w:rPr>
      </w:pPr>
      <w:r w:rsidRPr="005B1CAB">
        <w:rPr>
          <w:lang w:val="en-US"/>
        </w:rPr>
        <w:t xml:space="preserve">      MYSQL_USER:  root</w:t>
      </w:r>
    </w:p>
    <w:p w14:paraId="0F77855E" w14:textId="77777777" w:rsidR="005B1CAB" w:rsidRPr="005B1CAB" w:rsidRDefault="005B1CAB" w:rsidP="005B1CAB">
      <w:pPr>
        <w:rPr>
          <w:lang w:val="en-US"/>
        </w:rPr>
      </w:pPr>
      <w:r w:rsidRPr="005B1CAB">
        <w:rPr>
          <w:lang w:val="en-US"/>
        </w:rPr>
        <w:t xml:space="preserve">      MYSQL_PASSWORD: password</w:t>
      </w:r>
    </w:p>
    <w:p w14:paraId="77442BA1" w14:textId="77777777" w:rsidR="005B1CAB" w:rsidRPr="005B1CAB" w:rsidRDefault="005B1CAB" w:rsidP="005B1CAB">
      <w:pPr>
        <w:rPr>
          <w:lang w:val="en-US"/>
        </w:rPr>
      </w:pPr>
      <w:r w:rsidRPr="005B1CAB">
        <w:rPr>
          <w:lang w:val="en-US"/>
        </w:rPr>
        <w:t xml:space="preserve">    ports:</w:t>
      </w:r>
    </w:p>
    <w:p w14:paraId="0D4AC071" w14:textId="77777777" w:rsidR="005B1CAB" w:rsidRPr="005B1CAB" w:rsidRDefault="005B1CAB" w:rsidP="005B1CAB">
      <w:pPr>
        <w:rPr>
          <w:lang w:val="en-US"/>
        </w:rPr>
      </w:pPr>
      <w:r w:rsidRPr="005B1CAB">
        <w:rPr>
          <w:lang w:val="en-US"/>
        </w:rPr>
        <w:t xml:space="preserve">      - "3307:3306"</w:t>
      </w:r>
    </w:p>
    <w:p w14:paraId="07C579C2" w14:textId="77777777" w:rsidR="005B1CAB" w:rsidRPr="005B1CAB" w:rsidRDefault="005B1CAB" w:rsidP="005B1CAB">
      <w:pPr>
        <w:rPr>
          <w:lang w:val="en-US"/>
        </w:rPr>
      </w:pPr>
      <w:r w:rsidRPr="005B1CAB">
        <w:rPr>
          <w:lang w:val="en-US"/>
        </w:rPr>
        <w:t xml:space="preserve">    volumes:</w:t>
      </w:r>
    </w:p>
    <w:p w14:paraId="3DDCBEA0" w14:textId="77777777" w:rsidR="005B1CAB" w:rsidRPr="000B5349" w:rsidRDefault="005B1CAB" w:rsidP="005B1CAB">
      <w:r w:rsidRPr="005B1CAB">
        <w:rPr>
          <w:lang w:val="en-US"/>
        </w:rPr>
        <w:t xml:space="preserve">      </w:t>
      </w:r>
      <w:r w:rsidRPr="000B5349">
        <w:t xml:space="preserve">- </w:t>
      </w:r>
      <w:proofErr w:type="gramStart"/>
      <w:r w:rsidRPr="000B5349">
        <w:t>"</w:t>
      </w:r>
      <w:proofErr w:type="spellStart"/>
      <w:r w:rsidRPr="000B5349">
        <w:t>db</w:t>
      </w:r>
      <w:proofErr w:type="spellEnd"/>
      <w:proofErr w:type="gramEnd"/>
      <w:r w:rsidRPr="000B5349">
        <w:t>-data:/var/</w:t>
      </w:r>
      <w:proofErr w:type="spellStart"/>
      <w:r w:rsidRPr="000B5349">
        <w:t>lib</w:t>
      </w:r>
      <w:proofErr w:type="spellEnd"/>
      <w:r w:rsidRPr="000B5349">
        <w:t>/</w:t>
      </w:r>
      <w:proofErr w:type="spellStart"/>
      <w:r w:rsidRPr="000B5349">
        <w:t>mysql</w:t>
      </w:r>
      <w:proofErr w:type="spellEnd"/>
      <w:r w:rsidRPr="000B5349">
        <w:t>"</w:t>
      </w:r>
    </w:p>
    <w:p w14:paraId="5889CDF9" w14:textId="77777777" w:rsidR="005B1CAB" w:rsidRPr="000B5349" w:rsidRDefault="005B1CAB" w:rsidP="005B1CAB"/>
    <w:p w14:paraId="39AFBF18" w14:textId="77777777" w:rsidR="005B1CAB" w:rsidRPr="005B1CAB" w:rsidRDefault="005B1CAB" w:rsidP="005B1CAB">
      <w:pPr>
        <w:rPr>
          <w:lang w:val="en-US"/>
        </w:rPr>
      </w:pPr>
      <w:r w:rsidRPr="000B5349">
        <w:t xml:space="preserve">  </w:t>
      </w:r>
      <w:proofErr w:type="spellStart"/>
      <w:r w:rsidRPr="005B1CAB">
        <w:rPr>
          <w:lang w:val="en-US"/>
        </w:rPr>
        <w:t>redis</w:t>
      </w:r>
      <w:proofErr w:type="spellEnd"/>
      <w:r w:rsidRPr="005B1CAB">
        <w:rPr>
          <w:lang w:val="en-US"/>
        </w:rPr>
        <w:t>:</w:t>
      </w:r>
    </w:p>
    <w:p w14:paraId="2642DC4E" w14:textId="77777777" w:rsidR="005B1CAB" w:rsidRPr="005B1CAB" w:rsidRDefault="005B1CAB" w:rsidP="005B1CAB">
      <w:pPr>
        <w:rPr>
          <w:lang w:val="en-US"/>
        </w:rPr>
      </w:pPr>
      <w:r w:rsidRPr="005B1CAB">
        <w:rPr>
          <w:lang w:val="en-US"/>
        </w:rPr>
        <w:t xml:space="preserve">    image: redis:3.2-alpine</w:t>
      </w:r>
    </w:p>
    <w:p w14:paraId="6E0A54FB" w14:textId="77777777" w:rsidR="005B1CAB" w:rsidRPr="005B1CAB" w:rsidRDefault="005B1CAB" w:rsidP="005B1CAB">
      <w:pPr>
        <w:rPr>
          <w:lang w:val="en-US"/>
        </w:rPr>
      </w:pPr>
      <w:r w:rsidRPr="005B1CAB">
        <w:rPr>
          <w:lang w:val="en-US"/>
        </w:rPr>
        <w:t xml:space="preserve">    restart: always</w:t>
      </w:r>
    </w:p>
    <w:p w14:paraId="1D6B0750" w14:textId="77777777" w:rsidR="005B1CAB" w:rsidRPr="005B1CAB" w:rsidRDefault="005B1CAB" w:rsidP="005B1CAB">
      <w:pPr>
        <w:rPr>
          <w:lang w:val="en-US"/>
        </w:rPr>
      </w:pPr>
    </w:p>
    <w:p w14:paraId="2E0451B8" w14:textId="77777777" w:rsidR="005B1CAB" w:rsidRPr="005B1CAB" w:rsidRDefault="005B1CAB" w:rsidP="005B1CAB">
      <w:pPr>
        <w:rPr>
          <w:lang w:val="en-US"/>
        </w:rPr>
      </w:pPr>
      <w:r w:rsidRPr="005B1CAB">
        <w:rPr>
          <w:lang w:val="en-US"/>
        </w:rPr>
        <w:t xml:space="preserve">  app: &amp;</w:t>
      </w:r>
      <w:proofErr w:type="spellStart"/>
      <w:r w:rsidRPr="005B1CAB">
        <w:rPr>
          <w:lang w:val="en-US"/>
        </w:rPr>
        <w:t>app_base</w:t>
      </w:r>
      <w:proofErr w:type="spellEnd"/>
    </w:p>
    <w:p w14:paraId="76BFC885" w14:textId="77777777" w:rsidR="005B1CAB" w:rsidRPr="005B1CAB" w:rsidRDefault="005B1CAB" w:rsidP="005B1CAB">
      <w:pPr>
        <w:rPr>
          <w:lang w:val="en-US"/>
        </w:rPr>
      </w:pPr>
      <w:r w:rsidRPr="005B1CAB">
        <w:rPr>
          <w:lang w:val="en-US"/>
        </w:rPr>
        <w:t xml:space="preserve">    build</w:t>
      </w:r>
      <w:proofErr w:type="gramStart"/>
      <w:r w:rsidRPr="005B1CAB">
        <w:rPr>
          <w:lang w:val="en-US"/>
        </w:rPr>
        <w:t>: .</w:t>
      </w:r>
      <w:proofErr w:type="gramEnd"/>
    </w:p>
    <w:p w14:paraId="367C9DDD" w14:textId="77777777" w:rsidR="005B1CAB" w:rsidRPr="005B1CAB" w:rsidRDefault="005B1CAB" w:rsidP="005B1CAB">
      <w:pPr>
        <w:rPr>
          <w:lang w:val="en-US"/>
        </w:rPr>
      </w:pPr>
      <w:r w:rsidRPr="005B1CAB">
        <w:rPr>
          <w:lang w:val="en-US"/>
        </w:rPr>
        <w:t xml:space="preserve">    command: bundle exec rails s -p 3000 -b '0.0.0.0'</w:t>
      </w:r>
    </w:p>
    <w:p w14:paraId="65C0F163" w14:textId="77777777" w:rsidR="005B1CAB" w:rsidRPr="005B1CAB" w:rsidRDefault="005B1CAB" w:rsidP="005B1CAB">
      <w:pPr>
        <w:rPr>
          <w:lang w:val="en-US"/>
        </w:rPr>
      </w:pPr>
      <w:r w:rsidRPr="005B1CAB">
        <w:rPr>
          <w:lang w:val="en-US"/>
        </w:rPr>
        <w:t xml:space="preserve">    restart: always</w:t>
      </w:r>
    </w:p>
    <w:p w14:paraId="35F95575" w14:textId="77777777" w:rsidR="005B1CAB" w:rsidRPr="005B1CAB" w:rsidRDefault="005B1CAB" w:rsidP="005B1CAB">
      <w:pPr>
        <w:rPr>
          <w:lang w:val="en-US"/>
        </w:rPr>
      </w:pPr>
      <w:r w:rsidRPr="005B1CAB">
        <w:rPr>
          <w:lang w:val="en-US"/>
        </w:rPr>
        <w:t xml:space="preserve">    volumes:</w:t>
      </w:r>
    </w:p>
    <w:p w14:paraId="395031F6" w14:textId="77777777" w:rsidR="005B1CAB" w:rsidRPr="005B1CAB" w:rsidRDefault="005B1CAB" w:rsidP="005B1CAB">
      <w:pPr>
        <w:rPr>
          <w:lang w:val="en-US"/>
        </w:rPr>
      </w:pPr>
      <w:r w:rsidRPr="005B1CAB">
        <w:rPr>
          <w:lang w:val="en-US"/>
        </w:rPr>
        <w:t xml:space="preserve">      </w:t>
      </w:r>
      <w:proofErr w:type="gramStart"/>
      <w:r w:rsidRPr="005B1CAB">
        <w:rPr>
          <w:lang w:val="en-US"/>
        </w:rPr>
        <w:t>- .</w:t>
      </w:r>
      <w:proofErr w:type="gramEnd"/>
      <w:r w:rsidRPr="005B1CAB">
        <w:rPr>
          <w:lang w:val="en-US"/>
        </w:rPr>
        <w:t>:/www/phalanx/app</w:t>
      </w:r>
    </w:p>
    <w:p w14:paraId="549976A5" w14:textId="77777777" w:rsidR="005B1CAB" w:rsidRPr="005B1CAB" w:rsidRDefault="005B1CAB" w:rsidP="005B1CAB">
      <w:pPr>
        <w:rPr>
          <w:lang w:val="en-US"/>
        </w:rPr>
      </w:pPr>
      <w:r w:rsidRPr="005B1CAB">
        <w:rPr>
          <w:lang w:val="en-US"/>
        </w:rPr>
        <w:t xml:space="preserve">    environment:</w:t>
      </w:r>
    </w:p>
    <w:p w14:paraId="1E696E56" w14:textId="77777777" w:rsidR="005B1CAB" w:rsidRPr="004514B8" w:rsidRDefault="005B1CAB" w:rsidP="005B1CAB">
      <w:pPr>
        <w:rPr>
          <w:lang w:val="en-US"/>
        </w:rPr>
      </w:pPr>
      <w:r w:rsidRPr="005B1CAB">
        <w:rPr>
          <w:lang w:val="en-US"/>
        </w:rPr>
        <w:t xml:space="preserve">      </w:t>
      </w:r>
      <w:r w:rsidRPr="004514B8">
        <w:rPr>
          <w:lang w:val="en-US"/>
        </w:rPr>
        <w:t>REDIS_SIDEKIQ_URL: redis://redis:6379/0</w:t>
      </w:r>
    </w:p>
    <w:p w14:paraId="4DBA9D47" w14:textId="77777777" w:rsidR="005B1CAB" w:rsidRPr="005B1CAB" w:rsidRDefault="005B1CAB" w:rsidP="005B1CAB">
      <w:pPr>
        <w:rPr>
          <w:lang w:val="en-US"/>
        </w:rPr>
      </w:pPr>
      <w:r w:rsidRPr="004514B8">
        <w:rPr>
          <w:lang w:val="en-US"/>
        </w:rPr>
        <w:t xml:space="preserve">      </w:t>
      </w:r>
      <w:r w:rsidRPr="005B1CAB">
        <w:rPr>
          <w:lang w:val="en-US"/>
        </w:rPr>
        <w:t>REDIS_CABLE_URL: redis://redis:6379/1</w:t>
      </w:r>
    </w:p>
    <w:p w14:paraId="0B3083F0" w14:textId="77777777" w:rsidR="005B1CAB" w:rsidRPr="005B1CAB" w:rsidRDefault="005B1CAB" w:rsidP="005B1CAB">
      <w:pPr>
        <w:rPr>
          <w:lang w:val="en-US"/>
        </w:rPr>
      </w:pPr>
      <w:r w:rsidRPr="005B1CAB">
        <w:rPr>
          <w:lang w:val="en-US"/>
        </w:rPr>
        <w:t xml:space="preserve">      DB_HOST: </w:t>
      </w:r>
      <w:proofErr w:type="spellStart"/>
      <w:r w:rsidRPr="005B1CAB">
        <w:rPr>
          <w:lang w:val="en-US"/>
        </w:rPr>
        <w:t>db</w:t>
      </w:r>
      <w:proofErr w:type="spellEnd"/>
    </w:p>
    <w:p w14:paraId="5F424B2D" w14:textId="77777777" w:rsidR="005B1CAB" w:rsidRPr="005B1CAB" w:rsidRDefault="005B1CAB" w:rsidP="005B1CAB">
      <w:pPr>
        <w:rPr>
          <w:lang w:val="en-US"/>
        </w:rPr>
      </w:pPr>
      <w:r w:rsidRPr="005B1CAB">
        <w:rPr>
          <w:lang w:val="en-US"/>
        </w:rPr>
        <w:t xml:space="preserve">      DB_USER:  root</w:t>
      </w:r>
    </w:p>
    <w:p w14:paraId="0D4AF802" w14:textId="77777777" w:rsidR="005B1CAB" w:rsidRPr="005B1CAB" w:rsidRDefault="005B1CAB" w:rsidP="005B1CAB">
      <w:pPr>
        <w:rPr>
          <w:lang w:val="en-US"/>
        </w:rPr>
      </w:pPr>
      <w:r w:rsidRPr="005B1CAB">
        <w:rPr>
          <w:lang w:val="en-US"/>
        </w:rPr>
        <w:t xml:space="preserve">      DB_NAME: phalanx-development</w:t>
      </w:r>
    </w:p>
    <w:p w14:paraId="10192578" w14:textId="77777777" w:rsidR="005B1CAB" w:rsidRPr="005B1CAB" w:rsidRDefault="005B1CAB" w:rsidP="005B1CAB">
      <w:pPr>
        <w:rPr>
          <w:lang w:val="en-US"/>
        </w:rPr>
      </w:pPr>
      <w:r w:rsidRPr="005B1CAB">
        <w:rPr>
          <w:lang w:val="en-US"/>
        </w:rPr>
        <w:t xml:space="preserve">      DB_PASSWORD: password</w:t>
      </w:r>
    </w:p>
    <w:p w14:paraId="2FBF1DAC" w14:textId="77777777" w:rsidR="005B1CAB" w:rsidRPr="005B1CAB" w:rsidRDefault="005B1CAB" w:rsidP="005B1CAB">
      <w:pPr>
        <w:rPr>
          <w:lang w:val="en-US"/>
        </w:rPr>
      </w:pPr>
      <w:r w:rsidRPr="005B1CAB">
        <w:rPr>
          <w:lang w:val="en-US"/>
        </w:rPr>
        <w:t xml:space="preserve">    ports:</w:t>
      </w:r>
    </w:p>
    <w:p w14:paraId="51E22859" w14:textId="77777777" w:rsidR="005B1CAB" w:rsidRPr="005B1CAB" w:rsidRDefault="005B1CAB" w:rsidP="005B1CAB">
      <w:pPr>
        <w:rPr>
          <w:lang w:val="en-US"/>
        </w:rPr>
      </w:pPr>
      <w:r w:rsidRPr="005B1CAB">
        <w:rPr>
          <w:lang w:val="en-US"/>
        </w:rPr>
        <w:t xml:space="preserve">      - "3001:3000"</w:t>
      </w:r>
    </w:p>
    <w:p w14:paraId="6C32C881" w14:textId="77777777" w:rsidR="005B1CAB" w:rsidRPr="005B1CAB" w:rsidRDefault="005B1CAB" w:rsidP="005B1CAB">
      <w:pPr>
        <w:rPr>
          <w:lang w:val="en-US"/>
        </w:rPr>
      </w:pPr>
      <w:r w:rsidRPr="005B1CAB">
        <w:rPr>
          <w:lang w:val="en-US"/>
        </w:rPr>
        <w:t xml:space="preserve">    </w:t>
      </w:r>
      <w:proofErr w:type="spellStart"/>
      <w:r w:rsidRPr="005B1CAB">
        <w:rPr>
          <w:lang w:val="en-US"/>
        </w:rPr>
        <w:t>depends_on</w:t>
      </w:r>
      <w:proofErr w:type="spellEnd"/>
      <w:r w:rsidRPr="005B1CAB">
        <w:rPr>
          <w:lang w:val="en-US"/>
        </w:rPr>
        <w:t>:</w:t>
      </w:r>
    </w:p>
    <w:p w14:paraId="7342E576" w14:textId="77777777" w:rsidR="005B1CAB" w:rsidRPr="005B1CAB" w:rsidRDefault="005B1CAB" w:rsidP="005B1CAB">
      <w:pPr>
        <w:rPr>
          <w:lang w:val="en-US"/>
        </w:rPr>
      </w:pPr>
      <w:r w:rsidRPr="005B1CAB">
        <w:rPr>
          <w:lang w:val="en-US"/>
        </w:rPr>
        <w:t xml:space="preserve">            - </w:t>
      </w:r>
      <w:proofErr w:type="spellStart"/>
      <w:r w:rsidRPr="005B1CAB">
        <w:rPr>
          <w:lang w:val="en-US"/>
        </w:rPr>
        <w:t>db</w:t>
      </w:r>
      <w:proofErr w:type="spellEnd"/>
    </w:p>
    <w:p w14:paraId="6869CF95" w14:textId="77777777" w:rsidR="005B1CAB" w:rsidRPr="005B1CAB" w:rsidRDefault="005B1CAB" w:rsidP="005B1CAB">
      <w:pPr>
        <w:rPr>
          <w:lang w:val="en-US"/>
        </w:rPr>
      </w:pPr>
      <w:r w:rsidRPr="005B1CAB">
        <w:rPr>
          <w:lang w:val="en-US"/>
        </w:rPr>
        <w:t xml:space="preserve">            - </w:t>
      </w:r>
      <w:proofErr w:type="spellStart"/>
      <w:r w:rsidRPr="005B1CAB">
        <w:rPr>
          <w:lang w:val="en-US"/>
        </w:rPr>
        <w:t>redis</w:t>
      </w:r>
      <w:proofErr w:type="spellEnd"/>
    </w:p>
    <w:p w14:paraId="3E4D80BD" w14:textId="77777777" w:rsidR="005B1CAB" w:rsidRPr="005B1CAB" w:rsidRDefault="005B1CAB" w:rsidP="005B1CAB">
      <w:pPr>
        <w:rPr>
          <w:lang w:val="en-US"/>
        </w:rPr>
      </w:pPr>
      <w:r w:rsidRPr="005B1CAB">
        <w:rPr>
          <w:lang w:val="en-US"/>
        </w:rPr>
        <w:t xml:space="preserve">    links:</w:t>
      </w:r>
    </w:p>
    <w:p w14:paraId="3E50A4EF" w14:textId="77777777" w:rsidR="005B1CAB" w:rsidRPr="005B1CAB" w:rsidRDefault="005B1CAB" w:rsidP="005B1CAB">
      <w:pPr>
        <w:rPr>
          <w:lang w:val="en-US"/>
        </w:rPr>
      </w:pPr>
      <w:r w:rsidRPr="005B1CAB">
        <w:rPr>
          <w:lang w:val="en-US"/>
        </w:rPr>
        <w:t xml:space="preserve">            - </w:t>
      </w:r>
      <w:proofErr w:type="spellStart"/>
      <w:r w:rsidRPr="005B1CAB">
        <w:rPr>
          <w:lang w:val="en-US"/>
        </w:rPr>
        <w:t>redis</w:t>
      </w:r>
      <w:proofErr w:type="spellEnd"/>
    </w:p>
    <w:p w14:paraId="36D4293C" w14:textId="77777777" w:rsidR="005B1CAB" w:rsidRPr="005B1CAB" w:rsidRDefault="005B1CAB" w:rsidP="005B1CAB">
      <w:pPr>
        <w:rPr>
          <w:lang w:val="en-US"/>
        </w:rPr>
      </w:pPr>
      <w:r w:rsidRPr="005B1CAB">
        <w:rPr>
          <w:lang w:val="en-US"/>
        </w:rPr>
        <w:t xml:space="preserve">            - </w:t>
      </w:r>
      <w:proofErr w:type="spellStart"/>
      <w:r w:rsidRPr="005B1CAB">
        <w:rPr>
          <w:lang w:val="en-US"/>
        </w:rPr>
        <w:t>db</w:t>
      </w:r>
      <w:proofErr w:type="spellEnd"/>
    </w:p>
    <w:p w14:paraId="043EB66C" w14:textId="77777777" w:rsidR="005B1CAB" w:rsidRPr="005B1CAB" w:rsidRDefault="005B1CAB" w:rsidP="005B1CAB">
      <w:pPr>
        <w:rPr>
          <w:lang w:val="en-US"/>
        </w:rPr>
      </w:pPr>
    </w:p>
    <w:p w14:paraId="74E8F59E" w14:textId="77777777" w:rsidR="005B1CAB" w:rsidRPr="005B1CAB" w:rsidRDefault="005B1CAB" w:rsidP="005B1CAB">
      <w:pPr>
        <w:rPr>
          <w:lang w:val="en-US"/>
        </w:rPr>
      </w:pPr>
      <w:r w:rsidRPr="005B1CAB">
        <w:rPr>
          <w:lang w:val="en-US"/>
        </w:rPr>
        <w:t xml:space="preserve">  worker:</w:t>
      </w:r>
    </w:p>
    <w:p w14:paraId="2823AAEE" w14:textId="77777777" w:rsidR="005B1CAB" w:rsidRPr="005B1CAB" w:rsidRDefault="005B1CAB" w:rsidP="005B1CAB">
      <w:pPr>
        <w:rPr>
          <w:lang w:val="en-US"/>
        </w:rPr>
      </w:pPr>
      <w:r w:rsidRPr="005B1CAB">
        <w:rPr>
          <w:lang w:val="en-US"/>
        </w:rPr>
        <w:t xml:space="preserve">    &lt;&lt;: *</w:t>
      </w:r>
      <w:proofErr w:type="spellStart"/>
      <w:r w:rsidRPr="005B1CAB">
        <w:rPr>
          <w:lang w:val="en-US"/>
        </w:rPr>
        <w:t>app_base</w:t>
      </w:r>
      <w:proofErr w:type="spellEnd"/>
    </w:p>
    <w:p w14:paraId="7B61421A" w14:textId="77777777" w:rsidR="005B1CAB" w:rsidRPr="005B1CAB" w:rsidRDefault="005B1CAB" w:rsidP="005B1CAB">
      <w:pPr>
        <w:rPr>
          <w:lang w:val="en-US"/>
        </w:rPr>
      </w:pPr>
      <w:r w:rsidRPr="005B1CAB">
        <w:rPr>
          <w:lang w:val="en-US"/>
        </w:rPr>
        <w:t xml:space="preserve">    command: bundle exec </w:t>
      </w:r>
      <w:proofErr w:type="spellStart"/>
      <w:r w:rsidRPr="005B1CAB">
        <w:rPr>
          <w:lang w:val="en-US"/>
        </w:rPr>
        <w:t>sidekiq</w:t>
      </w:r>
      <w:proofErr w:type="spellEnd"/>
    </w:p>
    <w:p w14:paraId="5D31D0E3" w14:textId="77777777" w:rsidR="005B1CAB" w:rsidRPr="005B1CAB" w:rsidRDefault="005B1CAB" w:rsidP="005B1CAB">
      <w:pPr>
        <w:rPr>
          <w:lang w:val="en-US"/>
        </w:rPr>
      </w:pPr>
      <w:r w:rsidRPr="005B1CAB">
        <w:rPr>
          <w:lang w:val="en-US"/>
        </w:rPr>
        <w:t xml:space="preserve">    ports: []</w:t>
      </w:r>
    </w:p>
    <w:p w14:paraId="5B276E9A" w14:textId="77777777" w:rsidR="005B1CAB" w:rsidRPr="005B1CAB" w:rsidRDefault="005B1CAB" w:rsidP="005B1CAB">
      <w:pPr>
        <w:rPr>
          <w:lang w:val="en-US"/>
        </w:rPr>
      </w:pPr>
      <w:r w:rsidRPr="005B1CAB">
        <w:rPr>
          <w:lang w:val="en-US"/>
        </w:rPr>
        <w:t xml:space="preserve">    restart: always</w:t>
      </w:r>
    </w:p>
    <w:p w14:paraId="12CAF77E" w14:textId="77777777" w:rsidR="005B1CAB" w:rsidRPr="005B1CAB" w:rsidRDefault="005B1CAB" w:rsidP="005B1CAB">
      <w:pPr>
        <w:rPr>
          <w:lang w:val="en-US"/>
        </w:rPr>
      </w:pPr>
      <w:r w:rsidRPr="005B1CAB">
        <w:rPr>
          <w:lang w:val="en-US"/>
        </w:rPr>
        <w:t xml:space="preserve">    </w:t>
      </w:r>
      <w:proofErr w:type="spellStart"/>
      <w:r w:rsidRPr="005B1CAB">
        <w:rPr>
          <w:lang w:val="en-US"/>
        </w:rPr>
        <w:t>depends_on</w:t>
      </w:r>
      <w:proofErr w:type="spellEnd"/>
      <w:r w:rsidRPr="005B1CAB">
        <w:rPr>
          <w:lang w:val="en-US"/>
        </w:rPr>
        <w:t>:</w:t>
      </w:r>
    </w:p>
    <w:p w14:paraId="0F8565AF" w14:textId="77777777" w:rsidR="005B1CAB" w:rsidRPr="005B1CAB" w:rsidRDefault="005B1CAB" w:rsidP="005B1CAB">
      <w:pPr>
        <w:rPr>
          <w:lang w:val="en-US"/>
        </w:rPr>
      </w:pPr>
      <w:r w:rsidRPr="005B1CAB">
        <w:rPr>
          <w:lang w:val="en-US"/>
        </w:rPr>
        <w:t xml:space="preserve">      - app</w:t>
      </w:r>
    </w:p>
    <w:p w14:paraId="0B9A93F0" w14:textId="77777777" w:rsidR="005B1CAB" w:rsidRPr="005B1CAB" w:rsidRDefault="005B1CAB" w:rsidP="005B1CAB">
      <w:pPr>
        <w:rPr>
          <w:lang w:val="en-US"/>
        </w:rPr>
      </w:pPr>
    </w:p>
    <w:p w14:paraId="442A1BDB" w14:textId="77777777" w:rsidR="005B1CAB" w:rsidRPr="005B1CAB" w:rsidRDefault="005B1CAB" w:rsidP="005B1CAB">
      <w:pPr>
        <w:rPr>
          <w:lang w:val="en-US"/>
        </w:rPr>
      </w:pPr>
      <w:r w:rsidRPr="005B1CAB">
        <w:rPr>
          <w:lang w:val="en-US"/>
        </w:rPr>
        <w:t xml:space="preserve">  </w:t>
      </w:r>
      <w:proofErr w:type="spellStart"/>
      <w:r w:rsidRPr="005B1CAB">
        <w:rPr>
          <w:lang w:val="en-US"/>
        </w:rPr>
        <w:t>ui</w:t>
      </w:r>
      <w:proofErr w:type="spellEnd"/>
      <w:r w:rsidRPr="005B1CAB">
        <w:rPr>
          <w:lang w:val="en-US"/>
        </w:rPr>
        <w:t>:</w:t>
      </w:r>
    </w:p>
    <w:p w14:paraId="1E7B66D8" w14:textId="77777777" w:rsidR="005B1CAB" w:rsidRPr="005B1CAB" w:rsidRDefault="005B1CAB" w:rsidP="005B1CAB">
      <w:pPr>
        <w:rPr>
          <w:lang w:val="en-US"/>
        </w:rPr>
      </w:pPr>
      <w:r w:rsidRPr="005B1CAB">
        <w:rPr>
          <w:lang w:val="en-US"/>
        </w:rPr>
        <w:t xml:space="preserve">      image: </w:t>
      </w:r>
      <w:proofErr w:type="spellStart"/>
      <w:r w:rsidRPr="005B1CAB">
        <w:rPr>
          <w:lang w:val="en-US"/>
        </w:rPr>
        <w:t>portainer</w:t>
      </w:r>
      <w:proofErr w:type="spellEnd"/>
      <w:r w:rsidRPr="005B1CAB">
        <w:rPr>
          <w:lang w:val="en-US"/>
        </w:rPr>
        <w:t>/</w:t>
      </w:r>
      <w:proofErr w:type="spellStart"/>
      <w:r w:rsidRPr="005B1CAB">
        <w:rPr>
          <w:lang w:val="en-US"/>
        </w:rPr>
        <w:t>portainer</w:t>
      </w:r>
      <w:proofErr w:type="spellEnd"/>
    </w:p>
    <w:p w14:paraId="7F252E7A" w14:textId="77777777" w:rsidR="005B1CAB" w:rsidRPr="005B1CAB" w:rsidRDefault="005B1CAB" w:rsidP="005B1CAB">
      <w:pPr>
        <w:rPr>
          <w:lang w:val="en-US"/>
        </w:rPr>
      </w:pPr>
      <w:r w:rsidRPr="005B1CAB">
        <w:rPr>
          <w:lang w:val="en-US"/>
        </w:rPr>
        <w:t xml:space="preserve">      restart: always</w:t>
      </w:r>
    </w:p>
    <w:p w14:paraId="5074FF7F" w14:textId="77777777" w:rsidR="005B1CAB" w:rsidRPr="005B1CAB" w:rsidRDefault="005B1CAB" w:rsidP="005B1CAB">
      <w:pPr>
        <w:rPr>
          <w:lang w:val="en-US"/>
        </w:rPr>
      </w:pPr>
      <w:r w:rsidRPr="005B1CAB">
        <w:rPr>
          <w:lang w:val="en-US"/>
        </w:rPr>
        <w:t xml:space="preserve">      volumes:</w:t>
      </w:r>
    </w:p>
    <w:p w14:paraId="337A8AAC" w14:textId="77777777" w:rsidR="005B1CAB" w:rsidRPr="005B1CAB" w:rsidRDefault="005B1CAB" w:rsidP="005B1CAB">
      <w:pPr>
        <w:rPr>
          <w:lang w:val="en-US"/>
        </w:rPr>
      </w:pPr>
      <w:r w:rsidRPr="005B1CAB">
        <w:rPr>
          <w:lang w:val="en-US"/>
        </w:rPr>
        <w:t xml:space="preserve">        - '/</w:t>
      </w:r>
      <w:proofErr w:type="spellStart"/>
      <w:r w:rsidRPr="005B1CAB">
        <w:rPr>
          <w:lang w:val="en-US"/>
        </w:rPr>
        <w:t>var</w:t>
      </w:r>
      <w:proofErr w:type="spellEnd"/>
      <w:r w:rsidRPr="005B1CAB">
        <w:rPr>
          <w:lang w:val="en-US"/>
        </w:rPr>
        <w:t>/run/</w:t>
      </w:r>
      <w:proofErr w:type="spellStart"/>
      <w:r w:rsidRPr="005B1CAB">
        <w:rPr>
          <w:lang w:val="en-US"/>
        </w:rPr>
        <w:t>docker.sock</w:t>
      </w:r>
      <w:proofErr w:type="spellEnd"/>
      <w:r w:rsidRPr="005B1CAB">
        <w:rPr>
          <w:lang w:val="en-US"/>
        </w:rPr>
        <w:t>:/</w:t>
      </w:r>
      <w:proofErr w:type="spellStart"/>
      <w:r w:rsidRPr="005B1CAB">
        <w:rPr>
          <w:lang w:val="en-US"/>
        </w:rPr>
        <w:t>var</w:t>
      </w:r>
      <w:proofErr w:type="spellEnd"/>
      <w:r w:rsidRPr="005B1CAB">
        <w:rPr>
          <w:lang w:val="en-US"/>
        </w:rPr>
        <w:t>/run/</w:t>
      </w:r>
      <w:proofErr w:type="spellStart"/>
      <w:r w:rsidRPr="005B1CAB">
        <w:rPr>
          <w:lang w:val="en-US"/>
        </w:rPr>
        <w:t>docker.sock</w:t>
      </w:r>
      <w:proofErr w:type="spellEnd"/>
      <w:r w:rsidRPr="005B1CAB">
        <w:rPr>
          <w:lang w:val="en-US"/>
        </w:rPr>
        <w:t>'</w:t>
      </w:r>
    </w:p>
    <w:p w14:paraId="7F26B2A9" w14:textId="77777777" w:rsidR="005B1CAB" w:rsidRPr="000B5349" w:rsidRDefault="005B1CAB" w:rsidP="005B1CAB">
      <w:pPr>
        <w:rPr>
          <w:lang w:val="en-US"/>
        </w:rPr>
      </w:pPr>
      <w:r w:rsidRPr="005B1CAB">
        <w:rPr>
          <w:lang w:val="en-US"/>
        </w:rPr>
        <w:t xml:space="preserve">      </w:t>
      </w:r>
      <w:r w:rsidRPr="000B5349">
        <w:rPr>
          <w:lang w:val="en-US"/>
        </w:rPr>
        <w:t>expose:</w:t>
      </w:r>
    </w:p>
    <w:p w14:paraId="0AA0F6DB" w14:textId="77777777" w:rsidR="005B1CAB" w:rsidRPr="000B5349" w:rsidRDefault="005B1CAB" w:rsidP="005B1CAB">
      <w:pPr>
        <w:rPr>
          <w:lang w:val="en-US"/>
        </w:rPr>
      </w:pPr>
      <w:r w:rsidRPr="000B5349">
        <w:rPr>
          <w:lang w:val="en-US"/>
        </w:rPr>
        <w:t xml:space="preserve">        - 9000</w:t>
      </w:r>
    </w:p>
    <w:p w14:paraId="5C2AF3F7" w14:textId="77777777" w:rsidR="005B1CAB" w:rsidRPr="000B5349" w:rsidRDefault="005B1CAB" w:rsidP="005B1CAB">
      <w:pPr>
        <w:rPr>
          <w:lang w:val="en-US"/>
        </w:rPr>
      </w:pPr>
      <w:r w:rsidRPr="000B5349">
        <w:rPr>
          <w:lang w:val="en-US"/>
        </w:rPr>
        <w:t xml:space="preserve">      ports:</w:t>
      </w:r>
    </w:p>
    <w:p w14:paraId="76DE44B6" w14:textId="77777777" w:rsidR="005B1CAB" w:rsidRPr="000B5349" w:rsidRDefault="005B1CAB" w:rsidP="005B1CAB">
      <w:pPr>
        <w:rPr>
          <w:lang w:val="en-US"/>
        </w:rPr>
      </w:pPr>
      <w:r w:rsidRPr="000B5349">
        <w:rPr>
          <w:lang w:val="en-US"/>
        </w:rPr>
        <w:t xml:space="preserve">        - 3002:9000</w:t>
      </w:r>
    </w:p>
    <w:p w14:paraId="47FEEF3B" w14:textId="77777777" w:rsidR="005B1CAB" w:rsidRPr="000B5349" w:rsidRDefault="005B1CAB" w:rsidP="005B1CAB">
      <w:pPr>
        <w:rPr>
          <w:lang w:val="en-US"/>
        </w:rPr>
      </w:pPr>
    </w:p>
    <w:p w14:paraId="1A2C80AE" w14:textId="77777777" w:rsidR="005B1CAB" w:rsidRPr="000B5349" w:rsidRDefault="005B1CAB" w:rsidP="005B1CAB">
      <w:pPr>
        <w:rPr>
          <w:lang w:val="en-US"/>
        </w:rPr>
      </w:pPr>
      <w:r w:rsidRPr="000B5349">
        <w:rPr>
          <w:lang w:val="en-US"/>
        </w:rPr>
        <w:t>volumes:</w:t>
      </w:r>
    </w:p>
    <w:p w14:paraId="3851494F" w14:textId="77777777" w:rsidR="005B1CAB" w:rsidRPr="000B5349" w:rsidRDefault="005B1CAB" w:rsidP="005B1CAB">
      <w:pPr>
        <w:rPr>
          <w:lang w:val="en-US"/>
        </w:rPr>
      </w:pPr>
      <w:r w:rsidRPr="000B5349">
        <w:rPr>
          <w:lang w:val="en-US"/>
        </w:rPr>
        <w:t xml:space="preserve">  </w:t>
      </w:r>
      <w:proofErr w:type="spellStart"/>
      <w:r w:rsidRPr="000B5349">
        <w:rPr>
          <w:lang w:val="en-US"/>
        </w:rPr>
        <w:t>db</w:t>
      </w:r>
      <w:proofErr w:type="spellEnd"/>
      <w:r w:rsidRPr="000B5349">
        <w:rPr>
          <w:lang w:val="en-US"/>
        </w:rPr>
        <w:t>-data:</w:t>
      </w:r>
    </w:p>
    <w:p w14:paraId="142E55D1" w14:textId="795DB09B" w:rsidR="00210B91" w:rsidRPr="000B5349" w:rsidRDefault="00210B91">
      <w:pPr>
        <w:rPr>
          <w:lang w:val="en-US"/>
        </w:rPr>
      </w:pPr>
      <w:r w:rsidRPr="000B5349">
        <w:rPr>
          <w:lang w:val="en-US"/>
        </w:rPr>
        <w:br w:type="page"/>
      </w:r>
    </w:p>
    <w:p w14:paraId="1A4D2FE9" w14:textId="3337E943" w:rsidR="005B1CAB" w:rsidRPr="005E463D" w:rsidRDefault="00210B91" w:rsidP="001D3F2C">
      <w:pPr>
        <w:pStyle w:val="Ttulo21"/>
      </w:pPr>
      <w:bookmarkStart w:id="218" w:name="_Toc497862078"/>
      <w:r w:rsidRPr="001D3F2C">
        <w:lastRenderedPageBreak/>
        <w:t xml:space="preserve">Anexo </w:t>
      </w:r>
      <w:r w:rsidR="001D3F2C">
        <w:t>1</w:t>
      </w:r>
      <w:r w:rsidR="00CC4B17">
        <w:t>2</w:t>
      </w:r>
      <w:r w:rsidR="001D3F2C">
        <w:t>.</w:t>
      </w:r>
      <w:r w:rsidRPr="001D3F2C">
        <w:t>3 – Dockerfile</w:t>
      </w:r>
      <w:r w:rsidR="009A72E7" w:rsidRPr="001D3F2C">
        <w:t xml:space="preserve"> </w:t>
      </w:r>
      <w:r w:rsidR="00666779" w:rsidRPr="0033526A">
        <w:t>–</w:t>
      </w:r>
      <w:r w:rsidRPr="008F2423">
        <w:t xml:space="preserve"> AR</w:t>
      </w:r>
      <w:r w:rsidRPr="005E463D">
        <w:t>M</w:t>
      </w:r>
      <w:bookmarkEnd w:id="218"/>
    </w:p>
    <w:p w14:paraId="6B5D6599" w14:textId="77777777" w:rsidR="00666779" w:rsidRPr="000B5349" w:rsidRDefault="00666779" w:rsidP="00826C4F">
      <w:pPr>
        <w:rPr>
          <w:lang w:val="en-US"/>
        </w:rPr>
      </w:pPr>
    </w:p>
    <w:p w14:paraId="03532BCD" w14:textId="77777777" w:rsidR="00666779" w:rsidRPr="00666779" w:rsidRDefault="00666779" w:rsidP="00666779">
      <w:pPr>
        <w:rPr>
          <w:lang w:val="en-US"/>
        </w:rPr>
      </w:pPr>
      <w:r w:rsidRPr="00666779">
        <w:rPr>
          <w:lang w:val="en-US"/>
        </w:rPr>
        <w:t>FROM resin/</w:t>
      </w:r>
      <w:proofErr w:type="spellStart"/>
      <w:r w:rsidRPr="00666779">
        <w:rPr>
          <w:lang w:val="en-US"/>
        </w:rPr>
        <w:t>rpi-</w:t>
      </w:r>
      <w:proofErr w:type="gramStart"/>
      <w:r w:rsidRPr="00666779">
        <w:rPr>
          <w:lang w:val="en-US"/>
        </w:rPr>
        <w:t>raspbian:jessie</w:t>
      </w:r>
      <w:proofErr w:type="spellEnd"/>
      <w:proofErr w:type="gramEnd"/>
    </w:p>
    <w:p w14:paraId="28C40E79" w14:textId="77777777" w:rsidR="00666779" w:rsidRPr="00666779" w:rsidRDefault="00666779" w:rsidP="00666779">
      <w:pPr>
        <w:rPr>
          <w:lang w:val="en-US"/>
        </w:rPr>
      </w:pPr>
    </w:p>
    <w:p w14:paraId="046BF7E1" w14:textId="77777777" w:rsidR="00666779" w:rsidRPr="00666779" w:rsidRDefault="00666779" w:rsidP="00666779">
      <w:pPr>
        <w:rPr>
          <w:lang w:val="en-US"/>
        </w:rPr>
      </w:pPr>
      <w:r w:rsidRPr="00666779">
        <w:rPr>
          <w:lang w:val="en-US"/>
        </w:rPr>
        <w:t xml:space="preserve">MAINTAINER Thiago </w:t>
      </w:r>
      <w:proofErr w:type="spellStart"/>
      <w:r w:rsidRPr="00666779">
        <w:rPr>
          <w:lang w:val="en-US"/>
        </w:rPr>
        <w:t>Soares</w:t>
      </w:r>
      <w:proofErr w:type="spellEnd"/>
      <w:r w:rsidRPr="00666779">
        <w:rPr>
          <w:lang w:val="en-US"/>
        </w:rPr>
        <w:t xml:space="preserve"> &lt;thiagosoarescruz0@gmail.com&gt;</w:t>
      </w:r>
    </w:p>
    <w:p w14:paraId="3D111488" w14:textId="77777777" w:rsidR="00666779" w:rsidRPr="00666779" w:rsidRDefault="00666779" w:rsidP="00666779">
      <w:pPr>
        <w:rPr>
          <w:lang w:val="en-US"/>
        </w:rPr>
      </w:pPr>
    </w:p>
    <w:p w14:paraId="534D7C2C" w14:textId="15127EDB" w:rsidR="00666779" w:rsidRPr="00666779" w:rsidRDefault="007B7CD7" w:rsidP="00666779">
      <w:pPr>
        <w:rPr>
          <w:lang w:val="en-US"/>
        </w:rPr>
      </w:pPr>
      <w:r>
        <w:rPr>
          <w:lang w:val="en-US"/>
        </w:rPr>
        <w:t>#</w:t>
      </w:r>
      <w:r w:rsidR="00666779" w:rsidRPr="00666779">
        <w:rPr>
          <w:lang w:val="en-US"/>
        </w:rPr>
        <w:t>Install MySQL client</w:t>
      </w:r>
    </w:p>
    <w:p w14:paraId="5EA18ADC" w14:textId="77777777" w:rsidR="00666779" w:rsidRPr="00666779" w:rsidRDefault="00666779" w:rsidP="00666779">
      <w:pPr>
        <w:rPr>
          <w:lang w:val="en-US"/>
        </w:rPr>
      </w:pPr>
      <w:r w:rsidRPr="00666779">
        <w:rPr>
          <w:lang w:val="en-US"/>
        </w:rPr>
        <w:t>RUN apt-get update -</w:t>
      </w:r>
      <w:proofErr w:type="spellStart"/>
      <w:r w:rsidRPr="00666779">
        <w:rPr>
          <w:lang w:val="en-US"/>
        </w:rPr>
        <w:t>qq</w:t>
      </w:r>
      <w:proofErr w:type="spellEnd"/>
    </w:p>
    <w:p w14:paraId="765902D2" w14:textId="77777777" w:rsidR="00666779" w:rsidRPr="00666779" w:rsidRDefault="00666779" w:rsidP="00666779">
      <w:pPr>
        <w:rPr>
          <w:lang w:val="en-US"/>
        </w:rPr>
      </w:pPr>
    </w:p>
    <w:p w14:paraId="4FCE1784" w14:textId="4B0DD240" w:rsidR="00666779" w:rsidRPr="00666779" w:rsidRDefault="007B7CD7" w:rsidP="00666779">
      <w:pPr>
        <w:rPr>
          <w:lang w:val="en-US"/>
        </w:rPr>
      </w:pPr>
      <w:r>
        <w:rPr>
          <w:lang w:val="en-US"/>
        </w:rPr>
        <w:t>#</w:t>
      </w:r>
      <w:r w:rsidR="00666779" w:rsidRPr="00666779">
        <w:rPr>
          <w:lang w:val="en-US"/>
        </w:rPr>
        <w:t>Install Build essentials</w:t>
      </w:r>
    </w:p>
    <w:p w14:paraId="30690C14" w14:textId="77777777" w:rsidR="00666779" w:rsidRPr="00666779" w:rsidRDefault="00666779" w:rsidP="00666779">
      <w:pPr>
        <w:rPr>
          <w:lang w:val="en-US"/>
        </w:rPr>
      </w:pPr>
      <w:r w:rsidRPr="00666779">
        <w:rPr>
          <w:lang w:val="en-US"/>
        </w:rPr>
        <w:t>RUN apt-get update -</w:t>
      </w:r>
      <w:proofErr w:type="spellStart"/>
      <w:r w:rsidRPr="00666779">
        <w:rPr>
          <w:lang w:val="en-US"/>
        </w:rPr>
        <w:t>yq</w:t>
      </w:r>
      <w:proofErr w:type="spellEnd"/>
      <w:r w:rsidRPr="00666779">
        <w:rPr>
          <w:lang w:val="en-US"/>
        </w:rPr>
        <w:t xml:space="preserve"> </w:t>
      </w:r>
    </w:p>
    <w:p w14:paraId="49012F09" w14:textId="77777777" w:rsidR="00666779" w:rsidRPr="00666779" w:rsidRDefault="00666779" w:rsidP="00666779">
      <w:pPr>
        <w:rPr>
          <w:lang w:val="en-US"/>
        </w:rPr>
      </w:pPr>
    </w:p>
    <w:p w14:paraId="4D7648F5" w14:textId="77777777" w:rsidR="00666779" w:rsidRPr="00666779" w:rsidRDefault="00666779" w:rsidP="00666779">
      <w:pPr>
        <w:rPr>
          <w:lang w:val="en-US"/>
        </w:rPr>
      </w:pPr>
      <w:r w:rsidRPr="00666779">
        <w:rPr>
          <w:lang w:val="en-US"/>
        </w:rPr>
        <w:t xml:space="preserve">RUN apt-get install -y </w:t>
      </w:r>
      <w:proofErr w:type="spellStart"/>
      <w:r w:rsidRPr="00666779">
        <w:rPr>
          <w:lang w:val="en-US"/>
        </w:rPr>
        <w:t>mysql</w:t>
      </w:r>
      <w:proofErr w:type="spellEnd"/>
      <w:r w:rsidRPr="00666779">
        <w:rPr>
          <w:lang w:val="en-US"/>
        </w:rPr>
        <w:t>-client build-essential ca-certificates curl build-essential \</w:t>
      </w:r>
    </w:p>
    <w:p w14:paraId="4DD9ACEE" w14:textId="77777777" w:rsidR="00666779" w:rsidRPr="00666779" w:rsidRDefault="00666779" w:rsidP="00666779">
      <w:pPr>
        <w:rPr>
          <w:lang w:val="en-US"/>
        </w:rPr>
      </w:pPr>
      <w:r w:rsidRPr="00666779">
        <w:rPr>
          <w:lang w:val="en-US"/>
        </w:rPr>
        <w:t xml:space="preserve">    </w:t>
      </w:r>
      <w:proofErr w:type="spellStart"/>
      <w:r w:rsidRPr="00666779">
        <w:rPr>
          <w:lang w:val="en-US"/>
        </w:rPr>
        <w:t>libpq</w:t>
      </w:r>
      <w:proofErr w:type="spellEnd"/>
      <w:r w:rsidRPr="00666779">
        <w:rPr>
          <w:lang w:val="en-US"/>
        </w:rPr>
        <w:t xml:space="preserve">-dev </w:t>
      </w:r>
      <w:proofErr w:type="spellStart"/>
      <w:r w:rsidRPr="00666779">
        <w:rPr>
          <w:lang w:val="en-US"/>
        </w:rPr>
        <w:t>nodejs</w:t>
      </w:r>
      <w:proofErr w:type="spellEnd"/>
      <w:r w:rsidRPr="00666779">
        <w:rPr>
          <w:lang w:val="en-US"/>
        </w:rPr>
        <w:t xml:space="preserve"> </w:t>
      </w:r>
      <w:proofErr w:type="spellStart"/>
      <w:r w:rsidRPr="00666779">
        <w:rPr>
          <w:lang w:val="en-US"/>
        </w:rPr>
        <w:t>nodejs</w:t>
      </w:r>
      <w:proofErr w:type="spellEnd"/>
      <w:r w:rsidRPr="00666779">
        <w:rPr>
          <w:lang w:val="en-US"/>
        </w:rPr>
        <w:t xml:space="preserve">-legacy </w:t>
      </w:r>
      <w:proofErr w:type="spellStart"/>
      <w:r w:rsidRPr="00666779">
        <w:rPr>
          <w:lang w:val="en-US"/>
        </w:rPr>
        <w:t>mysql</w:t>
      </w:r>
      <w:proofErr w:type="spellEnd"/>
      <w:r w:rsidRPr="00666779">
        <w:rPr>
          <w:lang w:val="en-US"/>
        </w:rPr>
        <w:t xml:space="preserve">-server </w:t>
      </w:r>
      <w:proofErr w:type="spellStart"/>
      <w:r w:rsidRPr="00666779">
        <w:rPr>
          <w:lang w:val="en-US"/>
        </w:rPr>
        <w:t>libmysqlclient</w:t>
      </w:r>
      <w:proofErr w:type="spellEnd"/>
      <w:r w:rsidRPr="00666779">
        <w:rPr>
          <w:lang w:val="en-US"/>
        </w:rPr>
        <w:t>-dev &amp;&amp; \</w:t>
      </w:r>
    </w:p>
    <w:p w14:paraId="32CBFCB4" w14:textId="77777777" w:rsidR="00666779" w:rsidRPr="00666779" w:rsidRDefault="00666779" w:rsidP="00666779">
      <w:pPr>
        <w:rPr>
          <w:lang w:val="en-US"/>
        </w:rPr>
      </w:pPr>
      <w:r w:rsidRPr="00666779">
        <w:rPr>
          <w:lang w:val="en-US"/>
        </w:rPr>
        <w:t xml:space="preserve">    </w:t>
      </w:r>
      <w:proofErr w:type="spellStart"/>
      <w:r w:rsidRPr="00666779">
        <w:rPr>
          <w:lang w:val="en-US"/>
        </w:rPr>
        <w:t>sudo</w:t>
      </w:r>
      <w:proofErr w:type="spellEnd"/>
      <w:r w:rsidRPr="00666779">
        <w:rPr>
          <w:lang w:val="en-US"/>
        </w:rPr>
        <w:t xml:space="preserve"> apt-get </w:t>
      </w:r>
      <w:proofErr w:type="spellStart"/>
      <w:r w:rsidRPr="00666779">
        <w:rPr>
          <w:lang w:val="en-US"/>
        </w:rPr>
        <w:t>autoremove</w:t>
      </w:r>
      <w:proofErr w:type="spellEnd"/>
      <w:r w:rsidRPr="00666779">
        <w:rPr>
          <w:lang w:val="en-US"/>
        </w:rPr>
        <w:t xml:space="preserve"> -y &amp;&amp; \</w:t>
      </w:r>
    </w:p>
    <w:p w14:paraId="56AA61DA" w14:textId="77777777" w:rsidR="00666779" w:rsidRPr="00666779" w:rsidRDefault="00666779" w:rsidP="00666779">
      <w:pPr>
        <w:rPr>
          <w:lang w:val="en-US"/>
        </w:rPr>
      </w:pPr>
      <w:r w:rsidRPr="00666779">
        <w:rPr>
          <w:lang w:val="en-US"/>
        </w:rPr>
        <w:t xml:space="preserve">    </w:t>
      </w:r>
      <w:proofErr w:type="spellStart"/>
      <w:r w:rsidRPr="00666779">
        <w:rPr>
          <w:lang w:val="en-US"/>
        </w:rPr>
        <w:t>sudo</w:t>
      </w:r>
      <w:proofErr w:type="spellEnd"/>
      <w:r w:rsidRPr="00666779">
        <w:rPr>
          <w:lang w:val="en-US"/>
        </w:rPr>
        <w:t xml:space="preserve"> </w:t>
      </w:r>
      <w:proofErr w:type="spellStart"/>
      <w:r w:rsidRPr="00666779">
        <w:rPr>
          <w:lang w:val="en-US"/>
        </w:rPr>
        <w:t>rm</w:t>
      </w:r>
      <w:proofErr w:type="spellEnd"/>
      <w:r w:rsidRPr="00666779">
        <w:rPr>
          <w:lang w:val="en-US"/>
        </w:rPr>
        <w:t xml:space="preserve"> -</w:t>
      </w:r>
      <w:proofErr w:type="spellStart"/>
      <w:r w:rsidRPr="00666779">
        <w:rPr>
          <w:lang w:val="en-US"/>
        </w:rPr>
        <w:t>rf</w:t>
      </w:r>
      <w:proofErr w:type="spellEnd"/>
      <w:r w:rsidRPr="00666779">
        <w:rPr>
          <w:lang w:val="en-US"/>
        </w:rPr>
        <w:t xml:space="preserve"> /</w:t>
      </w:r>
      <w:proofErr w:type="spellStart"/>
      <w:r w:rsidRPr="00666779">
        <w:rPr>
          <w:lang w:val="en-US"/>
        </w:rPr>
        <w:t>var</w:t>
      </w:r>
      <w:proofErr w:type="spellEnd"/>
      <w:r w:rsidRPr="00666779">
        <w:rPr>
          <w:lang w:val="en-US"/>
        </w:rPr>
        <w:t>/lib/apt/lists/*</w:t>
      </w:r>
    </w:p>
    <w:p w14:paraId="6178C794" w14:textId="77777777" w:rsidR="00666779" w:rsidRPr="00666779" w:rsidRDefault="00666779" w:rsidP="00666779">
      <w:pPr>
        <w:rPr>
          <w:lang w:val="en-US"/>
        </w:rPr>
      </w:pPr>
    </w:p>
    <w:p w14:paraId="718D5B5E" w14:textId="4D70F99A" w:rsidR="00666779" w:rsidRPr="00666779" w:rsidRDefault="007B7CD7" w:rsidP="00666779">
      <w:pPr>
        <w:rPr>
          <w:lang w:val="en-US"/>
        </w:rPr>
      </w:pPr>
      <w:r>
        <w:rPr>
          <w:lang w:val="en-US"/>
        </w:rPr>
        <w:t>#</w:t>
      </w:r>
      <w:proofErr w:type="spellStart"/>
      <w:r w:rsidR="00666779" w:rsidRPr="00666779">
        <w:rPr>
          <w:lang w:val="en-US"/>
        </w:rPr>
        <w:t>Mkdir</w:t>
      </w:r>
      <w:proofErr w:type="spellEnd"/>
    </w:p>
    <w:p w14:paraId="56F726D9" w14:textId="77777777" w:rsidR="00666779" w:rsidRPr="00666779" w:rsidRDefault="00666779" w:rsidP="00666779">
      <w:pPr>
        <w:rPr>
          <w:lang w:val="en-US"/>
        </w:rPr>
      </w:pPr>
      <w:r w:rsidRPr="00666779">
        <w:rPr>
          <w:lang w:val="en-US"/>
        </w:rPr>
        <w:t xml:space="preserve">RUN </w:t>
      </w:r>
      <w:proofErr w:type="spellStart"/>
      <w:r w:rsidRPr="00666779">
        <w:rPr>
          <w:lang w:val="en-US"/>
        </w:rPr>
        <w:t>mkdir</w:t>
      </w:r>
      <w:proofErr w:type="spellEnd"/>
      <w:r w:rsidRPr="00666779">
        <w:rPr>
          <w:lang w:val="en-US"/>
        </w:rPr>
        <w:t xml:space="preserve"> -p /home/app</w:t>
      </w:r>
    </w:p>
    <w:p w14:paraId="629A3CDB" w14:textId="77777777" w:rsidR="00666779" w:rsidRPr="00666779" w:rsidRDefault="00666779" w:rsidP="00666779">
      <w:pPr>
        <w:rPr>
          <w:lang w:val="en-US"/>
        </w:rPr>
      </w:pPr>
    </w:p>
    <w:p w14:paraId="521D7839" w14:textId="23D4F2CC" w:rsidR="00666779" w:rsidRPr="00666779" w:rsidRDefault="007B7CD7" w:rsidP="00666779">
      <w:pPr>
        <w:rPr>
          <w:lang w:val="en-US"/>
        </w:rPr>
      </w:pPr>
      <w:r>
        <w:rPr>
          <w:lang w:val="en-US"/>
        </w:rPr>
        <w:t>#</w:t>
      </w:r>
      <w:proofErr w:type="spellStart"/>
      <w:r w:rsidR="00666779" w:rsidRPr="00666779">
        <w:rPr>
          <w:lang w:val="en-US"/>
        </w:rPr>
        <w:t>Workdir</w:t>
      </w:r>
      <w:proofErr w:type="spellEnd"/>
    </w:p>
    <w:p w14:paraId="4F99F44E" w14:textId="77777777" w:rsidR="00666779" w:rsidRPr="00666779" w:rsidRDefault="00666779" w:rsidP="00666779">
      <w:pPr>
        <w:rPr>
          <w:lang w:val="en-US"/>
        </w:rPr>
      </w:pPr>
      <w:r w:rsidRPr="00666779">
        <w:rPr>
          <w:lang w:val="en-US"/>
        </w:rPr>
        <w:t>WORKDIR /home/app/</w:t>
      </w:r>
    </w:p>
    <w:p w14:paraId="603E26C1" w14:textId="77777777" w:rsidR="00666779" w:rsidRPr="00666779" w:rsidRDefault="00666779" w:rsidP="00666779">
      <w:pPr>
        <w:rPr>
          <w:lang w:val="en-US"/>
        </w:rPr>
      </w:pPr>
    </w:p>
    <w:p w14:paraId="4B61B2D3" w14:textId="77777777" w:rsidR="00666779" w:rsidRPr="00666779" w:rsidRDefault="00666779" w:rsidP="00666779">
      <w:pPr>
        <w:rPr>
          <w:lang w:val="en-US"/>
        </w:rPr>
      </w:pPr>
      <w:r w:rsidRPr="00666779">
        <w:rPr>
          <w:lang w:val="en-US"/>
        </w:rPr>
        <w:t>#Add Docker path</w:t>
      </w:r>
    </w:p>
    <w:p w14:paraId="7E161407" w14:textId="77777777" w:rsidR="00666779" w:rsidRPr="00666779" w:rsidRDefault="00666779" w:rsidP="00666779">
      <w:pPr>
        <w:rPr>
          <w:lang w:val="en-US"/>
        </w:rPr>
      </w:pPr>
      <w:r w:rsidRPr="00666779">
        <w:rPr>
          <w:lang w:val="en-US"/>
        </w:rPr>
        <w:t>ADD docker /home/app/</w:t>
      </w:r>
    </w:p>
    <w:p w14:paraId="300B4668" w14:textId="77777777" w:rsidR="00666779" w:rsidRPr="00666779" w:rsidRDefault="00666779" w:rsidP="00666779">
      <w:pPr>
        <w:rPr>
          <w:lang w:val="en-US"/>
        </w:rPr>
      </w:pPr>
    </w:p>
    <w:p w14:paraId="3B98D2FB" w14:textId="77777777" w:rsidR="00666779" w:rsidRPr="00666779" w:rsidRDefault="00666779" w:rsidP="00666779">
      <w:pPr>
        <w:rPr>
          <w:lang w:val="en-US"/>
        </w:rPr>
      </w:pPr>
      <w:r w:rsidRPr="00666779">
        <w:rPr>
          <w:lang w:val="en-US"/>
        </w:rPr>
        <w:t xml:space="preserve">#Add </w:t>
      </w:r>
      <w:proofErr w:type="spellStart"/>
      <w:r w:rsidRPr="00666779">
        <w:rPr>
          <w:lang w:val="en-US"/>
        </w:rPr>
        <w:t>sidekiq</w:t>
      </w:r>
      <w:proofErr w:type="spellEnd"/>
      <w:r w:rsidRPr="00666779">
        <w:rPr>
          <w:lang w:val="en-US"/>
        </w:rPr>
        <w:t xml:space="preserve"> </w:t>
      </w:r>
      <w:proofErr w:type="spellStart"/>
      <w:r w:rsidRPr="00666779">
        <w:rPr>
          <w:lang w:val="en-US"/>
        </w:rPr>
        <w:t>pid</w:t>
      </w:r>
      <w:proofErr w:type="spellEnd"/>
    </w:p>
    <w:p w14:paraId="70E2C0CC" w14:textId="77777777" w:rsidR="00666779" w:rsidRPr="00666779" w:rsidRDefault="00666779" w:rsidP="00666779">
      <w:pPr>
        <w:rPr>
          <w:lang w:val="en-US"/>
        </w:rPr>
      </w:pPr>
      <w:r w:rsidRPr="00666779">
        <w:rPr>
          <w:lang w:val="en-US"/>
        </w:rPr>
        <w:t xml:space="preserve">ADD </w:t>
      </w:r>
      <w:proofErr w:type="spellStart"/>
      <w:r w:rsidRPr="00666779">
        <w:rPr>
          <w:lang w:val="en-US"/>
        </w:rPr>
        <w:t>sidekiq.pid</w:t>
      </w:r>
      <w:proofErr w:type="spellEnd"/>
      <w:r w:rsidRPr="00666779">
        <w:rPr>
          <w:lang w:val="en-US"/>
        </w:rPr>
        <w:t xml:space="preserve"> /home/app/</w:t>
      </w:r>
      <w:proofErr w:type="spellStart"/>
      <w:r w:rsidRPr="00666779">
        <w:rPr>
          <w:lang w:val="en-US"/>
        </w:rPr>
        <w:t>tmp</w:t>
      </w:r>
      <w:proofErr w:type="spellEnd"/>
      <w:r w:rsidRPr="00666779">
        <w:rPr>
          <w:lang w:val="en-US"/>
        </w:rPr>
        <w:t>/</w:t>
      </w:r>
      <w:proofErr w:type="spellStart"/>
      <w:r w:rsidRPr="00666779">
        <w:rPr>
          <w:lang w:val="en-US"/>
        </w:rPr>
        <w:t>pids</w:t>
      </w:r>
      <w:proofErr w:type="spellEnd"/>
      <w:r w:rsidRPr="00666779">
        <w:rPr>
          <w:lang w:val="en-US"/>
        </w:rPr>
        <w:t>/</w:t>
      </w:r>
    </w:p>
    <w:p w14:paraId="460B353D" w14:textId="77777777" w:rsidR="00666779" w:rsidRPr="00666779" w:rsidRDefault="00666779" w:rsidP="00666779">
      <w:pPr>
        <w:rPr>
          <w:lang w:val="en-US"/>
        </w:rPr>
      </w:pPr>
    </w:p>
    <w:p w14:paraId="37064AFD" w14:textId="7A1CECDA" w:rsidR="00666779" w:rsidRPr="00666779" w:rsidRDefault="00666779" w:rsidP="00666779">
      <w:pPr>
        <w:rPr>
          <w:lang w:val="en-US"/>
        </w:rPr>
      </w:pPr>
      <w:r w:rsidRPr="00666779">
        <w:rPr>
          <w:lang w:val="en-US"/>
        </w:rPr>
        <w:t>#ADD gems</w:t>
      </w:r>
    </w:p>
    <w:p w14:paraId="07779FFC" w14:textId="77777777" w:rsidR="00666779" w:rsidRPr="00666779" w:rsidRDefault="00666779" w:rsidP="00666779">
      <w:pPr>
        <w:rPr>
          <w:lang w:val="en-US"/>
        </w:rPr>
      </w:pPr>
      <w:r w:rsidRPr="00666779">
        <w:rPr>
          <w:lang w:val="en-US"/>
        </w:rPr>
        <w:t xml:space="preserve">ADD </w:t>
      </w:r>
      <w:proofErr w:type="spellStart"/>
      <w:r w:rsidRPr="00666779">
        <w:rPr>
          <w:lang w:val="en-US"/>
        </w:rPr>
        <w:t>Gemfile</w:t>
      </w:r>
      <w:proofErr w:type="spellEnd"/>
      <w:r w:rsidRPr="00666779">
        <w:rPr>
          <w:lang w:val="en-US"/>
        </w:rPr>
        <w:t xml:space="preserve"> /home/app/</w:t>
      </w:r>
      <w:proofErr w:type="spellStart"/>
      <w:r w:rsidRPr="00666779">
        <w:rPr>
          <w:lang w:val="en-US"/>
        </w:rPr>
        <w:t>Gemfile</w:t>
      </w:r>
      <w:proofErr w:type="spellEnd"/>
    </w:p>
    <w:p w14:paraId="13413262" w14:textId="77777777" w:rsidR="00666779" w:rsidRPr="00666779" w:rsidRDefault="00666779" w:rsidP="00666779">
      <w:pPr>
        <w:rPr>
          <w:lang w:val="en-US"/>
        </w:rPr>
      </w:pPr>
      <w:r w:rsidRPr="00666779">
        <w:rPr>
          <w:lang w:val="en-US"/>
        </w:rPr>
        <w:t xml:space="preserve">ADD </w:t>
      </w:r>
      <w:proofErr w:type="spellStart"/>
      <w:r w:rsidRPr="00666779">
        <w:rPr>
          <w:lang w:val="en-US"/>
        </w:rPr>
        <w:t>Gemfile.lock</w:t>
      </w:r>
      <w:proofErr w:type="spellEnd"/>
      <w:r w:rsidRPr="00666779">
        <w:rPr>
          <w:lang w:val="en-US"/>
        </w:rPr>
        <w:t xml:space="preserve"> /home/app/</w:t>
      </w:r>
      <w:proofErr w:type="spellStart"/>
      <w:r w:rsidRPr="00666779">
        <w:rPr>
          <w:lang w:val="en-US"/>
        </w:rPr>
        <w:t>Gemfile.lock</w:t>
      </w:r>
      <w:proofErr w:type="spellEnd"/>
    </w:p>
    <w:p w14:paraId="4736970B" w14:textId="77777777" w:rsidR="00666779" w:rsidRPr="00666779" w:rsidRDefault="00666779" w:rsidP="00666779">
      <w:pPr>
        <w:rPr>
          <w:lang w:val="en-US"/>
        </w:rPr>
      </w:pPr>
    </w:p>
    <w:p w14:paraId="144D58BD" w14:textId="40AF2B49" w:rsidR="00666779" w:rsidRPr="00666779" w:rsidRDefault="00B21215" w:rsidP="00666779">
      <w:pPr>
        <w:rPr>
          <w:lang w:val="en-US"/>
        </w:rPr>
      </w:pPr>
      <w:r>
        <w:rPr>
          <w:lang w:val="en-US"/>
        </w:rPr>
        <w:t>#</w:t>
      </w:r>
      <w:r w:rsidR="00666779" w:rsidRPr="00666779">
        <w:rPr>
          <w:lang w:val="en-US"/>
        </w:rPr>
        <w:t>Install RVM, Ruby, and Bundler</w:t>
      </w:r>
    </w:p>
    <w:p w14:paraId="76521908" w14:textId="77777777" w:rsidR="00666779" w:rsidRPr="00666779" w:rsidRDefault="00666779" w:rsidP="00666779">
      <w:pPr>
        <w:rPr>
          <w:lang w:val="en-US"/>
        </w:rPr>
      </w:pPr>
      <w:r w:rsidRPr="00666779">
        <w:rPr>
          <w:lang w:val="en-US"/>
        </w:rPr>
        <w:t>RUN \curl -</w:t>
      </w:r>
      <w:proofErr w:type="spellStart"/>
      <w:r w:rsidRPr="00666779">
        <w:rPr>
          <w:lang w:val="en-US"/>
        </w:rPr>
        <w:t>sSL</w:t>
      </w:r>
      <w:proofErr w:type="spellEnd"/>
      <w:r w:rsidRPr="00666779">
        <w:rPr>
          <w:lang w:val="en-US"/>
        </w:rPr>
        <w:t xml:space="preserve"> https://rvm.io/mpapis.asc | </w:t>
      </w:r>
      <w:proofErr w:type="spellStart"/>
      <w:r w:rsidRPr="00666779">
        <w:rPr>
          <w:lang w:val="en-US"/>
        </w:rPr>
        <w:t>gpg</w:t>
      </w:r>
      <w:proofErr w:type="spellEnd"/>
      <w:r w:rsidRPr="00666779">
        <w:rPr>
          <w:lang w:val="en-US"/>
        </w:rPr>
        <w:t xml:space="preserve"> --import -</w:t>
      </w:r>
    </w:p>
    <w:p w14:paraId="469747F5" w14:textId="77777777" w:rsidR="00666779" w:rsidRPr="00666779" w:rsidRDefault="00666779" w:rsidP="00666779">
      <w:pPr>
        <w:rPr>
          <w:lang w:val="en-US"/>
        </w:rPr>
      </w:pPr>
      <w:r w:rsidRPr="00666779">
        <w:rPr>
          <w:lang w:val="en-US"/>
        </w:rPr>
        <w:t>RUN \curl -L http://get.rvm.io | bash -s stable</w:t>
      </w:r>
    </w:p>
    <w:p w14:paraId="34B06C2E" w14:textId="77777777" w:rsidR="00666779" w:rsidRPr="00666779" w:rsidRDefault="00666779" w:rsidP="00666779">
      <w:pPr>
        <w:rPr>
          <w:lang w:val="en-US"/>
        </w:rPr>
      </w:pPr>
      <w:r w:rsidRPr="00666779">
        <w:rPr>
          <w:lang w:val="en-US"/>
        </w:rPr>
        <w:t>RUN /bin/bash -l -c "source /</w:t>
      </w:r>
      <w:proofErr w:type="spellStart"/>
      <w:r w:rsidRPr="00666779">
        <w:rPr>
          <w:lang w:val="en-US"/>
        </w:rPr>
        <w:t>etc</w:t>
      </w:r>
      <w:proofErr w:type="spellEnd"/>
      <w:r w:rsidRPr="00666779">
        <w:rPr>
          <w:lang w:val="en-US"/>
        </w:rPr>
        <w:t>/</w:t>
      </w:r>
      <w:proofErr w:type="spellStart"/>
      <w:r w:rsidRPr="00666779">
        <w:rPr>
          <w:lang w:val="en-US"/>
        </w:rPr>
        <w:t>profile.d</w:t>
      </w:r>
      <w:proofErr w:type="spellEnd"/>
      <w:r w:rsidRPr="00666779">
        <w:rPr>
          <w:lang w:val="en-US"/>
        </w:rPr>
        <w:t>/rvm.sh"</w:t>
      </w:r>
    </w:p>
    <w:p w14:paraId="6F32E2F2" w14:textId="77777777" w:rsidR="00666779" w:rsidRPr="00666779" w:rsidRDefault="00666779" w:rsidP="00666779">
      <w:pPr>
        <w:rPr>
          <w:lang w:val="en-US"/>
        </w:rPr>
      </w:pPr>
      <w:r w:rsidRPr="00666779">
        <w:rPr>
          <w:lang w:val="en-US"/>
        </w:rPr>
        <w:t>RUN /bin/bash -l -c "</w:t>
      </w:r>
      <w:proofErr w:type="spellStart"/>
      <w:r w:rsidRPr="00666779">
        <w:rPr>
          <w:lang w:val="en-US"/>
        </w:rPr>
        <w:t>rvm</w:t>
      </w:r>
      <w:proofErr w:type="spellEnd"/>
      <w:r w:rsidRPr="00666779">
        <w:rPr>
          <w:lang w:val="en-US"/>
        </w:rPr>
        <w:t xml:space="preserve"> install 2.3.3"</w:t>
      </w:r>
    </w:p>
    <w:p w14:paraId="0E394DA3" w14:textId="77777777" w:rsidR="00666779" w:rsidRPr="00666779" w:rsidRDefault="00666779" w:rsidP="00666779">
      <w:pPr>
        <w:rPr>
          <w:lang w:val="en-US"/>
        </w:rPr>
      </w:pPr>
      <w:r w:rsidRPr="00666779">
        <w:rPr>
          <w:lang w:val="en-US"/>
        </w:rPr>
        <w:t>RUN /bin/bash -l -c "gem install bundle --no-</w:t>
      </w:r>
      <w:proofErr w:type="spellStart"/>
      <w:r w:rsidRPr="00666779">
        <w:rPr>
          <w:lang w:val="en-US"/>
        </w:rPr>
        <w:t>ri</w:t>
      </w:r>
      <w:proofErr w:type="spellEnd"/>
      <w:r w:rsidRPr="00666779">
        <w:rPr>
          <w:lang w:val="en-US"/>
        </w:rPr>
        <w:t xml:space="preserve"> --no-</w:t>
      </w:r>
      <w:proofErr w:type="spellStart"/>
      <w:r w:rsidRPr="00666779">
        <w:rPr>
          <w:lang w:val="en-US"/>
        </w:rPr>
        <w:t>rdoc</w:t>
      </w:r>
      <w:proofErr w:type="spellEnd"/>
      <w:r w:rsidRPr="00666779">
        <w:rPr>
          <w:lang w:val="en-US"/>
        </w:rPr>
        <w:t>"</w:t>
      </w:r>
    </w:p>
    <w:p w14:paraId="023EFF79" w14:textId="77777777" w:rsidR="00666779" w:rsidRPr="00666779" w:rsidRDefault="00666779" w:rsidP="00666779">
      <w:pPr>
        <w:rPr>
          <w:lang w:val="en-US"/>
        </w:rPr>
      </w:pPr>
    </w:p>
    <w:p w14:paraId="45DB7237" w14:textId="47824E49" w:rsidR="00666779" w:rsidRPr="00666779" w:rsidRDefault="003D6640" w:rsidP="00666779">
      <w:pPr>
        <w:rPr>
          <w:lang w:val="en-US"/>
        </w:rPr>
      </w:pPr>
      <w:r>
        <w:rPr>
          <w:lang w:val="en-US"/>
        </w:rPr>
        <w:t>#</w:t>
      </w:r>
      <w:proofErr w:type="spellStart"/>
      <w:r w:rsidR="00666779" w:rsidRPr="00666779">
        <w:rPr>
          <w:lang w:val="en-US"/>
        </w:rPr>
        <w:t>Workdir</w:t>
      </w:r>
      <w:proofErr w:type="spellEnd"/>
    </w:p>
    <w:p w14:paraId="0EB976BC" w14:textId="77777777" w:rsidR="00666779" w:rsidRPr="00666779" w:rsidRDefault="00666779" w:rsidP="00666779">
      <w:pPr>
        <w:rPr>
          <w:lang w:val="en-US"/>
        </w:rPr>
      </w:pPr>
      <w:r w:rsidRPr="00666779">
        <w:rPr>
          <w:lang w:val="en-US"/>
        </w:rPr>
        <w:t>#WORKDIR /home/app/</w:t>
      </w:r>
    </w:p>
    <w:p w14:paraId="7C0CD11A" w14:textId="77777777" w:rsidR="00666779" w:rsidRPr="00666779" w:rsidRDefault="00666779" w:rsidP="00666779">
      <w:pPr>
        <w:rPr>
          <w:lang w:val="en-US"/>
        </w:rPr>
      </w:pPr>
    </w:p>
    <w:p w14:paraId="12BEC53D" w14:textId="77777777" w:rsidR="00666779" w:rsidRPr="00666779" w:rsidRDefault="00666779" w:rsidP="00666779">
      <w:pPr>
        <w:rPr>
          <w:lang w:val="en-US"/>
        </w:rPr>
      </w:pPr>
      <w:r w:rsidRPr="00666779">
        <w:rPr>
          <w:lang w:val="en-US"/>
        </w:rPr>
        <w:t>#Run bundle</w:t>
      </w:r>
    </w:p>
    <w:p w14:paraId="3BA17320" w14:textId="77777777" w:rsidR="00666779" w:rsidRPr="00666779" w:rsidRDefault="00666779" w:rsidP="00666779">
      <w:pPr>
        <w:rPr>
          <w:lang w:val="en-US"/>
        </w:rPr>
      </w:pPr>
      <w:r w:rsidRPr="00666779">
        <w:rPr>
          <w:lang w:val="en-US"/>
        </w:rPr>
        <w:t>RUN /bin/bash -l -c "bundle install"</w:t>
      </w:r>
    </w:p>
    <w:p w14:paraId="3BCA74C8" w14:textId="77777777" w:rsidR="00666779" w:rsidRPr="00666779" w:rsidRDefault="00666779" w:rsidP="00666779">
      <w:pPr>
        <w:rPr>
          <w:lang w:val="en-US"/>
        </w:rPr>
      </w:pPr>
    </w:p>
    <w:p w14:paraId="60EEF48C" w14:textId="77777777" w:rsidR="00666779" w:rsidRPr="00666779" w:rsidRDefault="00666779" w:rsidP="00666779">
      <w:pPr>
        <w:rPr>
          <w:lang w:val="en-US"/>
        </w:rPr>
      </w:pPr>
      <w:r w:rsidRPr="00666779">
        <w:rPr>
          <w:lang w:val="en-US"/>
        </w:rPr>
        <w:t># Add the Rails app</w:t>
      </w:r>
    </w:p>
    <w:p w14:paraId="4A287B2C" w14:textId="77777777" w:rsidR="00666779" w:rsidRPr="00666779" w:rsidRDefault="00666779" w:rsidP="00666779">
      <w:pPr>
        <w:rPr>
          <w:lang w:val="en-US"/>
        </w:rPr>
      </w:pPr>
      <w:proofErr w:type="gramStart"/>
      <w:r w:rsidRPr="00666779">
        <w:rPr>
          <w:lang w:val="en-US"/>
        </w:rPr>
        <w:t>ADD .</w:t>
      </w:r>
      <w:proofErr w:type="gramEnd"/>
      <w:r w:rsidRPr="00666779">
        <w:rPr>
          <w:lang w:val="en-US"/>
        </w:rPr>
        <w:t xml:space="preserve"> /home/app</w:t>
      </w:r>
    </w:p>
    <w:p w14:paraId="0E0A186F" w14:textId="77777777" w:rsidR="00666779" w:rsidRPr="00666779" w:rsidRDefault="00666779" w:rsidP="00666779">
      <w:pPr>
        <w:rPr>
          <w:lang w:val="en-US"/>
        </w:rPr>
      </w:pPr>
    </w:p>
    <w:p w14:paraId="34581ECF" w14:textId="4FED7406" w:rsidR="00666779" w:rsidRPr="00666779" w:rsidRDefault="00340653" w:rsidP="00666779">
      <w:pPr>
        <w:rPr>
          <w:lang w:val="en-US"/>
        </w:rPr>
      </w:pPr>
      <w:r>
        <w:rPr>
          <w:lang w:val="en-US"/>
        </w:rPr>
        <w:t>#</w:t>
      </w:r>
      <w:r w:rsidR="00666779" w:rsidRPr="00666779">
        <w:rPr>
          <w:lang w:val="en-US"/>
        </w:rPr>
        <w:t>Create user and group</w:t>
      </w:r>
    </w:p>
    <w:p w14:paraId="33A2C5CA" w14:textId="77777777" w:rsidR="00666779" w:rsidRPr="00666779" w:rsidRDefault="00666779" w:rsidP="00666779">
      <w:pPr>
        <w:rPr>
          <w:lang w:val="en-US"/>
        </w:rPr>
      </w:pPr>
      <w:r w:rsidRPr="00666779">
        <w:rPr>
          <w:lang w:val="en-US"/>
        </w:rPr>
        <w:lastRenderedPageBreak/>
        <w:t xml:space="preserve">RUN </w:t>
      </w:r>
      <w:proofErr w:type="spellStart"/>
      <w:r w:rsidRPr="00666779">
        <w:rPr>
          <w:lang w:val="en-US"/>
        </w:rPr>
        <w:t>groupadd</w:t>
      </w:r>
      <w:proofErr w:type="spellEnd"/>
      <w:r w:rsidRPr="00666779">
        <w:rPr>
          <w:lang w:val="en-US"/>
        </w:rPr>
        <w:t xml:space="preserve"> --</w:t>
      </w:r>
      <w:proofErr w:type="spellStart"/>
      <w:r w:rsidRPr="00666779">
        <w:rPr>
          <w:lang w:val="en-US"/>
        </w:rPr>
        <w:t>gid</w:t>
      </w:r>
      <w:proofErr w:type="spellEnd"/>
      <w:r w:rsidRPr="00666779">
        <w:rPr>
          <w:lang w:val="en-US"/>
        </w:rPr>
        <w:t xml:space="preserve"> 9999 app</w:t>
      </w:r>
    </w:p>
    <w:p w14:paraId="068AA104" w14:textId="77777777" w:rsidR="00666779" w:rsidRPr="00666779" w:rsidRDefault="00666779" w:rsidP="00666779">
      <w:pPr>
        <w:rPr>
          <w:lang w:val="en-US"/>
        </w:rPr>
      </w:pPr>
      <w:r w:rsidRPr="00666779">
        <w:rPr>
          <w:lang w:val="en-US"/>
        </w:rPr>
        <w:t xml:space="preserve">RUN </w:t>
      </w:r>
      <w:proofErr w:type="spellStart"/>
      <w:r w:rsidRPr="00666779">
        <w:rPr>
          <w:lang w:val="en-US"/>
        </w:rPr>
        <w:t>useradd</w:t>
      </w:r>
      <w:proofErr w:type="spellEnd"/>
      <w:r w:rsidRPr="00666779">
        <w:rPr>
          <w:lang w:val="en-US"/>
        </w:rPr>
        <w:t xml:space="preserve"> --</w:t>
      </w:r>
      <w:proofErr w:type="spellStart"/>
      <w:r w:rsidRPr="00666779">
        <w:rPr>
          <w:lang w:val="en-US"/>
        </w:rPr>
        <w:t>uid</w:t>
      </w:r>
      <w:proofErr w:type="spellEnd"/>
      <w:r w:rsidRPr="00666779">
        <w:rPr>
          <w:lang w:val="en-US"/>
        </w:rPr>
        <w:t xml:space="preserve"> 9999 --</w:t>
      </w:r>
      <w:proofErr w:type="spellStart"/>
      <w:r w:rsidRPr="00666779">
        <w:rPr>
          <w:lang w:val="en-US"/>
        </w:rPr>
        <w:t>gid</w:t>
      </w:r>
      <w:proofErr w:type="spellEnd"/>
      <w:r w:rsidRPr="00666779">
        <w:rPr>
          <w:lang w:val="en-US"/>
        </w:rPr>
        <w:t xml:space="preserve"> app </w:t>
      </w:r>
      <w:proofErr w:type="spellStart"/>
      <w:r w:rsidRPr="00666779">
        <w:rPr>
          <w:lang w:val="en-US"/>
        </w:rPr>
        <w:t>app</w:t>
      </w:r>
      <w:proofErr w:type="spellEnd"/>
    </w:p>
    <w:p w14:paraId="0F4FC6A3" w14:textId="77777777" w:rsidR="00666779" w:rsidRPr="00666779" w:rsidRDefault="00666779" w:rsidP="00666779">
      <w:pPr>
        <w:rPr>
          <w:lang w:val="en-US"/>
        </w:rPr>
      </w:pPr>
      <w:r w:rsidRPr="00666779">
        <w:rPr>
          <w:lang w:val="en-US"/>
        </w:rPr>
        <w:t xml:space="preserve">RUN </w:t>
      </w:r>
      <w:proofErr w:type="spellStart"/>
      <w:r w:rsidRPr="00666779">
        <w:rPr>
          <w:lang w:val="en-US"/>
        </w:rPr>
        <w:t>chown</w:t>
      </w:r>
      <w:proofErr w:type="spellEnd"/>
      <w:r w:rsidRPr="00666779">
        <w:rPr>
          <w:lang w:val="en-US"/>
        </w:rPr>
        <w:t xml:space="preserve"> -R </w:t>
      </w:r>
      <w:proofErr w:type="spellStart"/>
      <w:proofErr w:type="gramStart"/>
      <w:r w:rsidRPr="00666779">
        <w:rPr>
          <w:lang w:val="en-US"/>
        </w:rPr>
        <w:t>app:app</w:t>
      </w:r>
      <w:proofErr w:type="spellEnd"/>
      <w:proofErr w:type="gramEnd"/>
      <w:r w:rsidRPr="00666779">
        <w:rPr>
          <w:lang w:val="en-US"/>
        </w:rPr>
        <w:t xml:space="preserve"> /home/app</w:t>
      </w:r>
    </w:p>
    <w:p w14:paraId="028406D4" w14:textId="77777777" w:rsidR="00666779" w:rsidRPr="00666779" w:rsidRDefault="00666779" w:rsidP="00666779">
      <w:pPr>
        <w:rPr>
          <w:lang w:val="en-US"/>
        </w:rPr>
      </w:pPr>
    </w:p>
    <w:p w14:paraId="1E069B8E" w14:textId="6E0134EF" w:rsidR="00666779" w:rsidRPr="00666779" w:rsidRDefault="00F718AA" w:rsidP="00666779">
      <w:pPr>
        <w:rPr>
          <w:lang w:val="en-US"/>
        </w:rPr>
      </w:pPr>
      <w:r>
        <w:rPr>
          <w:lang w:val="en-US"/>
        </w:rPr>
        <w:t>#</w:t>
      </w:r>
      <w:r w:rsidR="00666779" w:rsidRPr="00666779">
        <w:rPr>
          <w:lang w:val="en-US"/>
        </w:rPr>
        <w:t>Save timestamp of image building</w:t>
      </w:r>
    </w:p>
    <w:p w14:paraId="7E8A5453" w14:textId="77777777" w:rsidR="00666779" w:rsidRPr="00666779" w:rsidRDefault="00666779" w:rsidP="00666779">
      <w:pPr>
        <w:rPr>
          <w:lang w:val="en-US"/>
        </w:rPr>
      </w:pPr>
      <w:r w:rsidRPr="00666779">
        <w:rPr>
          <w:lang w:val="en-US"/>
        </w:rPr>
        <w:t>RUN date -u &gt; BUILD_TIME</w:t>
      </w:r>
    </w:p>
    <w:p w14:paraId="1BD1FEC6" w14:textId="77777777" w:rsidR="00666779" w:rsidRPr="00666779" w:rsidRDefault="00666779" w:rsidP="00666779">
      <w:pPr>
        <w:rPr>
          <w:lang w:val="en-US"/>
        </w:rPr>
      </w:pPr>
    </w:p>
    <w:p w14:paraId="6227A6E7" w14:textId="77777777" w:rsidR="00666779" w:rsidRDefault="00666779" w:rsidP="00666779">
      <w:r>
        <w:t xml:space="preserve"># </w:t>
      </w:r>
      <w:proofErr w:type="spellStart"/>
      <w:r>
        <w:t>Expose</w:t>
      </w:r>
      <w:proofErr w:type="spellEnd"/>
      <w:r>
        <w:t xml:space="preserve"> </w:t>
      </w:r>
      <w:proofErr w:type="spellStart"/>
      <w:r>
        <w:t>app</w:t>
      </w:r>
      <w:proofErr w:type="spellEnd"/>
      <w:r>
        <w:t xml:space="preserve"> </w:t>
      </w:r>
      <w:proofErr w:type="spellStart"/>
      <w:r>
        <w:t>port</w:t>
      </w:r>
      <w:proofErr w:type="spellEnd"/>
    </w:p>
    <w:p w14:paraId="263AD5DE" w14:textId="77777777" w:rsidR="00666779" w:rsidRDefault="00666779" w:rsidP="00666779">
      <w:r>
        <w:t>EXPOSE 80 3000</w:t>
      </w:r>
    </w:p>
    <w:p w14:paraId="782623A5" w14:textId="3A2B7958" w:rsidR="00666779" w:rsidRDefault="00666779">
      <w:r>
        <w:br w:type="page"/>
      </w:r>
    </w:p>
    <w:p w14:paraId="0D2FE211" w14:textId="1D8C3E18" w:rsidR="001C5D56" w:rsidRPr="00076584" w:rsidRDefault="00076584" w:rsidP="001D3F2C">
      <w:pPr>
        <w:pStyle w:val="Ttulo21"/>
      </w:pPr>
      <w:bookmarkStart w:id="219" w:name="_Toc497862079"/>
      <w:r>
        <w:lastRenderedPageBreak/>
        <w:t xml:space="preserve">Anexo </w:t>
      </w:r>
      <w:r w:rsidR="001D3F2C">
        <w:t>1</w:t>
      </w:r>
      <w:r w:rsidR="00774A4B">
        <w:t>2</w:t>
      </w:r>
      <w:r w:rsidR="001D3F2C">
        <w:t>.</w:t>
      </w:r>
      <w:r>
        <w:t>4 – Docker-compose versão 2 - ARM</w:t>
      </w:r>
      <w:bookmarkEnd w:id="219"/>
    </w:p>
    <w:p w14:paraId="11725661" w14:textId="77777777" w:rsidR="00076584" w:rsidRDefault="00076584" w:rsidP="001C5D56"/>
    <w:p w14:paraId="2F3F79A2" w14:textId="77777777" w:rsidR="001C5D56" w:rsidRPr="00F4439A" w:rsidRDefault="001C5D56" w:rsidP="001C5D56">
      <w:pPr>
        <w:rPr>
          <w:lang w:val="en-US"/>
        </w:rPr>
      </w:pPr>
      <w:r w:rsidRPr="00F4439A">
        <w:rPr>
          <w:lang w:val="en-US"/>
        </w:rPr>
        <w:t>version: '2'</w:t>
      </w:r>
    </w:p>
    <w:p w14:paraId="312A0967" w14:textId="77777777" w:rsidR="001C5D56" w:rsidRPr="001C5D56" w:rsidRDefault="001C5D56" w:rsidP="001C5D56">
      <w:pPr>
        <w:rPr>
          <w:lang w:val="en-US"/>
        </w:rPr>
      </w:pPr>
      <w:r w:rsidRPr="001C5D56">
        <w:rPr>
          <w:lang w:val="en-US"/>
        </w:rPr>
        <w:t>services:</w:t>
      </w:r>
    </w:p>
    <w:p w14:paraId="34B78E2F" w14:textId="77777777" w:rsidR="001C5D56" w:rsidRPr="001C5D56" w:rsidRDefault="001C5D56" w:rsidP="001C5D56">
      <w:pPr>
        <w:rPr>
          <w:lang w:val="en-US"/>
        </w:rPr>
      </w:pPr>
      <w:r w:rsidRPr="001C5D56">
        <w:rPr>
          <w:lang w:val="en-US"/>
        </w:rPr>
        <w:t xml:space="preserve">   </w:t>
      </w:r>
      <w:proofErr w:type="spellStart"/>
      <w:r w:rsidRPr="001C5D56">
        <w:rPr>
          <w:lang w:val="en-US"/>
        </w:rPr>
        <w:t>db</w:t>
      </w:r>
      <w:proofErr w:type="spellEnd"/>
      <w:r w:rsidRPr="001C5D56">
        <w:rPr>
          <w:lang w:val="en-US"/>
        </w:rPr>
        <w:t>:</w:t>
      </w:r>
    </w:p>
    <w:p w14:paraId="00D66BC8" w14:textId="77777777" w:rsidR="001C5D56" w:rsidRPr="001C5D56" w:rsidRDefault="001C5D56" w:rsidP="001C5D56">
      <w:pPr>
        <w:rPr>
          <w:lang w:val="en-US"/>
        </w:rPr>
      </w:pPr>
      <w:r w:rsidRPr="001C5D56">
        <w:rPr>
          <w:lang w:val="en-US"/>
        </w:rPr>
        <w:t xml:space="preserve">     image: </w:t>
      </w:r>
      <w:proofErr w:type="spellStart"/>
      <w:r w:rsidRPr="001C5D56">
        <w:rPr>
          <w:lang w:val="en-US"/>
        </w:rPr>
        <w:t>hypriot</w:t>
      </w:r>
      <w:proofErr w:type="spellEnd"/>
      <w:r w:rsidRPr="001C5D56">
        <w:rPr>
          <w:lang w:val="en-US"/>
        </w:rPr>
        <w:t>/</w:t>
      </w:r>
      <w:proofErr w:type="spellStart"/>
      <w:r w:rsidRPr="001C5D56">
        <w:rPr>
          <w:lang w:val="en-US"/>
        </w:rPr>
        <w:t>rpi-mysql</w:t>
      </w:r>
      <w:proofErr w:type="spellEnd"/>
    </w:p>
    <w:p w14:paraId="3CF18ECE" w14:textId="77777777" w:rsidR="001C5D56" w:rsidRPr="001C5D56" w:rsidRDefault="001C5D56" w:rsidP="001C5D56">
      <w:pPr>
        <w:rPr>
          <w:lang w:val="en-US"/>
        </w:rPr>
      </w:pPr>
      <w:r w:rsidRPr="001C5D56">
        <w:rPr>
          <w:lang w:val="en-US"/>
        </w:rPr>
        <w:t xml:space="preserve">     environment:</w:t>
      </w:r>
    </w:p>
    <w:p w14:paraId="1A0042B1" w14:textId="77777777" w:rsidR="001C5D56" w:rsidRPr="001C5D56" w:rsidRDefault="001C5D56" w:rsidP="001C5D56">
      <w:pPr>
        <w:rPr>
          <w:lang w:val="en-US"/>
        </w:rPr>
      </w:pPr>
      <w:r w:rsidRPr="001C5D56">
        <w:rPr>
          <w:lang w:val="en-US"/>
        </w:rPr>
        <w:t xml:space="preserve">       MYSQL_ROOT_PASSWORD: password</w:t>
      </w:r>
    </w:p>
    <w:p w14:paraId="170B34AE" w14:textId="77777777" w:rsidR="001C5D56" w:rsidRPr="001C5D56" w:rsidRDefault="001C5D56" w:rsidP="001C5D56">
      <w:pPr>
        <w:rPr>
          <w:lang w:val="en-US"/>
        </w:rPr>
      </w:pPr>
      <w:r w:rsidRPr="001C5D56">
        <w:rPr>
          <w:lang w:val="en-US"/>
        </w:rPr>
        <w:t xml:space="preserve">       MYSQL_DATABASE: phalanx-development</w:t>
      </w:r>
    </w:p>
    <w:p w14:paraId="23F0A96A" w14:textId="77777777" w:rsidR="001C5D56" w:rsidRPr="001C5D56" w:rsidRDefault="001C5D56" w:rsidP="001C5D56">
      <w:pPr>
        <w:rPr>
          <w:lang w:val="en-US"/>
        </w:rPr>
      </w:pPr>
      <w:r w:rsidRPr="001C5D56">
        <w:rPr>
          <w:lang w:val="en-US"/>
        </w:rPr>
        <w:t xml:space="preserve">       MYSQL_USER:  root</w:t>
      </w:r>
    </w:p>
    <w:p w14:paraId="62A015CE" w14:textId="77777777" w:rsidR="001C5D56" w:rsidRPr="001C5D56" w:rsidRDefault="001C5D56" w:rsidP="001C5D56">
      <w:pPr>
        <w:rPr>
          <w:lang w:val="en-US"/>
        </w:rPr>
      </w:pPr>
      <w:r w:rsidRPr="001C5D56">
        <w:rPr>
          <w:lang w:val="en-US"/>
        </w:rPr>
        <w:t xml:space="preserve">       MYSQL_PASSWORD: password</w:t>
      </w:r>
    </w:p>
    <w:p w14:paraId="327178EC" w14:textId="77777777" w:rsidR="001C5D56" w:rsidRPr="001C5D56" w:rsidRDefault="001C5D56" w:rsidP="001C5D56">
      <w:pPr>
        <w:rPr>
          <w:lang w:val="en-US"/>
        </w:rPr>
      </w:pPr>
      <w:r w:rsidRPr="001C5D56">
        <w:rPr>
          <w:lang w:val="en-US"/>
        </w:rPr>
        <w:t xml:space="preserve"> </w:t>
      </w:r>
    </w:p>
    <w:p w14:paraId="4638BD97" w14:textId="77777777" w:rsidR="001C5D56" w:rsidRPr="001C5D56" w:rsidRDefault="001C5D56" w:rsidP="001C5D56">
      <w:pPr>
        <w:rPr>
          <w:lang w:val="en-US"/>
        </w:rPr>
      </w:pPr>
      <w:r w:rsidRPr="001C5D56">
        <w:rPr>
          <w:lang w:val="en-US"/>
        </w:rPr>
        <w:t xml:space="preserve">     ports:</w:t>
      </w:r>
    </w:p>
    <w:p w14:paraId="09CE2B1E" w14:textId="77777777" w:rsidR="001C5D56" w:rsidRPr="001C5D56" w:rsidRDefault="001C5D56" w:rsidP="001C5D56">
      <w:pPr>
        <w:rPr>
          <w:lang w:val="en-US"/>
        </w:rPr>
      </w:pPr>
      <w:r w:rsidRPr="001C5D56">
        <w:rPr>
          <w:lang w:val="en-US"/>
        </w:rPr>
        <w:t xml:space="preserve">       - "3307:3306"</w:t>
      </w:r>
    </w:p>
    <w:p w14:paraId="4558C888" w14:textId="77777777" w:rsidR="001C5D56" w:rsidRPr="001C5D56" w:rsidRDefault="001C5D56" w:rsidP="001C5D56">
      <w:pPr>
        <w:rPr>
          <w:lang w:val="en-US"/>
        </w:rPr>
      </w:pPr>
      <w:r w:rsidRPr="001C5D56">
        <w:rPr>
          <w:lang w:val="en-US"/>
        </w:rPr>
        <w:t xml:space="preserve">     volumes:</w:t>
      </w:r>
    </w:p>
    <w:p w14:paraId="7A11F0CE" w14:textId="77777777" w:rsidR="001C5D56" w:rsidRPr="001C5D56" w:rsidRDefault="001C5D56" w:rsidP="001C5D56">
      <w:pPr>
        <w:rPr>
          <w:lang w:val="en-US"/>
        </w:rPr>
      </w:pPr>
      <w:r w:rsidRPr="001C5D56">
        <w:rPr>
          <w:lang w:val="en-US"/>
        </w:rPr>
        <w:t xml:space="preserve">       - "</w:t>
      </w:r>
      <w:proofErr w:type="spellStart"/>
      <w:r w:rsidRPr="001C5D56">
        <w:rPr>
          <w:lang w:val="en-US"/>
        </w:rPr>
        <w:t>db</w:t>
      </w:r>
      <w:proofErr w:type="spellEnd"/>
      <w:r w:rsidRPr="001C5D56">
        <w:rPr>
          <w:lang w:val="en-US"/>
        </w:rPr>
        <w:t>-data:/</w:t>
      </w:r>
      <w:proofErr w:type="spellStart"/>
      <w:r w:rsidRPr="001C5D56">
        <w:rPr>
          <w:lang w:val="en-US"/>
        </w:rPr>
        <w:t>var</w:t>
      </w:r>
      <w:proofErr w:type="spellEnd"/>
      <w:r w:rsidRPr="001C5D56">
        <w:rPr>
          <w:lang w:val="en-US"/>
        </w:rPr>
        <w:t>/lib/</w:t>
      </w:r>
      <w:proofErr w:type="spellStart"/>
      <w:r w:rsidRPr="001C5D56">
        <w:rPr>
          <w:lang w:val="en-US"/>
        </w:rPr>
        <w:t>mysql</w:t>
      </w:r>
      <w:proofErr w:type="spellEnd"/>
      <w:r w:rsidRPr="001C5D56">
        <w:rPr>
          <w:lang w:val="en-US"/>
        </w:rPr>
        <w:t>"</w:t>
      </w:r>
    </w:p>
    <w:p w14:paraId="1D500227" w14:textId="77777777" w:rsidR="001C5D56" w:rsidRPr="001C5D56" w:rsidRDefault="001C5D56" w:rsidP="001C5D56">
      <w:pPr>
        <w:rPr>
          <w:lang w:val="en-US"/>
        </w:rPr>
      </w:pPr>
      <w:r w:rsidRPr="001C5D56">
        <w:rPr>
          <w:lang w:val="en-US"/>
        </w:rPr>
        <w:t xml:space="preserve"> </w:t>
      </w:r>
    </w:p>
    <w:p w14:paraId="216F5AA0" w14:textId="77777777" w:rsidR="001C5D56" w:rsidRPr="001C5D56" w:rsidRDefault="001C5D56" w:rsidP="001C5D56">
      <w:pPr>
        <w:rPr>
          <w:lang w:val="en-US"/>
        </w:rPr>
      </w:pPr>
      <w:r w:rsidRPr="001C5D56">
        <w:rPr>
          <w:lang w:val="en-US"/>
        </w:rPr>
        <w:t xml:space="preserve">   </w:t>
      </w:r>
      <w:proofErr w:type="spellStart"/>
      <w:r w:rsidRPr="001C5D56">
        <w:rPr>
          <w:lang w:val="en-US"/>
        </w:rPr>
        <w:t>redis</w:t>
      </w:r>
      <w:proofErr w:type="spellEnd"/>
      <w:r w:rsidRPr="001C5D56">
        <w:rPr>
          <w:lang w:val="en-US"/>
        </w:rPr>
        <w:t>:</w:t>
      </w:r>
    </w:p>
    <w:p w14:paraId="47F47867" w14:textId="77777777" w:rsidR="001C5D56" w:rsidRPr="001C5D56" w:rsidRDefault="001C5D56" w:rsidP="001C5D56">
      <w:pPr>
        <w:rPr>
          <w:lang w:val="en-US"/>
        </w:rPr>
      </w:pPr>
      <w:r w:rsidRPr="001C5D56">
        <w:rPr>
          <w:lang w:val="en-US"/>
        </w:rPr>
        <w:t xml:space="preserve">     image: </w:t>
      </w:r>
      <w:proofErr w:type="spellStart"/>
      <w:r w:rsidRPr="001C5D56">
        <w:rPr>
          <w:lang w:val="en-US"/>
        </w:rPr>
        <w:t>hypriot</w:t>
      </w:r>
      <w:proofErr w:type="spellEnd"/>
      <w:r w:rsidRPr="001C5D56">
        <w:rPr>
          <w:lang w:val="en-US"/>
        </w:rPr>
        <w:t>/</w:t>
      </w:r>
      <w:proofErr w:type="spellStart"/>
      <w:r w:rsidRPr="001C5D56">
        <w:rPr>
          <w:lang w:val="en-US"/>
        </w:rPr>
        <w:t>rpi-redis</w:t>
      </w:r>
      <w:proofErr w:type="spellEnd"/>
    </w:p>
    <w:p w14:paraId="08BBDDD0" w14:textId="77777777" w:rsidR="001C5D56" w:rsidRPr="001C5D56" w:rsidRDefault="001C5D56" w:rsidP="001C5D56">
      <w:pPr>
        <w:rPr>
          <w:lang w:val="en-US"/>
        </w:rPr>
      </w:pPr>
      <w:r w:rsidRPr="001C5D56">
        <w:rPr>
          <w:lang w:val="en-US"/>
        </w:rPr>
        <w:t xml:space="preserve"> </w:t>
      </w:r>
    </w:p>
    <w:p w14:paraId="2A393899" w14:textId="77777777" w:rsidR="001C5D56" w:rsidRPr="001C5D56" w:rsidRDefault="001C5D56" w:rsidP="001C5D56">
      <w:pPr>
        <w:rPr>
          <w:lang w:val="en-US"/>
        </w:rPr>
      </w:pPr>
      <w:r w:rsidRPr="001C5D56">
        <w:rPr>
          <w:lang w:val="en-US"/>
        </w:rPr>
        <w:t xml:space="preserve">   app: &amp;</w:t>
      </w:r>
      <w:proofErr w:type="spellStart"/>
      <w:r w:rsidRPr="001C5D56">
        <w:rPr>
          <w:lang w:val="en-US"/>
        </w:rPr>
        <w:t>app_base</w:t>
      </w:r>
      <w:proofErr w:type="spellEnd"/>
    </w:p>
    <w:p w14:paraId="703D1CB9" w14:textId="77777777" w:rsidR="001C5D56" w:rsidRPr="001C5D56" w:rsidRDefault="001C5D56" w:rsidP="001C5D56">
      <w:pPr>
        <w:rPr>
          <w:lang w:val="en-US"/>
        </w:rPr>
      </w:pPr>
      <w:r w:rsidRPr="001C5D56">
        <w:rPr>
          <w:lang w:val="en-US"/>
        </w:rPr>
        <w:t xml:space="preserve">     build</w:t>
      </w:r>
      <w:proofErr w:type="gramStart"/>
      <w:r w:rsidRPr="001C5D56">
        <w:rPr>
          <w:lang w:val="en-US"/>
        </w:rPr>
        <w:t>: .</w:t>
      </w:r>
      <w:proofErr w:type="gramEnd"/>
    </w:p>
    <w:p w14:paraId="21B210C2" w14:textId="2108FE09" w:rsidR="001C5D56" w:rsidRPr="001C5D56" w:rsidRDefault="001C5D56" w:rsidP="001C5D56">
      <w:pPr>
        <w:rPr>
          <w:lang w:val="en-US"/>
        </w:rPr>
      </w:pPr>
      <w:r w:rsidRPr="001C5D56">
        <w:rPr>
          <w:lang w:val="en-US"/>
        </w:rPr>
        <w:t xml:space="preserve">     command: bash -</w:t>
      </w:r>
      <w:proofErr w:type="spellStart"/>
      <w:r w:rsidRPr="001C5D56">
        <w:rPr>
          <w:lang w:val="en-US"/>
        </w:rPr>
        <w:t>lc</w:t>
      </w:r>
      <w:proofErr w:type="spellEnd"/>
      <w:r w:rsidRPr="001C5D56">
        <w:rPr>
          <w:lang w:val="en-US"/>
        </w:rPr>
        <w:t xml:space="preserve"> 'bundler exec rails s -b 0.0.0.0'</w:t>
      </w:r>
    </w:p>
    <w:p w14:paraId="4739B13A" w14:textId="77777777" w:rsidR="001C5D56" w:rsidRPr="001C5D56" w:rsidRDefault="001C5D56" w:rsidP="001C5D56">
      <w:pPr>
        <w:rPr>
          <w:lang w:val="en-US"/>
        </w:rPr>
      </w:pPr>
      <w:r w:rsidRPr="001C5D56">
        <w:rPr>
          <w:lang w:val="en-US"/>
        </w:rPr>
        <w:t xml:space="preserve">     volumes:</w:t>
      </w:r>
    </w:p>
    <w:p w14:paraId="0B50D43E" w14:textId="77777777" w:rsidR="001C5D56" w:rsidRPr="001C5D56" w:rsidRDefault="001C5D56" w:rsidP="001C5D56">
      <w:pPr>
        <w:rPr>
          <w:lang w:val="en-US"/>
        </w:rPr>
      </w:pPr>
      <w:r w:rsidRPr="001C5D56">
        <w:rPr>
          <w:lang w:val="en-US"/>
        </w:rPr>
        <w:t xml:space="preserve">       </w:t>
      </w:r>
      <w:proofErr w:type="gramStart"/>
      <w:r w:rsidRPr="001C5D56">
        <w:rPr>
          <w:lang w:val="en-US"/>
        </w:rPr>
        <w:t>- .</w:t>
      </w:r>
      <w:proofErr w:type="gramEnd"/>
      <w:r w:rsidRPr="001C5D56">
        <w:rPr>
          <w:lang w:val="en-US"/>
        </w:rPr>
        <w:t>:/www/phalanx/app</w:t>
      </w:r>
    </w:p>
    <w:p w14:paraId="36EAFDA7" w14:textId="77777777" w:rsidR="001C5D56" w:rsidRPr="001C5D56" w:rsidRDefault="001C5D56" w:rsidP="001C5D56">
      <w:pPr>
        <w:rPr>
          <w:lang w:val="en-US"/>
        </w:rPr>
      </w:pPr>
      <w:r w:rsidRPr="001C5D56">
        <w:rPr>
          <w:lang w:val="en-US"/>
        </w:rPr>
        <w:t xml:space="preserve">     environment:</w:t>
      </w:r>
    </w:p>
    <w:p w14:paraId="7011D32C" w14:textId="77777777" w:rsidR="001C5D56" w:rsidRPr="001C5D56" w:rsidRDefault="001C5D56" w:rsidP="001C5D56">
      <w:pPr>
        <w:rPr>
          <w:lang w:val="en-US"/>
        </w:rPr>
      </w:pPr>
      <w:r w:rsidRPr="001C5D56">
        <w:rPr>
          <w:lang w:val="en-US"/>
        </w:rPr>
        <w:t xml:space="preserve">       REDIS_SIDEKIQ_URL: redis://redis:6379/0</w:t>
      </w:r>
    </w:p>
    <w:p w14:paraId="76DF2136" w14:textId="77777777" w:rsidR="001C5D56" w:rsidRPr="001C5D56" w:rsidRDefault="001C5D56" w:rsidP="001C5D56">
      <w:pPr>
        <w:rPr>
          <w:lang w:val="en-US"/>
        </w:rPr>
      </w:pPr>
      <w:r w:rsidRPr="001C5D56">
        <w:rPr>
          <w:lang w:val="en-US"/>
        </w:rPr>
        <w:t xml:space="preserve">       REDIS_CABLE_URL: redis://redis:6379/1</w:t>
      </w:r>
    </w:p>
    <w:p w14:paraId="690A19EA" w14:textId="77777777" w:rsidR="001C5D56" w:rsidRPr="001C5D56" w:rsidRDefault="001C5D56" w:rsidP="001C5D56">
      <w:pPr>
        <w:rPr>
          <w:lang w:val="en-US"/>
        </w:rPr>
      </w:pPr>
      <w:r w:rsidRPr="001C5D56">
        <w:rPr>
          <w:lang w:val="en-US"/>
        </w:rPr>
        <w:t xml:space="preserve">       DB_HOST: </w:t>
      </w:r>
      <w:proofErr w:type="spellStart"/>
      <w:r w:rsidRPr="001C5D56">
        <w:rPr>
          <w:lang w:val="en-US"/>
        </w:rPr>
        <w:t>db</w:t>
      </w:r>
      <w:proofErr w:type="spellEnd"/>
    </w:p>
    <w:p w14:paraId="4391053E" w14:textId="77777777" w:rsidR="001C5D56" w:rsidRPr="001C5D56" w:rsidRDefault="001C5D56" w:rsidP="001C5D56">
      <w:pPr>
        <w:rPr>
          <w:lang w:val="en-US"/>
        </w:rPr>
      </w:pPr>
      <w:r w:rsidRPr="001C5D56">
        <w:rPr>
          <w:lang w:val="en-US"/>
        </w:rPr>
        <w:t xml:space="preserve">       DB_USER:  root</w:t>
      </w:r>
    </w:p>
    <w:p w14:paraId="2D82F032" w14:textId="77777777" w:rsidR="001C5D56" w:rsidRPr="001C5D56" w:rsidRDefault="001C5D56" w:rsidP="001C5D56">
      <w:pPr>
        <w:rPr>
          <w:lang w:val="en-US"/>
        </w:rPr>
      </w:pPr>
      <w:r w:rsidRPr="001C5D56">
        <w:rPr>
          <w:lang w:val="en-US"/>
        </w:rPr>
        <w:t xml:space="preserve">       DB_NAME: phalanx-development</w:t>
      </w:r>
    </w:p>
    <w:p w14:paraId="13456B62" w14:textId="77777777" w:rsidR="001C5D56" w:rsidRPr="001C5D56" w:rsidRDefault="001C5D56" w:rsidP="001C5D56">
      <w:pPr>
        <w:rPr>
          <w:lang w:val="en-US"/>
        </w:rPr>
      </w:pPr>
      <w:r w:rsidRPr="001C5D56">
        <w:rPr>
          <w:lang w:val="en-US"/>
        </w:rPr>
        <w:t xml:space="preserve">       DB_PASSWORD: password</w:t>
      </w:r>
    </w:p>
    <w:p w14:paraId="6935516F" w14:textId="77777777" w:rsidR="001C5D56" w:rsidRPr="001C5D56" w:rsidRDefault="001C5D56" w:rsidP="001C5D56">
      <w:pPr>
        <w:rPr>
          <w:lang w:val="en-US"/>
        </w:rPr>
      </w:pPr>
      <w:r w:rsidRPr="001C5D56">
        <w:rPr>
          <w:lang w:val="en-US"/>
        </w:rPr>
        <w:t xml:space="preserve">     ports:</w:t>
      </w:r>
    </w:p>
    <w:p w14:paraId="3D82106D" w14:textId="77777777" w:rsidR="001C5D56" w:rsidRPr="001C5D56" w:rsidRDefault="001C5D56" w:rsidP="001C5D56">
      <w:pPr>
        <w:rPr>
          <w:lang w:val="en-US"/>
        </w:rPr>
      </w:pPr>
      <w:r w:rsidRPr="001C5D56">
        <w:rPr>
          <w:lang w:val="en-US"/>
        </w:rPr>
        <w:t xml:space="preserve">       - "3001:3000"</w:t>
      </w:r>
    </w:p>
    <w:p w14:paraId="41BCFE2A" w14:textId="77777777" w:rsidR="001C5D56" w:rsidRPr="001C5D56" w:rsidRDefault="001C5D56" w:rsidP="001C5D56">
      <w:pPr>
        <w:rPr>
          <w:lang w:val="en-US"/>
        </w:rPr>
      </w:pPr>
      <w:r w:rsidRPr="001C5D56">
        <w:rPr>
          <w:lang w:val="en-US"/>
        </w:rPr>
        <w:t xml:space="preserve">     </w:t>
      </w:r>
      <w:proofErr w:type="spellStart"/>
      <w:r w:rsidRPr="001C5D56">
        <w:rPr>
          <w:lang w:val="en-US"/>
        </w:rPr>
        <w:t>depends_on</w:t>
      </w:r>
      <w:proofErr w:type="spellEnd"/>
      <w:r w:rsidRPr="001C5D56">
        <w:rPr>
          <w:lang w:val="en-US"/>
        </w:rPr>
        <w:t>:</w:t>
      </w:r>
    </w:p>
    <w:p w14:paraId="0A6F5F90" w14:textId="77777777" w:rsidR="001C5D56" w:rsidRPr="001C5D56" w:rsidRDefault="001C5D56" w:rsidP="001C5D56">
      <w:pPr>
        <w:rPr>
          <w:lang w:val="en-US"/>
        </w:rPr>
      </w:pPr>
      <w:r w:rsidRPr="001C5D56">
        <w:rPr>
          <w:lang w:val="en-US"/>
        </w:rPr>
        <w:t xml:space="preserve">             - </w:t>
      </w:r>
      <w:proofErr w:type="spellStart"/>
      <w:r w:rsidRPr="001C5D56">
        <w:rPr>
          <w:lang w:val="en-US"/>
        </w:rPr>
        <w:t>db</w:t>
      </w:r>
      <w:proofErr w:type="spellEnd"/>
    </w:p>
    <w:p w14:paraId="6DB1C3AB" w14:textId="77777777" w:rsidR="001C5D56" w:rsidRPr="001C5D56" w:rsidRDefault="001C5D56" w:rsidP="001C5D56">
      <w:pPr>
        <w:rPr>
          <w:lang w:val="en-US"/>
        </w:rPr>
      </w:pPr>
      <w:r w:rsidRPr="001C5D56">
        <w:rPr>
          <w:lang w:val="en-US"/>
        </w:rPr>
        <w:t xml:space="preserve">             - </w:t>
      </w:r>
      <w:proofErr w:type="spellStart"/>
      <w:r w:rsidRPr="001C5D56">
        <w:rPr>
          <w:lang w:val="en-US"/>
        </w:rPr>
        <w:t>redis</w:t>
      </w:r>
      <w:proofErr w:type="spellEnd"/>
    </w:p>
    <w:p w14:paraId="57AC6557" w14:textId="77777777" w:rsidR="001C5D56" w:rsidRPr="001C5D56" w:rsidRDefault="001C5D56" w:rsidP="001C5D56">
      <w:pPr>
        <w:rPr>
          <w:lang w:val="en-US"/>
        </w:rPr>
      </w:pPr>
      <w:r w:rsidRPr="001C5D56">
        <w:rPr>
          <w:lang w:val="en-US"/>
        </w:rPr>
        <w:t xml:space="preserve">     links:</w:t>
      </w:r>
    </w:p>
    <w:p w14:paraId="0BB89BF1" w14:textId="77777777" w:rsidR="001C5D56" w:rsidRPr="001C5D56" w:rsidRDefault="001C5D56" w:rsidP="001C5D56">
      <w:pPr>
        <w:rPr>
          <w:lang w:val="en-US"/>
        </w:rPr>
      </w:pPr>
      <w:r w:rsidRPr="001C5D56">
        <w:rPr>
          <w:lang w:val="en-US"/>
        </w:rPr>
        <w:t xml:space="preserve">             - </w:t>
      </w:r>
      <w:proofErr w:type="spellStart"/>
      <w:r w:rsidRPr="001C5D56">
        <w:rPr>
          <w:lang w:val="en-US"/>
        </w:rPr>
        <w:t>redis</w:t>
      </w:r>
      <w:proofErr w:type="spellEnd"/>
    </w:p>
    <w:p w14:paraId="44431E27" w14:textId="77777777" w:rsidR="001C5D56" w:rsidRPr="001C5D56" w:rsidRDefault="001C5D56" w:rsidP="001C5D56">
      <w:pPr>
        <w:rPr>
          <w:lang w:val="en-US"/>
        </w:rPr>
      </w:pPr>
      <w:r w:rsidRPr="001C5D56">
        <w:rPr>
          <w:lang w:val="en-US"/>
        </w:rPr>
        <w:t xml:space="preserve">             - </w:t>
      </w:r>
      <w:proofErr w:type="spellStart"/>
      <w:r w:rsidRPr="001C5D56">
        <w:rPr>
          <w:lang w:val="en-US"/>
        </w:rPr>
        <w:t>db</w:t>
      </w:r>
      <w:proofErr w:type="spellEnd"/>
    </w:p>
    <w:p w14:paraId="5DE8A172" w14:textId="77777777" w:rsidR="001C5D56" w:rsidRPr="001C5D56" w:rsidRDefault="001C5D56" w:rsidP="001C5D56">
      <w:pPr>
        <w:rPr>
          <w:lang w:val="en-US"/>
        </w:rPr>
      </w:pPr>
      <w:r w:rsidRPr="001C5D56">
        <w:rPr>
          <w:lang w:val="en-US"/>
        </w:rPr>
        <w:t xml:space="preserve"> </w:t>
      </w:r>
    </w:p>
    <w:p w14:paraId="4086861B" w14:textId="77777777" w:rsidR="001C5D56" w:rsidRPr="001C5D56" w:rsidRDefault="001C5D56" w:rsidP="001C5D56">
      <w:pPr>
        <w:rPr>
          <w:lang w:val="en-US"/>
        </w:rPr>
      </w:pPr>
      <w:r w:rsidRPr="001C5D56">
        <w:rPr>
          <w:lang w:val="en-US"/>
        </w:rPr>
        <w:t xml:space="preserve">   worker:</w:t>
      </w:r>
    </w:p>
    <w:p w14:paraId="03D37EAC" w14:textId="77777777" w:rsidR="001C5D56" w:rsidRPr="001C5D56" w:rsidRDefault="001C5D56" w:rsidP="001C5D56">
      <w:pPr>
        <w:rPr>
          <w:lang w:val="en-US"/>
        </w:rPr>
      </w:pPr>
      <w:r w:rsidRPr="001C5D56">
        <w:rPr>
          <w:lang w:val="en-US"/>
        </w:rPr>
        <w:t xml:space="preserve">     &lt;&lt;: *</w:t>
      </w:r>
      <w:proofErr w:type="spellStart"/>
      <w:r w:rsidRPr="001C5D56">
        <w:rPr>
          <w:lang w:val="en-US"/>
        </w:rPr>
        <w:t>app_base</w:t>
      </w:r>
      <w:proofErr w:type="spellEnd"/>
    </w:p>
    <w:p w14:paraId="63AF3D30" w14:textId="77777777" w:rsidR="001C5D56" w:rsidRPr="001C5D56" w:rsidRDefault="001C5D56" w:rsidP="001C5D56">
      <w:pPr>
        <w:rPr>
          <w:lang w:val="en-US"/>
        </w:rPr>
      </w:pPr>
      <w:r w:rsidRPr="001C5D56">
        <w:rPr>
          <w:lang w:val="en-US"/>
        </w:rPr>
        <w:t xml:space="preserve"> #command: bundler exec </w:t>
      </w:r>
      <w:proofErr w:type="spellStart"/>
      <w:r w:rsidRPr="001C5D56">
        <w:rPr>
          <w:lang w:val="en-US"/>
        </w:rPr>
        <w:t>sidekiq</w:t>
      </w:r>
      <w:proofErr w:type="spellEnd"/>
    </w:p>
    <w:p w14:paraId="54CB36D3" w14:textId="77777777" w:rsidR="001C5D56" w:rsidRPr="001C5D56" w:rsidRDefault="001C5D56" w:rsidP="001C5D56">
      <w:pPr>
        <w:rPr>
          <w:lang w:val="en-US"/>
        </w:rPr>
      </w:pPr>
      <w:r w:rsidRPr="001C5D56">
        <w:rPr>
          <w:lang w:val="en-US"/>
        </w:rPr>
        <w:t xml:space="preserve">     command: bash -</w:t>
      </w:r>
      <w:proofErr w:type="spellStart"/>
      <w:r w:rsidRPr="001C5D56">
        <w:rPr>
          <w:lang w:val="en-US"/>
        </w:rPr>
        <w:t>lc</w:t>
      </w:r>
      <w:proofErr w:type="spellEnd"/>
      <w:r w:rsidRPr="001C5D56">
        <w:rPr>
          <w:lang w:val="en-US"/>
        </w:rPr>
        <w:t xml:space="preserve"> 'bundler exec </w:t>
      </w:r>
      <w:proofErr w:type="spellStart"/>
      <w:r w:rsidRPr="001C5D56">
        <w:rPr>
          <w:lang w:val="en-US"/>
        </w:rPr>
        <w:t>sidekiq</w:t>
      </w:r>
      <w:proofErr w:type="spellEnd"/>
      <w:r w:rsidRPr="001C5D56">
        <w:rPr>
          <w:lang w:val="en-US"/>
        </w:rPr>
        <w:t>'</w:t>
      </w:r>
    </w:p>
    <w:p w14:paraId="13031512" w14:textId="77777777" w:rsidR="001C5D56" w:rsidRPr="001C5D56" w:rsidRDefault="001C5D56" w:rsidP="001C5D56">
      <w:pPr>
        <w:rPr>
          <w:lang w:val="en-US"/>
        </w:rPr>
      </w:pPr>
      <w:r w:rsidRPr="001C5D56">
        <w:rPr>
          <w:lang w:val="en-US"/>
        </w:rPr>
        <w:t xml:space="preserve">     ports: []</w:t>
      </w:r>
    </w:p>
    <w:p w14:paraId="784C13E6" w14:textId="77777777" w:rsidR="001C5D56" w:rsidRPr="001C5D56" w:rsidRDefault="001C5D56" w:rsidP="001C5D56">
      <w:pPr>
        <w:rPr>
          <w:lang w:val="en-US"/>
        </w:rPr>
      </w:pPr>
      <w:r w:rsidRPr="001C5D56">
        <w:rPr>
          <w:lang w:val="en-US"/>
        </w:rPr>
        <w:t xml:space="preserve">     </w:t>
      </w:r>
      <w:proofErr w:type="spellStart"/>
      <w:r w:rsidRPr="001C5D56">
        <w:rPr>
          <w:lang w:val="en-US"/>
        </w:rPr>
        <w:t>depends_on</w:t>
      </w:r>
      <w:proofErr w:type="spellEnd"/>
      <w:r w:rsidRPr="001C5D56">
        <w:rPr>
          <w:lang w:val="en-US"/>
        </w:rPr>
        <w:t>:</w:t>
      </w:r>
    </w:p>
    <w:p w14:paraId="19A45FE2" w14:textId="77777777" w:rsidR="001C5D56" w:rsidRPr="001C5D56" w:rsidRDefault="001C5D56" w:rsidP="001C5D56">
      <w:pPr>
        <w:rPr>
          <w:lang w:val="en-US"/>
        </w:rPr>
      </w:pPr>
      <w:r w:rsidRPr="001C5D56">
        <w:rPr>
          <w:lang w:val="en-US"/>
        </w:rPr>
        <w:t xml:space="preserve">       - app</w:t>
      </w:r>
    </w:p>
    <w:p w14:paraId="51FF285C" w14:textId="77777777" w:rsidR="001C5D56" w:rsidRPr="001C5D56" w:rsidRDefault="001C5D56" w:rsidP="001C5D56">
      <w:pPr>
        <w:rPr>
          <w:lang w:val="en-US"/>
        </w:rPr>
      </w:pPr>
      <w:r w:rsidRPr="001C5D56">
        <w:rPr>
          <w:lang w:val="en-US"/>
        </w:rPr>
        <w:t xml:space="preserve">   </w:t>
      </w:r>
      <w:proofErr w:type="spellStart"/>
      <w:r w:rsidRPr="001C5D56">
        <w:rPr>
          <w:lang w:val="en-US"/>
        </w:rPr>
        <w:t>ui</w:t>
      </w:r>
      <w:proofErr w:type="spellEnd"/>
      <w:r w:rsidRPr="001C5D56">
        <w:rPr>
          <w:lang w:val="en-US"/>
        </w:rPr>
        <w:t>:</w:t>
      </w:r>
    </w:p>
    <w:p w14:paraId="44BC214C" w14:textId="77777777" w:rsidR="001C5D56" w:rsidRPr="001C5D56" w:rsidRDefault="001C5D56" w:rsidP="001C5D56">
      <w:pPr>
        <w:rPr>
          <w:lang w:val="en-US"/>
        </w:rPr>
      </w:pPr>
      <w:r w:rsidRPr="001C5D56">
        <w:rPr>
          <w:lang w:val="en-US"/>
        </w:rPr>
        <w:t xml:space="preserve">      image: </w:t>
      </w:r>
      <w:proofErr w:type="spellStart"/>
      <w:r w:rsidRPr="001C5D56">
        <w:rPr>
          <w:lang w:val="en-US"/>
        </w:rPr>
        <w:t>portainer</w:t>
      </w:r>
      <w:proofErr w:type="spellEnd"/>
      <w:r w:rsidRPr="001C5D56">
        <w:rPr>
          <w:lang w:val="en-US"/>
        </w:rPr>
        <w:t>/</w:t>
      </w:r>
      <w:proofErr w:type="spellStart"/>
      <w:r w:rsidRPr="001C5D56">
        <w:rPr>
          <w:lang w:val="en-US"/>
        </w:rPr>
        <w:t>portainer</w:t>
      </w:r>
      <w:proofErr w:type="spellEnd"/>
    </w:p>
    <w:p w14:paraId="00562C37" w14:textId="77777777" w:rsidR="001C5D56" w:rsidRPr="001C5D56" w:rsidRDefault="001C5D56" w:rsidP="001C5D56">
      <w:pPr>
        <w:rPr>
          <w:lang w:val="en-US"/>
        </w:rPr>
      </w:pPr>
      <w:r w:rsidRPr="001C5D56">
        <w:rPr>
          <w:lang w:val="en-US"/>
        </w:rPr>
        <w:lastRenderedPageBreak/>
        <w:t xml:space="preserve">      restart: always</w:t>
      </w:r>
    </w:p>
    <w:p w14:paraId="04EAF806" w14:textId="77777777" w:rsidR="001C5D56" w:rsidRPr="001C5D56" w:rsidRDefault="001C5D56" w:rsidP="001C5D56">
      <w:pPr>
        <w:rPr>
          <w:lang w:val="en-US"/>
        </w:rPr>
      </w:pPr>
      <w:r w:rsidRPr="001C5D56">
        <w:rPr>
          <w:lang w:val="en-US"/>
        </w:rPr>
        <w:t xml:space="preserve">      volumes:</w:t>
      </w:r>
    </w:p>
    <w:p w14:paraId="4539C0F1" w14:textId="77777777" w:rsidR="001C5D56" w:rsidRPr="001C5D56" w:rsidRDefault="001C5D56" w:rsidP="001C5D56">
      <w:pPr>
        <w:rPr>
          <w:lang w:val="en-US"/>
        </w:rPr>
      </w:pPr>
      <w:r w:rsidRPr="001C5D56">
        <w:rPr>
          <w:lang w:val="en-US"/>
        </w:rPr>
        <w:t xml:space="preserve">        - '/</w:t>
      </w:r>
      <w:proofErr w:type="spellStart"/>
      <w:r w:rsidRPr="001C5D56">
        <w:rPr>
          <w:lang w:val="en-US"/>
        </w:rPr>
        <w:t>var</w:t>
      </w:r>
      <w:proofErr w:type="spellEnd"/>
      <w:r w:rsidRPr="001C5D56">
        <w:rPr>
          <w:lang w:val="en-US"/>
        </w:rPr>
        <w:t>/run/</w:t>
      </w:r>
      <w:proofErr w:type="spellStart"/>
      <w:r w:rsidRPr="001C5D56">
        <w:rPr>
          <w:lang w:val="en-US"/>
        </w:rPr>
        <w:t>docker.sock</w:t>
      </w:r>
      <w:proofErr w:type="spellEnd"/>
      <w:r w:rsidRPr="001C5D56">
        <w:rPr>
          <w:lang w:val="en-US"/>
        </w:rPr>
        <w:t>:/</w:t>
      </w:r>
      <w:proofErr w:type="spellStart"/>
      <w:r w:rsidRPr="001C5D56">
        <w:rPr>
          <w:lang w:val="en-US"/>
        </w:rPr>
        <w:t>var</w:t>
      </w:r>
      <w:proofErr w:type="spellEnd"/>
      <w:r w:rsidRPr="001C5D56">
        <w:rPr>
          <w:lang w:val="en-US"/>
        </w:rPr>
        <w:t>/run/</w:t>
      </w:r>
      <w:proofErr w:type="spellStart"/>
      <w:r w:rsidRPr="001C5D56">
        <w:rPr>
          <w:lang w:val="en-US"/>
        </w:rPr>
        <w:t>docker.sock</w:t>
      </w:r>
      <w:proofErr w:type="spellEnd"/>
      <w:r w:rsidRPr="001C5D56">
        <w:rPr>
          <w:lang w:val="en-US"/>
        </w:rPr>
        <w:t>'</w:t>
      </w:r>
    </w:p>
    <w:p w14:paraId="53ABBFB1" w14:textId="77777777" w:rsidR="001C5D56" w:rsidRDefault="001C5D56" w:rsidP="001C5D56">
      <w:r w:rsidRPr="001C5D56">
        <w:rPr>
          <w:lang w:val="en-US"/>
        </w:rPr>
        <w:t xml:space="preserve">      </w:t>
      </w:r>
      <w:proofErr w:type="spellStart"/>
      <w:proofErr w:type="gramStart"/>
      <w:r>
        <w:t>expose</w:t>
      </w:r>
      <w:proofErr w:type="spellEnd"/>
      <w:proofErr w:type="gramEnd"/>
      <w:r>
        <w:t>:</w:t>
      </w:r>
    </w:p>
    <w:p w14:paraId="7EE5D0B3" w14:textId="77777777" w:rsidR="001C5D56" w:rsidRDefault="001C5D56" w:rsidP="001C5D56">
      <w:r>
        <w:t xml:space="preserve">        - 9000</w:t>
      </w:r>
    </w:p>
    <w:p w14:paraId="51845657" w14:textId="77777777" w:rsidR="001C5D56" w:rsidRDefault="001C5D56" w:rsidP="001C5D56">
      <w:r>
        <w:t xml:space="preserve">      </w:t>
      </w:r>
      <w:proofErr w:type="spellStart"/>
      <w:proofErr w:type="gramStart"/>
      <w:r>
        <w:t>ports</w:t>
      </w:r>
      <w:proofErr w:type="spellEnd"/>
      <w:proofErr w:type="gramEnd"/>
      <w:r>
        <w:t>:</w:t>
      </w:r>
    </w:p>
    <w:p w14:paraId="5CF1366C" w14:textId="77777777" w:rsidR="001C5D56" w:rsidRDefault="001C5D56" w:rsidP="001C5D56">
      <w:r>
        <w:t xml:space="preserve">        - 3002:9000</w:t>
      </w:r>
    </w:p>
    <w:p w14:paraId="2CC1BFE0" w14:textId="77777777" w:rsidR="001C5D56" w:rsidRDefault="001C5D56" w:rsidP="001C5D56">
      <w:r>
        <w:t xml:space="preserve">        </w:t>
      </w:r>
    </w:p>
    <w:p w14:paraId="1FEACAC5" w14:textId="77777777" w:rsidR="001C5D56" w:rsidRDefault="001C5D56" w:rsidP="001C5D56">
      <w:proofErr w:type="gramStart"/>
      <w:r>
        <w:t>volumes</w:t>
      </w:r>
      <w:proofErr w:type="gramEnd"/>
      <w:r>
        <w:t>:</w:t>
      </w:r>
    </w:p>
    <w:p w14:paraId="0D71AB9B" w14:textId="77777777" w:rsidR="001C5D56" w:rsidRDefault="001C5D56" w:rsidP="001C5D56">
      <w:r>
        <w:t xml:space="preserve">   </w:t>
      </w:r>
      <w:proofErr w:type="spellStart"/>
      <w:proofErr w:type="gramStart"/>
      <w:r>
        <w:t>db</w:t>
      </w:r>
      <w:proofErr w:type="spellEnd"/>
      <w:proofErr w:type="gramEnd"/>
      <w:r>
        <w:t>-data:</w:t>
      </w:r>
    </w:p>
    <w:p w14:paraId="690A7889" w14:textId="51BF04B2" w:rsidR="001C5D56" w:rsidRDefault="001C5D56"/>
    <w:p w14:paraId="5A7CD159" w14:textId="77777777" w:rsidR="001C5D56" w:rsidRDefault="001C5D56">
      <w:r>
        <w:br w:type="page"/>
      </w:r>
    </w:p>
    <w:p w14:paraId="18FAFDB4" w14:textId="15636E04" w:rsidR="005B1CAB" w:rsidRDefault="00076584" w:rsidP="001D3F2C">
      <w:pPr>
        <w:pStyle w:val="Ttulo21"/>
      </w:pPr>
      <w:bookmarkStart w:id="220" w:name="_Toc497862080"/>
      <w:r>
        <w:lastRenderedPageBreak/>
        <w:t xml:space="preserve">Anexo </w:t>
      </w:r>
      <w:r w:rsidR="001D3F2C">
        <w:t>1</w:t>
      </w:r>
      <w:r w:rsidR="0005639C">
        <w:t>2</w:t>
      </w:r>
      <w:r w:rsidR="001D3F2C">
        <w:t>.</w:t>
      </w:r>
      <w:r>
        <w:t>5</w:t>
      </w:r>
      <w:r w:rsidR="005B1CAB">
        <w:t xml:space="preserve"> – Docker-compose versão 3</w:t>
      </w:r>
      <w:r w:rsidR="00142517">
        <w:t xml:space="preserve"> - ARM</w:t>
      </w:r>
      <w:bookmarkEnd w:id="220"/>
    </w:p>
    <w:p w14:paraId="511A0AC1" w14:textId="77777777" w:rsidR="009C7518" w:rsidRDefault="009C7518" w:rsidP="003A59F0"/>
    <w:p w14:paraId="2829453B" w14:textId="77777777" w:rsidR="00B60B16" w:rsidRPr="00B60B16" w:rsidRDefault="00B60B16" w:rsidP="00B60B16">
      <w:pPr>
        <w:rPr>
          <w:lang w:val="en-US"/>
        </w:rPr>
      </w:pPr>
      <w:r w:rsidRPr="00B60B16">
        <w:rPr>
          <w:lang w:val="en-US"/>
        </w:rPr>
        <w:t>version: "3"</w:t>
      </w:r>
    </w:p>
    <w:p w14:paraId="5251AD5E" w14:textId="77777777" w:rsidR="00B60B16" w:rsidRPr="00B60B16" w:rsidRDefault="00B60B16" w:rsidP="00B60B16">
      <w:pPr>
        <w:rPr>
          <w:lang w:val="en-US"/>
        </w:rPr>
      </w:pPr>
    </w:p>
    <w:p w14:paraId="2274CD30" w14:textId="77777777" w:rsidR="00B60B16" w:rsidRPr="00B60B16" w:rsidRDefault="00B60B16" w:rsidP="00B60B16">
      <w:pPr>
        <w:rPr>
          <w:lang w:val="en-US"/>
        </w:rPr>
      </w:pPr>
      <w:r w:rsidRPr="00B60B16">
        <w:rPr>
          <w:lang w:val="en-US"/>
        </w:rPr>
        <w:t>services:</w:t>
      </w:r>
    </w:p>
    <w:p w14:paraId="75F05C56" w14:textId="77777777" w:rsidR="00B60B16" w:rsidRPr="00B60B16" w:rsidRDefault="00B60B16" w:rsidP="00B60B16">
      <w:pPr>
        <w:rPr>
          <w:lang w:val="en-US"/>
        </w:rPr>
      </w:pPr>
      <w:r w:rsidRPr="00B60B16">
        <w:rPr>
          <w:lang w:val="en-US"/>
        </w:rPr>
        <w:t xml:space="preserve">  </w:t>
      </w:r>
      <w:proofErr w:type="spellStart"/>
      <w:r w:rsidRPr="00B60B16">
        <w:rPr>
          <w:lang w:val="en-US"/>
        </w:rPr>
        <w:t>db</w:t>
      </w:r>
      <w:proofErr w:type="spellEnd"/>
      <w:r w:rsidRPr="00B60B16">
        <w:rPr>
          <w:lang w:val="en-US"/>
        </w:rPr>
        <w:t>:</w:t>
      </w:r>
    </w:p>
    <w:p w14:paraId="21134E66" w14:textId="77777777" w:rsidR="00B60B16" w:rsidRPr="00B60B16" w:rsidRDefault="00B60B16" w:rsidP="00B60B16">
      <w:pPr>
        <w:rPr>
          <w:lang w:val="en-US"/>
        </w:rPr>
      </w:pPr>
      <w:r w:rsidRPr="00B60B16">
        <w:rPr>
          <w:lang w:val="en-US"/>
        </w:rPr>
        <w:t xml:space="preserve">    image: </w:t>
      </w:r>
      <w:proofErr w:type="spellStart"/>
      <w:r w:rsidRPr="00B60B16">
        <w:rPr>
          <w:lang w:val="en-US"/>
        </w:rPr>
        <w:t>hypriot</w:t>
      </w:r>
      <w:proofErr w:type="spellEnd"/>
      <w:r w:rsidRPr="00B60B16">
        <w:rPr>
          <w:lang w:val="en-US"/>
        </w:rPr>
        <w:t>/</w:t>
      </w:r>
      <w:proofErr w:type="spellStart"/>
      <w:r w:rsidRPr="00B60B16">
        <w:rPr>
          <w:lang w:val="en-US"/>
        </w:rPr>
        <w:t>rpi-mysql</w:t>
      </w:r>
      <w:proofErr w:type="spellEnd"/>
    </w:p>
    <w:p w14:paraId="7CB35BF8" w14:textId="77777777" w:rsidR="00B60B16" w:rsidRPr="00B60B16" w:rsidRDefault="00B60B16" w:rsidP="00B60B16">
      <w:pPr>
        <w:rPr>
          <w:lang w:val="en-US"/>
        </w:rPr>
      </w:pPr>
      <w:r w:rsidRPr="00B60B16">
        <w:rPr>
          <w:lang w:val="en-US"/>
        </w:rPr>
        <w:t xml:space="preserve">    environment:</w:t>
      </w:r>
    </w:p>
    <w:p w14:paraId="07DC2CC9" w14:textId="77777777" w:rsidR="00B60B16" w:rsidRPr="00B60B16" w:rsidRDefault="00B60B16" w:rsidP="00B60B16">
      <w:pPr>
        <w:rPr>
          <w:lang w:val="en-US"/>
        </w:rPr>
      </w:pPr>
      <w:r w:rsidRPr="00B60B16">
        <w:rPr>
          <w:lang w:val="en-US"/>
        </w:rPr>
        <w:t xml:space="preserve">      MYSQL_ROOT_PASSWORD: password</w:t>
      </w:r>
    </w:p>
    <w:p w14:paraId="24AEDFE1" w14:textId="77777777" w:rsidR="00B60B16" w:rsidRPr="00B60B16" w:rsidRDefault="00B60B16" w:rsidP="00B60B16">
      <w:pPr>
        <w:rPr>
          <w:lang w:val="en-US"/>
        </w:rPr>
      </w:pPr>
      <w:r w:rsidRPr="00B60B16">
        <w:rPr>
          <w:lang w:val="en-US"/>
        </w:rPr>
        <w:t xml:space="preserve">      MYSQL_DATABASE: phalanx-development</w:t>
      </w:r>
    </w:p>
    <w:p w14:paraId="63CF91CE" w14:textId="77777777" w:rsidR="00B60B16" w:rsidRPr="00B60B16" w:rsidRDefault="00B60B16" w:rsidP="00B60B16">
      <w:pPr>
        <w:rPr>
          <w:lang w:val="en-US"/>
        </w:rPr>
      </w:pPr>
      <w:r w:rsidRPr="00B60B16">
        <w:rPr>
          <w:lang w:val="en-US"/>
        </w:rPr>
        <w:t xml:space="preserve">      MYSQL_USER:  root</w:t>
      </w:r>
    </w:p>
    <w:p w14:paraId="2D196839" w14:textId="77777777" w:rsidR="00B60B16" w:rsidRPr="00B60B16" w:rsidRDefault="00B60B16" w:rsidP="00B60B16">
      <w:pPr>
        <w:rPr>
          <w:lang w:val="en-US"/>
        </w:rPr>
      </w:pPr>
      <w:r w:rsidRPr="00B60B16">
        <w:rPr>
          <w:lang w:val="en-US"/>
        </w:rPr>
        <w:t xml:space="preserve">      MYSQL_PASSWORD: password</w:t>
      </w:r>
    </w:p>
    <w:p w14:paraId="42C02B1F" w14:textId="77777777" w:rsidR="00B60B16" w:rsidRPr="00B60B16" w:rsidRDefault="00B60B16" w:rsidP="00B60B16">
      <w:pPr>
        <w:rPr>
          <w:lang w:val="en-US"/>
        </w:rPr>
      </w:pPr>
      <w:r w:rsidRPr="00B60B16">
        <w:rPr>
          <w:lang w:val="en-US"/>
        </w:rPr>
        <w:t xml:space="preserve">    ports:</w:t>
      </w:r>
    </w:p>
    <w:p w14:paraId="61432AFD" w14:textId="77777777" w:rsidR="00B60B16" w:rsidRPr="00B60B16" w:rsidRDefault="00B60B16" w:rsidP="00B60B16">
      <w:pPr>
        <w:rPr>
          <w:lang w:val="en-US"/>
        </w:rPr>
      </w:pPr>
      <w:r w:rsidRPr="00B60B16">
        <w:rPr>
          <w:lang w:val="en-US"/>
        </w:rPr>
        <w:t xml:space="preserve">      - "3307:3306"</w:t>
      </w:r>
    </w:p>
    <w:p w14:paraId="68D506DF" w14:textId="77777777" w:rsidR="00B60B16" w:rsidRPr="00B60B16" w:rsidRDefault="00B60B16" w:rsidP="00B60B16">
      <w:pPr>
        <w:rPr>
          <w:lang w:val="en-US"/>
        </w:rPr>
      </w:pPr>
      <w:r w:rsidRPr="00B60B16">
        <w:rPr>
          <w:lang w:val="en-US"/>
        </w:rPr>
        <w:t xml:space="preserve">    volumes:</w:t>
      </w:r>
    </w:p>
    <w:p w14:paraId="4F75867B" w14:textId="77777777" w:rsidR="00B60B16" w:rsidRPr="00B60B16" w:rsidRDefault="00B60B16" w:rsidP="00B60B16">
      <w:pPr>
        <w:rPr>
          <w:lang w:val="en-US"/>
        </w:rPr>
      </w:pPr>
      <w:r w:rsidRPr="00B60B16">
        <w:rPr>
          <w:lang w:val="en-US"/>
        </w:rPr>
        <w:t xml:space="preserve">      - "</w:t>
      </w:r>
      <w:proofErr w:type="spellStart"/>
      <w:r w:rsidRPr="00B60B16">
        <w:rPr>
          <w:lang w:val="en-US"/>
        </w:rPr>
        <w:t>db</w:t>
      </w:r>
      <w:proofErr w:type="spellEnd"/>
      <w:r w:rsidRPr="00B60B16">
        <w:rPr>
          <w:lang w:val="en-US"/>
        </w:rPr>
        <w:t>-data:/</w:t>
      </w:r>
      <w:proofErr w:type="spellStart"/>
      <w:r w:rsidRPr="00B60B16">
        <w:rPr>
          <w:lang w:val="en-US"/>
        </w:rPr>
        <w:t>var</w:t>
      </w:r>
      <w:proofErr w:type="spellEnd"/>
      <w:r w:rsidRPr="00B60B16">
        <w:rPr>
          <w:lang w:val="en-US"/>
        </w:rPr>
        <w:t>/lib/</w:t>
      </w:r>
      <w:proofErr w:type="spellStart"/>
      <w:r w:rsidRPr="00B60B16">
        <w:rPr>
          <w:lang w:val="en-US"/>
        </w:rPr>
        <w:t>mysql</w:t>
      </w:r>
      <w:proofErr w:type="spellEnd"/>
      <w:r w:rsidRPr="00B60B16">
        <w:rPr>
          <w:lang w:val="en-US"/>
        </w:rPr>
        <w:t>"</w:t>
      </w:r>
    </w:p>
    <w:p w14:paraId="6AB504FB" w14:textId="77777777" w:rsidR="00B60B16" w:rsidRPr="00B60B16" w:rsidRDefault="00B60B16" w:rsidP="00B60B16">
      <w:pPr>
        <w:rPr>
          <w:lang w:val="en-US"/>
        </w:rPr>
      </w:pPr>
      <w:r w:rsidRPr="00B60B16">
        <w:rPr>
          <w:lang w:val="en-US"/>
        </w:rPr>
        <w:t xml:space="preserve">    networks:</w:t>
      </w:r>
    </w:p>
    <w:p w14:paraId="3D8D0B64"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66FADEFB" w14:textId="77777777" w:rsidR="00B60B16" w:rsidRPr="00B60B16" w:rsidRDefault="00B60B16" w:rsidP="00B60B16">
      <w:pPr>
        <w:rPr>
          <w:lang w:val="en-US"/>
        </w:rPr>
      </w:pPr>
      <w:r w:rsidRPr="00B60B16">
        <w:rPr>
          <w:lang w:val="en-US"/>
        </w:rPr>
        <w:t xml:space="preserve">    deploy:</w:t>
      </w:r>
    </w:p>
    <w:p w14:paraId="4149335A" w14:textId="77777777" w:rsidR="00B60B16" w:rsidRPr="00B60B16" w:rsidRDefault="00B60B16" w:rsidP="00B60B16">
      <w:pPr>
        <w:rPr>
          <w:lang w:val="en-US"/>
        </w:rPr>
      </w:pPr>
      <w:r w:rsidRPr="00B60B16">
        <w:rPr>
          <w:lang w:val="en-US"/>
        </w:rPr>
        <w:t xml:space="preserve">      placement:</w:t>
      </w:r>
    </w:p>
    <w:p w14:paraId="3043DA50"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manager]</w:t>
      </w:r>
    </w:p>
    <w:p w14:paraId="361B0801" w14:textId="77777777" w:rsidR="00B60B16" w:rsidRPr="00B60B16" w:rsidRDefault="00B60B16" w:rsidP="00B60B16">
      <w:pPr>
        <w:rPr>
          <w:lang w:val="en-US"/>
        </w:rPr>
      </w:pPr>
    </w:p>
    <w:p w14:paraId="460ED924" w14:textId="77777777" w:rsidR="00B60B16" w:rsidRPr="000B5349" w:rsidRDefault="00B60B16" w:rsidP="00B60B16">
      <w:pPr>
        <w:rPr>
          <w:lang w:val="en-US"/>
        </w:rPr>
      </w:pPr>
      <w:r w:rsidRPr="00B60B16">
        <w:rPr>
          <w:lang w:val="en-US"/>
        </w:rPr>
        <w:t xml:space="preserve">  </w:t>
      </w:r>
      <w:proofErr w:type="spellStart"/>
      <w:r w:rsidRPr="000B5349">
        <w:rPr>
          <w:lang w:val="en-US"/>
        </w:rPr>
        <w:t>redis</w:t>
      </w:r>
      <w:proofErr w:type="spellEnd"/>
      <w:r w:rsidRPr="000B5349">
        <w:rPr>
          <w:lang w:val="en-US"/>
        </w:rPr>
        <w:t>:</w:t>
      </w:r>
    </w:p>
    <w:p w14:paraId="42AD1E8F" w14:textId="77777777" w:rsidR="00B60B16" w:rsidRPr="000B5349" w:rsidRDefault="00B60B16" w:rsidP="00B60B16">
      <w:pPr>
        <w:rPr>
          <w:lang w:val="en-US"/>
        </w:rPr>
      </w:pPr>
      <w:r w:rsidRPr="000B5349">
        <w:rPr>
          <w:lang w:val="en-US"/>
        </w:rPr>
        <w:t xml:space="preserve">    image: </w:t>
      </w:r>
      <w:proofErr w:type="spellStart"/>
      <w:r w:rsidRPr="000B5349">
        <w:rPr>
          <w:lang w:val="en-US"/>
        </w:rPr>
        <w:t>hypriot</w:t>
      </w:r>
      <w:proofErr w:type="spellEnd"/>
      <w:r w:rsidRPr="000B5349">
        <w:rPr>
          <w:lang w:val="en-US"/>
        </w:rPr>
        <w:t>/</w:t>
      </w:r>
      <w:proofErr w:type="spellStart"/>
      <w:r w:rsidRPr="000B5349">
        <w:rPr>
          <w:lang w:val="en-US"/>
        </w:rPr>
        <w:t>rpi-redis</w:t>
      </w:r>
      <w:proofErr w:type="spellEnd"/>
    </w:p>
    <w:p w14:paraId="067A1DAF" w14:textId="77777777" w:rsidR="00B60B16" w:rsidRPr="000B5349" w:rsidRDefault="00B60B16" w:rsidP="00B60B16">
      <w:pPr>
        <w:rPr>
          <w:lang w:val="en-US"/>
        </w:rPr>
      </w:pPr>
      <w:r w:rsidRPr="000B5349">
        <w:rPr>
          <w:lang w:val="en-US"/>
        </w:rPr>
        <w:t xml:space="preserve">    ports:</w:t>
      </w:r>
    </w:p>
    <w:p w14:paraId="15D16BDD" w14:textId="77777777" w:rsidR="00B60B16" w:rsidRPr="000B5349" w:rsidRDefault="00B60B16" w:rsidP="00B60B16">
      <w:pPr>
        <w:rPr>
          <w:lang w:val="en-US"/>
        </w:rPr>
      </w:pPr>
      <w:r w:rsidRPr="000B5349">
        <w:rPr>
          <w:lang w:val="en-US"/>
        </w:rPr>
        <w:t xml:space="preserve">      - "6379:6379"</w:t>
      </w:r>
    </w:p>
    <w:p w14:paraId="1E23B3FC" w14:textId="77777777" w:rsidR="00B60B16" w:rsidRPr="000B5349" w:rsidRDefault="00B60B16" w:rsidP="00B60B16">
      <w:pPr>
        <w:rPr>
          <w:lang w:val="en-US"/>
        </w:rPr>
      </w:pPr>
      <w:r w:rsidRPr="000B5349">
        <w:rPr>
          <w:lang w:val="en-US"/>
        </w:rPr>
        <w:t xml:space="preserve">    volumes:</w:t>
      </w:r>
    </w:p>
    <w:p w14:paraId="5ABC94F3" w14:textId="77777777" w:rsidR="00B60B16" w:rsidRPr="000B5349" w:rsidRDefault="00B60B16" w:rsidP="00B60B16">
      <w:pPr>
        <w:rPr>
          <w:lang w:val="en-US"/>
        </w:rPr>
      </w:pPr>
      <w:r w:rsidRPr="000B5349">
        <w:rPr>
          <w:lang w:val="en-US"/>
        </w:rPr>
        <w:t xml:space="preserve">      - "/home/docker/data:/data"</w:t>
      </w:r>
    </w:p>
    <w:p w14:paraId="0FAB1648" w14:textId="77777777" w:rsidR="00B60B16" w:rsidRPr="00B60B16" w:rsidRDefault="00B60B16" w:rsidP="00B60B16">
      <w:pPr>
        <w:rPr>
          <w:lang w:val="en-US"/>
        </w:rPr>
      </w:pPr>
      <w:r w:rsidRPr="00B60B16">
        <w:rPr>
          <w:lang w:val="en-US"/>
        </w:rPr>
        <w:t xml:space="preserve">    networks:</w:t>
      </w:r>
    </w:p>
    <w:p w14:paraId="31828021"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767A3FC3" w14:textId="77777777" w:rsidR="00B60B16" w:rsidRPr="00B60B16" w:rsidRDefault="00B60B16" w:rsidP="00B60B16">
      <w:pPr>
        <w:rPr>
          <w:lang w:val="en-US"/>
        </w:rPr>
      </w:pPr>
      <w:r w:rsidRPr="00B60B16">
        <w:rPr>
          <w:lang w:val="en-US"/>
        </w:rPr>
        <w:t xml:space="preserve">    deploy:</w:t>
      </w:r>
    </w:p>
    <w:p w14:paraId="4AED0A82" w14:textId="77777777" w:rsidR="00B60B16" w:rsidRPr="00B60B16" w:rsidRDefault="00B60B16" w:rsidP="00B60B16">
      <w:pPr>
        <w:rPr>
          <w:lang w:val="en-US"/>
        </w:rPr>
      </w:pPr>
      <w:r w:rsidRPr="00B60B16">
        <w:rPr>
          <w:lang w:val="en-US"/>
        </w:rPr>
        <w:t xml:space="preserve">      placement:</w:t>
      </w:r>
    </w:p>
    <w:p w14:paraId="02B90202"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worker]</w:t>
      </w:r>
    </w:p>
    <w:p w14:paraId="164D7A43" w14:textId="7FF9B523" w:rsidR="00B60B16" w:rsidRPr="00B60B16" w:rsidRDefault="00B60B16" w:rsidP="00B60B16">
      <w:pPr>
        <w:rPr>
          <w:lang w:val="en-US"/>
        </w:rPr>
      </w:pPr>
      <w:r w:rsidRPr="00B60B16">
        <w:rPr>
          <w:lang w:val="en-US"/>
        </w:rPr>
        <w:t xml:space="preserve"> </w:t>
      </w:r>
    </w:p>
    <w:p w14:paraId="35582B8A" w14:textId="77777777" w:rsidR="00B60B16" w:rsidRPr="00B60B16" w:rsidRDefault="00B60B16" w:rsidP="00B60B16">
      <w:pPr>
        <w:rPr>
          <w:lang w:val="en-US"/>
        </w:rPr>
      </w:pPr>
      <w:r w:rsidRPr="00B60B16">
        <w:rPr>
          <w:lang w:val="en-US"/>
        </w:rPr>
        <w:t xml:space="preserve">  app: &amp;</w:t>
      </w:r>
      <w:proofErr w:type="spellStart"/>
      <w:r w:rsidRPr="00B60B16">
        <w:rPr>
          <w:lang w:val="en-US"/>
        </w:rPr>
        <w:t>app_base</w:t>
      </w:r>
      <w:proofErr w:type="spellEnd"/>
    </w:p>
    <w:p w14:paraId="128B26C0" w14:textId="77777777" w:rsidR="00B60B16" w:rsidRPr="00B60B16" w:rsidRDefault="00B60B16" w:rsidP="00B60B16">
      <w:pPr>
        <w:rPr>
          <w:lang w:val="en-US"/>
        </w:rPr>
      </w:pPr>
    </w:p>
    <w:p w14:paraId="7F5A5083" w14:textId="77777777" w:rsidR="00B60B16" w:rsidRPr="00B60B16" w:rsidRDefault="00B60B16" w:rsidP="00B60B16">
      <w:pPr>
        <w:rPr>
          <w:lang w:val="en-US"/>
        </w:rPr>
      </w:pPr>
      <w:r w:rsidRPr="00B60B16">
        <w:rPr>
          <w:lang w:val="en-US"/>
        </w:rPr>
        <w:t xml:space="preserve">    image: </w:t>
      </w:r>
      <w:proofErr w:type="spellStart"/>
      <w:r w:rsidRPr="00B60B16">
        <w:rPr>
          <w:lang w:val="en-US"/>
        </w:rPr>
        <w:t>phalanx_app</w:t>
      </w:r>
      <w:proofErr w:type="spellEnd"/>
      <w:r w:rsidRPr="00B60B16">
        <w:rPr>
          <w:lang w:val="en-US"/>
        </w:rPr>
        <w:t xml:space="preserve"> </w:t>
      </w:r>
    </w:p>
    <w:p w14:paraId="46CFBDB5" w14:textId="77777777" w:rsidR="00B60B16" w:rsidRPr="00B60B16" w:rsidRDefault="00B60B16" w:rsidP="00B60B16">
      <w:pPr>
        <w:rPr>
          <w:lang w:val="en-US"/>
        </w:rPr>
      </w:pPr>
      <w:r w:rsidRPr="00B60B16">
        <w:rPr>
          <w:lang w:val="en-US"/>
        </w:rPr>
        <w:t xml:space="preserve">    command: bash -</w:t>
      </w:r>
      <w:proofErr w:type="spellStart"/>
      <w:r w:rsidRPr="00B60B16">
        <w:rPr>
          <w:lang w:val="en-US"/>
        </w:rPr>
        <w:t>lc</w:t>
      </w:r>
      <w:proofErr w:type="spellEnd"/>
      <w:r w:rsidRPr="00B60B16">
        <w:rPr>
          <w:lang w:val="en-US"/>
        </w:rPr>
        <w:t xml:space="preserve"> 'bundler exec rails s -b 0.0.0.0'</w:t>
      </w:r>
    </w:p>
    <w:p w14:paraId="2AAD9602" w14:textId="77777777" w:rsidR="00B60B16" w:rsidRPr="00B60B16" w:rsidRDefault="00B60B16" w:rsidP="00B60B16">
      <w:pPr>
        <w:rPr>
          <w:lang w:val="en-US"/>
        </w:rPr>
      </w:pPr>
      <w:r w:rsidRPr="00B60B16">
        <w:rPr>
          <w:lang w:val="en-US"/>
        </w:rPr>
        <w:t xml:space="preserve">    volumes:</w:t>
      </w:r>
    </w:p>
    <w:p w14:paraId="6060889E" w14:textId="77777777" w:rsidR="00B60B16" w:rsidRPr="00B60B16" w:rsidRDefault="00B60B16" w:rsidP="00B60B16">
      <w:pPr>
        <w:rPr>
          <w:lang w:val="en-US"/>
        </w:rPr>
      </w:pPr>
      <w:r w:rsidRPr="00B60B16">
        <w:rPr>
          <w:lang w:val="en-US"/>
        </w:rPr>
        <w:t xml:space="preserve">      </w:t>
      </w:r>
      <w:proofErr w:type="gramStart"/>
      <w:r w:rsidRPr="00B60B16">
        <w:rPr>
          <w:lang w:val="en-US"/>
        </w:rPr>
        <w:t>- .</w:t>
      </w:r>
      <w:proofErr w:type="gramEnd"/>
      <w:r w:rsidRPr="00B60B16">
        <w:rPr>
          <w:lang w:val="en-US"/>
        </w:rPr>
        <w:t>:/www/phalanx/app</w:t>
      </w:r>
    </w:p>
    <w:p w14:paraId="7265F095" w14:textId="77777777" w:rsidR="00B60B16" w:rsidRPr="00B60B16" w:rsidRDefault="00B60B16" w:rsidP="00B60B16">
      <w:pPr>
        <w:rPr>
          <w:lang w:val="en-US"/>
        </w:rPr>
      </w:pPr>
      <w:r w:rsidRPr="00B60B16">
        <w:rPr>
          <w:lang w:val="en-US"/>
        </w:rPr>
        <w:t xml:space="preserve">    environment:</w:t>
      </w:r>
    </w:p>
    <w:p w14:paraId="4BCB8681" w14:textId="77777777" w:rsidR="00B60B16" w:rsidRPr="00B60B16" w:rsidRDefault="00B60B16" w:rsidP="00B60B16">
      <w:pPr>
        <w:rPr>
          <w:lang w:val="en-US"/>
        </w:rPr>
      </w:pPr>
      <w:r w:rsidRPr="00B60B16">
        <w:rPr>
          <w:lang w:val="en-US"/>
        </w:rPr>
        <w:t xml:space="preserve">      REDIS_SIDEKIQ_URL: redis://redis:6379/0</w:t>
      </w:r>
    </w:p>
    <w:p w14:paraId="59F3DECD" w14:textId="77777777" w:rsidR="00B60B16" w:rsidRPr="00B60B16" w:rsidRDefault="00B60B16" w:rsidP="00B60B16">
      <w:pPr>
        <w:rPr>
          <w:lang w:val="en-US"/>
        </w:rPr>
      </w:pPr>
      <w:r w:rsidRPr="00B60B16">
        <w:rPr>
          <w:lang w:val="en-US"/>
        </w:rPr>
        <w:t xml:space="preserve">      REDIS_CABLE_URL: redis://redis:6379/1</w:t>
      </w:r>
    </w:p>
    <w:p w14:paraId="7BB73370" w14:textId="77777777" w:rsidR="00B60B16" w:rsidRPr="00B60B16" w:rsidRDefault="00B60B16" w:rsidP="00B60B16">
      <w:pPr>
        <w:rPr>
          <w:lang w:val="en-US"/>
        </w:rPr>
      </w:pPr>
      <w:r w:rsidRPr="00B60B16">
        <w:rPr>
          <w:lang w:val="en-US"/>
        </w:rPr>
        <w:t xml:space="preserve">      DB_HOST: </w:t>
      </w:r>
      <w:proofErr w:type="spellStart"/>
      <w:r w:rsidRPr="00B60B16">
        <w:rPr>
          <w:lang w:val="en-US"/>
        </w:rPr>
        <w:t>db</w:t>
      </w:r>
      <w:proofErr w:type="spellEnd"/>
    </w:p>
    <w:p w14:paraId="3E3D4F24" w14:textId="77777777" w:rsidR="00B60B16" w:rsidRPr="00B60B16" w:rsidRDefault="00B60B16" w:rsidP="00B60B16">
      <w:pPr>
        <w:rPr>
          <w:lang w:val="en-US"/>
        </w:rPr>
      </w:pPr>
      <w:r w:rsidRPr="00B60B16">
        <w:rPr>
          <w:lang w:val="en-US"/>
        </w:rPr>
        <w:t xml:space="preserve">      DB_USER:  root</w:t>
      </w:r>
    </w:p>
    <w:p w14:paraId="5111F0DE" w14:textId="77777777" w:rsidR="00B60B16" w:rsidRPr="00B60B16" w:rsidRDefault="00B60B16" w:rsidP="00B60B16">
      <w:pPr>
        <w:rPr>
          <w:lang w:val="en-US"/>
        </w:rPr>
      </w:pPr>
      <w:r w:rsidRPr="00B60B16">
        <w:rPr>
          <w:lang w:val="en-US"/>
        </w:rPr>
        <w:t xml:space="preserve">      DB_NAME: phalanx-development</w:t>
      </w:r>
    </w:p>
    <w:p w14:paraId="385257DB" w14:textId="77777777" w:rsidR="00B60B16" w:rsidRPr="00B60B16" w:rsidRDefault="00B60B16" w:rsidP="00B60B16">
      <w:pPr>
        <w:rPr>
          <w:lang w:val="en-US"/>
        </w:rPr>
      </w:pPr>
      <w:r w:rsidRPr="00B60B16">
        <w:rPr>
          <w:lang w:val="en-US"/>
        </w:rPr>
        <w:t xml:space="preserve">      DB_PASSWORD: password</w:t>
      </w:r>
    </w:p>
    <w:p w14:paraId="4A0132EA" w14:textId="77777777" w:rsidR="00B60B16" w:rsidRPr="00B60B16" w:rsidRDefault="00B60B16" w:rsidP="00B60B16">
      <w:pPr>
        <w:rPr>
          <w:lang w:val="en-US"/>
        </w:rPr>
      </w:pPr>
      <w:r w:rsidRPr="00B60B16">
        <w:rPr>
          <w:lang w:val="en-US"/>
        </w:rPr>
        <w:t xml:space="preserve">    ports:</w:t>
      </w:r>
    </w:p>
    <w:p w14:paraId="2B0B2A5A" w14:textId="77777777" w:rsidR="00B60B16" w:rsidRPr="00B60B16" w:rsidRDefault="00B60B16" w:rsidP="00B60B16">
      <w:pPr>
        <w:rPr>
          <w:lang w:val="en-US"/>
        </w:rPr>
      </w:pPr>
      <w:r w:rsidRPr="00B60B16">
        <w:rPr>
          <w:lang w:val="en-US"/>
        </w:rPr>
        <w:t xml:space="preserve">      - 3001:3000</w:t>
      </w:r>
    </w:p>
    <w:p w14:paraId="66649563" w14:textId="77777777" w:rsidR="00B60B16" w:rsidRPr="00B60B16" w:rsidRDefault="00B60B16" w:rsidP="00B60B16">
      <w:pPr>
        <w:rPr>
          <w:lang w:val="en-US"/>
        </w:rPr>
      </w:pPr>
      <w:r w:rsidRPr="00B60B16">
        <w:rPr>
          <w:lang w:val="en-US"/>
        </w:rPr>
        <w:t xml:space="preserve">    </w:t>
      </w:r>
      <w:proofErr w:type="spellStart"/>
      <w:r w:rsidRPr="00B60B16">
        <w:rPr>
          <w:lang w:val="en-US"/>
        </w:rPr>
        <w:t>depends_on</w:t>
      </w:r>
      <w:proofErr w:type="spellEnd"/>
      <w:r w:rsidRPr="00B60B16">
        <w:rPr>
          <w:lang w:val="en-US"/>
        </w:rPr>
        <w:t>:</w:t>
      </w:r>
    </w:p>
    <w:p w14:paraId="3BC3D6E0" w14:textId="77777777" w:rsidR="00B60B16" w:rsidRPr="00B60B16" w:rsidRDefault="00B60B16" w:rsidP="00B60B16">
      <w:pPr>
        <w:rPr>
          <w:lang w:val="en-US"/>
        </w:rPr>
      </w:pPr>
      <w:r w:rsidRPr="00B60B16">
        <w:rPr>
          <w:lang w:val="en-US"/>
        </w:rPr>
        <w:lastRenderedPageBreak/>
        <w:t xml:space="preserve">          - </w:t>
      </w:r>
      <w:proofErr w:type="spellStart"/>
      <w:r w:rsidRPr="00B60B16">
        <w:rPr>
          <w:lang w:val="en-US"/>
        </w:rPr>
        <w:t>db</w:t>
      </w:r>
      <w:proofErr w:type="spellEnd"/>
    </w:p>
    <w:p w14:paraId="63171608" w14:textId="77777777" w:rsidR="00B60B16" w:rsidRPr="00B60B16" w:rsidRDefault="00B60B16" w:rsidP="00B60B16">
      <w:pPr>
        <w:rPr>
          <w:lang w:val="en-US"/>
        </w:rPr>
      </w:pPr>
      <w:r w:rsidRPr="00B60B16">
        <w:rPr>
          <w:lang w:val="en-US"/>
        </w:rPr>
        <w:t xml:space="preserve">          - </w:t>
      </w:r>
      <w:proofErr w:type="spellStart"/>
      <w:r w:rsidRPr="00B60B16">
        <w:rPr>
          <w:lang w:val="en-US"/>
        </w:rPr>
        <w:t>redis</w:t>
      </w:r>
      <w:proofErr w:type="spellEnd"/>
    </w:p>
    <w:p w14:paraId="07B515C3" w14:textId="77777777" w:rsidR="00B60B16" w:rsidRPr="00B60B16" w:rsidRDefault="00B60B16" w:rsidP="00B60B16">
      <w:pPr>
        <w:rPr>
          <w:lang w:val="en-US"/>
        </w:rPr>
      </w:pPr>
      <w:r w:rsidRPr="00B60B16">
        <w:rPr>
          <w:lang w:val="en-US"/>
        </w:rPr>
        <w:t xml:space="preserve">    networks:</w:t>
      </w:r>
    </w:p>
    <w:p w14:paraId="4910A00C"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1DD8CDC5" w14:textId="77777777" w:rsidR="00B60B16" w:rsidRPr="00B60B16" w:rsidRDefault="00B60B16" w:rsidP="00B60B16">
      <w:pPr>
        <w:rPr>
          <w:lang w:val="en-US"/>
        </w:rPr>
      </w:pPr>
    </w:p>
    <w:p w14:paraId="215AB724" w14:textId="0195E608" w:rsidR="00B60B16" w:rsidRPr="00B60B16" w:rsidRDefault="0067656B" w:rsidP="00B60B16">
      <w:pPr>
        <w:rPr>
          <w:lang w:val="en-US"/>
        </w:rPr>
      </w:pPr>
      <w:r>
        <w:rPr>
          <w:lang w:val="en-US"/>
        </w:rPr>
        <w:t xml:space="preserve">    #s</w:t>
      </w:r>
      <w:r w:rsidR="00B60B16" w:rsidRPr="00B60B16">
        <w:rPr>
          <w:lang w:val="en-US"/>
        </w:rPr>
        <w:t>ervice deployment</w:t>
      </w:r>
    </w:p>
    <w:p w14:paraId="303098E0" w14:textId="77777777" w:rsidR="00B60B16" w:rsidRPr="00B60B16" w:rsidRDefault="00B60B16" w:rsidP="00B60B16">
      <w:pPr>
        <w:rPr>
          <w:lang w:val="en-US"/>
        </w:rPr>
      </w:pPr>
      <w:r w:rsidRPr="00B60B16">
        <w:rPr>
          <w:lang w:val="en-US"/>
        </w:rPr>
        <w:t xml:space="preserve">    deploy:</w:t>
      </w:r>
    </w:p>
    <w:p w14:paraId="53659713" w14:textId="77777777" w:rsidR="00B60B16" w:rsidRPr="00B60B16" w:rsidRDefault="00B60B16" w:rsidP="00B60B16">
      <w:pPr>
        <w:rPr>
          <w:lang w:val="en-US"/>
        </w:rPr>
      </w:pPr>
      <w:r w:rsidRPr="00B60B16">
        <w:rPr>
          <w:lang w:val="en-US"/>
        </w:rPr>
        <w:t xml:space="preserve">      mode: replicated</w:t>
      </w:r>
    </w:p>
    <w:p w14:paraId="7B619B9A" w14:textId="77777777" w:rsidR="00B60B16" w:rsidRPr="00B60B16" w:rsidRDefault="00B60B16" w:rsidP="00B60B16">
      <w:pPr>
        <w:rPr>
          <w:lang w:val="en-US"/>
        </w:rPr>
      </w:pPr>
      <w:r w:rsidRPr="00B60B16">
        <w:rPr>
          <w:lang w:val="en-US"/>
        </w:rPr>
        <w:t xml:space="preserve">      replicas: 1</w:t>
      </w:r>
    </w:p>
    <w:p w14:paraId="6A9B4BC5" w14:textId="77777777" w:rsidR="00B60B16" w:rsidRPr="00B60B16" w:rsidRDefault="00B60B16" w:rsidP="00B60B16">
      <w:pPr>
        <w:rPr>
          <w:lang w:val="en-US"/>
        </w:rPr>
      </w:pPr>
      <w:r w:rsidRPr="00B60B16">
        <w:rPr>
          <w:lang w:val="en-US"/>
        </w:rPr>
        <w:t xml:space="preserve">      labels: [APP=PHALANX]</w:t>
      </w:r>
    </w:p>
    <w:p w14:paraId="62B6A2E6" w14:textId="3EBEB685" w:rsidR="00B60B16" w:rsidRPr="00B60B16" w:rsidRDefault="00B60B16" w:rsidP="00B60B16">
      <w:pPr>
        <w:rPr>
          <w:lang w:val="en-US"/>
        </w:rPr>
      </w:pPr>
      <w:r w:rsidRPr="00B60B16">
        <w:rPr>
          <w:lang w:val="en-US"/>
        </w:rPr>
        <w:t xml:space="preserve">      #service resource management</w:t>
      </w:r>
    </w:p>
    <w:p w14:paraId="139445B2" w14:textId="77777777" w:rsidR="00B60B16" w:rsidRPr="00B60B16" w:rsidRDefault="00B60B16" w:rsidP="00B60B16">
      <w:pPr>
        <w:rPr>
          <w:lang w:val="en-US"/>
        </w:rPr>
      </w:pPr>
      <w:r w:rsidRPr="00B60B16">
        <w:rPr>
          <w:lang w:val="en-US"/>
        </w:rPr>
        <w:t xml:space="preserve">      resources:</w:t>
      </w:r>
    </w:p>
    <w:p w14:paraId="3A4285F8" w14:textId="5ABB542F" w:rsidR="00B60B16" w:rsidRPr="00B60B16" w:rsidRDefault="00A338AB" w:rsidP="00B60B16">
      <w:pPr>
        <w:rPr>
          <w:lang w:val="en-US"/>
        </w:rPr>
      </w:pPr>
      <w:r>
        <w:rPr>
          <w:lang w:val="en-US"/>
        </w:rPr>
        <w:t xml:space="preserve">        #</w:t>
      </w:r>
      <w:r w:rsidR="00B60B16" w:rsidRPr="00B60B16">
        <w:rPr>
          <w:lang w:val="en-US"/>
        </w:rPr>
        <w:t>Hard limit - Docker does not allow to allocate more</w:t>
      </w:r>
    </w:p>
    <w:p w14:paraId="251A5FCD" w14:textId="77777777" w:rsidR="00B60B16" w:rsidRPr="00B60B16" w:rsidRDefault="00B60B16" w:rsidP="00B60B16">
      <w:pPr>
        <w:rPr>
          <w:lang w:val="en-US"/>
        </w:rPr>
      </w:pPr>
      <w:r w:rsidRPr="00B60B16">
        <w:rPr>
          <w:lang w:val="en-US"/>
        </w:rPr>
        <w:t xml:space="preserve">        limits:</w:t>
      </w:r>
    </w:p>
    <w:p w14:paraId="7FD9F3BE" w14:textId="77777777" w:rsidR="00B60B16" w:rsidRPr="00B60B16" w:rsidRDefault="00B60B16" w:rsidP="00B60B16">
      <w:pPr>
        <w:rPr>
          <w:lang w:val="en-US"/>
        </w:rPr>
      </w:pPr>
      <w:r w:rsidRPr="00B60B16">
        <w:rPr>
          <w:lang w:val="en-US"/>
        </w:rPr>
        <w:t xml:space="preserve">          </w:t>
      </w:r>
      <w:proofErr w:type="spellStart"/>
      <w:r w:rsidRPr="00B60B16">
        <w:rPr>
          <w:lang w:val="en-US"/>
        </w:rPr>
        <w:t>cpus</w:t>
      </w:r>
      <w:proofErr w:type="spellEnd"/>
      <w:r w:rsidRPr="00B60B16">
        <w:rPr>
          <w:lang w:val="en-US"/>
        </w:rPr>
        <w:t>: '0.25'</w:t>
      </w:r>
    </w:p>
    <w:p w14:paraId="6768A9AC" w14:textId="77777777" w:rsidR="00B60B16" w:rsidRPr="00B60B16" w:rsidRDefault="00B60B16" w:rsidP="00B60B16">
      <w:pPr>
        <w:rPr>
          <w:lang w:val="en-US"/>
        </w:rPr>
      </w:pPr>
      <w:r w:rsidRPr="00B60B16">
        <w:rPr>
          <w:lang w:val="en-US"/>
        </w:rPr>
        <w:t xml:space="preserve">          memory: 512M</w:t>
      </w:r>
    </w:p>
    <w:p w14:paraId="354209D2" w14:textId="2B2E5C14" w:rsidR="00B60B16" w:rsidRPr="00B60B16" w:rsidRDefault="0067656B" w:rsidP="00B60B16">
      <w:pPr>
        <w:rPr>
          <w:lang w:val="en-US"/>
        </w:rPr>
      </w:pPr>
      <w:r>
        <w:rPr>
          <w:lang w:val="en-US"/>
        </w:rPr>
        <w:t xml:space="preserve">        #</w:t>
      </w:r>
      <w:r w:rsidR="00B60B16" w:rsidRPr="00B60B16">
        <w:rPr>
          <w:lang w:val="en-US"/>
        </w:rPr>
        <w:t>Soft limit - Docker makes best effort to return to it</w:t>
      </w:r>
    </w:p>
    <w:p w14:paraId="417F8B11" w14:textId="77777777" w:rsidR="00B60B16" w:rsidRPr="00B60B16" w:rsidRDefault="00B60B16" w:rsidP="00B60B16">
      <w:pPr>
        <w:rPr>
          <w:lang w:val="en-US"/>
        </w:rPr>
      </w:pPr>
      <w:r w:rsidRPr="00B60B16">
        <w:rPr>
          <w:lang w:val="en-US"/>
        </w:rPr>
        <w:t xml:space="preserve">        reservations:</w:t>
      </w:r>
    </w:p>
    <w:p w14:paraId="5506D37B" w14:textId="77777777" w:rsidR="00B60B16" w:rsidRPr="00B60B16" w:rsidRDefault="00B60B16" w:rsidP="00B60B16">
      <w:pPr>
        <w:rPr>
          <w:lang w:val="en-US"/>
        </w:rPr>
      </w:pPr>
      <w:r w:rsidRPr="00B60B16">
        <w:rPr>
          <w:lang w:val="en-US"/>
        </w:rPr>
        <w:t xml:space="preserve">          </w:t>
      </w:r>
      <w:proofErr w:type="spellStart"/>
      <w:r w:rsidRPr="00B60B16">
        <w:rPr>
          <w:lang w:val="en-US"/>
        </w:rPr>
        <w:t>cpus</w:t>
      </w:r>
      <w:proofErr w:type="spellEnd"/>
      <w:r w:rsidRPr="00B60B16">
        <w:rPr>
          <w:lang w:val="en-US"/>
        </w:rPr>
        <w:t>: '0.25'</w:t>
      </w:r>
    </w:p>
    <w:p w14:paraId="01EBFA64" w14:textId="77777777" w:rsidR="00B60B16" w:rsidRPr="00B60B16" w:rsidRDefault="00B60B16" w:rsidP="00B60B16">
      <w:pPr>
        <w:rPr>
          <w:lang w:val="en-US"/>
        </w:rPr>
      </w:pPr>
      <w:r w:rsidRPr="00B60B16">
        <w:rPr>
          <w:lang w:val="en-US"/>
        </w:rPr>
        <w:t xml:space="preserve">          memory: 256M</w:t>
      </w:r>
    </w:p>
    <w:p w14:paraId="54F18699" w14:textId="17C298B0" w:rsidR="00B60B16" w:rsidRPr="00B60B16" w:rsidRDefault="00D604C0" w:rsidP="00B60B16">
      <w:pPr>
        <w:rPr>
          <w:lang w:val="en-US"/>
        </w:rPr>
      </w:pPr>
      <w:r>
        <w:rPr>
          <w:lang w:val="en-US"/>
        </w:rPr>
        <w:t xml:space="preserve">      #</w:t>
      </w:r>
      <w:r w:rsidR="00B60B16" w:rsidRPr="00B60B16">
        <w:rPr>
          <w:lang w:val="en-US"/>
        </w:rPr>
        <w:t>service restart policy</w:t>
      </w:r>
    </w:p>
    <w:p w14:paraId="50C5853C" w14:textId="77777777" w:rsidR="00B60B16" w:rsidRPr="00B60B16" w:rsidRDefault="00B60B16" w:rsidP="00B60B16">
      <w:pPr>
        <w:rPr>
          <w:lang w:val="en-US"/>
        </w:rPr>
      </w:pPr>
      <w:r w:rsidRPr="00B60B16">
        <w:rPr>
          <w:lang w:val="en-US"/>
        </w:rPr>
        <w:t xml:space="preserve">      </w:t>
      </w:r>
      <w:proofErr w:type="spellStart"/>
      <w:r w:rsidRPr="00B60B16">
        <w:rPr>
          <w:lang w:val="en-US"/>
        </w:rPr>
        <w:t>restart_policy</w:t>
      </w:r>
      <w:proofErr w:type="spellEnd"/>
      <w:r w:rsidRPr="00B60B16">
        <w:rPr>
          <w:lang w:val="en-US"/>
        </w:rPr>
        <w:t>:</w:t>
      </w:r>
    </w:p>
    <w:p w14:paraId="44951D9F" w14:textId="77777777" w:rsidR="00B60B16" w:rsidRPr="00B60B16" w:rsidRDefault="00B60B16" w:rsidP="00B60B16">
      <w:pPr>
        <w:rPr>
          <w:lang w:val="en-US"/>
        </w:rPr>
      </w:pPr>
      <w:r w:rsidRPr="00B60B16">
        <w:rPr>
          <w:lang w:val="en-US"/>
        </w:rPr>
        <w:t xml:space="preserve">        condition: on-failure</w:t>
      </w:r>
    </w:p>
    <w:p w14:paraId="279E39E6" w14:textId="77777777" w:rsidR="00B60B16" w:rsidRPr="00B60B16" w:rsidRDefault="00B60B16" w:rsidP="00B60B16">
      <w:pPr>
        <w:rPr>
          <w:lang w:val="en-US"/>
        </w:rPr>
      </w:pPr>
      <w:r w:rsidRPr="00B60B16">
        <w:rPr>
          <w:lang w:val="en-US"/>
        </w:rPr>
        <w:t xml:space="preserve">        delay: 5s</w:t>
      </w:r>
    </w:p>
    <w:p w14:paraId="7C1FFDEC" w14:textId="77777777" w:rsidR="00B60B16" w:rsidRPr="00B60B16" w:rsidRDefault="00B60B16" w:rsidP="00B60B16">
      <w:pPr>
        <w:rPr>
          <w:lang w:val="en-US"/>
        </w:rPr>
      </w:pPr>
      <w:r w:rsidRPr="00B60B16">
        <w:rPr>
          <w:lang w:val="en-US"/>
        </w:rPr>
        <w:t xml:space="preserve">        </w:t>
      </w:r>
      <w:proofErr w:type="spellStart"/>
      <w:r w:rsidRPr="00B60B16">
        <w:rPr>
          <w:lang w:val="en-US"/>
        </w:rPr>
        <w:t>max_attempts</w:t>
      </w:r>
      <w:proofErr w:type="spellEnd"/>
      <w:r w:rsidRPr="00B60B16">
        <w:rPr>
          <w:lang w:val="en-US"/>
        </w:rPr>
        <w:t>: 10</w:t>
      </w:r>
    </w:p>
    <w:p w14:paraId="725D50F9" w14:textId="77777777" w:rsidR="00B60B16" w:rsidRPr="00B60B16" w:rsidRDefault="00B60B16" w:rsidP="00B60B16">
      <w:pPr>
        <w:rPr>
          <w:lang w:val="en-US"/>
        </w:rPr>
      </w:pPr>
      <w:r w:rsidRPr="00B60B16">
        <w:rPr>
          <w:lang w:val="en-US"/>
        </w:rPr>
        <w:t xml:space="preserve">        window: 120s</w:t>
      </w:r>
    </w:p>
    <w:p w14:paraId="00F8659C" w14:textId="01E7F33E" w:rsidR="00B60B16" w:rsidRPr="00B60B16" w:rsidRDefault="00D604C0" w:rsidP="00B60B16">
      <w:pPr>
        <w:rPr>
          <w:lang w:val="en-US"/>
        </w:rPr>
      </w:pPr>
      <w:r>
        <w:rPr>
          <w:lang w:val="en-US"/>
        </w:rPr>
        <w:t xml:space="preserve">      #</w:t>
      </w:r>
      <w:r w:rsidR="00B60B16" w:rsidRPr="00B60B16">
        <w:rPr>
          <w:lang w:val="en-US"/>
        </w:rPr>
        <w:t>service update configuration</w:t>
      </w:r>
    </w:p>
    <w:p w14:paraId="545EBC9B" w14:textId="77777777" w:rsidR="00B60B16" w:rsidRPr="00B60B16" w:rsidRDefault="00B60B16" w:rsidP="00B60B16">
      <w:pPr>
        <w:rPr>
          <w:lang w:val="en-US"/>
        </w:rPr>
      </w:pPr>
      <w:r w:rsidRPr="00B60B16">
        <w:rPr>
          <w:lang w:val="en-US"/>
        </w:rPr>
        <w:t xml:space="preserve">      </w:t>
      </w:r>
      <w:proofErr w:type="spellStart"/>
      <w:r w:rsidRPr="00B60B16">
        <w:rPr>
          <w:lang w:val="en-US"/>
        </w:rPr>
        <w:t>update_config</w:t>
      </w:r>
      <w:proofErr w:type="spellEnd"/>
      <w:r w:rsidRPr="00B60B16">
        <w:rPr>
          <w:lang w:val="en-US"/>
        </w:rPr>
        <w:t>:</w:t>
      </w:r>
    </w:p>
    <w:p w14:paraId="51766338" w14:textId="77777777" w:rsidR="00B60B16" w:rsidRPr="00B60B16" w:rsidRDefault="00B60B16" w:rsidP="00B60B16">
      <w:pPr>
        <w:rPr>
          <w:lang w:val="en-US"/>
        </w:rPr>
      </w:pPr>
      <w:r w:rsidRPr="00B60B16">
        <w:rPr>
          <w:lang w:val="en-US"/>
        </w:rPr>
        <w:t xml:space="preserve">        parallelism: 1</w:t>
      </w:r>
    </w:p>
    <w:p w14:paraId="45C949A3" w14:textId="77777777" w:rsidR="00B60B16" w:rsidRPr="00B60B16" w:rsidRDefault="00B60B16" w:rsidP="00B60B16">
      <w:pPr>
        <w:rPr>
          <w:lang w:val="en-US"/>
        </w:rPr>
      </w:pPr>
      <w:r w:rsidRPr="00B60B16">
        <w:rPr>
          <w:lang w:val="en-US"/>
        </w:rPr>
        <w:t xml:space="preserve">        delay: 10s</w:t>
      </w:r>
    </w:p>
    <w:p w14:paraId="561ADA70" w14:textId="77777777" w:rsidR="00B60B16" w:rsidRPr="00B60B16" w:rsidRDefault="00B60B16" w:rsidP="00B60B16">
      <w:pPr>
        <w:rPr>
          <w:lang w:val="en-US"/>
        </w:rPr>
      </w:pPr>
      <w:r w:rsidRPr="00B60B16">
        <w:rPr>
          <w:lang w:val="en-US"/>
        </w:rPr>
        <w:t xml:space="preserve">        </w:t>
      </w:r>
      <w:proofErr w:type="spellStart"/>
      <w:r w:rsidRPr="00B60B16">
        <w:rPr>
          <w:lang w:val="en-US"/>
        </w:rPr>
        <w:t>failure_action</w:t>
      </w:r>
      <w:proofErr w:type="spellEnd"/>
      <w:r w:rsidRPr="00B60B16">
        <w:rPr>
          <w:lang w:val="en-US"/>
        </w:rPr>
        <w:t>: continue</w:t>
      </w:r>
    </w:p>
    <w:p w14:paraId="5F3AEDED" w14:textId="77777777" w:rsidR="00B60B16" w:rsidRPr="00B60B16" w:rsidRDefault="00B60B16" w:rsidP="00B60B16">
      <w:pPr>
        <w:rPr>
          <w:lang w:val="en-US"/>
        </w:rPr>
      </w:pPr>
      <w:r w:rsidRPr="00B60B16">
        <w:rPr>
          <w:lang w:val="en-US"/>
        </w:rPr>
        <w:t xml:space="preserve">        monitor: 60s</w:t>
      </w:r>
    </w:p>
    <w:p w14:paraId="72C684DF" w14:textId="77777777" w:rsidR="00B60B16" w:rsidRPr="00B60B16" w:rsidRDefault="00B60B16" w:rsidP="00B60B16">
      <w:pPr>
        <w:rPr>
          <w:lang w:val="en-US"/>
        </w:rPr>
      </w:pPr>
      <w:r w:rsidRPr="00B60B16">
        <w:rPr>
          <w:lang w:val="en-US"/>
        </w:rPr>
        <w:t xml:space="preserve">        </w:t>
      </w:r>
      <w:proofErr w:type="spellStart"/>
      <w:r w:rsidRPr="00B60B16">
        <w:rPr>
          <w:lang w:val="en-US"/>
        </w:rPr>
        <w:t>max_failure_ratio</w:t>
      </w:r>
      <w:proofErr w:type="spellEnd"/>
      <w:r w:rsidRPr="00B60B16">
        <w:rPr>
          <w:lang w:val="en-US"/>
        </w:rPr>
        <w:t>: 0.3</w:t>
      </w:r>
    </w:p>
    <w:p w14:paraId="44E44ECE" w14:textId="3D20E6C2" w:rsidR="00B60B16" w:rsidRPr="00B60B16" w:rsidRDefault="00D604C0" w:rsidP="00B60B16">
      <w:pPr>
        <w:rPr>
          <w:lang w:val="en-US"/>
        </w:rPr>
      </w:pPr>
      <w:r>
        <w:rPr>
          <w:lang w:val="en-US"/>
        </w:rPr>
        <w:t xml:space="preserve">      #</w:t>
      </w:r>
      <w:r w:rsidR="00B60B16" w:rsidRPr="00B60B16">
        <w:rPr>
          <w:lang w:val="en-US"/>
        </w:rPr>
        <w:t>placement constraint - in this case on 'worker' nodes only</w:t>
      </w:r>
    </w:p>
    <w:p w14:paraId="05B00EFB" w14:textId="77777777" w:rsidR="00B60B16" w:rsidRPr="00B60B16" w:rsidRDefault="00B60B16" w:rsidP="00B60B16">
      <w:pPr>
        <w:rPr>
          <w:lang w:val="en-US"/>
        </w:rPr>
      </w:pPr>
      <w:r w:rsidRPr="00B60B16">
        <w:rPr>
          <w:lang w:val="en-US"/>
        </w:rPr>
        <w:t xml:space="preserve">      placement:</w:t>
      </w:r>
    </w:p>
    <w:p w14:paraId="4E3B5400"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manager]</w:t>
      </w:r>
    </w:p>
    <w:p w14:paraId="55127344" w14:textId="77777777" w:rsidR="00B60B16" w:rsidRPr="00B60B16" w:rsidRDefault="00B60B16" w:rsidP="00B60B16">
      <w:pPr>
        <w:rPr>
          <w:lang w:val="en-US"/>
        </w:rPr>
      </w:pPr>
      <w:r w:rsidRPr="00B60B16">
        <w:rPr>
          <w:lang w:val="en-US"/>
        </w:rPr>
        <w:t xml:space="preserve">    </w:t>
      </w:r>
    </w:p>
    <w:p w14:paraId="3FDCEDCA" w14:textId="77777777" w:rsidR="00B60B16" w:rsidRPr="00B60B16" w:rsidRDefault="00B60B16" w:rsidP="00B60B16">
      <w:pPr>
        <w:rPr>
          <w:lang w:val="en-US"/>
        </w:rPr>
      </w:pPr>
      <w:r w:rsidRPr="00B60B16">
        <w:rPr>
          <w:lang w:val="en-US"/>
        </w:rPr>
        <w:t xml:space="preserve">  </w:t>
      </w:r>
      <w:proofErr w:type="spellStart"/>
      <w:r w:rsidRPr="00B60B16">
        <w:rPr>
          <w:lang w:val="en-US"/>
        </w:rPr>
        <w:t>dockerui</w:t>
      </w:r>
      <w:proofErr w:type="spellEnd"/>
      <w:r w:rsidRPr="00B60B16">
        <w:rPr>
          <w:lang w:val="en-US"/>
        </w:rPr>
        <w:t>:</w:t>
      </w:r>
    </w:p>
    <w:p w14:paraId="744FA2CA" w14:textId="1FD0E82F" w:rsidR="00B60B16" w:rsidRPr="00B60B16" w:rsidRDefault="00B60B16" w:rsidP="00B60B16">
      <w:pPr>
        <w:rPr>
          <w:lang w:val="en-US"/>
        </w:rPr>
      </w:pPr>
      <w:r w:rsidRPr="00B60B16">
        <w:rPr>
          <w:lang w:val="en-US"/>
        </w:rPr>
        <w:t xml:space="preserve">    image: </w:t>
      </w:r>
      <w:proofErr w:type="spellStart"/>
      <w:r w:rsidRPr="00B60B16">
        <w:rPr>
          <w:lang w:val="en-US"/>
        </w:rPr>
        <w:t>portainer</w:t>
      </w:r>
      <w:proofErr w:type="spellEnd"/>
      <w:r w:rsidRPr="00B60B16">
        <w:rPr>
          <w:lang w:val="en-US"/>
        </w:rPr>
        <w:t>/</w:t>
      </w:r>
      <w:proofErr w:type="spellStart"/>
      <w:r w:rsidRPr="00B60B16">
        <w:rPr>
          <w:lang w:val="en-US"/>
        </w:rPr>
        <w:t>portainer</w:t>
      </w:r>
      <w:proofErr w:type="spellEnd"/>
    </w:p>
    <w:p w14:paraId="2E2507C2" w14:textId="77777777" w:rsidR="00B60B16" w:rsidRPr="00B60B16" w:rsidRDefault="00B60B16" w:rsidP="00B60B16">
      <w:pPr>
        <w:rPr>
          <w:lang w:val="en-US"/>
        </w:rPr>
      </w:pPr>
      <w:r w:rsidRPr="00B60B16">
        <w:rPr>
          <w:lang w:val="en-US"/>
        </w:rPr>
        <w:t xml:space="preserve">    volumes:</w:t>
      </w:r>
    </w:p>
    <w:p w14:paraId="5DA7785D" w14:textId="77777777" w:rsidR="00B60B16" w:rsidRPr="00B60B16" w:rsidRDefault="00B60B16" w:rsidP="00B60B16">
      <w:pPr>
        <w:rPr>
          <w:lang w:val="en-US"/>
        </w:rPr>
      </w:pPr>
      <w:r w:rsidRPr="00B60B16">
        <w:rPr>
          <w:lang w:val="en-US"/>
        </w:rPr>
        <w:t xml:space="preserve">      - '/</w:t>
      </w:r>
      <w:proofErr w:type="spellStart"/>
      <w:r w:rsidRPr="00B60B16">
        <w:rPr>
          <w:lang w:val="en-US"/>
        </w:rPr>
        <w:t>var</w:t>
      </w:r>
      <w:proofErr w:type="spellEnd"/>
      <w:r w:rsidRPr="00B60B16">
        <w:rPr>
          <w:lang w:val="en-US"/>
        </w:rPr>
        <w:t>/run/</w:t>
      </w:r>
      <w:proofErr w:type="spellStart"/>
      <w:r w:rsidRPr="00B60B16">
        <w:rPr>
          <w:lang w:val="en-US"/>
        </w:rPr>
        <w:t>docker.sock</w:t>
      </w:r>
      <w:proofErr w:type="spellEnd"/>
      <w:r w:rsidRPr="00B60B16">
        <w:rPr>
          <w:lang w:val="en-US"/>
        </w:rPr>
        <w:t>:/</w:t>
      </w:r>
      <w:proofErr w:type="spellStart"/>
      <w:r w:rsidRPr="00B60B16">
        <w:rPr>
          <w:lang w:val="en-US"/>
        </w:rPr>
        <w:t>var</w:t>
      </w:r>
      <w:proofErr w:type="spellEnd"/>
      <w:r w:rsidRPr="00B60B16">
        <w:rPr>
          <w:lang w:val="en-US"/>
        </w:rPr>
        <w:t>/run/</w:t>
      </w:r>
      <w:proofErr w:type="spellStart"/>
      <w:r w:rsidRPr="00B60B16">
        <w:rPr>
          <w:lang w:val="en-US"/>
        </w:rPr>
        <w:t>docker.sock</w:t>
      </w:r>
      <w:proofErr w:type="spellEnd"/>
      <w:r w:rsidRPr="00B60B16">
        <w:rPr>
          <w:lang w:val="en-US"/>
        </w:rPr>
        <w:t>'</w:t>
      </w:r>
    </w:p>
    <w:p w14:paraId="7CC16E49" w14:textId="77777777" w:rsidR="00B60B16" w:rsidRPr="00B60B16" w:rsidRDefault="00B60B16" w:rsidP="00B60B16">
      <w:pPr>
        <w:rPr>
          <w:lang w:val="en-US"/>
        </w:rPr>
      </w:pPr>
      <w:r w:rsidRPr="00B60B16">
        <w:rPr>
          <w:lang w:val="en-US"/>
        </w:rPr>
        <w:t xml:space="preserve">    ports:</w:t>
      </w:r>
    </w:p>
    <w:p w14:paraId="23B0D2F1" w14:textId="77777777" w:rsidR="00B60B16" w:rsidRPr="00B60B16" w:rsidRDefault="00B60B16" w:rsidP="00B60B16">
      <w:pPr>
        <w:rPr>
          <w:lang w:val="en-US"/>
        </w:rPr>
      </w:pPr>
      <w:r w:rsidRPr="00B60B16">
        <w:rPr>
          <w:lang w:val="en-US"/>
        </w:rPr>
        <w:t xml:space="preserve">      - 8080:9000</w:t>
      </w:r>
    </w:p>
    <w:p w14:paraId="51993B18" w14:textId="77777777" w:rsidR="00B60B16" w:rsidRPr="00B60B16" w:rsidRDefault="00B60B16" w:rsidP="00B60B16">
      <w:pPr>
        <w:rPr>
          <w:lang w:val="en-US"/>
        </w:rPr>
      </w:pPr>
      <w:r w:rsidRPr="00B60B16">
        <w:rPr>
          <w:lang w:val="en-US"/>
        </w:rPr>
        <w:t xml:space="preserve">    networks:</w:t>
      </w:r>
    </w:p>
    <w:p w14:paraId="7E7CF5DC"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1AF0F994" w14:textId="77777777" w:rsidR="00B60B16" w:rsidRPr="00B60B16" w:rsidRDefault="00B60B16" w:rsidP="00B60B16">
      <w:pPr>
        <w:rPr>
          <w:lang w:val="en-US"/>
        </w:rPr>
      </w:pPr>
      <w:r w:rsidRPr="00B60B16">
        <w:rPr>
          <w:lang w:val="en-US"/>
        </w:rPr>
        <w:t xml:space="preserve">    deploy:</w:t>
      </w:r>
    </w:p>
    <w:p w14:paraId="29A35199" w14:textId="77777777" w:rsidR="00B60B16" w:rsidRPr="00B60B16" w:rsidRDefault="00B60B16" w:rsidP="00B60B16">
      <w:pPr>
        <w:rPr>
          <w:lang w:val="en-US"/>
        </w:rPr>
      </w:pPr>
      <w:r w:rsidRPr="00B60B16">
        <w:rPr>
          <w:lang w:val="en-US"/>
        </w:rPr>
        <w:t xml:space="preserve">      placement:</w:t>
      </w:r>
    </w:p>
    <w:p w14:paraId="797E2236"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worker]</w:t>
      </w:r>
    </w:p>
    <w:p w14:paraId="76F36454" w14:textId="77777777" w:rsidR="00B60B16" w:rsidRPr="00B60B16" w:rsidRDefault="00B60B16" w:rsidP="00B60B16">
      <w:pPr>
        <w:rPr>
          <w:lang w:val="en-US"/>
        </w:rPr>
      </w:pPr>
    </w:p>
    <w:p w14:paraId="725CEE50" w14:textId="77777777" w:rsidR="00B60B16" w:rsidRPr="00B60B16" w:rsidRDefault="00B60B16" w:rsidP="00B60B16">
      <w:pPr>
        <w:rPr>
          <w:lang w:val="en-US"/>
        </w:rPr>
      </w:pPr>
      <w:r w:rsidRPr="00B60B16">
        <w:rPr>
          <w:lang w:val="en-US"/>
        </w:rPr>
        <w:t xml:space="preserve">  worker:</w:t>
      </w:r>
    </w:p>
    <w:p w14:paraId="722F6061" w14:textId="77777777" w:rsidR="00B60B16" w:rsidRPr="00B60B16" w:rsidRDefault="00B60B16" w:rsidP="00B60B16">
      <w:pPr>
        <w:rPr>
          <w:lang w:val="en-US"/>
        </w:rPr>
      </w:pPr>
      <w:r w:rsidRPr="00B60B16">
        <w:rPr>
          <w:lang w:val="en-US"/>
        </w:rPr>
        <w:lastRenderedPageBreak/>
        <w:t xml:space="preserve">    &lt;&lt;: *</w:t>
      </w:r>
      <w:proofErr w:type="spellStart"/>
      <w:r w:rsidRPr="00B60B16">
        <w:rPr>
          <w:lang w:val="en-US"/>
        </w:rPr>
        <w:t>app_base</w:t>
      </w:r>
      <w:proofErr w:type="spellEnd"/>
    </w:p>
    <w:p w14:paraId="1E916A0B" w14:textId="77777777" w:rsidR="00B60B16" w:rsidRPr="00B60B16" w:rsidRDefault="00B60B16" w:rsidP="00B60B16">
      <w:pPr>
        <w:rPr>
          <w:lang w:val="en-US"/>
        </w:rPr>
      </w:pPr>
      <w:r w:rsidRPr="00B60B16">
        <w:rPr>
          <w:lang w:val="en-US"/>
        </w:rPr>
        <w:t xml:space="preserve">    image: </w:t>
      </w:r>
      <w:proofErr w:type="spellStart"/>
      <w:r w:rsidRPr="00B60B16">
        <w:rPr>
          <w:lang w:val="en-US"/>
        </w:rPr>
        <w:t>phalanx_worker</w:t>
      </w:r>
      <w:proofErr w:type="spellEnd"/>
    </w:p>
    <w:p w14:paraId="4B9DE4C3" w14:textId="77777777" w:rsidR="00B60B16" w:rsidRPr="00B60B16" w:rsidRDefault="00B60B16" w:rsidP="00B60B16">
      <w:pPr>
        <w:rPr>
          <w:lang w:val="en-US"/>
        </w:rPr>
      </w:pPr>
      <w:r w:rsidRPr="00B60B16">
        <w:rPr>
          <w:lang w:val="en-US"/>
        </w:rPr>
        <w:t xml:space="preserve">    command: bash -</w:t>
      </w:r>
      <w:proofErr w:type="spellStart"/>
      <w:r w:rsidRPr="00B60B16">
        <w:rPr>
          <w:lang w:val="en-US"/>
        </w:rPr>
        <w:t>lc</w:t>
      </w:r>
      <w:proofErr w:type="spellEnd"/>
      <w:r w:rsidRPr="00B60B16">
        <w:rPr>
          <w:lang w:val="en-US"/>
        </w:rPr>
        <w:t xml:space="preserve"> 'bundler exec </w:t>
      </w:r>
      <w:proofErr w:type="spellStart"/>
      <w:r w:rsidRPr="00B60B16">
        <w:rPr>
          <w:lang w:val="en-US"/>
        </w:rPr>
        <w:t>sidekiq</w:t>
      </w:r>
      <w:proofErr w:type="spellEnd"/>
      <w:r w:rsidRPr="00B60B16">
        <w:rPr>
          <w:lang w:val="en-US"/>
        </w:rPr>
        <w:t>'</w:t>
      </w:r>
    </w:p>
    <w:p w14:paraId="035DF299" w14:textId="77777777" w:rsidR="00B60B16" w:rsidRPr="004F6D7C" w:rsidRDefault="00B60B16" w:rsidP="00B60B16">
      <w:pPr>
        <w:rPr>
          <w:lang w:val="en-US"/>
        </w:rPr>
      </w:pPr>
      <w:r w:rsidRPr="00B60B16">
        <w:rPr>
          <w:lang w:val="en-US"/>
        </w:rPr>
        <w:t xml:space="preserve">    </w:t>
      </w:r>
      <w:r w:rsidRPr="004F6D7C">
        <w:rPr>
          <w:lang w:val="en-US"/>
        </w:rPr>
        <w:t>ports:</w:t>
      </w:r>
    </w:p>
    <w:p w14:paraId="46307E52" w14:textId="77777777" w:rsidR="00B60B16" w:rsidRPr="004F6D7C" w:rsidRDefault="00B60B16" w:rsidP="00B60B16">
      <w:pPr>
        <w:rPr>
          <w:lang w:val="en-US"/>
        </w:rPr>
      </w:pPr>
      <w:r w:rsidRPr="004F6D7C">
        <w:rPr>
          <w:lang w:val="en-US"/>
        </w:rPr>
        <w:t xml:space="preserve">       - 3003:3003  </w:t>
      </w:r>
    </w:p>
    <w:p w14:paraId="4D6AE61B" w14:textId="77777777" w:rsidR="00B60B16" w:rsidRPr="004F6D7C" w:rsidRDefault="00B60B16" w:rsidP="00B60B16">
      <w:pPr>
        <w:rPr>
          <w:lang w:val="en-US"/>
        </w:rPr>
      </w:pPr>
      <w:r w:rsidRPr="004F6D7C">
        <w:rPr>
          <w:lang w:val="en-US"/>
        </w:rPr>
        <w:t xml:space="preserve">    networks:</w:t>
      </w:r>
    </w:p>
    <w:p w14:paraId="190A7D3E" w14:textId="77777777" w:rsidR="00B60B16" w:rsidRPr="004F6D7C" w:rsidRDefault="00B60B16" w:rsidP="00B60B16">
      <w:pPr>
        <w:rPr>
          <w:lang w:val="en-US"/>
        </w:rPr>
      </w:pPr>
      <w:r w:rsidRPr="004F6D7C">
        <w:rPr>
          <w:lang w:val="en-US"/>
        </w:rPr>
        <w:t xml:space="preserve">      </w:t>
      </w:r>
      <w:proofErr w:type="spellStart"/>
      <w:r w:rsidRPr="004F6D7C">
        <w:rPr>
          <w:lang w:val="en-US"/>
        </w:rPr>
        <w:t>phalanx_app</w:t>
      </w:r>
      <w:proofErr w:type="spellEnd"/>
      <w:r w:rsidRPr="004F6D7C">
        <w:rPr>
          <w:lang w:val="en-US"/>
        </w:rPr>
        <w:t>:</w:t>
      </w:r>
    </w:p>
    <w:p w14:paraId="4273686C" w14:textId="77777777" w:rsidR="00B60B16" w:rsidRPr="004F6D7C" w:rsidRDefault="00B60B16" w:rsidP="00B60B16">
      <w:pPr>
        <w:rPr>
          <w:lang w:val="en-US"/>
        </w:rPr>
      </w:pPr>
      <w:r w:rsidRPr="004F6D7C">
        <w:rPr>
          <w:lang w:val="en-US"/>
        </w:rPr>
        <w:t xml:space="preserve">        aliases:</w:t>
      </w:r>
    </w:p>
    <w:p w14:paraId="6079DA37" w14:textId="77777777" w:rsidR="00B60B16" w:rsidRPr="004F6D7C" w:rsidRDefault="00B60B16" w:rsidP="00B60B16">
      <w:pPr>
        <w:rPr>
          <w:lang w:val="en-US"/>
        </w:rPr>
      </w:pPr>
      <w:r w:rsidRPr="004F6D7C">
        <w:rPr>
          <w:lang w:val="en-US"/>
        </w:rPr>
        <w:t xml:space="preserve">          - workers</w:t>
      </w:r>
    </w:p>
    <w:p w14:paraId="3DB547CC" w14:textId="77777777" w:rsidR="00B60B16" w:rsidRPr="004F6D7C" w:rsidRDefault="00B60B16" w:rsidP="00B60B16">
      <w:pPr>
        <w:rPr>
          <w:lang w:val="en-US"/>
        </w:rPr>
      </w:pPr>
      <w:r w:rsidRPr="004F6D7C">
        <w:rPr>
          <w:lang w:val="en-US"/>
        </w:rPr>
        <w:t xml:space="preserve">    </w:t>
      </w:r>
      <w:proofErr w:type="spellStart"/>
      <w:r w:rsidRPr="004F6D7C">
        <w:rPr>
          <w:lang w:val="en-US"/>
        </w:rPr>
        <w:t>depends_on</w:t>
      </w:r>
      <w:proofErr w:type="spellEnd"/>
      <w:r w:rsidRPr="004F6D7C">
        <w:rPr>
          <w:lang w:val="en-US"/>
        </w:rPr>
        <w:t>:</w:t>
      </w:r>
    </w:p>
    <w:p w14:paraId="6E903273" w14:textId="77777777" w:rsidR="00B60B16" w:rsidRPr="004F6D7C" w:rsidRDefault="00B60B16" w:rsidP="00B60B16">
      <w:pPr>
        <w:rPr>
          <w:lang w:val="en-US"/>
        </w:rPr>
      </w:pPr>
      <w:r w:rsidRPr="004F6D7C">
        <w:rPr>
          <w:lang w:val="en-US"/>
        </w:rPr>
        <w:t xml:space="preserve">      - app</w:t>
      </w:r>
    </w:p>
    <w:p w14:paraId="2CEC61B6" w14:textId="77777777" w:rsidR="00B60B16" w:rsidRPr="004F6D7C" w:rsidRDefault="00B60B16" w:rsidP="00B60B16">
      <w:pPr>
        <w:rPr>
          <w:lang w:val="en-US"/>
        </w:rPr>
      </w:pPr>
      <w:r w:rsidRPr="004F6D7C">
        <w:rPr>
          <w:lang w:val="en-US"/>
        </w:rPr>
        <w:t xml:space="preserve">    deploy:</w:t>
      </w:r>
    </w:p>
    <w:p w14:paraId="036D4762" w14:textId="77777777" w:rsidR="00B60B16" w:rsidRPr="004F6D7C" w:rsidRDefault="00B60B16" w:rsidP="00B60B16">
      <w:pPr>
        <w:rPr>
          <w:lang w:val="en-US"/>
        </w:rPr>
      </w:pPr>
      <w:r w:rsidRPr="004F6D7C">
        <w:rPr>
          <w:lang w:val="en-US"/>
        </w:rPr>
        <w:t xml:space="preserve">      placement:</w:t>
      </w:r>
    </w:p>
    <w:p w14:paraId="125819ED" w14:textId="77777777" w:rsidR="00B60B16" w:rsidRPr="004F6D7C" w:rsidRDefault="00B60B16" w:rsidP="00B60B16">
      <w:pPr>
        <w:rPr>
          <w:lang w:val="en-US"/>
        </w:rPr>
      </w:pPr>
      <w:r w:rsidRPr="004F6D7C">
        <w:rPr>
          <w:lang w:val="en-US"/>
        </w:rPr>
        <w:t xml:space="preserve">        constraints: [</w:t>
      </w:r>
      <w:proofErr w:type="spellStart"/>
      <w:proofErr w:type="gramStart"/>
      <w:r w:rsidRPr="004F6D7C">
        <w:rPr>
          <w:lang w:val="en-US"/>
        </w:rPr>
        <w:t>node.role</w:t>
      </w:r>
      <w:proofErr w:type="spellEnd"/>
      <w:proofErr w:type="gramEnd"/>
      <w:r w:rsidRPr="004F6D7C">
        <w:rPr>
          <w:lang w:val="en-US"/>
        </w:rPr>
        <w:t xml:space="preserve"> == worker]</w:t>
      </w:r>
    </w:p>
    <w:p w14:paraId="58E749BA" w14:textId="77777777" w:rsidR="00B60B16" w:rsidRPr="004F6D7C" w:rsidRDefault="00B60B16" w:rsidP="00B60B16">
      <w:pPr>
        <w:rPr>
          <w:lang w:val="en-US"/>
        </w:rPr>
      </w:pPr>
    </w:p>
    <w:p w14:paraId="3C0439FD" w14:textId="77777777" w:rsidR="00B60B16" w:rsidRPr="00904115" w:rsidRDefault="00B60B16" w:rsidP="00B60B16">
      <w:pPr>
        <w:rPr>
          <w:lang w:val="en-US"/>
        </w:rPr>
      </w:pPr>
      <w:r w:rsidRPr="004F6D7C">
        <w:rPr>
          <w:lang w:val="en-US"/>
        </w:rPr>
        <w:t xml:space="preserve">  </w:t>
      </w:r>
      <w:proofErr w:type="spellStart"/>
      <w:r w:rsidRPr="00904115">
        <w:rPr>
          <w:lang w:val="en-US"/>
        </w:rPr>
        <w:t>viz</w:t>
      </w:r>
      <w:proofErr w:type="spellEnd"/>
      <w:r w:rsidRPr="00904115">
        <w:rPr>
          <w:lang w:val="en-US"/>
        </w:rPr>
        <w:t>:</w:t>
      </w:r>
    </w:p>
    <w:p w14:paraId="09317B73" w14:textId="77777777" w:rsidR="00B60B16" w:rsidRPr="00904115" w:rsidRDefault="00B60B16" w:rsidP="00B60B16">
      <w:pPr>
        <w:rPr>
          <w:lang w:val="en-US"/>
        </w:rPr>
      </w:pPr>
      <w:r w:rsidRPr="00904115">
        <w:rPr>
          <w:lang w:val="en-US"/>
        </w:rPr>
        <w:t xml:space="preserve">     image: alexellis2/visualizer-arm</w:t>
      </w:r>
    </w:p>
    <w:p w14:paraId="4A59AAC4" w14:textId="77777777" w:rsidR="00B60B16" w:rsidRPr="00904115" w:rsidRDefault="00B60B16" w:rsidP="00B60B16">
      <w:pPr>
        <w:rPr>
          <w:lang w:val="en-US"/>
        </w:rPr>
      </w:pPr>
      <w:r w:rsidRPr="00904115">
        <w:rPr>
          <w:lang w:val="en-US"/>
        </w:rPr>
        <w:t xml:space="preserve">     ports: </w:t>
      </w:r>
    </w:p>
    <w:p w14:paraId="6CF8FFAF" w14:textId="77777777" w:rsidR="00B60B16" w:rsidRPr="004F6D7C" w:rsidRDefault="00B60B16" w:rsidP="00B60B16">
      <w:pPr>
        <w:rPr>
          <w:lang w:val="en-US"/>
        </w:rPr>
      </w:pPr>
      <w:r w:rsidRPr="00904115">
        <w:rPr>
          <w:lang w:val="en-US"/>
        </w:rPr>
        <w:t xml:space="preserve">       </w:t>
      </w:r>
      <w:r w:rsidRPr="004F6D7C">
        <w:rPr>
          <w:lang w:val="en-US"/>
        </w:rPr>
        <w:t>- 8081:8081</w:t>
      </w:r>
    </w:p>
    <w:p w14:paraId="2775DEA7" w14:textId="77777777" w:rsidR="00B60B16" w:rsidRPr="004F6D7C" w:rsidRDefault="00B60B16" w:rsidP="00B60B16">
      <w:pPr>
        <w:rPr>
          <w:lang w:val="en-US"/>
        </w:rPr>
      </w:pPr>
      <w:r w:rsidRPr="004F6D7C">
        <w:rPr>
          <w:lang w:val="en-US"/>
        </w:rPr>
        <w:t xml:space="preserve">     deploy:</w:t>
      </w:r>
    </w:p>
    <w:p w14:paraId="6FEB6CBB" w14:textId="77777777" w:rsidR="00B60B16" w:rsidRPr="004F6D7C" w:rsidRDefault="00B60B16" w:rsidP="00B60B16">
      <w:pPr>
        <w:rPr>
          <w:lang w:val="en-US"/>
        </w:rPr>
      </w:pPr>
      <w:r w:rsidRPr="004F6D7C">
        <w:rPr>
          <w:lang w:val="en-US"/>
        </w:rPr>
        <w:t xml:space="preserve">       placement:</w:t>
      </w:r>
    </w:p>
    <w:p w14:paraId="35B72763" w14:textId="77777777" w:rsidR="00B60B16" w:rsidRPr="004F6D7C" w:rsidRDefault="00B60B16" w:rsidP="00B60B16">
      <w:pPr>
        <w:rPr>
          <w:lang w:val="en-US"/>
        </w:rPr>
      </w:pPr>
      <w:r w:rsidRPr="004F6D7C">
        <w:rPr>
          <w:lang w:val="en-US"/>
        </w:rPr>
        <w:t xml:space="preserve">         constraints: [</w:t>
      </w:r>
      <w:proofErr w:type="spellStart"/>
      <w:proofErr w:type="gramStart"/>
      <w:r w:rsidRPr="004F6D7C">
        <w:rPr>
          <w:lang w:val="en-US"/>
        </w:rPr>
        <w:t>node.role</w:t>
      </w:r>
      <w:proofErr w:type="spellEnd"/>
      <w:proofErr w:type="gramEnd"/>
      <w:r w:rsidRPr="004F6D7C">
        <w:rPr>
          <w:lang w:val="en-US"/>
        </w:rPr>
        <w:t xml:space="preserve"> == worker]</w:t>
      </w:r>
    </w:p>
    <w:p w14:paraId="4E6ED8B5" w14:textId="77777777" w:rsidR="00B60B16" w:rsidRPr="004F6D7C" w:rsidRDefault="00B60B16" w:rsidP="00B60B16">
      <w:pPr>
        <w:rPr>
          <w:lang w:val="en-US"/>
        </w:rPr>
      </w:pPr>
      <w:r w:rsidRPr="004F6D7C">
        <w:rPr>
          <w:lang w:val="en-US"/>
        </w:rPr>
        <w:t xml:space="preserve">     volumes:</w:t>
      </w:r>
    </w:p>
    <w:p w14:paraId="0D7C6622" w14:textId="77777777" w:rsidR="00B60B16" w:rsidRPr="004F6D7C" w:rsidRDefault="00B60B16" w:rsidP="00B60B16">
      <w:pPr>
        <w:rPr>
          <w:lang w:val="en-US"/>
        </w:rPr>
      </w:pPr>
      <w:r w:rsidRPr="004F6D7C">
        <w:rPr>
          <w:lang w:val="en-US"/>
        </w:rPr>
        <w:t xml:space="preserve">       - '/</w:t>
      </w:r>
      <w:proofErr w:type="spellStart"/>
      <w:r w:rsidRPr="004F6D7C">
        <w:rPr>
          <w:lang w:val="en-US"/>
        </w:rPr>
        <w:t>var</w:t>
      </w:r>
      <w:proofErr w:type="spellEnd"/>
      <w:r w:rsidRPr="004F6D7C">
        <w:rPr>
          <w:lang w:val="en-US"/>
        </w:rPr>
        <w:t>/run/</w:t>
      </w:r>
      <w:proofErr w:type="spellStart"/>
      <w:r w:rsidRPr="004F6D7C">
        <w:rPr>
          <w:lang w:val="en-US"/>
        </w:rPr>
        <w:t>docker.sock</w:t>
      </w:r>
      <w:proofErr w:type="spellEnd"/>
      <w:r w:rsidRPr="004F6D7C">
        <w:rPr>
          <w:lang w:val="en-US"/>
        </w:rPr>
        <w:t>:/</w:t>
      </w:r>
      <w:proofErr w:type="spellStart"/>
      <w:r w:rsidRPr="004F6D7C">
        <w:rPr>
          <w:lang w:val="en-US"/>
        </w:rPr>
        <w:t>var</w:t>
      </w:r>
      <w:proofErr w:type="spellEnd"/>
      <w:r w:rsidRPr="004F6D7C">
        <w:rPr>
          <w:lang w:val="en-US"/>
        </w:rPr>
        <w:t>/run/</w:t>
      </w:r>
      <w:proofErr w:type="spellStart"/>
      <w:r w:rsidRPr="004F6D7C">
        <w:rPr>
          <w:lang w:val="en-US"/>
        </w:rPr>
        <w:t>docker.sock</w:t>
      </w:r>
      <w:proofErr w:type="spellEnd"/>
      <w:r w:rsidRPr="004F6D7C">
        <w:rPr>
          <w:lang w:val="en-US"/>
        </w:rPr>
        <w:t>'</w:t>
      </w:r>
    </w:p>
    <w:p w14:paraId="7866D9AD" w14:textId="77777777" w:rsidR="00B60B16" w:rsidRPr="004F6D7C" w:rsidRDefault="00B60B16" w:rsidP="00B60B16">
      <w:pPr>
        <w:rPr>
          <w:lang w:val="en-US"/>
        </w:rPr>
      </w:pPr>
    </w:p>
    <w:p w14:paraId="1CB9ABF3" w14:textId="77777777" w:rsidR="00B60B16" w:rsidRPr="004F6D7C" w:rsidRDefault="00B60B16" w:rsidP="00B60B16">
      <w:pPr>
        <w:rPr>
          <w:lang w:val="en-US"/>
        </w:rPr>
      </w:pPr>
      <w:r w:rsidRPr="004F6D7C">
        <w:rPr>
          <w:lang w:val="en-US"/>
        </w:rPr>
        <w:t>networks:</w:t>
      </w:r>
    </w:p>
    <w:p w14:paraId="1A06448C" w14:textId="77777777" w:rsidR="00B60B16" w:rsidRPr="004F6D7C" w:rsidRDefault="00B60B16" w:rsidP="00B60B16">
      <w:pPr>
        <w:rPr>
          <w:lang w:val="en-US"/>
        </w:rPr>
      </w:pPr>
      <w:r w:rsidRPr="004F6D7C">
        <w:rPr>
          <w:lang w:val="en-US"/>
        </w:rPr>
        <w:t xml:space="preserve">    </w:t>
      </w:r>
      <w:proofErr w:type="spellStart"/>
      <w:r w:rsidRPr="004F6D7C">
        <w:rPr>
          <w:lang w:val="en-US"/>
        </w:rPr>
        <w:t>phalanx_app</w:t>
      </w:r>
      <w:proofErr w:type="spellEnd"/>
      <w:r w:rsidRPr="004F6D7C">
        <w:rPr>
          <w:lang w:val="en-US"/>
        </w:rPr>
        <w:t>:</w:t>
      </w:r>
    </w:p>
    <w:p w14:paraId="7D807C55" w14:textId="77777777" w:rsidR="00B60B16" w:rsidRPr="004F6D7C" w:rsidRDefault="00B60B16" w:rsidP="00B60B16">
      <w:pPr>
        <w:rPr>
          <w:lang w:val="en-US"/>
        </w:rPr>
      </w:pPr>
    </w:p>
    <w:p w14:paraId="452EC20A" w14:textId="77777777" w:rsidR="00B60B16" w:rsidRPr="004F6D7C" w:rsidRDefault="00B60B16" w:rsidP="00B60B16">
      <w:pPr>
        <w:rPr>
          <w:lang w:val="en-US"/>
        </w:rPr>
      </w:pPr>
      <w:r w:rsidRPr="004F6D7C">
        <w:rPr>
          <w:lang w:val="en-US"/>
        </w:rPr>
        <w:t>volumes:</w:t>
      </w:r>
    </w:p>
    <w:p w14:paraId="2DD6C889" w14:textId="77777777" w:rsidR="00B60B16" w:rsidRPr="004F6D7C" w:rsidRDefault="00B60B16" w:rsidP="00B60B16">
      <w:pPr>
        <w:rPr>
          <w:lang w:val="en-US"/>
        </w:rPr>
      </w:pPr>
      <w:r w:rsidRPr="004F6D7C">
        <w:rPr>
          <w:lang w:val="en-US"/>
        </w:rPr>
        <w:t xml:space="preserve">  </w:t>
      </w:r>
      <w:proofErr w:type="spellStart"/>
      <w:r w:rsidRPr="004F6D7C">
        <w:rPr>
          <w:lang w:val="en-US"/>
        </w:rPr>
        <w:t>db</w:t>
      </w:r>
      <w:proofErr w:type="spellEnd"/>
      <w:r w:rsidRPr="004F6D7C">
        <w:rPr>
          <w:lang w:val="en-US"/>
        </w:rPr>
        <w:t>-data:</w:t>
      </w:r>
    </w:p>
    <w:p w14:paraId="06DC5DFA" w14:textId="77777777" w:rsidR="00B60B16" w:rsidRPr="004F6D7C" w:rsidRDefault="00B60B16" w:rsidP="003A59F0">
      <w:pPr>
        <w:rPr>
          <w:lang w:val="en-US"/>
        </w:rPr>
      </w:pPr>
    </w:p>
    <w:sectPr w:rsidR="00B60B16" w:rsidRPr="004F6D7C">
      <w:headerReference w:type="default" r:id="rId77"/>
      <w:footerReference w:type="default" r:id="rId78"/>
      <w:footnotePr>
        <w:numStart w:val="3"/>
      </w:footnotePr>
      <w:pgSz w:w="11906" w:h="16838"/>
      <w:pgMar w:top="1701" w:right="1134" w:bottom="1134" w:left="1701" w:header="851" w:footer="709" w:gutter="0"/>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C8884F" w14:textId="77777777" w:rsidR="00404AC5" w:rsidRDefault="00404AC5">
      <w:r>
        <w:separator/>
      </w:r>
    </w:p>
  </w:endnote>
  <w:endnote w:type="continuationSeparator" w:id="0">
    <w:p w14:paraId="56C02DAA" w14:textId="77777777" w:rsidR="00404AC5" w:rsidRDefault="00404A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Spranq eco sans">
    <w:altName w:val="Arial Unicode MS"/>
    <w:charset w:val="80"/>
    <w:family w:val="swiss"/>
    <w:pitch w:val="default"/>
  </w:font>
  <w:font w:name="ＭＳ 明朝">
    <w:charset w:val="80"/>
    <w:family w:val="auto"/>
    <w:pitch w:val="variable"/>
    <w:sig w:usb0="E00002FF" w:usb1="6AC7FDFB" w:usb2="08000012" w:usb3="00000000" w:csb0="0002009F" w:csb1="00000000"/>
  </w:font>
  <w:font w:name="Open Sans;sans-serif">
    <w:altName w:val="Times New Roman"/>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70A844" w14:textId="77777777" w:rsidR="009C44CE" w:rsidRDefault="009C44CE">
    <w:pPr>
      <w:pStyle w:val="Rodap1"/>
      <w:ind w:firstLine="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50B40D" w14:textId="77777777" w:rsidR="00404AC5" w:rsidRDefault="00404AC5">
      <w:r>
        <w:separator/>
      </w:r>
    </w:p>
  </w:footnote>
  <w:footnote w:type="continuationSeparator" w:id="0">
    <w:p w14:paraId="4AD28415" w14:textId="77777777" w:rsidR="00404AC5" w:rsidRDefault="00404AC5">
      <w:r>
        <w:continuationSeparator/>
      </w:r>
    </w:p>
  </w:footnote>
  <w:footnote w:id="1">
    <w:p w14:paraId="3A477492" w14:textId="1066DE99" w:rsidR="009C44CE" w:rsidRPr="001E03D1" w:rsidRDefault="009C44CE">
      <w:pPr>
        <w:pStyle w:val="Textodenotaderodap"/>
        <w:rPr>
          <w:lang w:val="en-US"/>
        </w:rPr>
      </w:pPr>
      <w:r>
        <w:rPr>
          <w:rStyle w:val="Refdenotaderodap"/>
        </w:rPr>
        <w:t>1</w:t>
      </w:r>
      <w:r>
        <w:t xml:space="preserve"> </w:t>
      </w:r>
      <w:r w:rsidRPr="00B47D71">
        <w:t>https://www.3way.com.br/saiba-como-a-virtualizacao-por-container-revolucionou-a-infraestrutura-de-ti-part2/</w:t>
      </w:r>
    </w:p>
  </w:footnote>
  <w:footnote w:id="2">
    <w:p w14:paraId="2356E265" w14:textId="6E022DAB" w:rsidR="009C44CE" w:rsidRPr="0000038E" w:rsidRDefault="009C44CE">
      <w:pPr>
        <w:pStyle w:val="Textodenotaderodap"/>
        <w:rPr>
          <w:lang w:val="en-US"/>
        </w:rPr>
      </w:pPr>
      <w:r>
        <w:rPr>
          <w:rStyle w:val="Refdenotaderodap"/>
        </w:rPr>
        <w:t>1</w:t>
      </w:r>
      <w:r>
        <w:t xml:space="preserve"> </w:t>
      </w:r>
      <w:r w:rsidRPr="0000038E">
        <w:t>https://www.mundodocker.com.br/o-que-e-container/</w:t>
      </w:r>
    </w:p>
  </w:footnote>
  <w:footnote w:id="3">
    <w:p w14:paraId="50CC43CD" w14:textId="73590811" w:rsidR="009C44CE" w:rsidRPr="0087606B" w:rsidRDefault="009C44CE">
      <w:pPr>
        <w:pStyle w:val="Textodenotaderodap"/>
        <w:rPr>
          <w:lang w:val="en-US"/>
        </w:rPr>
      </w:pPr>
      <w:r>
        <w:rPr>
          <w:rStyle w:val="Refdenotaderodap"/>
        </w:rPr>
        <w:t>2</w:t>
      </w:r>
      <w:r>
        <w:t xml:space="preserve"> </w:t>
      </w:r>
      <w:r w:rsidRPr="00B47D71">
        <w:t>https://www.3way.com.br/saiba-como-a-virtualizacao-por-container-revolucionou-a-infraestrutura-de-ti-part2/</w:t>
      </w:r>
    </w:p>
  </w:footnote>
  <w:footnote w:id="4">
    <w:p w14:paraId="47C485AB" w14:textId="24B8AB7E" w:rsidR="009C44CE" w:rsidRPr="00393659" w:rsidRDefault="009C44CE">
      <w:pPr>
        <w:pStyle w:val="Textodenotaderodap"/>
      </w:pPr>
      <w:r>
        <w:rPr>
          <w:rStyle w:val="Refdenotaderodap"/>
        </w:rPr>
        <w:t>2</w:t>
      </w:r>
      <w:r>
        <w:t xml:space="preserve"> </w:t>
      </w:r>
      <w:r w:rsidRPr="00393659">
        <w:t>https://developers.redhat.com/blog/2016/02/24/10-things-to-avoid-in-docker-containers/</w:t>
      </w:r>
      <w:r>
        <w:t>, tradução nossa</w:t>
      </w:r>
    </w:p>
  </w:footnote>
  <w:footnote w:id="5">
    <w:p w14:paraId="61575670" w14:textId="240B1FCE" w:rsidR="009C44CE" w:rsidRPr="006A3FDD" w:rsidRDefault="009C44CE" w:rsidP="00DD2C3A">
      <w:r w:rsidRPr="006A3FDD">
        <w:rPr>
          <w:rStyle w:val="Refdenotaderodap"/>
        </w:rPr>
        <w:t>3</w:t>
      </w:r>
      <w:r w:rsidRPr="006A3FDD">
        <w:t xml:space="preserve"> </w:t>
      </w:r>
      <w:r w:rsidRPr="00393659">
        <w:rPr>
          <w:sz w:val="20"/>
          <w:szCs w:val="20"/>
          <w:lang w:val="x-none" w:eastAsia="x-none"/>
        </w:rPr>
        <w:t>https://docs.docker.com/engine/docker-overview/#docker-engine, tradução nossa</w:t>
      </w:r>
    </w:p>
  </w:footnote>
  <w:footnote w:id="6">
    <w:p w14:paraId="394C588F" w14:textId="77777777" w:rsidR="009C44CE" w:rsidRPr="00DA3E43" w:rsidRDefault="009C44CE" w:rsidP="00727CEF">
      <w:pPr>
        <w:pStyle w:val="Textodenotaderodap"/>
        <w:ind w:firstLine="0"/>
        <w:rPr>
          <w:lang w:val="pt-BR"/>
        </w:rPr>
      </w:pPr>
      <w:r>
        <w:rPr>
          <w:rStyle w:val="Refdenotaderodap"/>
        </w:rPr>
        <w:t>5</w:t>
      </w:r>
      <w:r>
        <w:t xml:space="preserve"> </w:t>
      </w:r>
      <w:r w:rsidRPr="002401A5">
        <w:t>https://github.com/gomex/docker-para-desenvolvedores/blob/master/manuscript/porque.md</w:t>
      </w:r>
    </w:p>
  </w:footnote>
  <w:footnote w:id="7">
    <w:p w14:paraId="12176E35" w14:textId="13C4E9E9" w:rsidR="009C44CE" w:rsidRPr="000D189A" w:rsidRDefault="009C44CE">
      <w:pPr>
        <w:pStyle w:val="Textodenotaderodap"/>
        <w:rPr>
          <w:lang w:val="pt-BR"/>
        </w:rPr>
      </w:pPr>
      <w:r>
        <w:rPr>
          <w:rStyle w:val="Refdenotaderodap"/>
        </w:rPr>
        <w:t>4</w:t>
      </w:r>
      <w:r>
        <w:t xml:space="preserve"> </w:t>
      </w:r>
      <w:r w:rsidRPr="00D45B60">
        <w:t>https://www.docker.com/docker-mac</w:t>
      </w:r>
    </w:p>
  </w:footnote>
  <w:footnote w:id="8">
    <w:p w14:paraId="5CA069F3" w14:textId="5653D603" w:rsidR="009C44CE" w:rsidRPr="00C02FD1" w:rsidRDefault="009C44CE">
      <w:pPr>
        <w:pStyle w:val="Textodenotaderodap"/>
      </w:pPr>
      <w:r>
        <w:rPr>
          <w:rStyle w:val="Refdenotaderodap"/>
        </w:rPr>
        <w:t>5</w:t>
      </w:r>
      <w:r>
        <w:t xml:space="preserve"> </w:t>
      </w:r>
      <w:r w:rsidRPr="002218D8">
        <w:t>https://docs.docker.com/engine/userguide/eng-image/dockerfile_best-practices/</w:t>
      </w:r>
    </w:p>
  </w:footnote>
  <w:footnote w:id="9">
    <w:p w14:paraId="3332D92A" w14:textId="531B80B2" w:rsidR="009C44CE" w:rsidRPr="00C26A46" w:rsidRDefault="009C44CE">
      <w:pPr>
        <w:pStyle w:val="Textodenotaderodap"/>
        <w:rPr>
          <w:lang w:val="en-US"/>
        </w:rPr>
      </w:pPr>
      <w:r>
        <w:rPr>
          <w:rStyle w:val="Refdenotaderodap"/>
        </w:rPr>
        <w:t>6</w:t>
      </w:r>
      <w:r>
        <w:t xml:space="preserve"> </w:t>
      </w:r>
      <w:r w:rsidRPr="00C26A46">
        <w:t>https://docs.docker.com/glossary/?term=Compose</w:t>
      </w:r>
    </w:p>
  </w:footnote>
  <w:footnote w:id="10">
    <w:p w14:paraId="0C8ABDC9" w14:textId="63228018" w:rsidR="009C44CE" w:rsidRPr="00914B75" w:rsidRDefault="009C44CE" w:rsidP="007B65C4">
      <w:pPr>
        <w:pStyle w:val="Textodenotaderodap"/>
      </w:pPr>
      <w:r>
        <w:rPr>
          <w:rStyle w:val="Refdenotaderodap"/>
        </w:rPr>
        <w:footnoteRef/>
      </w:r>
      <w:r>
        <w:t xml:space="preserve">     </w:t>
      </w:r>
      <w:r w:rsidRPr="00914B75">
        <w:t>https://docs.docker.com/glossary/?term=Dockerfile</w:t>
      </w:r>
    </w:p>
  </w:footnote>
  <w:footnote w:id="11">
    <w:p w14:paraId="419F85D6" w14:textId="6BEC76B2" w:rsidR="009C44CE" w:rsidRPr="00393659" w:rsidRDefault="009C44CE" w:rsidP="007B65C4">
      <w:pPr>
        <w:pStyle w:val="Textodenotaderodap"/>
      </w:pPr>
      <w:r>
        <w:rPr>
          <w:rStyle w:val="Refdenotaderodap"/>
        </w:rPr>
        <w:t>2</w:t>
      </w:r>
      <w:r>
        <w:t xml:space="preserve"> </w:t>
      </w:r>
      <w:r w:rsidRPr="00393659">
        <w:t>https://developers.redhat.com/blog/2016/02/24/10-thing</w:t>
      </w:r>
      <w:r>
        <w:t>s-to-avoid-in-docker-containers</w:t>
      </w:r>
    </w:p>
  </w:footnote>
  <w:footnote w:id="12">
    <w:p w14:paraId="620E24DA" w14:textId="408CD162" w:rsidR="009C44CE" w:rsidRPr="007E3C42" w:rsidRDefault="009C44CE">
      <w:pPr>
        <w:pStyle w:val="Textodenotaderodap"/>
        <w:rPr>
          <w:lang w:val="pt-BR"/>
        </w:rPr>
      </w:pPr>
      <w:r>
        <w:rPr>
          <w:rStyle w:val="Refdenotaderodap"/>
        </w:rPr>
        <w:t>6</w:t>
      </w:r>
      <w:r>
        <w:t xml:space="preserve"> </w:t>
      </w:r>
      <w:r w:rsidRPr="007E3C42">
        <w:t>https://github.com/gomex/docker-para-desenvolvedores/blob/master/manuscript/porque.md</w:t>
      </w:r>
      <w:r>
        <w:t xml:space="preserve"> - Dúvidas</w:t>
      </w:r>
    </w:p>
  </w:footnote>
  <w:footnote w:id="13">
    <w:p w14:paraId="05303DED" w14:textId="77D654AC" w:rsidR="009C44CE" w:rsidRPr="009C6043" w:rsidRDefault="009C44CE">
      <w:pPr>
        <w:pStyle w:val="Textodenotaderodap"/>
      </w:pPr>
      <w:r>
        <w:rPr>
          <w:rStyle w:val="Refdenotaderodap"/>
        </w:rPr>
        <w:t>11</w:t>
      </w:r>
      <w:r>
        <w:t xml:space="preserve"> </w:t>
      </w:r>
      <w:r w:rsidRPr="009C6043">
        <w:t>https://en.wikipedia.org/wiki/Software_versioning</w:t>
      </w:r>
    </w:p>
  </w:footnote>
  <w:footnote w:id="14">
    <w:p w14:paraId="368EAC1B" w14:textId="7AE6DC34" w:rsidR="009C44CE" w:rsidRPr="00E82F68" w:rsidRDefault="009C44CE">
      <w:pPr>
        <w:pStyle w:val="Textodenotaderodap"/>
        <w:rPr>
          <w:lang w:val="en-US"/>
        </w:rPr>
      </w:pPr>
      <w:r>
        <w:rPr>
          <w:rStyle w:val="Refdenotaderodap"/>
        </w:rPr>
        <w:t>1</w:t>
      </w:r>
      <w:r>
        <w:t xml:space="preserve"> </w:t>
      </w:r>
      <w:r w:rsidRPr="006B41EA">
        <w:t>https://docs.docker.com/search/?q=container</w:t>
      </w:r>
    </w:p>
  </w:footnote>
  <w:footnote w:id="15">
    <w:p w14:paraId="422CEE77" w14:textId="77777777" w:rsidR="009C44CE" w:rsidRPr="00393659" w:rsidRDefault="009C44CE" w:rsidP="00D245E3">
      <w:pPr>
        <w:pStyle w:val="Textodenotaderodap"/>
      </w:pPr>
      <w:r>
        <w:rPr>
          <w:rStyle w:val="Refdenotaderodap"/>
        </w:rPr>
        <w:t>2</w:t>
      </w:r>
      <w:r>
        <w:t xml:space="preserve"> </w:t>
      </w:r>
      <w:r w:rsidRPr="00393659">
        <w:t>https://developers.redhat.com/blog/2016/02/24/10-thing</w:t>
      </w:r>
      <w:r>
        <w:t>s-to-avoid-in-docker-containers</w:t>
      </w:r>
    </w:p>
  </w:footnote>
  <w:footnote w:id="16">
    <w:p w14:paraId="031E9B31" w14:textId="0E862189" w:rsidR="009C44CE" w:rsidRPr="00E17EB0" w:rsidRDefault="009C44CE">
      <w:pPr>
        <w:pStyle w:val="Textodenotaderodap"/>
        <w:rPr>
          <w:lang w:val="en-US"/>
        </w:rPr>
      </w:pPr>
      <w:r>
        <w:rPr>
          <w:rStyle w:val="Refdenotaderodap"/>
        </w:rPr>
        <w:t>3</w:t>
      </w:r>
      <w:r>
        <w:t xml:space="preserve"> </w:t>
      </w:r>
      <w:r w:rsidRPr="005F2AA7">
        <w:t>https://docs.docker.com/engine/reference/commandline/docker/</w:t>
      </w:r>
    </w:p>
  </w:footnote>
  <w:footnote w:id="17">
    <w:p w14:paraId="2C879A1A" w14:textId="668F4447" w:rsidR="009C44CE" w:rsidRPr="0035521A" w:rsidRDefault="009C44CE">
      <w:pPr>
        <w:pStyle w:val="Textodenotaderodap"/>
      </w:pPr>
      <w:r>
        <w:rPr>
          <w:rStyle w:val="Refdenotaderodap"/>
        </w:rPr>
        <w:t>3</w:t>
      </w:r>
      <w:r>
        <w:t xml:space="preserve"> </w:t>
      </w:r>
      <w:hyperlink r:id="rId1" w:history="1">
        <w:r w:rsidRPr="00E857C5">
          <w:rPr>
            <w:rStyle w:val="Hiperlink"/>
          </w:rPr>
          <w:t>https://hub.docker.com/r/portainer/portainer/</w:t>
        </w:r>
      </w:hyperlink>
      <w:r>
        <w:t xml:space="preserve"> e </w:t>
      </w:r>
      <w:r w:rsidRPr="0035521A">
        <w:t>https://github.com/portainer/portainer</w:t>
      </w:r>
    </w:p>
  </w:footnote>
  <w:footnote w:id="18">
    <w:p w14:paraId="5D4A2D3E" w14:textId="77777777" w:rsidR="009C44CE" w:rsidRPr="00E00B58" w:rsidRDefault="009C44CE" w:rsidP="00814C46">
      <w:pPr>
        <w:pStyle w:val="Textodenotaderodap"/>
      </w:pPr>
      <w:r>
        <w:rPr>
          <w:rStyle w:val="Refdenotaderodap"/>
        </w:rPr>
        <w:t>3</w:t>
      </w:r>
      <w:r>
        <w:t xml:space="preserve"> </w:t>
      </w:r>
      <w:r w:rsidRPr="00E00B58">
        <w:t>https://docs.docker.com/glossary/?term=Docker%20Swarm</w:t>
      </w:r>
    </w:p>
  </w:footnote>
  <w:footnote w:id="19">
    <w:p w14:paraId="01B68C81" w14:textId="77777777" w:rsidR="009C44CE" w:rsidRPr="0089783B" w:rsidRDefault="009C44CE" w:rsidP="00814C46">
      <w:pPr>
        <w:pStyle w:val="Textodenotaderodap"/>
      </w:pPr>
      <w:r>
        <w:rPr>
          <w:rStyle w:val="Refdenotaderodap"/>
        </w:rPr>
        <w:t>6</w:t>
      </w:r>
      <w:r>
        <w:t xml:space="preserve"> </w:t>
      </w:r>
      <w:r w:rsidRPr="0089783B">
        <w:t>https://github.com/dockersamples/docker-swarm-visualizer</w:t>
      </w:r>
    </w:p>
  </w:footnote>
  <w:footnote w:id="20">
    <w:p w14:paraId="08A63D6A" w14:textId="33AA0073" w:rsidR="009C44CE" w:rsidRPr="00A85B21" w:rsidRDefault="009C44CE">
      <w:pPr>
        <w:pStyle w:val="Textodenotaderodap"/>
        <w:rPr>
          <w:lang w:val="pt-BR"/>
        </w:rPr>
      </w:pPr>
      <w:r>
        <w:rPr>
          <w:rStyle w:val="Refdenotaderodap"/>
        </w:rPr>
        <w:t>7</w:t>
      </w:r>
      <w:r>
        <w:t xml:space="preserve"> </w:t>
      </w:r>
      <w:r w:rsidRPr="00930E45">
        <w:t>http://training.play-with-docker.com/about/</w:t>
      </w:r>
    </w:p>
  </w:footnote>
  <w:footnote w:id="21">
    <w:p w14:paraId="73850802" w14:textId="7D95A3F0" w:rsidR="009C44CE" w:rsidRPr="00A85B21" w:rsidRDefault="009C44CE">
      <w:pPr>
        <w:pStyle w:val="Textodenotaderodap"/>
        <w:rPr>
          <w:lang w:val="pt-BR"/>
        </w:rPr>
      </w:pPr>
      <w:r>
        <w:rPr>
          <w:rStyle w:val="Refdenotaderodap"/>
        </w:rPr>
        <w:t>8</w:t>
      </w:r>
      <w:r>
        <w:t xml:space="preserve"> </w:t>
      </w:r>
      <w:r w:rsidRPr="00CD494D">
        <w:t>https://github.com/docker/labs</w:t>
      </w:r>
    </w:p>
  </w:footnote>
  <w:footnote w:id="22">
    <w:p w14:paraId="2E8C9102" w14:textId="3AE68BBA" w:rsidR="009C44CE" w:rsidRPr="00C5548C" w:rsidRDefault="009C44CE">
      <w:pPr>
        <w:pStyle w:val="Textodenotaderodap"/>
      </w:pPr>
      <w:r>
        <w:rPr>
          <w:rStyle w:val="Refdenotaderodap"/>
        </w:rPr>
        <w:t>9</w:t>
      </w:r>
      <w:r>
        <w:t xml:space="preserve"> </w:t>
      </w:r>
      <w:hyperlink r:id="rId2" w:history="1">
        <w:r w:rsidRPr="000A56CA">
          <w:rPr>
            <w:rStyle w:val="Hiperlink"/>
            <w:color w:val="000000" w:themeColor="text1"/>
            <w:lang w:eastAsia="en-US"/>
          </w:rPr>
          <w:t>http://training.play-with-docker.com/</w:t>
        </w:r>
      </w:hyperlink>
    </w:p>
  </w:footnote>
  <w:footnote w:id="23">
    <w:p w14:paraId="14889887" w14:textId="392A9308" w:rsidR="009C44CE" w:rsidRPr="000A56CA" w:rsidRDefault="009C44CE">
      <w:pPr>
        <w:pStyle w:val="Textodenotaderodap"/>
        <w:rPr>
          <w:lang w:val="en-US"/>
        </w:rPr>
      </w:pPr>
      <w:r>
        <w:rPr>
          <w:rStyle w:val="Refdenotaderodap"/>
        </w:rPr>
        <w:t>10</w:t>
      </w:r>
      <w:r>
        <w:t xml:space="preserve"> </w:t>
      </w:r>
      <w:hyperlink r:id="rId3" w:history="1">
        <w:r w:rsidRPr="000A56CA">
          <w:rPr>
            <w:rStyle w:val="Hiperlink"/>
            <w:color w:val="000000" w:themeColor="text1"/>
            <w:lang w:eastAsia="en-US"/>
          </w:rPr>
          <w:t>https://training.docker.com/</w:t>
        </w:r>
      </w:hyperlink>
    </w:p>
  </w:footnote>
  <w:footnote w:id="24">
    <w:p w14:paraId="3BD60E68" w14:textId="6F5C9581" w:rsidR="009C44CE" w:rsidRPr="00A739E9" w:rsidRDefault="009C44CE">
      <w:pPr>
        <w:pStyle w:val="Textodenotaderodap"/>
        <w:rPr>
          <w:lang w:val="en-US"/>
        </w:rPr>
      </w:pPr>
      <w:r>
        <w:rPr>
          <w:rStyle w:val="Refdenotaderodap"/>
        </w:rPr>
        <w:t>2</w:t>
      </w:r>
      <w:r>
        <w:t xml:space="preserve"> </w:t>
      </w:r>
      <w:r w:rsidRPr="00215105">
        <w:t>https://2017.dockercon.com/</w:t>
      </w:r>
    </w:p>
  </w:footnote>
  <w:footnote w:id="25">
    <w:p w14:paraId="6BB44EE3" w14:textId="21B05E11" w:rsidR="009C44CE" w:rsidRPr="0072040E" w:rsidRDefault="009C44CE" w:rsidP="0072040E">
      <w:pPr>
        <w:pStyle w:val="Textodenotaderodap"/>
      </w:pPr>
      <w:r>
        <w:rPr>
          <w:rStyle w:val="Refdenotaderodap"/>
        </w:rPr>
        <w:t>9</w:t>
      </w:r>
      <w:r>
        <w:t xml:space="preserve"> </w:t>
      </w:r>
      <w:hyperlink r:id="rId4" w:history="1">
        <w:r w:rsidRPr="00856A9C">
          <w:rPr>
            <w:rStyle w:val="Hiperlink"/>
            <w:color w:val="000000" w:themeColor="text1"/>
            <w:u w:val="none"/>
          </w:rPr>
          <w:t>https://github.com/gomex/docker-para-desenvolvedores/blob/master/manuscript/organizacao.md</w:t>
        </w:r>
      </w:hyperlink>
    </w:p>
  </w:footnote>
  <w:footnote w:id="26">
    <w:p w14:paraId="5279E266" w14:textId="3A95153D" w:rsidR="009C44CE" w:rsidRPr="0072040E" w:rsidRDefault="009C44CE">
      <w:pPr>
        <w:pStyle w:val="Textodenotaderodap"/>
        <w:rPr>
          <w:lang w:val="en-US"/>
        </w:rPr>
      </w:pPr>
      <w:r>
        <w:rPr>
          <w:rStyle w:val="Refdenotaderodap"/>
        </w:rPr>
        <w:t>10</w:t>
      </w:r>
      <w:r>
        <w:t xml:space="preserve"> </w:t>
      </w:r>
      <w:r w:rsidRPr="002A3CFA">
        <w:rPr>
          <w:rStyle w:val="Hiperlink"/>
          <w:color w:val="000000" w:themeColor="text1"/>
          <w:u w:val="none"/>
        </w:rPr>
        <w:t>https://12factor.net/pt_br/</w:t>
      </w:r>
    </w:p>
  </w:footnote>
  <w:footnote w:id="27">
    <w:p w14:paraId="5F950BD0" w14:textId="77777777" w:rsidR="009C44CE" w:rsidRPr="0072040E" w:rsidRDefault="009C44CE" w:rsidP="003659AC">
      <w:pPr>
        <w:pStyle w:val="Textodenotaderodap"/>
        <w:rPr>
          <w:lang w:val="en-US"/>
        </w:rPr>
      </w:pPr>
      <w:r>
        <w:rPr>
          <w:rStyle w:val="Refdenotaderodap"/>
        </w:rPr>
        <w:t>6</w:t>
      </w:r>
      <w:r>
        <w:t xml:space="preserve"> </w:t>
      </w:r>
      <w:r w:rsidRPr="00414453">
        <w:t>https://www.raspberrypi.org/products/raspberry-pi-3-model-b/</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04566C" w14:textId="77777777" w:rsidR="009C44CE" w:rsidRDefault="009C44CE">
    <w:pPr>
      <w:pStyle w:val="Cabealho1"/>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EA5E99CC"/>
    <w:lvl w:ilvl="0">
      <w:start w:val="1"/>
      <w:numFmt w:val="decimal"/>
      <w:lvlText w:val="%1."/>
      <w:lvlJc w:val="left"/>
      <w:pPr>
        <w:ind w:left="360" w:hanging="360"/>
      </w:pPr>
      <w:rPr>
        <w:b/>
        <w:i w:val="0"/>
        <w:sz w:val="24"/>
        <w:szCs w:val="24"/>
      </w:rPr>
    </w:lvl>
    <w:lvl w:ilvl="1">
      <w:start w:val="1"/>
      <w:numFmt w:val="decimal"/>
      <w:suff w:val="space"/>
      <w:lvlText w:val="%1.%2. "/>
      <w:lvlJc w:val="left"/>
      <w:pPr>
        <w:tabs>
          <w:tab w:val="num" w:pos="0"/>
        </w:tabs>
        <w:ind w:left="0" w:firstLine="0"/>
      </w:pPr>
      <w:rPr>
        <w:rFonts w:ascii="Arial" w:hAnsi="Arial"/>
        <w:b/>
        <w:i w:val="0"/>
      </w:rPr>
    </w:lvl>
    <w:lvl w:ilvl="2">
      <w:start w:val="1"/>
      <w:numFmt w:val="decimal"/>
      <w:suff w:val="space"/>
      <w:lvlText w:val="%1.%2.%3. "/>
      <w:lvlJc w:val="left"/>
      <w:pPr>
        <w:tabs>
          <w:tab w:val="num" w:pos="0"/>
        </w:tabs>
        <w:ind w:left="0" w:firstLine="0"/>
      </w:pPr>
      <w:rPr>
        <w:rFonts w:ascii="Arial" w:hAnsi="Arial"/>
        <w:b/>
        <w:i w:val="0"/>
      </w:rPr>
    </w:lvl>
    <w:lvl w:ilvl="3">
      <w:start w:val="1"/>
      <w:numFmt w:val="decimal"/>
      <w:suff w:val="space"/>
      <w:lvlText w:val="%1.%2.%3.%4. "/>
      <w:lvlJc w:val="left"/>
      <w:pPr>
        <w:tabs>
          <w:tab w:val="num" w:pos="0"/>
        </w:tabs>
        <w:ind w:left="0" w:firstLine="0"/>
      </w:pPr>
      <w:rPr>
        <w:rFonts w:ascii="Arial" w:hAnsi="Arial"/>
        <w:b/>
        <w:i w:val="0"/>
      </w:rPr>
    </w:lvl>
    <w:lvl w:ilvl="4">
      <w:start w:val="1"/>
      <w:numFmt w:val="decimal"/>
      <w:suff w:val="space"/>
      <w:lvlText w:val="%1.%2.%3.%4.%5. "/>
      <w:lvlJc w:val="left"/>
      <w:pPr>
        <w:tabs>
          <w:tab w:val="num" w:pos="0"/>
        </w:tabs>
        <w:ind w:left="0" w:firstLine="0"/>
      </w:pPr>
      <w:rPr>
        <w:rFonts w:ascii="Arial" w:hAnsi="Arial"/>
        <w:b/>
        <w:i w:val="0"/>
      </w:rPr>
    </w:lvl>
    <w:lvl w:ilvl="5">
      <w:start w:val="1"/>
      <w:numFmt w:val="decimal"/>
      <w:suff w:val="space"/>
      <w:lvlText w:val="%1.%2.%3.%4.%5.%6. "/>
      <w:lvlJc w:val="left"/>
      <w:pPr>
        <w:tabs>
          <w:tab w:val="num" w:pos="0"/>
        </w:tabs>
        <w:ind w:left="0" w:firstLine="0"/>
      </w:pPr>
      <w:rPr>
        <w:rFonts w:ascii="Arial" w:hAnsi="Arial"/>
        <w:b/>
        <w:i w:val="0"/>
      </w:rPr>
    </w:lvl>
    <w:lvl w:ilvl="6">
      <w:start w:val="1"/>
      <w:numFmt w:val="decimal"/>
      <w:suff w:val="space"/>
      <w:lvlText w:val="%1.%2.%3.%4.%5.%6.%7. "/>
      <w:lvlJc w:val="left"/>
      <w:pPr>
        <w:tabs>
          <w:tab w:val="num" w:pos="0"/>
        </w:tabs>
        <w:ind w:left="0" w:firstLine="0"/>
      </w:pPr>
      <w:rPr>
        <w:rFonts w:ascii="Arial" w:hAnsi="Arial"/>
        <w:b/>
        <w:i w:val="0"/>
      </w:rPr>
    </w:lvl>
    <w:lvl w:ilvl="7">
      <w:start w:val="1"/>
      <w:numFmt w:val="decimal"/>
      <w:suff w:val="space"/>
      <w:lvlText w:val="%1.%2.%3.%4.%5.%6.%7.%8. "/>
      <w:lvlJc w:val="left"/>
      <w:pPr>
        <w:tabs>
          <w:tab w:val="num" w:pos="0"/>
        </w:tabs>
        <w:ind w:left="0" w:firstLine="0"/>
      </w:pPr>
      <w:rPr>
        <w:rFonts w:ascii="Arial" w:hAnsi="Arial"/>
        <w:b/>
        <w:i w:val="0"/>
      </w:rPr>
    </w:lvl>
    <w:lvl w:ilvl="8">
      <w:start w:val="1"/>
      <w:numFmt w:val="decimal"/>
      <w:suff w:val="space"/>
      <w:lvlText w:val="%1.%2.%3.%4.%5.%6.%7.%8.%9. "/>
      <w:lvlJc w:val="left"/>
      <w:pPr>
        <w:tabs>
          <w:tab w:val="num" w:pos="0"/>
        </w:tabs>
        <w:ind w:left="0" w:firstLine="0"/>
      </w:pPr>
      <w:rPr>
        <w:rFonts w:ascii="Arial" w:hAnsi="Arial"/>
        <w:b/>
        <w:i w:val="0"/>
      </w:rPr>
    </w:lvl>
  </w:abstractNum>
  <w:abstractNum w:abstractNumId="1">
    <w:nsid w:val="00000009"/>
    <w:multiLevelType w:val="multilevel"/>
    <w:tmpl w:val="00000009"/>
    <w:name w:val="WW8Num9"/>
    <w:lvl w:ilvl="0">
      <w:start w:val="4"/>
      <w:numFmt w:val="decimal"/>
      <w:pStyle w:val="PSDS-MarcadoresNivel3"/>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
    <w:nsid w:val="018A3404"/>
    <w:multiLevelType w:val="multilevel"/>
    <w:tmpl w:val="547A5DC0"/>
    <w:lvl w:ilvl="0">
      <w:start w:val="1"/>
      <w:numFmt w:val="bullet"/>
      <w:lvlText w:val="o"/>
      <w:lvlJc w:val="left"/>
      <w:pPr>
        <w:ind w:left="2137" w:hanging="360"/>
      </w:pPr>
      <w:rPr>
        <w:rFonts w:ascii="Courier New" w:hAnsi="Courier New" w:cs="Courier New" w:hint="default"/>
      </w:rPr>
    </w:lvl>
    <w:lvl w:ilvl="1">
      <w:start w:val="1"/>
      <w:numFmt w:val="bullet"/>
      <w:lvlText w:val="o"/>
      <w:lvlJc w:val="left"/>
      <w:pPr>
        <w:ind w:left="2857" w:hanging="360"/>
      </w:pPr>
      <w:rPr>
        <w:rFonts w:ascii="Courier New" w:hAnsi="Courier New" w:cs="Courier New" w:hint="default"/>
      </w:rPr>
    </w:lvl>
    <w:lvl w:ilvl="2">
      <w:start w:val="1"/>
      <w:numFmt w:val="bullet"/>
      <w:lvlText w:val=""/>
      <w:lvlJc w:val="left"/>
      <w:pPr>
        <w:ind w:left="3577" w:hanging="360"/>
      </w:pPr>
      <w:rPr>
        <w:rFonts w:ascii="Wingdings" w:hAnsi="Wingdings" w:cs="Wingdings" w:hint="default"/>
      </w:rPr>
    </w:lvl>
    <w:lvl w:ilvl="3">
      <w:start w:val="1"/>
      <w:numFmt w:val="bullet"/>
      <w:lvlText w:val=""/>
      <w:lvlJc w:val="left"/>
      <w:pPr>
        <w:ind w:left="4297" w:hanging="360"/>
      </w:pPr>
      <w:rPr>
        <w:rFonts w:ascii="Symbol" w:hAnsi="Symbol" w:cs="Symbol" w:hint="default"/>
      </w:rPr>
    </w:lvl>
    <w:lvl w:ilvl="4">
      <w:start w:val="1"/>
      <w:numFmt w:val="bullet"/>
      <w:lvlText w:val="o"/>
      <w:lvlJc w:val="left"/>
      <w:pPr>
        <w:ind w:left="5017" w:hanging="360"/>
      </w:pPr>
      <w:rPr>
        <w:rFonts w:ascii="Courier New" w:hAnsi="Courier New" w:cs="Courier New" w:hint="default"/>
      </w:rPr>
    </w:lvl>
    <w:lvl w:ilvl="5">
      <w:start w:val="1"/>
      <w:numFmt w:val="bullet"/>
      <w:lvlText w:val=""/>
      <w:lvlJc w:val="left"/>
      <w:pPr>
        <w:ind w:left="5737" w:hanging="360"/>
      </w:pPr>
      <w:rPr>
        <w:rFonts w:ascii="Wingdings" w:hAnsi="Wingdings" w:cs="Wingdings" w:hint="default"/>
      </w:rPr>
    </w:lvl>
    <w:lvl w:ilvl="6">
      <w:start w:val="1"/>
      <w:numFmt w:val="bullet"/>
      <w:lvlText w:val=""/>
      <w:lvlJc w:val="left"/>
      <w:pPr>
        <w:ind w:left="6457" w:hanging="360"/>
      </w:pPr>
      <w:rPr>
        <w:rFonts w:ascii="Symbol" w:hAnsi="Symbol" w:cs="Symbol" w:hint="default"/>
      </w:rPr>
    </w:lvl>
    <w:lvl w:ilvl="7">
      <w:start w:val="1"/>
      <w:numFmt w:val="bullet"/>
      <w:lvlText w:val="o"/>
      <w:lvlJc w:val="left"/>
      <w:pPr>
        <w:ind w:left="7177" w:hanging="360"/>
      </w:pPr>
      <w:rPr>
        <w:rFonts w:ascii="Courier New" w:hAnsi="Courier New" w:cs="Courier New" w:hint="default"/>
      </w:rPr>
    </w:lvl>
    <w:lvl w:ilvl="8">
      <w:start w:val="1"/>
      <w:numFmt w:val="bullet"/>
      <w:lvlText w:val=""/>
      <w:lvlJc w:val="left"/>
      <w:pPr>
        <w:ind w:left="7897" w:hanging="360"/>
      </w:pPr>
      <w:rPr>
        <w:rFonts w:ascii="Wingdings" w:hAnsi="Wingdings" w:cs="Wingdings" w:hint="default"/>
      </w:rPr>
    </w:lvl>
  </w:abstractNum>
  <w:abstractNum w:abstractNumId="3">
    <w:nsid w:val="02702FF3"/>
    <w:multiLevelType w:val="multilevel"/>
    <w:tmpl w:val="9640A578"/>
    <w:lvl w:ilvl="0">
      <w:start w:val="1"/>
      <w:numFmt w:val="bullet"/>
      <w:lvlText w:val="o"/>
      <w:lvlJc w:val="left"/>
      <w:pPr>
        <w:ind w:left="1428" w:hanging="360"/>
      </w:pPr>
      <w:rPr>
        <w:rFonts w:ascii="Courier New" w:hAnsi="Courier New" w:cs="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4">
    <w:nsid w:val="03DC43A8"/>
    <w:multiLevelType w:val="hybridMultilevel"/>
    <w:tmpl w:val="A0D205F4"/>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5">
    <w:nsid w:val="0B2245D2"/>
    <w:multiLevelType w:val="multilevel"/>
    <w:tmpl w:val="A2EA53C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3BA748E"/>
    <w:multiLevelType w:val="hybridMultilevel"/>
    <w:tmpl w:val="9C3C1EC8"/>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7">
    <w:nsid w:val="156F0149"/>
    <w:multiLevelType w:val="hybridMultilevel"/>
    <w:tmpl w:val="906261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C01327"/>
    <w:multiLevelType w:val="hybridMultilevel"/>
    <w:tmpl w:val="2F426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AC706BD"/>
    <w:multiLevelType w:val="multilevel"/>
    <w:tmpl w:val="F96095B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3011835"/>
    <w:multiLevelType w:val="hybridMultilevel"/>
    <w:tmpl w:val="289C43AC"/>
    <w:lvl w:ilvl="0" w:tplc="1F9E3D92">
      <w:start w:val="1"/>
      <w:numFmt w:val="upperRoman"/>
      <w:lvlText w:val="%1."/>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69657B"/>
    <w:multiLevelType w:val="multilevel"/>
    <w:tmpl w:val="FADA05CC"/>
    <w:lvl w:ilvl="0">
      <w:start w:val="1"/>
      <w:numFmt w:val="bullet"/>
      <w:lvlText w:val="o"/>
      <w:lvlJc w:val="left"/>
      <w:pPr>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nsid w:val="2ABD5749"/>
    <w:multiLevelType w:val="multilevel"/>
    <w:tmpl w:val="85A6A37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FCB438D"/>
    <w:multiLevelType w:val="hybridMultilevel"/>
    <w:tmpl w:val="B9D0DA16"/>
    <w:lvl w:ilvl="0" w:tplc="09BCC1FE">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3A27353C"/>
    <w:multiLevelType w:val="multilevel"/>
    <w:tmpl w:val="D846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A377D45"/>
    <w:multiLevelType w:val="multilevel"/>
    <w:tmpl w:val="470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D43652A"/>
    <w:multiLevelType w:val="multilevel"/>
    <w:tmpl w:val="80FE3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3FC362B8"/>
    <w:multiLevelType w:val="hybridMultilevel"/>
    <w:tmpl w:val="F5148FE0"/>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40483AE6"/>
    <w:multiLevelType w:val="multilevel"/>
    <w:tmpl w:val="1B8066FE"/>
    <w:lvl w:ilvl="0">
      <w:start w:val="1"/>
      <w:numFmt w:val="upp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407343A5"/>
    <w:multiLevelType w:val="hybridMultilevel"/>
    <w:tmpl w:val="FD52D5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41115CBD"/>
    <w:multiLevelType w:val="multilevel"/>
    <w:tmpl w:val="1E8C388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4A961F65"/>
    <w:multiLevelType w:val="hybridMultilevel"/>
    <w:tmpl w:val="2A98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2">
    <w:nsid w:val="4C883012"/>
    <w:multiLevelType w:val="multilevel"/>
    <w:tmpl w:val="991EAD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sz w:val="24"/>
      </w:rPr>
    </w:lvl>
    <w:lvl w:ilvl="2">
      <w:start w:val="1"/>
      <w:numFmt w:val="bullet"/>
      <w:lvlText w:val="▪"/>
      <w:lvlJc w:val="left"/>
      <w:pPr>
        <w:tabs>
          <w:tab w:val="num" w:pos="1440"/>
        </w:tabs>
        <w:ind w:left="1440" w:hanging="360"/>
      </w:pPr>
      <w:rPr>
        <w:rFonts w:ascii="OpenSymbol" w:hAnsi="OpenSymbol" w:cs="OpenSymbol" w:hint="default"/>
        <w:sz w:val="24"/>
      </w:rPr>
    </w:lvl>
    <w:lvl w:ilvl="3">
      <w:start w:val="1"/>
      <w:numFmt w:val="bullet"/>
      <w:lvlText w:val=""/>
      <w:lvlJc w:val="left"/>
      <w:pPr>
        <w:tabs>
          <w:tab w:val="num" w:pos="1800"/>
        </w:tabs>
        <w:ind w:left="1800" w:hanging="360"/>
      </w:pPr>
      <w:rPr>
        <w:rFonts w:ascii="Symbol" w:hAnsi="Symbol" w:cs="OpenSymbol" w:hint="default"/>
        <w:sz w:val="24"/>
      </w:rPr>
    </w:lvl>
    <w:lvl w:ilvl="4">
      <w:start w:val="1"/>
      <w:numFmt w:val="bullet"/>
      <w:lvlText w:val="◦"/>
      <w:lvlJc w:val="left"/>
      <w:pPr>
        <w:tabs>
          <w:tab w:val="num" w:pos="2160"/>
        </w:tabs>
        <w:ind w:left="2160" w:hanging="360"/>
      </w:pPr>
      <w:rPr>
        <w:rFonts w:ascii="OpenSymbol" w:hAnsi="OpenSymbol" w:cs="OpenSymbol" w:hint="default"/>
        <w:sz w:val="24"/>
      </w:rPr>
    </w:lvl>
    <w:lvl w:ilvl="5">
      <w:start w:val="1"/>
      <w:numFmt w:val="bullet"/>
      <w:lvlText w:val="▪"/>
      <w:lvlJc w:val="left"/>
      <w:pPr>
        <w:tabs>
          <w:tab w:val="num" w:pos="2520"/>
        </w:tabs>
        <w:ind w:left="2520" w:hanging="360"/>
      </w:pPr>
      <w:rPr>
        <w:rFonts w:ascii="OpenSymbol" w:hAnsi="OpenSymbol" w:cs="OpenSymbol" w:hint="default"/>
        <w:sz w:val="24"/>
      </w:rPr>
    </w:lvl>
    <w:lvl w:ilvl="6">
      <w:start w:val="1"/>
      <w:numFmt w:val="bullet"/>
      <w:lvlText w:val=""/>
      <w:lvlJc w:val="left"/>
      <w:pPr>
        <w:tabs>
          <w:tab w:val="num" w:pos="2880"/>
        </w:tabs>
        <w:ind w:left="2880" w:hanging="360"/>
      </w:pPr>
      <w:rPr>
        <w:rFonts w:ascii="Symbol" w:hAnsi="Symbol" w:cs="OpenSymbol" w:hint="default"/>
        <w:sz w:val="24"/>
      </w:rPr>
    </w:lvl>
    <w:lvl w:ilvl="7">
      <w:start w:val="1"/>
      <w:numFmt w:val="bullet"/>
      <w:lvlText w:val="◦"/>
      <w:lvlJc w:val="left"/>
      <w:pPr>
        <w:tabs>
          <w:tab w:val="num" w:pos="3240"/>
        </w:tabs>
        <w:ind w:left="3240" w:hanging="360"/>
      </w:pPr>
      <w:rPr>
        <w:rFonts w:ascii="OpenSymbol" w:hAnsi="OpenSymbol" w:cs="OpenSymbol" w:hint="default"/>
        <w:sz w:val="24"/>
      </w:rPr>
    </w:lvl>
    <w:lvl w:ilvl="8">
      <w:start w:val="1"/>
      <w:numFmt w:val="bullet"/>
      <w:lvlText w:val="▪"/>
      <w:lvlJc w:val="left"/>
      <w:pPr>
        <w:tabs>
          <w:tab w:val="num" w:pos="3600"/>
        </w:tabs>
        <w:ind w:left="3600" w:hanging="360"/>
      </w:pPr>
      <w:rPr>
        <w:rFonts w:ascii="OpenSymbol" w:hAnsi="OpenSymbol" w:cs="OpenSymbol" w:hint="default"/>
        <w:sz w:val="24"/>
      </w:rPr>
    </w:lvl>
  </w:abstractNum>
  <w:abstractNum w:abstractNumId="23">
    <w:nsid w:val="53D438AB"/>
    <w:multiLevelType w:val="hybridMultilevel"/>
    <w:tmpl w:val="97A044D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4">
    <w:nsid w:val="549B7A4D"/>
    <w:multiLevelType w:val="multilevel"/>
    <w:tmpl w:val="4FC0E63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5">
    <w:nsid w:val="54D12203"/>
    <w:multiLevelType w:val="hybridMultilevel"/>
    <w:tmpl w:val="53AECC0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587D7EF1"/>
    <w:multiLevelType w:val="multilevel"/>
    <w:tmpl w:val="704225E2"/>
    <w:lvl w:ilvl="0">
      <w:start w:val="1"/>
      <w:numFmt w:val="bullet"/>
      <w:lvlText w:val=""/>
      <w:lvlJc w:val="left"/>
      <w:pPr>
        <w:ind w:left="1429" w:hanging="360"/>
      </w:pPr>
      <w:rPr>
        <w:rFonts w:ascii="Symbol" w:hAnsi="Symbol" w:cs="Symbol" w:hint="default"/>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27">
    <w:nsid w:val="5EC90791"/>
    <w:multiLevelType w:val="hybridMultilevel"/>
    <w:tmpl w:val="CA4657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632F4447"/>
    <w:multiLevelType w:val="hybridMultilevel"/>
    <w:tmpl w:val="D7C8BF48"/>
    <w:lvl w:ilvl="0" w:tplc="04160003">
      <w:start w:val="1"/>
      <w:numFmt w:val="bullet"/>
      <w:lvlText w:val="o"/>
      <w:lvlJc w:val="left"/>
      <w:pPr>
        <w:ind w:left="1776" w:hanging="360"/>
      </w:pPr>
      <w:rPr>
        <w:rFonts w:ascii="Courier New" w:hAnsi="Courier New" w:cs="Courier New"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29">
    <w:nsid w:val="66AA423C"/>
    <w:multiLevelType w:val="multilevel"/>
    <w:tmpl w:val="93CA42AC"/>
    <w:lvl w:ilvl="0">
      <w:start w:val="1"/>
      <w:numFmt w:val="bullet"/>
      <w:lvlText w:val=""/>
      <w:lvlJc w:val="left"/>
      <w:pPr>
        <w:ind w:left="781" w:hanging="360"/>
      </w:pPr>
      <w:rPr>
        <w:rFonts w:ascii="Symbol" w:hAnsi="Symbol" w:cs="Symbol" w:hint="default"/>
        <w:sz w:val="24"/>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sz w:val="24"/>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sz w:val="24"/>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cs="Wingdings" w:hint="default"/>
      </w:rPr>
    </w:lvl>
  </w:abstractNum>
  <w:abstractNum w:abstractNumId="30">
    <w:nsid w:val="67FD115B"/>
    <w:multiLevelType w:val="multilevel"/>
    <w:tmpl w:val="F39C5B04"/>
    <w:lvl w:ilvl="0">
      <w:start w:val="1"/>
      <w:numFmt w:val="bullet"/>
      <w:lvlText w:val=""/>
      <w:lvlJc w:val="left"/>
      <w:pPr>
        <w:ind w:left="1428" w:hanging="360"/>
      </w:pPr>
      <w:rPr>
        <w:rFonts w:ascii="Symbol" w:hAnsi="Symbol" w:cs="Symbol"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31">
    <w:nsid w:val="6800066A"/>
    <w:multiLevelType w:val="hybridMultilevel"/>
    <w:tmpl w:val="8870D5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2">
    <w:nsid w:val="6C5537D6"/>
    <w:multiLevelType w:val="multilevel"/>
    <w:tmpl w:val="A81CBE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3">
    <w:nsid w:val="6DE77659"/>
    <w:multiLevelType w:val="hybridMultilevel"/>
    <w:tmpl w:val="140C659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4">
    <w:nsid w:val="754B1BE5"/>
    <w:multiLevelType w:val="hybridMultilevel"/>
    <w:tmpl w:val="DE645DB6"/>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nsid w:val="75951B4B"/>
    <w:multiLevelType w:val="hybridMultilevel"/>
    <w:tmpl w:val="CA4EB9EE"/>
    <w:lvl w:ilvl="0" w:tplc="04160001">
      <w:start w:val="1"/>
      <w:numFmt w:val="bullet"/>
      <w:lvlText w:val=""/>
      <w:lvlJc w:val="left"/>
      <w:pPr>
        <w:ind w:left="1480" w:hanging="360"/>
      </w:pPr>
      <w:rPr>
        <w:rFonts w:ascii="Symbol" w:hAnsi="Symbol" w:hint="default"/>
      </w:rPr>
    </w:lvl>
    <w:lvl w:ilvl="1" w:tplc="04160003" w:tentative="1">
      <w:start w:val="1"/>
      <w:numFmt w:val="bullet"/>
      <w:lvlText w:val="o"/>
      <w:lvlJc w:val="left"/>
      <w:pPr>
        <w:ind w:left="2200" w:hanging="360"/>
      </w:pPr>
      <w:rPr>
        <w:rFonts w:ascii="Courier New" w:hAnsi="Courier New" w:cs="Courier New" w:hint="default"/>
      </w:rPr>
    </w:lvl>
    <w:lvl w:ilvl="2" w:tplc="04160005" w:tentative="1">
      <w:start w:val="1"/>
      <w:numFmt w:val="bullet"/>
      <w:lvlText w:val=""/>
      <w:lvlJc w:val="left"/>
      <w:pPr>
        <w:ind w:left="2920" w:hanging="360"/>
      </w:pPr>
      <w:rPr>
        <w:rFonts w:ascii="Wingdings" w:hAnsi="Wingdings" w:hint="default"/>
      </w:rPr>
    </w:lvl>
    <w:lvl w:ilvl="3" w:tplc="04160001" w:tentative="1">
      <w:start w:val="1"/>
      <w:numFmt w:val="bullet"/>
      <w:lvlText w:val=""/>
      <w:lvlJc w:val="left"/>
      <w:pPr>
        <w:ind w:left="3640" w:hanging="360"/>
      </w:pPr>
      <w:rPr>
        <w:rFonts w:ascii="Symbol" w:hAnsi="Symbol" w:hint="default"/>
      </w:rPr>
    </w:lvl>
    <w:lvl w:ilvl="4" w:tplc="04160003" w:tentative="1">
      <w:start w:val="1"/>
      <w:numFmt w:val="bullet"/>
      <w:lvlText w:val="o"/>
      <w:lvlJc w:val="left"/>
      <w:pPr>
        <w:ind w:left="4360" w:hanging="360"/>
      </w:pPr>
      <w:rPr>
        <w:rFonts w:ascii="Courier New" w:hAnsi="Courier New" w:cs="Courier New" w:hint="default"/>
      </w:rPr>
    </w:lvl>
    <w:lvl w:ilvl="5" w:tplc="04160005" w:tentative="1">
      <w:start w:val="1"/>
      <w:numFmt w:val="bullet"/>
      <w:lvlText w:val=""/>
      <w:lvlJc w:val="left"/>
      <w:pPr>
        <w:ind w:left="5080" w:hanging="360"/>
      </w:pPr>
      <w:rPr>
        <w:rFonts w:ascii="Wingdings" w:hAnsi="Wingdings" w:hint="default"/>
      </w:rPr>
    </w:lvl>
    <w:lvl w:ilvl="6" w:tplc="04160001" w:tentative="1">
      <w:start w:val="1"/>
      <w:numFmt w:val="bullet"/>
      <w:lvlText w:val=""/>
      <w:lvlJc w:val="left"/>
      <w:pPr>
        <w:ind w:left="5800" w:hanging="360"/>
      </w:pPr>
      <w:rPr>
        <w:rFonts w:ascii="Symbol" w:hAnsi="Symbol" w:hint="default"/>
      </w:rPr>
    </w:lvl>
    <w:lvl w:ilvl="7" w:tplc="04160003" w:tentative="1">
      <w:start w:val="1"/>
      <w:numFmt w:val="bullet"/>
      <w:lvlText w:val="o"/>
      <w:lvlJc w:val="left"/>
      <w:pPr>
        <w:ind w:left="6520" w:hanging="360"/>
      </w:pPr>
      <w:rPr>
        <w:rFonts w:ascii="Courier New" w:hAnsi="Courier New" w:cs="Courier New" w:hint="default"/>
      </w:rPr>
    </w:lvl>
    <w:lvl w:ilvl="8" w:tplc="04160005" w:tentative="1">
      <w:start w:val="1"/>
      <w:numFmt w:val="bullet"/>
      <w:lvlText w:val=""/>
      <w:lvlJc w:val="left"/>
      <w:pPr>
        <w:ind w:left="7240" w:hanging="360"/>
      </w:pPr>
      <w:rPr>
        <w:rFonts w:ascii="Wingdings" w:hAnsi="Wingdings" w:hint="default"/>
      </w:rPr>
    </w:lvl>
  </w:abstractNum>
  <w:abstractNum w:abstractNumId="36">
    <w:nsid w:val="7A04502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E58529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E7B0B84"/>
    <w:multiLevelType w:val="hybridMultilevel"/>
    <w:tmpl w:val="D52A344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2"/>
  </w:num>
  <w:num w:numId="2">
    <w:abstractNumId w:val="12"/>
  </w:num>
  <w:num w:numId="3">
    <w:abstractNumId w:val="5"/>
  </w:num>
  <w:num w:numId="4">
    <w:abstractNumId w:val="26"/>
  </w:num>
  <w:num w:numId="5">
    <w:abstractNumId w:val="29"/>
  </w:num>
  <w:num w:numId="6">
    <w:abstractNumId w:val="11"/>
  </w:num>
  <w:num w:numId="7">
    <w:abstractNumId w:val="30"/>
  </w:num>
  <w:num w:numId="8">
    <w:abstractNumId w:val="2"/>
  </w:num>
  <w:num w:numId="9">
    <w:abstractNumId w:val="3"/>
  </w:num>
  <w:num w:numId="10">
    <w:abstractNumId w:val="16"/>
  </w:num>
  <w:num w:numId="11">
    <w:abstractNumId w:val="32"/>
  </w:num>
  <w:num w:numId="12">
    <w:abstractNumId w:val="24"/>
  </w:num>
  <w:num w:numId="13">
    <w:abstractNumId w:val="13"/>
  </w:num>
  <w:num w:numId="14">
    <w:abstractNumId w:val="21"/>
  </w:num>
  <w:num w:numId="15">
    <w:abstractNumId w:val="8"/>
  </w:num>
  <w:num w:numId="16">
    <w:abstractNumId w:val="0"/>
  </w:num>
  <w:num w:numId="17">
    <w:abstractNumId w:val="19"/>
  </w:num>
  <w:num w:numId="18">
    <w:abstractNumId w:val="23"/>
  </w:num>
  <w:num w:numId="19">
    <w:abstractNumId w:val="31"/>
  </w:num>
  <w:num w:numId="20">
    <w:abstractNumId w:val="35"/>
  </w:num>
  <w:num w:numId="21">
    <w:abstractNumId w:val="1"/>
  </w:num>
  <w:num w:numId="22">
    <w:abstractNumId w:val="7"/>
  </w:num>
  <w:num w:numId="23">
    <w:abstractNumId w:val="36"/>
  </w:num>
  <w:num w:numId="24">
    <w:abstractNumId w:val="15"/>
  </w:num>
  <w:num w:numId="25">
    <w:abstractNumId w:val="28"/>
  </w:num>
  <w:num w:numId="26">
    <w:abstractNumId w:val="6"/>
  </w:num>
  <w:num w:numId="27">
    <w:abstractNumId w:val="4"/>
  </w:num>
  <w:num w:numId="28">
    <w:abstractNumId w:val="10"/>
  </w:num>
  <w:num w:numId="29">
    <w:abstractNumId w:val="34"/>
  </w:num>
  <w:num w:numId="30">
    <w:abstractNumId w:val="17"/>
  </w:num>
  <w:num w:numId="31">
    <w:abstractNumId w:val="18"/>
  </w:num>
  <w:num w:numId="32">
    <w:abstractNumId w:val="20"/>
  </w:num>
  <w:num w:numId="33">
    <w:abstractNumId w:val="38"/>
  </w:num>
  <w:num w:numId="34">
    <w:abstractNumId w:val="27"/>
  </w:num>
  <w:num w:numId="35">
    <w:abstractNumId w:val="33"/>
  </w:num>
  <w:num w:numId="36">
    <w:abstractNumId w:val="25"/>
  </w:num>
  <w:num w:numId="37">
    <w:abstractNumId w:val="9"/>
  </w:num>
  <w:num w:numId="38">
    <w:abstractNumId w:val="14"/>
  </w:num>
  <w:num w:numId="39">
    <w:abstractNumId w:val="37"/>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hiago Cruz">
    <w15:presenceInfo w15:providerId="None" w15:userId="Thiago Cru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80"/>
  <w:proofState w:spelling="clean" w:grammar="clean"/>
  <w:trackRevisions/>
  <w:defaultTabStop w:val="708"/>
  <w:hyphenationZone w:val="425"/>
  <w:characterSpacingControl w:val="doNotCompress"/>
  <w:footnotePr>
    <w:numStart w:val="3"/>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7518"/>
    <w:rsid w:val="000001D5"/>
    <w:rsid w:val="0000038E"/>
    <w:rsid w:val="000020D6"/>
    <w:rsid w:val="00002A51"/>
    <w:rsid w:val="00002D6E"/>
    <w:rsid w:val="00005A0B"/>
    <w:rsid w:val="00005D73"/>
    <w:rsid w:val="000067E6"/>
    <w:rsid w:val="00006F16"/>
    <w:rsid w:val="00006F5D"/>
    <w:rsid w:val="00007375"/>
    <w:rsid w:val="00010B37"/>
    <w:rsid w:val="0001233B"/>
    <w:rsid w:val="00012546"/>
    <w:rsid w:val="000135D3"/>
    <w:rsid w:val="00013EB8"/>
    <w:rsid w:val="000154CF"/>
    <w:rsid w:val="00015854"/>
    <w:rsid w:val="0001679C"/>
    <w:rsid w:val="00017951"/>
    <w:rsid w:val="00024811"/>
    <w:rsid w:val="00025C73"/>
    <w:rsid w:val="00030DBE"/>
    <w:rsid w:val="00031776"/>
    <w:rsid w:val="00031A76"/>
    <w:rsid w:val="00033B3B"/>
    <w:rsid w:val="00034EF5"/>
    <w:rsid w:val="0003686D"/>
    <w:rsid w:val="00036F97"/>
    <w:rsid w:val="000403F2"/>
    <w:rsid w:val="000404F5"/>
    <w:rsid w:val="0004166E"/>
    <w:rsid w:val="00041715"/>
    <w:rsid w:val="00042A9D"/>
    <w:rsid w:val="00042BDD"/>
    <w:rsid w:val="0004384E"/>
    <w:rsid w:val="000458AC"/>
    <w:rsid w:val="000462A6"/>
    <w:rsid w:val="00050025"/>
    <w:rsid w:val="00050DA4"/>
    <w:rsid w:val="00052C6E"/>
    <w:rsid w:val="00052DDF"/>
    <w:rsid w:val="00055C8B"/>
    <w:rsid w:val="0005639C"/>
    <w:rsid w:val="000579C0"/>
    <w:rsid w:val="00057B67"/>
    <w:rsid w:val="00060081"/>
    <w:rsid w:val="000600DD"/>
    <w:rsid w:val="0006177F"/>
    <w:rsid w:val="00061AA4"/>
    <w:rsid w:val="000629C2"/>
    <w:rsid w:val="00062F39"/>
    <w:rsid w:val="00064559"/>
    <w:rsid w:val="00067480"/>
    <w:rsid w:val="000675A7"/>
    <w:rsid w:val="00067AB3"/>
    <w:rsid w:val="00067D53"/>
    <w:rsid w:val="00073BB5"/>
    <w:rsid w:val="00074610"/>
    <w:rsid w:val="00074850"/>
    <w:rsid w:val="000753AC"/>
    <w:rsid w:val="00076584"/>
    <w:rsid w:val="0007793D"/>
    <w:rsid w:val="00077DE7"/>
    <w:rsid w:val="000801BF"/>
    <w:rsid w:val="00080AF8"/>
    <w:rsid w:val="00081178"/>
    <w:rsid w:val="000834D4"/>
    <w:rsid w:val="00083EF0"/>
    <w:rsid w:val="000845B3"/>
    <w:rsid w:val="00084DCD"/>
    <w:rsid w:val="00085131"/>
    <w:rsid w:val="00085BAF"/>
    <w:rsid w:val="00086281"/>
    <w:rsid w:val="00086BDD"/>
    <w:rsid w:val="00087C69"/>
    <w:rsid w:val="00091112"/>
    <w:rsid w:val="00091183"/>
    <w:rsid w:val="000937CC"/>
    <w:rsid w:val="00093E58"/>
    <w:rsid w:val="000941D7"/>
    <w:rsid w:val="00095A0E"/>
    <w:rsid w:val="00096F98"/>
    <w:rsid w:val="000A0532"/>
    <w:rsid w:val="000A080A"/>
    <w:rsid w:val="000A0935"/>
    <w:rsid w:val="000A54D5"/>
    <w:rsid w:val="000A56CA"/>
    <w:rsid w:val="000A5B09"/>
    <w:rsid w:val="000A5F28"/>
    <w:rsid w:val="000A6048"/>
    <w:rsid w:val="000A7CE0"/>
    <w:rsid w:val="000B1534"/>
    <w:rsid w:val="000B195D"/>
    <w:rsid w:val="000B30B9"/>
    <w:rsid w:val="000B3411"/>
    <w:rsid w:val="000B5349"/>
    <w:rsid w:val="000B58B7"/>
    <w:rsid w:val="000B5968"/>
    <w:rsid w:val="000B7445"/>
    <w:rsid w:val="000C245C"/>
    <w:rsid w:val="000C2F80"/>
    <w:rsid w:val="000C5351"/>
    <w:rsid w:val="000C586D"/>
    <w:rsid w:val="000C6FC5"/>
    <w:rsid w:val="000D0DB1"/>
    <w:rsid w:val="000D189A"/>
    <w:rsid w:val="000D1C8B"/>
    <w:rsid w:val="000D288A"/>
    <w:rsid w:val="000D3CB7"/>
    <w:rsid w:val="000D588B"/>
    <w:rsid w:val="000D6FB7"/>
    <w:rsid w:val="000D70A3"/>
    <w:rsid w:val="000D757E"/>
    <w:rsid w:val="000D763F"/>
    <w:rsid w:val="000E261F"/>
    <w:rsid w:val="000E3BD4"/>
    <w:rsid w:val="000E3F6B"/>
    <w:rsid w:val="000E418A"/>
    <w:rsid w:val="000E5889"/>
    <w:rsid w:val="000E680F"/>
    <w:rsid w:val="000E6F57"/>
    <w:rsid w:val="000F0D4D"/>
    <w:rsid w:val="000F1072"/>
    <w:rsid w:val="000F2DFD"/>
    <w:rsid w:val="000F48C2"/>
    <w:rsid w:val="000F4CB7"/>
    <w:rsid w:val="000F4F0C"/>
    <w:rsid w:val="000F6964"/>
    <w:rsid w:val="001003CD"/>
    <w:rsid w:val="00101428"/>
    <w:rsid w:val="00101B3E"/>
    <w:rsid w:val="00101D56"/>
    <w:rsid w:val="0010253D"/>
    <w:rsid w:val="0010368D"/>
    <w:rsid w:val="0010417B"/>
    <w:rsid w:val="00105871"/>
    <w:rsid w:val="00106081"/>
    <w:rsid w:val="00106CAF"/>
    <w:rsid w:val="0010759F"/>
    <w:rsid w:val="00114BCB"/>
    <w:rsid w:val="00116A4C"/>
    <w:rsid w:val="00117EEE"/>
    <w:rsid w:val="00120902"/>
    <w:rsid w:val="00122198"/>
    <w:rsid w:val="001225C8"/>
    <w:rsid w:val="00122B3C"/>
    <w:rsid w:val="00123B8D"/>
    <w:rsid w:val="00126FAE"/>
    <w:rsid w:val="0013105E"/>
    <w:rsid w:val="00131701"/>
    <w:rsid w:val="001323EA"/>
    <w:rsid w:val="0013289C"/>
    <w:rsid w:val="00132DF2"/>
    <w:rsid w:val="00134CF7"/>
    <w:rsid w:val="00137C08"/>
    <w:rsid w:val="00140E98"/>
    <w:rsid w:val="0014123B"/>
    <w:rsid w:val="00141EEE"/>
    <w:rsid w:val="00142333"/>
    <w:rsid w:val="00142517"/>
    <w:rsid w:val="001446C6"/>
    <w:rsid w:val="00145620"/>
    <w:rsid w:val="001459FF"/>
    <w:rsid w:val="001502E0"/>
    <w:rsid w:val="00150410"/>
    <w:rsid w:val="00153029"/>
    <w:rsid w:val="00153A1A"/>
    <w:rsid w:val="00154795"/>
    <w:rsid w:val="001547B6"/>
    <w:rsid w:val="001549C6"/>
    <w:rsid w:val="00154A5F"/>
    <w:rsid w:val="0015691C"/>
    <w:rsid w:val="001617C8"/>
    <w:rsid w:val="001646B1"/>
    <w:rsid w:val="00164F8C"/>
    <w:rsid w:val="0016515D"/>
    <w:rsid w:val="00165C94"/>
    <w:rsid w:val="0017031F"/>
    <w:rsid w:val="00172634"/>
    <w:rsid w:val="0017361E"/>
    <w:rsid w:val="00174C66"/>
    <w:rsid w:val="00176284"/>
    <w:rsid w:val="0017638D"/>
    <w:rsid w:val="00176F31"/>
    <w:rsid w:val="00177233"/>
    <w:rsid w:val="00180959"/>
    <w:rsid w:val="001821F2"/>
    <w:rsid w:val="0018236B"/>
    <w:rsid w:val="00182973"/>
    <w:rsid w:val="00184491"/>
    <w:rsid w:val="0018541F"/>
    <w:rsid w:val="00185BD2"/>
    <w:rsid w:val="00186AC6"/>
    <w:rsid w:val="00192057"/>
    <w:rsid w:val="00192F18"/>
    <w:rsid w:val="001A2D71"/>
    <w:rsid w:val="001A3F07"/>
    <w:rsid w:val="001A3F23"/>
    <w:rsid w:val="001A4338"/>
    <w:rsid w:val="001A549E"/>
    <w:rsid w:val="001A568C"/>
    <w:rsid w:val="001B085D"/>
    <w:rsid w:val="001B379C"/>
    <w:rsid w:val="001B3BA7"/>
    <w:rsid w:val="001B4130"/>
    <w:rsid w:val="001B4194"/>
    <w:rsid w:val="001B4334"/>
    <w:rsid w:val="001B4E98"/>
    <w:rsid w:val="001B765B"/>
    <w:rsid w:val="001B7DEA"/>
    <w:rsid w:val="001C0E7D"/>
    <w:rsid w:val="001C17E2"/>
    <w:rsid w:val="001C1A41"/>
    <w:rsid w:val="001C3A34"/>
    <w:rsid w:val="001C4847"/>
    <w:rsid w:val="001C4B8F"/>
    <w:rsid w:val="001C536B"/>
    <w:rsid w:val="001C5D56"/>
    <w:rsid w:val="001D0F94"/>
    <w:rsid w:val="001D132B"/>
    <w:rsid w:val="001D1D7C"/>
    <w:rsid w:val="001D21C9"/>
    <w:rsid w:val="001D2CF2"/>
    <w:rsid w:val="001D3EEA"/>
    <w:rsid w:val="001D3F2C"/>
    <w:rsid w:val="001D46BC"/>
    <w:rsid w:val="001D4D81"/>
    <w:rsid w:val="001D759B"/>
    <w:rsid w:val="001E03D1"/>
    <w:rsid w:val="001E1902"/>
    <w:rsid w:val="001E1CF0"/>
    <w:rsid w:val="001E2921"/>
    <w:rsid w:val="001E6541"/>
    <w:rsid w:val="001E65B3"/>
    <w:rsid w:val="001E6C56"/>
    <w:rsid w:val="001F11CC"/>
    <w:rsid w:val="001F3073"/>
    <w:rsid w:val="00201147"/>
    <w:rsid w:val="00204428"/>
    <w:rsid w:val="0020632C"/>
    <w:rsid w:val="00207C26"/>
    <w:rsid w:val="002105BF"/>
    <w:rsid w:val="00210AC0"/>
    <w:rsid w:val="00210B91"/>
    <w:rsid w:val="002119B5"/>
    <w:rsid w:val="00214A82"/>
    <w:rsid w:val="00215105"/>
    <w:rsid w:val="0021511B"/>
    <w:rsid w:val="0022087F"/>
    <w:rsid w:val="002218C3"/>
    <w:rsid w:val="002218D8"/>
    <w:rsid w:val="00223027"/>
    <w:rsid w:val="0022348F"/>
    <w:rsid w:val="002235BC"/>
    <w:rsid w:val="00226E56"/>
    <w:rsid w:val="002271DA"/>
    <w:rsid w:val="0022784D"/>
    <w:rsid w:val="00232344"/>
    <w:rsid w:val="00232D41"/>
    <w:rsid w:val="00233DE2"/>
    <w:rsid w:val="002357C5"/>
    <w:rsid w:val="00237306"/>
    <w:rsid w:val="00237C65"/>
    <w:rsid w:val="002401A5"/>
    <w:rsid w:val="00241C62"/>
    <w:rsid w:val="0024331D"/>
    <w:rsid w:val="0024513D"/>
    <w:rsid w:val="002460B7"/>
    <w:rsid w:val="0024652F"/>
    <w:rsid w:val="00247037"/>
    <w:rsid w:val="00247998"/>
    <w:rsid w:val="00250D8C"/>
    <w:rsid w:val="0025225C"/>
    <w:rsid w:val="0025305F"/>
    <w:rsid w:val="00253CEA"/>
    <w:rsid w:val="002549CD"/>
    <w:rsid w:val="00254DF2"/>
    <w:rsid w:val="002561A2"/>
    <w:rsid w:val="0026057B"/>
    <w:rsid w:val="00260AFD"/>
    <w:rsid w:val="00261573"/>
    <w:rsid w:val="00261D71"/>
    <w:rsid w:val="00266F4B"/>
    <w:rsid w:val="0026742C"/>
    <w:rsid w:val="0027048E"/>
    <w:rsid w:val="00270D92"/>
    <w:rsid w:val="00274DAB"/>
    <w:rsid w:val="002778C1"/>
    <w:rsid w:val="00277E81"/>
    <w:rsid w:val="00280D6F"/>
    <w:rsid w:val="00281D92"/>
    <w:rsid w:val="002839D1"/>
    <w:rsid w:val="00285086"/>
    <w:rsid w:val="002850F3"/>
    <w:rsid w:val="00293D5D"/>
    <w:rsid w:val="002A0862"/>
    <w:rsid w:val="002A18A3"/>
    <w:rsid w:val="002A3CFA"/>
    <w:rsid w:val="002A5105"/>
    <w:rsid w:val="002A699D"/>
    <w:rsid w:val="002B0F82"/>
    <w:rsid w:val="002B33B0"/>
    <w:rsid w:val="002B35F7"/>
    <w:rsid w:val="002B4023"/>
    <w:rsid w:val="002B7532"/>
    <w:rsid w:val="002B79F8"/>
    <w:rsid w:val="002C0CB1"/>
    <w:rsid w:val="002C0F94"/>
    <w:rsid w:val="002C13CB"/>
    <w:rsid w:val="002C1CF9"/>
    <w:rsid w:val="002C6298"/>
    <w:rsid w:val="002C6832"/>
    <w:rsid w:val="002C691D"/>
    <w:rsid w:val="002D3E0F"/>
    <w:rsid w:val="002D41F4"/>
    <w:rsid w:val="002D443A"/>
    <w:rsid w:val="002D481B"/>
    <w:rsid w:val="002D48B9"/>
    <w:rsid w:val="002D4C2F"/>
    <w:rsid w:val="002E047A"/>
    <w:rsid w:val="002E12C9"/>
    <w:rsid w:val="002E210D"/>
    <w:rsid w:val="002E2DAC"/>
    <w:rsid w:val="002E4139"/>
    <w:rsid w:val="002E55E5"/>
    <w:rsid w:val="002E5A65"/>
    <w:rsid w:val="002E6C9A"/>
    <w:rsid w:val="002E741B"/>
    <w:rsid w:val="002E7762"/>
    <w:rsid w:val="002E7862"/>
    <w:rsid w:val="002F26AE"/>
    <w:rsid w:val="002F6429"/>
    <w:rsid w:val="00300223"/>
    <w:rsid w:val="003004CE"/>
    <w:rsid w:val="00300DF8"/>
    <w:rsid w:val="00300F51"/>
    <w:rsid w:val="00301197"/>
    <w:rsid w:val="003015B6"/>
    <w:rsid w:val="0030195F"/>
    <w:rsid w:val="003039F4"/>
    <w:rsid w:val="00303AF2"/>
    <w:rsid w:val="00303BFA"/>
    <w:rsid w:val="00303F65"/>
    <w:rsid w:val="00306277"/>
    <w:rsid w:val="00306B78"/>
    <w:rsid w:val="0030749B"/>
    <w:rsid w:val="003075A6"/>
    <w:rsid w:val="00307A9C"/>
    <w:rsid w:val="00307C55"/>
    <w:rsid w:val="00310F06"/>
    <w:rsid w:val="003129CB"/>
    <w:rsid w:val="003130ED"/>
    <w:rsid w:val="0031712E"/>
    <w:rsid w:val="00331D67"/>
    <w:rsid w:val="00332FD3"/>
    <w:rsid w:val="003336B6"/>
    <w:rsid w:val="00333C20"/>
    <w:rsid w:val="0033526A"/>
    <w:rsid w:val="00335BFE"/>
    <w:rsid w:val="0033649D"/>
    <w:rsid w:val="0033688A"/>
    <w:rsid w:val="00340653"/>
    <w:rsid w:val="00340DCE"/>
    <w:rsid w:val="00342724"/>
    <w:rsid w:val="0034303F"/>
    <w:rsid w:val="00344B46"/>
    <w:rsid w:val="00345F88"/>
    <w:rsid w:val="00346BAF"/>
    <w:rsid w:val="00346D96"/>
    <w:rsid w:val="00346F59"/>
    <w:rsid w:val="0034724E"/>
    <w:rsid w:val="00347446"/>
    <w:rsid w:val="00347AD0"/>
    <w:rsid w:val="00351989"/>
    <w:rsid w:val="0035274B"/>
    <w:rsid w:val="0035521A"/>
    <w:rsid w:val="003566B1"/>
    <w:rsid w:val="00360999"/>
    <w:rsid w:val="003621F2"/>
    <w:rsid w:val="003628D0"/>
    <w:rsid w:val="00364C17"/>
    <w:rsid w:val="00364DA9"/>
    <w:rsid w:val="003654A0"/>
    <w:rsid w:val="003659AC"/>
    <w:rsid w:val="00365CF5"/>
    <w:rsid w:val="003718A0"/>
    <w:rsid w:val="00371EF8"/>
    <w:rsid w:val="00372254"/>
    <w:rsid w:val="003729A4"/>
    <w:rsid w:val="00373E33"/>
    <w:rsid w:val="00374B47"/>
    <w:rsid w:val="00377895"/>
    <w:rsid w:val="0038011C"/>
    <w:rsid w:val="00380C27"/>
    <w:rsid w:val="003811C5"/>
    <w:rsid w:val="00381ECA"/>
    <w:rsid w:val="00381FA7"/>
    <w:rsid w:val="00385309"/>
    <w:rsid w:val="00385B8F"/>
    <w:rsid w:val="00390EB8"/>
    <w:rsid w:val="00393659"/>
    <w:rsid w:val="003937C4"/>
    <w:rsid w:val="00394D88"/>
    <w:rsid w:val="00397ACD"/>
    <w:rsid w:val="003A1260"/>
    <w:rsid w:val="003A2216"/>
    <w:rsid w:val="003A32F9"/>
    <w:rsid w:val="003A540C"/>
    <w:rsid w:val="003A5893"/>
    <w:rsid w:val="003A59F0"/>
    <w:rsid w:val="003A7251"/>
    <w:rsid w:val="003A7EF2"/>
    <w:rsid w:val="003B128A"/>
    <w:rsid w:val="003B1AE1"/>
    <w:rsid w:val="003B3C04"/>
    <w:rsid w:val="003B4D07"/>
    <w:rsid w:val="003B79D6"/>
    <w:rsid w:val="003C2963"/>
    <w:rsid w:val="003C3299"/>
    <w:rsid w:val="003C35AA"/>
    <w:rsid w:val="003C4D53"/>
    <w:rsid w:val="003C4E7C"/>
    <w:rsid w:val="003C58C5"/>
    <w:rsid w:val="003C5B39"/>
    <w:rsid w:val="003C5C53"/>
    <w:rsid w:val="003C61EC"/>
    <w:rsid w:val="003C7609"/>
    <w:rsid w:val="003D0E05"/>
    <w:rsid w:val="003D2836"/>
    <w:rsid w:val="003D2C90"/>
    <w:rsid w:val="003D2F6B"/>
    <w:rsid w:val="003D3D74"/>
    <w:rsid w:val="003D4EF1"/>
    <w:rsid w:val="003D6640"/>
    <w:rsid w:val="003D6D07"/>
    <w:rsid w:val="003E0E34"/>
    <w:rsid w:val="003E151D"/>
    <w:rsid w:val="003E2021"/>
    <w:rsid w:val="003E23C5"/>
    <w:rsid w:val="003E282C"/>
    <w:rsid w:val="003E5EF3"/>
    <w:rsid w:val="003F0970"/>
    <w:rsid w:val="003F17DC"/>
    <w:rsid w:val="003F219F"/>
    <w:rsid w:val="003F254F"/>
    <w:rsid w:val="003F25CD"/>
    <w:rsid w:val="003F5F33"/>
    <w:rsid w:val="003F658C"/>
    <w:rsid w:val="00400525"/>
    <w:rsid w:val="00402718"/>
    <w:rsid w:val="0040314F"/>
    <w:rsid w:val="00403392"/>
    <w:rsid w:val="0040364E"/>
    <w:rsid w:val="00403A22"/>
    <w:rsid w:val="004041EA"/>
    <w:rsid w:val="00404AC5"/>
    <w:rsid w:val="00406A65"/>
    <w:rsid w:val="004077D9"/>
    <w:rsid w:val="004108F7"/>
    <w:rsid w:val="0041155B"/>
    <w:rsid w:val="0041229C"/>
    <w:rsid w:val="00412BC5"/>
    <w:rsid w:val="00413867"/>
    <w:rsid w:val="00413EB1"/>
    <w:rsid w:val="00414453"/>
    <w:rsid w:val="00414755"/>
    <w:rsid w:val="00414A48"/>
    <w:rsid w:val="00414AA2"/>
    <w:rsid w:val="004161E3"/>
    <w:rsid w:val="0041735C"/>
    <w:rsid w:val="00417CA5"/>
    <w:rsid w:val="00421105"/>
    <w:rsid w:val="00421C9E"/>
    <w:rsid w:val="00423FAD"/>
    <w:rsid w:val="00424573"/>
    <w:rsid w:val="004254F9"/>
    <w:rsid w:val="004261E6"/>
    <w:rsid w:val="00426E96"/>
    <w:rsid w:val="00427B50"/>
    <w:rsid w:val="00430BF9"/>
    <w:rsid w:val="0043127F"/>
    <w:rsid w:val="00431480"/>
    <w:rsid w:val="00431EB7"/>
    <w:rsid w:val="00433567"/>
    <w:rsid w:val="00435060"/>
    <w:rsid w:val="00435200"/>
    <w:rsid w:val="004407A8"/>
    <w:rsid w:val="0044152E"/>
    <w:rsid w:val="004466D9"/>
    <w:rsid w:val="0044793A"/>
    <w:rsid w:val="004514B8"/>
    <w:rsid w:val="004528D9"/>
    <w:rsid w:val="00454A0C"/>
    <w:rsid w:val="004554A9"/>
    <w:rsid w:val="00455B24"/>
    <w:rsid w:val="004621DB"/>
    <w:rsid w:val="00462A6B"/>
    <w:rsid w:val="00463256"/>
    <w:rsid w:val="00463F02"/>
    <w:rsid w:val="004641F8"/>
    <w:rsid w:val="00464BD8"/>
    <w:rsid w:val="004653FF"/>
    <w:rsid w:val="00466EBF"/>
    <w:rsid w:val="00471493"/>
    <w:rsid w:val="004721E6"/>
    <w:rsid w:val="00476A9A"/>
    <w:rsid w:val="00481231"/>
    <w:rsid w:val="00481FA8"/>
    <w:rsid w:val="004834C2"/>
    <w:rsid w:val="00485209"/>
    <w:rsid w:val="0048528F"/>
    <w:rsid w:val="00485E2C"/>
    <w:rsid w:val="00487299"/>
    <w:rsid w:val="00490A82"/>
    <w:rsid w:val="00491CE6"/>
    <w:rsid w:val="00491F99"/>
    <w:rsid w:val="004925AC"/>
    <w:rsid w:val="00496210"/>
    <w:rsid w:val="00496E1B"/>
    <w:rsid w:val="004977BA"/>
    <w:rsid w:val="004A1D20"/>
    <w:rsid w:val="004A42CE"/>
    <w:rsid w:val="004A490B"/>
    <w:rsid w:val="004A4A70"/>
    <w:rsid w:val="004A659F"/>
    <w:rsid w:val="004A664D"/>
    <w:rsid w:val="004A7010"/>
    <w:rsid w:val="004A7A54"/>
    <w:rsid w:val="004B0947"/>
    <w:rsid w:val="004B1DE4"/>
    <w:rsid w:val="004B2AA5"/>
    <w:rsid w:val="004B353B"/>
    <w:rsid w:val="004B6454"/>
    <w:rsid w:val="004C16B7"/>
    <w:rsid w:val="004C1961"/>
    <w:rsid w:val="004C2B6F"/>
    <w:rsid w:val="004C3623"/>
    <w:rsid w:val="004C376F"/>
    <w:rsid w:val="004C4201"/>
    <w:rsid w:val="004C472D"/>
    <w:rsid w:val="004C63E9"/>
    <w:rsid w:val="004D0475"/>
    <w:rsid w:val="004D29CD"/>
    <w:rsid w:val="004D3F25"/>
    <w:rsid w:val="004D3FA9"/>
    <w:rsid w:val="004D60D7"/>
    <w:rsid w:val="004D639C"/>
    <w:rsid w:val="004D702F"/>
    <w:rsid w:val="004D773B"/>
    <w:rsid w:val="004D7AD9"/>
    <w:rsid w:val="004E0971"/>
    <w:rsid w:val="004E1980"/>
    <w:rsid w:val="004E2777"/>
    <w:rsid w:val="004E2807"/>
    <w:rsid w:val="004E2C92"/>
    <w:rsid w:val="004E4902"/>
    <w:rsid w:val="004E58EE"/>
    <w:rsid w:val="004E6545"/>
    <w:rsid w:val="004E6A0B"/>
    <w:rsid w:val="004E6D03"/>
    <w:rsid w:val="004E6EC3"/>
    <w:rsid w:val="004F1F41"/>
    <w:rsid w:val="004F36B6"/>
    <w:rsid w:val="004F41B6"/>
    <w:rsid w:val="004F570F"/>
    <w:rsid w:val="004F5C85"/>
    <w:rsid w:val="004F6275"/>
    <w:rsid w:val="004F6731"/>
    <w:rsid w:val="004F6D7C"/>
    <w:rsid w:val="0050044B"/>
    <w:rsid w:val="00502FE1"/>
    <w:rsid w:val="00503F8F"/>
    <w:rsid w:val="0050405E"/>
    <w:rsid w:val="00505D9C"/>
    <w:rsid w:val="00505DA4"/>
    <w:rsid w:val="00517999"/>
    <w:rsid w:val="005206CF"/>
    <w:rsid w:val="00520AB1"/>
    <w:rsid w:val="00521BCB"/>
    <w:rsid w:val="00521F7A"/>
    <w:rsid w:val="0052391B"/>
    <w:rsid w:val="00524240"/>
    <w:rsid w:val="00524E8F"/>
    <w:rsid w:val="005256D9"/>
    <w:rsid w:val="0052704D"/>
    <w:rsid w:val="00527AFA"/>
    <w:rsid w:val="00530FFA"/>
    <w:rsid w:val="00531061"/>
    <w:rsid w:val="005316CC"/>
    <w:rsid w:val="00531B01"/>
    <w:rsid w:val="00533488"/>
    <w:rsid w:val="00535AC0"/>
    <w:rsid w:val="0053728C"/>
    <w:rsid w:val="00540288"/>
    <w:rsid w:val="00540C73"/>
    <w:rsid w:val="00541FE6"/>
    <w:rsid w:val="005442B7"/>
    <w:rsid w:val="00544A89"/>
    <w:rsid w:val="00544D4A"/>
    <w:rsid w:val="00546BC4"/>
    <w:rsid w:val="00547F8D"/>
    <w:rsid w:val="00552D9F"/>
    <w:rsid w:val="0055394C"/>
    <w:rsid w:val="005547D6"/>
    <w:rsid w:val="00557164"/>
    <w:rsid w:val="0056084C"/>
    <w:rsid w:val="0056094B"/>
    <w:rsid w:val="00561437"/>
    <w:rsid w:val="00561605"/>
    <w:rsid w:val="0056345D"/>
    <w:rsid w:val="00565A08"/>
    <w:rsid w:val="005663E8"/>
    <w:rsid w:val="00570694"/>
    <w:rsid w:val="00571369"/>
    <w:rsid w:val="00571925"/>
    <w:rsid w:val="005723E3"/>
    <w:rsid w:val="00572EC7"/>
    <w:rsid w:val="00573BBE"/>
    <w:rsid w:val="0058370B"/>
    <w:rsid w:val="005837C3"/>
    <w:rsid w:val="00583CF7"/>
    <w:rsid w:val="00584271"/>
    <w:rsid w:val="00585E62"/>
    <w:rsid w:val="00586644"/>
    <w:rsid w:val="0059284C"/>
    <w:rsid w:val="005935CC"/>
    <w:rsid w:val="00594C50"/>
    <w:rsid w:val="00597579"/>
    <w:rsid w:val="005975E3"/>
    <w:rsid w:val="005A00E2"/>
    <w:rsid w:val="005A1BF0"/>
    <w:rsid w:val="005A2170"/>
    <w:rsid w:val="005A39A9"/>
    <w:rsid w:val="005A3A2C"/>
    <w:rsid w:val="005A4A7E"/>
    <w:rsid w:val="005A4E49"/>
    <w:rsid w:val="005A5284"/>
    <w:rsid w:val="005A5701"/>
    <w:rsid w:val="005A7A79"/>
    <w:rsid w:val="005A7D2A"/>
    <w:rsid w:val="005B13E8"/>
    <w:rsid w:val="005B1535"/>
    <w:rsid w:val="005B16F0"/>
    <w:rsid w:val="005B1CAB"/>
    <w:rsid w:val="005B2656"/>
    <w:rsid w:val="005B2A32"/>
    <w:rsid w:val="005B4F7F"/>
    <w:rsid w:val="005B529A"/>
    <w:rsid w:val="005B5E8D"/>
    <w:rsid w:val="005B6DB1"/>
    <w:rsid w:val="005B713A"/>
    <w:rsid w:val="005B720E"/>
    <w:rsid w:val="005B7C63"/>
    <w:rsid w:val="005C0C6F"/>
    <w:rsid w:val="005C1476"/>
    <w:rsid w:val="005C1B34"/>
    <w:rsid w:val="005C2B61"/>
    <w:rsid w:val="005C3C34"/>
    <w:rsid w:val="005C40F4"/>
    <w:rsid w:val="005C6120"/>
    <w:rsid w:val="005D1D4C"/>
    <w:rsid w:val="005D23A5"/>
    <w:rsid w:val="005D55C2"/>
    <w:rsid w:val="005D5743"/>
    <w:rsid w:val="005D5CFE"/>
    <w:rsid w:val="005D5DE8"/>
    <w:rsid w:val="005D5F67"/>
    <w:rsid w:val="005D671E"/>
    <w:rsid w:val="005D7A58"/>
    <w:rsid w:val="005E01A1"/>
    <w:rsid w:val="005E06C8"/>
    <w:rsid w:val="005E313E"/>
    <w:rsid w:val="005E4138"/>
    <w:rsid w:val="005E463D"/>
    <w:rsid w:val="005E4CE9"/>
    <w:rsid w:val="005E730E"/>
    <w:rsid w:val="005E7E0B"/>
    <w:rsid w:val="005F0E07"/>
    <w:rsid w:val="005F17E3"/>
    <w:rsid w:val="005F2AA7"/>
    <w:rsid w:val="005F3C9F"/>
    <w:rsid w:val="005F3D92"/>
    <w:rsid w:val="005F6AAD"/>
    <w:rsid w:val="005F770B"/>
    <w:rsid w:val="006000F1"/>
    <w:rsid w:val="0060039A"/>
    <w:rsid w:val="00602990"/>
    <w:rsid w:val="00602E14"/>
    <w:rsid w:val="00603028"/>
    <w:rsid w:val="0060499B"/>
    <w:rsid w:val="0060508E"/>
    <w:rsid w:val="006063FB"/>
    <w:rsid w:val="00606531"/>
    <w:rsid w:val="00607A79"/>
    <w:rsid w:val="00607CD1"/>
    <w:rsid w:val="00607F7F"/>
    <w:rsid w:val="00607FED"/>
    <w:rsid w:val="00611264"/>
    <w:rsid w:val="0061383B"/>
    <w:rsid w:val="00614232"/>
    <w:rsid w:val="00614D34"/>
    <w:rsid w:val="00614E97"/>
    <w:rsid w:val="006152D8"/>
    <w:rsid w:val="0062104B"/>
    <w:rsid w:val="006226FC"/>
    <w:rsid w:val="00624911"/>
    <w:rsid w:val="006258E1"/>
    <w:rsid w:val="00626343"/>
    <w:rsid w:val="00631387"/>
    <w:rsid w:val="0063312D"/>
    <w:rsid w:val="00634C34"/>
    <w:rsid w:val="00635C01"/>
    <w:rsid w:val="00636305"/>
    <w:rsid w:val="00636A20"/>
    <w:rsid w:val="00636FB2"/>
    <w:rsid w:val="00637A4B"/>
    <w:rsid w:val="00637F06"/>
    <w:rsid w:val="006405AD"/>
    <w:rsid w:val="00640B48"/>
    <w:rsid w:val="00640B57"/>
    <w:rsid w:val="0064121B"/>
    <w:rsid w:val="00641D25"/>
    <w:rsid w:val="00644397"/>
    <w:rsid w:val="00644AB4"/>
    <w:rsid w:val="00644C3C"/>
    <w:rsid w:val="006463CE"/>
    <w:rsid w:val="00647050"/>
    <w:rsid w:val="0064736B"/>
    <w:rsid w:val="00647997"/>
    <w:rsid w:val="006500AC"/>
    <w:rsid w:val="0065080E"/>
    <w:rsid w:val="00650E31"/>
    <w:rsid w:val="00653A98"/>
    <w:rsid w:val="006553FC"/>
    <w:rsid w:val="00657B99"/>
    <w:rsid w:val="00661C0C"/>
    <w:rsid w:val="00661E99"/>
    <w:rsid w:val="0066417B"/>
    <w:rsid w:val="00664A27"/>
    <w:rsid w:val="00664DE5"/>
    <w:rsid w:val="00666779"/>
    <w:rsid w:val="00671E6C"/>
    <w:rsid w:val="0067200C"/>
    <w:rsid w:val="00672724"/>
    <w:rsid w:val="006727CE"/>
    <w:rsid w:val="00672C52"/>
    <w:rsid w:val="00672F6E"/>
    <w:rsid w:val="006736EE"/>
    <w:rsid w:val="006740E3"/>
    <w:rsid w:val="0067656B"/>
    <w:rsid w:val="00676E77"/>
    <w:rsid w:val="00677159"/>
    <w:rsid w:val="0067794E"/>
    <w:rsid w:val="00677958"/>
    <w:rsid w:val="006802EC"/>
    <w:rsid w:val="006813D0"/>
    <w:rsid w:val="0068161B"/>
    <w:rsid w:val="006826F3"/>
    <w:rsid w:val="00682A09"/>
    <w:rsid w:val="00682C64"/>
    <w:rsid w:val="00683E78"/>
    <w:rsid w:val="00684108"/>
    <w:rsid w:val="00685706"/>
    <w:rsid w:val="00685994"/>
    <w:rsid w:val="006864AD"/>
    <w:rsid w:val="006876CB"/>
    <w:rsid w:val="0069080E"/>
    <w:rsid w:val="00690DC0"/>
    <w:rsid w:val="00692439"/>
    <w:rsid w:val="006932E8"/>
    <w:rsid w:val="00693F13"/>
    <w:rsid w:val="006940CB"/>
    <w:rsid w:val="006A04B6"/>
    <w:rsid w:val="006A09A4"/>
    <w:rsid w:val="006A12C1"/>
    <w:rsid w:val="006A1B29"/>
    <w:rsid w:val="006A30DA"/>
    <w:rsid w:val="006A3FDD"/>
    <w:rsid w:val="006A6E72"/>
    <w:rsid w:val="006B0270"/>
    <w:rsid w:val="006B0736"/>
    <w:rsid w:val="006B15FD"/>
    <w:rsid w:val="006B41B9"/>
    <w:rsid w:val="006B41EA"/>
    <w:rsid w:val="006B6147"/>
    <w:rsid w:val="006B7426"/>
    <w:rsid w:val="006B7720"/>
    <w:rsid w:val="006C07D1"/>
    <w:rsid w:val="006C0DA4"/>
    <w:rsid w:val="006C11A6"/>
    <w:rsid w:val="006C391A"/>
    <w:rsid w:val="006C4114"/>
    <w:rsid w:val="006C451D"/>
    <w:rsid w:val="006C6350"/>
    <w:rsid w:val="006C66C7"/>
    <w:rsid w:val="006D04B9"/>
    <w:rsid w:val="006D3C54"/>
    <w:rsid w:val="006D3F8A"/>
    <w:rsid w:val="006D4716"/>
    <w:rsid w:val="006D5710"/>
    <w:rsid w:val="006D61C6"/>
    <w:rsid w:val="006D7E80"/>
    <w:rsid w:val="006E122A"/>
    <w:rsid w:val="006E1FD1"/>
    <w:rsid w:val="006E28EF"/>
    <w:rsid w:val="006E4B9D"/>
    <w:rsid w:val="006E4E16"/>
    <w:rsid w:val="006F0CE9"/>
    <w:rsid w:val="006F26D0"/>
    <w:rsid w:val="006F2A3B"/>
    <w:rsid w:val="006F2F83"/>
    <w:rsid w:val="006F3B49"/>
    <w:rsid w:val="006F437A"/>
    <w:rsid w:val="006F43A9"/>
    <w:rsid w:val="006F5463"/>
    <w:rsid w:val="006F63FC"/>
    <w:rsid w:val="006F67B3"/>
    <w:rsid w:val="006F7315"/>
    <w:rsid w:val="00700C63"/>
    <w:rsid w:val="00701144"/>
    <w:rsid w:val="00701479"/>
    <w:rsid w:val="007028EC"/>
    <w:rsid w:val="00704BCC"/>
    <w:rsid w:val="00706EA1"/>
    <w:rsid w:val="00707210"/>
    <w:rsid w:val="00707398"/>
    <w:rsid w:val="00707C72"/>
    <w:rsid w:val="00711B15"/>
    <w:rsid w:val="00712651"/>
    <w:rsid w:val="007173CF"/>
    <w:rsid w:val="00717614"/>
    <w:rsid w:val="0072018F"/>
    <w:rsid w:val="0072040E"/>
    <w:rsid w:val="007204D3"/>
    <w:rsid w:val="0072234F"/>
    <w:rsid w:val="00722534"/>
    <w:rsid w:val="00723485"/>
    <w:rsid w:val="00724116"/>
    <w:rsid w:val="007241AE"/>
    <w:rsid w:val="00724D65"/>
    <w:rsid w:val="0072741D"/>
    <w:rsid w:val="00727CEF"/>
    <w:rsid w:val="007320F3"/>
    <w:rsid w:val="007337AC"/>
    <w:rsid w:val="00733F42"/>
    <w:rsid w:val="00734325"/>
    <w:rsid w:val="0073445F"/>
    <w:rsid w:val="007344CF"/>
    <w:rsid w:val="00736AE0"/>
    <w:rsid w:val="0074082E"/>
    <w:rsid w:val="00741882"/>
    <w:rsid w:val="00742252"/>
    <w:rsid w:val="0074285A"/>
    <w:rsid w:val="0074397A"/>
    <w:rsid w:val="00743AB4"/>
    <w:rsid w:val="00744BFA"/>
    <w:rsid w:val="007450D5"/>
    <w:rsid w:val="00746FE5"/>
    <w:rsid w:val="00747BD0"/>
    <w:rsid w:val="00752470"/>
    <w:rsid w:val="00753420"/>
    <w:rsid w:val="0075379B"/>
    <w:rsid w:val="007537B8"/>
    <w:rsid w:val="00755047"/>
    <w:rsid w:val="007635CF"/>
    <w:rsid w:val="00763C82"/>
    <w:rsid w:val="00766294"/>
    <w:rsid w:val="007700E5"/>
    <w:rsid w:val="0077216E"/>
    <w:rsid w:val="00772BE7"/>
    <w:rsid w:val="00774A4B"/>
    <w:rsid w:val="00774F0F"/>
    <w:rsid w:val="00775089"/>
    <w:rsid w:val="00776A49"/>
    <w:rsid w:val="00780FF9"/>
    <w:rsid w:val="00784D95"/>
    <w:rsid w:val="00785B0B"/>
    <w:rsid w:val="0078657A"/>
    <w:rsid w:val="0079078A"/>
    <w:rsid w:val="0079088C"/>
    <w:rsid w:val="00790FA3"/>
    <w:rsid w:val="007918A4"/>
    <w:rsid w:val="00792282"/>
    <w:rsid w:val="00796C4F"/>
    <w:rsid w:val="00797E99"/>
    <w:rsid w:val="007A0141"/>
    <w:rsid w:val="007A1451"/>
    <w:rsid w:val="007A3492"/>
    <w:rsid w:val="007A4316"/>
    <w:rsid w:val="007A5C45"/>
    <w:rsid w:val="007A6B33"/>
    <w:rsid w:val="007A7DAB"/>
    <w:rsid w:val="007B073E"/>
    <w:rsid w:val="007B0EBA"/>
    <w:rsid w:val="007B109F"/>
    <w:rsid w:val="007B3259"/>
    <w:rsid w:val="007B3808"/>
    <w:rsid w:val="007B43DD"/>
    <w:rsid w:val="007B46F8"/>
    <w:rsid w:val="007B483F"/>
    <w:rsid w:val="007B61C9"/>
    <w:rsid w:val="007B65C4"/>
    <w:rsid w:val="007B6C44"/>
    <w:rsid w:val="007B6D2F"/>
    <w:rsid w:val="007B6E65"/>
    <w:rsid w:val="007B6ED3"/>
    <w:rsid w:val="007B7CD7"/>
    <w:rsid w:val="007C0D74"/>
    <w:rsid w:val="007C105C"/>
    <w:rsid w:val="007C179C"/>
    <w:rsid w:val="007C3224"/>
    <w:rsid w:val="007C361B"/>
    <w:rsid w:val="007C3CB5"/>
    <w:rsid w:val="007C4504"/>
    <w:rsid w:val="007C6052"/>
    <w:rsid w:val="007C6075"/>
    <w:rsid w:val="007C6434"/>
    <w:rsid w:val="007C67FC"/>
    <w:rsid w:val="007D26B2"/>
    <w:rsid w:val="007D5161"/>
    <w:rsid w:val="007D5A1A"/>
    <w:rsid w:val="007D71D5"/>
    <w:rsid w:val="007E0740"/>
    <w:rsid w:val="007E2A51"/>
    <w:rsid w:val="007E3C42"/>
    <w:rsid w:val="007E6B6D"/>
    <w:rsid w:val="007F086C"/>
    <w:rsid w:val="007F1777"/>
    <w:rsid w:val="007F273D"/>
    <w:rsid w:val="007F40F2"/>
    <w:rsid w:val="007F4E9E"/>
    <w:rsid w:val="007F6239"/>
    <w:rsid w:val="007F7BA5"/>
    <w:rsid w:val="00800F05"/>
    <w:rsid w:val="008017DC"/>
    <w:rsid w:val="00803924"/>
    <w:rsid w:val="008045DD"/>
    <w:rsid w:val="00804896"/>
    <w:rsid w:val="00804B1D"/>
    <w:rsid w:val="008129A6"/>
    <w:rsid w:val="00813145"/>
    <w:rsid w:val="00814518"/>
    <w:rsid w:val="00814634"/>
    <w:rsid w:val="00814C46"/>
    <w:rsid w:val="00816ECF"/>
    <w:rsid w:val="008173B4"/>
    <w:rsid w:val="008175CA"/>
    <w:rsid w:val="00821683"/>
    <w:rsid w:val="00823E71"/>
    <w:rsid w:val="00824B05"/>
    <w:rsid w:val="008250B9"/>
    <w:rsid w:val="00825438"/>
    <w:rsid w:val="00826A3D"/>
    <w:rsid w:val="00826C4F"/>
    <w:rsid w:val="0082758A"/>
    <w:rsid w:val="00830601"/>
    <w:rsid w:val="00832C99"/>
    <w:rsid w:val="008332AD"/>
    <w:rsid w:val="008333E6"/>
    <w:rsid w:val="00834A51"/>
    <w:rsid w:val="008354D6"/>
    <w:rsid w:val="00835C18"/>
    <w:rsid w:val="00837016"/>
    <w:rsid w:val="008376E9"/>
    <w:rsid w:val="008410A7"/>
    <w:rsid w:val="00841F23"/>
    <w:rsid w:val="008443D2"/>
    <w:rsid w:val="0084592E"/>
    <w:rsid w:val="00845ADE"/>
    <w:rsid w:val="00846C59"/>
    <w:rsid w:val="0085053A"/>
    <w:rsid w:val="0085086C"/>
    <w:rsid w:val="00850B4B"/>
    <w:rsid w:val="00852079"/>
    <w:rsid w:val="00852BD3"/>
    <w:rsid w:val="00856462"/>
    <w:rsid w:val="00856A9C"/>
    <w:rsid w:val="008574D1"/>
    <w:rsid w:val="008602FB"/>
    <w:rsid w:val="008603D9"/>
    <w:rsid w:val="00860589"/>
    <w:rsid w:val="00860CEC"/>
    <w:rsid w:val="00863120"/>
    <w:rsid w:val="00864D88"/>
    <w:rsid w:val="00865176"/>
    <w:rsid w:val="00867487"/>
    <w:rsid w:val="008735D4"/>
    <w:rsid w:val="00874D17"/>
    <w:rsid w:val="0087606B"/>
    <w:rsid w:val="00876191"/>
    <w:rsid w:val="00883BF9"/>
    <w:rsid w:val="00886B53"/>
    <w:rsid w:val="00886C3E"/>
    <w:rsid w:val="008872D8"/>
    <w:rsid w:val="00887424"/>
    <w:rsid w:val="008902AC"/>
    <w:rsid w:val="00890DED"/>
    <w:rsid w:val="00892DD6"/>
    <w:rsid w:val="008931E9"/>
    <w:rsid w:val="00893938"/>
    <w:rsid w:val="00894EE1"/>
    <w:rsid w:val="00894F41"/>
    <w:rsid w:val="0089783B"/>
    <w:rsid w:val="00897D4C"/>
    <w:rsid w:val="008A1673"/>
    <w:rsid w:val="008A2F9C"/>
    <w:rsid w:val="008A3039"/>
    <w:rsid w:val="008A3D9E"/>
    <w:rsid w:val="008A3DA0"/>
    <w:rsid w:val="008A414F"/>
    <w:rsid w:val="008A4B67"/>
    <w:rsid w:val="008A5213"/>
    <w:rsid w:val="008A5A3A"/>
    <w:rsid w:val="008A6089"/>
    <w:rsid w:val="008A61C0"/>
    <w:rsid w:val="008A6A35"/>
    <w:rsid w:val="008A7B21"/>
    <w:rsid w:val="008B207A"/>
    <w:rsid w:val="008B2D13"/>
    <w:rsid w:val="008B7303"/>
    <w:rsid w:val="008C1087"/>
    <w:rsid w:val="008C4E0A"/>
    <w:rsid w:val="008C5769"/>
    <w:rsid w:val="008C5EF0"/>
    <w:rsid w:val="008C7029"/>
    <w:rsid w:val="008D010D"/>
    <w:rsid w:val="008D0BD9"/>
    <w:rsid w:val="008D2322"/>
    <w:rsid w:val="008D2905"/>
    <w:rsid w:val="008D2973"/>
    <w:rsid w:val="008D2D41"/>
    <w:rsid w:val="008D3844"/>
    <w:rsid w:val="008D5863"/>
    <w:rsid w:val="008D642C"/>
    <w:rsid w:val="008D764D"/>
    <w:rsid w:val="008D7670"/>
    <w:rsid w:val="008E0526"/>
    <w:rsid w:val="008E05C0"/>
    <w:rsid w:val="008E1F22"/>
    <w:rsid w:val="008E225C"/>
    <w:rsid w:val="008E4C50"/>
    <w:rsid w:val="008F00C2"/>
    <w:rsid w:val="008F05E4"/>
    <w:rsid w:val="008F20DB"/>
    <w:rsid w:val="008F2125"/>
    <w:rsid w:val="008F2423"/>
    <w:rsid w:val="008F394D"/>
    <w:rsid w:val="008F3FAB"/>
    <w:rsid w:val="008F4E9E"/>
    <w:rsid w:val="008F6BDC"/>
    <w:rsid w:val="0090070D"/>
    <w:rsid w:val="00901281"/>
    <w:rsid w:val="0090147D"/>
    <w:rsid w:val="00904115"/>
    <w:rsid w:val="009048D7"/>
    <w:rsid w:val="009055B2"/>
    <w:rsid w:val="009056A8"/>
    <w:rsid w:val="00906BBF"/>
    <w:rsid w:val="0090704C"/>
    <w:rsid w:val="00907A82"/>
    <w:rsid w:val="00911701"/>
    <w:rsid w:val="00911816"/>
    <w:rsid w:val="00913062"/>
    <w:rsid w:val="00913416"/>
    <w:rsid w:val="009148A9"/>
    <w:rsid w:val="00914B75"/>
    <w:rsid w:val="00914F24"/>
    <w:rsid w:val="009160C8"/>
    <w:rsid w:val="00916247"/>
    <w:rsid w:val="00920030"/>
    <w:rsid w:val="00921228"/>
    <w:rsid w:val="00921E38"/>
    <w:rsid w:val="00924CC6"/>
    <w:rsid w:val="00926B4F"/>
    <w:rsid w:val="009272F2"/>
    <w:rsid w:val="0093029C"/>
    <w:rsid w:val="00930941"/>
    <w:rsid w:val="00930E45"/>
    <w:rsid w:val="009310F7"/>
    <w:rsid w:val="009334D7"/>
    <w:rsid w:val="0093477F"/>
    <w:rsid w:val="00934D00"/>
    <w:rsid w:val="00935A1E"/>
    <w:rsid w:val="00936E5C"/>
    <w:rsid w:val="00940105"/>
    <w:rsid w:val="009405A5"/>
    <w:rsid w:val="0094195C"/>
    <w:rsid w:val="009440F0"/>
    <w:rsid w:val="00944B98"/>
    <w:rsid w:val="00944C9D"/>
    <w:rsid w:val="00944EC6"/>
    <w:rsid w:val="00945861"/>
    <w:rsid w:val="009467D6"/>
    <w:rsid w:val="0094750B"/>
    <w:rsid w:val="00947878"/>
    <w:rsid w:val="009507F3"/>
    <w:rsid w:val="00952A8F"/>
    <w:rsid w:val="00953481"/>
    <w:rsid w:val="00956F27"/>
    <w:rsid w:val="00960B0F"/>
    <w:rsid w:val="009616BC"/>
    <w:rsid w:val="00976BA3"/>
    <w:rsid w:val="00976F18"/>
    <w:rsid w:val="0098134B"/>
    <w:rsid w:val="00987E85"/>
    <w:rsid w:val="009941F6"/>
    <w:rsid w:val="00995B08"/>
    <w:rsid w:val="00996997"/>
    <w:rsid w:val="00997FE4"/>
    <w:rsid w:val="009A0F0F"/>
    <w:rsid w:val="009A4AC0"/>
    <w:rsid w:val="009A62A8"/>
    <w:rsid w:val="009A72E7"/>
    <w:rsid w:val="009B2A0F"/>
    <w:rsid w:val="009B57C1"/>
    <w:rsid w:val="009B655F"/>
    <w:rsid w:val="009B7066"/>
    <w:rsid w:val="009B72FD"/>
    <w:rsid w:val="009C44CE"/>
    <w:rsid w:val="009C46F4"/>
    <w:rsid w:val="009C48CA"/>
    <w:rsid w:val="009C59BA"/>
    <w:rsid w:val="009C6043"/>
    <w:rsid w:val="009C6E52"/>
    <w:rsid w:val="009C7518"/>
    <w:rsid w:val="009D0077"/>
    <w:rsid w:val="009D1517"/>
    <w:rsid w:val="009D3AAB"/>
    <w:rsid w:val="009D3C82"/>
    <w:rsid w:val="009D4E07"/>
    <w:rsid w:val="009D546B"/>
    <w:rsid w:val="009D567A"/>
    <w:rsid w:val="009D6A72"/>
    <w:rsid w:val="009D7551"/>
    <w:rsid w:val="009E0412"/>
    <w:rsid w:val="009E1282"/>
    <w:rsid w:val="009E12D3"/>
    <w:rsid w:val="009E20D1"/>
    <w:rsid w:val="009E265D"/>
    <w:rsid w:val="009E2685"/>
    <w:rsid w:val="009E322A"/>
    <w:rsid w:val="009E332A"/>
    <w:rsid w:val="009E36DD"/>
    <w:rsid w:val="009E464F"/>
    <w:rsid w:val="009E5B1D"/>
    <w:rsid w:val="009E6A86"/>
    <w:rsid w:val="009F04A1"/>
    <w:rsid w:val="009F262E"/>
    <w:rsid w:val="009F3C89"/>
    <w:rsid w:val="009F52B3"/>
    <w:rsid w:val="009F762E"/>
    <w:rsid w:val="00A001BA"/>
    <w:rsid w:val="00A0222B"/>
    <w:rsid w:val="00A02F38"/>
    <w:rsid w:val="00A03667"/>
    <w:rsid w:val="00A11378"/>
    <w:rsid w:val="00A11AA0"/>
    <w:rsid w:val="00A12B4A"/>
    <w:rsid w:val="00A13AE2"/>
    <w:rsid w:val="00A156AA"/>
    <w:rsid w:val="00A2031C"/>
    <w:rsid w:val="00A209F0"/>
    <w:rsid w:val="00A22A48"/>
    <w:rsid w:val="00A23BC3"/>
    <w:rsid w:val="00A25B51"/>
    <w:rsid w:val="00A25BBE"/>
    <w:rsid w:val="00A25C0F"/>
    <w:rsid w:val="00A314B6"/>
    <w:rsid w:val="00A32E77"/>
    <w:rsid w:val="00A3306E"/>
    <w:rsid w:val="00A338AB"/>
    <w:rsid w:val="00A33A8E"/>
    <w:rsid w:val="00A35D8E"/>
    <w:rsid w:val="00A37C20"/>
    <w:rsid w:val="00A37EE8"/>
    <w:rsid w:val="00A41077"/>
    <w:rsid w:val="00A410A5"/>
    <w:rsid w:val="00A417B6"/>
    <w:rsid w:val="00A42049"/>
    <w:rsid w:val="00A430EF"/>
    <w:rsid w:val="00A4386F"/>
    <w:rsid w:val="00A43D63"/>
    <w:rsid w:val="00A447AB"/>
    <w:rsid w:val="00A457A0"/>
    <w:rsid w:val="00A45E93"/>
    <w:rsid w:val="00A46135"/>
    <w:rsid w:val="00A46458"/>
    <w:rsid w:val="00A46687"/>
    <w:rsid w:val="00A520D0"/>
    <w:rsid w:val="00A55CA2"/>
    <w:rsid w:val="00A60B42"/>
    <w:rsid w:val="00A61A9B"/>
    <w:rsid w:val="00A62458"/>
    <w:rsid w:val="00A64765"/>
    <w:rsid w:val="00A649C5"/>
    <w:rsid w:val="00A67C04"/>
    <w:rsid w:val="00A71F6F"/>
    <w:rsid w:val="00A739E9"/>
    <w:rsid w:val="00A74FE8"/>
    <w:rsid w:val="00A771DC"/>
    <w:rsid w:val="00A77315"/>
    <w:rsid w:val="00A77A20"/>
    <w:rsid w:val="00A80110"/>
    <w:rsid w:val="00A80F99"/>
    <w:rsid w:val="00A833F6"/>
    <w:rsid w:val="00A853CD"/>
    <w:rsid w:val="00A85B21"/>
    <w:rsid w:val="00A87F8D"/>
    <w:rsid w:val="00A9479A"/>
    <w:rsid w:val="00A94FE2"/>
    <w:rsid w:val="00A960BD"/>
    <w:rsid w:val="00A97933"/>
    <w:rsid w:val="00A97EC7"/>
    <w:rsid w:val="00AA0A65"/>
    <w:rsid w:val="00AA4185"/>
    <w:rsid w:val="00AA5C3A"/>
    <w:rsid w:val="00AA78F8"/>
    <w:rsid w:val="00AB0CD9"/>
    <w:rsid w:val="00AB37B3"/>
    <w:rsid w:val="00AB71AC"/>
    <w:rsid w:val="00AC1A38"/>
    <w:rsid w:val="00AC26DC"/>
    <w:rsid w:val="00AC70C7"/>
    <w:rsid w:val="00AC71FC"/>
    <w:rsid w:val="00AD3043"/>
    <w:rsid w:val="00AD509E"/>
    <w:rsid w:val="00AD5AFC"/>
    <w:rsid w:val="00AD6CDE"/>
    <w:rsid w:val="00AD72BF"/>
    <w:rsid w:val="00AD751B"/>
    <w:rsid w:val="00AE08B2"/>
    <w:rsid w:val="00AE09EB"/>
    <w:rsid w:val="00AE2F99"/>
    <w:rsid w:val="00AE3712"/>
    <w:rsid w:val="00AE4418"/>
    <w:rsid w:val="00AE52B2"/>
    <w:rsid w:val="00AE560C"/>
    <w:rsid w:val="00AE7173"/>
    <w:rsid w:val="00AE744D"/>
    <w:rsid w:val="00AE7878"/>
    <w:rsid w:val="00AF151B"/>
    <w:rsid w:val="00AF3215"/>
    <w:rsid w:val="00AF6AFF"/>
    <w:rsid w:val="00AF6DE7"/>
    <w:rsid w:val="00AF7BD3"/>
    <w:rsid w:val="00B00BFD"/>
    <w:rsid w:val="00B010D3"/>
    <w:rsid w:val="00B02192"/>
    <w:rsid w:val="00B03842"/>
    <w:rsid w:val="00B03A32"/>
    <w:rsid w:val="00B04965"/>
    <w:rsid w:val="00B04A2A"/>
    <w:rsid w:val="00B04AB9"/>
    <w:rsid w:val="00B04CBE"/>
    <w:rsid w:val="00B05341"/>
    <w:rsid w:val="00B05507"/>
    <w:rsid w:val="00B07017"/>
    <w:rsid w:val="00B0786C"/>
    <w:rsid w:val="00B07FFD"/>
    <w:rsid w:val="00B11711"/>
    <w:rsid w:val="00B152FC"/>
    <w:rsid w:val="00B21215"/>
    <w:rsid w:val="00B21878"/>
    <w:rsid w:val="00B23059"/>
    <w:rsid w:val="00B278DC"/>
    <w:rsid w:val="00B30875"/>
    <w:rsid w:val="00B322FF"/>
    <w:rsid w:val="00B32420"/>
    <w:rsid w:val="00B33EC0"/>
    <w:rsid w:val="00B34EF9"/>
    <w:rsid w:val="00B362CB"/>
    <w:rsid w:val="00B40394"/>
    <w:rsid w:val="00B4095F"/>
    <w:rsid w:val="00B40C5F"/>
    <w:rsid w:val="00B41E0A"/>
    <w:rsid w:val="00B427DA"/>
    <w:rsid w:val="00B42DF5"/>
    <w:rsid w:val="00B42F44"/>
    <w:rsid w:val="00B434F1"/>
    <w:rsid w:val="00B43856"/>
    <w:rsid w:val="00B44732"/>
    <w:rsid w:val="00B46DFF"/>
    <w:rsid w:val="00B47D71"/>
    <w:rsid w:val="00B50D00"/>
    <w:rsid w:val="00B51B2B"/>
    <w:rsid w:val="00B53899"/>
    <w:rsid w:val="00B555E6"/>
    <w:rsid w:val="00B60B16"/>
    <w:rsid w:val="00B62555"/>
    <w:rsid w:val="00B62B5A"/>
    <w:rsid w:val="00B63BCF"/>
    <w:rsid w:val="00B64569"/>
    <w:rsid w:val="00B657CE"/>
    <w:rsid w:val="00B665A8"/>
    <w:rsid w:val="00B70F99"/>
    <w:rsid w:val="00B7797E"/>
    <w:rsid w:val="00B779BF"/>
    <w:rsid w:val="00B77D67"/>
    <w:rsid w:val="00B80512"/>
    <w:rsid w:val="00B80CF6"/>
    <w:rsid w:val="00B80F40"/>
    <w:rsid w:val="00B85E7B"/>
    <w:rsid w:val="00B9107B"/>
    <w:rsid w:val="00B939F5"/>
    <w:rsid w:val="00B95B4F"/>
    <w:rsid w:val="00B95CFC"/>
    <w:rsid w:val="00B961B4"/>
    <w:rsid w:val="00B97F99"/>
    <w:rsid w:val="00BA03C0"/>
    <w:rsid w:val="00BA2009"/>
    <w:rsid w:val="00BA5715"/>
    <w:rsid w:val="00BA5834"/>
    <w:rsid w:val="00BB122A"/>
    <w:rsid w:val="00BB1EB4"/>
    <w:rsid w:val="00BC1CF7"/>
    <w:rsid w:val="00BC5171"/>
    <w:rsid w:val="00BC6076"/>
    <w:rsid w:val="00BC729E"/>
    <w:rsid w:val="00BD21F5"/>
    <w:rsid w:val="00BD22BE"/>
    <w:rsid w:val="00BD5075"/>
    <w:rsid w:val="00BD557B"/>
    <w:rsid w:val="00BD5C4D"/>
    <w:rsid w:val="00BE2CE9"/>
    <w:rsid w:val="00BE3081"/>
    <w:rsid w:val="00BE3BD3"/>
    <w:rsid w:val="00BE6554"/>
    <w:rsid w:val="00BF1D57"/>
    <w:rsid w:val="00BF293F"/>
    <w:rsid w:val="00BF47F5"/>
    <w:rsid w:val="00BF56D4"/>
    <w:rsid w:val="00C00B86"/>
    <w:rsid w:val="00C02FD1"/>
    <w:rsid w:val="00C03393"/>
    <w:rsid w:val="00C0428B"/>
    <w:rsid w:val="00C06FDD"/>
    <w:rsid w:val="00C07657"/>
    <w:rsid w:val="00C1191E"/>
    <w:rsid w:val="00C11E62"/>
    <w:rsid w:val="00C13074"/>
    <w:rsid w:val="00C1355E"/>
    <w:rsid w:val="00C13597"/>
    <w:rsid w:val="00C16035"/>
    <w:rsid w:val="00C179D8"/>
    <w:rsid w:val="00C23A5B"/>
    <w:rsid w:val="00C23E57"/>
    <w:rsid w:val="00C24C6E"/>
    <w:rsid w:val="00C254AC"/>
    <w:rsid w:val="00C26191"/>
    <w:rsid w:val="00C26A46"/>
    <w:rsid w:val="00C30DF3"/>
    <w:rsid w:val="00C30F5C"/>
    <w:rsid w:val="00C31E4A"/>
    <w:rsid w:val="00C32B1E"/>
    <w:rsid w:val="00C3368C"/>
    <w:rsid w:val="00C33799"/>
    <w:rsid w:val="00C34F7E"/>
    <w:rsid w:val="00C41896"/>
    <w:rsid w:val="00C4246E"/>
    <w:rsid w:val="00C425EE"/>
    <w:rsid w:val="00C447ED"/>
    <w:rsid w:val="00C4500A"/>
    <w:rsid w:val="00C45A05"/>
    <w:rsid w:val="00C45C73"/>
    <w:rsid w:val="00C470E3"/>
    <w:rsid w:val="00C47444"/>
    <w:rsid w:val="00C50242"/>
    <w:rsid w:val="00C50AD0"/>
    <w:rsid w:val="00C51C27"/>
    <w:rsid w:val="00C5548C"/>
    <w:rsid w:val="00C57691"/>
    <w:rsid w:val="00C5776B"/>
    <w:rsid w:val="00C6207A"/>
    <w:rsid w:val="00C62C19"/>
    <w:rsid w:val="00C6347D"/>
    <w:rsid w:val="00C6527B"/>
    <w:rsid w:val="00C67EF5"/>
    <w:rsid w:val="00C70255"/>
    <w:rsid w:val="00C72805"/>
    <w:rsid w:val="00C72EBD"/>
    <w:rsid w:val="00C7471C"/>
    <w:rsid w:val="00C75113"/>
    <w:rsid w:val="00C759CF"/>
    <w:rsid w:val="00C7702F"/>
    <w:rsid w:val="00C802BA"/>
    <w:rsid w:val="00C80EA4"/>
    <w:rsid w:val="00C812F2"/>
    <w:rsid w:val="00C812FE"/>
    <w:rsid w:val="00C81E4A"/>
    <w:rsid w:val="00C82018"/>
    <w:rsid w:val="00C82989"/>
    <w:rsid w:val="00C833BB"/>
    <w:rsid w:val="00C84BC7"/>
    <w:rsid w:val="00C87039"/>
    <w:rsid w:val="00C878A1"/>
    <w:rsid w:val="00C903FA"/>
    <w:rsid w:val="00C914BA"/>
    <w:rsid w:val="00C91697"/>
    <w:rsid w:val="00C94EF8"/>
    <w:rsid w:val="00C95AC9"/>
    <w:rsid w:val="00C96505"/>
    <w:rsid w:val="00C97CFA"/>
    <w:rsid w:val="00C97D4C"/>
    <w:rsid w:val="00CA3F9E"/>
    <w:rsid w:val="00CA5ECB"/>
    <w:rsid w:val="00CA66F1"/>
    <w:rsid w:val="00CB1901"/>
    <w:rsid w:val="00CB2FBF"/>
    <w:rsid w:val="00CB499E"/>
    <w:rsid w:val="00CB52B9"/>
    <w:rsid w:val="00CB6EC5"/>
    <w:rsid w:val="00CC4B17"/>
    <w:rsid w:val="00CC6208"/>
    <w:rsid w:val="00CC6F8C"/>
    <w:rsid w:val="00CD18C6"/>
    <w:rsid w:val="00CD494D"/>
    <w:rsid w:val="00CD764A"/>
    <w:rsid w:val="00CE4368"/>
    <w:rsid w:val="00CE4928"/>
    <w:rsid w:val="00CE71BA"/>
    <w:rsid w:val="00CE770A"/>
    <w:rsid w:val="00CF1FFD"/>
    <w:rsid w:val="00CF2C12"/>
    <w:rsid w:val="00CF2D24"/>
    <w:rsid w:val="00CF3D1D"/>
    <w:rsid w:val="00CF4074"/>
    <w:rsid w:val="00CF43A5"/>
    <w:rsid w:val="00CF7D4B"/>
    <w:rsid w:val="00D00633"/>
    <w:rsid w:val="00D00D22"/>
    <w:rsid w:val="00D02156"/>
    <w:rsid w:val="00D04052"/>
    <w:rsid w:val="00D049F4"/>
    <w:rsid w:val="00D04A58"/>
    <w:rsid w:val="00D05179"/>
    <w:rsid w:val="00D06D5D"/>
    <w:rsid w:val="00D10D40"/>
    <w:rsid w:val="00D12AE4"/>
    <w:rsid w:val="00D12FEC"/>
    <w:rsid w:val="00D144DA"/>
    <w:rsid w:val="00D14B64"/>
    <w:rsid w:val="00D14EE6"/>
    <w:rsid w:val="00D16180"/>
    <w:rsid w:val="00D16185"/>
    <w:rsid w:val="00D162EF"/>
    <w:rsid w:val="00D169C8"/>
    <w:rsid w:val="00D17084"/>
    <w:rsid w:val="00D176F3"/>
    <w:rsid w:val="00D211EA"/>
    <w:rsid w:val="00D22DB7"/>
    <w:rsid w:val="00D2410C"/>
    <w:rsid w:val="00D245E3"/>
    <w:rsid w:val="00D24D69"/>
    <w:rsid w:val="00D26637"/>
    <w:rsid w:val="00D27F3A"/>
    <w:rsid w:val="00D31583"/>
    <w:rsid w:val="00D32606"/>
    <w:rsid w:val="00D33596"/>
    <w:rsid w:val="00D340D5"/>
    <w:rsid w:val="00D3463E"/>
    <w:rsid w:val="00D349B0"/>
    <w:rsid w:val="00D362BF"/>
    <w:rsid w:val="00D402C8"/>
    <w:rsid w:val="00D406A2"/>
    <w:rsid w:val="00D4075E"/>
    <w:rsid w:val="00D41AAA"/>
    <w:rsid w:val="00D441F4"/>
    <w:rsid w:val="00D45B60"/>
    <w:rsid w:val="00D477AC"/>
    <w:rsid w:val="00D47D04"/>
    <w:rsid w:val="00D51344"/>
    <w:rsid w:val="00D54730"/>
    <w:rsid w:val="00D60355"/>
    <w:rsid w:val="00D604C0"/>
    <w:rsid w:val="00D61ACB"/>
    <w:rsid w:val="00D62FB8"/>
    <w:rsid w:val="00D6448A"/>
    <w:rsid w:val="00D644FC"/>
    <w:rsid w:val="00D64C15"/>
    <w:rsid w:val="00D659D7"/>
    <w:rsid w:val="00D66AA8"/>
    <w:rsid w:val="00D717CB"/>
    <w:rsid w:val="00D718EC"/>
    <w:rsid w:val="00D72030"/>
    <w:rsid w:val="00D80522"/>
    <w:rsid w:val="00D81961"/>
    <w:rsid w:val="00D826C9"/>
    <w:rsid w:val="00D83429"/>
    <w:rsid w:val="00D84305"/>
    <w:rsid w:val="00D8517D"/>
    <w:rsid w:val="00D86736"/>
    <w:rsid w:val="00D86A2C"/>
    <w:rsid w:val="00D87123"/>
    <w:rsid w:val="00D8729E"/>
    <w:rsid w:val="00D87F52"/>
    <w:rsid w:val="00D924EF"/>
    <w:rsid w:val="00D92F67"/>
    <w:rsid w:val="00D9318B"/>
    <w:rsid w:val="00D97EB1"/>
    <w:rsid w:val="00DA3B03"/>
    <w:rsid w:val="00DA3E43"/>
    <w:rsid w:val="00DA42D7"/>
    <w:rsid w:val="00DA4ADE"/>
    <w:rsid w:val="00DA5852"/>
    <w:rsid w:val="00DA7112"/>
    <w:rsid w:val="00DB020C"/>
    <w:rsid w:val="00DB0A62"/>
    <w:rsid w:val="00DB1795"/>
    <w:rsid w:val="00DB4922"/>
    <w:rsid w:val="00DB5A57"/>
    <w:rsid w:val="00DB6611"/>
    <w:rsid w:val="00DC0F6F"/>
    <w:rsid w:val="00DC44BD"/>
    <w:rsid w:val="00DC4729"/>
    <w:rsid w:val="00DD156D"/>
    <w:rsid w:val="00DD299F"/>
    <w:rsid w:val="00DD2C3A"/>
    <w:rsid w:val="00DD4B66"/>
    <w:rsid w:val="00DD52E1"/>
    <w:rsid w:val="00DD6249"/>
    <w:rsid w:val="00DD7433"/>
    <w:rsid w:val="00DD760B"/>
    <w:rsid w:val="00DE33BF"/>
    <w:rsid w:val="00DE425A"/>
    <w:rsid w:val="00DE5137"/>
    <w:rsid w:val="00DF1B77"/>
    <w:rsid w:val="00DF2720"/>
    <w:rsid w:val="00DF2B8D"/>
    <w:rsid w:val="00DF52B5"/>
    <w:rsid w:val="00DF6434"/>
    <w:rsid w:val="00E0080A"/>
    <w:rsid w:val="00E00B58"/>
    <w:rsid w:val="00E01C51"/>
    <w:rsid w:val="00E02F90"/>
    <w:rsid w:val="00E034B5"/>
    <w:rsid w:val="00E05A2B"/>
    <w:rsid w:val="00E05BBF"/>
    <w:rsid w:val="00E0679A"/>
    <w:rsid w:val="00E0699D"/>
    <w:rsid w:val="00E117A3"/>
    <w:rsid w:val="00E1308E"/>
    <w:rsid w:val="00E140DA"/>
    <w:rsid w:val="00E14A3A"/>
    <w:rsid w:val="00E14AB9"/>
    <w:rsid w:val="00E150E3"/>
    <w:rsid w:val="00E15E6B"/>
    <w:rsid w:val="00E16053"/>
    <w:rsid w:val="00E164CD"/>
    <w:rsid w:val="00E1734F"/>
    <w:rsid w:val="00E17EB0"/>
    <w:rsid w:val="00E20064"/>
    <w:rsid w:val="00E2019C"/>
    <w:rsid w:val="00E2245A"/>
    <w:rsid w:val="00E22A98"/>
    <w:rsid w:val="00E23312"/>
    <w:rsid w:val="00E24166"/>
    <w:rsid w:val="00E243B9"/>
    <w:rsid w:val="00E2517A"/>
    <w:rsid w:val="00E254C6"/>
    <w:rsid w:val="00E26FD3"/>
    <w:rsid w:val="00E30898"/>
    <w:rsid w:val="00E3125A"/>
    <w:rsid w:val="00E31879"/>
    <w:rsid w:val="00E320D9"/>
    <w:rsid w:val="00E32A92"/>
    <w:rsid w:val="00E34BB9"/>
    <w:rsid w:val="00E40682"/>
    <w:rsid w:val="00E423A9"/>
    <w:rsid w:val="00E45E4B"/>
    <w:rsid w:val="00E5025E"/>
    <w:rsid w:val="00E52696"/>
    <w:rsid w:val="00E531AA"/>
    <w:rsid w:val="00E53CE2"/>
    <w:rsid w:val="00E55E64"/>
    <w:rsid w:val="00E60423"/>
    <w:rsid w:val="00E6378E"/>
    <w:rsid w:val="00E64502"/>
    <w:rsid w:val="00E64636"/>
    <w:rsid w:val="00E646DA"/>
    <w:rsid w:val="00E64B39"/>
    <w:rsid w:val="00E661DB"/>
    <w:rsid w:val="00E72F6C"/>
    <w:rsid w:val="00E755E3"/>
    <w:rsid w:val="00E82534"/>
    <w:rsid w:val="00E82F68"/>
    <w:rsid w:val="00E8474D"/>
    <w:rsid w:val="00E855BD"/>
    <w:rsid w:val="00E85B2D"/>
    <w:rsid w:val="00E85CF8"/>
    <w:rsid w:val="00E9272F"/>
    <w:rsid w:val="00E92D59"/>
    <w:rsid w:val="00E94968"/>
    <w:rsid w:val="00E96A15"/>
    <w:rsid w:val="00E978D8"/>
    <w:rsid w:val="00E978F9"/>
    <w:rsid w:val="00E97FA8"/>
    <w:rsid w:val="00EA0916"/>
    <w:rsid w:val="00EA0EC7"/>
    <w:rsid w:val="00EA1848"/>
    <w:rsid w:val="00EA2014"/>
    <w:rsid w:val="00EA5213"/>
    <w:rsid w:val="00EA64C7"/>
    <w:rsid w:val="00EA67D1"/>
    <w:rsid w:val="00EA6A48"/>
    <w:rsid w:val="00EB010E"/>
    <w:rsid w:val="00EB1FBC"/>
    <w:rsid w:val="00EB3EC4"/>
    <w:rsid w:val="00EB6922"/>
    <w:rsid w:val="00EB6F90"/>
    <w:rsid w:val="00EB7029"/>
    <w:rsid w:val="00EC22AB"/>
    <w:rsid w:val="00EC2377"/>
    <w:rsid w:val="00EC421F"/>
    <w:rsid w:val="00EC4FC8"/>
    <w:rsid w:val="00EC67D2"/>
    <w:rsid w:val="00EC6F7B"/>
    <w:rsid w:val="00EC75E1"/>
    <w:rsid w:val="00EC7798"/>
    <w:rsid w:val="00ED1EE9"/>
    <w:rsid w:val="00ED2A55"/>
    <w:rsid w:val="00ED7CE7"/>
    <w:rsid w:val="00EE0993"/>
    <w:rsid w:val="00EE0BCA"/>
    <w:rsid w:val="00EE0E64"/>
    <w:rsid w:val="00EE12AC"/>
    <w:rsid w:val="00EE27E6"/>
    <w:rsid w:val="00EE4A2C"/>
    <w:rsid w:val="00EE5989"/>
    <w:rsid w:val="00EE59A9"/>
    <w:rsid w:val="00EE5D87"/>
    <w:rsid w:val="00EF114E"/>
    <w:rsid w:val="00EF4219"/>
    <w:rsid w:val="00EF4D93"/>
    <w:rsid w:val="00EF646B"/>
    <w:rsid w:val="00EF740E"/>
    <w:rsid w:val="00EF7E60"/>
    <w:rsid w:val="00F010BE"/>
    <w:rsid w:val="00F019E2"/>
    <w:rsid w:val="00F0307D"/>
    <w:rsid w:val="00F064B1"/>
    <w:rsid w:val="00F074B2"/>
    <w:rsid w:val="00F1016A"/>
    <w:rsid w:val="00F1018C"/>
    <w:rsid w:val="00F12B95"/>
    <w:rsid w:val="00F12DAD"/>
    <w:rsid w:val="00F14B99"/>
    <w:rsid w:val="00F156D3"/>
    <w:rsid w:val="00F20750"/>
    <w:rsid w:val="00F221CF"/>
    <w:rsid w:val="00F22F25"/>
    <w:rsid w:val="00F256F9"/>
    <w:rsid w:val="00F26826"/>
    <w:rsid w:val="00F269EA"/>
    <w:rsid w:val="00F272AF"/>
    <w:rsid w:val="00F275DB"/>
    <w:rsid w:val="00F31722"/>
    <w:rsid w:val="00F35C4A"/>
    <w:rsid w:val="00F3663B"/>
    <w:rsid w:val="00F4026C"/>
    <w:rsid w:val="00F40451"/>
    <w:rsid w:val="00F409B7"/>
    <w:rsid w:val="00F44276"/>
    <w:rsid w:val="00F4439A"/>
    <w:rsid w:val="00F46468"/>
    <w:rsid w:val="00F468E6"/>
    <w:rsid w:val="00F46D45"/>
    <w:rsid w:val="00F47E17"/>
    <w:rsid w:val="00F50971"/>
    <w:rsid w:val="00F50F2C"/>
    <w:rsid w:val="00F510D7"/>
    <w:rsid w:val="00F515FF"/>
    <w:rsid w:val="00F51B9B"/>
    <w:rsid w:val="00F54100"/>
    <w:rsid w:val="00F60876"/>
    <w:rsid w:val="00F609ED"/>
    <w:rsid w:val="00F62F1D"/>
    <w:rsid w:val="00F643F2"/>
    <w:rsid w:val="00F66F53"/>
    <w:rsid w:val="00F7112C"/>
    <w:rsid w:val="00F718AA"/>
    <w:rsid w:val="00F71B67"/>
    <w:rsid w:val="00F71F81"/>
    <w:rsid w:val="00F743AF"/>
    <w:rsid w:val="00F745DA"/>
    <w:rsid w:val="00F7530D"/>
    <w:rsid w:val="00F75707"/>
    <w:rsid w:val="00F7772B"/>
    <w:rsid w:val="00F8062A"/>
    <w:rsid w:val="00F8236A"/>
    <w:rsid w:val="00F823A1"/>
    <w:rsid w:val="00F83601"/>
    <w:rsid w:val="00F85312"/>
    <w:rsid w:val="00F861BB"/>
    <w:rsid w:val="00F875FD"/>
    <w:rsid w:val="00F911DC"/>
    <w:rsid w:val="00F92466"/>
    <w:rsid w:val="00F933EB"/>
    <w:rsid w:val="00F93EA0"/>
    <w:rsid w:val="00F94544"/>
    <w:rsid w:val="00F94EA9"/>
    <w:rsid w:val="00F960D9"/>
    <w:rsid w:val="00F97606"/>
    <w:rsid w:val="00F9787E"/>
    <w:rsid w:val="00F978D2"/>
    <w:rsid w:val="00F978E9"/>
    <w:rsid w:val="00FA0478"/>
    <w:rsid w:val="00FA0C78"/>
    <w:rsid w:val="00FA1354"/>
    <w:rsid w:val="00FA18B2"/>
    <w:rsid w:val="00FA3B7A"/>
    <w:rsid w:val="00FA6443"/>
    <w:rsid w:val="00FA688E"/>
    <w:rsid w:val="00FB2BB6"/>
    <w:rsid w:val="00FB4CF0"/>
    <w:rsid w:val="00FB52AA"/>
    <w:rsid w:val="00FC11AD"/>
    <w:rsid w:val="00FC1BAA"/>
    <w:rsid w:val="00FC34E7"/>
    <w:rsid w:val="00FC3DAB"/>
    <w:rsid w:val="00FC76CA"/>
    <w:rsid w:val="00FD0F8A"/>
    <w:rsid w:val="00FD102F"/>
    <w:rsid w:val="00FD252F"/>
    <w:rsid w:val="00FD2649"/>
    <w:rsid w:val="00FD3F05"/>
    <w:rsid w:val="00FD4655"/>
    <w:rsid w:val="00FD4657"/>
    <w:rsid w:val="00FE0840"/>
    <w:rsid w:val="00FE1F1C"/>
    <w:rsid w:val="00FE3C7F"/>
    <w:rsid w:val="00FF599B"/>
    <w:rsid w:val="00FF5B6A"/>
    <w:rsid w:val="00FF5EEB"/>
    <w:rsid w:val="00FF71A4"/>
  </w:rsids>
  <m:mathPr>
    <m:mathFont m:val="Cambria Math"/>
    <m:brkBin m:val="before"/>
    <m:brkBinSub m:val="--"/>
    <m:smallFrac m:val="0"/>
    <m:dispDef/>
    <m:lMargin m:val="0"/>
    <m:rMargin m:val="0"/>
    <m:defJc m:val="centerGroup"/>
    <m:wrapIndent m:val="1440"/>
    <m:intLim m:val="subSup"/>
    <m:naryLim m:val="undOvr"/>
  </m:mathPr>
  <w:themeFontLang w:val="pt-BR"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B1BF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566B1"/>
    <w:rPr>
      <w:rFonts w:ascii="Times New Roman" w:hAnsi="Times New Roman"/>
      <w:sz w:val="24"/>
      <w:szCs w:val="24"/>
    </w:rPr>
  </w:style>
  <w:style w:type="paragraph" w:styleId="Ttulo1">
    <w:name w:val="heading 1"/>
    <w:qFormat/>
    <w:pPr>
      <w:widowControl w:val="0"/>
      <w:outlineLvl w:val="0"/>
    </w:pPr>
    <w:rPr>
      <w:sz w:val="22"/>
    </w:rPr>
  </w:style>
  <w:style w:type="paragraph" w:styleId="Ttulo2">
    <w:name w:val="heading 2"/>
    <w:qFormat/>
    <w:pPr>
      <w:widowControl w:val="0"/>
      <w:outlineLvl w:val="1"/>
    </w:pPr>
    <w:rPr>
      <w:sz w:val="22"/>
    </w:rPr>
  </w:style>
  <w:style w:type="paragraph" w:styleId="Ttulo3">
    <w:name w:val="heading 3"/>
    <w:uiPriority w:val="9"/>
    <w:qFormat/>
    <w:pPr>
      <w:widowControl w:val="0"/>
      <w:outlineLvl w:val="2"/>
    </w:pPr>
    <w:rPr>
      <w:sz w:val="22"/>
    </w:rPr>
  </w:style>
  <w:style w:type="paragraph" w:styleId="Ttulo4">
    <w:name w:val="heading 4"/>
    <w:basedOn w:val="Normal"/>
    <w:next w:val="Normal"/>
    <w:link w:val="Ttulo4Char1"/>
    <w:uiPriority w:val="9"/>
    <w:semiHidden/>
    <w:unhideWhenUsed/>
    <w:qFormat/>
    <w:rsid w:val="00462A6B"/>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extodebaloChar">
    <w:name w:val="Texto de balão Char"/>
    <w:link w:val="Textodebalo"/>
    <w:uiPriority w:val="99"/>
    <w:semiHidden/>
    <w:qFormat/>
    <w:rsid w:val="00A9326F"/>
    <w:rPr>
      <w:rFonts w:ascii="Tahoma" w:eastAsia="Times New Roman" w:hAnsi="Tahoma" w:cs="Tahoma"/>
      <w:sz w:val="16"/>
      <w:szCs w:val="16"/>
    </w:rPr>
  </w:style>
  <w:style w:type="character" w:customStyle="1" w:styleId="Ttulo1Char">
    <w:name w:val="Título 1 Char"/>
    <w:link w:val="Ttulo11"/>
    <w:uiPriority w:val="9"/>
    <w:qFormat/>
    <w:rsid w:val="004514B8"/>
    <w:rPr>
      <w:rFonts w:ascii="Times New Roman" w:eastAsia="Times New Roman" w:hAnsi="Times New Roman"/>
      <w:b/>
      <w:bCs/>
      <w:caps/>
      <w:color w:val="00000A"/>
      <w:sz w:val="28"/>
      <w:szCs w:val="24"/>
      <w:lang w:val="x-none" w:eastAsia="x-none"/>
    </w:rPr>
  </w:style>
  <w:style w:type="character" w:customStyle="1" w:styleId="Ttulo2Char">
    <w:name w:val="Título 2 Char"/>
    <w:link w:val="Ttulo21"/>
    <w:uiPriority w:val="9"/>
    <w:qFormat/>
    <w:rsid w:val="00215903"/>
    <w:rPr>
      <w:rFonts w:ascii="Times New Roman" w:eastAsia="Times New Roman" w:hAnsi="Times New Roman"/>
      <w:b/>
      <w:bCs/>
      <w:sz w:val="26"/>
      <w:szCs w:val="26"/>
      <w:lang w:val="x-none" w:eastAsia="x-none"/>
    </w:rPr>
  </w:style>
  <w:style w:type="character" w:customStyle="1" w:styleId="Ttulo3Char">
    <w:name w:val="Título 3 Char"/>
    <w:link w:val="Ttulo31"/>
    <w:uiPriority w:val="9"/>
    <w:qFormat/>
    <w:rsid w:val="00396AD0"/>
    <w:rPr>
      <w:rFonts w:ascii="Times New Roman" w:eastAsia="Times New Roman" w:hAnsi="Times New Roman"/>
      <w:b/>
      <w:bCs/>
      <w:sz w:val="26"/>
      <w:szCs w:val="26"/>
      <w:lang w:val="x-none" w:eastAsia="x-none"/>
    </w:rPr>
  </w:style>
  <w:style w:type="character" w:customStyle="1" w:styleId="Ttulo4Char">
    <w:name w:val="Título 4 Char"/>
    <w:link w:val="Ttulo41"/>
    <w:uiPriority w:val="9"/>
    <w:qFormat/>
    <w:rsid w:val="00996444"/>
    <w:rPr>
      <w:rFonts w:ascii="Times New Roman" w:eastAsia="Times New Roman" w:hAnsi="Times New Roman"/>
      <w:b/>
      <w:bCs/>
      <w:iCs/>
      <w:sz w:val="24"/>
      <w:lang w:val="x-none" w:eastAsia="x-none"/>
    </w:rPr>
  </w:style>
  <w:style w:type="character" w:customStyle="1" w:styleId="Ttulo5Char">
    <w:name w:val="Título 5 Char"/>
    <w:link w:val="Ttulo51"/>
    <w:uiPriority w:val="9"/>
    <w:semiHidden/>
    <w:qFormat/>
    <w:rsid w:val="00A202A2"/>
    <w:rPr>
      <w:rFonts w:ascii="Cambria" w:eastAsia="Times New Roman" w:hAnsi="Cambria"/>
      <w:color w:val="243F60"/>
      <w:lang w:val="x-none" w:eastAsia="x-none"/>
    </w:rPr>
  </w:style>
  <w:style w:type="character" w:customStyle="1" w:styleId="Ttulo6Char">
    <w:name w:val="Título 6 Char"/>
    <w:link w:val="Ttulo61"/>
    <w:uiPriority w:val="9"/>
    <w:semiHidden/>
    <w:qFormat/>
    <w:rsid w:val="00A202A2"/>
    <w:rPr>
      <w:rFonts w:ascii="Cambria" w:eastAsia="Times New Roman" w:hAnsi="Cambria"/>
      <w:i/>
      <w:iCs/>
      <w:color w:val="243F60"/>
      <w:lang w:val="x-none" w:eastAsia="x-none"/>
    </w:rPr>
  </w:style>
  <w:style w:type="character" w:customStyle="1" w:styleId="Ttulo7Char">
    <w:name w:val="Título 7 Char"/>
    <w:link w:val="Ttulo71"/>
    <w:uiPriority w:val="9"/>
    <w:semiHidden/>
    <w:qFormat/>
    <w:rsid w:val="00A202A2"/>
    <w:rPr>
      <w:rFonts w:ascii="Cambria" w:eastAsia="Times New Roman" w:hAnsi="Cambria"/>
      <w:i/>
      <w:iCs/>
      <w:color w:val="404040"/>
      <w:lang w:val="x-none" w:eastAsia="x-none"/>
    </w:rPr>
  </w:style>
  <w:style w:type="character" w:customStyle="1" w:styleId="Ttulo8Char">
    <w:name w:val="Título 8 Char"/>
    <w:link w:val="Ttulo81"/>
    <w:uiPriority w:val="9"/>
    <w:semiHidden/>
    <w:qFormat/>
    <w:rsid w:val="00A202A2"/>
    <w:rPr>
      <w:rFonts w:ascii="Cambria" w:eastAsia="Times New Roman" w:hAnsi="Cambria"/>
      <w:color w:val="404040"/>
      <w:lang w:val="x-none" w:eastAsia="x-none"/>
    </w:rPr>
  </w:style>
  <w:style w:type="character" w:customStyle="1" w:styleId="Ttulo9Char">
    <w:name w:val="Título 9 Char"/>
    <w:link w:val="Ttulo91"/>
    <w:uiPriority w:val="9"/>
    <w:semiHidden/>
    <w:qFormat/>
    <w:rsid w:val="00A202A2"/>
    <w:rPr>
      <w:rFonts w:ascii="Cambria" w:eastAsia="Times New Roman" w:hAnsi="Cambria"/>
      <w:i/>
      <w:iCs/>
      <w:color w:val="404040"/>
      <w:lang w:val="x-none" w:eastAsia="x-none"/>
    </w:rPr>
  </w:style>
  <w:style w:type="character" w:customStyle="1" w:styleId="CabealhoChar">
    <w:name w:val="Cabeçalho Char"/>
    <w:link w:val="Cabealho1"/>
    <w:uiPriority w:val="99"/>
    <w:qFormat/>
    <w:rsid w:val="0024121E"/>
    <w:rPr>
      <w:rFonts w:ascii="Arial" w:eastAsia="Times New Roman" w:hAnsi="Arial" w:cs="Arial"/>
      <w:szCs w:val="24"/>
    </w:rPr>
  </w:style>
  <w:style w:type="character" w:customStyle="1" w:styleId="RodapChar">
    <w:name w:val="Rodapé Char"/>
    <w:link w:val="Rodap1"/>
    <w:uiPriority w:val="99"/>
    <w:qFormat/>
    <w:rsid w:val="0024121E"/>
    <w:rPr>
      <w:rFonts w:ascii="Arial" w:eastAsia="Times New Roman" w:hAnsi="Arial" w:cs="Arial"/>
      <w:szCs w:val="24"/>
    </w:rPr>
  </w:style>
  <w:style w:type="character" w:customStyle="1" w:styleId="LigaodeInternet">
    <w:name w:val="Ligação de Internet"/>
    <w:basedOn w:val="Fontepargpadro"/>
    <w:uiPriority w:val="99"/>
    <w:unhideWhenUsed/>
    <w:qFormat/>
    <w:rsid w:val="008F54DD"/>
    <w:rPr>
      <w:color w:val="0563C1" w:themeColor="hyperlink"/>
      <w:u w:val="single"/>
    </w:rPr>
  </w:style>
  <w:style w:type="character" w:customStyle="1" w:styleId="bodytext">
    <w:name w:val="bodytext"/>
    <w:qFormat/>
    <w:rsid w:val="0023531C"/>
    <w:rPr>
      <w:rFonts w:ascii="Arial" w:hAnsi="Arial" w:cs="Arial"/>
    </w:rPr>
  </w:style>
  <w:style w:type="character" w:customStyle="1" w:styleId="TextodenotaderodapChar">
    <w:name w:val="Texto de nota de rodapé Char"/>
    <w:link w:val="Textodenotaderodap"/>
    <w:uiPriority w:val="99"/>
    <w:qFormat/>
    <w:rsid w:val="00290430"/>
    <w:rPr>
      <w:rFonts w:ascii="Arial" w:eastAsia="Times New Roman" w:hAnsi="Arial" w:cs="Arial"/>
      <w:sz w:val="20"/>
      <w:szCs w:val="20"/>
    </w:rPr>
  </w:style>
  <w:style w:type="character" w:styleId="Refdenotaderodap">
    <w:name w:val="footnote reference"/>
    <w:uiPriority w:val="99"/>
    <w:unhideWhenUsed/>
    <w:qFormat/>
    <w:rsid w:val="00290430"/>
    <w:rPr>
      <w:vertAlign w:val="superscript"/>
    </w:rPr>
  </w:style>
  <w:style w:type="character" w:customStyle="1" w:styleId="TtuloChar">
    <w:name w:val="Título Char"/>
    <w:link w:val="Ttulo10"/>
    <w:qFormat/>
    <w:rsid w:val="002E4E27"/>
    <w:rPr>
      <w:rFonts w:ascii="Times New Roman" w:eastAsia="Times New Roman" w:hAnsi="Times New Roman"/>
      <w:b/>
      <w:sz w:val="40"/>
      <w:lang w:val="pt-BR" w:eastAsia="en-US" w:bidi="ar-SA"/>
    </w:rPr>
  </w:style>
  <w:style w:type="character" w:customStyle="1" w:styleId="CorpodetextoChar">
    <w:name w:val="Corpo de texto Char"/>
    <w:link w:val="Corpodotexto"/>
    <w:qFormat/>
    <w:rsid w:val="002E4E27"/>
    <w:rPr>
      <w:rFonts w:ascii="Arial" w:eastAsia="Times New Roman" w:hAnsi="Arial"/>
      <w:b/>
      <w:sz w:val="24"/>
    </w:rPr>
  </w:style>
  <w:style w:type="character" w:customStyle="1" w:styleId="Recuodecorpodetexto3Char">
    <w:name w:val="Recuo de corpo de texto 3 Char"/>
    <w:link w:val="Recuodecorpodetexto3"/>
    <w:uiPriority w:val="99"/>
    <w:semiHidden/>
    <w:qFormat/>
    <w:rsid w:val="00EE42C7"/>
    <w:rPr>
      <w:rFonts w:ascii="Times New Roman" w:eastAsia="Times New Roman" w:hAnsi="Times New Roman" w:cs="Arial"/>
      <w:sz w:val="16"/>
      <w:szCs w:val="16"/>
      <w:lang w:eastAsia="en-US"/>
    </w:rPr>
  </w:style>
  <w:style w:type="character" w:customStyle="1" w:styleId="nfase1">
    <w:name w:val="Ênfase1"/>
    <w:basedOn w:val="Fontepargpadro"/>
    <w:uiPriority w:val="20"/>
    <w:qFormat/>
    <w:rsid w:val="002B029B"/>
    <w:rPr>
      <w:i/>
      <w:iCs/>
    </w:rPr>
  </w:style>
  <w:style w:type="character" w:styleId="Forte">
    <w:name w:val="Strong"/>
    <w:basedOn w:val="Fontepargpadro"/>
    <w:uiPriority w:val="22"/>
    <w:qFormat/>
    <w:rsid w:val="00CB2FF6"/>
    <w:rPr>
      <w:b/>
      <w:bCs/>
    </w:rPr>
  </w:style>
  <w:style w:type="character" w:customStyle="1" w:styleId="data2">
    <w:name w:val="data2"/>
    <w:basedOn w:val="Fontepargpadro"/>
    <w:qFormat/>
    <w:rsid w:val="00E50A81"/>
    <w:rPr>
      <w:sz w:val="18"/>
      <w:szCs w:val="18"/>
    </w:rPr>
  </w:style>
  <w:style w:type="character" w:customStyle="1" w:styleId="fn">
    <w:name w:val="fn"/>
    <w:basedOn w:val="Fontepargpadro"/>
    <w:qFormat/>
    <w:rsid w:val="00D05226"/>
  </w:style>
  <w:style w:type="character" w:customStyle="1" w:styleId="apple-converted-space">
    <w:name w:val="apple-converted-space"/>
    <w:basedOn w:val="Fontepargpadro"/>
    <w:qFormat/>
    <w:rsid w:val="00D05226"/>
  </w:style>
  <w:style w:type="character" w:customStyle="1" w:styleId="Subttulo1">
    <w:name w:val="Subtítulo1"/>
    <w:basedOn w:val="Fontepargpadro"/>
    <w:qFormat/>
    <w:rsid w:val="00D05226"/>
  </w:style>
  <w:style w:type="character" w:styleId="HiperlinkVisitado">
    <w:name w:val="FollowedHyperlink"/>
    <w:basedOn w:val="Fontepargpadro"/>
    <w:uiPriority w:val="99"/>
    <w:semiHidden/>
    <w:unhideWhenUsed/>
    <w:qFormat/>
    <w:rsid w:val="0032342F"/>
    <w:rPr>
      <w:color w:val="954F72" w:themeColor="followedHyperlink"/>
      <w:u w:val="single"/>
    </w:rPr>
  </w:style>
  <w:style w:type="character" w:customStyle="1" w:styleId="posted">
    <w:name w:val="posted"/>
    <w:basedOn w:val="Fontepargpadro"/>
    <w:qFormat/>
    <w:rsid w:val="00717B61"/>
  </w:style>
  <w:style w:type="character" w:customStyle="1" w:styleId="j-title-breadcrumb">
    <w:name w:val="j-title-breadcrumb"/>
    <w:basedOn w:val="Fontepargpadro"/>
    <w:qFormat/>
    <w:rsid w:val="008A7914"/>
  </w:style>
  <w:style w:type="character" w:customStyle="1" w:styleId="ListLabel1">
    <w:name w:val="ListLabel 1"/>
    <w:qFormat/>
    <w:rPr>
      <w:rFonts w:cs="Courier New"/>
    </w:rPr>
  </w:style>
  <w:style w:type="character" w:customStyle="1" w:styleId="Ligaodondice">
    <w:name w:val="Ligação do índice"/>
    <w:qFormat/>
  </w:style>
  <w:style w:type="character" w:customStyle="1" w:styleId="Marcas">
    <w:name w:val="Marcas"/>
    <w:qFormat/>
    <w:rPr>
      <w:rFonts w:ascii="OpenSymbol" w:eastAsia="OpenSymbol" w:hAnsi="OpenSymbol" w:cs="OpenSymbol"/>
    </w:rPr>
  </w:style>
  <w:style w:type="character" w:customStyle="1" w:styleId="ListLabel2">
    <w:name w:val="ListLabel 2"/>
    <w:qFormat/>
    <w:rPr>
      <w:rFonts w:cs="OpenSymbol"/>
    </w:rPr>
  </w:style>
  <w:style w:type="character" w:styleId="nfase">
    <w:name w:val="Emphasis"/>
    <w:basedOn w:val="Fontepargpadro"/>
    <w:uiPriority w:val="20"/>
    <w:qFormat/>
    <w:rsid w:val="0052311C"/>
    <w:rPr>
      <w:i/>
      <w:iCs/>
    </w:rPr>
  </w:style>
  <w:style w:type="character" w:customStyle="1" w:styleId="CabealhoChar1">
    <w:name w:val="Cabeçalho Char1"/>
    <w:basedOn w:val="Fontepargpadro"/>
    <w:link w:val="Cabealho"/>
    <w:uiPriority w:val="99"/>
    <w:qFormat/>
    <w:rsid w:val="00D853DE"/>
    <w:rPr>
      <w:rFonts w:ascii="Times New Roman" w:eastAsia="Times New Roman" w:hAnsi="Times New Roman" w:cs="Arial"/>
      <w:color w:val="00000A"/>
      <w:sz w:val="22"/>
      <w:szCs w:val="24"/>
      <w:lang w:eastAsia="en-US"/>
    </w:rPr>
  </w:style>
  <w:style w:type="character" w:customStyle="1" w:styleId="RodapChar1">
    <w:name w:val="Rodapé Char1"/>
    <w:basedOn w:val="Fontepargpadro"/>
    <w:link w:val="Rodap"/>
    <w:uiPriority w:val="99"/>
    <w:qFormat/>
    <w:rsid w:val="00D853DE"/>
    <w:rPr>
      <w:rFonts w:ascii="Times New Roman" w:eastAsia="Times New Roman" w:hAnsi="Times New Roman" w:cs="Arial"/>
      <w:color w:val="00000A"/>
      <w:sz w:val="22"/>
      <w:szCs w:val="24"/>
      <w:lang w:eastAsia="en-US"/>
    </w:rPr>
  </w:style>
  <w:style w:type="character" w:styleId="TextodoEspaoReservado">
    <w:name w:val="Placeholder Text"/>
    <w:basedOn w:val="Fontepargpadro"/>
    <w:uiPriority w:val="99"/>
    <w:semiHidden/>
    <w:qFormat/>
    <w:rsid w:val="008B2919"/>
    <w:rPr>
      <w:color w:val="808080"/>
    </w:rPr>
  </w:style>
  <w:style w:type="character" w:customStyle="1" w:styleId="ListLabel3">
    <w:name w:val="ListLabel 3"/>
    <w:qFormat/>
    <w:rPr>
      <w:rFonts w:cs="OpenSymbol"/>
      <w:sz w:val="24"/>
    </w:rPr>
  </w:style>
  <w:style w:type="character" w:customStyle="1" w:styleId="ListLabel4">
    <w:name w:val="ListLabel 4"/>
    <w:qFormat/>
    <w:rPr>
      <w:sz w:val="20"/>
    </w:rPr>
  </w:style>
  <w:style w:type="character" w:customStyle="1" w:styleId="ListLabel5">
    <w:name w:val="ListLabel 5"/>
    <w:qFormat/>
    <w:rPr>
      <w:rFonts w:cs="Courier New"/>
    </w:rPr>
  </w:style>
  <w:style w:type="character" w:customStyle="1" w:styleId="ListLabel6">
    <w:name w:val="ListLabel 6"/>
    <w:qFormat/>
    <w:rPr>
      <w:rFonts w:cs="OpenSymbol"/>
      <w:sz w:val="24"/>
    </w:rPr>
  </w:style>
  <w:style w:type="character" w:customStyle="1" w:styleId="ListLabel7">
    <w:name w:val="ListLabel 7"/>
    <w:qFormat/>
    <w:rPr>
      <w:rFonts w:cs="Symbol"/>
      <w:sz w:val="24"/>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OpenSymbol"/>
      <w:sz w:val="24"/>
    </w:rPr>
  </w:style>
  <w:style w:type="character" w:customStyle="1" w:styleId="ListLabel11">
    <w:name w:val="ListLabel 11"/>
    <w:qFormat/>
    <w:rPr>
      <w:rFonts w:cs="Symbol"/>
      <w:sz w:val="24"/>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styleId="Refdecomentrio">
    <w:name w:val="annotation reference"/>
    <w:basedOn w:val="Fontepargpadro"/>
    <w:uiPriority w:val="99"/>
    <w:semiHidden/>
    <w:unhideWhenUsed/>
    <w:qFormat/>
    <w:rsid w:val="009F04B7"/>
    <w:rPr>
      <w:sz w:val="16"/>
      <w:szCs w:val="16"/>
    </w:rPr>
  </w:style>
  <w:style w:type="character" w:customStyle="1" w:styleId="TextodecomentrioChar">
    <w:name w:val="Texto de comentário Char"/>
    <w:basedOn w:val="Fontepargpadro"/>
    <w:link w:val="Textodecomentrio"/>
    <w:uiPriority w:val="99"/>
    <w:semiHidden/>
    <w:qFormat/>
    <w:rsid w:val="009F04B7"/>
    <w:rPr>
      <w:rFonts w:ascii="Times New Roman" w:eastAsia="Times New Roman" w:hAnsi="Times New Roman" w:cs="Arial"/>
      <w:color w:val="00000A"/>
      <w:lang w:eastAsia="en-US"/>
    </w:rPr>
  </w:style>
  <w:style w:type="character" w:customStyle="1" w:styleId="AssuntodocomentrioChar">
    <w:name w:val="Assunto do comentário Char"/>
    <w:basedOn w:val="TextodecomentrioChar"/>
    <w:link w:val="Assuntodocomentrio"/>
    <w:uiPriority w:val="99"/>
    <w:semiHidden/>
    <w:qFormat/>
    <w:rsid w:val="009F04B7"/>
    <w:rPr>
      <w:rFonts w:ascii="Times New Roman" w:eastAsia="Times New Roman" w:hAnsi="Times New Roman" w:cs="Arial"/>
      <w:b/>
      <w:bCs/>
      <w:color w:val="00000A"/>
      <w:lang w:eastAsia="en-US"/>
    </w:rPr>
  </w:style>
  <w:style w:type="character" w:customStyle="1" w:styleId="ListLabel14">
    <w:name w:val="ListLabel 14"/>
    <w:qFormat/>
    <w:rPr>
      <w:rFonts w:cs="OpenSymbol"/>
      <w:sz w:val="24"/>
    </w:rPr>
  </w:style>
  <w:style w:type="character" w:customStyle="1" w:styleId="ListLabel15">
    <w:name w:val="ListLabel 15"/>
    <w:qFormat/>
    <w:rPr>
      <w:rFonts w:cs="Symbol"/>
      <w:sz w:val="24"/>
    </w:rPr>
  </w:style>
  <w:style w:type="character" w:customStyle="1" w:styleId="ListLabel16">
    <w:name w:val="ListLabel 16"/>
    <w:qFormat/>
    <w:rPr>
      <w:rFonts w:cs="Courier New"/>
    </w:rPr>
  </w:style>
  <w:style w:type="character" w:customStyle="1" w:styleId="ListLabel17">
    <w:name w:val="ListLabel 17"/>
    <w:qFormat/>
    <w:rPr>
      <w:rFonts w:cs="Wingdings"/>
    </w:rPr>
  </w:style>
  <w:style w:type="character" w:customStyle="1" w:styleId="ListLabel18">
    <w:name w:val="ListLabel 18"/>
    <w:qFormat/>
    <w:rPr>
      <w:rFonts w:cs="OpenSymbol"/>
      <w:sz w:val="24"/>
    </w:rPr>
  </w:style>
  <w:style w:type="character" w:customStyle="1" w:styleId="ListLabel19">
    <w:name w:val="ListLabel 19"/>
    <w:qFormat/>
    <w:rPr>
      <w:rFonts w:cs="Symbol"/>
      <w:sz w:val="24"/>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rPr>
  </w:style>
  <w:style w:type="character" w:customStyle="1" w:styleId="ListLabel23">
    <w:name w:val="ListLabel 23"/>
    <w:qFormat/>
    <w:rPr>
      <w:rFonts w:cs="OpenSymbol"/>
      <w:sz w:val="24"/>
    </w:rPr>
  </w:style>
  <w:style w:type="character" w:customStyle="1" w:styleId="ListLabel24">
    <w:name w:val="ListLabel 24"/>
    <w:qFormat/>
    <w:rPr>
      <w:rFonts w:cs="Symbol"/>
      <w:sz w:val="24"/>
    </w:rPr>
  </w:style>
  <w:style w:type="character" w:customStyle="1" w:styleId="ListLabel25">
    <w:name w:val="ListLabel 25"/>
    <w:qFormat/>
    <w:rPr>
      <w:rFonts w:cs="Courier New"/>
    </w:rPr>
  </w:style>
  <w:style w:type="character" w:customStyle="1" w:styleId="ListLabel26">
    <w:name w:val="ListLabel 26"/>
    <w:qFormat/>
    <w:rPr>
      <w:rFonts w:cs="Wingdings"/>
    </w:rPr>
  </w:style>
  <w:style w:type="character" w:customStyle="1" w:styleId="ListLabel27">
    <w:name w:val="ListLabel 27"/>
    <w:qFormat/>
    <w:rPr>
      <w:rFonts w:cs="Symbol"/>
    </w:rPr>
  </w:style>
  <w:style w:type="character" w:customStyle="1" w:styleId="ListLabel28">
    <w:name w:val="ListLabel 28"/>
    <w:qFormat/>
    <w:rPr>
      <w:b/>
      <w:i w:val="0"/>
      <w:sz w:val="24"/>
      <w:szCs w:val="24"/>
    </w:rPr>
  </w:style>
  <w:style w:type="character" w:customStyle="1" w:styleId="ListLabel29">
    <w:name w:val="ListLabel 29"/>
    <w:qFormat/>
    <w:rPr>
      <w:b/>
      <w:i w:val="0"/>
    </w:rPr>
  </w:style>
  <w:style w:type="character" w:customStyle="1" w:styleId="ListLabel30">
    <w:name w:val="ListLabel 30"/>
    <w:qFormat/>
    <w:rPr>
      <w:rFonts w:cs="OpenSymbol"/>
      <w:sz w:val="24"/>
    </w:rPr>
  </w:style>
  <w:style w:type="character" w:customStyle="1" w:styleId="ListLabel31">
    <w:name w:val="ListLabel 31"/>
    <w:qFormat/>
    <w:rPr>
      <w:rFonts w:cs="OpenSymbol"/>
      <w:sz w:val="24"/>
    </w:rPr>
  </w:style>
  <w:style w:type="character" w:customStyle="1" w:styleId="ListLabel32">
    <w:name w:val="ListLabel 32"/>
    <w:qFormat/>
    <w:rPr>
      <w:rFonts w:cs="OpenSymbol"/>
      <w:sz w:val="24"/>
    </w:rPr>
  </w:style>
  <w:style w:type="character" w:customStyle="1" w:styleId="ListLabel33">
    <w:name w:val="ListLabel 33"/>
    <w:qFormat/>
    <w:rPr>
      <w:rFonts w:cs="OpenSymbol"/>
      <w:sz w:val="24"/>
    </w:rPr>
  </w:style>
  <w:style w:type="character" w:customStyle="1" w:styleId="ListLabel34">
    <w:name w:val="ListLabel 34"/>
    <w:qFormat/>
    <w:rPr>
      <w:rFonts w:cs="OpenSymbol"/>
      <w:sz w:val="24"/>
    </w:rPr>
  </w:style>
  <w:style w:type="character" w:customStyle="1" w:styleId="ListLabel35">
    <w:name w:val="ListLabel 35"/>
    <w:qFormat/>
    <w:rPr>
      <w:rFonts w:cs="OpenSymbol"/>
      <w:sz w:val="24"/>
    </w:rPr>
  </w:style>
  <w:style w:type="character" w:customStyle="1" w:styleId="ListLabel36">
    <w:name w:val="ListLabel 36"/>
    <w:qFormat/>
    <w:rPr>
      <w:rFonts w:cs="OpenSymbol"/>
      <w:sz w:val="24"/>
    </w:rPr>
  </w:style>
  <w:style w:type="character" w:customStyle="1" w:styleId="ListLabel37">
    <w:name w:val="ListLabel 37"/>
    <w:qFormat/>
    <w:rPr>
      <w:rFonts w:cs="OpenSymbol"/>
      <w:sz w:val="24"/>
    </w:rPr>
  </w:style>
  <w:style w:type="character" w:customStyle="1" w:styleId="ListLabel38">
    <w:name w:val="ListLabel 38"/>
    <w:qFormat/>
    <w:rPr>
      <w:rFonts w:cs="OpenSymbol"/>
      <w:sz w:val="24"/>
    </w:rPr>
  </w:style>
  <w:style w:type="character" w:customStyle="1" w:styleId="ListLabel39">
    <w:name w:val="ListLabel 39"/>
    <w:qFormat/>
    <w:rPr>
      <w:rFonts w:cs="Symbol"/>
      <w:sz w:val="24"/>
    </w:rPr>
  </w:style>
  <w:style w:type="character" w:customStyle="1" w:styleId="ListLabel40">
    <w:name w:val="ListLabel 40"/>
    <w:qFormat/>
    <w:rPr>
      <w:rFonts w:cs="Courier New"/>
    </w:rPr>
  </w:style>
  <w:style w:type="character" w:customStyle="1" w:styleId="ListLabel41">
    <w:name w:val="ListLabel 41"/>
    <w:qFormat/>
    <w:rPr>
      <w:rFonts w:cs="Wingdings"/>
    </w:rPr>
  </w:style>
  <w:style w:type="character" w:customStyle="1" w:styleId="ListLabel42">
    <w:name w:val="ListLabel 42"/>
    <w:qFormat/>
    <w:rPr>
      <w:rFonts w:cs="Symbol"/>
      <w:sz w:val="24"/>
    </w:rPr>
  </w:style>
  <w:style w:type="character" w:customStyle="1" w:styleId="ListLabel43">
    <w:name w:val="ListLabel 43"/>
    <w:qFormat/>
    <w:rPr>
      <w:rFonts w:cs="Courier New"/>
    </w:rPr>
  </w:style>
  <w:style w:type="character" w:customStyle="1" w:styleId="ListLabel44">
    <w:name w:val="ListLabel 44"/>
    <w:qFormat/>
    <w:rPr>
      <w:rFonts w:cs="Wingdings"/>
    </w:rPr>
  </w:style>
  <w:style w:type="character" w:customStyle="1" w:styleId="ListLabel45">
    <w:name w:val="ListLabel 45"/>
    <w:qFormat/>
    <w:rPr>
      <w:rFonts w:cs="Symbol"/>
      <w:sz w:val="24"/>
    </w:rPr>
  </w:style>
  <w:style w:type="character" w:customStyle="1" w:styleId="ListLabel46">
    <w:name w:val="ListLabel 46"/>
    <w:qFormat/>
    <w:rPr>
      <w:rFonts w:cs="Courier New"/>
    </w:rPr>
  </w:style>
  <w:style w:type="character" w:customStyle="1" w:styleId="ListLabel47">
    <w:name w:val="ListLabel 47"/>
    <w:qFormat/>
    <w:rPr>
      <w:rFonts w:cs="Wingdings"/>
    </w:rPr>
  </w:style>
  <w:style w:type="character" w:customStyle="1" w:styleId="ListLabel48">
    <w:name w:val="ListLabel 48"/>
    <w:qFormat/>
    <w:rPr>
      <w:rFonts w:cs="Symbol"/>
      <w:sz w:val="24"/>
    </w:rPr>
  </w:style>
  <w:style w:type="character" w:customStyle="1" w:styleId="ListLabel49">
    <w:name w:val="ListLabel 49"/>
    <w:qFormat/>
    <w:rPr>
      <w:rFonts w:cs="Courier New"/>
    </w:rPr>
  </w:style>
  <w:style w:type="character" w:customStyle="1" w:styleId="ListLabel50">
    <w:name w:val="ListLabel 50"/>
    <w:qFormat/>
    <w:rPr>
      <w:rFonts w:cs="Wingdings"/>
    </w:rPr>
  </w:style>
  <w:style w:type="character" w:customStyle="1" w:styleId="ListLabel51">
    <w:name w:val="ListLabel 51"/>
    <w:qFormat/>
    <w:rPr>
      <w:rFonts w:cs="Symbol"/>
      <w:sz w:val="24"/>
    </w:rPr>
  </w:style>
  <w:style w:type="character" w:customStyle="1" w:styleId="ListLabel52">
    <w:name w:val="ListLabel 52"/>
    <w:qFormat/>
    <w:rPr>
      <w:rFonts w:cs="Courier New"/>
    </w:rPr>
  </w:style>
  <w:style w:type="character" w:customStyle="1" w:styleId="ListLabel53">
    <w:name w:val="ListLabel 53"/>
    <w:qFormat/>
    <w:rPr>
      <w:rFonts w:cs="Wingdings"/>
    </w:rPr>
  </w:style>
  <w:style w:type="character" w:customStyle="1" w:styleId="ListLabel54">
    <w:name w:val="ListLabel 54"/>
    <w:qFormat/>
    <w:rPr>
      <w:rFonts w:cs="Symbol"/>
      <w:sz w:val="24"/>
    </w:rPr>
  </w:style>
  <w:style w:type="character" w:customStyle="1" w:styleId="ListLabel55">
    <w:name w:val="ListLabel 55"/>
    <w:qFormat/>
    <w:rPr>
      <w:rFonts w:cs="Courier New"/>
    </w:rPr>
  </w:style>
  <w:style w:type="character" w:customStyle="1" w:styleId="ListLabel56">
    <w:name w:val="ListLabel 56"/>
    <w:qFormat/>
    <w:rPr>
      <w:rFonts w:cs="Wingdings"/>
    </w:rPr>
  </w:style>
  <w:style w:type="character" w:customStyle="1" w:styleId="ListLabel57">
    <w:name w:val="ListLabel 57"/>
    <w:qFormat/>
    <w:rPr>
      <w:rFonts w:cs="Symbol"/>
      <w:sz w:val="24"/>
    </w:rPr>
  </w:style>
  <w:style w:type="character" w:customStyle="1" w:styleId="ListLabel58">
    <w:name w:val="ListLabel 58"/>
    <w:qFormat/>
    <w:rPr>
      <w:rFonts w:cs="Courier New"/>
    </w:rPr>
  </w:style>
  <w:style w:type="character" w:customStyle="1" w:styleId="ListLabel59">
    <w:name w:val="ListLabel 59"/>
    <w:qFormat/>
    <w:rPr>
      <w:rFonts w:cs="Wingdings"/>
    </w:rPr>
  </w:style>
  <w:style w:type="character" w:customStyle="1" w:styleId="ListLabel60">
    <w:name w:val="ListLabel 60"/>
    <w:qFormat/>
    <w:rPr>
      <w:rFonts w:cs="Symbol"/>
      <w:sz w:val="24"/>
    </w:rPr>
  </w:style>
  <w:style w:type="character" w:customStyle="1" w:styleId="ListLabel61">
    <w:name w:val="ListLabel 61"/>
    <w:qFormat/>
    <w:rPr>
      <w:rFonts w:cs="Courier New"/>
    </w:rPr>
  </w:style>
  <w:style w:type="character" w:customStyle="1" w:styleId="ListLabel62">
    <w:name w:val="ListLabel 62"/>
    <w:qFormat/>
    <w:rPr>
      <w:rFonts w:cs="Wingdings"/>
    </w:rPr>
  </w:style>
  <w:style w:type="character" w:customStyle="1" w:styleId="ListLabel63">
    <w:name w:val="ListLabel 63"/>
    <w:qFormat/>
    <w:rPr>
      <w:rFonts w:cs="Symbol"/>
      <w:sz w:val="24"/>
    </w:rPr>
  </w:style>
  <w:style w:type="character" w:customStyle="1" w:styleId="ListLabel64">
    <w:name w:val="ListLabel 64"/>
    <w:qFormat/>
    <w:rPr>
      <w:rFonts w:cs="Courier New"/>
    </w:rPr>
  </w:style>
  <w:style w:type="character" w:customStyle="1" w:styleId="ListLabel65">
    <w:name w:val="ListLabel 65"/>
    <w:qFormat/>
    <w:rPr>
      <w:rFonts w:cs="Wingdings"/>
    </w:rPr>
  </w:style>
  <w:style w:type="character" w:customStyle="1" w:styleId="ListLabel66">
    <w:name w:val="ListLabel 66"/>
    <w:qFormat/>
    <w:rPr>
      <w:rFonts w:cs="Symbol"/>
      <w:sz w:val="24"/>
    </w:rPr>
  </w:style>
  <w:style w:type="character" w:customStyle="1" w:styleId="ListLabel67">
    <w:name w:val="ListLabel 67"/>
    <w:qFormat/>
    <w:rPr>
      <w:rFonts w:cs="Courier New"/>
    </w:rPr>
  </w:style>
  <w:style w:type="character" w:customStyle="1" w:styleId="ListLabel68">
    <w:name w:val="ListLabel 68"/>
    <w:qFormat/>
    <w:rPr>
      <w:rFonts w:cs="Wingdings"/>
    </w:rPr>
  </w:style>
  <w:style w:type="character" w:customStyle="1" w:styleId="ListLabel69">
    <w:name w:val="ListLabel 69"/>
    <w:qFormat/>
    <w:rPr>
      <w:rFonts w:cs="Symbol"/>
      <w:sz w:val="24"/>
    </w:rPr>
  </w:style>
  <w:style w:type="character" w:customStyle="1" w:styleId="ListLabel70">
    <w:name w:val="ListLabel 70"/>
    <w:qFormat/>
    <w:rPr>
      <w:rFonts w:cs="Courier New"/>
    </w:rPr>
  </w:style>
  <w:style w:type="character" w:customStyle="1" w:styleId="ListLabel71">
    <w:name w:val="ListLabel 71"/>
    <w:qFormat/>
    <w:rPr>
      <w:rFonts w:cs="Wingdings"/>
    </w:rPr>
  </w:style>
  <w:style w:type="character" w:customStyle="1" w:styleId="ListLabel72">
    <w:name w:val="ListLabel 72"/>
    <w:qFormat/>
    <w:rPr>
      <w:rFonts w:cs="Symbol"/>
      <w:sz w:val="24"/>
    </w:rPr>
  </w:style>
  <w:style w:type="character" w:customStyle="1" w:styleId="ListLabel73">
    <w:name w:val="ListLabel 73"/>
    <w:qFormat/>
    <w:rPr>
      <w:rFonts w:cs="Courier New"/>
    </w:rPr>
  </w:style>
  <w:style w:type="character" w:customStyle="1" w:styleId="ListLabel74">
    <w:name w:val="ListLabel 74"/>
    <w:qFormat/>
    <w:rPr>
      <w:rFonts w:cs="Wingdings"/>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cs="Wingdings"/>
    </w:rPr>
  </w:style>
  <w:style w:type="character" w:customStyle="1" w:styleId="ListLabel78">
    <w:name w:val="ListLabel 78"/>
    <w:qFormat/>
    <w:rPr>
      <w:rFonts w:cs="Symbol"/>
    </w:rPr>
  </w:style>
  <w:style w:type="character" w:customStyle="1" w:styleId="ListLabel79">
    <w:name w:val="ListLabel 79"/>
    <w:qFormat/>
    <w:rPr>
      <w:rFonts w:cs="Courier New"/>
    </w:rPr>
  </w:style>
  <w:style w:type="character" w:customStyle="1" w:styleId="ListLabel80">
    <w:name w:val="ListLabel 80"/>
    <w:qFormat/>
    <w:rPr>
      <w:rFonts w:cs="Wingdings"/>
    </w:rPr>
  </w:style>
  <w:style w:type="character" w:customStyle="1" w:styleId="ListLabel81">
    <w:name w:val="ListLabel 81"/>
    <w:qFormat/>
    <w:rPr>
      <w:rFonts w:cs="Symbol"/>
    </w:rPr>
  </w:style>
  <w:style w:type="character" w:customStyle="1" w:styleId="ListLabel82">
    <w:name w:val="ListLabel 82"/>
    <w:qFormat/>
    <w:rPr>
      <w:rFonts w:cs="Courier New"/>
    </w:rPr>
  </w:style>
  <w:style w:type="character" w:customStyle="1" w:styleId="ListLabel83">
    <w:name w:val="ListLabel 83"/>
    <w:qFormat/>
    <w:rPr>
      <w:rFonts w:cs="Wingdings"/>
    </w:rPr>
  </w:style>
  <w:style w:type="character" w:customStyle="1" w:styleId="ListLabel84">
    <w:name w:val="ListLabel 84"/>
    <w:qFormat/>
    <w:rPr>
      <w:rFonts w:cs="Symbol"/>
    </w:rPr>
  </w:style>
  <w:style w:type="character" w:customStyle="1" w:styleId="ListLabel85">
    <w:name w:val="ListLabel 85"/>
    <w:qFormat/>
    <w:rPr>
      <w:rFonts w:cs="Courier New"/>
    </w:rPr>
  </w:style>
  <w:style w:type="character" w:customStyle="1" w:styleId="ListLabel86">
    <w:name w:val="ListLabel 86"/>
    <w:qFormat/>
    <w:rPr>
      <w:rFonts w:cs="Wingdings"/>
    </w:rPr>
  </w:style>
  <w:style w:type="character" w:customStyle="1" w:styleId="ListLabel87">
    <w:name w:val="ListLabel 87"/>
    <w:qFormat/>
    <w:rPr>
      <w:rFonts w:cs="Symbol"/>
    </w:rPr>
  </w:style>
  <w:style w:type="character" w:customStyle="1" w:styleId="ListLabel88">
    <w:name w:val="ListLabel 88"/>
    <w:qFormat/>
    <w:rPr>
      <w:rFonts w:cs="Courier New"/>
    </w:rPr>
  </w:style>
  <w:style w:type="character" w:customStyle="1" w:styleId="ListLabel89">
    <w:name w:val="ListLabel 89"/>
    <w:qFormat/>
    <w:rPr>
      <w:rFonts w:cs="Wingdings"/>
    </w:rPr>
  </w:style>
  <w:style w:type="character" w:customStyle="1" w:styleId="ListLabel90">
    <w:name w:val="ListLabel 90"/>
    <w:qFormat/>
    <w:rPr>
      <w:rFonts w:cs="Symbol"/>
    </w:rPr>
  </w:style>
  <w:style w:type="character" w:customStyle="1" w:styleId="ListLabel91">
    <w:name w:val="ListLabel 91"/>
    <w:qFormat/>
    <w:rPr>
      <w:rFonts w:cs="Courier New"/>
    </w:rPr>
  </w:style>
  <w:style w:type="character" w:customStyle="1" w:styleId="ListLabel92">
    <w:name w:val="ListLabel 92"/>
    <w:qFormat/>
    <w:rPr>
      <w:rFonts w:cs="Wingdings"/>
    </w:rPr>
  </w:style>
  <w:style w:type="character" w:customStyle="1" w:styleId="ListLabel93">
    <w:name w:val="ListLabel 93"/>
    <w:qFormat/>
    <w:rPr>
      <w:rFonts w:cs="Courier New"/>
    </w:rPr>
  </w:style>
  <w:style w:type="character" w:customStyle="1" w:styleId="ListLabel94">
    <w:name w:val="ListLabel 94"/>
    <w:qFormat/>
    <w:rPr>
      <w:rFonts w:cs="Courier New"/>
    </w:rPr>
  </w:style>
  <w:style w:type="character" w:customStyle="1" w:styleId="ListLabel95">
    <w:name w:val="ListLabel 95"/>
    <w:qFormat/>
    <w:rPr>
      <w:rFonts w:cs="Wingdings"/>
    </w:rPr>
  </w:style>
  <w:style w:type="character" w:customStyle="1" w:styleId="ListLabel96">
    <w:name w:val="ListLabel 96"/>
    <w:qFormat/>
    <w:rPr>
      <w:rFonts w:cs="Symbol"/>
    </w:rPr>
  </w:style>
  <w:style w:type="character" w:customStyle="1" w:styleId="ListLabel97">
    <w:name w:val="ListLabel 97"/>
    <w:qFormat/>
    <w:rPr>
      <w:rFonts w:cs="Courier New"/>
    </w:rPr>
  </w:style>
  <w:style w:type="character" w:customStyle="1" w:styleId="ListLabel98">
    <w:name w:val="ListLabel 98"/>
    <w:qFormat/>
    <w:rPr>
      <w:rFonts w:cs="Wingdings"/>
    </w:rPr>
  </w:style>
  <w:style w:type="character" w:customStyle="1" w:styleId="ListLabel99">
    <w:name w:val="ListLabel 99"/>
    <w:qFormat/>
    <w:rPr>
      <w:rFonts w:cs="Symbol"/>
    </w:rPr>
  </w:style>
  <w:style w:type="character" w:customStyle="1" w:styleId="ListLabel100">
    <w:name w:val="ListLabel 100"/>
    <w:qFormat/>
    <w:rPr>
      <w:rFonts w:cs="Courier New"/>
    </w:rPr>
  </w:style>
  <w:style w:type="character" w:customStyle="1" w:styleId="ListLabel101">
    <w:name w:val="ListLabel 101"/>
    <w:qFormat/>
    <w:rPr>
      <w:rFonts w:cs="Wingdings"/>
    </w:rPr>
  </w:style>
  <w:style w:type="character" w:customStyle="1" w:styleId="ListLabel102">
    <w:name w:val="ListLabel 102"/>
    <w:qFormat/>
    <w:rPr>
      <w:rFonts w:cs="Courier New"/>
    </w:rPr>
  </w:style>
  <w:style w:type="character" w:customStyle="1" w:styleId="ListLabel103">
    <w:name w:val="ListLabel 103"/>
    <w:qFormat/>
    <w:rPr>
      <w:rFonts w:cs="Courier New"/>
    </w:rPr>
  </w:style>
  <w:style w:type="character" w:customStyle="1" w:styleId="ListLabel104">
    <w:name w:val="ListLabel 104"/>
    <w:qFormat/>
    <w:rPr>
      <w:rFonts w:cs="Wingdings"/>
    </w:rPr>
  </w:style>
  <w:style w:type="character" w:customStyle="1" w:styleId="ListLabel105">
    <w:name w:val="ListLabel 105"/>
    <w:qFormat/>
    <w:rPr>
      <w:rFonts w:cs="Symbol"/>
    </w:rPr>
  </w:style>
  <w:style w:type="character" w:customStyle="1" w:styleId="ListLabel106">
    <w:name w:val="ListLabel 106"/>
    <w:qFormat/>
    <w:rPr>
      <w:rFonts w:cs="Courier New"/>
    </w:rPr>
  </w:style>
  <w:style w:type="character" w:customStyle="1" w:styleId="ListLabel107">
    <w:name w:val="ListLabel 107"/>
    <w:qFormat/>
    <w:rPr>
      <w:rFonts w:cs="Wingdings"/>
    </w:rPr>
  </w:style>
  <w:style w:type="character" w:customStyle="1" w:styleId="ListLabel108">
    <w:name w:val="ListLabel 108"/>
    <w:qFormat/>
    <w:rPr>
      <w:rFonts w:cs="Symbol"/>
    </w:rPr>
  </w:style>
  <w:style w:type="character" w:customStyle="1" w:styleId="ListLabel109">
    <w:name w:val="ListLabel 109"/>
    <w:qFormat/>
    <w:rPr>
      <w:rFonts w:cs="Courier New"/>
    </w:rPr>
  </w:style>
  <w:style w:type="character" w:customStyle="1" w:styleId="ListLabel110">
    <w:name w:val="ListLabel 110"/>
    <w:qFormat/>
    <w:rPr>
      <w:rFonts w:cs="Wingdings"/>
    </w:rPr>
  </w:style>
  <w:style w:type="character" w:customStyle="1" w:styleId="ListLabel111">
    <w:name w:val="ListLabel 111"/>
    <w:qFormat/>
    <w:rPr>
      <w:rFonts w:ascii="Times" w:hAnsi="Times"/>
      <w:sz w:val="24"/>
    </w:rPr>
  </w:style>
  <w:style w:type="character" w:customStyle="1" w:styleId="ListLabel112">
    <w:name w:val="ListLabel 112"/>
    <w:qFormat/>
    <w:rPr>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InternetLink">
    <w:name w:val="Internet Link"/>
    <w:rPr>
      <w:color w:val="000080"/>
      <w:u w:val="single"/>
    </w:rPr>
  </w:style>
  <w:style w:type="character" w:customStyle="1" w:styleId="IndexLink">
    <w:name w:val="Index Link"/>
    <w:qFormat/>
  </w:style>
  <w:style w:type="paragraph" w:customStyle="1" w:styleId="Heading">
    <w:name w:val="Heading"/>
    <w:basedOn w:val="Normal"/>
    <w:next w:val="Corpodetexto"/>
    <w:qFormat/>
    <w:pPr>
      <w:keepNext/>
      <w:suppressAutoHyphens/>
      <w:spacing w:before="240" w:after="120" w:line="360" w:lineRule="auto"/>
      <w:ind w:firstLine="709"/>
      <w:jc w:val="both"/>
    </w:pPr>
    <w:rPr>
      <w:rFonts w:ascii="Liberation Sans" w:eastAsia="Noto Sans CJK SC Regular" w:hAnsi="Liberation Sans" w:cs="FreeSans"/>
      <w:color w:val="00000A"/>
      <w:sz w:val="28"/>
      <w:szCs w:val="28"/>
      <w:lang w:eastAsia="en-US"/>
    </w:rPr>
  </w:style>
  <w:style w:type="paragraph" w:styleId="Corpodetexto">
    <w:name w:val="Body Text"/>
    <w:basedOn w:val="Normal"/>
    <w:pPr>
      <w:suppressAutoHyphens/>
      <w:spacing w:after="140" w:line="288" w:lineRule="auto"/>
      <w:ind w:firstLine="709"/>
      <w:jc w:val="both"/>
    </w:pPr>
    <w:rPr>
      <w:rFonts w:eastAsia="Times New Roman" w:cs="Arial"/>
      <w:color w:val="00000A"/>
      <w:sz w:val="22"/>
      <w:lang w:eastAsia="en-US"/>
    </w:rPr>
  </w:style>
  <w:style w:type="paragraph" w:styleId="Lista">
    <w:name w:val="List"/>
    <w:basedOn w:val="Corpodotexto"/>
    <w:rPr>
      <w:rFonts w:cs="FreeSans"/>
    </w:rPr>
  </w:style>
  <w:style w:type="paragraph" w:styleId="Legenda">
    <w:name w:val="caption"/>
    <w:basedOn w:val="Normal"/>
    <w:next w:val="Normal"/>
    <w:uiPriority w:val="35"/>
    <w:unhideWhenUsed/>
    <w:qFormat/>
    <w:rsid w:val="00131404"/>
    <w:pPr>
      <w:suppressAutoHyphens/>
      <w:spacing w:after="60"/>
      <w:jc w:val="center"/>
    </w:pPr>
    <w:rPr>
      <w:rFonts w:eastAsia="Times New Roman" w:cs="Arial"/>
      <w:bCs/>
      <w:color w:val="00000A"/>
      <w:sz w:val="20"/>
      <w:szCs w:val="20"/>
      <w:lang w:eastAsia="en-US"/>
    </w:rPr>
  </w:style>
  <w:style w:type="paragraph" w:customStyle="1" w:styleId="Index">
    <w:name w:val="Index"/>
    <w:basedOn w:val="Normal"/>
    <w:qFormat/>
    <w:pPr>
      <w:suppressLineNumbers/>
      <w:suppressAutoHyphens/>
      <w:spacing w:line="360" w:lineRule="auto"/>
      <w:ind w:firstLine="709"/>
      <w:jc w:val="both"/>
    </w:pPr>
    <w:rPr>
      <w:rFonts w:eastAsia="Times New Roman" w:cs="FreeSans"/>
      <w:color w:val="00000A"/>
      <w:sz w:val="22"/>
      <w:lang w:eastAsia="en-US"/>
    </w:rPr>
  </w:style>
  <w:style w:type="paragraph" w:styleId="Ttulo">
    <w:name w:val="Title"/>
    <w:basedOn w:val="Normal"/>
    <w:qFormat/>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paragraph" w:customStyle="1" w:styleId="Corpodotexto">
    <w:name w:val="Corpo do texto"/>
    <w:basedOn w:val="Normal"/>
    <w:link w:val="CorpodetextoChar"/>
    <w:qFormat/>
    <w:rsid w:val="002E4E27"/>
    <w:pPr>
      <w:suppressAutoHyphens/>
    </w:pPr>
    <w:rPr>
      <w:rFonts w:eastAsia="Times New Roman"/>
      <w:b/>
      <w:color w:val="00000A"/>
      <w:szCs w:val="20"/>
    </w:rPr>
  </w:style>
  <w:style w:type="paragraph" w:customStyle="1" w:styleId="ndice">
    <w:name w:val="Índice"/>
    <w:basedOn w:val="Normal"/>
    <w:qFormat/>
    <w:pPr>
      <w:suppressLineNumbers/>
      <w:suppressAutoHyphens/>
      <w:spacing w:line="360" w:lineRule="auto"/>
      <w:ind w:firstLine="709"/>
      <w:jc w:val="both"/>
    </w:pPr>
    <w:rPr>
      <w:rFonts w:eastAsia="Times New Roman" w:cs="FreeSans"/>
      <w:color w:val="00000A"/>
      <w:sz w:val="22"/>
      <w:lang w:eastAsia="en-US"/>
    </w:rPr>
  </w:style>
  <w:style w:type="paragraph" w:customStyle="1" w:styleId="Ttulododocumento">
    <w:name w:val="Título do documento"/>
    <w:basedOn w:val="Normal"/>
    <w:qFormat/>
    <w:rsid w:val="002E4E27"/>
    <w:pPr>
      <w:widowControl w:val="0"/>
      <w:suppressAutoHyphens/>
      <w:spacing w:line="360" w:lineRule="auto"/>
      <w:ind w:firstLine="709"/>
      <w:jc w:val="center"/>
    </w:pPr>
    <w:rPr>
      <w:rFonts w:eastAsia="Times New Roman" w:cs="Arial"/>
      <w:b/>
      <w:color w:val="00000A"/>
      <w:sz w:val="40"/>
      <w:lang w:eastAsia="en-US"/>
    </w:rPr>
  </w:style>
  <w:style w:type="paragraph" w:customStyle="1" w:styleId="Ttulo11">
    <w:name w:val="Título 11"/>
    <w:basedOn w:val="Normal"/>
    <w:next w:val="Normal"/>
    <w:link w:val="Ttulo1Char"/>
    <w:autoRedefine/>
    <w:uiPriority w:val="9"/>
    <w:qFormat/>
    <w:rsid w:val="004514B8"/>
    <w:pPr>
      <w:keepNext/>
      <w:keepLines/>
      <w:pageBreakBefore/>
      <w:suppressAutoHyphens/>
      <w:spacing w:after="360" w:line="360" w:lineRule="auto"/>
      <w:ind w:firstLine="709"/>
      <w:jc w:val="center"/>
      <w:outlineLvl w:val="0"/>
    </w:pPr>
    <w:rPr>
      <w:rFonts w:eastAsia="Times New Roman"/>
      <w:b/>
      <w:bCs/>
      <w:caps/>
      <w:color w:val="00000A"/>
      <w:sz w:val="28"/>
      <w:lang w:val="x-none" w:eastAsia="x-none"/>
    </w:rPr>
  </w:style>
  <w:style w:type="paragraph" w:customStyle="1" w:styleId="Ttulo21">
    <w:name w:val="Título 21"/>
    <w:basedOn w:val="Normal"/>
    <w:next w:val="Normal"/>
    <w:link w:val="Ttulo2Char"/>
    <w:uiPriority w:val="9"/>
    <w:unhideWhenUsed/>
    <w:qFormat/>
    <w:rsid w:val="00215903"/>
    <w:pPr>
      <w:keepNext/>
      <w:keepLines/>
      <w:suppressAutoHyphens/>
      <w:spacing w:line="360" w:lineRule="auto"/>
      <w:ind w:firstLine="709"/>
      <w:jc w:val="both"/>
      <w:outlineLvl w:val="1"/>
    </w:pPr>
    <w:rPr>
      <w:rFonts w:eastAsia="Times New Roman"/>
      <w:b/>
      <w:bCs/>
      <w:color w:val="00000A"/>
      <w:sz w:val="26"/>
      <w:szCs w:val="26"/>
      <w:lang w:val="x-none" w:eastAsia="x-none"/>
    </w:rPr>
  </w:style>
  <w:style w:type="paragraph" w:customStyle="1" w:styleId="Ttulo31">
    <w:name w:val="Título 31"/>
    <w:basedOn w:val="Normal"/>
    <w:next w:val="Normal"/>
    <w:link w:val="Ttulo3Char"/>
    <w:uiPriority w:val="9"/>
    <w:unhideWhenUsed/>
    <w:qFormat/>
    <w:rsid w:val="00396AD0"/>
    <w:pPr>
      <w:keepNext/>
      <w:keepLines/>
      <w:suppressAutoHyphens/>
      <w:spacing w:line="360" w:lineRule="auto"/>
      <w:ind w:firstLine="709"/>
      <w:jc w:val="both"/>
      <w:outlineLvl w:val="2"/>
    </w:pPr>
    <w:rPr>
      <w:rFonts w:eastAsia="Times New Roman"/>
      <w:b/>
      <w:bCs/>
      <w:color w:val="00000A"/>
      <w:sz w:val="26"/>
      <w:szCs w:val="26"/>
      <w:lang w:val="x-none" w:eastAsia="x-none"/>
    </w:rPr>
  </w:style>
  <w:style w:type="paragraph" w:customStyle="1" w:styleId="Ttulo41">
    <w:name w:val="Título 41"/>
    <w:basedOn w:val="Normal"/>
    <w:next w:val="Normal"/>
    <w:link w:val="Ttulo4Char"/>
    <w:uiPriority w:val="9"/>
    <w:unhideWhenUsed/>
    <w:qFormat/>
    <w:rsid w:val="00996444"/>
    <w:pPr>
      <w:keepNext/>
      <w:keepLines/>
      <w:suppressAutoHyphens/>
      <w:spacing w:line="360" w:lineRule="auto"/>
      <w:ind w:firstLine="709"/>
      <w:jc w:val="both"/>
      <w:outlineLvl w:val="3"/>
    </w:pPr>
    <w:rPr>
      <w:rFonts w:eastAsia="Times New Roman"/>
      <w:b/>
      <w:bCs/>
      <w:iCs/>
      <w:color w:val="00000A"/>
      <w:szCs w:val="20"/>
      <w:lang w:val="x-none" w:eastAsia="x-none"/>
    </w:rPr>
  </w:style>
  <w:style w:type="paragraph" w:customStyle="1" w:styleId="Ttulo51">
    <w:name w:val="Título 51"/>
    <w:basedOn w:val="Normal"/>
    <w:next w:val="Normal"/>
    <w:link w:val="Ttulo5Char"/>
    <w:uiPriority w:val="9"/>
    <w:semiHidden/>
    <w:unhideWhenUsed/>
    <w:qFormat/>
    <w:rsid w:val="00A202A2"/>
    <w:pPr>
      <w:keepNext/>
      <w:keepLines/>
      <w:suppressAutoHyphens/>
      <w:spacing w:before="200" w:line="360" w:lineRule="auto"/>
      <w:ind w:firstLine="709"/>
      <w:jc w:val="both"/>
      <w:outlineLvl w:val="4"/>
    </w:pPr>
    <w:rPr>
      <w:rFonts w:ascii="Cambria" w:eastAsia="Times New Roman" w:hAnsi="Cambria"/>
      <w:color w:val="243F60"/>
      <w:sz w:val="20"/>
      <w:szCs w:val="20"/>
      <w:lang w:val="x-none" w:eastAsia="x-none"/>
    </w:rPr>
  </w:style>
  <w:style w:type="paragraph" w:customStyle="1" w:styleId="Ttulo61">
    <w:name w:val="Título 61"/>
    <w:basedOn w:val="Normal"/>
    <w:next w:val="Normal"/>
    <w:link w:val="Ttulo6Char"/>
    <w:uiPriority w:val="9"/>
    <w:semiHidden/>
    <w:unhideWhenUsed/>
    <w:qFormat/>
    <w:rsid w:val="00A202A2"/>
    <w:pPr>
      <w:keepNext/>
      <w:keepLines/>
      <w:suppressAutoHyphens/>
      <w:spacing w:before="200" w:line="360" w:lineRule="auto"/>
      <w:ind w:firstLine="709"/>
      <w:jc w:val="both"/>
      <w:outlineLvl w:val="5"/>
    </w:pPr>
    <w:rPr>
      <w:rFonts w:ascii="Cambria" w:eastAsia="Times New Roman" w:hAnsi="Cambria"/>
      <w:i/>
      <w:iCs/>
      <w:color w:val="243F60"/>
      <w:sz w:val="20"/>
      <w:szCs w:val="20"/>
      <w:lang w:val="x-none" w:eastAsia="x-none"/>
    </w:rPr>
  </w:style>
  <w:style w:type="paragraph" w:customStyle="1" w:styleId="Ttulo71">
    <w:name w:val="Título 71"/>
    <w:basedOn w:val="Normal"/>
    <w:next w:val="Normal"/>
    <w:link w:val="Ttulo7Char"/>
    <w:uiPriority w:val="9"/>
    <w:semiHidden/>
    <w:unhideWhenUsed/>
    <w:qFormat/>
    <w:rsid w:val="00A202A2"/>
    <w:pPr>
      <w:keepNext/>
      <w:keepLines/>
      <w:suppressAutoHyphens/>
      <w:spacing w:before="200" w:line="360" w:lineRule="auto"/>
      <w:ind w:firstLine="709"/>
      <w:jc w:val="both"/>
      <w:outlineLvl w:val="6"/>
    </w:pPr>
    <w:rPr>
      <w:rFonts w:ascii="Cambria" w:eastAsia="Times New Roman" w:hAnsi="Cambria"/>
      <w:i/>
      <w:iCs/>
      <w:color w:val="404040"/>
      <w:sz w:val="20"/>
      <w:szCs w:val="20"/>
      <w:lang w:val="x-none" w:eastAsia="x-none"/>
    </w:rPr>
  </w:style>
  <w:style w:type="paragraph" w:customStyle="1" w:styleId="Ttulo81">
    <w:name w:val="Título 81"/>
    <w:basedOn w:val="Normal"/>
    <w:next w:val="Normal"/>
    <w:link w:val="Ttulo8Char"/>
    <w:uiPriority w:val="9"/>
    <w:semiHidden/>
    <w:unhideWhenUsed/>
    <w:qFormat/>
    <w:rsid w:val="00A202A2"/>
    <w:pPr>
      <w:keepNext/>
      <w:keepLines/>
      <w:suppressAutoHyphens/>
      <w:spacing w:before="200" w:line="360" w:lineRule="auto"/>
      <w:ind w:firstLine="709"/>
      <w:jc w:val="both"/>
      <w:outlineLvl w:val="7"/>
    </w:pPr>
    <w:rPr>
      <w:rFonts w:ascii="Cambria" w:eastAsia="Times New Roman" w:hAnsi="Cambria"/>
      <w:color w:val="404040"/>
      <w:sz w:val="20"/>
      <w:szCs w:val="20"/>
      <w:lang w:val="x-none" w:eastAsia="x-none"/>
    </w:rPr>
  </w:style>
  <w:style w:type="paragraph" w:customStyle="1" w:styleId="Ttulo91">
    <w:name w:val="Título 91"/>
    <w:basedOn w:val="Normal"/>
    <w:next w:val="Normal"/>
    <w:link w:val="Ttulo9Char"/>
    <w:uiPriority w:val="9"/>
    <w:semiHidden/>
    <w:unhideWhenUsed/>
    <w:qFormat/>
    <w:rsid w:val="00A202A2"/>
    <w:pPr>
      <w:keepNext/>
      <w:keepLines/>
      <w:suppressAutoHyphens/>
      <w:spacing w:before="200" w:line="360" w:lineRule="auto"/>
      <w:ind w:firstLine="709"/>
      <w:jc w:val="both"/>
      <w:outlineLvl w:val="8"/>
    </w:pPr>
    <w:rPr>
      <w:rFonts w:ascii="Cambria" w:eastAsia="Times New Roman" w:hAnsi="Cambria"/>
      <w:i/>
      <w:iCs/>
      <w:color w:val="404040"/>
      <w:sz w:val="20"/>
      <w:szCs w:val="20"/>
      <w:lang w:val="x-none" w:eastAsia="x-none"/>
    </w:rPr>
  </w:style>
  <w:style w:type="paragraph" w:customStyle="1" w:styleId="Ttulo10">
    <w:name w:val="Título1"/>
    <w:basedOn w:val="Normal"/>
    <w:link w:val="TtuloChar"/>
    <w:qFormat/>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paragraph" w:customStyle="1" w:styleId="Lista1">
    <w:name w:val="Lista1"/>
    <w:basedOn w:val="Corpodotexto"/>
    <w:qFormat/>
    <w:rPr>
      <w:rFonts w:cs="FreeSans"/>
    </w:rPr>
  </w:style>
  <w:style w:type="paragraph" w:customStyle="1" w:styleId="Legenda1">
    <w:name w:val="Legenda1"/>
    <w:basedOn w:val="Normal"/>
    <w:qFormat/>
    <w:pPr>
      <w:suppressLineNumbers/>
      <w:suppressAutoHyphens/>
      <w:spacing w:before="120" w:after="120" w:line="360" w:lineRule="auto"/>
      <w:ind w:firstLine="709"/>
      <w:jc w:val="both"/>
    </w:pPr>
    <w:rPr>
      <w:rFonts w:eastAsia="Times New Roman" w:cs="FreeSans"/>
      <w:i/>
      <w:iCs/>
      <w:color w:val="00000A"/>
      <w:lang w:eastAsia="en-US"/>
    </w:rPr>
  </w:style>
  <w:style w:type="paragraph" w:styleId="Textodebalo">
    <w:name w:val="Balloon Text"/>
    <w:basedOn w:val="Normal"/>
    <w:link w:val="TextodebaloChar"/>
    <w:uiPriority w:val="99"/>
    <w:semiHidden/>
    <w:unhideWhenUsed/>
    <w:qFormat/>
    <w:rsid w:val="00A9326F"/>
    <w:pPr>
      <w:suppressAutoHyphens/>
      <w:spacing w:line="360" w:lineRule="auto"/>
      <w:ind w:firstLine="709"/>
      <w:jc w:val="both"/>
    </w:pPr>
    <w:rPr>
      <w:rFonts w:ascii="Tahoma" w:eastAsia="Times New Roman" w:hAnsi="Tahoma"/>
      <w:color w:val="00000A"/>
      <w:sz w:val="16"/>
      <w:szCs w:val="16"/>
      <w:lang w:val="x-none" w:eastAsia="x-none"/>
    </w:rPr>
  </w:style>
  <w:style w:type="paragraph" w:styleId="PargrafodaLista">
    <w:name w:val="List Paragraph"/>
    <w:basedOn w:val="Normal"/>
    <w:uiPriority w:val="34"/>
    <w:qFormat/>
    <w:rsid w:val="00A9326F"/>
    <w:pPr>
      <w:suppressAutoHyphens/>
      <w:spacing w:line="360" w:lineRule="auto"/>
      <w:ind w:left="720" w:firstLine="709"/>
      <w:contextualSpacing/>
      <w:jc w:val="both"/>
    </w:pPr>
    <w:rPr>
      <w:rFonts w:eastAsia="Times New Roman" w:cs="Arial"/>
      <w:color w:val="00000A"/>
      <w:sz w:val="22"/>
      <w:lang w:eastAsia="en-US"/>
    </w:rPr>
  </w:style>
  <w:style w:type="paragraph" w:customStyle="1" w:styleId="Cabealho1">
    <w:name w:val="Cabeçalho1"/>
    <w:basedOn w:val="Normal"/>
    <w:link w:val="CabealhoChar"/>
    <w:uiPriority w:val="99"/>
    <w:unhideWhenUsed/>
    <w:qFormat/>
    <w:rsid w:val="0024121E"/>
    <w:pPr>
      <w:tabs>
        <w:tab w:val="center" w:pos="4252"/>
        <w:tab w:val="right" w:pos="8504"/>
      </w:tabs>
      <w:suppressAutoHyphens/>
      <w:ind w:firstLine="709"/>
      <w:jc w:val="both"/>
    </w:pPr>
    <w:rPr>
      <w:rFonts w:eastAsia="Times New Roman"/>
      <w:color w:val="00000A"/>
      <w:sz w:val="20"/>
      <w:lang w:val="x-none" w:eastAsia="x-none"/>
    </w:rPr>
  </w:style>
  <w:style w:type="paragraph" w:customStyle="1" w:styleId="Rodap1">
    <w:name w:val="Rodapé1"/>
    <w:basedOn w:val="Normal"/>
    <w:link w:val="RodapChar"/>
    <w:uiPriority w:val="99"/>
    <w:unhideWhenUsed/>
    <w:qFormat/>
    <w:rsid w:val="0024121E"/>
    <w:pPr>
      <w:tabs>
        <w:tab w:val="center" w:pos="4252"/>
        <w:tab w:val="right" w:pos="8504"/>
      </w:tabs>
      <w:suppressAutoHyphens/>
      <w:ind w:firstLine="709"/>
      <w:jc w:val="both"/>
    </w:pPr>
    <w:rPr>
      <w:rFonts w:eastAsia="Times New Roman"/>
      <w:color w:val="00000A"/>
      <w:sz w:val="20"/>
      <w:lang w:val="x-none" w:eastAsia="x-none"/>
    </w:rPr>
  </w:style>
  <w:style w:type="paragraph" w:customStyle="1" w:styleId="Ttulodocontedo">
    <w:name w:val="Título do conteúdo"/>
    <w:basedOn w:val="Ttulo11"/>
    <w:next w:val="Normal"/>
    <w:uiPriority w:val="39"/>
    <w:unhideWhenUsed/>
    <w:qFormat/>
    <w:rsid w:val="00892EAF"/>
    <w:pPr>
      <w:spacing w:before="480" w:line="276" w:lineRule="auto"/>
      <w:jc w:val="left"/>
    </w:pPr>
    <w:rPr>
      <w:rFonts w:ascii="Cambria" w:hAnsi="Cambria"/>
      <w:caps w:val="0"/>
      <w:color w:val="365F91"/>
      <w:szCs w:val="28"/>
      <w:lang w:val="pt-PT"/>
    </w:rPr>
  </w:style>
  <w:style w:type="paragraph" w:customStyle="1" w:styleId="Contedo1">
    <w:name w:val="Conteúdo 1"/>
    <w:basedOn w:val="Normal"/>
    <w:next w:val="Normal"/>
    <w:autoRedefine/>
    <w:uiPriority w:val="39"/>
    <w:unhideWhenUsed/>
    <w:qFormat/>
    <w:rsid w:val="00870B00"/>
    <w:pPr>
      <w:suppressAutoHyphens/>
      <w:spacing w:after="100" w:line="360" w:lineRule="auto"/>
      <w:ind w:firstLine="709"/>
      <w:jc w:val="both"/>
    </w:pPr>
    <w:rPr>
      <w:rFonts w:eastAsia="Times New Roman" w:cs="Arial"/>
      <w:color w:val="00000A"/>
      <w:sz w:val="22"/>
      <w:lang w:eastAsia="en-US"/>
    </w:rPr>
  </w:style>
  <w:style w:type="paragraph" w:customStyle="1" w:styleId="Contedo2">
    <w:name w:val="Conteúdo 2"/>
    <w:basedOn w:val="Normal"/>
    <w:next w:val="Normal"/>
    <w:autoRedefine/>
    <w:uiPriority w:val="39"/>
    <w:unhideWhenUsed/>
    <w:qFormat/>
    <w:rsid w:val="00870B00"/>
    <w:pPr>
      <w:suppressAutoHyphens/>
      <w:spacing w:after="100" w:line="360" w:lineRule="auto"/>
      <w:ind w:left="220" w:firstLine="709"/>
      <w:jc w:val="both"/>
    </w:pPr>
    <w:rPr>
      <w:rFonts w:eastAsia="Times New Roman" w:cs="Arial"/>
      <w:color w:val="00000A"/>
      <w:sz w:val="22"/>
      <w:lang w:eastAsia="en-US"/>
    </w:rPr>
  </w:style>
  <w:style w:type="paragraph" w:customStyle="1" w:styleId="Contedo3">
    <w:name w:val="Conteúdo 3"/>
    <w:basedOn w:val="Normal"/>
    <w:next w:val="Normal"/>
    <w:autoRedefine/>
    <w:uiPriority w:val="39"/>
    <w:unhideWhenUsed/>
    <w:qFormat/>
    <w:rsid w:val="007E41E8"/>
    <w:pPr>
      <w:suppressAutoHyphens/>
      <w:spacing w:line="360" w:lineRule="auto"/>
      <w:ind w:left="440" w:firstLine="709"/>
    </w:pPr>
    <w:rPr>
      <w:rFonts w:asciiTheme="minorHAnsi" w:eastAsia="Times New Roman" w:hAnsiTheme="minorHAnsi" w:cs="Arial"/>
      <w:color w:val="00000A"/>
      <w:sz w:val="22"/>
      <w:szCs w:val="22"/>
      <w:lang w:eastAsia="en-US"/>
    </w:rPr>
  </w:style>
  <w:style w:type="paragraph" w:customStyle="1" w:styleId="Contedo4">
    <w:name w:val="Conteúdo 4"/>
    <w:basedOn w:val="Normal"/>
    <w:next w:val="Normal"/>
    <w:autoRedefine/>
    <w:uiPriority w:val="39"/>
    <w:unhideWhenUsed/>
    <w:qFormat/>
    <w:rsid w:val="00892EAF"/>
    <w:pPr>
      <w:suppressAutoHyphens/>
      <w:spacing w:line="360" w:lineRule="auto"/>
      <w:ind w:left="660" w:firstLine="709"/>
    </w:pPr>
    <w:rPr>
      <w:rFonts w:asciiTheme="minorHAnsi" w:eastAsia="Times New Roman" w:hAnsiTheme="minorHAnsi" w:cs="Arial"/>
      <w:color w:val="00000A"/>
      <w:sz w:val="20"/>
      <w:szCs w:val="20"/>
      <w:lang w:eastAsia="en-US"/>
    </w:rPr>
  </w:style>
  <w:style w:type="paragraph" w:customStyle="1" w:styleId="Contedo5">
    <w:name w:val="Conteúdo 5"/>
    <w:basedOn w:val="Normal"/>
    <w:next w:val="Normal"/>
    <w:autoRedefine/>
    <w:uiPriority w:val="39"/>
    <w:unhideWhenUsed/>
    <w:qFormat/>
    <w:rsid w:val="00892EAF"/>
    <w:pPr>
      <w:suppressAutoHyphens/>
      <w:spacing w:line="360" w:lineRule="auto"/>
      <w:ind w:left="880" w:firstLine="709"/>
    </w:pPr>
    <w:rPr>
      <w:rFonts w:asciiTheme="minorHAnsi" w:eastAsia="Times New Roman" w:hAnsiTheme="minorHAnsi" w:cs="Arial"/>
      <w:color w:val="00000A"/>
      <w:sz w:val="20"/>
      <w:szCs w:val="20"/>
      <w:lang w:eastAsia="en-US"/>
    </w:rPr>
  </w:style>
  <w:style w:type="paragraph" w:customStyle="1" w:styleId="Contedo6">
    <w:name w:val="Conteúdo 6"/>
    <w:basedOn w:val="Normal"/>
    <w:next w:val="Normal"/>
    <w:autoRedefine/>
    <w:uiPriority w:val="39"/>
    <w:unhideWhenUsed/>
    <w:qFormat/>
    <w:rsid w:val="00892EAF"/>
    <w:pPr>
      <w:suppressAutoHyphens/>
      <w:spacing w:line="360" w:lineRule="auto"/>
      <w:ind w:left="1100" w:firstLine="709"/>
    </w:pPr>
    <w:rPr>
      <w:rFonts w:asciiTheme="minorHAnsi" w:eastAsia="Times New Roman" w:hAnsiTheme="minorHAnsi" w:cs="Arial"/>
      <w:color w:val="00000A"/>
      <w:sz w:val="20"/>
      <w:szCs w:val="20"/>
      <w:lang w:eastAsia="en-US"/>
    </w:rPr>
  </w:style>
  <w:style w:type="paragraph" w:customStyle="1" w:styleId="Contedo7">
    <w:name w:val="Conteúdo 7"/>
    <w:basedOn w:val="Normal"/>
    <w:next w:val="Normal"/>
    <w:autoRedefine/>
    <w:uiPriority w:val="39"/>
    <w:unhideWhenUsed/>
    <w:qFormat/>
    <w:rsid w:val="00892EAF"/>
    <w:pPr>
      <w:suppressAutoHyphens/>
      <w:spacing w:line="360" w:lineRule="auto"/>
      <w:ind w:left="1320" w:firstLine="709"/>
    </w:pPr>
    <w:rPr>
      <w:rFonts w:asciiTheme="minorHAnsi" w:eastAsia="Times New Roman" w:hAnsiTheme="minorHAnsi" w:cs="Arial"/>
      <w:color w:val="00000A"/>
      <w:sz w:val="20"/>
      <w:szCs w:val="20"/>
      <w:lang w:eastAsia="en-US"/>
    </w:rPr>
  </w:style>
  <w:style w:type="paragraph" w:customStyle="1" w:styleId="Contedo8">
    <w:name w:val="Conteúdo 8"/>
    <w:basedOn w:val="Normal"/>
    <w:next w:val="Normal"/>
    <w:autoRedefine/>
    <w:uiPriority w:val="39"/>
    <w:unhideWhenUsed/>
    <w:qFormat/>
    <w:rsid w:val="00892EAF"/>
    <w:pPr>
      <w:suppressAutoHyphens/>
      <w:spacing w:line="360" w:lineRule="auto"/>
      <w:ind w:left="1540" w:firstLine="709"/>
    </w:pPr>
    <w:rPr>
      <w:rFonts w:asciiTheme="minorHAnsi" w:eastAsia="Times New Roman" w:hAnsiTheme="minorHAnsi" w:cs="Arial"/>
      <w:color w:val="00000A"/>
      <w:sz w:val="20"/>
      <w:szCs w:val="20"/>
      <w:lang w:eastAsia="en-US"/>
    </w:rPr>
  </w:style>
  <w:style w:type="paragraph" w:customStyle="1" w:styleId="Contedo9">
    <w:name w:val="Conteúdo 9"/>
    <w:basedOn w:val="Normal"/>
    <w:next w:val="Normal"/>
    <w:autoRedefine/>
    <w:uiPriority w:val="39"/>
    <w:unhideWhenUsed/>
    <w:qFormat/>
    <w:rsid w:val="00892EAF"/>
    <w:pPr>
      <w:suppressAutoHyphens/>
      <w:spacing w:line="360" w:lineRule="auto"/>
      <w:ind w:left="1760" w:firstLine="709"/>
    </w:pPr>
    <w:rPr>
      <w:rFonts w:asciiTheme="minorHAnsi" w:eastAsia="Times New Roman" w:hAnsiTheme="minorHAnsi" w:cs="Arial"/>
      <w:color w:val="00000A"/>
      <w:sz w:val="20"/>
      <w:szCs w:val="20"/>
      <w:lang w:eastAsia="en-US"/>
    </w:rPr>
  </w:style>
  <w:style w:type="paragraph" w:customStyle="1" w:styleId="Remissivo">
    <w:name w:val="Remissivo"/>
    <w:basedOn w:val="Normal"/>
    <w:qFormat/>
    <w:rsid w:val="0023531C"/>
    <w:pPr>
      <w:suppressAutoHyphens/>
      <w:spacing w:after="120" w:line="264" w:lineRule="auto"/>
      <w:ind w:left="624" w:hanging="624"/>
      <w:jc w:val="both"/>
    </w:pPr>
    <w:rPr>
      <w:rFonts w:ascii="Verdana" w:eastAsia="Times New Roman" w:hAnsi="Verdana"/>
      <w:color w:val="00000A"/>
      <w:szCs w:val="20"/>
    </w:rPr>
  </w:style>
  <w:style w:type="paragraph" w:styleId="Textodenotaderodap">
    <w:name w:val="footnote text"/>
    <w:basedOn w:val="Normal"/>
    <w:link w:val="TextodenotaderodapChar"/>
    <w:uiPriority w:val="99"/>
    <w:unhideWhenUsed/>
    <w:qFormat/>
    <w:rsid w:val="00290430"/>
    <w:pPr>
      <w:suppressAutoHyphens/>
      <w:ind w:firstLine="709"/>
      <w:jc w:val="both"/>
    </w:pPr>
    <w:rPr>
      <w:rFonts w:eastAsia="Times New Roman"/>
      <w:color w:val="00000A"/>
      <w:sz w:val="20"/>
      <w:szCs w:val="20"/>
      <w:lang w:val="x-none" w:eastAsia="x-none"/>
    </w:rPr>
  </w:style>
  <w:style w:type="paragraph" w:styleId="Recuodecorpodetexto3">
    <w:name w:val="Body Text Indent 3"/>
    <w:basedOn w:val="Normal"/>
    <w:link w:val="Recuodecorpodetexto3Char"/>
    <w:uiPriority w:val="99"/>
    <w:semiHidden/>
    <w:unhideWhenUsed/>
    <w:qFormat/>
    <w:rsid w:val="00EE42C7"/>
    <w:pPr>
      <w:suppressAutoHyphens/>
      <w:spacing w:after="120" w:line="360" w:lineRule="auto"/>
      <w:ind w:left="283" w:firstLine="709"/>
      <w:jc w:val="both"/>
    </w:pPr>
    <w:rPr>
      <w:rFonts w:eastAsia="Times New Roman" w:cs="Arial"/>
      <w:color w:val="00000A"/>
      <w:sz w:val="16"/>
      <w:szCs w:val="16"/>
      <w:lang w:eastAsia="en-US"/>
    </w:rPr>
  </w:style>
  <w:style w:type="paragraph" w:styleId="ndicedeilustraes">
    <w:name w:val="table of figures"/>
    <w:basedOn w:val="Normal"/>
    <w:next w:val="Normal"/>
    <w:uiPriority w:val="99"/>
    <w:unhideWhenUsed/>
    <w:qFormat/>
    <w:rsid w:val="00CE018D"/>
    <w:pPr>
      <w:suppressAutoHyphens/>
      <w:spacing w:line="360" w:lineRule="auto"/>
      <w:ind w:left="440" w:hanging="440"/>
    </w:pPr>
    <w:rPr>
      <w:rFonts w:asciiTheme="minorHAnsi" w:eastAsia="Times New Roman" w:hAnsiTheme="minorHAnsi" w:cs="Arial"/>
      <w:smallCaps/>
      <w:color w:val="00000A"/>
      <w:sz w:val="20"/>
      <w:szCs w:val="20"/>
      <w:lang w:eastAsia="en-US"/>
    </w:rPr>
  </w:style>
  <w:style w:type="paragraph" w:customStyle="1" w:styleId="Preformatted">
    <w:name w:val="Preformatted"/>
    <w:basedOn w:val="Normal"/>
    <w:qFormat/>
    <w:rsid w:val="00B722E5"/>
    <w:pPr>
      <w:tabs>
        <w:tab w:val="left" w:pos="0"/>
        <w:tab w:val="left" w:pos="959"/>
        <w:tab w:val="left" w:pos="1918"/>
        <w:tab w:val="left" w:pos="2877"/>
        <w:tab w:val="left" w:pos="3836"/>
        <w:tab w:val="left" w:pos="4795"/>
        <w:tab w:val="left" w:pos="5754"/>
        <w:tab w:val="left" w:pos="6713"/>
        <w:tab w:val="left" w:pos="7672"/>
        <w:tab w:val="left" w:pos="8631"/>
        <w:tab w:val="left" w:pos="9590"/>
      </w:tabs>
      <w:suppressAutoHyphens/>
    </w:pPr>
    <w:rPr>
      <w:rFonts w:ascii="Courier New" w:eastAsia="Times New Roman" w:hAnsi="Courier New" w:cs="Courier New"/>
      <w:color w:val="00000A"/>
      <w:sz w:val="20"/>
      <w:szCs w:val="20"/>
    </w:rPr>
  </w:style>
  <w:style w:type="paragraph" w:customStyle="1" w:styleId="Default">
    <w:name w:val="Default"/>
    <w:basedOn w:val="Normal"/>
    <w:qFormat/>
    <w:rsid w:val="007A7387"/>
    <w:pPr>
      <w:widowControl w:val="0"/>
      <w:suppressAutoHyphens/>
      <w:textAlignment w:val="baseline"/>
    </w:pPr>
    <w:rPr>
      <w:rFonts w:eastAsia="Times New Roman"/>
      <w:color w:val="000000"/>
      <w:lang w:eastAsia="zh-CN" w:bidi="hi-IN"/>
    </w:rPr>
  </w:style>
  <w:style w:type="paragraph" w:styleId="NormalWeb">
    <w:name w:val="Normal (Web)"/>
    <w:basedOn w:val="Normal"/>
    <w:uiPriority w:val="99"/>
    <w:semiHidden/>
    <w:unhideWhenUsed/>
    <w:qFormat/>
    <w:rsid w:val="000D3AB9"/>
    <w:pPr>
      <w:suppressAutoHyphens/>
      <w:spacing w:beforeAutospacing="1" w:afterAutospacing="1"/>
    </w:pPr>
    <w:rPr>
      <w:rFonts w:eastAsia="Times New Roman"/>
      <w:color w:val="00000A"/>
    </w:rPr>
  </w:style>
  <w:style w:type="paragraph" w:customStyle="1" w:styleId="Citaes">
    <w:name w:val="Citações"/>
    <w:basedOn w:val="Normal"/>
    <w:qFormat/>
    <w:pPr>
      <w:suppressAutoHyphens/>
      <w:spacing w:line="360" w:lineRule="auto"/>
      <w:ind w:firstLine="709"/>
      <w:jc w:val="both"/>
    </w:pPr>
    <w:rPr>
      <w:rFonts w:eastAsia="Times New Roman" w:cs="Arial"/>
      <w:color w:val="00000A"/>
      <w:sz w:val="22"/>
      <w:lang w:eastAsia="en-US"/>
    </w:rPr>
  </w:style>
  <w:style w:type="paragraph" w:customStyle="1" w:styleId="Subttulo2">
    <w:name w:val="Subtítulo2"/>
    <w:basedOn w:val="Ttulo10"/>
    <w:qFormat/>
  </w:style>
  <w:style w:type="paragraph" w:customStyle="1" w:styleId="Contedodatabela">
    <w:name w:val="Conteúdo da tabela"/>
    <w:basedOn w:val="Normal"/>
    <w:qFormat/>
    <w:pPr>
      <w:suppressAutoHyphens/>
      <w:spacing w:line="360" w:lineRule="auto"/>
      <w:ind w:firstLine="709"/>
      <w:jc w:val="both"/>
    </w:pPr>
    <w:rPr>
      <w:rFonts w:eastAsia="Times New Roman" w:cs="Arial"/>
      <w:color w:val="00000A"/>
      <w:sz w:val="22"/>
      <w:lang w:eastAsia="en-US"/>
    </w:rPr>
  </w:style>
  <w:style w:type="paragraph" w:customStyle="1" w:styleId="Ttulodatabela">
    <w:name w:val="Título da tabela"/>
    <w:basedOn w:val="Contedodatabela"/>
    <w:qFormat/>
  </w:style>
  <w:style w:type="paragraph" w:styleId="Cabealho">
    <w:name w:val="header"/>
    <w:basedOn w:val="Normal"/>
    <w:link w:val="CabealhoChar1"/>
    <w:uiPriority w:val="99"/>
    <w:unhideWhenUsed/>
    <w:rsid w:val="00D853DE"/>
    <w:pPr>
      <w:tabs>
        <w:tab w:val="center" w:pos="4680"/>
        <w:tab w:val="right" w:pos="9360"/>
      </w:tabs>
      <w:suppressAutoHyphens/>
      <w:ind w:firstLine="709"/>
      <w:jc w:val="both"/>
    </w:pPr>
    <w:rPr>
      <w:rFonts w:eastAsia="Times New Roman" w:cs="Arial"/>
      <w:color w:val="00000A"/>
      <w:sz w:val="22"/>
      <w:lang w:eastAsia="en-US"/>
    </w:rPr>
  </w:style>
  <w:style w:type="paragraph" w:styleId="Rodap">
    <w:name w:val="footer"/>
    <w:basedOn w:val="Normal"/>
    <w:link w:val="RodapChar1"/>
    <w:uiPriority w:val="99"/>
    <w:unhideWhenUsed/>
    <w:rsid w:val="00D853DE"/>
    <w:pPr>
      <w:tabs>
        <w:tab w:val="center" w:pos="4680"/>
        <w:tab w:val="right" w:pos="9360"/>
      </w:tabs>
      <w:suppressAutoHyphens/>
      <w:ind w:firstLine="709"/>
      <w:jc w:val="both"/>
    </w:pPr>
    <w:rPr>
      <w:rFonts w:eastAsia="Times New Roman" w:cs="Arial"/>
      <w:color w:val="00000A"/>
      <w:sz w:val="22"/>
      <w:lang w:eastAsia="en-US"/>
    </w:rPr>
  </w:style>
  <w:style w:type="paragraph" w:customStyle="1" w:styleId="Contedodamoldura">
    <w:name w:val="Conteúdo da moldura"/>
    <w:basedOn w:val="Normal"/>
    <w:qFormat/>
    <w:pPr>
      <w:suppressAutoHyphens/>
      <w:spacing w:line="360" w:lineRule="auto"/>
      <w:ind w:firstLine="709"/>
      <w:jc w:val="both"/>
    </w:pPr>
    <w:rPr>
      <w:rFonts w:eastAsia="Times New Roman" w:cs="Arial"/>
      <w:color w:val="00000A"/>
      <w:sz w:val="22"/>
      <w:lang w:eastAsia="en-US"/>
    </w:rPr>
  </w:style>
  <w:style w:type="paragraph" w:styleId="Subttulo">
    <w:name w:val="Subtitle"/>
    <w:basedOn w:val="Ttulododocumento"/>
    <w:qFormat/>
  </w:style>
  <w:style w:type="paragraph" w:customStyle="1" w:styleId="Ilustrao">
    <w:name w:val="Ilustração"/>
    <w:basedOn w:val="Legenda"/>
    <w:qFormat/>
  </w:style>
  <w:style w:type="paragraph" w:styleId="Textodecomentrio">
    <w:name w:val="annotation text"/>
    <w:basedOn w:val="Normal"/>
    <w:link w:val="TextodecomentrioChar"/>
    <w:uiPriority w:val="99"/>
    <w:semiHidden/>
    <w:unhideWhenUsed/>
    <w:qFormat/>
    <w:rsid w:val="009F04B7"/>
    <w:pPr>
      <w:suppressAutoHyphens/>
      <w:ind w:firstLine="709"/>
      <w:jc w:val="both"/>
    </w:pPr>
    <w:rPr>
      <w:rFonts w:eastAsia="Times New Roman" w:cs="Arial"/>
      <w:color w:val="00000A"/>
      <w:sz w:val="20"/>
      <w:szCs w:val="20"/>
      <w:lang w:eastAsia="en-US"/>
    </w:rPr>
  </w:style>
  <w:style w:type="paragraph" w:styleId="Assuntodocomentrio">
    <w:name w:val="annotation subject"/>
    <w:basedOn w:val="Textodecomentrio"/>
    <w:link w:val="AssuntodocomentrioChar"/>
    <w:uiPriority w:val="99"/>
    <w:semiHidden/>
    <w:unhideWhenUsed/>
    <w:qFormat/>
    <w:rsid w:val="009F04B7"/>
    <w:rPr>
      <w:b/>
      <w:bCs/>
    </w:rPr>
  </w:style>
  <w:style w:type="paragraph" w:customStyle="1" w:styleId="PSDS-MarcadoresNivel1">
    <w:name w:val="PSDS - Marcadores Nivel 1"/>
    <w:basedOn w:val="Normal"/>
    <w:qFormat/>
    <w:rsid w:val="009054DB"/>
    <w:pPr>
      <w:suppressAutoHyphens/>
      <w:ind w:firstLine="709"/>
      <w:jc w:val="both"/>
    </w:pPr>
    <w:rPr>
      <w:rFonts w:eastAsia="Times New Roman"/>
      <w:color w:val="00000A"/>
      <w:sz w:val="20"/>
      <w:szCs w:val="20"/>
    </w:rPr>
  </w:style>
  <w:style w:type="paragraph" w:customStyle="1" w:styleId="FrameContents">
    <w:name w:val="Frame Contents"/>
    <w:basedOn w:val="Normal"/>
    <w:qFormat/>
    <w:pPr>
      <w:suppressAutoHyphens/>
      <w:spacing w:line="360" w:lineRule="auto"/>
      <w:ind w:firstLine="709"/>
      <w:jc w:val="both"/>
    </w:pPr>
    <w:rPr>
      <w:rFonts w:eastAsia="Times New Roman" w:cs="Arial"/>
      <w:color w:val="00000A"/>
      <w:sz w:val="22"/>
      <w:lang w:eastAsia="en-US"/>
    </w:rPr>
  </w:style>
  <w:style w:type="table" w:styleId="Tabelacomgrade">
    <w:name w:val="Table Grid"/>
    <w:basedOn w:val="Tabelanormal"/>
    <w:uiPriority w:val="59"/>
    <w:rsid w:val="00565E7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mrio1">
    <w:name w:val="toc 1"/>
    <w:basedOn w:val="Normal"/>
    <w:next w:val="Normal"/>
    <w:autoRedefine/>
    <w:uiPriority w:val="39"/>
    <w:unhideWhenUsed/>
    <w:qFormat/>
    <w:rsid w:val="00C47444"/>
    <w:pPr>
      <w:spacing w:before="120"/>
    </w:pPr>
    <w:rPr>
      <w:rFonts w:asciiTheme="minorHAnsi" w:hAnsiTheme="minorHAnsi"/>
      <w:b/>
      <w:bCs/>
    </w:rPr>
  </w:style>
  <w:style w:type="paragraph" w:styleId="Sumrio2">
    <w:name w:val="toc 2"/>
    <w:basedOn w:val="Normal"/>
    <w:next w:val="Normal"/>
    <w:autoRedefine/>
    <w:uiPriority w:val="39"/>
    <w:unhideWhenUsed/>
    <w:qFormat/>
    <w:rsid w:val="00C47444"/>
    <w:pPr>
      <w:ind w:left="240"/>
    </w:pPr>
    <w:rPr>
      <w:rFonts w:asciiTheme="minorHAnsi" w:hAnsiTheme="minorHAnsi"/>
      <w:b/>
      <w:bCs/>
      <w:sz w:val="22"/>
      <w:szCs w:val="22"/>
    </w:rPr>
  </w:style>
  <w:style w:type="character" w:styleId="Hiperlink">
    <w:name w:val="Hyperlink"/>
    <w:basedOn w:val="Fontepargpadro"/>
    <w:uiPriority w:val="99"/>
    <w:unhideWhenUsed/>
    <w:rsid w:val="00C47444"/>
    <w:rPr>
      <w:color w:val="0563C1" w:themeColor="hyperlink"/>
      <w:u w:val="single"/>
    </w:rPr>
  </w:style>
  <w:style w:type="character" w:customStyle="1" w:styleId="Ttulo4Char1">
    <w:name w:val="Título 4 Char1"/>
    <w:basedOn w:val="Fontepargpadro"/>
    <w:link w:val="Ttulo4"/>
    <w:uiPriority w:val="9"/>
    <w:semiHidden/>
    <w:rsid w:val="00462A6B"/>
    <w:rPr>
      <w:rFonts w:asciiTheme="majorHAnsi" w:eastAsiaTheme="majorEastAsia" w:hAnsiTheme="majorHAnsi" w:cstheme="majorBidi"/>
      <w:i/>
      <w:iCs/>
      <w:color w:val="2E74B5" w:themeColor="accent1" w:themeShade="BF"/>
      <w:sz w:val="24"/>
      <w:szCs w:val="24"/>
    </w:rPr>
  </w:style>
  <w:style w:type="paragraph" w:styleId="Pr-formataoHTML">
    <w:name w:val="HTML Preformatted"/>
    <w:basedOn w:val="Normal"/>
    <w:link w:val="Pr-formataoHTMLChar"/>
    <w:uiPriority w:val="99"/>
    <w:semiHidden/>
    <w:unhideWhenUsed/>
    <w:rsid w:val="00462A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462A6B"/>
    <w:rPr>
      <w:rFonts w:ascii="Courier New" w:hAnsi="Courier New" w:cs="Courier New"/>
    </w:rPr>
  </w:style>
  <w:style w:type="paragraph" w:styleId="Textodenotadefim">
    <w:name w:val="endnote text"/>
    <w:basedOn w:val="Normal"/>
    <w:link w:val="TextodenotadefimChar"/>
    <w:uiPriority w:val="99"/>
    <w:unhideWhenUsed/>
    <w:rsid w:val="0085053A"/>
  </w:style>
  <w:style w:type="character" w:customStyle="1" w:styleId="TextodenotadefimChar">
    <w:name w:val="Texto de nota de fim Char"/>
    <w:basedOn w:val="Fontepargpadro"/>
    <w:link w:val="Textodenotadefim"/>
    <w:uiPriority w:val="99"/>
    <w:rsid w:val="0085053A"/>
    <w:rPr>
      <w:rFonts w:ascii="Times New Roman" w:hAnsi="Times New Roman"/>
      <w:sz w:val="24"/>
      <w:szCs w:val="24"/>
    </w:rPr>
  </w:style>
  <w:style w:type="character" w:styleId="Refdenotadefim">
    <w:name w:val="endnote reference"/>
    <w:basedOn w:val="Fontepargpadro"/>
    <w:uiPriority w:val="99"/>
    <w:unhideWhenUsed/>
    <w:rsid w:val="0085053A"/>
    <w:rPr>
      <w:vertAlign w:val="superscript"/>
    </w:rPr>
  </w:style>
  <w:style w:type="paragraph" w:styleId="CabealhodoSumrio">
    <w:name w:val="TOC Heading"/>
    <w:basedOn w:val="Ttulo1"/>
    <w:next w:val="Normal"/>
    <w:uiPriority w:val="39"/>
    <w:unhideWhenUsed/>
    <w:qFormat/>
    <w:rsid w:val="005B1535"/>
    <w:pPr>
      <w:keepNext/>
      <w:keepLines/>
      <w:widowControl/>
      <w:spacing w:before="480" w:line="276" w:lineRule="auto"/>
      <w:outlineLvl w:val="9"/>
    </w:pPr>
    <w:rPr>
      <w:rFonts w:asciiTheme="majorHAnsi" w:eastAsiaTheme="majorEastAsia" w:hAnsiTheme="majorHAnsi" w:cstheme="majorBidi"/>
      <w:b/>
      <w:bCs/>
      <w:color w:val="2E74B5" w:themeColor="accent1" w:themeShade="BF"/>
      <w:sz w:val="28"/>
      <w:szCs w:val="28"/>
    </w:rPr>
  </w:style>
  <w:style w:type="paragraph" w:styleId="Sumrio3">
    <w:name w:val="toc 3"/>
    <w:basedOn w:val="Normal"/>
    <w:next w:val="Normal"/>
    <w:autoRedefine/>
    <w:uiPriority w:val="39"/>
    <w:semiHidden/>
    <w:unhideWhenUsed/>
    <w:qFormat/>
    <w:rsid w:val="005B1535"/>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5B1535"/>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5B1535"/>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5B1535"/>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5B1535"/>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5B1535"/>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5B1535"/>
    <w:pPr>
      <w:ind w:left="1920"/>
    </w:pPr>
    <w:rPr>
      <w:rFonts w:asciiTheme="minorHAnsi" w:hAnsiTheme="minorHAnsi"/>
      <w:sz w:val="20"/>
      <w:szCs w:val="20"/>
    </w:rPr>
  </w:style>
  <w:style w:type="paragraph" w:styleId="Remissivo1">
    <w:name w:val="index 1"/>
    <w:basedOn w:val="Normal"/>
    <w:next w:val="Normal"/>
    <w:autoRedefine/>
    <w:uiPriority w:val="99"/>
    <w:unhideWhenUsed/>
    <w:rsid w:val="00D22DB7"/>
    <w:pPr>
      <w:ind w:left="240" w:hanging="240"/>
    </w:pPr>
  </w:style>
  <w:style w:type="paragraph" w:styleId="Remissivo2">
    <w:name w:val="index 2"/>
    <w:basedOn w:val="Normal"/>
    <w:next w:val="Normal"/>
    <w:autoRedefine/>
    <w:uiPriority w:val="99"/>
    <w:unhideWhenUsed/>
    <w:rsid w:val="00D22DB7"/>
    <w:pPr>
      <w:ind w:left="480" w:hanging="240"/>
    </w:pPr>
  </w:style>
  <w:style w:type="paragraph" w:styleId="Remissivo3">
    <w:name w:val="index 3"/>
    <w:basedOn w:val="Normal"/>
    <w:next w:val="Normal"/>
    <w:autoRedefine/>
    <w:uiPriority w:val="99"/>
    <w:unhideWhenUsed/>
    <w:rsid w:val="00D22DB7"/>
    <w:pPr>
      <w:ind w:left="720" w:hanging="240"/>
    </w:pPr>
  </w:style>
  <w:style w:type="paragraph" w:styleId="Remissivo4">
    <w:name w:val="index 4"/>
    <w:basedOn w:val="Normal"/>
    <w:next w:val="Normal"/>
    <w:autoRedefine/>
    <w:uiPriority w:val="99"/>
    <w:unhideWhenUsed/>
    <w:rsid w:val="00D22DB7"/>
    <w:pPr>
      <w:ind w:left="960" w:hanging="240"/>
    </w:pPr>
  </w:style>
  <w:style w:type="paragraph" w:styleId="Remissivo5">
    <w:name w:val="index 5"/>
    <w:basedOn w:val="Normal"/>
    <w:next w:val="Normal"/>
    <w:autoRedefine/>
    <w:uiPriority w:val="99"/>
    <w:unhideWhenUsed/>
    <w:rsid w:val="00D22DB7"/>
    <w:pPr>
      <w:ind w:left="1200" w:hanging="240"/>
    </w:pPr>
  </w:style>
  <w:style w:type="paragraph" w:styleId="Remissivo6">
    <w:name w:val="index 6"/>
    <w:basedOn w:val="Normal"/>
    <w:next w:val="Normal"/>
    <w:autoRedefine/>
    <w:uiPriority w:val="99"/>
    <w:unhideWhenUsed/>
    <w:rsid w:val="00D22DB7"/>
    <w:pPr>
      <w:ind w:left="1440" w:hanging="240"/>
    </w:pPr>
  </w:style>
  <w:style w:type="paragraph" w:styleId="Remissivo7">
    <w:name w:val="index 7"/>
    <w:basedOn w:val="Normal"/>
    <w:next w:val="Normal"/>
    <w:autoRedefine/>
    <w:uiPriority w:val="99"/>
    <w:unhideWhenUsed/>
    <w:rsid w:val="00D22DB7"/>
    <w:pPr>
      <w:ind w:left="1680" w:hanging="240"/>
    </w:pPr>
  </w:style>
  <w:style w:type="paragraph" w:styleId="Remissivo8">
    <w:name w:val="index 8"/>
    <w:basedOn w:val="Normal"/>
    <w:next w:val="Normal"/>
    <w:autoRedefine/>
    <w:uiPriority w:val="99"/>
    <w:unhideWhenUsed/>
    <w:rsid w:val="00D22DB7"/>
    <w:pPr>
      <w:ind w:left="1920" w:hanging="240"/>
    </w:pPr>
  </w:style>
  <w:style w:type="paragraph" w:styleId="Remissivo9">
    <w:name w:val="index 9"/>
    <w:basedOn w:val="Normal"/>
    <w:next w:val="Normal"/>
    <w:autoRedefine/>
    <w:uiPriority w:val="99"/>
    <w:unhideWhenUsed/>
    <w:rsid w:val="00D22DB7"/>
    <w:pPr>
      <w:ind w:left="2160" w:hanging="240"/>
    </w:pPr>
  </w:style>
  <w:style w:type="paragraph" w:styleId="Ttulodendiceremissivo">
    <w:name w:val="index heading"/>
    <w:basedOn w:val="Normal"/>
    <w:next w:val="Remissivo1"/>
    <w:uiPriority w:val="99"/>
    <w:unhideWhenUsed/>
    <w:rsid w:val="00D22DB7"/>
  </w:style>
  <w:style w:type="paragraph" w:customStyle="1" w:styleId="PSDS-CorpodeTexto">
    <w:name w:val="PSDS - Corpo de Texto"/>
    <w:basedOn w:val="Normal"/>
    <w:rsid w:val="00137C08"/>
    <w:pPr>
      <w:suppressAutoHyphens/>
      <w:ind w:firstLine="709"/>
      <w:jc w:val="both"/>
    </w:pPr>
    <w:rPr>
      <w:rFonts w:eastAsia="Times New Roman"/>
      <w:sz w:val="20"/>
      <w:szCs w:val="20"/>
    </w:rPr>
  </w:style>
  <w:style w:type="paragraph" w:customStyle="1" w:styleId="PSDS-MarcadoresNivel2">
    <w:name w:val="PSDS - Marcadores Nivel 2"/>
    <w:basedOn w:val="Normal"/>
    <w:rsid w:val="00137C08"/>
    <w:pPr>
      <w:spacing w:before="40" w:after="40"/>
    </w:pPr>
    <w:rPr>
      <w:rFonts w:eastAsia="Times New Roman"/>
      <w:sz w:val="20"/>
      <w:szCs w:val="20"/>
    </w:rPr>
  </w:style>
  <w:style w:type="paragraph" w:customStyle="1" w:styleId="PSDS-MarcadoresNivel3">
    <w:name w:val="PSDS - Marcadores Nivel 3"/>
    <w:basedOn w:val="PSDS-MarcadoresNivel1"/>
    <w:rsid w:val="008D0BD9"/>
    <w:pPr>
      <w:numPr>
        <w:numId w:val="21"/>
      </w:numPr>
      <w:suppressAutoHyphens w:val="0"/>
      <w:spacing w:before="40" w:after="40"/>
      <w:jc w:val="left"/>
    </w:pPr>
    <w:rPr>
      <w:color w:val="auto"/>
    </w:rPr>
  </w:style>
  <w:style w:type="paragraph" w:customStyle="1" w:styleId="PSDS-CorpodeItem">
    <w:name w:val="PSDS - Corpo de Item"/>
    <w:basedOn w:val="PSDS-CorpodeTexto"/>
    <w:rsid w:val="003A7251"/>
    <w:pPr>
      <w:ind w:left="709" w:firstLine="0"/>
    </w:pPr>
    <w:rPr>
      <w:rFonts w:ascii="Spranq eco sans" w:hAnsi="Spranq eco sans" w:cs="Spranq eco sans"/>
    </w:rPr>
  </w:style>
  <w:style w:type="character" w:styleId="CdigoHTML">
    <w:name w:val="HTML Code"/>
    <w:basedOn w:val="Fontepargpadro"/>
    <w:uiPriority w:val="99"/>
    <w:semiHidden/>
    <w:unhideWhenUsed/>
    <w:rsid w:val="00261D71"/>
    <w:rPr>
      <w:rFonts w:ascii="Courier New" w:eastAsia="Calibri" w:hAnsi="Courier New" w:cs="Courier New"/>
      <w:sz w:val="20"/>
      <w:szCs w:val="20"/>
    </w:rPr>
  </w:style>
  <w:style w:type="character" w:customStyle="1" w:styleId="dado">
    <w:name w:val="dado"/>
    <w:basedOn w:val="Fontepargpadro"/>
    <w:rsid w:val="00165C94"/>
  </w:style>
  <w:style w:type="paragraph" w:styleId="Reviso">
    <w:name w:val="Revision"/>
    <w:hidden/>
    <w:uiPriority w:val="99"/>
    <w:semiHidden/>
    <w:rsid w:val="00132DF2"/>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709341">
      <w:bodyDiv w:val="1"/>
      <w:marLeft w:val="0"/>
      <w:marRight w:val="0"/>
      <w:marTop w:val="0"/>
      <w:marBottom w:val="0"/>
      <w:divBdr>
        <w:top w:val="none" w:sz="0" w:space="0" w:color="auto"/>
        <w:left w:val="none" w:sz="0" w:space="0" w:color="auto"/>
        <w:bottom w:val="none" w:sz="0" w:space="0" w:color="auto"/>
        <w:right w:val="none" w:sz="0" w:space="0" w:color="auto"/>
      </w:divBdr>
    </w:div>
    <w:div w:id="84884156">
      <w:bodyDiv w:val="1"/>
      <w:marLeft w:val="0"/>
      <w:marRight w:val="0"/>
      <w:marTop w:val="0"/>
      <w:marBottom w:val="0"/>
      <w:divBdr>
        <w:top w:val="none" w:sz="0" w:space="0" w:color="auto"/>
        <w:left w:val="none" w:sz="0" w:space="0" w:color="auto"/>
        <w:bottom w:val="none" w:sz="0" w:space="0" w:color="auto"/>
        <w:right w:val="none" w:sz="0" w:space="0" w:color="auto"/>
      </w:divBdr>
    </w:div>
    <w:div w:id="141511858">
      <w:bodyDiv w:val="1"/>
      <w:marLeft w:val="0"/>
      <w:marRight w:val="0"/>
      <w:marTop w:val="0"/>
      <w:marBottom w:val="0"/>
      <w:divBdr>
        <w:top w:val="none" w:sz="0" w:space="0" w:color="auto"/>
        <w:left w:val="none" w:sz="0" w:space="0" w:color="auto"/>
        <w:bottom w:val="none" w:sz="0" w:space="0" w:color="auto"/>
        <w:right w:val="none" w:sz="0" w:space="0" w:color="auto"/>
      </w:divBdr>
    </w:div>
    <w:div w:id="329137208">
      <w:bodyDiv w:val="1"/>
      <w:marLeft w:val="0"/>
      <w:marRight w:val="0"/>
      <w:marTop w:val="0"/>
      <w:marBottom w:val="0"/>
      <w:divBdr>
        <w:top w:val="none" w:sz="0" w:space="0" w:color="auto"/>
        <w:left w:val="none" w:sz="0" w:space="0" w:color="auto"/>
        <w:bottom w:val="none" w:sz="0" w:space="0" w:color="auto"/>
        <w:right w:val="none" w:sz="0" w:space="0" w:color="auto"/>
      </w:divBdr>
    </w:div>
    <w:div w:id="335768220">
      <w:bodyDiv w:val="1"/>
      <w:marLeft w:val="0"/>
      <w:marRight w:val="0"/>
      <w:marTop w:val="0"/>
      <w:marBottom w:val="0"/>
      <w:divBdr>
        <w:top w:val="none" w:sz="0" w:space="0" w:color="auto"/>
        <w:left w:val="none" w:sz="0" w:space="0" w:color="auto"/>
        <w:bottom w:val="none" w:sz="0" w:space="0" w:color="auto"/>
        <w:right w:val="none" w:sz="0" w:space="0" w:color="auto"/>
      </w:divBdr>
    </w:div>
    <w:div w:id="343825972">
      <w:bodyDiv w:val="1"/>
      <w:marLeft w:val="0"/>
      <w:marRight w:val="0"/>
      <w:marTop w:val="0"/>
      <w:marBottom w:val="0"/>
      <w:divBdr>
        <w:top w:val="none" w:sz="0" w:space="0" w:color="auto"/>
        <w:left w:val="none" w:sz="0" w:space="0" w:color="auto"/>
        <w:bottom w:val="none" w:sz="0" w:space="0" w:color="auto"/>
        <w:right w:val="none" w:sz="0" w:space="0" w:color="auto"/>
      </w:divBdr>
    </w:div>
    <w:div w:id="650066270">
      <w:bodyDiv w:val="1"/>
      <w:marLeft w:val="0"/>
      <w:marRight w:val="0"/>
      <w:marTop w:val="0"/>
      <w:marBottom w:val="0"/>
      <w:divBdr>
        <w:top w:val="none" w:sz="0" w:space="0" w:color="auto"/>
        <w:left w:val="none" w:sz="0" w:space="0" w:color="auto"/>
        <w:bottom w:val="none" w:sz="0" w:space="0" w:color="auto"/>
        <w:right w:val="none" w:sz="0" w:space="0" w:color="auto"/>
      </w:divBdr>
    </w:div>
    <w:div w:id="671227030">
      <w:bodyDiv w:val="1"/>
      <w:marLeft w:val="0"/>
      <w:marRight w:val="0"/>
      <w:marTop w:val="0"/>
      <w:marBottom w:val="0"/>
      <w:divBdr>
        <w:top w:val="none" w:sz="0" w:space="0" w:color="auto"/>
        <w:left w:val="none" w:sz="0" w:space="0" w:color="auto"/>
        <w:bottom w:val="none" w:sz="0" w:space="0" w:color="auto"/>
        <w:right w:val="none" w:sz="0" w:space="0" w:color="auto"/>
      </w:divBdr>
    </w:div>
    <w:div w:id="855651418">
      <w:bodyDiv w:val="1"/>
      <w:marLeft w:val="0"/>
      <w:marRight w:val="0"/>
      <w:marTop w:val="0"/>
      <w:marBottom w:val="0"/>
      <w:divBdr>
        <w:top w:val="none" w:sz="0" w:space="0" w:color="auto"/>
        <w:left w:val="none" w:sz="0" w:space="0" w:color="auto"/>
        <w:bottom w:val="none" w:sz="0" w:space="0" w:color="auto"/>
        <w:right w:val="none" w:sz="0" w:space="0" w:color="auto"/>
      </w:divBdr>
    </w:div>
    <w:div w:id="912859945">
      <w:bodyDiv w:val="1"/>
      <w:marLeft w:val="0"/>
      <w:marRight w:val="0"/>
      <w:marTop w:val="0"/>
      <w:marBottom w:val="0"/>
      <w:divBdr>
        <w:top w:val="none" w:sz="0" w:space="0" w:color="auto"/>
        <w:left w:val="none" w:sz="0" w:space="0" w:color="auto"/>
        <w:bottom w:val="none" w:sz="0" w:space="0" w:color="auto"/>
        <w:right w:val="none" w:sz="0" w:space="0" w:color="auto"/>
      </w:divBdr>
    </w:div>
    <w:div w:id="1034421450">
      <w:bodyDiv w:val="1"/>
      <w:marLeft w:val="0"/>
      <w:marRight w:val="0"/>
      <w:marTop w:val="0"/>
      <w:marBottom w:val="0"/>
      <w:divBdr>
        <w:top w:val="none" w:sz="0" w:space="0" w:color="auto"/>
        <w:left w:val="none" w:sz="0" w:space="0" w:color="auto"/>
        <w:bottom w:val="none" w:sz="0" w:space="0" w:color="auto"/>
        <w:right w:val="none" w:sz="0" w:space="0" w:color="auto"/>
      </w:divBdr>
    </w:div>
    <w:div w:id="1075971899">
      <w:bodyDiv w:val="1"/>
      <w:marLeft w:val="0"/>
      <w:marRight w:val="0"/>
      <w:marTop w:val="0"/>
      <w:marBottom w:val="0"/>
      <w:divBdr>
        <w:top w:val="none" w:sz="0" w:space="0" w:color="auto"/>
        <w:left w:val="none" w:sz="0" w:space="0" w:color="auto"/>
        <w:bottom w:val="none" w:sz="0" w:space="0" w:color="auto"/>
        <w:right w:val="none" w:sz="0" w:space="0" w:color="auto"/>
      </w:divBdr>
    </w:div>
    <w:div w:id="1263682012">
      <w:bodyDiv w:val="1"/>
      <w:marLeft w:val="0"/>
      <w:marRight w:val="0"/>
      <w:marTop w:val="0"/>
      <w:marBottom w:val="0"/>
      <w:divBdr>
        <w:top w:val="none" w:sz="0" w:space="0" w:color="auto"/>
        <w:left w:val="none" w:sz="0" w:space="0" w:color="auto"/>
        <w:bottom w:val="none" w:sz="0" w:space="0" w:color="auto"/>
        <w:right w:val="none" w:sz="0" w:space="0" w:color="auto"/>
      </w:divBdr>
    </w:div>
    <w:div w:id="1274898172">
      <w:bodyDiv w:val="1"/>
      <w:marLeft w:val="0"/>
      <w:marRight w:val="0"/>
      <w:marTop w:val="0"/>
      <w:marBottom w:val="0"/>
      <w:divBdr>
        <w:top w:val="none" w:sz="0" w:space="0" w:color="auto"/>
        <w:left w:val="none" w:sz="0" w:space="0" w:color="auto"/>
        <w:bottom w:val="none" w:sz="0" w:space="0" w:color="auto"/>
        <w:right w:val="none" w:sz="0" w:space="0" w:color="auto"/>
      </w:divBdr>
    </w:div>
    <w:div w:id="1392459715">
      <w:bodyDiv w:val="1"/>
      <w:marLeft w:val="0"/>
      <w:marRight w:val="0"/>
      <w:marTop w:val="0"/>
      <w:marBottom w:val="0"/>
      <w:divBdr>
        <w:top w:val="none" w:sz="0" w:space="0" w:color="auto"/>
        <w:left w:val="none" w:sz="0" w:space="0" w:color="auto"/>
        <w:bottom w:val="none" w:sz="0" w:space="0" w:color="auto"/>
        <w:right w:val="none" w:sz="0" w:space="0" w:color="auto"/>
      </w:divBdr>
    </w:div>
    <w:div w:id="1535583249">
      <w:bodyDiv w:val="1"/>
      <w:marLeft w:val="0"/>
      <w:marRight w:val="0"/>
      <w:marTop w:val="0"/>
      <w:marBottom w:val="0"/>
      <w:divBdr>
        <w:top w:val="none" w:sz="0" w:space="0" w:color="auto"/>
        <w:left w:val="none" w:sz="0" w:space="0" w:color="auto"/>
        <w:bottom w:val="none" w:sz="0" w:space="0" w:color="auto"/>
        <w:right w:val="none" w:sz="0" w:space="0" w:color="auto"/>
      </w:divBdr>
    </w:div>
    <w:div w:id="1881210994">
      <w:bodyDiv w:val="1"/>
      <w:marLeft w:val="0"/>
      <w:marRight w:val="0"/>
      <w:marTop w:val="0"/>
      <w:marBottom w:val="0"/>
      <w:divBdr>
        <w:top w:val="none" w:sz="0" w:space="0" w:color="auto"/>
        <w:left w:val="none" w:sz="0" w:space="0" w:color="auto"/>
        <w:bottom w:val="none" w:sz="0" w:space="0" w:color="auto"/>
        <w:right w:val="none" w:sz="0" w:space="0" w:color="auto"/>
      </w:divBdr>
    </w:div>
    <w:div w:id="1970738647">
      <w:bodyDiv w:val="1"/>
      <w:marLeft w:val="0"/>
      <w:marRight w:val="0"/>
      <w:marTop w:val="0"/>
      <w:marBottom w:val="0"/>
      <w:divBdr>
        <w:top w:val="none" w:sz="0" w:space="0" w:color="auto"/>
        <w:left w:val="none" w:sz="0" w:space="0" w:color="auto"/>
        <w:bottom w:val="none" w:sz="0" w:space="0" w:color="auto"/>
        <w:right w:val="none" w:sz="0" w:space="0" w:color="auto"/>
      </w:divBdr>
    </w:div>
    <w:div w:id="2093967989">
      <w:bodyDiv w:val="1"/>
      <w:marLeft w:val="0"/>
      <w:marRight w:val="0"/>
      <w:marTop w:val="0"/>
      <w:marBottom w:val="0"/>
      <w:divBdr>
        <w:top w:val="none" w:sz="0" w:space="0" w:color="auto"/>
        <w:left w:val="none" w:sz="0" w:space="0" w:color="auto"/>
        <w:bottom w:val="none" w:sz="0" w:space="0" w:color="auto"/>
        <w:right w:val="none" w:sz="0" w:space="0" w:color="auto"/>
      </w:divBdr>
    </w:div>
    <w:div w:id="2125492899">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4" Type="http://schemas.openxmlformats.org/officeDocument/2006/relationships/image" Target="media/image7.pn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hyperlink" Target="https://labs.play-with-docker.co" TargetMode="External"/><Relationship Id="rId64" Type="http://schemas.openxmlformats.org/officeDocument/2006/relationships/image" Target="media/image27.png"/><Relationship Id="rId65" Type="http://schemas.openxmlformats.org/officeDocument/2006/relationships/image" Target="media/image28.png"/><Relationship Id="rId66" Type="http://schemas.openxmlformats.org/officeDocument/2006/relationships/image" Target="media/image29.png"/><Relationship Id="rId67" Type="http://schemas.openxmlformats.org/officeDocument/2006/relationships/image" Target="media/image30.png"/><Relationship Id="rId68" Type="http://schemas.openxmlformats.org/officeDocument/2006/relationships/image" Target="media/image31.png"/><Relationship Id="rId69" Type="http://schemas.openxmlformats.org/officeDocument/2006/relationships/image" Target="media/image32.png"/><Relationship Id="rId50" Type="http://schemas.openxmlformats.org/officeDocument/2006/relationships/hyperlink" Target="https://docs.docker.com/engine/reference/commandline/create" TargetMode="External"/><Relationship Id="rId51" Type="http://schemas.openxmlformats.org/officeDocument/2006/relationships/hyperlink" Target="https://docs.docker.com/engine/reference/commandline/rename/" TargetMode="External"/><Relationship Id="rId52" Type="http://schemas.openxmlformats.org/officeDocument/2006/relationships/hyperlink" Target="https://docs.docker.com/engine/reference/commandline/run" TargetMode="External"/><Relationship Id="rId53" Type="http://schemas.openxmlformats.org/officeDocument/2006/relationships/hyperlink" Target="https://docs.docker.com/engine/reference/commandline/rm" TargetMode="External"/><Relationship Id="rId54" Type="http://schemas.openxmlformats.org/officeDocument/2006/relationships/hyperlink" Target="https://docs.docker.com/engine/reference/commandline/update/" TargetMode="External"/><Relationship Id="rId55" Type="http://schemas.openxmlformats.org/officeDocument/2006/relationships/image" Target="media/image20.png"/><Relationship Id="rId56" Type="http://schemas.openxmlformats.org/officeDocument/2006/relationships/image" Target="media/image21.png"/><Relationship Id="rId57" Type="http://schemas.openxmlformats.org/officeDocument/2006/relationships/image" Target="media/image22.png"/><Relationship Id="rId58" Type="http://schemas.openxmlformats.org/officeDocument/2006/relationships/image" Target="media/image23.png"/><Relationship Id="rId59" Type="http://schemas.openxmlformats.org/officeDocument/2006/relationships/image" Target="media/image24.png"/><Relationship Id="rId40" Type="http://schemas.openxmlformats.org/officeDocument/2006/relationships/hyperlink" Target="https://docs.docker.com/engine/reference/builder/" TargetMode="External"/><Relationship Id="rId41" Type="http://schemas.openxmlformats.org/officeDocument/2006/relationships/hyperlink" Target="https://docs.docker.com/engine/userguide/labels-custom-metadata/" TargetMode="External"/><Relationship Id="rId42" Type="http://schemas.openxmlformats.org/officeDocument/2006/relationships/hyperlink" Target="https://docs.docker.com/engine/reference/commandline/pull" TargetMode="External"/><Relationship Id="rId43" Type="http://schemas.openxmlformats.org/officeDocument/2006/relationships/hyperlink" Target="https://docs.docker.com/engine/reference/commandline/push" TargetMode="External"/><Relationship Id="rId44" Type="http://schemas.openxmlformats.org/officeDocument/2006/relationships/image" Target="media/image17.png"/><Relationship Id="rId45" Type="http://schemas.openxmlformats.org/officeDocument/2006/relationships/image" Target="media/image18.png"/><Relationship Id="rId46" Type="http://schemas.openxmlformats.org/officeDocument/2006/relationships/image" Target="media/image19.png"/><Relationship Id="rId47" Type="http://schemas.openxmlformats.org/officeDocument/2006/relationships/hyperlink" Target="https://docs.docker.com/engine/reference/commandline/login" TargetMode="External"/><Relationship Id="rId48" Type="http://schemas.openxmlformats.org/officeDocument/2006/relationships/hyperlink" Target="https://docs.docker.com/engine/reference/commandline/logout" TargetMode="External"/><Relationship Id="rId49" Type="http://schemas.openxmlformats.org/officeDocument/2006/relationships/hyperlink" Target="https://docs.docker.com/engine/reference/commandline/search"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hyperlink" Target="https://docs.docker.com/engine/reference/builder/" TargetMode="External"/><Relationship Id="rId31" Type="http://schemas.openxmlformats.org/officeDocument/2006/relationships/hyperlink" Target="https://docs.docker.com/engine/reference/builder/" TargetMode="External"/><Relationship Id="rId32" Type="http://schemas.openxmlformats.org/officeDocument/2006/relationships/hyperlink" Target="https://docs.docker.com/engine/reference/builder/" TargetMode="External"/><Relationship Id="rId33" Type="http://schemas.openxmlformats.org/officeDocument/2006/relationships/hyperlink" Target="https://docs.docker.com/engine/reference/builder/" TargetMode="External"/><Relationship Id="rId34" Type="http://schemas.openxmlformats.org/officeDocument/2006/relationships/hyperlink" Target="https://docs.docker.com/engine/reference/builder/" TargetMode="External"/><Relationship Id="rId35" Type="http://schemas.openxmlformats.org/officeDocument/2006/relationships/hyperlink" Target="https://docs.docker.com/engine/reference/builder/" TargetMode="External"/><Relationship Id="rId36" Type="http://schemas.openxmlformats.org/officeDocument/2006/relationships/hyperlink" Target="https://docs.docker.com/engine/reference/builder/" TargetMode="External"/><Relationship Id="rId37" Type="http://schemas.openxmlformats.org/officeDocument/2006/relationships/hyperlink" Target="https://docs.docker.com/engine/reference/builder/" TargetMode="External"/><Relationship Id="rId38" Type="http://schemas.openxmlformats.org/officeDocument/2006/relationships/hyperlink" Target="https://docs.docker.com/engine/reference/builder/" TargetMode="External"/><Relationship Id="rId39" Type="http://schemas.openxmlformats.org/officeDocument/2006/relationships/hyperlink" Target="https://docs.docker.com/engine/reference/builder/" TargetMode="External"/><Relationship Id="rId80" Type="http://schemas.microsoft.com/office/2011/relationships/people" Target="people.xml"/><Relationship Id="rId81" Type="http://schemas.openxmlformats.org/officeDocument/2006/relationships/theme" Target="theme/theme1.xml"/><Relationship Id="rId70" Type="http://schemas.openxmlformats.org/officeDocument/2006/relationships/image" Target="media/image33.png"/><Relationship Id="rId71" Type="http://schemas.openxmlformats.org/officeDocument/2006/relationships/image" Target="media/image34.png"/><Relationship Id="rId72" Type="http://schemas.openxmlformats.org/officeDocument/2006/relationships/image" Target="media/image35.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http://3way.com.br/category/linux/" TargetMode="External"/><Relationship Id="rId23" Type="http://schemas.openxmlformats.org/officeDocument/2006/relationships/hyperlink" Target="http://3way.com.br/category/novidades/" TargetMode="External"/><Relationship Id="rId24" Type="http://schemas.openxmlformats.org/officeDocument/2006/relationships/hyperlink" Target="http://www.mundodocker.com.br/author/cristiano/" TargetMode="External"/><Relationship Id="rId25" Type="http://schemas.openxmlformats.org/officeDocument/2006/relationships/image" Target="media/image15.png"/><Relationship Id="rId26" Type="http://schemas.openxmlformats.org/officeDocument/2006/relationships/hyperlink" Target="http://3way.com.br/category/linux/" TargetMode="External"/><Relationship Id="rId27" Type="http://schemas.openxmlformats.org/officeDocument/2006/relationships/hyperlink" Target="http://3way.com.br/category/novidades/" TargetMode="External"/><Relationship Id="rId28" Type="http://schemas.openxmlformats.org/officeDocument/2006/relationships/image" Target="media/image16.png"/><Relationship Id="rId29" Type="http://schemas.openxmlformats.org/officeDocument/2006/relationships/hyperlink" Target="https://docs.docker.com/engine/reference/builder/" TargetMode="External"/><Relationship Id="rId73" Type="http://schemas.openxmlformats.org/officeDocument/2006/relationships/image" Target="media/image36.png"/><Relationship Id="rId74" Type="http://schemas.openxmlformats.org/officeDocument/2006/relationships/image" Target="media/image37.png"/><Relationship Id="rId75" Type="http://schemas.openxmlformats.org/officeDocument/2006/relationships/image" Target="media/image38.png"/><Relationship Id="rId76" Type="http://schemas.openxmlformats.org/officeDocument/2006/relationships/image" Target="media/image39.png"/><Relationship Id="rId77" Type="http://schemas.openxmlformats.org/officeDocument/2006/relationships/header" Target="header1.xml"/><Relationship Id="rId78" Type="http://schemas.openxmlformats.org/officeDocument/2006/relationships/footer" Target="footer1.xml"/><Relationship Id="rId79" Type="http://schemas.openxmlformats.org/officeDocument/2006/relationships/fontTable" Target="fontTable.xml"/><Relationship Id="rId60" Type="http://schemas.openxmlformats.org/officeDocument/2006/relationships/image" Target="media/image25.png"/><Relationship Id="rId61" Type="http://schemas.openxmlformats.org/officeDocument/2006/relationships/image" Target="media/image26.png"/><Relationship Id="rId62" Type="http://schemas.openxmlformats.org/officeDocument/2006/relationships/hyperlink" Target="https://github.com/play-with-docker/docker-machine-driver-pwd/releases" TargetMode="Externa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s>
</file>

<file path=word/_rels/footnotes.xml.rels><?xml version="1.0" encoding="UTF-8" standalone="yes"?>
<Relationships xmlns="http://schemas.openxmlformats.org/package/2006/relationships"><Relationship Id="rId3" Type="http://schemas.openxmlformats.org/officeDocument/2006/relationships/hyperlink" Target="https://training.docker.com/" TargetMode="External"/><Relationship Id="rId4" Type="http://schemas.openxmlformats.org/officeDocument/2006/relationships/hyperlink" Target="https://github.com/gomex/docker-para-desenvolvedores/blob/master/manuscript/organizacao.md" TargetMode="External"/><Relationship Id="rId1" Type="http://schemas.openxmlformats.org/officeDocument/2006/relationships/hyperlink" Target="https://hub.docker.com/r/portainer/portainer/" TargetMode="External"/><Relationship Id="rId2" Type="http://schemas.openxmlformats.org/officeDocument/2006/relationships/hyperlink" Target="http://training.play-with-docker.com/"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FDAA49-A199-A24B-9E06-343295C3AC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1225</TotalTime>
  <Pages>83</Pages>
  <Words>14430</Words>
  <Characters>77924</Characters>
  <Application>Microsoft Macintosh Word</Application>
  <DocSecurity>0</DocSecurity>
  <Lines>649</Lines>
  <Paragraphs>184</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92170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lysio.sellos</dc:creator>
  <dc:description/>
  <cp:lastModifiedBy>Thiago Cruz</cp:lastModifiedBy>
  <cp:revision>2514</cp:revision>
  <cp:lastPrinted>2016-06-27T13:00:00Z</cp:lastPrinted>
  <dcterms:created xsi:type="dcterms:W3CDTF">2016-06-27T13:03:00Z</dcterms:created>
  <dcterms:modified xsi:type="dcterms:W3CDTF">2017-11-08T02:15:00Z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Hewlett-Packard</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