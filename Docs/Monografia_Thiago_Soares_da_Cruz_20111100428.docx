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75AA9" w14:textId="31CC0E17" w:rsidR="000A6EAA" w:rsidRDefault="000A6EAA" w:rsidP="00165C94">
      <w:pPr>
        <w:jc w:val="center"/>
        <w:rPr>
          <w:ins w:id="0" w:author="Thiago Cruz" w:date="2017-11-11T10:36:00Z"/>
          <w:b/>
          <w:sz w:val="32"/>
          <w:szCs w:val="32"/>
        </w:rPr>
      </w:pPr>
      <w:ins w:id="1" w:author="Thiago Cruz" w:date="2017-11-11T10:36:00Z">
        <w:r>
          <w:rPr>
            <w:noProof/>
            <w:szCs w:val="20"/>
          </w:rPr>
          <w:drawing>
            <wp:anchor distT="0" distB="0" distL="114300" distR="114300" simplePos="0" relativeHeight="251790336" behindDoc="0" locked="0" layoutInCell="1" allowOverlap="1" wp14:anchorId="222BDCBF" wp14:editId="0EA3057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bookmarkStart w:id="2" w:name="_GoBack"/>
        <w:bookmarkEnd w:id="2"/>
      </w:ins>
    </w:p>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2B586912" w:rsidR="009C7518" w:rsidRDefault="00C254AC">
      <w:pPr>
        <w:rPr>
          <w:sz w:val="28"/>
          <w:szCs w:val="28"/>
        </w:rPr>
      </w:pPr>
      <w:r>
        <w:rPr>
          <w:sz w:val="28"/>
          <w:szCs w:val="28"/>
        </w:rPr>
        <w:t xml:space="preserve">Orientador: </w:t>
      </w:r>
      <w:bookmarkStart w:id="3" w:name="__DdeLink__556_1435064614"/>
      <w:bookmarkEnd w:id="3"/>
      <w:r>
        <w:rPr>
          <w:sz w:val="28"/>
          <w:szCs w:val="28"/>
        </w:rPr>
        <w:t xml:space="preserve">Carlos </w:t>
      </w:r>
      <w:ins w:id="4" w:author="Thiago Cruz" w:date="2017-11-11T10:35:00Z">
        <w:r w:rsidR="00047472">
          <w:rPr>
            <w:sz w:val="28"/>
            <w:szCs w:val="28"/>
          </w:rPr>
          <w:t xml:space="preserve">Alberto Alves </w:t>
        </w:r>
      </w:ins>
      <w:r>
        <w:rPr>
          <w:sz w:val="28"/>
          <w:szCs w:val="28"/>
        </w:rPr>
        <w:t>Lemos</w:t>
      </w:r>
      <w:ins w:id="5" w:author="Thiago Cruz" w:date="2017-11-11T10:35:00Z">
        <w:r w:rsidR="00047472">
          <w:rPr>
            <w:sz w:val="28"/>
            <w:szCs w:val="28"/>
          </w:rPr>
          <w:t xml:space="preserve">, </w:t>
        </w:r>
        <w:proofErr w:type="spellStart"/>
        <w:r w:rsidR="00047472">
          <w:rPr>
            <w:sz w:val="28"/>
            <w:szCs w:val="28"/>
          </w:rPr>
          <w:t>DSc</w:t>
        </w:r>
        <w:proofErr w:type="spellEnd"/>
        <w:r w:rsidR="00047472">
          <w:rPr>
            <w:sz w:val="28"/>
            <w:szCs w:val="28"/>
          </w:rPr>
          <w:t>.</w:t>
        </w:r>
      </w:ins>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6" w:name="__DdeLink__1055_931731686"/>
      <w:bookmarkEnd w:id="6"/>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062BEC56" w14:textId="43FE5BB7" w:rsidR="00B55F4E" w:rsidRPr="00B55F4E" w:rsidRDefault="00C254AC">
      <w:pPr>
        <w:pStyle w:val="ndicedeilustraes"/>
        <w:tabs>
          <w:tab w:val="right" w:leader="dot" w:pos="9061"/>
        </w:tabs>
        <w:rPr>
          <w:rFonts w:eastAsiaTheme="minorEastAsia" w:cstheme="minorBidi"/>
          <w:smallCaps w:val="0"/>
          <w:noProof/>
          <w:color w:val="auto"/>
          <w:sz w:val="24"/>
          <w:szCs w:val="24"/>
          <w:lang w:val="en-US" w:eastAsia="pt-BR"/>
        </w:rPr>
      </w:pPr>
      <w:r>
        <w:fldChar w:fldCharType="begin"/>
      </w:r>
      <w:r w:rsidRPr="00976924">
        <w:rPr>
          <w:lang w:val="en-US"/>
        </w:rPr>
        <w:instrText>TOC \c "Figura"</w:instrText>
      </w:r>
      <w:r>
        <w:fldChar w:fldCharType="separate"/>
      </w:r>
      <w:r w:rsidR="00B55F4E" w:rsidRPr="00B55F4E">
        <w:rPr>
          <w:noProof/>
          <w:color w:val="000000"/>
          <w:lang w:val="en-US"/>
        </w:rPr>
        <w:t xml:space="preserve">Figura </w:t>
      </w:r>
      <w:r w:rsidR="00B55F4E" w:rsidRPr="00B55F4E">
        <w:rPr>
          <w:noProof/>
          <w:lang w:val="en-US"/>
        </w:rPr>
        <w:t>1</w:t>
      </w:r>
      <w:r w:rsidR="00B55F4E" w:rsidRPr="00B55F4E">
        <w:rPr>
          <w:noProof/>
          <w:color w:val="000000"/>
          <w:lang w:val="en-US"/>
        </w:rPr>
        <w:t>: Cloud</w:t>
      </w:r>
      <w:r w:rsidR="00B55F4E" w:rsidRPr="00B55F4E">
        <w:rPr>
          <w:noProof/>
          <w:lang w:val="en-US"/>
        </w:rPr>
        <w:tab/>
      </w:r>
      <w:r w:rsidR="00B55F4E">
        <w:rPr>
          <w:noProof/>
        </w:rPr>
        <w:fldChar w:fldCharType="begin"/>
      </w:r>
      <w:r w:rsidR="00B55F4E" w:rsidRPr="00B55F4E">
        <w:rPr>
          <w:noProof/>
          <w:lang w:val="en-US"/>
        </w:rPr>
        <w:instrText xml:space="preserve"> PAGEREF _Toc498157772 \h </w:instrText>
      </w:r>
      <w:r w:rsidR="00B55F4E">
        <w:rPr>
          <w:noProof/>
        </w:rPr>
      </w:r>
      <w:r w:rsidR="00B55F4E">
        <w:rPr>
          <w:noProof/>
        </w:rPr>
        <w:fldChar w:fldCharType="separate"/>
      </w:r>
      <w:r w:rsidR="00B55F4E" w:rsidRPr="00B55F4E">
        <w:rPr>
          <w:noProof/>
          <w:lang w:val="en-US"/>
        </w:rPr>
        <w:t>17</w:t>
      </w:r>
      <w:r w:rsidR="00B55F4E">
        <w:rPr>
          <w:noProof/>
        </w:rPr>
        <w:fldChar w:fldCharType="end"/>
      </w:r>
    </w:p>
    <w:p w14:paraId="5E1654F7" w14:textId="10114E34"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2</w:t>
      </w:r>
      <w:r w:rsidRPr="00B55F4E">
        <w:rPr>
          <w:noProof/>
          <w:color w:val="000000"/>
          <w:lang w:val="en-US"/>
        </w:rPr>
        <w:t>: Joseph Carl</w:t>
      </w:r>
      <w:r w:rsidRPr="00B55F4E">
        <w:rPr>
          <w:noProof/>
          <w:lang w:val="en-US"/>
        </w:rPr>
        <w:tab/>
      </w:r>
      <w:r>
        <w:rPr>
          <w:noProof/>
        </w:rPr>
        <w:fldChar w:fldCharType="begin"/>
      </w:r>
      <w:r w:rsidRPr="00B55F4E">
        <w:rPr>
          <w:noProof/>
          <w:lang w:val="en-US"/>
        </w:rPr>
        <w:instrText xml:space="preserve"> PAGEREF _Toc498157773 \h </w:instrText>
      </w:r>
      <w:r>
        <w:rPr>
          <w:noProof/>
        </w:rPr>
      </w:r>
      <w:r>
        <w:rPr>
          <w:noProof/>
        </w:rPr>
        <w:fldChar w:fldCharType="separate"/>
      </w:r>
      <w:r w:rsidRPr="00B55F4E">
        <w:rPr>
          <w:noProof/>
          <w:lang w:val="en-US"/>
        </w:rPr>
        <w:t>18</w:t>
      </w:r>
      <w:r>
        <w:rPr>
          <w:noProof/>
        </w:rPr>
        <w:fldChar w:fldCharType="end"/>
      </w:r>
    </w:p>
    <w:p w14:paraId="19C66AA3" w14:textId="02F1E8C0"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Pr="00B55F4E">
        <w:rPr>
          <w:noProof/>
          <w:lang w:val="en-US"/>
        </w:rPr>
        <w:t>18</w:t>
      </w:r>
      <w:r>
        <w:rPr>
          <w:noProof/>
        </w:rPr>
        <w:fldChar w:fldCharType="end"/>
      </w:r>
    </w:p>
    <w:p w14:paraId="6BF5C00F" w14:textId="157AC8A6"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Pr="00B55F4E">
        <w:rPr>
          <w:noProof/>
          <w:lang w:val="en-US"/>
        </w:rPr>
        <w:t>19</w:t>
      </w:r>
      <w:r>
        <w:rPr>
          <w:noProof/>
        </w:rPr>
        <w:fldChar w:fldCharType="end"/>
      </w:r>
    </w:p>
    <w:p w14:paraId="4DD5FF47" w14:textId="227032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Pr>
          <w:noProof/>
        </w:rPr>
        <w:t>20</w:t>
      </w:r>
      <w:r>
        <w:rPr>
          <w:noProof/>
        </w:rPr>
        <w:fldChar w:fldCharType="end"/>
      </w:r>
    </w:p>
    <w:p w14:paraId="25AF1C23" w14:textId="455F1F9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Pr>
          <w:noProof/>
        </w:rPr>
        <w:t>20</w:t>
      </w:r>
      <w:r>
        <w:rPr>
          <w:noProof/>
        </w:rPr>
        <w:fldChar w:fldCharType="end"/>
      </w:r>
    </w:p>
    <w:p w14:paraId="49D74048" w14:textId="6D4BCE1A"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Pr>
          <w:noProof/>
        </w:rPr>
        <w:t>21</w:t>
      </w:r>
      <w:r>
        <w:rPr>
          <w:noProof/>
        </w:rPr>
        <w:fldChar w:fldCharType="end"/>
      </w:r>
    </w:p>
    <w:p w14:paraId="61C9F4A1" w14:textId="69637DC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Pr>
          <w:noProof/>
        </w:rPr>
        <w:t>22</w:t>
      </w:r>
      <w:r>
        <w:rPr>
          <w:noProof/>
        </w:rPr>
        <w:fldChar w:fldCharType="end"/>
      </w:r>
    </w:p>
    <w:p w14:paraId="1BBAA29A" w14:textId="2D9B72B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Pr>
          <w:noProof/>
        </w:rPr>
        <w:t>23</w:t>
      </w:r>
      <w:r>
        <w:rPr>
          <w:noProof/>
        </w:rPr>
        <w:fldChar w:fldCharType="end"/>
      </w:r>
    </w:p>
    <w:p w14:paraId="61FCA6D0" w14:textId="3F8CD78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Pr>
          <w:noProof/>
        </w:rPr>
        <w:t>26</w:t>
      </w:r>
      <w:r>
        <w:rPr>
          <w:noProof/>
        </w:rPr>
        <w:fldChar w:fldCharType="end"/>
      </w:r>
    </w:p>
    <w:p w14:paraId="34987499" w14:textId="0A7FDC1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Pr>
          <w:noProof/>
        </w:rPr>
        <w:t>27</w:t>
      </w:r>
      <w:r>
        <w:rPr>
          <w:noProof/>
        </w:rPr>
        <w:fldChar w:fldCharType="end"/>
      </w:r>
    </w:p>
    <w:p w14:paraId="57BDCECC" w14:textId="662A973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Pr>
          <w:noProof/>
        </w:rPr>
        <w:t>28</w:t>
      </w:r>
      <w:r>
        <w:rPr>
          <w:noProof/>
        </w:rPr>
        <w:fldChar w:fldCharType="end"/>
      </w:r>
    </w:p>
    <w:p w14:paraId="27B3514F" w14:textId="0AF93DA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Pr>
          <w:noProof/>
        </w:rPr>
        <w:t>28</w:t>
      </w:r>
      <w:r>
        <w:rPr>
          <w:noProof/>
        </w:rPr>
        <w:fldChar w:fldCharType="end"/>
      </w:r>
    </w:p>
    <w:p w14:paraId="25431E70" w14:textId="7B0FDC53"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r>
      <w:r>
        <w:rPr>
          <w:noProof/>
        </w:rPr>
        <w:fldChar w:fldCharType="separate"/>
      </w:r>
      <w:r>
        <w:rPr>
          <w:noProof/>
        </w:rPr>
        <w:t>29</w:t>
      </w:r>
      <w:r>
        <w:rPr>
          <w:noProof/>
        </w:rPr>
        <w:fldChar w:fldCharType="end"/>
      </w:r>
    </w:p>
    <w:p w14:paraId="1AF38741" w14:textId="2A845FF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Pr>
          <w:noProof/>
        </w:rPr>
        <w:t>30</w:t>
      </w:r>
      <w:r>
        <w:rPr>
          <w:noProof/>
        </w:rPr>
        <w:fldChar w:fldCharType="end"/>
      </w:r>
    </w:p>
    <w:p w14:paraId="0B9896EB" w14:textId="3361DA99"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r>
        <w:rPr>
          <w:noProof/>
        </w:rPr>
        <w:t>39</w:t>
      </w:r>
      <w:r>
        <w:rPr>
          <w:noProof/>
        </w:rPr>
        <w:fldChar w:fldCharType="end"/>
      </w:r>
    </w:p>
    <w:p w14:paraId="77E261BA" w14:textId="4C0BF9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r>
        <w:rPr>
          <w:noProof/>
        </w:rPr>
        <w:t>40</w:t>
      </w:r>
      <w:r>
        <w:rPr>
          <w:noProof/>
        </w:rPr>
        <w:fldChar w:fldCharType="end"/>
      </w:r>
    </w:p>
    <w:p w14:paraId="42CC0ACA" w14:textId="0280950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r>
        <w:rPr>
          <w:noProof/>
        </w:rPr>
        <w:t>40</w:t>
      </w:r>
      <w:r>
        <w:rPr>
          <w:noProof/>
        </w:rPr>
        <w:fldChar w:fldCharType="end"/>
      </w:r>
    </w:p>
    <w:p w14:paraId="28C6C8B7" w14:textId="19E103E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r>
        <w:rPr>
          <w:noProof/>
        </w:rPr>
        <w:t>45</w:t>
      </w:r>
      <w:r>
        <w:rPr>
          <w:noProof/>
        </w:rPr>
        <w:fldChar w:fldCharType="end"/>
      </w:r>
    </w:p>
    <w:p w14:paraId="6D0EEC72" w14:textId="685FAC2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r>
        <w:rPr>
          <w:noProof/>
        </w:rPr>
        <w:t>45</w:t>
      </w:r>
      <w:r>
        <w:rPr>
          <w:noProof/>
        </w:rPr>
        <w:fldChar w:fldCharType="end"/>
      </w:r>
    </w:p>
    <w:p w14:paraId="7091B4B1" w14:textId="395B5E75"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r>
        <w:rPr>
          <w:noProof/>
        </w:rPr>
        <w:t>46</w:t>
      </w:r>
      <w:r>
        <w:rPr>
          <w:noProof/>
        </w:rPr>
        <w:fldChar w:fldCharType="end"/>
      </w:r>
    </w:p>
    <w:p w14:paraId="20CDDE11" w14:textId="01437AA3"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r>
        <w:rPr>
          <w:noProof/>
        </w:rPr>
        <w:t>46</w:t>
      </w:r>
      <w:r>
        <w:rPr>
          <w:noProof/>
        </w:rPr>
        <w:fldChar w:fldCharType="end"/>
      </w:r>
    </w:p>
    <w:p w14:paraId="14CCFE15" w14:textId="14C4614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r>
        <w:rPr>
          <w:noProof/>
        </w:rPr>
        <w:t>49</w:t>
      </w:r>
      <w:r>
        <w:rPr>
          <w:noProof/>
        </w:rPr>
        <w:fldChar w:fldCharType="end"/>
      </w:r>
    </w:p>
    <w:p w14:paraId="173C1F2F" w14:textId="1391D95C"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r w:rsidRPr="00B55F4E">
        <w:rPr>
          <w:noProof/>
          <w:lang w:val="en-US"/>
        </w:rPr>
        <w:t>50</w:t>
      </w:r>
      <w:r>
        <w:rPr>
          <w:noProof/>
        </w:rPr>
        <w:fldChar w:fldCharType="end"/>
      </w:r>
    </w:p>
    <w:p w14:paraId="78850059" w14:textId="5D4C48AE"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r w:rsidRPr="00B55F4E">
        <w:rPr>
          <w:noProof/>
          <w:lang w:val="en-US"/>
        </w:rPr>
        <w:t>51</w:t>
      </w:r>
      <w:r>
        <w:rPr>
          <w:noProof/>
        </w:rPr>
        <w:fldChar w:fldCharType="end"/>
      </w:r>
    </w:p>
    <w:p w14:paraId="216B51F7" w14:textId="528D2622"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r w:rsidRPr="00B55F4E">
        <w:rPr>
          <w:noProof/>
          <w:lang w:val="en-US"/>
        </w:rPr>
        <w:t>51</w:t>
      </w:r>
      <w:r>
        <w:rPr>
          <w:noProof/>
        </w:rPr>
        <w:fldChar w:fldCharType="end"/>
      </w:r>
    </w:p>
    <w:p w14:paraId="2D343F7B" w14:textId="7B8DFC26"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r>
        <w:rPr>
          <w:noProof/>
        </w:rPr>
        <w:t>52</w:t>
      </w:r>
      <w:r>
        <w:rPr>
          <w:noProof/>
        </w:rPr>
        <w:fldChar w:fldCharType="end"/>
      </w:r>
    </w:p>
    <w:p w14:paraId="487427DA" w14:textId="110F3B1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28 - Canal Annoucements do Slack</w:t>
      </w:r>
      <w:r>
        <w:rPr>
          <w:noProof/>
        </w:rPr>
        <w:tab/>
      </w:r>
      <w:r>
        <w:rPr>
          <w:noProof/>
        </w:rPr>
        <w:fldChar w:fldCharType="begin"/>
      </w:r>
      <w:r>
        <w:rPr>
          <w:noProof/>
        </w:rPr>
        <w:instrText xml:space="preserve"> PAGEREF _Toc498157799 \h </w:instrText>
      </w:r>
      <w:r>
        <w:rPr>
          <w:noProof/>
        </w:rPr>
      </w:r>
      <w:r>
        <w:rPr>
          <w:noProof/>
        </w:rPr>
        <w:fldChar w:fldCharType="separate"/>
      </w:r>
      <w:r>
        <w:rPr>
          <w:noProof/>
        </w:rPr>
        <w:t>52</w:t>
      </w:r>
      <w:r>
        <w:rPr>
          <w:noProof/>
        </w:rPr>
        <w:fldChar w:fldCharType="end"/>
      </w:r>
    </w:p>
    <w:p w14:paraId="2B29ABB1" w14:textId="105A897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r>
        <w:rPr>
          <w:noProof/>
        </w:rPr>
        <w:t>52</w:t>
      </w:r>
      <w:r>
        <w:rPr>
          <w:noProof/>
        </w:rPr>
        <w:fldChar w:fldCharType="end"/>
      </w:r>
    </w:p>
    <w:p w14:paraId="78AC6270" w14:textId="7C5794B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r>
        <w:rPr>
          <w:noProof/>
        </w:rPr>
        <w:t>59</w:t>
      </w:r>
      <w:r>
        <w:rPr>
          <w:noProof/>
        </w:rPr>
        <w:fldChar w:fldCharType="end"/>
      </w:r>
    </w:p>
    <w:p w14:paraId="08496B49" w14:textId="46F0C9BB"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r>
        <w:rPr>
          <w:noProof/>
        </w:rPr>
        <w:t>61</w:t>
      </w:r>
      <w:r>
        <w:rPr>
          <w:noProof/>
        </w:rPr>
        <w:fldChar w:fldCharType="end"/>
      </w:r>
    </w:p>
    <w:p w14:paraId="03A58818" w14:textId="1E77ED0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r>
        <w:rPr>
          <w:noProof/>
        </w:rPr>
        <w:t>61</w:t>
      </w:r>
      <w:r>
        <w:rPr>
          <w:noProof/>
        </w:rPr>
        <w:fldChar w:fldCharType="end"/>
      </w:r>
    </w:p>
    <w:p w14:paraId="0062B985" w14:textId="79CC835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r>
        <w:rPr>
          <w:noProof/>
        </w:rPr>
        <w:t>62</w:t>
      </w:r>
      <w:r>
        <w:rPr>
          <w:noProof/>
        </w:rPr>
        <w:fldChar w:fldCharType="end"/>
      </w:r>
    </w:p>
    <w:p w14:paraId="6673CAA7" w14:textId="5B3BD9D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r>
        <w:rPr>
          <w:noProof/>
        </w:rPr>
        <w:t>62</w:t>
      </w:r>
      <w:r>
        <w:rPr>
          <w:noProof/>
        </w:rPr>
        <w:fldChar w:fldCharType="end"/>
      </w:r>
    </w:p>
    <w:p w14:paraId="03325060" w14:textId="7777777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r>
        <w:rPr>
          <w:noProof/>
        </w:rPr>
        <w:t>62</w:t>
      </w:r>
      <w:r>
        <w:rPr>
          <w:noProof/>
        </w:rPr>
        <w:fldChar w:fldCharType="end"/>
      </w:r>
    </w:p>
    <w:p w14:paraId="3C421D5C" w14:textId="222128C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r>
        <w:rPr>
          <w:noProof/>
        </w:rPr>
        <w:t>63</w:t>
      </w:r>
      <w:r>
        <w:rPr>
          <w:noProof/>
        </w:rPr>
        <w:fldChar w:fldCharType="end"/>
      </w:r>
    </w:p>
    <w:p w14:paraId="4F6D2BE3" w14:textId="6D2751E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r>
        <w:rPr>
          <w:noProof/>
        </w:rPr>
        <w:t>63</w:t>
      </w:r>
      <w:r>
        <w:rPr>
          <w:noProof/>
        </w:rPr>
        <w:fldChar w:fldCharType="end"/>
      </w:r>
    </w:p>
    <w:p w14:paraId="2A398FAA" w14:textId="187E20C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r>
        <w:rPr>
          <w:noProof/>
        </w:rPr>
        <w:t>64</w:t>
      </w:r>
      <w:r>
        <w:rPr>
          <w:noProof/>
        </w:rPr>
        <w:fldChar w:fldCharType="end"/>
      </w:r>
    </w:p>
    <w:p w14:paraId="74350D00" w14:textId="0DCF9CF0"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DA1F9AA" w:rsidR="00C833BB" w:rsidRDefault="004043C0">
            <w:r w:rsidRPr="00F93024">
              <w:rPr>
                <w:highlight w:val="yellow"/>
              </w:rPr>
              <w:t>Agendamento e execução de tarefas.</w:t>
            </w:r>
          </w:p>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C5CF5BD" w14:textId="77777777" w:rsidR="00E71E73"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00E71E73" w:rsidRPr="00D92254">
              <w:rPr>
                <w:rStyle w:val="Hiperlink"/>
                <w:noProof/>
              </w:rPr>
              <w:t>INTRODUÇÃO</w:t>
            </w:r>
            <w:r w:rsidR="00E71E73">
              <w:rPr>
                <w:noProof/>
                <w:webHidden/>
              </w:rPr>
              <w:tab/>
            </w:r>
            <w:r w:rsidR="00E71E73">
              <w:rPr>
                <w:noProof/>
                <w:webHidden/>
              </w:rPr>
              <w:fldChar w:fldCharType="begin"/>
            </w:r>
            <w:r w:rsidR="00E71E73">
              <w:rPr>
                <w:noProof/>
                <w:webHidden/>
              </w:rPr>
              <w:instrText xml:space="preserve"> PAGEREF _Toc498128657 \h </w:instrText>
            </w:r>
            <w:r w:rsidR="00E71E73">
              <w:rPr>
                <w:noProof/>
                <w:webHidden/>
              </w:rPr>
            </w:r>
            <w:r w:rsidR="00E71E73">
              <w:rPr>
                <w:noProof/>
                <w:webHidden/>
              </w:rPr>
              <w:fldChar w:fldCharType="separate"/>
            </w:r>
            <w:r w:rsidR="00E71E73">
              <w:rPr>
                <w:noProof/>
                <w:webHidden/>
              </w:rPr>
              <w:t>15</w:t>
            </w:r>
            <w:r w:rsidR="00E71E73">
              <w:rPr>
                <w:noProof/>
                <w:webHidden/>
              </w:rPr>
              <w:fldChar w:fldCharType="end"/>
            </w:r>
          </w:hyperlink>
        </w:p>
        <w:p w14:paraId="054C264F" w14:textId="77777777" w:rsidR="00E71E73" w:rsidRDefault="0057055B">
          <w:pPr>
            <w:pStyle w:val="Sumrio1"/>
            <w:tabs>
              <w:tab w:val="right" w:leader="dot" w:pos="9061"/>
            </w:tabs>
            <w:rPr>
              <w:rFonts w:eastAsiaTheme="minorEastAsia" w:cstheme="minorBidi"/>
              <w:b w:val="0"/>
              <w:bCs w:val="0"/>
              <w:noProof/>
            </w:rPr>
          </w:pPr>
          <w:hyperlink w:anchor="_Toc498128658" w:history="1">
            <w:r w:rsidR="00E71E73" w:rsidRPr="00D92254">
              <w:rPr>
                <w:rStyle w:val="Hiperlink"/>
                <w:noProof/>
              </w:rPr>
              <w:t>2 COMPUTAÇÃO EM NUVEM</w:t>
            </w:r>
            <w:r w:rsidR="00E71E73">
              <w:rPr>
                <w:noProof/>
                <w:webHidden/>
              </w:rPr>
              <w:tab/>
            </w:r>
            <w:r w:rsidR="00E71E73">
              <w:rPr>
                <w:noProof/>
                <w:webHidden/>
              </w:rPr>
              <w:fldChar w:fldCharType="begin"/>
            </w:r>
            <w:r w:rsidR="00E71E73">
              <w:rPr>
                <w:noProof/>
                <w:webHidden/>
              </w:rPr>
              <w:instrText xml:space="preserve"> PAGEREF _Toc498128658 \h </w:instrText>
            </w:r>
            <w:r w:rsidR="00E71E73">
              <w:rPr>
                <w:noProof/>
                <w:webHidden/>
              </w:rPr>
            </w:r>
            <w:r w:rsidR="00E71E73">
              <w:rPr>
                <w:noProof/>
                <w:webHidden/>
              </w:rPr>
              <w:fldChar w:fldCharType="separate"/>
            </w:r>
            <w:r w:rsidR="00E71E73">
              <w:rPr>
                <w:noProof/>
                <w:webHidden/>
              </w:rPr>
              <w:t>17</w:t>
            </w:r>
            <w:r w:rsidR="00E71E73">
              <w:rPr>
                <w:noProof/>
                <w:webHidden/>
              </w:rPr>
              <w:fldChar w:fldCharType="end"/>
            </w:r>
          </w:hyperlink>
        </w:p>
        <w:p w14:paraId="55666596" w14:textId="77777777" w:rsidR="00E71E73" w:rsidRDefault="0057055B">
          <w:pPr>
            <w:pStyle w:val="Sumrio2"/>
            <w:tabs>
              <w:tab w:val="right" w:leader="dot" w:pos="9061"/>
            </w:tabs>
            <w:rPr>
              <w:rFonts w:eastAsiaTheme="minorEastAsia" w:cstheme="minorBidi"/>
              <w:b w:val="0"/>
              <w:bCs w:val="0"/>
              <w:noProof/>
              <w:sz w:val="24"/>
              <w:szCs w:val="24"/>
            </w:rPr>
          </w:pPr>
          <w:hyperlink w:anchor="_Toc498128659" w:history="1">
            <w:r w:rsidR="00E71E73" w:rsidRPr="00D92254">
              <w:rPr>
                <w:rStyle w:val="Hiperlink"/>
                <w:noProof/>
              </w:rPr>
              <w:t>2.1 HISTÓRIA</w:t>
            </w:r>
            <w:r w:rsidR="00E71E73">
              <w:rPr>
                <w:noProof/>
                <w:webHidden/>
              </w:rPr>
              <w:tab/>
            </w:r>
            <w:r w:rsidR="00E71E73">
              <w:rPr>
                <w:noProof/>
                <w:webHidden/>
              </w:rPr>
              <w:fldChar w:fldCharType="begin"/>
            </w:r>
            <w:r w:rsidR="00E71E73">
              <w:rPr>
                <w:noProof/>
                <w:webHidden/>
              </w:rPr>
              <w:instrText xml:space="preserve"> PAGEREF _Toc498128659 \h </w:instrText>
            </w:r>
            <w:r w:rsidR="00E71E73">
              <w:rPr>
                <w:noProof/>
                <w:webHidden/>
              </w:rPr>
            </w:r>
            <w:r w:rsidR="00E71E73">
              <w:rPr>
                <w:noProof/>
                <w:webHidden/>
              </w:rPr>
              <w:fldChar w:fldCharType="separate"/>
            </w:r>
            <w:r w:rsidR="00E71E73">
              <w:rPr>
                <w:noProof/>
                <w:webHidden/>
              </w:rPr>
              <w:t>18</w:t>
            </w:r>
            <w:r w:rsidR="00E71E73">
              <w:rPr>
                <w:noProof/>
                <w:webHidden/>
              </w:rPr>
              <w:fldChar w:fldCharType="end"/>
            </w:r>
          </w:hyperlink>
        </w:p>
        <w:p w14:paraId="545410DF"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0" w:history="1">
            <w:r w:rsidR="00E71E73" w:rsidRPr="00D92254">
              <w:rPr>
                <w:rStyle w:val="Hiperlink"/>
                <w:noProof/>
              </w:rPr>
              <w:t>2.2 MODELOS DE IMPLANTAÇÃO</w:t>
            </w:r>
            <w:r w:rsidR="00E71E73">
              <w:rPr>
                <w:noProof/>
                <w:webHidden/>
              </w:rPr>
              <w:tab/>
            </w:r>
            <w:r w:rsidR="00E71E73">
              <w:rPr>
                <w:noProof/>
                <w:webHidden/>
              </w:rPr>
              <w:fldChar w:fldCharType="begin"/>
            </w:r>
            <w:r w:rsidR="00E71E73">
              <w:rPr>
                <w:noProof/>
                <w:webHidden/>
              </w:rPr>
              <w:instrText xml:space="preserve"> PAGEREF _Toc498128660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38180BA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1" w:history="1">
            <w:r w:rsidR="00E71E73" w:rsidRPr="00D92254">
              <w:rPr>
                <w:rStyle w:val="Hiperlink"/>
                <w:noProof/>
              </w:rPr>
              <w:t>2.2.1 Nuvem Pública</w:t>
            </w:r>
            <w:r w:rsidR="00E71E73">
              <w:rPr>
                <w:noProof/>
                <w:webHidden/>
              </w:rPr>
              <w:tab/>
            </w:r>
            <w:r w:rsidR="00E71E73">
              <w:rPr>
                <w:noProof/>
                <w:webHidden/>
              </w:rPr>
              <w:fldChar w:fldCharType="begin"/>
            </w:r>
            <w:r w:rsidR="00E71E73">
              <w:rPr>
                <w:noProof/>
                <w:webHidden/>
              </w:rPr>
              <w:instrText xml:space="preserve"> PAGEREF _Toc498128661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0D8330C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2" w:history="1">
            <w:r w:rsidR="00E71E73" w:rsidRPr="00D92254">
              <w:rPr>
                <w:rStyle w:val="Hiperlink"/>
                <w:noProof/>
              </w:rPr>
              <w:t>2.2.2 Nuvem Privada</w:t>
            </w:r>
            <w:r w:rsidR="00E71E73">
              <w:rPr>
                <w:noProof/>
                <w:webHidden/>
              </w:rPr>
              <w:tab/>
            </w:r>
            <w:r w:rsidR="00E71E73">
              <w:rPr>
                <w:noProof/>
                <w:webHidden/>
              </w:rPr>
              <w:fldChar w:fldCharType="begin"/>
            </w:r>
            <w:r w:rsidR="00E71E73">
              <w:rPr>
                <w:noProof/>
                <w:webHidden/>
              </w:rPr>
              <w:instrText xml:space="preserve"> PAGEREF _Toc498128662 \h </w:instrText>
            </w:r>
            <w:r w:rsidR="00E71E73">
              <w:rPr>
                <w:noProof/>
                <w:webHidden/>
              </w:rPr>
            </w:r>
            <w:r w:rsidR="00E71E73">
              <w:rPr>
                <w:noProof/>
                <w:webHidden/>
              </w:rPr>
              <w:fldChar w:fldCharType="separate"/>
            </w:r>
            <w:r w:rsidR="00E71E73">
              <w:rPr>
                <w:noProof/>
                <w:webHidden/>
              </w:rPr>
              <w:t>21</w:t>
            </w:r>
            <w:r w:rsidR="00E71E73">
              <w:rPr>
                <w:noProof/>
                <w:webHidden/>
              </w:rPr>
              <w:fldChar w:fldCharType="end"/>
            </w:r>
          </w:hyperlink>
        </w:p>
        <w:p w14:paraId="7CF2FD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3" w:history="1">
            <w:r w:rsidR="00E71E73" w:rsidRPr="00D92254">
              <w:rPr>
                <w:rStyle w:val="Hiperlink"/>
                <w:noProof/>
              </w:rPr>
              <w:t>2.2.3 Nuvem Comunitária</w:t>
            </w:r>
            <w:r w:rsidR="00E71E73">
              <w:rPr>
                <w:noProof/>
                <w:webHidden/>
              </w:rPr>
              <w:tab/>
            </w:r>
            <w:r w:rsidR="00E71E73">
              <w:rPr>
                <w:noProof/>
                <w:webHidden/>
              </w:rPr>
              <w:fldChar w:fldCharType="begin"/>
            </w:r>
            <w:r w:rsidR="00E71E73">
              <w:rPr>
                <w:noProof/>
                <w:webHidden/>
              </w:rPr>
              <w:instrText xml:space="preserve"> PAGEREF _Toc498128663 \h </w:instrText>
            </w:r>
            <w:r w:rsidR="00E71E73">
              <w:rPr>
                <w:noProof/>
                <w:webHidden/>
              </w:rPr>
            </w:r>
            <w:r w:rsidR="00E71E73">
              <w:rPr>
                <w:noProof/>
                <w:webHidden/>
              </w:rPr>
              <w:fldChar w:fldCharType="separate"/>
            </w:r>
            <w:r w:rsidR="00E71E73">
              <w:rPr>
                <w:noProof/>
                <w:webHidden/>
              </w:rPr>
              <w:t>22</w:t>
            </w:r>
            <w:r w:rsidR="00E71E73">
              <w:rPr>
                <w:noProof/>
                <w:webHidden/>
              </w:rPr>
              <w:fldChar w:fldCharType="end"/>
            </w:r>
          </w:hyperlink>
        </w:p>
        <w:p w14:paraId="10F36AE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4" w:history="1">
            <w:r w:rsidR="00E71E73" w:rsidRPr="00D92254">
              <w:rPr>
                <w:rStyle w:val="Hiperlink"/>
                <w:noProof/>
              </w:rPr>
              <w:t>2.2.3 Nuvem Híbrida</w:t>
            </w:r>
            <w:r w:rsidR="00E71E73">
              <w:rPr>
                <w:noProof/>
                <w:webHidden/>
              </w:rPr>
              <w:tab/>
            </w:r>
            <w:r w:rsidR="00E71E73">
              <w:rPr>
                <w:noProof/>
                <w:webHidden/>
              </w:rPr>
              <w:fldChar w:fldCharType="begin"/>
            </w:r>
            <w:r w:rsidR="00E71E73">
              <w:rPr>
                <w:noProof/>
                <w:webHidden/>
              </w:rPr>
              <w:instrText xml:space="preserve"> PAGEREF _Toc498128664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6559905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5" w:history="1">
            <w:r w:rsidR="00E71E73" w:rsidRPr="00D92254">
              <w:rPr>
                <w:rStyle w:val="Hiperlink"/>
                <w:noProof/>
              </w:rPr>
              <w:t>2.3 PRINCÍPIOS DA COMPUTAÇÃO EM NUVEM</w:t>
            </w:r>
            <w:r w:rsidR="00E71E73">
              <w:rPr>
                <w:noProof/>
                <w:webHidden/>
              </w:rPr>
              <w:tab/>
            </w:r>
            <w:r w:rsidR="00E71E73">
              <w:rPr>
                <w:noProof/>
                <w:webHidden/>
              </w:rPr>
              <w:fldChar w:fldCharType="begin"/>
            </w:r>
            <w:r w:rsidR="00E71E73">
              <w:rPr>
                <w:noProof/>
                <w:webHidden/>
              </w:rPr>
              <w:instrText xml:space="preserve"> PAGEREF _Toc498128665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3804153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6" w:history="1">
            <w:r w:rsidR="00E71E73" w:rsidRPr="00D92254">
              <w:rPr>
                <w:rStyle w:val="Hiperlink"/>
                <w:noProof/>
              </w:rPr>
              <w:t>2.4 MODELOS DE SERVIÇOS</w:t>
            </w:r>
            <w:r w:rsidR="00E71E73">
              <w:rPr>
                <w:noProof/>
                <w:webHidden/>
              </w:rPr>
              <w:tab/>
            </w:r>
            <w:r w:rsidR="00E71E73">
              <w:rPr>
                <w:noProof/>
                <w:webHidden/>
              </w:rPr>
              <w:fldChar w:fldCharType="begin"/>
            </w:r>
            <w:r w:rsidR="00E71E73">
              <w:rPr>
                <w:noProof/>
                <w:webHidden/>
              </w:rPr>
              <w:instrText xml:space="preserve"> PAGEREF _Toc498128666 \h </w:instrText>
            </w:r>
            <w:r w:rsidR="00E71E73">
              <w:rPr>
                <w:noProof/>
                <w:webHidden/>
              </w:rPr>
            </w:r>
            <w:r w:rsidR="00E71E73">
              <w:rPr>
                <w:noProof/>
                <w:webHidden/>
              </w:rPr>
              <w:fldChar w:fldCharType="separate"/>
            </w:r>
            <w:r w:rsidR="00E71E73">
              <w:rPr>
                <w:noProof/>
                <w:webHidden/>
              </w:rPr>
              <w:t>25</w:t>
            </w:r>
            <w:r w:rsidR="00E71E73">
              <w:rPr>
                <w:noProof/>
                <w:webHidden/>
              </w:rPr>
              <w:fldChar w:fldCharType="end"/>
            </w:r>
          </w:hyperlink>
        </w:p>
        <w:p w14:paraId="0FAE486E" w14:textId="77777777" w:rsidR="00E71E73" w:rsidRDefault="0057055B">
          <w:pPr>
            <w:pStyle w:val="Sumrio1"/>
            <w:tabs>
              <w:tab w:val="right" w:leader="dot" w:pos="9061"/>
            </w:tabs>
            <w:rPr>
              <w:rFonts w:eastAsiaTheme="minorEastAsia" w:cstheme="minorBidi"/>
              <w:b w:val="0"/>
              <w:bCs w:val="0"/>
              <w:noProof/>
            </w:rPr>
          </w:pPr>
          <w:hyperlink w:anchor="_Toc498128667" w:history="1">
            <w:r w:rsidR="00E71E73" w:rsidRPr="00D92254">
              <w:rPr>
                <w:rStyle w:val="Hiperlink"/>
                <w:noProof/>
              </w:rPr>
              <w:t>3 CONTAINER VS VIRTUALIZAÇÃO</w:t>
            </w:r>
            <w:r w:rsidR="00E71E73">
              <w:rPr>
                <w:noProof/>
                <w:webHidden/>
              </w:rPr>
              <w:tab/>
            </w:r>
            <w:r w:rsidR="00E71E73">
              <w:rPr>
                <w:noProof/>
                <w:webHidden/>
              </w:rPr>
              <w:fldChar w:fldCharType="begin"/>
            </w:r>
            <w:r w:rsidR="00E71E73">
              <w:rPr>
                <w:noProof/>
                <w:webHidden/>
              </w:rPr>
              <w:instrText xml:space="preserve"> PAGEREF _Toc498128667 \h </w:instrText>
            </w:r>
            <w:r w:rsidR="00E71E73">
              <w:rPr>
                <w:noProof/>
                <w:webHidden/>
              </w:rPr>
            </w:r>
            <w:r w:rsidR="00E71E73">
              <w:rPr>
                <w:noProof/>
                <w:webHidden/>
              </w:rPr>
              <w:fldChar w:fldCharType="separate"/>
            </w:r>
            <w:r w:rsidR="00E71E73">
              <w:rPr>
                <w:noProof/>
                <w:webHidden/>
              </w:rPr>
              <w:t>27</w:t>
            </w:r>
            <w:r w:rsidR="00E71E73">
              <w:rPr>
                <w:noProof/>
                <w:webHidden/>
              </w:rPr>
              <w:fldChar w:fldCharType="end"/>
            </w:r>
          </w:hyperlink>
        </w:p>
        <w:p w14:paraId="2C1D63F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8" w:history="1">
            <w:r w:rsidR="00E71E73" w:rsidRPr="00D92254">
              <w:rPr>
                <w:rStyle w:val="Hiperlink"/>
                <w:noProof/>
              </w:rPr>
              <w:t>3.1 LXC CONTAINERS</w:t>
            </w:r>
            <w:r w:rsidR="00E71E73">
              <w:rPr>
                <w:noProof/>
                <w:webHidden/>
              </w:rPr>
              <w:tab/>
            </w:r>
            <w:r w:rsidR="00E71E73">
              <w:rPr>
                <w:noProof/>
                <w:webHidden/>
              </w:rPr>
              <w:fldChar w:fldCharType="begin"/>
            </w:r>
            <w:r w:rsidR="00E71E73">
              <w:rPr>
                <w:noProof/>
                <w:webHidden/>
              </w:rPr>
              <w:instrText xml:space="preserve"> PAGEREF _Toc498128668 \h </w:instrText>
            </w:r>
            <w:r w:rsidR="00E71E73">
              <w:rPr>
                <w:noProof/>
                <w:webHidden/>
              </w:rPr>
            </w:r>
            <w:r w:rsidR="00E71E73">
              <w:rPr>
                <w:noProof/>
                <w:webHidden/>
              </w:rPr>
              <w:fldChar w:fldCharType="separate"/>
            </w:r>
            <w:r w:rsidR="00E71E73">
              <w:rPr>
                <w:noProof/>
                <w:webHidden/>
              </w:rPr>
              <w:t>30</w:t>
            </w:r>
            <w:r w:rsidR="00E71E73">
              <w:rPr>
                <w:noProof/>
                <w:webHidden/>
              </w:rPr>
              <w:fldChar w:fldCharType="end"/>
            </w:r>
          </w:hyperlink>
        </w:p>
        <w:p w14:paraId="7E903FC2" w14:textId="77777777" w:rsidR="00E71E73" w:rsidRDefault="0057055B">
          <w:pPr>
            <w:pStyle w:val="Sumrio1"/>
            <w:tabs>
              <w:tab w:val="right" w:leader="dot" w:pos="9061"/>
            </w:tabs>
            <w:rPr>
              <w:rFonts w:eastAsiaTheme="minorEastAsia" w:cstheme="minorBidi"/>
              <w:b w:val="0"/>
              <w:bCs w:val="0"/>
              <w:noProof/>
            </w:rPr>
          </w:pPr>
          <w:hyperlink w:anchor="_Toc498128669" w:history="1">
            <w:r w:rsidR="00E71E73" w:rsidRPr="00D92254">
              <w:rPr>
                <w:rStyle w:val="Hiperlink"/>
                <w:noProof/>
              </w:rPr>
              <w:t>4. DOCKER</w:t>
            </w:r>
            <w:r w:rsidR="00E71E73">
              <w:rPr>
                <w:noProof/>
                <w:webHidden/>
              </w:rPr>
              <w:tab/>
            </w:r>
            <w:r w:rsidR="00E71E73">
              <w:rPr>
                <w:noProof/>
                <w:webHidden/>
              </w:rPr>
              <w:fldChar w:fldCharType="begin"/>
            </w:r>
            <w:r w:rsidR="00E71E73">
              <w:rPr>
                <w:noProof/>
                <w:webHidden/>
              </w:rPr>
              <w:instrText xml:space="preserve"> PAGEREF _Toc498128669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7EEAF78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0" w:history="1">
            <w:r w:rsidR="00E71E73" w:rsidRPr="00D92254">
              <w:rPr>
                <w:rStyle w:val="Hiperlink"/>
                <w:noProof/>
              </w:rPr>
              <w:t>4.1 MOTIVOS PARA USAR O DOCKER</w:t>
            </w:r>
            <w:r w:rsidR="00E71E73">
              <w:rPr>
                <w:noProof/>
                <w:webHidden/>
              </w:rPr>
              <w:tab/>
            </w:r>
            <w:r w:rsidR="00E71E73">
              <w:rPr>
                <w:noProof/>
                <w:webHidden/>
              </w:rPr>
              <w:fldChar w:fldCharType="begin"/>
            </w:r>
            <w:r w:rsidR="00E71E73">
              <w:rPr>
                <w:noProof/>
                <w:webHidden/>
              </w:rPr>
              <w:instrText xml:space="preserve"> PAGEREF _Toc498128670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1727C2A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1" w:history="1">
            <w:r w:rsidR="00E71E73" w:rsidRPr="00D92254">
              <w:rPr>
                <w:rStyle w:val="Hiperlink"/>
                <w:noProof/>
              </w:rPr>
              <w:t>4.1.2 Instalação do Docker</w:t>
            </w:r>
            <w:r w:rsidR="00E71E73">
              <w:rPr>
                <w:noProof/>
                <w:webHidden/>
              </w:rPr>
              <w:tab/>
            </w:r>
            <w:r w:rsidR="00E71E73">
              <w:rPr>
                <w:noProof/>
                <w:webHidden/>
              </w:rPr>
              <w:fldChar w:fldCharType="begin"/>
            </w:r>
            <w:r w:rsidR="00E71E73">
              <w:rPr>
                <w:noProof/>
                <w:webHidden/>
              </w:rPr>
              <w:instrText xml:space="preserve"> PAGEREF _Toc498128671 \h </w:instrText>
            </w:r>
            <w:r w:rsidR="00E71E73">
              <w:rPr>
                <w:noProof/>
                <w:webHidden/>
              </w:rPr>
            </w:r>
            <w:r w:rsidR="00E71E73">
              <w:rPr>
                <w:noProof/>
                <w:webHidden/>
              </w:rPr>
              <w:fldChar w:fldCharType="separate"/>
            </w:r>
            <w:r w:rsidR="00E71E73">
              <w:rPr>
                <w:noProof/>
                <w:webHidden/>
              </w:rPr>
              <w:t>34</w:t>
            </w:r>
            <w:r w:rsidR="00E71E73">
              <w:rPr>
                <w:noProof/>
                <w:webHidden/>
              </w:rPr>
              <w:fldChar w:fldCharType="end"/>
            </w:r>
          </w:hyperlink>
        </w:p>
        <w:p w14:paraId="6B633FD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2" w:history="1">
            <w:r w:rsidR="00E71E73" w:rsidRPr="00D92254">
              <w:rPr>
                <w:rStyle w:val="Hiperlink"/>
                <w:noProof/>
              </w:rPr>
              <w:t>4.2 ARQUIVOS DE CONFIGURAÇÃO</w:t>
            </w:r>
            <w:r w:rsidR="00E71E73">
              <w:rPr>
                <w:noProof/>
                <w:webHidden/>
              </w:rPr>
              <w:tab/>
            </w:r>
            <w:r w:rsidR="00E71E73">
              <w:rPr>
                <w:noProof/>
                <w:webHidden/>
              </w:rPr>
              <w:fldChar w:fldCharType="begin"/>
            </w:r>
            <w:r w:rsidR="00E71E73">
              <w:rPr>
                <w:noProof/>
                <w:webHidden/>
              </w:rPr>
              <w:instrText xml:space="preserve"> PAGEREF _Toc498128672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5994ACF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3" w:history="1">
            <w:r w:rsidR="00E71E73" w:rsidRPr="00D92254">
              <w:rPr>
                <w:rStyle w:val="Hiperlink"/>
                <w:noProof/>
              </w:rPr>
              <w:t>4.2.1 Docker-Compose</w:t>
            </w:r>
            <w:r w:rsidR="00E71E73">
              <w:rPr>
                <w:noProof/>
                <w:webHidden/>
              </w:rPr>
              <w:tab/>
            </w:r>
            <w:r w:rsidR="00E71E73">
              <w:rPr>
                <w:noProof/>
                <w:webHidden/>
              </w:rPr>
              <w:fldChar w:fldCharType="begin"/>
            </w:r>
            <w:r w:rsidR="00E71E73">
              <w:rPr>
                <w:noProof/>
                <w:webHidden/>
              </w:rPr>
              <w:instrText xml:space="preserve"> PAGEREF _Toc498128673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37BB560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4" w:history="1">
            <w:r w:rsidR="00E71E73" w:rsidRPr="00D92254">
              <w:rPr>
                <w:rStyle w:val="Hiperlink"/>
                <w:noProof/>
              </w:rPr>
              <w:t>4.2.2 Docker File</w:t>
            </w:r>
            <w:r w:rsidR="00E71E73">
              <w:rPr>
                <w:noProof/>
                <w:webHidden/>
              </w:rPr>
              <w:tab/>
            </w:r>
            <w:r w:rsidR="00E71E73">
              <w:rPr>
                <w:noProof/>
                <w:webHidden/>
              </w:rPr>
              <w:fldChar w:fldCharType="begin"/>
            </w:r>
            <w:r w:rsidR="00E71E73">
              <w:rPr>
                <w:noProof/>
                <w:webHidden/>
              </w:rPr>
              <w:instrText xml:space="preserve"> PAGEREF _Toc498128674 \h </w:instrText>
            </w:r>
            <w:r w:rsidR="00E71E73">
              <w:rPr>
                <w:noProof/>
                <w:webHidden/>
              </w:rPr>
            </w:r>
            <w:r w:rsidR="00E71E73">
              <w:rPr>
                <w:noProof/>
                <w:webHidden/>
              </w:rPr>
              <w:fldChar w:fldCharType="separate"/>
            </w:r>
            <w:r w:rsidR="00E71E73">
              <w:rPr>
                <w:noProof/>
                <w:webHidden/>
              </w:rPr>
              <w:t>36</w:t>
            </w:r>
            <w:r w:rsidR="00E71E73">
              <w:rPr>
                <w:noProof/>
                <w:webHidden/>
              </w:rPr>
              <w:fldChar w:fldCharType="end"/>
            </w:r>
          </w:hyperlink>
        </w:p>
        <w:p w14:paraId="28DFC7B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5" w:history="1">
            <w:r w:rsidR="00E71E73" w:rsidRPr="00D92254">
              <w:rPr>
                <w:rStyle w:val="Hiperlink"/>
                <w:noProof/>
              </w:rPr>
              <w:t>4.3 DOCKER IMAGEM</w:t>
            </w:r>
            <w:r w:rsidR="00E71E73">
              <w:rPr>
                <w:noProof/>
                <w:webHidden/>
              </w:rPr>
              <w:tab/>
            </w:r>
            <w:r w:rsidR="00E71E73">
              <w:rPr>
                <w:noProof/>
                <w:webHidden/>
              </w:rPr>
              <w:fldChar w:fldCharType="begin"/>
            </w:r>
            <w:r w:rsidR="00E71E73">
              <w:rPr>
                <w:noProof/>
                <w:webHidden/>
              </w:rPr>
              <w:instrText xml:space="preserve"> PAGEREF _Toc498128675 \h </w:instrText>
            </w:r>
            <w:r w:rsidR="00E71E73">
              <w:rPr>
                <w:noProof/>
                <w:webHidden/>
              </w:rPr>
            </w:r>
            <w:r w:rsidR="00E71E73">
              <w:rPr>
                <w:noProof/>
                <w:webHidden/>
              </w:rPr>
              <w:fldChar w:fldCharType="separate"/>
            </w:r>
            <w:r w:rsidR="00E71E73">
              <w:rPr>
                <w:noProof/>
                <w:webHidden/>
              </w:rPr>
              <w:t>38</w:t>
            </w:r>
            <w:r w:rsidR="00E71E73">
              <w:rPr>
                <w:noProof/>
                <w:webHidden/>
              </w:rPr>
              <w:fldChar w:fldCharType="end"/>
            </w:r>
          </w:hyperlink>
        </w:p>
        <w:p w14:paraId="2BFCD54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6" w:history="1">
            <w:r w:rsidR="00E71E73" w:rsidRPr="00D92254">
              <w:rPr>
                <w:rStyle w:val="Hiperlink"/>
                <w:noProof/>
              </w:rPr>
              <w:t>4.4 DOCKERHUB</w:t>
            </w:r>
            <w:r w:rsidR="00E71E73">
              <w:rPr>
                <w:noProof/>
                <w:webHidden/>
              </w:rPr>
              <w:tab/>
            </w:r>
            <w:r w:rsidR="00E71E73">
              <w:rPr>
                <w:noProof/>
                <w:webHidden/>
              </w:rPr>
              <w:fldChar w:fldCharType="begin"/>
            </w:r>
            <w:r w:rsidR="00E71E73">
              <w:rPr>
                <w:noProof/>
                <w:webHidden/>
              </w:rPr>
              <w:instrText xml:space="preserve"> PAGEREF _Toc498128676 \h </w:instrText>
            </w:r>
            <w:r w:rsidR="00E71E73">
              <w:rPr>
                <w:noProof/>
                <w:webHidden/>
              </w:rPr>
            </w:r>
            <w:r w:rsidR="00E71E73">
              <w:rPr>
                <w:noProof/>
                <w:webHidden/>
              </w:rPr>
              <w:fldChar w:fldCharType="separate"/>
            </w:r>
            <w:r w:rsidR="00E71E73">
              <w:rPr>
                <w:noProof/>
                <w:webHidden/>
              </w:rPr>
              <w:t>40</w:t>
            </w:r>
            <w:r w:rsidR="00E71E73">
              <w:rPr>
                <w:noProof/>
                <w:webHidden/>
              </w:rPr>
              <w:fldChar w:fldCharType="end"/>
            </w:r>
          </w:hyperlink>
        </w:p>
        <w:p w14:paraId="1D8DCD1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7" w:history="1">
            <w:r w:rsidR="00E71E73" w:rsidRPr="00D92254">
              <w:rPr>
                <w:rStyle w:val="Hiperlink"/>
                <w:noProof/>
              </w:rPr>
              <w:t>4.4 DOCKER CONTAINER</w:t>
            </w:r>
            <w:r w:rsidR="00E71E73">
              <w:rPr>
                <w:noProof/>
                <w:webHidden/>
              </w:rPr>
              <w:tab/>
            </w:r>
            <w:r w:rsidR="00E71E73">
              <w:rPr>
                <w:noProof/>
                <w:webHidden/>
              </w:rPr>
              <w:fldChar w:fldCharType="begin"/>
            </w:r>
            <w:r w:rsidR="00E71E73">
              <w:rPr>
                <w:noProof/>
                <w:webHidden/>
              </w:rPr>
              <w:instrText xml:space="preserve"> PAGEREF _Toc498128677 \h </w:instrText>
            </w:r>
            <w:r w:rsidR="00E71E73">
              <w:rPr>
                <w:noProof/>
                <w:webHidden/>
              </w:rPr>
            </w:r>
            <w:r w:rsidR="00E71E73">
              <w:rPr>
                <w:noProof/>
                <w:webHidden/>
              </w:rPr>
              <w:fldChar w:fldCharType="separate"/>
            </w:r>
            <w:r w:rsidR="00E71E73">
              <w:rPr>
                <w:noProof/>
                <w:webHidden/>
              </w:rPr>
              <w:t>43</w:t>
            </w:r>
            <w:r w:rsidR="00E71E73">
              <w:rPr>
                <w:noProof/>
                <w:webHidden/>
              </w:rPr>
              <w:fldChar w:fldCharType="end"/>
            </w:r>
          </w:hyperlink>
        </w:p>
        <w:p w14:paraId="6400F6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8" w:history="1">
            <w:r w:rsidR="00E71E73" w:rsidRPr="00D92254">
              <w:rPr>
                <w:rStyle w:val="Hiperlink"/>
                <w:noProof/>
              </w:rPr>
              <w:t>4.4.1 Software de Gerenciamento de Containers</w:t>
            </w:r>
            <w:r w:rsidR="00E71E73">
              <w:rPr>
                <w:noProof/>
                <w:webHidden/>
              </w:rPr>
              <w:tab/>
            </w:r>
            <w:r w:rsidR="00E71E73">
              <w:rPr>
                <w:noProof/>
                <w:webHidden/>
              </w:rPr>
              <w:fldChar w:fldCharType="begin"/>
            </w:r>
            <w:r w:rsidR="00E71E73">
              <w:rPr>
                <w:noProof/>
                <w:webHidden/>
              </w:rPr>
              <w:instrText xml:space="preserve"> PAGEREF _Toc498128678 \h </w:instrText>
            </w:r>
            <w:r w:rsidR="00E71E73">
              <w:rPr>
                <w:noProof/>
                <w:webHidden/>
              </w:rPr>
            </w:r>
            <w:r w:rsidR="00E71E73">
              <w:rPr>
                <w:noProof/>
                <w:webHidden/>
              </w:rPr>
              <w:fldChar w:fldCharType="separate"/>
            </w:r>
            <w:r w:rsidR="00E71E73">
              <w:rPr>
                <w:noProof/>
                <w:webHidden/>
              </w:rPr>
              <w:t>45</w:t>
            </w:r>
            <w:r w:rsidR="00E71E73">
              <w:rPr>
                <w:noProof/>
                <w:webHidden/>
              </w:rPr>
              <w:fldChar w:fldCharType="end"/>
            </w:r>
          </w:hyperlink>
        </w:p>
        <w:p w14:paraId="1404C54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9" w:history="1">
            <w:r w:rsidR="00E71E73" w:rsidRPr="00D92254">
              <w:rPr>
                <w:rStyle w:val="Hiperlink"/>
                <w:noProof/>
              </w:rPr>
              <w:t>4.5 DOCKER SWARM</w:t>
            </w:r>
            <w:r w:rsidR="00E71E73">
              <w:rPr>
                <w:noProof/>
                <w:webHidden/>
              </w:rPr>
              <w:tab/>
            </w:r>
            <w:r w:rsidR="00E71E73">
              <w:rPr>
                <w:noProof/>
                <w:webHidden/>
              </w:rPr>
              <w:fldChar w:fldCharType="begin"/>
            </w:r>
            <w:r w:rsidR="00E71E73">
              <w:rPr>
                <w:noProof/>
                <w:webHidden/>
              </w:rPr>
              <w:instrText xml:space="preserve"> PAGEREF _Toc498128679 \h </w:instrText>
            </w:r>
            <w:r w:rsidR="00E71E73">
              <w:rPr>
                <w:noProof/>
                <w:webHidden/>
              </w:rPr>
            </w:r>
            <w:r w:rsidR="00E71E73">
              <w:rPr>
                <w:noProof/>
                <w:webHidden/>
              </w:rPr>
              <w:fldChar w:fldCharType="separate"/>
            </w:r>
            <w:r w:rsidR="00E71E73">
              <w:rPr>
                <w:noProof/>
                <w:webHidden/>
              </w:rPr>
              <w:t>47</w:t>
            </w:r>
            <w:r w:rsidR="00E71E73">
              <w:rPr>
                <w:noProof/>
                <w:webHidden/>
              </w:rPr>
              <w:fldChar w:fldCharType="end"/>
            </w:r>
          </w:hyperlink>
        </w:p>
        <w:p w14:paraId="16105078" w14:textId="77777777" w:rsidR="00E71E73" w:rsidRDefault="0057055B">
          <w:pPr>
            <w:pStyle w:val="Sumrio1"/>
            <w:tabs>
              <w:tab w:val="right" w:leader="dot" w:pos="9061"/>
            </w:tabs>
            <w:rPr>
              <w:rFonts w:eastAsiaTheme="minorEastAsia" w:cstheme="minorBidi"/>
              <w:b w:val="0"/>
              <w:bCs w:val="0"/>
              <w:noProof/>
            </w:rPr>
          </w:pPr>
          <w:hyperlink w:anchor="_Toc498128680" w:history="1">
            <w:r w:rsidR="00E71E73" w:rsidRPr="00D92254">
              <w:rPr>
                <w:rStyle w:val="Hiperlink"/>
                <w:noProof/>
              </w:rPr>
              <w:t>4.6 PLAY WITH DOCKER</w:t>
            </w:r>
            <w:r w:rsidR="00E71E73">
              <w:rPr>
                <w:noProof/>
                <w:webHidden/>
              </w:rPr>
              <w:tab/>
            </w:r>
            <w:r w:rsidR="00E71E73">
              <w:rPr>
                <w:noProof/>
                <w:webHidden/>
              </w:rPr>
              <w:fldChar w:fldCharType="begin"/>
            </w:r>
            <w:r w:rsidR="00E71E73">
              <w:rPr>
                <w:noProof/>
                <w:webHidden/>
              </w:rPr>
              <w:instrText xml:space="preserve"> PAGEREF _Toc498128680 \h </w:instrText>
            </w:r>
            <w:r w:rsidR="00E71E73">
              <w:rPr>
                <w:noProof/>
                <w:webHidden/>
              </w:rPr>
            </w:r>
            <w:r w:rsidR="00E71E73">
              <w:rPr>
                <w:noProof/>
                <w:webHidden/>
              </w:rPr>
              <w:fldChar w:fldCharType="separate"/>
            </w:r>
            <w:r w:rsidR="00E71E73">
              <w:rPr>
                <w:noProof/>
                <w:webHidden/>
              </w:rPr>
              <w:t>51</w:t>
            </w:r>
            <w:r w:rsidR="00E71E73">
              <w:rPr>
                <w:noProof/>
                <w:webHidden/>
              </w:rPr>
              <w:fldChar w:fldCharType="end"/>
            </w:r>
          </w:hyperlink>
        </w:p>
        <w:p w14:paraId="0AEBB6C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1" w:history="1">
            <w:r w:rsidR="00E71E73" w:rsidRPr="00D92254">
              <w:rPr>
                <w:rStyle w:val="Hiperlink"/>
                <w:noProof/>
              </w:rPr>
              <w:t>4.7 COMUNIDADE E EMPRESARIAL</w:t>
            </w:r>
            <w:r w:rsidR="00E71E73">
              <w:rPr>
                <w:noProof/>
                <w:webHidden/>
              </w:rPr>
              <w:tab/>
            </w:r>
            <w:r w:rsidR="00E71E73">
              <w:rPr>
                <w:noProof/>
                <w:webHidden/>
              </w:rPr>
              <w:fldChar w:fldCharType="begin"/>
            </w:r>
            <w:r w:rsidR="00E71E73">
              <w:rPr>
                <w:noProof/>
                <w:webHidden/>
              </w:rPr>
              <w:instrText xml:space="preserve"> PAGEREF _Toc498128681 \h </w:instrText>
            </w:r>
            <w:r w:rsidR="00E71E73">
              <w:rPr>
                <w:noProof/>
                <w:webHidden/>
              </w:rPr>
            </w:r>
            <w:r w:rsidR="00E71E73">
              <w:rPr>
                <w:noProof/>
                <w:webHidden/>
              </w:rPr>
              <w:fldChar w:fldCharType="separate"/>
            </w:r>
            <w:r w:rsidR="00E71E73">
              <w:rPr>
                <w:noProof/>
                <w:webHidden/>
              </w:rPr>
              <w:t>52</w:t>
            </w:r>
            <w:r w:rsidR="00E71E73">
              <w:rPr>
                <w:noProof/>
                <w:webHidden/>
              </w:rPr>
              <w:fldChar w:fldCharType="end"/>
            </w:r>
          </w:hyperlink>
        </w:p>
        <w:p w14:paraId="0FCED59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2" w:history="1">
            <w:r w:rsidR="00E71E73" w:rsidRPr="00D92254">
              <w:rPr>
                <w:rStyle w:val="Hiperlink"/>
                <w:noProof/>
              </w:rPr>
              <w:t>4.7.1 Empresarial</w:t>
            </w:r>
            <w:r w:rsidR="00E71E73">
              <w:rPr>
                <w:noProof/>
                <w:webHidden/>
              </w:rPr>
              <w:tab/>
            </w:r>
            <w:r w:rsidR="00E71E73">
              <w:rPr>
                <w:noProof/>
                <w:webHidden/>
              </w:rPr>
              <w:fldChar w:fldCharType="begin"/>
            </w:r>
            <w:r w:rsidR="00E71E73">
              <w:rPr>
                <w:noProof/>
                <w:webHidden/>
              </w:rPr>
              <w:instrText xml:space="preserve"> PAGEREF _Toc498128682 \h </w:instrText>
            </w:r>
            <w:r w:rsidR="00E71E73">
              <w:rPr>
                <w:noProof/>
                <w:webHidden/>
              </w:rPr>
            </w:r>
            <w:r w:rsidR="00E71E73">
              <w:rPr>
                <w:noProof/>
                <w:webHidden/>
              </w:rPr>
              <w:fldChar w:fldCharType="separate"/>
            </w:r>
            <w:r w:rsidR="00E71E73">
              <w:rPr>
                <w:noProof/>
                <w:webHidden/>
              </w:rPr>
              <w:t>54</w:t>
            </w:r>
            <w:r w:rsidR="00E71E73">
              <w:rPr>
                <w:noProof/>
                <w:webHidden/>
              </w:rPr>
              <w:fldChar w:fldCharType="end"/>
            </w:r>
          </w:hyperlink>
        </w:p>
        <w:p w14:paraId="0CE3F225" w14:textId="77777777" w:rsidR="00E71E73" w:rsidRDefault="0057055B">
          <w:pPr>
            <w:pStyle w:val="Sumrio1"/>
            <w:tabs>
              <w:tab w:val="right" w:leader="dot" w:pos="9061"/>
            </w:tabs>
            <w:rPr>
              <w:rFonts w:eastAsiaTheme="minorEastAsia" w:cstheme="minorBidi"/>
              <w:b w:val="0"/>
              <w:bCs w:val="0"/>
              <w:noProof/>
            </w:rPr>
          </w:pPr>
          <w:hyperlink w:anchor="_Toc498128683" w:history="1">
            <w:r w:rsidR="00E71E73" w:rsidRPr="00D92254">
              <w:rPr>
                <w:rStyle w:val="Hiperlink"/>
                <w:noProof/>
              </w:rPr>
              <w:t>5 BOAS PRÁTICAS DE CONSTRUÇÃO DA APLICAÇÃO (DOZE FATORES)</w:t>
            </w:r>
            <w:r w:rsidR="00E71E73">
              <w:rPr>
                <w:noProof/>
                <w:webHidden/>
              </w:rPr>
              <w:tab/>
            </w:r>
            <w:r w:rsidR="00E71E73">
              <w:rPr>
                <w:noProof/>
                <w:webHidden/>
              </w:rPr>
              <w:fldChar w:fldCharType="begin"/>
            </w:r>
            <w:r w:rsidR="00E71E73">
              <w:rPr>
                <w:noProof/>
                <w:webHidden/>
              </w:rPr>
              <w:instrText xml:space="preserve"> PAGEREF _Toc498128683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1FCD407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4" w:history="1">
            <w:r w:rsidR="00E71E73" w:rsidRPr="00D92254">
              <w:rPr>
                <w:rStyle w:val="Hiperlink"/>
                <w:rFonts w:ascii="Times" w:hAnsi="Times"/>
                <w:noProof/>
              </w:rPr>
              <w:t xml:space="preserve">5.1 </w:t>
            </w:r>
            <w:r w:rsidR="00E71E73" w:rsidRPr="00D92254">
              <w:rPr>
                <w:rStyle w:val="Hiperlink"/>
                <w:noProof/>
              </w:rPr>
              <w:t>OS DOZE FATORES</w:t>
            </w:r>
            <w:r w:rsidR="00E71E73">
              <w:rPr>
                <w:noProof/>
                <w:webHidden/>
              </w:rPr>
              <w:tab/>
            </w:r>
            <w:r w:rsidR="00E71E73">
              <w:rPr>
                <w:noProof/>
                <w:webHidden/>
              </w:rPr>
              <w:fldChar w:fldCharType="begin"/>
            </w:r>
            <w:r w:rsidR="00E71E73">
              <w:rPr>
                <w:noProof/>
                <w:webHidden/>
              </w:rPr>
              <w:instrText xml:space="preserve"> PAGEREF _Toc498128684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202E2870" w14:textId="77777777" w:rsidR="00E71E73" w:rsidRDefault="0057055B">
          <w:pPr>
            <w:pStyle w:val="Sumrio1"/>
            <w:tabs>
              <w:tab w:val="right" w:leader="dot" w:pos="9061"/>
            </w:tabs>
            <w:rPr>
              <w:rFonts w:eastAsiaTheme="minorEastAsia" w:cstheme="minorBidi"/>
              <w:b w:val="0"/>
              <w:bCs w:val="0"/>
              <w:noProof/>
            </w:rPr>
          </w:pPr>
          <w:hyperlink w:anchor="_Toc498128685" w:history="1">
            <w:r w:rsidR="00E71E73" w:rsidRPr="00D92254">
              <w:rPr>
                <w:rStyle w:val="Hiperlink"/>
                <w:noProof/>
              </w:rPr>
              <w:t>6 SOFTWARES DE ORQUESTRAÇÃO</w:t>
            </w:r>
            <w:r w:rsidR="00E71E73">
              <w:rPr>
                <w:noProof/>
                <w:webHidden/>
              </w:rPr>
              <w:tab/>
            </w:r>
            <w:r w:rsidR="00E71E73">
              <w:rPr>
                <w:noProof/>
                <w:webHidden/>
              </w:rPr>
              <w:fldChar w:fldCharType="begin"/>
            </w:r>
            <w:r w:rsidR="00E71E73">
              <w:rPr>
                <w:noProof/>
                <w:webHidden/>
              </w:rPr>
              <w:instrText xml:space="preserve"> PAGEREF _Toc498128685 \h </w:instrText>
            </w:r>
            <w:r w:rsidR="00E71E73">
              <w:rPr>
                <w:noProof/>
                <w:webHidden/>
              </w:rPr>
            </w:r>
            <w:r w:rsidR="00E71E73">
              <w:rPr>
                <w:noProof/>
                <w:webHidden/>
              </w:rPr>
              <w:fldChar w:fldCharType="separate"/>
            </w:r>
            <w:r w:rsidR="00E71E73">
              <w:rPr>
                <w:noProof/>
                <w:webHidden/>
              </w:rPr>
              <w:t>57</w:t>
            </w:r>
            <w:r w:rsidR="00E71E73">
              <w:rPr>
                <w:noProof/>
                <w:webHidden/>
              </w:rPr>
              <w:fldChar w:fldCharType="end"/>
            </w:r>
          </w:hyperlink>
        </w:p>
        <w:p w14:paraId="25D20E0E" w14:textId="77777777" w:rsidR="00E71E73" w:rsidRDefault="0057055B">
          <w:pPr>
            <w:pStyle w:val="Sumrio1"/>
            <w:tabs>
              <w:tab w:val="left" w:pos="480"/>
              <w:tab w:val="right" w:leader="dot" w:pos="9061"/>
            </w:tabs>
            <w:rPr>
              <w:rFonts w:eastAsiaTheme="minorEastAsia" w:cstheme="minorBidi"/>
              <w:b w:val="0"/>
              <w:bCs w:val="0"/>
              <w:noProof/>
            </w:rPr>
          </w:pPr>
          <w:hyperlink w:anchor="_Toc498128686" w:history="1">
            <w:r w:rsidR="00E71E73" w:rsidRPr="00D92254">
              <w:rPr>
                <w:rStyle w:val="Hiperlink"/>
                <w:noProof/>
              </w:rPr>
              <w:t>7</w:t>
            </w:r>
            <w:r w:rsidR="00E71E73">
              <w:rPr>
                <w:rFonts w:eastAsiaTheme="minorEastAsia" w:cstheme="minorBidi"/>
                <w:b w:val="0"/>
                <w:bCs w:val="0"/>
                <w:noProof/>
              </w:rPr>
              <w:tab/>
            </w:r>
            <w:r w:rsidR="00E71E73" w:rsidRPr="00D92254">
              <w:rPr>
                <w:rStyle w:val="Hiperlink"/>
                <w:noProof/>
              </w:rPr>
              <w:t>ESTUDO DE CASO</w:t>
            </w:r>
            <w:r w:rsidR="00E71E73">
              <w:rPr>
                <w:noProof/>
                <w:webHidden/>
              </w:rPr>
              <w:tab/>
            </w:r>
            <w:r w:rsidR="00E71E73">
              <w:rPr>
                <w:noProof/>
                <w:webHidden/>
              </w:rPr>
              <w:fldChar w:fldCharType="begin"/>
            </w:r>
            <w:r w:rsidR="00E71E73">
              <w:rPr>
                <w:noProof/>
                <w:webHidden/>
              </w:rPr>
              <w:instrText xml:space="preserve"> PAGEREF _Toc498128686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0671FFD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7" w:history="1">
            <w:r w:rsidR="00E71E73" w:rsidRPr="00D92254">
              <w:rPr>
                <w:rStyle w:val="Hiperlink"/>
                <w:noProof/>
              </w:rPr>
              <w:t>7.1 OBJETIVO</w:t>
            </w:r>
            <w:r w:rsidR="00E71E73">
              <w:rPr>
                <w:noProof/>
                <w:webHidden/>
              </w:rPr>
              <w:tab/>
            </w:r>
            <w:r w:rsidR="00E71E73">
              <w:rPr>
                <w:noProof/>
                <w:webHidden/>
              </w:rPr>
              <w:fldChar w:fldCharType="begin"/>
            </w:r>
            <w:r w:rsidR="00E71E73">
              <w:rPr>
                <w:noProof/>
                <w:webHidden/>
              </w:rPr>
              <w:instrText xml:space="preserve"> PAGEREF _Toc498128687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5E716D6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8" w:history="1">
            <w:r w:rsidR="00E71E73" w:rsidRPr="00D92254">
              <w:rPr>
                <w:rStyle w:val="Hiperlink"/>
                <w:noProof/>
              </w:rPr>
              <w:t>7.2 CENÁRIO ATUAL</w:t>
            </w:r>
            <w:r w:rsidR="00E71E73">
              <w:rPr>
                <w:noProof/>
                <w:webHidden/>
              </w:rPr>
              <w:tab/>
            </w:r>
            <w:r w:rsidR="00E71E73">
              <w:rPr>
                <w:noProof/>
                <w:webHidden/>
              </w:rPr>
              <w:fldChar w:fldCharType="begin"/>
            </w:r>
            <w:r w:rsidR="00E71E73">
              <w:rPr>
                <w:noProof/>
                <w:webHidden/>
              </w:rPr>
              <w:instrText xml:space="preserve"> PAGEREF _Toc498128688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407F7B3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9" w:history="1">
            <w:r w:rsidR="00E71E73" w:rsidRPr="00D92254">
              <w:rPr>
                <w:rStyle w:val="Hiperlink"/>
                <w:noProof/>
              </w:rPr>
              <w:t>7.3 DESCRIÇÃO DO PROJETO</w:t>
            </w:r>
            <w:r w:rsidR="00E71E73">
              <w:rPr>
                <w:noProof/>
                <w:webHidden/>
              </w:rPr>
              <w:tab/>
            </w:r>
            <w:r w:rsidR="00E71E73">
              <w:rPr>
                <w:noProof/>
                <w:webHidden/>
              </w:rPr>
              <w:fldChar w:fldCharType="begin"/>
            </w:r>
            <w:r w:rsidR="00E71E73">
              <w:rPr>
                <w:noProof/>
                <w:webHidden/>
              </w:rPr>
              <w:instrText xml:space="preserve"> PAGEREF _Toc498128689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75A5A7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0" w:history="1">
            <w:r w:rsidR="00E71E73" w:rsidRPr="00D92254">
              <w:rPr>
                <w:rStyle w:val="Hiperlink"/>
                <w:noProof/>
              </w:rPr>
              <w:t>7.4 ENVOLVIMENTO</w:t>
            </w:r>
            <w:r w:rsidR="00E71E73">
              <w:rPr>
                <w:noProof/>
                <w:webHidden/>
              </w:rPr>
              <w:tab/>
            </w:r>
            <w:r w:rsidR="00E71E73">
              <w:rPr>
                <w:noProof/>
                <w:webHidden/>
              </w:rPr>
              <w:fldChar w:fldCharType="begin"/>
            </w:r>
            <w:r w:rsidR="00E71E73">
              <w:rPr>
                <w:noProof/>
                <w:webHidden/>
              </w:rPr>
              <w:instrText xml:space="preserve"> PAGEREF _Toc498128690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6F1F2789"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1" w:history="1">
            <w:r w:rsidR="00E71E73" w:rsidRPr="00D92254">
              <w:rPr>
                <w:rStyle w:val="Hiperlink"/>
                <w:noProof/>
              </w:rPr>
              <w:t>7.4.1. Abrangência</w:t>
            </w:r>
            <w:r w:rsidR="00E71E73">
              <w:rPr>
                <w:noProof/>
                <w:webHidden/>
              </w:rPr>
              <w:tab/>
            </w:r>
            <w:r w:rsidR="00E71E73">
              <w:rPr>
                <w:noProof/>
                <w:webHidden/>
              </w:rPr>
              <w:fldChar w:fldCharType="begin"/>
            </w:r>
            <w:r w:rsidR="00E71E73">
              <w:rPr>
                <w:noProof/>
                <w:webHidden/>
              </w:rPr>
              <w:instrText xml:space="preserve"> PAGEREF _Toc498128691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193CA4E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2" w:history="1">
            <w:r w:rsidR="00E71E73" w:rsidRPr="00D92254">
              <w:rPr>
                <w:rStyle w:val="Hiperlink"/>
                <w:noProof/>
              </w:rPr>
              <w:t>7.5 RESTRIÇÕES</w:t>
            </w:r>
            <w:r w:rsidR="00E71E73">
              <w:rPr>
                <w:noProof/>
                <w:webHidden/>
              </w:rPr>
              <w:tab/>
            </w:r>
            <w:r w:rsidR="00E71E73">
              <w:rPr>
                <w:noProof/>
                <w:webHidden/>
              </w:rPr>
              <w:fldChar w:fldCharType="begin"/>
            </w:r>
            <w:r w:rsidR="00E71E73">
              <w:rPr>
                <w:noProof/>
                <w:webHidden/>
              </w:rPr>
              <w:instrText xml:space="preserve"> PAGEREF _Toc498128692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468E648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3" w:history="1">
            <w:r w:rsidR="00E71E73" w:rsidRPr="00D92254">
              <w:rPr>
                <w:rStyle w:val="Hiperlink"/>
                <w:noProof/>
              </w:rPr>
              <w:t>7.6 PROPOSTA DE SOLUÇÃO TECNOLÓGICA ESCOLHIDA</w:t>
            </w:r>
            <w:r w:rsidR="00E71E73">
              <w:rPr>
                <w:noProof/>
                <w:webHidden/>
              </w:rPr>
              <w:tab/>
            </w:r>
            <w:r w:rsidR="00E71E73">
              <w:rPr>
                <w:noProof/>
                <w:webHidden/>
              </w:rPr>
              <w:fldChar w:fldCharType="begin"/>
            </w:r>
            <w:r w:rsidR="00E71E73">
              <w:rPr>
                <w:noProof/>
                <w:webHidden/>
              </w:rPr>
              <w:instrText xml:space="preserve"> PAGEREF _Toc498128693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5FB303C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4" w:history="1">
            <w:r w:rsidR="00E71E73" w:rsidRPr="00D92254">
              <w:rPr>
                <w:rStyle w:val="Hiperlink"/>
                <w:noProof/>
              </w:rPr>
              <w:t>7.7 TERMOS DE GLOSSÁRIO</w:t>
            </w:r>
            <w:r w:rsidR="00E71E73">
              <w:rPr>
                <w:noProof/>
                <w:webHidden/>
              </w:rPr>
              <w:tab/>
            </w:r>
            <w:r w:rsidR="00E71E73">
              <w:rPr>
                <w:noProof/>
                <w:webHidden/>
              </w:rPr>
              <w:fldChar w:fldCharType="begin"/>
            </w:r>
            <w:r w:rsidR="00E71E73">
              <w:rPr>
                <w:noProof/>
                <w:webHidden/>
              </w:rPr>
              <w:instrText xml:space="preserve"> PAGEREF _Toc498128694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1A5C63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5" w:history="1">
            <w:r w:rsidR="00E71E73" w:rsidRPr="00D92254">
              <w:rPr>
                <w:rStyle w:val="Hiperlink"/>
                <w:noProof/>
              </w:rPr>
              <w:t>7.8 DIAGRAMA DE ATIVIDADES</w:t>
            </w:r>
            <w:r w:rsidR="00E71E73">
              <w:rPr>
                <w:noProof/>
                <w:webHidden/>
              </w:rPr>
              <w:tab/>
            </w:r>
            <w:r w:rsidR="00E71E73">
              <w:rPr>
                <w:noProof/>
                <w:webHidden/>
              </w:rPr>
              <w:fldChar w:fldCharType="begin"/>
            </w:r>
            <w:r w:rsidR="00E71E73">
              <w:rPr>
                <w:noProof/>
                <w:webHidden/>
              </w:rPr>
              <w:instrText xml:space="preserve"> PAGEREF _Toc498128695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FB2C1D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6" w:history="1">
            <w:r w:rsidR="00E71E73" w:rsidRPr="00D92254">
              <w:rPr>
                <w:rStyle w:val="Hiperlink"/>
                <w:noProof/>
              </w:rPr>
              <w:t>7.9 REGRAS DE NEGÓCIO</w:t>
            </w:r>
            <w:r w:rsidR="00E71E73">
              <w:rPr>
                <w:noProof/>
                <w:webHidden/>
              </w:rPr>
              <w:tab/>
            </w:r>
            <w:r w:rsidR="00E71E73">
              <w:rPr>
                <w:noProof/>
                <w:webHidden/>
              </w:rPr>
              <w:fldChar w:fldCharType="begin"/>
            </w:r>
            <w:r w:rsidR="00E71E73">
              <w:rPr>
                <w:noProof/>
                <w:webHidden/>
              </w:rPr>
              <w:instrText xml:space="preserve"> PAGEREF _Toc498128696 \h </w:instrText>
            </w:r>
            <w:r w:rsidR="00E71E73">
              <w:rPr>
                <w:noProof/>
                <w:webHidden/>
              </w:rPr>
            </w:r>
            <w:r w:rsidR="00E71E73">
              <w:rPr>
                <w:noProof/>
                <w:webHidden/>
              </w:rPr>
              <w:fldChar w:fldCharType="separate"/>
            </w:r>
            <w:r w:rsidR="00E71E73">
              <w:rPr>
                <w:noProof/>
                <w:webHidden/>
              </w:rPr>
              <w:t>61</w:t>
            </w:r>
            <w:r w:rsidR="00E71E73">
              <w:rPr>
                <w:noProof/>
                <w:webHidden/>
              </w:rPr>
              <w:fldChar w:fldCharType="end"/>
            </w:r>
          </w:hyperlink>
        </w:p>
        <w:p w14:paraId="07C236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7" w:history="1">
            <w:r w:rsidR="00E71E73" w:rsidRPr="00D92254">
              <w:rPr>
                <w:rStyle w:val="Hiperlink"/>
                <w:noProof/>
              </w:rPr>
              <w:t>7.10 REQUISITOS NÃO FUNCIONAIS</w:t>
            </w:r>
            <w:r w:rsidR="00E71E73">
              <w:rPr>
                <w:noProof/>
                <w:webHidden/>
              </w:rPr>
              <w:tab/>
            </w:r>
            <w:r w:rsidR="00E71E73">
              <w:rPr>
                <w:noProof/>
                <w:webHidden/>
              </w:rPr>
              <w:fldChar w:fldCharType="begin"/>
            </w:r>
            <w:r w:rsidR="00E71E73">
              <w:rPr>
                <w:noProof/>
                <w:webHidden/>
              </w:rPr>
              <w:instrText xml:space="preserve"> PAGEREF _Toc498128697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40B0F88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8" w:history="1">
            <w:r w:rsidR="00E71E73" w:rsidRPr="00D92254">
              <w:rPr>
                <w:rStyle w:val="Hiperlink"/>
                <w:noProof/>
              </w:rPr>
              <w:t>7.11 INTERFACE VISUAL</w:t>
            </w:r>
            <w:r w:rsidR="00E71E73">
              <w:rPr>
                <w:noProof/>
                <w:webHidden/>
              </w:rPr>
              <w:tab/>
            </w:r>
            <w:r w:rsidR="00E71E73">
              <w:rPr>
                <w:noProof/>
                <w:webHidden/>
              </w:rPr>
              <w:fldChar w:fldCharType="begin"/>
            </w:r>
            <w:r w:rsidR="00E71E73">
              <w:rPr>
                <w:noProof/>
                <w:webHidden/>
              </w:rPr>
              <w:instrText xml:space="preserve"> PAGEREF _Toc498128698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603A5550" w14:textId="77777777" w:rsidR="00E71E73" w:rsidRDefault="0057055B">
          <w:pPr>
            <w:pStyle w:val="Sumrio1"/>
            <w:tabs>
              <w:tab w:val="right" w:leader="dot" w:pos="9061"/>
            </w:tabs>
            <w:rPr>
              <w:rFonts w:eastAsiaTheme="minorEastAsia" w:cstheme="minorBidi"/>
              <w:b w:val="0"/>
              <w:bCs w:val="0"/>
              <w:noProof/>
            </w:rPr>
          </w:pPr>
          <w:hyperlink w:anchor="_Toc498128699" w:history="1">
            <w:r w:rsidR="00E71E73" w:rsidRPr="00D92254">
              <w:rPr>
                <w:rStyle w:val="Hiperlink"/>
                <w:noProof/>
              </w:rPr>
              <w:t>8 INFRAESTRUTURA</w:t>
            </w:r>
            <w:r w:rsidR="00E71E73">
              <w:rPr>
                <w:noProof/>
                <w:webHidden/>
              </w:rPr>
              <w:tab/>
            </w:r>
            <w:r w:rsidR="00E71E73">
              <w:rPr>
                <w:noProof/>
                <w:webHidden/>
              </w:rPr>
              <w:fldChar w:fldCharType="begin"/>
            </w:r>
            <w:r w:rsidR="00E71E73">
              <w:rPr>
                <w:noProof/>
                <w:webHidden/>
              </w:rPr>
              <w:instrText xml:space="preserve"> PAGEREF _Toc498128699 \h </w:instrText>
            </w:r>
            <w:r w:rsidR="00E71E73">
              <w:rPr>
                <w:noProof/>
                <w:webHidden/>
              </w:rPr>
            </w:r>
            <w:r w:rsidR="00E71E73">
              <w:rPr>
                <w:noProof/>
                <w:webHidden/>
              </w:rPr>
              <w:fldChar w:fldCharType="separate"/>
            </w:r>
            <w:r w:rsidR="00E71E73">
              <w:rPr>
                <w:noProof/>
                <w:webHidden/>
              </w:rPr>
              <w:t>65</w:t>
            </w:r>
            <w:r w:rsidR="00E71E73">
              <w:rPr>
                <w:noProof/>
                <w:webHidden/>
              </w:rPr>
              <w:fldChar w:fldCharType="end"/>
            </w:r>
          </w:hyperlink>
        </w:p>
        <w:p w14:paraId="38E7BFD8" w14:textId="77777777" w:rsidR="00E71E73" w:rsidRDefault="0057055B">
          <w:pPr>
            <w:pStyle w:val="Sumrio1"/>
            <w:tabs>
              <w:tab w:val="right" w:leader="dot" w:pos="9061"/>
            </w:tabs>
            <w:rPr>
              <w:rFonts w:eastAsiaTheme="minorEastAsia" w:cstheme="minorBidi"/>
              <w:b w:val="0"/>
              <w:bCs w:val="0"/>
              <w:noProof/>
            </w:rPr>
          </w:pPr>
          <w:hyperlink w:anchor="_Toc498128700" w:history="1">
            <w:r w:rsidR="00E71E73" w:rsidRPr="00D92254">
              <w:rPr>
                <w:rStyle w:val="Hiperlink"/>
                <w:noProof/>
              </w:rPr>
              <w:t>9 CONCLUSÃO</w:t>
            </w:r>
            <w:r w:rsidR="00E71E73">
              <w:rPr>
                <w:noProof/>
                <w:webHidden/>
              </w:rPr>
              <w:tab/>
            </w:r>
            <w:r w:rsidR="00E71E73">
              <w:rPr>
                <w:noProof/>
                <w:webHidden/>
              </w:rPr>
              <w:fldChar w:fldCharType="begin"/>
            </w:r>
            <w:r w:rsidR="00E71E73">
              <w:rPr>
                <w:noProof/>
                <w:webHidden/>
              </w:rPr>
              <w:instrText xml:space="preserve"> PAGEREF _Toc498128700 \h </w:instrText>
            </w:r>
            <w:r w:rsidR="00E71E73">
              <w:rPr>
                <w:noProof/>
                <w:webHidden/>
              </w:rPr>
            </w:r>
            <w:r w:rsidR="00E71E73">
              <w:rPr>
                <w:noProof/>
                <w:webHidden/>
              </w:rPr>
              <w:fldChar w:fldCharType="separate"/>
            </w:r>
            <w:r w:rsidR="00E71E73">
              <w:rPr>
                <w:noProof/>
                <w:webHidden/>
              </w:rPr>
              <w:t>66</w:t>
            </w:r>
            <w:r w:rsidR="00E71E73">
              <w:rPr>
                <w:noProof/>
                <w:webHidden/>
              </w:rPr>
              <w:fldChar w:fldCharType="end"/>
            </w:r>
          </w:hyperlink>
        </w:p>
        <w:p w14:paraId="2DB79CE2" w14:textId="77777777" w:rsidR="00E71E73" w:rsidRDefault="0057055B">
          <w:pPr>
            <w:pStyle w:val="Sumrio1"/>
            <w:tabs>
              <w:tab w:val="right" w:leader="dot" w:pos="9061"/>
            </w:tabs>
            <w:rPr>
              <w:rFonts w:eastAsiaTheme="minorEastAsia" w:cstheme="minorBidi"/>
              <w:b w:val="0"/>
              <w:bCs w:val="0"/>
              <w:noProof/>
            </w:rPr>
          </w:pPr>
          <w:hyperlink w:anchor="_Toc498128701" w:history="1">
            <w:r w:rsidR="00E71E73" w:rsidRPr="00D92254">
              <w:rPr>
                <w:rStyle w:val="Hiperlink"/>
                <w:noProof/>
              </w:rPr>
              <w:t>10 MELHORIAS FUTURAS</w:t>
            </w:r>
            <w:r w:rsidR="00E71E73">
              <w:rPr>
                <w:noProof/>
                <w:webHidden/>
              </w:rPr>
              <w:tab/>
            </w:r>
            <w:r w:rsidR="00E71E73">
              <w:rPr>
                <w:noProof/>
                <w:webHidden/>
              </w:rPr>
              <w:fldChar w:fldCharType="begin"/>
            </w:r>
            <w:r w:rsidR="00E71E73">
              <w:rPr>
                <w:noProof/>
                <w:webHidden/>
              </w:rPr>
              <w:instrText xml:space="preserve"> PAGEREF _Toc498128701 \h </w:instrText>
            </w:r>
            <w:r w:rsidR="00E71E73">
              <w:rPr>
                <w:noProof/>
                <w:webHidden/>
              </w:rPr>
            </w:r>
            <w:r w:rsidR="00E71E73">
              <w:rPr>
                <w:noProof/>
                <w:webHidden/>
              </w:rPr>
              <w:fldChar w:fldCharType="separate"/>
            </w:r>
            <w:r w:rsidR="00E71E73">
              <w:rPr>
                <w:noProof/>
                <w:webHidden/>
              </w:rPr>
              <w:t>67</w:t>
            </w:r>
            <w:r w:rsidR="00E71E73">
              <w:rPr>
                <w:noProof/>
                <w:webHidden/>
              </w:rPr>
              <w:fldChar w:fldCharType="end"/>
            </w:r>
          </w:hyperlink>
        </w:p>
        <w:p w14:paraId="780A54A7" w14:textId="77777777" w:rsidR="00E71E73" w:rsidRDefault="0057055B">
          <w:pPr>
            <w:pStyle w:val="Sumrio1"/>
            <w:tabs>
              <w:tab w:val="right" w:leader="dot" w:pos="9061"/>
            </w:tabs>
            <w:rPr>
              <w:rFonts w:eastAsiaTheme="minorEastAsia" w:cstheme="minorBidi"/>
              <w:b w:val="0"/>
              <w:bCs w:val="0"/>
              <w:noProof/>
            </w:rPr>
          </w:pPr>
          <w:hyperlink w:anchor="_Toc498128702" w:history="1">
            <w:r w:rsidR="00E71E73" w:rsidRPr="00D92254">
              <w:rPr>
                <w:rStyle w:val="Hiperlink"/>
                <w:noProof/>
              </w:rPr>
              <w:t>11 REFERÊNCIAS</w:t>
            </w:r>
            <w:r w:rsidR="00E71E73">
              <w:rPr>
                <w:noProof/>
                <w:webHidden/>
              </w:rPr>
              <w:tab/>
            </w:r>
            <w:r w:rsidR="00E71E73">
              <w:rPr>
                <w:noProof/>
                <w:webHidden/>
              </w:rPr>
              <w:fldChar w:fldCharType="begin"/>
            </w:r>
            <w:r w:rsidR="00E71E73">
              <w:rPr>
                <w:noProof/>
                <w:webHidden/>
              </w:rPr>
              <w:instrText xml:space="preserve"> PAGEREF _Toc498128702 \h </w:instrText>
            </w:r>
            <w:r w:rsidR="00E71E73">
              <w:rPr>
                <w:noProof/>
                <w:webHidden/>
              </w:rPr>
            </w:r>
            <w:r w:rsidR="00E71E73">
              <w:rPr>
                <w:noProof/>
                <w:webHidden/>
              </w:rPr>
              <w:fldChar w:fldCharType="separate"/>
            </w:r>
            <w:r w:rsidR="00E71E73">
              <w:rPr>
                <w:noProof/>
                <w:webHidden/>
              </w:rPr>
              <w:t>68</w:t>
            </w:r>
            <w:r w:rsidR="00E71E73">
              <w:rPr>
                <w:noProof/>
                <w:webHidden/>
              </w:rPr>
              <w:fldChar w:fldCharType="end"/>
            </w:r>
          </w:hyperlink>
        </w:p>
        <w:p w14:paraId="3F5E809B" w14:textId="77777777" w:rsidR="00E71E73" w:rsidRDefault="0057055B">
          <w:pPr>
            <w:pStyle w:val="Sumrio1"/>
            <w:tabs>
              <w:tab w:val="right" w:leader="dot" w:pos="9061"/>
            </w:tabs>
            <w:rPr>
              <w:rFonts w:eastAsiaTheme="minorEastAsia" w:cstheme="minorBidi"/>
              <w:b w:val="0"/>
              <w:bCs w:val="0"/>
              <w:noProof/>
            </w:rPr>
          </w:pPr>
          <w:hyperlink w:anchor="_Toc498128703" w:history="1">
            <w:r w:rsidR="00E71E73" w:rsidRPr="00D92254">
              <w:rPr>
                <w:rStyle w:val="Hiperlink"/>
                <w:noProof/>
              </w:rPr>
              <w:t>12 ANEXOS</w:t>
            </w:r>
            <w:r w:rsidR="00E71E73">
              <w:rPr>
                <w:noProof/>
                <w:webHidden/>
              </w:rPr>
              <w:tab/>
            </w:r>
            <w:r w:rsidR="00E71E73">
              <w:rPr>
                <w:noProof/>
                <w:webHidden/>
              </w:rPr>
              <w:fldChar w:fldCharType="begin"/>
            </w:r>
            <w:r w:rsidR="00E71E73">
              <w:rPr>
                <w:noProof/>
                <w:webHidden/>
              </w:rPr>
              <w:instrText xml:space="preserve"> PAGEREF _Toc498128703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2778908E"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4" w:history="1">
            <w:r w:rsidR="00E71E73" w:rsidRPr="00D92254">
              <w:rPr>
                <w:rStyle w:val="Hiperlink"/>
                <w:noProof/>
              </w:rPr>
              <w:t>Anexo 12.1 – Dockerfile - X86</w:t>
            </w:r>
            <w:r w:rsidR="00E71E73">
              <w:rPr>
                <w:noProof/>
                <w:webHidden/>
              </w:rPr>
              <w:tab/>
            </w:r>
            <w:r w:rsidR="00E71E73">
              <w:rPr>
                <w:noProof/>
                <w:webHidden/>
              </w:rPr>
              <w:fldChar w:fldCharType="begin"/>
            </w:r>
            <w:r w:rsidR="00E71E73">
              <w:rPr>
                <w:noProof/>
                <w:webHidden/>
              </w:rPr>
              <w:instrText xml:space="preserve"> PAGEREF _Toc498128704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574E4DAF"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5" w:history="1">
            <w:r w:rsidR="00E71E73" w:rsidRPr="00D92254">
              <w:rPr>
                <w:rStyle w:val="Hiperlink"/>
                <w:noProof/>
              </w:rPr>
              <w:t>Anexo 12.2 – Docker-compose versão 2 - X86</w:t>
            </w:r>
            <w:r w:rsidR="00E71E73">
              <w:rPr>
                <w:noProof/>
                <w:webHidden/>
              </w:rPr>
              <w:tab/>
            </w:r>
            <w:r w:rsidR="00E71E73">
              <w:rPr>
                <w:noProof/>
                <w:webHidden/>
              </w:rPr>
              <w:fldChar w:fldCharType="begin"/>
            </w:r>
            <w:r w:rsidR="00E71E73">
              <w:rPr>
                <w:noProof/>
                <w:webHidden/>
              </w:rPr>
              <w:instrText xml:space="preserve"> PAGEREF _Toc498128705 \h </w:instrText>
            </w:r>
            <w:r w:rsidR="00E71E73">
              <w:rPr>
                <w:noProof/>
                <w:webHidden/>
              </w:rPr>
            </w:r>
            <w:r w:rsidR="00E71E73">
              <w:rPr>
                <w:noProof/>
                <w:webHidden/>
              </w:rPr>
              <w:fldChar w:fldCharType="separate"/>
            </w:r>
            <w:r w:rsidR="00E71E73">
              <w:rPr>
                <w:noProof/>
                <w:webHidden/>
              </w:rPr>
              <w:t>72</w:t>
            </w:r>
            <w:r w:rsidR="00E71E73">
              <w:rPr>
                <w:noProof/>
                <w:webHidden/>
              </w:rPr>
              <w:fldChar w:fldCharType="end"/>
            </w:r>
          </w:hyperlink>
        </w:p>
        <w:p w14:paraId="720711F5"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6" w:history="1">
            <w:r w:rsidR="00E71E73" w:rsidRPr="00D92254">
              <w:rPr>
                <w:rStyle w:val="Hiperlink"/>
                <w:noProof/>
              </w:rPr>
              <w:t>Anexo 12.3 – Dockerfile – ARM</w:t>
            </w:r>
            <w:r w:rsidR="00E71E73">
              <w:rPr>
                <w:noProof/>
                <w:webHidden/>
              </w:rPr>
              <w:tab/>
            </w:r>
            <w:r w:rsidR="00E71E73">
              <w:rPr>
                <w:noProof/>
                <w:webHidden/>
              </w:rPr>
              <w:fldChar w:fldCharType="begin"/>
            </w:r>
            <w:r w:rsidR="00E71E73">
              <w:rPr>
                <w:noProof/>
                <w:webHidden/>
              </w:rPr>
              <w:instrText xml:space="preserve"> PAGEREF _Toc498128706 \h </w:instrText>
            </w:r>
            <w:r w:rsidR="00E71E73">
              <w:rPr>
                <w:noProof/>
                <w:webHidden/>
              </w:rPr>
            </w:r>
            <w:r w:rsidR="00E71E73">
              <w:rPr>
                <w:noProof/>
                <w:webHidden/>
              </w:rPr>
              <w:fldChar w:fldCharType="separate"/>
            </w:r>
            <w:r w:rsidR="00E71E73">
              <w:rPr>
                <w:noProof/>
                <w:webHidden/>
              </w:rPr>
              <w:t>74</w:t>
            </w:r>
            <w:r w:rsidR="00E71E73">
              <w:rPr>
                <w:noProof/>
                <w:webHidden/>
              </w:rPr>
              <w:fldChar w:fldCharType="end"/>
            </w:r>
          </w:hyperlink>
        </w:p>
        <w:p w14:paraId="1448C69D"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7" w:history="1">
            <w:r w:rsidR="00E71E73" w:rsidRPr="00D92254">
              <w:rPr>
                <w:rStyle w:val="Hiperlink"/>
                <w:noProof/>
              </w:rPr>
              <w:t>Anexo 12.4 – Docker-compose versão 2 - ARM</w:t>
            </w:r>
            <w:r w:rsidR="00E71E73">
              <w:rPr>
                <w:noProof/>
                <w:webHidden/>
              </w:rPr>
              <w:tab/>
            </w:r>
            <w:r w:rsidR="00E71E73">
              <w:rPr>
                <w:noProof/>
                <w:webHidden/>
              </w:rPr>
              <w:fldChar w:fldCharType="begin"/>
            </w:r>
            <w:r w:rsidR="00E71E73">
              <w:rPr>
                <w:noProof/>
                <w:webHidden/>
              </w:rPr>
              <w:instrText xml:space="preserve"> PAGEREF _Toc498128707 \h </w:instrText>
            </w:r>
            <w:r w:rsidR="00E71E73">
              <w:rPr>
                <w:noProof/>
                <w:webHidden/>
              </w:rPr>
            </w:r>
            <w:r w:rsidR="00E71E73">
              <w:rPr>
                <w:noProof/>
                <w:webHidden/>
              </w:rPr>
              <w:fldChar w:fldCharType="separate"/>
            </w:r>
            <w:r w:rsidR="00E71E73">
              <w:rPr>
                <w:noProof/>
                <w:webHidden/>
              </w:rPr>
              <w:t>76</w:t>
            </w:r>
            <w:r w:rsidR="00E71E73">
              <w:rPr>
                <w:noProof/>
                <w:webHidden/>
              </w:rPr>
              <w:fldChar w:fldCharType="end"/>
            </w:r>
          </w:hyperlink>
        </w:p>
        <w:p w14:paraId="46F82A02"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8" w:history="1">
            <w:r w:rsidR="00E71E73" w:rsidRPr="00D92254">
              <w:rPr>
                <w:rStyle w:val="Hiperlink"/>
                <w:noProof/>
              </w:rPr>
              <w:t>Anexo 12.5 – Docker-compose versão 3 - ARM</w:t>
            </w:r>
            <w:r w:rsidR="00E71E73">
              <w:rPr>
                <w:noProof/>
                <w:webHidden/>
              </w:rPr>
              <w:tab/>
            </w:r>
            <w:r w:rsidR="00E71E73">
              <w:rPr>
                <w:noProof/>
                <w:webHidden/>
              </w:rPr>
              <w:fldChar w:fldCharType="begin"/>
            </w:r>
            <w:r w:rsidR="00E71E73">
              <w:rPr>
                <w:noProof/>
                <w:webHidden/>
              </w:rPr>
              <w:instrText xml:space="preserve"> PAGEREF _Toc498128708 \h </w:instrText>
            </w:r>
            <w:r w:rsidR="00E71E73">
              <w:rPr>
                <w:noProof/>
                <w:webHidden/>
              </w:rPr>
            </w:r>
            <w:r w:rsidR="00E71E73">
              <w:rPr>
                <w:noProof/>
                <w:webHidden/>
              </w:rPr>
              <w:fldChar w:fldCharType="separate"/>
            </w:r>
            <w:r w:rsidR="00E71E73">
              <w:rPr>
                <w:noProof/>
                <w:webHidden/>
              </w:rPr>
              <w:t>78</w:t>
            </w:r>
            <w:r w:rsidR="00E71E73">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7" w:name="_Toc496802689"/>
      <w:bookmarkStart w:id="8" w:name="_Toc496802918"/>
      <w:bookmarkStart w:id="9" w:name="_Toc498128657"/>
      <w:r>
        <w:lastRenderedPageBreak/>
        <w:t>INTRODUÇÃO</w:t>
      </w:r>
      <w:bookmarkEnd w:id="7"/>
      <w:bookmarkEnd w:id="8"/>
      <w:bookmarkEnd w:id="9"/>
    </w:p>
    <w:p w14:paraId="1D94315B" w14:textId="4255B3C6"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down</w:t>
      </w:r>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10" w:name="_Toc496802690"/>
      <w:bookmarkStart w:id="11" w:name="_Toc496802919"/>
      <w:bookmarkStart w:id="12" w:name="_Toc498128658"/>
      <w:r>
        <w:lastRenderedPageBreak/>
        <w:t>2 C</w:t>
      </w:r>
      <w:bookmarkEnd w:id="10"/>
      <w:bookmarkEnd w:id="11"/>
      <w:r>
        <w:t>OMPUTAÇÃO EM NUVEM</w:t>
      </w:r>
      <w:bookmarkEnd w:id="12"/>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57055B" w:rsidRDefault="0057055B">
                            <w:pPr>
                              <w:pStyle w:val="Legenda"/>
                            </w:pPr>
                            <w:bookmarkStart w:id="13" w:name="_Toc482039959"/>
                            <w:bookmarkStart w:id="14" w:name="_Toc482302119"/>
                            <w:bookmarkStart w:id="15" w:name="_Toc482039817"/>
                            <w:bookmarkStart w:id="16" w:name="_Toc498157772"/>
                            <w:r>
                              <w:rPr>
                                <w:color w:val="000000"/>
                              </w:rPr>
                              <w:t xml:space="preserve">Figura </w:t>
                            </w:r>
                            <w:r>
                              <w:rPr>
                                <w:color w:val="000000"/>
                              </w:rPr>
                              <w:fldChar w:fldCharType="begin"/>
                            </w:r>
                            <w:r>
                              <w:instrText>SEQ Figura \* ARABIC</w:instrText>
                            </w:r>
                            <w:r>
                              <w:fldChar w:fldCharType="separate"/>
                            </w:r>
                            <w:r>
                              <w:t>1</w:t>
                            </w:r>
                            <w:r>
                              <w:fldChar w:fldCharType="end"/>
                            </w:r>
                            <w:bookmarkEnd w:id="13"/>
                            <w:bookmarkEnd w:id="14"/>
                            <w:bookmarkEnd w:id="15"/>
                            <w:r>
                              <w:rPr>
                                <w:color w:val="000000"/>
                              </w:rPr>
                              <w:t>: Cloud Fonte: http://www.synergixtech.com/wp-content/uploads/2016/09/Cloud-Computing-Benefits.png</w:t>
                            </w:r>
                            <w:bookmarkEnd w:id="16"/>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57055B" w:rsidRDefault="0057055B">
                      <w:pPr>
                        <w:pStyle w:val="Legenda"/>
                      </w:pPr>
                      <w:bookmarkStart w:id="17" w:name="_Toc482039959"/>
                      <w:bookmarkStart w:id="18" w:name="_Toc482302119"/>
                      <w:bookmarkStart w:id="19" w:name="_Toc482039817"/>
                      <w:bookmarkStart w:id="20" w:name="_Toc498157772"/>
                      <w:r>
                        <w:rPr>
                          <w:color w:val="000000"/>
                        </w:rPr>
                        <w:t xml:space="preserve">Figura </w:t>
                      </w:r>
                      <w:r>
                        <w:rPr>
                          <w:color w:val="000000"/>
                        </w:rPr>
                        <w:fldChar w:fldCharType="begin"/>
                      </w:r>
                      <w:r>
                        <w:instrText>SEQ Figura \* ARABIC</w:instrText>
                      </w:r>
                      <w:r>
                        <w:fldChar w:fldCharType="separate"/>
                      </w:r>
                      <w:r>
                        <w:t>1</w:t>
                      </w:r>
                      <w:r>
                        <w:fldChar w:fldCharType="end"/>
                      </w:r>
                      <w:bookmarkEnd w:id="17"/>
                      <w:bookmarkEnd w:id="18"/>
                      <w:bookmarkEnd w:id="19"/>
                      <w:r>
                        <w:rPr>
                          <w:color w:val="000000"/>
                        </w:rPr>
                        <w:t>: Cloud Fonte: http://www.synergixtech.com/wp-content/uploads/2016/09/Cloud-Computing-Benefits.png</w:t>
                      </w:r>
                      <w:bookmarkEnd w:id="20"/>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21" w:name="_Toc496802691"/>
      <w:bookmarkStart w:id="22" w:name="_Toc496802920"/>
      <w:bookmarkStart w:id="23" w:name="_Toc498128659"/>
      <w:r>
        <w:lastRenderedPageBreak/>
        <w:t>2.1 HISTÓRIA</w:t>
      </w:r>
      <w:bookmarkEnd w:id="21"/>
      <w:bookmarkEnd w:id="22"/>
      <w:bookmarkEnd w:id="23"/>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57055B" w:rsidRDefault="0057055B">
                            <w:pPr>
                              <w:pStyle w:val="Legenda"/>
                            </w:pPr>
                            <w:bookmarkStart w:id="24" w:name="_Toc482302120"/>
                            <w:bookmarkStart w:id="25" w:name="_Toc482039818"/>
                            <w:bookmarkStart w:id="26" w:name="_Toc482039960"/>
                            <w:bookmarkStart w:id="27" w:name="_Toc498157773"/>
                            <w:r>
                              <w:rPr>
                                <w:color w:val="000000"/>
                              </w:rPr>
                              <w:t xml:space="preserve">Figura </w:t>
                            </w:r>
                            <w:r>
                              <w:rPr>
                                <w:color w:val="000000"/>
                              </w:rPr>
                              <w:fldChar w:fldCharType="begin"/>
                            </w:r>
                            <w:r>
                              <w:instrText>SEQ Figura \* ARABIC</w:instrText>
                            </w:r>
                            <w:r>
                              <w:fldChar w:fldCharType="separate"/>
                            </w:r>
                            <w:r>
                              <w:t>2</w:t>
                            </w:r>
                            <w:r>
                              <w:fldChar w:fldCharType="end"/>
                            </w:r>
                            <w:bookmarkEnd w:id="24"/>
                            <w:bookmarkEnd w:id="25"/>
                            <w:bookmarkEnd w:id="26"/>
                            <w:r>
                              <w:rPr>
                                <w:color w:val="000000"/>
                              </w:rPr>
                              <w:t>: Joseph Carl Fonte: http://www.psynergie.com/psychologie-internet/photo-joseph-licklider.jpg</w:t>
                            </w:r>
                            <w:bookmarkEnd w:id="27"/>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57055B" w:rsidRDefault="0057055B">
                      <w:pPr>
                        <w:pStyle w:val="Legenda"/>
                      </w:pPr>
                      <w:bookmarkStart w:id="28" w:name="_Toc482302120"/>
                      <w:bookmarkStart w:id="29" w:name="_Toc482039818"/>
                      <w:bookmarkStart w:id="30" w:name="_Toc482039960"/>
                      <w:bookmarkStart w:id="31" w:name="_Toc498157773"/>
                      <w:r>
                        <w:rPr>
                          <w:color w:val="000000"/>
                        </w:rPr>
                        <w:t xml:space="preserve">Figura </w:t>
                      </w:r>
                      <w:r>
                        <w:rPr>
                          <w:color w:val="000000"/>
                        </w:rPr>
                        <w:fldChar w:fldCharType="begin"/>
                      </w:r>
                      <w:r>
                        <w:instrText>SEQ Figura \* ARABIC</w:instrText>
                      </w:r>
                      <w:r>
                        <w:fldChar w:fldCharType="separate"/>
                      </w:r>
                      <w:r>
                        <w:t>2</w:t>
                      </w:r>
                      <w:r>
                        <w:fldChar w:fldCharType="end"/>
                      </w:r>
                      <w:bookmarkEnd w:id="28"/>
                      <w:bookmarkEnd w:id="29"/>
                      <w:bookmarkEnd w:id="30"/>
                      <w:r>
                        <w:rPr>
                          <w:color w:val="000000"/>
                        </w:rPr>
                        <w:t>: Joseph Carl Fonte: http://www.psynergie.com/psychologie-internet/photo-joseph-licklider.jpg</w:t>
                      </w:r>
                      <w:bookmarkEnd w:id="31"/>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57055B" w:rsidRDefault="0057055B">
                            <w:pPr>
                              <w:pStyle w:val="Legenda"/>
                            </w:pPr>
                            <w:bookmarkStart w:id="32" w:name="_Toc482302121"/>
                            <w:bookmarkStart w:id="33" w:name="_Toc482039961"/>
                            <w:bookmarkStart w:id="34" w:name="_Toc482039819"/>
                            <w:bookmarkStart w:id="35" w:name="_Toc498157774"/>
                            <w:r>
                              <w:rPr>
                                <w:color w:val="000000"/>
                              </w:rPr>
                              <w:t xml:space="preserve">Figura </w:t>
                            </w:r>
                            <w:r>
                              <w:rPr>
                                <w:color w:val="000000"/>
                              </w:rPr>
                              <w:fldChar w:fldCharType="begin"/>
                            </w:r>
                            <w:r>
                              <w:instrText>SEQ Figura \* ARABIC</w:instrText>
                            </w:r>
                            <w:r>
                              <w:fldChar w:fldCharType="separate"/>
                            </w:r>
                            <w:r>
                              <w:t>3</w:t>
                            </w:r>
                            <w:r>
                              <w:fldChar w:fldCharType="end"/>
                            </w:r>
                            <w:bookmarkEnd w:id="32"/>
                            <w:bookmarkEnd w:id="33"/>
                            <w:bookmarkEnd w:id="34"/>
                            <w:r>
                              <w:rPr>
                                <w:color w:val="000000"/>
                              </w:rPr>
                              <w:t>: John McCarthy Fonte: http://www-formal.stanford.edu/jmc/jmccolor.jpg</w:t>
                            </w:r>
                            <w:bookmarkEnd w:id="35"/>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57055B" w:rsidRDefault="0057055B">
                      <w:pPr>
                        <w:pStyle w:val="Legenda"/>
                      </w:pPr>
                      <w:bookmarkStart w:id="36" w:name="_Toc482302121"/>
                      <w:bookmarkStart w:id="37" w:name="_Toc482039961"/>
                      <w:bookmarkStart w:id="38" w:name="_Toc482039819"/>
                      <w:bookmarkStart w:id="39" w:name="_Toc498157774"/>
                      <w:r>
                        <w:rPr>
                          <w:color w:val="000000"/>
                        </w:rPr>
                        <w:t xml:space="preserve">Figura </w:t>
                      </w:r>
                      <w:r>
                        <w:rPr>
                          <w:color w:val="000000"/>
                        </w:rPr>
                        <w:fldChar w:fldCharType="begin"/>
                      </w:r>
                      <w:r>
                        <w:instrText>SEQ Figura \* ARABIC</w:instrText>
                      </w:r>
                      <w:r>
                        <w:fldChar w:fldCharType="separate"/>
                      </w:r>
                      <w:r>
                        <w:t>3</w:t>
                      </w:r>
                      <w:r>
                        <w:fldChar w:fldCharType="end"/>
                      </w:r>
                      <w:bookmarkEnd w:id="36"/>
                      <w:bookmarkEnd w:id="37"/>
                      <w:bookmarkEnd w:id="38"/>
                      <w:r>
                        <w:rPr>
                          <w:color w:val="000000"/>
                        </w:rPr>
                        <w:t>: John McCarthy Fonte: http://www-formal.stanford.edu/jmc/jmccolor.jpg</w:t>
                      </w:r>
                      <w:bookmarkEnd w:id="39"/>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57055B" w:rsidRDefault="0057055B">
                            <w:pPr>
                              <w:pStyle w:val="Legenda"/>
                            </w:pPr>
                            <w:bookmarkStart w:id="40" w:name="_Toc482302122"/>
                            <w:bookmarkStart w:id="41" w:name="_Toc482039962"/>
                            <w:bookmarkStart w:id="42" w:name="_Toc482039820"/>
                            <w:bookmarkStart w:id="43" w:name="_Toc498157775"/>
                            <w:r>
                              <w:rPr>
                                <w:color w:val="000000"/>
                              </w:rPr>
                              <w:t xml:space="preserve">Figura </w:t>
                            </w:r>
                            <w:r>
                              <w:rPr>
                                <w:color w:val="000000"/>
                              </w:rPr>
                              <w:fldChar w:fldCharType="begin"/>
                            </w:r>
                            <w:r>
                              <w:instrText>SEQ Figura \* ARABIC</w:instrText>
                            </w:r>
                            <w:r>
                              <w:fldChar w:fldCharType="separate"/>
                            </w:r>
                            <w: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57055B" w:rsidRDefault="0057055B">
                      <w:pPr>
                        <w:pStyle w:val="Legenda"/>
                      </w:pPr>
                      <w:bookmarkStart w:id="44" w:name="_Toc482302122"/>
                      <w:bookmarkStart w:id="45" w:name="_Toc482039962"/>
                      <w:bookmarkStart w:id="46" w:name="_Toc482039820"/>
                      <w:bookmarkStart w:id="47" w:name="_Toc498157775"/>
                      <w:r>
                        <w:rPr>
                          <w:color w:val="000000"/>
                        </w:rPr>
                        <w:t xml:space="preserve">Figura </w:t>
                      </w:r>
                      <w:r>
                        <w:rPr>
                          <w:color w:val="000000"/>
                        </w:rPr>
                        <w:fldChar w:fldCharType="begin"/>
                      </w:r>
                      <w:r>
                        <w:instrText>SEQ Figura \* ARABIC</w:instrText>
                      </w:r>
                      <w:r>
                        <w:fldChar w:fldCharType="separate"/>
                      </w:r>
                      <w:r>
                        <w:t>4</w:t>
                      </w:r>
                      <w:r>
                        <w:fldChar w:fldCharType="end"/>
                      </w:r>
                      <w:bookmarkEnd w:id="44"/>
                      <w:bookmarkEnd w:id="45"/>
                      <w:bookmarkEnd w:id="46"/>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7"/>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48" w:name="_Toc496802692"/>
      <w:bookmarkStart w:id="49" w:name="_Toc496802921"/>
      <w:bookmarkStart w:id="50" w:name="_Toc498128660"/>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57055B" w:rsidRDefault="0057055B">
                            <w:pPr>
                              <w:pStyle w:val="Legenda"/>
                            </w:pPr>
                            <w:bookmarkStart w:id="51" w:name="_Toc482302123"/>
                            <w:bookmarkStart w:id="52" w:name="_Toc482039963"/>
                            <w:bookmarkStart w:id="53" w:name="_Toc482039821"/>
                            <w:bookmarkStart w:id="54" w:name="_Toc498157776"/>
                            <w:r>
                              <w:rPr>
                                <w:color w:val="000000"/>
                              </w:rPr>
                              <w:t xml:space="preserve">Figura </w:t>
                            </w:r>
                            <w:r>
                              <w:rPr>
                                <w:color w:val="000000"/>
                              </w:rPr>
                              <w:fldChar w:fldCharType="begin"/>
                            </w:r>
                            <w:r>
                              <w:instrText>SEQ Figura \* ARABIC</w:instrText>
                            </w:r>
                            <w:r>
                              <w:fldChar w:fldCharType="separate"/>
                            </w:r>
                            <w:r>
                              <w:t>5</w:t>
                            </w:r>
                            <w:r>
                              <w:fldChar w:fldCharType="end"/>
                            </w:r>
                            <w:bookmarkEnd w:id="51"/>
                            <w:bookmarkEnd w:id="52"/>
                            <w:bookmarkEnd w:id="53"/>
                            <w:r>
                              <w:rPr>
                                <w:color w:val="000000"/>
                              </w:rPr>
                              <w:t>: Modelos de Implementação Fonte: http://www.vividdynamics.com/wp-content/uploads/2013/12/cloud-hosting.jpg</w:t>
                            </w:r>
                            <w:bookmarkEnd w:id="54"/>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57055B" w:rsidRDefault="0057055B">
                      <w:pPr>
                        <w:pStyle w:val="Legenda"/>
                      </w:pPr>
                      <w:bookmarkStart w:id="55" w:name="_Toc482302123"/>
                      <w:bookmarkStart w:id="56" w:name="_Toc482039963"/>
                      <w:bookmarkStart w:id="57" w:name="_Toc482039821"/>
                      <w:bookmarkStart w:id="58" w:name="_Toc498157776"/>
                      <w:r>
                        <w:rPr>
                          <w:color w:val="000000"/>
                        </w:rPr>
                        <w:t xml:space="preserve">Figura </w:t>
                      </w:r>
                      <w:r>
                        <w:rPr>
                          <w:color w:val="000000"/>
                        </w:rPr>
                        <w:fldChar w:fldCharType="begin"/>
                      </w:r>
                      <w:r>
                        <w:instrText>SEQ Figura \* ARABIC</w:instrText>
                      </w:r>
                      <w:r>
                        <w:fldChar w:fldCharType="separate"/>
                      </w:r>
                      <w:r>
                        <w:t>5</w:t>
                      </w:r>
                      <w:r>
                        <w:fldChar w:fldCharType="end"/>
                      </w:r>
                      <w:bookmarkEnd w:id="55"/>
                      <w:bookmarkEnd w:id="56"/>
                      <w:bookmarkEnd w:id="57"/>
                      <w:r>
                        <w:rPr>
                          <w:color w:val="000000"/>
                        </w:rPr>
                        <w:t>: Modelos de Implementação Fonte: http://www.vividdynamics.com/wp-content/uploads/2013/12/cloud-hosting.jpg</w:t>
                      </w:r>
                      <w:bookmarkEnd w:id="58"/>
                    </w:p>
                  </w:txbxContent>
                </v:textbox>
                <w10:wrap type="square"/>
              </v:rect>
            </w:pict>
          </mc:Fallback>
        </mc:AlternateContent>
      </w:r>
      <w:r w:rsidR="00E10F9F">
        <w:t>2.2 MODELOS DE IMPLANTAÇÃO</w:t>
      </w:r>
      <w:bookmarkEnd w:id="48"/>
      <w:bookmarkEnd w:id="49"/>
      <w:bookmarkEnd w:id="50"/>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9" w:name="_Toc496802693"/>
      <w:bookmarkStart w:id="60" w:name="_Toc496802922"/>
      <w:bookmarkStart w:id="61" w:name="_Toc498128661"/>
      <w:r>
        <w:t>2.2.1 Nuvem Pública</w:t>
      </w:r>
      <w:bookmarkEnd w:id="59"/>
      <w:bookmarkEnd w:id="60"/>
      <w:bookmarkEnd w:id="61"/>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57055B" w:rsidRDefault="0057055B">
                            <w:pPr>
                              <w:pStyle w:val="Legenda"/>
                            </w:pPr>
                            <w:bookmarkStart w:id="62" w:name="_Toc482302124"/>
                            <w:bookmarkStart w:id="63" w:name="_Toc482039964"/>
                            <w:bookmarkStart w:id="64" w:name="_Toc482039822"/>
                            <w:bookmarkStart w:id="65" w:name="_Toc498157777"/>
                            <w:r>
                              <w:rPr>
                                <w:color w:val="000000"/>
                              </w:rPr>
                              <w:t xml:space="preserve">Figura </w:t>
                            </w:r>
                            <w:r>
                              <w:rPr>
                                <w:color w:val="000000"/>
                              </w:rPr>
                              <w:fldChar w:fldCharType="begin"/>
                            </w:r>
                            <w:r>
                              <w:instrText>SEQ Figura \* ARABIC</w:instrText>
                            </w:r>
                            <w:r>
                              <w:fldChar w:fldCharType="separate"/>
                            </w:r>
                            <w:r>
                              <w:t>6</w:t>
                            </w:r>
                            <w:r>
                              <w:fldChar w:fldCharType="end"/>
                            </w:r>
                            <w:bookmarkEnd w:id="62"/>
                            <w:bookmarkEnd w:id="63"/>
                            <w:bookmarkEnd w:id="64"/>
                            <w:r>
                              <w:rPr>
                                <w:color w:val="000000"/>
                              </w:rPr>
                              <w:t>: Nuvem pública Fonte: http://www.ximedica.info/images/uploads/the_cloud-resized-600.jpg</w:t>
                            </w:r>
                            <w:bookmarkEnd w:id="65"/>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57055B" w:rsidRDefault="0057055B">
                      <w:pPr>
                        <w:pStyle w:val="Legenda"/>
                      </w:pPr>
                      <w:bookmarkStart w:id="66" w:name="_Toc482302124"/>
                      <w:bookmarkStart w:id="67" w:name="_Toc482039964"/>
                      <w:bookmarkStart w:id="68" w:name="_Toc482039822"/>
                      <w:bookmarkStart w:id="69" w:name="_Toc498157777"/>
                      <w:r>
                        <w:rPr>
                          <w:color w:val="000000"/>
                        </w:rPr>
                        <w:t xml:space="preserve">Figura </w:t>
                      </w:r>
                      <w:r>
                        <w:rPr>
                          <w:color w:val="000000"/>
                        </w:rPr>
                        <w:fldChar w:fldCharType="begin"/>
                      </w:r>
                      <w:r>
                        <w:instrText>SEQ Figura \* ARABIC</w:instrText>
                      </w:r>
                      <w:r>
                        <w:fldChar w:fldCharType="separate"/>
                      </w:r>
                      <w:r>
                        <w:t>6</w:t>
                      </w:r>
                      <w:r>
                        <w:fldChar w:fldCharType="end"/>
                      </w:r>
                      <w:bookmarkEnd w:id="66"/>
                      <w:bookmarkEnd w:id="67"/>
                      <w:bookmarkEnd w:id="68"/>
                      <w:r>
                        <w:rPr>
                          <w:color w:val="000000"/>
                        </w:rPr>
                        <w:t>: Nuvem pública Fonte: http://www.ximedica.info/images/uploads/the_cloud-resized-600.jpg</w:t>
                      </w:r>
                      <w:bookmarkEnd w:id="69"/>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70" w:name="_Toc496802694"/>
      <w:bookmarkStart w:id="71" w:name="_Toc496802923"/>
      <w:bookmarkStart w:id="72" w:name="_Toc498128662"/>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57055B" w:rsidRDefault="0057055B">
                            <w:pPr>
                              <w:pStyle w:val="Legenda"/>
                            </w:pPr>
                            <w:bookmarkStart w:id="73" w:name="_Toc482302125"/>
                            <w:bookmarkStart w:id="74" w:name="_Toc482039965"/>
                            <w:bookmarkStart w:id="75" w:name="_Toc482039823"/>
                            <w:bookmarkStart w:id="76" w:name="_Toc498157778"/>
                            <w:r>
                              <w:rPr>
                                <w:color w:val="000000"/>
                              </w:rPr>
                              <w:t xml:space="preserve">Figura </w:t>
                            </w:r>
                            <w:r>
                              <w:rPr>
                                <w:color w:val="000000"/>
                              </w:rPr>
                              <w:fldChar w:fldCharType="begin"/>
                            </w:r>
                            <w:r>
                              <w:instrText>SEQ Figura \* ARABIC</w:instrText>
                            </w:r>
                            <w:r>
                              <w:fldChar w:fldCharType="separate"/>
                            </w:r>
                            <w:r>
                              <w:t>7</w:t>
                            </w:r>
                            <w:r>
                              <w:fldChar w:fldCharType="end"/>
                            </w:r>
                            <w:bookmarkEnd w:id="73"/>
                            <w:bookmarkEnd w:id="74"/>
                            <w:bookmarkEnd w:id="75"/>
                            <w:r>
                              <w:rPr>
                                <w:color w:val="000000"/>
                              </w:rPr>
                              <w:t>: Nuvem Privada Fonte: https://web-material3.yokogawa.com/image_8952.jpg</w:t>
                            </w:r>
                            <w:bookmarkEnd w:id="76"/>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57055B" w:rsidRDefault="0057055B">
                      <w:pPr>
                        <w:pStyle w:val="Legenda"/>
                      </w:pPr>
                      <w:bookmarkStart w:id="77" w:name="_Toc482302125"/>
                      <w:bookmarkStart w:id="78" w:name="_Toc482039965"/>
                      <w:bookmarkStart w:id="79" w:name="_Toc482039823"/>
                      <w:bookmarkStart w:id="80" w:name="_Toc498157778"/>
                      <w:r>
                        <w:rPr>
                          <w:color w:val="000000"/>
                        </w:rPr>
                        <w:t xml:space="preserve">Figura </w:t>
                      </w:r>
                      <w:r>
                        <w:rPr>
                          <w:color w:val="000000"/>
                        </w:rPr>
                        <w:fldChar w:fldCharType="begin"/>
                      </w:r>
                      <w:r>
                        <w:instrText>SEQ Figura \* ARABIC</w:instrText>
                      </w:r>
                      <w:r>
                        <w:fldChar w:fldCharType="separate"/>
                      </w:r>
                      <w:r>
                        <w:t>7</w:t>
                      </w:r>
                      <w:r>
                        <w:fldChar w:fldCharType="end"/>
                      </w:r>
                      <w:bookmarkEnd w:id="77"/>
                      <w:bookmarkEnd w:id="78"/>
                      <w:bookmarkEnd w:id="79"/>
                      <w:r>
                        <w:rPr>
                          <w:color w:val="000000"/>
                        </w:rPr>
                        <w:t>: Nuvem Privada Fonte: https://web-material3.yokogawa.com/image_8952.jpg</w:t>
                      </w:r>
                      <w:bookmarkEnd w:id="80"/>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70"/>
      <w:bookmarkEnd w:id="71"/>
      <w:bookmarkEnd w:id="72"/>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81" w:name="_Toc496802695"/>
      <w:bookmarkStart w:id="82" w:name="_Toc496802924"/>
      <w:bookmarkStart w:id="83" w:name="_Toc498128663"/>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57055B" w:rsidRDefault="0057055B">
                            <w:pPr>
                              <w:pStyle w:val="Legenda"/>
                            </w:pPr>
                            <w:bookmarkStart w:id="84" w:name="_Toc482302126"/>
                            <w:bookmarkStart w:id="85" w:name="_Toc482039966"/>
                            <w:bookmarkStart w:id="86" w:name="_Toc482039824"/>
                            <w:bookmarkStart w:id="87" w:name="_Toc498157779"/>
                            <w:r>
                              <w:rPr>
                                <w:color w:val="000000"/>
                              </w:rPr>
                              <w:t xml:space="preserve">Figura </w:t>
                            </w:r>
                            <w:r>
                              <w:rPr>
                                <w:color w:val="000000"/>
                              </w:rPr>
                              <w:fldChar w:fldCharType="begin"/>
                            </w:r>
                            <w:r>
                              <w:instrText>SEQ Figura \* ARABIC</w:instrText>
                            </w:r>
                            <w:r>
                              <w:fldChar w:fldCharType="separate"/>
                            </w:r>
                            <w: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57055B" w:rsidRDefault="0057055B">
                      <w:pPr>
                        <w:pStyle w:val="Legenda"/>
                      </w:pPr>
                      <w:bookmarkStart w:id="88" w:name="_Toc482302126"/>
                      <w:bookmarkStart w:id="89" w:name="_Toc482039966"/>
                      <w:bookmarkStart w:id="90" w:name="_Toc482039824"/>
                      <w:bookmarkStart w:id="91" w:name="_Toc498157779"/>
                      <w:r>
                        <w:rPr>
                          <w:color w:val="000000"/>
                        </w:rPr>
                        <w:t xml:space="preserve">Figura </w:t>
                      </w:r>
                      <w:r>
                        <w:rPr>
                          <w:color w:val="000000"/>
                        </w:rPr>
                        <w:fldChar w:fldCharType="begin"/>
                      </w:r>
                      <w:r>
                        <w:instrText>SEQ Figura \* ARABIC</w:instrText>
                      </w:r>
                      <w:r>
                        <w:fldChar w:fldCharType="separate"/>
                      </w:r>
                      <w:r>
                        <w:t>8</w:t>
                      </w:r>
                      <w:r>
                        <w:fldChar w:fldCharType="end"/>
                      </w:r>
                      <w:bookmarkEnd w:id="88"/>
                      <w:bookmarkEnd w:id="89"/>
                      <w:bookmarkEnd w:id="90"/>
                      <w:r>
                        <w:rPr>
                          <w:color w:val="000000"/>
                        </w:rPr>
                        <w:t>: Nuvem Comunitária Fonte: https://lh4.googleusercontent.com/NWf67CzmfbXLVsj60ZRyC-eX-UcdAt3ITRZcgedyN4dBbGU0BOWdCSNdtuqz9DxZ4fHNC6GLnUlreeoRX__8c07l61YMMoY3zxKJvMkbFfx92vjjDYLm1ai2STm0h4XQfA</w:t>
                      </w:r>
                      <w:bookmarkEnd w:id="91"/>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81"/>
      <w:bookmarkEnd w:id="82"/>
      <w:bookmarkEnd w:id="83"/>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92" w:name="_Toc496802696"/>
      <w:bookmarkStart w:id="93" w:name="_Toc496802925"/>
      <w:bookmarkStart w:id="94" w:name="_Toc498128664"/>
      <w:r>
        <w:lastRenderedPageBreak/>
        <w:t>2.2.3 Nuvem Híbrida</w:t>
      </w:r>
      <w:bookmarkEnd w:id="92"/>
      <w:bookmarkEnd w:id="93"/>
      <w:bookmarkEnd w:id="94"/>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57055B" w:rsidRDefault="0057055B">
                            <w:pPr>
                              <w:pStyle w:val="Legenda"/>
                            </w:pPr>
                            <w:bookmarkStart w:id="95" w:name="_Toc482302127"/>
                            <w:bookmarkStart w:id="96" w:name="_Toc482039967"/>
                            <w:bookmarkStart w:id="97" w:name="_Toc482039825"/>
                            <w:bookmarkStart w:id="98" w:name="_Toc498157780"/>
                            <w:r>
                              <w:rPr>
                                <w:color w:val="000000"/>
                              </w:rPr>
                              <w:t xml:space="preserve">Figura </w:t>
                            </w:r>
                            <w:r>
                              <w:rPr>
                                <w:color w:val="000000"/>
                              </w:rPr>
                              <w:fldChar w:fldCharType="begin"/>
                            </w:r>
                            <w:r>
                              <w:instrText>SEQ Figura \* ARABIC</w:instrText>
                            </w:r>
                            <w:r>
                              <w:fldChar w:fldCharType="separate"/>
                            </w:r>
                            <w: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57055B" w:rsidRDefault="0057055B">
                      <w:pPr>
                        <w:pStyle w:val="Legenda"/>
                      </w:pPr>
                      <w:bookmarkStart w:id="99" w:name="_Toc482302127"/>
                      <w:bookmarkStart w:id="100" w:name="_Toc482039967"/>
                      <w:bookmarkStart w:id="101" w:name="_Toc482039825"/>
                      <w:bookmarkStart w:id="102" w:name="_Toc498157780"/>
                      <w:r>
                        <w:rPr>
                          <w:color w:val="000000"/>
                        </w:rPr>
                        <w:t xml:space="preserve">Figura </w:t>
                      </w:r>
                      <w:r>
                        <w:rPr>
                          <w:color w:val="000000"/>
                        </w:rPr>
                        <w:fldChar w:fldCharType="begin"/>
                      </w:r>
                      <w:r>
                        <w:instrText>SEQ Figura \* ARABIC</w:instrText>
                      </w:r>
                      <w:r>
                        <w:fldChar w:fldCharType="separate"/>
                      </w:r>
                      <w:r>
                        <w:t>9</w:t>
                      </w:r>
                      <w:r>
                        <w:fldChar w:fldCharType="end"/>
                      </w:r>
                      <w:bookmarkEnd w:id="99"/>
                      <w:bookmarkEnd w:id="100"/>
                      <w:bookmarkEnd w:id="101"/>
                      <w:r>
                        <w:rPr>
                          <w:color w:val="000000"/>
                        </w:rPr>
                        <w:t>: Modelos de Implementação Fonte: https://puserscontentstorage.blob.core.windows.net/userimages/de1cc483-bb71-4170-bd25-0c04f167acf5/c9851e30-da98-4765-92bb-d33ca089ff49image32.png</w:t>
                      </w:r>
                      <w:bookmarkEnd w:id="102"/>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103" w:name="_Toc496802697"/>
      <w:bookmarkStart w:id="104" w:name="_Toc496802926"/>
      <w:bookmarkStart w:id="105" w:name="_Toc498128665"/>
      <w:r>
        <w:t>2.3 PRINCÍPIOS DA COMPUTAÇÃO EM NUVEM</w:t>
      </w:r>
      <w:bookmarkEnd w:id="103"/>
      <w:bookmarkEnd w:id="104"/>
      <w:bookmarkEnd w:id="105"/>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106" w:name="_Toc496802698"/>
      <w:bookmarkStart w:id="107" w:name="_Toc496802927"/>
      <w:bookmarkStart w:id="108" w:name="_Toc498128666"/>
      <w:r>
        <w:t>2.4 MODELOS DE SERVIÇOS</w:t>
      </w:r>
      <w:bookmarkEnd w:id="106"/>
      <w:bookmarkEnd w:id="107"/>
      <w:bookmarkEnd w:id="108"/>
      <w:r w:rsidR="00C254AC">
        <w:t xml:space="preserve"> </w:t>
      </w:r>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57055B" w:rsidRPr="00B05638" w:rsidRDefault="0057055B" w:rsidP="00A11378">
                            <w:pPr>
                              <w:pStyle w:val="Legenda"/>
                              <w:rPr>
                                <w:noProof/>
                                <w:sz w:val="22"/>
                              </w:rPr>
                            </w:pPr>
                            <w:bookmarkStart w:id="109"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57055B" w:rsidRPr="00B05638" w:rsidRDefault="0057055B" w:rsidP="00A11378">
                      <w:pPr>
                        <w:pStyle w:val="Legenda"/>
                        <w:rPr>
                          <w:noProof/>
                          <w:sz w:val="22"/>
                        </w:rPr>
                      </w:pPr>
                      <w:bookmarkStart w:id="110"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10"/>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111" w:name="_Toc496802699"/>
      <w:bookmarkStart w:id="112" w:name="_Toc496802928"/>
      <w:bookmarkStart w:id="113" w:name="_Toc498128667"/>
      <w:r>
        <w:lastRenderedPageBreak/>
        <w:t>3 CONTAINER VS V</w:t>
      </w:r>
      <w:r w:rsidRPr="0077216E">
        <w:t>IRTUALIZAÇÃO</w:t>
      </w:r>
      <w:bookmarkEnd w:id="111"/>
      <w:bookmarkEnd w:id="112"/>
      <w:bookmarkEnd w:id="113"/>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57055B" w:rsidRDefault="0057055B">
                            <w:pPr>
                              <w:pStyle w:val="Legenda"/>
                            </w:pPr>
                            <w:bookmarkStart w:id="114" w:name="_Toc482302129"/>
                            <w:bookmarkStart w:id="115" w:name="_Toc482039969"/>
                            <w:bookmarkStart w:id="116" w:name="_Toc482039827"/>
                            <w:bookmarkStart w:id="117" w:name="_Toc498157782"/>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57055B" w:rsidRDefault="0057055B">
                      <w:pPr>
                        <w:pStyle w:val="Legenda"/>
                      </w:pPr>
                      <w:bookmarkStart w:id="118" w:name="_Toc482302129"/>
                      <w:bookmarkStart w:id="119" w:name="_Toc482039969"/>
                      <w:bookmarkStart w:id="120" w:name="_Toc482039827"/>
                      <w:bookmarkStart w:id="121" w:name="_Toc498157782"/>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8"/>
                      <w:bookmarkEnd w:id="119"/>
                      <w:bookmarkEnd w:id="120"/>
                      <w:r>
                        <w:rPr>
                          <w:color w:val="000000"/>
                        </w:rPr>
                        <w:t xml:space="preserve"> Hospedado Fonte: http://3way.com.br/saiba-como-a-virtualizacao-por-container-mudou-a-infraestrutura-de-ti/</w:t>
                      </w:r>
                      <w:bookmarkEnd w:id="121"/>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57055B" w:rsidRPr="00C249FC" w:rsidRDefault="0057055B" w:rsidP="00400525">
                            <w:pPr>
                              <w:pStyle w:val="Legenda"/>
                              <w:rPr>
                                <w:rFonts w:eastAsia="Calibri" w:cs="Times New Roman"/>
                                <w:noProof/>
                              </w:rPr>
                            </w:pPr>
                            <w:bookmarkStart w:id="122"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57055B" w:rsidRPr="00C249FC" w:rsidRDefault="0057055B" w:rsidP="00400525">
                      <w:pPr>
                        <w:pStyle w:val="Legenda"/>
                        <w:rPr>
                          <w:rFonts w:eastAsia="Calibri" w:cs="Times New Roman"/>
                          <w:noProof/>
                        </w:rPr>
                      </w:pPr>
                      <w:bookmarkStart w:id="123"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23"/>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24"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57055B" w:rsidRPr="006422F2" w:rsidRDefault="0057055B" w:rsidP="001C3A34">
                            <w:pPr>
                              <w:pStyle w:val="Legenda"/>
                              <w:rPr>
                                <w:rFonts w:eastAsia="Calibri" w:cs="Times New Roman"/>
                                <w:noProof/>
                              </w:rPr>
                            </w:pPr>
                            <w:bookmarkStart w:id="125"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57055B" w:rsidRPr="006422F2" w:rsidRDefault="0057055B" w:rsidP="001C3A34">
                      <w:pPr>
                        <w:pStyle w:val="Legenda"/>
                        <w:rPr>
                          <w:rFonts w:eastAsia="Calibri" w:cs="Times New Roman"/>
                          <w:noProof/>
                        </w:rPr>
                      </w:pPr>
                      <w:bookmarkStart w:id="126"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6"/>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4"/>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7" w:name="_Toc482302131"/>
    </w:p>
    <w:p w14:paraId="24F1C620" w14:textId="77777777" w:rsidR="001C3A34" w:rsidRDefault="001C3A34">
      <w:pPr>
        <w:pStyle w:val="Legenda"/>
        <w:jc w:val="both"/>
      </w:pPr>
    </w:p>
    <w:bookmarkEnd w:id="127"/>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A775DB">
      <w:pPr>
        <w:pStyle w:val="Ttulo21"/>
        <w:jc w:val="left"/>
      </w:pPr>
      <w:bookmarkStart w:id="128" w:name="_Toc496802700"/>
      <w:bookmarkStart w:id="129" w:name="_Toc496802929"/>
      <w:bookmarkStart w:id="130" w:name="_Toc498128668"/>
      <w:r w:rsidRPr="00D22DB7">
        <w:t>3.1 LXC CONTAINERS</w:t>
      </w:r>
      <w:bookmarkEnd w:id="128"/>
      <w:bookmarkEnd w:id="129"/>
      <w:bookmarkEnd w:id="130"/>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013A8DD9" w:rsidR="009C7518" w:rsidRDefault="00490EA9" w:rsidP="00145620">
      <w:pPr>
        <w:ind w:firstLine="708"/>
      </w:pPr>
      <w:r>
        <w:rPr>
          <w:noProof/>
        </w:rPr>
        <w:drawing>
          <wp:anchor distT="0" distB="0" distL="114300" distR="114300" simplePos="0" relativeHeight="251687936" behindDoc="0" locked="0" layoutInCell="1" allowOverlap="1" wp14:anchorId="006D9344" wp14:editId="5E3E0C19">
            <wp:simplePos x="0" y="0"/>
            <wp:positionH relativeFrom="column">
              <wp:posOffset>1618758</wp:posOffset>
            </wp:positionH>
            <wp:positionV relativeFrom="paragraph">
              <wp:posOffset>869950</wp:posOffset>
            </wp:positionV>
            <wp:extent cx="2157095" cy="1988185"/>
            <wp:effectExtent l="0" t="0" r="1905"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157095" cy="198818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3E60616C" w:rsidR="006D61C6" w:rsidRDefault="00490EA9" w:rsidP="00145620">
      <w:pPr>
        <w:ind w:firstLine="708"/>
      </w:pPr>
      <w:r>
        <w:rPr>
          <w:noProof/>
        </w:rPr>
        <mc:AlternateContent>
          <mc:Choice Requires="wps">
            <w:drawing>
              <wp:anchor distT="0" distB="0" distL="114300" distR="114300" simplePos="0" relativeHeight="251689984" behindDoc="0" locked="0" layoutInCell="1" allowOverlap="1" wp14:anchorId="30447BBE" wp14:editId="4E82A3A4">
                <wp:simplePos x="0" y="0"/>
                <wp:positionH relativeFrom="column">
                  <wp:posOffset>1116596</wp:posOffset>
                </wp:positionH>
                <wp:positionV relativeFrom="paragraph">
                  <wp:posOffset>2299335</wp:posOffset>
                </wp:positionV>
                <wp:extent cx="3455670" cy="476250"/>
                <wp:effectExtent l="0" t="0" r="0" b="6350"/>
                <wp:wrapThrough wrapText="bothSides">
                  <wp:wrapPolygon edited="0">
                    <wp:start x="0" y="0"/>
                    <wp:lineTo x="0" y="20736"/>
                    <wp:lineTo x="21433" y="20736"/>
                    <wp:lineTo x="21433"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57055B" w:rsidRPr="00856BD5" w:rsidRDefault="0057055B" w:rsidP="00A11378">
                            <w:pPr>
                              <w:pStyle w:val="Legenda"/>
                              <w:rPr>
                                <w:rFonts w:eastAsia="Calibri" w:cs="Times New Roman"/>
                                <w:noProof/>
                              </w:rPr>
                            </w:pPr>
                            <w:bookmarkStart w:id="131" w:name="_Toc498157785"/>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87.9pt;margin-top:181.0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DDjKSG4QAA&#10;AAsBAAAPAAAAZHJzL2Rvd25yZXYueG1sTI8xT8MwFIR3JP6D9ZBYEHXShKQKcaqqggGWitClmxu/&#10;xoHYjmKnDf+ex1TG053uvivXs+nZGUffOSsgXkTA0DZOdbYVsP98fVwB80FaJXtnUcAPelhXtzel&#10;LJS72A8816FlVGJ9IQXoEIaCc99oNNIv3ICWvJMbjQwkx5arUV6o3PR8GUUZN7KztKDlgFuNzXc9&#10;GQG79LDTD9Pp5X2TJuPbftpmX20txP3dvHkGFnAO1zD84RM6VMR0dJNVnvWk8ydCDwKSbBkDo0RO&#10;g8COAtIkj4FXJf//ofoFAAD//wMAUEsBAi0AFAAGAAgAAAAhAOSZw8D7AAAA4QEAABMAAAAAAAAA&#10;AAAAAAAAAAAAAFtDb250ZW50X1R5cGVzXS54bWxQSwECLQAUAAYACAAAACEAI7Jq4dcAAACUAQAA&#10;CwAAAAAAAAAAAAAAAAAsAQAAX3JlbHMvLnJlbHNQSwECLQAUAAYACAAAACEAwLNOF0ACAAB+BAAA&#10;DgAAAAAAAAAAAAAAAAAsAgAAZHJzL2Uyb0RvYy54bWxQSwECLQAUAAYACAAAACEAw4ykhuEAAAAL&#10;AQAADwAAAAAAAAAAAAAAAACYBAAAZHJzL2Rvd25yZXYueG1sUEsFBgAAAAAEAAQA8wAAAKYFAAAA&#10;AA==&#10;" stroked="f">
                <v:textbox style="mso-fit-shape-to-text:t" inset="0,0,0,0">
                  <w:txbxContent>
                    <w:p w14:paraId="1E72B223" w14:textId="4739F160" w:rsidR="0057055B" w:rsidRPr="00856BD5" w:rsidRDefault="0057055B" w:rsidP="00A11378">
                      <w:pPr>
                        <w:pStyle w:val="Legenda"/>
                        <w:rPr>
                          <w:rFonts w:eastAsia="Calibri" w:cs="Times New Roman"/>
                          <w:noProof/>
                        </w:rPr>
                      </w:pPr>
                      <w:bookmarkStart w:id="132" w:name="_Toc498157785"/>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32"/>
                    </w:p>
                  </w:txbxContent>
                </v:textbox>
                <w10:wrap type="through"/>
              </v:shape>
            </w:pict>
          </mc:Fallback>
        </mc:AlternateContent>
      </w: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57055B" w:rsidRPr="00941D2F" w:rsidRDefault="0057055B" w:rsidP="00A11378">
                            <w:pPr>
                              <w:pStyle w:val="Legenda"/>
                              <w:rPr>
                                <w:rFonts w:eastAsia="Calibri" w:cs="Times New Roman"/>
                                <w:noProof/>
                              </w:rPr>
                            </w:pPr>
                            <w:bookmarkStart w:id="133"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57055B" w:rsidRPr="00941D2F" w:rsidRDefault="0057055B" w:rsidP="00A11378">
                      <w:pPr>
                        <w:pStyle w:val="Legenda"/>
                        <w:rPr>
                          <w:rFonts w:eastAsia="Calibri" w:cs="Times New Roman"/>
                          <w:noProof/>
                        </w:rPr>
                      </w:pPr>
                      <w:bookmarkStart w:id="134"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34"/>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lastRenderedPageBreak/>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135" w:name="_Toc496802701"/>
      <w:bookmarkStart w:id="136" w:name="_Toc496802930"/>
      <w:bookmarkStart w:id="137" w:name="_Toc498128669"/>
      <w:r w:rsidRPr="00822071">
        <w:lastRenderedPageBreak/>
        <w:t>4. DOCKER</w:t>
      </w:r>
      <w:bookmarkEnd w:id="135"/>
      <w:bookmarkEnd w:id="136"/>
      <w:bookmarkEnd w:id="137"/>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138" w:name="_Toc498128670"/>
      <w:r>
        <w:t xml:space="preserve">4.1 </w:t>
      </w:r>
      <w:r w:rsidRPr="00727CEF">
        <w:t>MOTIVOS PARA USAR O DOCKER</w:t>
      </w:r>
      <w:bookmarkEnd w:id="138"/>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139" w:name="_Toc498128671"/>
      <w:r w:rsidRPr="00086281">
        <w:t>4.</w:t>
      </w:r>
      <w:r w:rsidR="00E423DE">
        <w:t>1.2</w:t>
      </w:r>
      <w:r w:rsidRPr="00086281">
        <w:t xml:space="preserve"> </w:t>
      </w:r>
      <w:r>
        <w:t>Instalação do Docker</w:t>
      </w:r>
      <w:bookmarkEnd w:id="139"/>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40" w:name="_Toc496802705"/>
      <w:bookmarkStart w:id="141" w:name="_Toc496802934"/>
      <w:bookmarkStart w:id="142" w:name="_Toc496802703"/>
      <w:bookmarkStart w:id="143" w:name="_Toc496802932"/>
    </w:p>
    <w:p w14:paraId="78312D0A" w14:textId="7D64CBFD" w:rsidR="007B65C4" w:rsidRDefault="00AB6AE2" w:rsidP="00A775DB">
      <w:pPr>
        <w:pStyle w:val="Ttulo21"/>
        <w:jc w:val="left"/>
      </w:pPr>
      <w:bookmarkStart w:id="144" w:name="_Toc498128672"/>
      <w:r>
        <w:t xml:space="preserve">4.2 ARQUIVOS DE </w:t>
      </w:r>
      <w:bookmarkEnd w:id="140"/>
      <w:bookmarkEnd w:id="141"/>
      <w:r>
        <w:t>CONFIGURAÇÃO</w:t>
      </w:r>
      <w:bookmarkEnd w:id="144"/>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45" w:name="_Toc496802706"/>
      <w:bookmarkStart w:id="146"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47" w:name="_Toc498128673"/>
      <w:r>
        <w:t>4.</w:t>
      </w:r>
      <w:r w:rsidR="002E12B6">
        <w:t>2</w:t>
      </w:r>
      <w:r>
        <w:t>.1 Docker</w:t>
      </w:r>
      <w:r>
        <w:rPr>
          <w:lang w:val="pt-BR"/>
        </w:rPr>
        <w:t>-Compose</w:t>
      </w:r>
      <w:bookmarkEnd w:id="145"/>
      <w:bookmarkEnd w:id="146"/>
      <w:bookmarkEnd w:id="147"/>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lastRenderedPageBreak/>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48" w:name="_Toc496802707"/>
      <w:bookmarkStart w:id="149" w:name="_Toc496802936"/>
      <w:bookmarkStart w:id="150" w:name="_Toc498128674"/>
      <w:r>
        <w:t>4.</w:t>
      </w:r>
      <w:r w:rsidR="002E12B6">
        <w:t>2</w:t>
      </w:r>
      <w:r w:rsidR="007B65C4">
        <w:t>.2 Docker</w:t>
      </w:r>
      <w:r w:rsidR="007B65C4">
        <w:rPr>
          <w:lang w:val="pt-BR"/>
        </w:rPr>
        <w:t xml:space="preserve"> File</w:t>
      </w:r>
      <w:bookmarkEnd w:id="148"/>
      <w:bookmarkEnd w:id="149"/>
      <w:bookmarkEnd w:id="150"/>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lastRenderedPageBreak/>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lastRenderedPageBreak/>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57055B"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57055B"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57055B"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57055B"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57055B"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57055B"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57055B"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57055B"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57055B"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57055B"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57055B"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57055B"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57055B"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51" w:name="_Toc498128675"/>
      <w:r>
        <w:t>4.3</w:t>
      </w:r>
      <w:r w:rsidRPr="00086281">
        <w:t xml:space="preserve"> DOCKER</w:t>
      </w:r>
      <w:r>
        <w:t xml:space="preserve"> </w:t>
      </w:r>
      <w:bookmarkEnd w:id="142"/>
      <w:bookmarkEnd w:id="143"/>
      <w:r>
        <w:t>IMAGEM</w:t>
      </w:r>
      <w:bookmarkEnd w:id="151"/>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lastRenderedPageBreak/>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proofErr w:type="gramStart"/>
      <w:r>
        <w:rPr>
          <w:lang w:eastAsia="x-none"/>
        </w:rPr>
        <w:t>docker</w:t>
      </w:r>
      <w:proofErr w:type="gramEnd"/>
      <w:r>
        <w:rPr>
          <w:lang w:eastAsia="x-none"/>
        </w:rPr>
        <w:t xml:space="preserve"> </w:t>
      </w:r>
      <w:proofErr w:type="spellStart"/>
      <w:r>
        <w:rPr>
          <w:lang w:eastAsia="x-none"/>
        </w:rPr>
        <w:t>images</w:t>
      </w:r>
      <w:proofErr w:type="spellEnd"/>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52"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5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w:t>
      </w:r>
      <w:del w:id="153" w:author="Thiago Cruz" w:date="2017-11-11T10:08:00Z">
        <w:r w:rsidDel="005A053A">
          <w:rPr>
            <w:lang w:eastAsia="x-none"/>
          </w:rPr>
          <w:delText>“</w:delText>
        </w:r>
      </w:del>
      <w:r>
        <w:rPr>
          <w:lang w:eastAsia="x-none"/>
        </w:rPr>
        <w:t>container</w:t>
      </w:r>
      <w:del w:id="154" w:author="Thiago Cruz" w:date="2017-11-11T10:08:00Z">
        <w:r w:rsidDel="005A053A">
          <w:rPr>
            <w:lang w:eastAsia="x-none"/>
          </w:rPr>
          <w:delText>”</w:delText>
        </w:r>
      </w:del>
      <w:r>
        <w:rPr>
          <w:lang w:eastAsia="x-none"/>
        </w:rPr>
        <w:t xml:space="preserve">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57055B"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57055B"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55" w:name="_Toc496802704"/>
      <w:bookmarkStart w:id="156" w:name="_Toc496802933"/>
      <w:bookmarkStart w:id="157" w:name="_Toc498128676"/>
      <w:r>
        <w:t>4.4</w:t>
      </w:r>
      <w:r w:rsidRPr="00086281">
        <w:t xml:space="preserve"> DOCKER</w:t>
      </w:r>
      <w:bookmarkEnd w:id="155"/>
      <w:bookmarkEnd w:id="156"/>
      <w:r>
        <w:t>HUB</w:t>
      </w:r>
      <w:bookmarkEnd w:id="157"/>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57055B" w:rsidRPr="008D06F0" w:rsidRDefault="0057055B" w:rsidP="000A56CA">
                            <w:pPr>
                              <w:pStyle w:val="Legenda"/>
                              <w:rPr>
                                <w:rFonts w:eastAsia="Calibri" w:cs="Times New Roman"/>
                                <w:noProof/>
                              </w:rPr>
                            </w:pPr>
                            <w:bookmarkStart w:id="158"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57055B" w:rsidRPr="008D06F0" w:rsidRDefault="0057055B" w:rsidP="000A56CA">
                      <w:pPr>
                        <w:pStyle w:val="Legenda"/>
                        <w:rPr>
                          <w:rFonts w:eastAsia="Calibri" w:cs="Times New Roman"/>
                          <w:noProof/>
                        </w:rPr>
                      </w:pPr>
                      <w:bookmarkStart w:id="159"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9"/>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57055B" w:rsidRPr="000A56CA" w:rsidRDefault="0057055B"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57055B" w:rsidRPr="000A56CA" w:rsidRDefault="0057055B"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57055B" w:rsidRPr="00D93672" w:rsidRDefault="0057055B" w:rsidP="000A56CA">
                            <w:pPr>
                              <w:pStyle w:val="Legenda"/>
                              <w:rPr>
                                <w:rFonts w:eastAsia="Calibri" w:cs="Times New Roman"/>
                                <w:noProof/>
                              </w:rPr>
                            </w:pPr>
                            <w:bookmarkStart w:id="160"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57055B" w:rsidRPr="00D93672" w:rsidRDefault="0057055B" w:rsidP="000A56CA">
                      <w:pPr>
                        <w:pStyle w:val="Legenda"/>
                        <w:rPr>
                          <w:rFonts w:eastAsia="Calibri" w:cs="Times New Roman"/>
                          <w:noProof/>
                        </w:rPr>
                      </w:pPr>
                      <w:bookmarkStart w:id="161"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61"/>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57055B" w:rsidRPr="00F91FEB" w:rsidRDefault="0057055B" w:rsidP="001549C6">
                            <w:pPr>
                              <w:pStyle w:val="Legenda"/>
                              <w:rPr>
                                <w:rFonts w:eastAsia="Calibri" w:cs="Times New Roman"/>
                                <w:noProof/>
                              </w:rPr>
                            </w:pPr>
                            <w:bookmarkStart w:id="162"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57055B" w:rsidRPr="00F91FEB" w:rsidRDefault="0057055B" w:rsidP="001549C6">
                      <w:pPr>
                        <w:pStyle w:val="Legenda"/>
                        <w:rPr>
                          <w:rFonts w:eastAsia="Calibri" w:cs="Times New Roman"/>
                          <w:noProof/>
                        </w:rPr>
                      </w:pPr>
                      <w:bookmarkStart w:id="163"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63"/>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57055B"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57055B"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57055B"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64" w:name="_Toc498128677"/>
      <w:r>
        <w:lastRenderedPageBreak/>
        <w:t>4.</w:t>
      </w:r>
      <w:r w:rsidR="000453EA">
        <w:t>4</w:t>
      </w:r>
      <w:r>
        <w:t xml:space="preserve"> DOCKER CONTAINER</w:t>
      </w:r>
      <w:bookmarkEnd w:id="164"/>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65"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6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66"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57055B"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57055B"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57055B"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57055B"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57055B"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w:t>
      </w:r>
      <w:proofErr w:type="spellStart"/>
      <w:r w:rsidR="00412F0F">
        <w:rPr>
          <w:rFonts w:eastAsia="Times New Roman"/>
          <w:color w:val="000000" w:themeColor="text1"/>
        </w:rPr>
        <w:t>inspect</w:t>
      </w:r>
      <w:proofErr w:type="spellEnd"/>
      <w:r w:rsidR="00412F0F">
        <w:rPr>
          <w:rFonts w:eastAsia="Times New Roman"/>
          <w:color w:val="000000" w:themeColor="text1"/>
        </w:rPr>
        <w:t xml:space="preserve"> &lt;</w:t>
      </w:r>
      <w:proofErr w:type="spellStart"/>
      <w:r w:rsidR="00412F0F">
        <w:rPr>
          <w:rFonts w:eastAsia="Times New Roman"/>
          <w:color w:val="000000" w:themeColor="text1"/>
        </w:rPr>
        <w:t>id_container</w:t>
      </w:r>
      <w:proofErr w:type="spellEnd"/>
      <w:r w:rsidR="00412F0F">
        <w:rPr>
          <w:rFonts w:eastAsia="Times New Roman"/>
          <w:color w:val="000000" w:themeColor="text1"/>
        </w:rPr>
        <w:t>&gt;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w:t>
      </w:r>
      <w:proofErr w:type="spellStart"/>
      <w:r>
        <w:rPr>
          <w:rFonts w:eastAsia="Times New Roman"/>
          <w:color w:val="000000" w:themeColor="text1"/>
        </w:rPr>
        <w:t>prune</w:t>
      </w:r>
      <w:proofErr w:type="spellEnd"/>
      <w:r>
        <w:rPr>
          <w:rFonts w:eastAsia="Times New Roman"/>
          <w:color w:val="000000" w:themeColor="text1"/>
        </w:rPr>
        <w:t xml:space="preserv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w:t>
      </w:r>
      <w:proofErr w:type="spellStart"/>
      <w:r w:rsidRPr="00E53A70">
        <w:rPr>
          <w:sz w:val="24"/>
          <w:lang w:eastAsia="x-none"/>
        </w:rPr>
        <w:t>run</w:t>
      </w:r>
      <w:proofErr w:type="spellEnd"/>
      <w:r w:rsidRPr="00E53A70">
        <w:rPr>
          <w:sz w:val="24"/>
          <w:lang w:eastAsia="x-none"/>
        </w:rPr>
        <w:t xml:space="preserve">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 xml:space="preserve">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7"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68" w:name="_Toc498128678"/>
      <w:r>
        <w:t>4.</w:t>
      </w:r>
      <w:r w:rsidR="00536E45">
        <w:t>4</w:t>
      </w:r>
      <w:r w:rsidR="002E12C9">
        <w:t>.1</w:t>
      </w:r>
      <w:r>
        <w:t xml:space="preserve"> Software de Gerenciamento de Container</w:t>
      </w:r>
      <w:r w:rsidR="00FD3F05">
        <w:rPr>
          <w:lang w:val="pt-BR"/>
        </w:rPr>
        <w:t>s</w:t>
      </w:r>
      <w:bookmarkEnd w:id="168"/>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57055B" w:rsidRPr="00506CA8" w:rsidRDefault="0057055B" w:rsidP="0038011C">
                            <w:pPr>
                              <w:pStyle w:val="Legenda"/>
                              <w:rPr>
                                <w:rFonts w:eastAsia="Calibri" w:cs="Times New Roman"/>
                                <w:noProof/>
                              </w:rPr>
                            </w:pPr>
                            <w:bookmarkStart w:id="169"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57055B" w:rsidRPr="00506CA8" w:rsidRDefault="0057055B" w:rsidP="0038011C">
                      <w:pPr>
                        <w:pStyle w:val="Legenda"/>
                        <w:rPr>
                          <w:rFonts w:eastAsia="Calibri" w:cs="Times New Roman"/>
                          <w:noProof/>
                        </w:rPr>
                      </w:pPr>
                      <w:bookmarkStart w:id="170"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70"/>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57055B" w:rsidRPr="003B5F77" w:rsidRDefault="0057055B" w:rsidP="0038011C">
                            <w:pPr>
                              <w:pStyle w:val="Legenda"/>
                              <w:rPr>
                                <w:rFonts w:eastAsia="Calibri" w:cs="Times New Roman"/>
                                <w:noProof/>
                              </w:rPr>
                            </w:pPr>
                            <w:bookmarkStart w:id="171"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57055B" w:rsidRPr="003B5F77" w:rsidRDefault="0057055B" w:rsidP="0038011C">
                      <w:pPr>
                        <w:pStyle w:val="Legenda"/>
                        <w:rPr>
                          <w:rFonts w:eastAsia="Calibri" w:cs="Times New Roman"/>
                          <w:noProof/>
                        </w:rPr>
                      </w:pPr>
                      <w:bookmarkStart w:id="172"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72"/>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57055B" w:rsidRPr="00B26331" w:rsidRDefault="0057055B" w:rsidP="0038011C">
                            <w:pPr>
                              <w:pStyle w:val="Legenda"/>
                              <w:rPr>
                                <w:rFonts w:eastAsia="Calibri" w:cs="Times New Roman"/>
                                <w:noProof/>
                              </w:rPr>
                            </w:pPr>
                            <w:bookmarkStart w:id="173"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57055B" w:rsidRPr="00B26331" w:rsidRDefault="0057055B" w:rsidP="0038011C">
                      <w:pPr>
                        <w:pStyle w:val="Legenda"/>
                        <w:rPr>
                          <w:rFonts w:eastAsia="Calibri" w:cs="Times New Roman"/>
                          <w:noProof/>
                        </w:rPr>
                      </w:pPr>
                      <w:bookmarkStart w:id="174"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74"/>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57055B" w:rsidRPr="004B3031" w:rsidRDefault="0057055B" w:rsidP="002839D1">
                            <w:pPr>
                              <w:pStyle w:val="Legenda"/>
                              <w:rPr>
                                <w:rFonts w:eastAsia="Calibri" w:cs="Times New Roman"/>
                                <w:noProof/>
                              </w:rPr>
                            </w:pPr>
                            <w:bookmarkStart w:id="175"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57055B" w:rsidRPr="004B3031" w:rsidRDefault="0057055B" w:rsidP="002839D1">
                      <w:pPr>
                        <w:pStyle w:val="Legenda"/>
                        <w:rPr>
                          <w:rFonts w:eastAsia="Calibri" w:cs="Times New Roman"/>
                          <w:noProof/>
                        </w:rPr>
                      </w:pPr>
                      <w:bookmarkStart w:id="176"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76"/>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77" w:name="_Toc498128679"/>
      <w:r>
        <w:t>4.</w:t>
      </w:r>
      <w:r w:rsidR="00054960">
        <w:t>5</w:t>
      </w:r>
      <w:r>
        <w:t xml:space="preserve"> DOCKER SWARM</w:t>
      </w:r>
      <w:bookmarkEnd w:id="177"/>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D018FA" w:rsidRDefault="00814C46" w:rsidP="00814C46">
      <w:pPr>
        <w:ind w:left="708"/>
        <w:rPr>
          <w:lang w:val="en-US" w:eastAsia="x-none"/>
        </w:rPr>
      </w:pPr>
      <w:r w:rsidRPr="003729A4">
        <w:rPr>
          <w:lang w:val="en-US" w:eastAsia="x-none"/>
        </w:rPr>
        <w:t xml:space="preserve">      </w:t>
      </w:r>
      <w:r w:rsidRPr="00D018FA">
        <w:rPr>
          <w:lang w:val="en-US" w:eastAsia="x-none"/>
        </w:rPr>
        <w:t>placement:</w:t>
      </w:r>
    </w:p>
    <w:p w14:paraId="061E9CA4" w14:textId="77777777" w:rsidR="00814C46" w:rsidRPr="00D018FA" w:rsidRDefault="00814C46" w:rsidP="00814C46">
      <w:pPr>
        <w:ind w:left="708"/>
        <w:rPr>
          <w:lang w:val="en-US" w:eastAsia="x-none"/>
        </w:rPr>
      </w:pPr>
      <w:r w:rsidRPr="00D018FA">
        <w:rPr>
          <w:lang w:val="en-US" w:eastAsia="x-none"/>
        </w:rPr>
        <w:t xml:space="preserve">        constraints: [</w:t>
      </w:r>
      <w:proofErr w:type="spellStart"/>
      <w:proofErr w:type="gramStart"/>
      <w:r w:rsidRPr="00D018FA">
        <w:rPr>
          <w:lang w:val="en-US" w:eastAsia="x-none"/>
        </w:rPr>
        <w:t>node.role</w:t>
      </w:r>
      <w:proofErr w:type="spellEnd"/>
      <w:proofErr w:type="gramEnd"/>
      <w:r w:rsidRPr="00D018FA">
        <w:rPr>
          <w:lang w:val="en-US" w:eastAsia="x-none"/>
        </w:rPr>
        <w:t xml:space="preserve"> == manager]</w:t>
      </w:r>
    </w:p>
    <w:p w14:paraId="5F6BE6FE" w14:textId="77777777" w:rsidR="00814C46" w:rsidRPr="00D018FA"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66FFA7EE" w:rsidR="0057055B" w:rsidRPr="00756CE3" w:rsidRDefault="0057055B" w:rsidP="007C3224">
                            <w:pPr>
                              <w:pStyle w:val="Legenda"/>
                              <w:rPr>
                                <w:noProof/>
                              </w:rPr>
                            </w:pPr>
                            <w:bookmarkStart w:id="178"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66FFA7EE" w:rsidR="0057055B" w:rsidRPr="00756CE3" w:rsidRDefault="0057055B" w:rsidP="007C3224">
                      <w:pPr>
                        <w:pStyle w:val="Legenda"/>
                        <w:rPr>
                          <w:noProof/>
                        </w:rPr>
                      </w:pPr>
                      <w:bookmarkStart w:id="179"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9"/>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docker service create --name web-</w:t>
      </w:r>
      <w:proofErr w:type="spellStart"/>
      <w:r w:rsidRPr="002A3F79">
        <w:rPr>
          <w:lang w:val="en-US" w:eastAsia="x-none"/>
        </w:rPr>
        <w:t>nginx</w:t>
      </w:r>
      <w:proofErr w:type="spellEnd"/>
      <w:r w:rsidRPr="002A3F79">
        <w:rPr>
          <w:lang w:val="en-US" w:eastAsia="x-none"/>
        </w:rPr>
        <w:t xml:space="preserve"> --replicas 4 --restart-max-attempts 3 --restart-window 5s --rollback-delay 3s --</w:t>
      </w:r>
      <w:proofErr w:type="spellStart"/>
      <w:r w:rsidRPr="002A3F79">
        <w:rPr>
          <w:lang w:val="en-US" w:eastAsia="x-none"/>
        </w:rPr>
        <w:t>workdir</w:t>
      </w:r>
      <w:proofErr w:type="spellEnd"/>
      <w:r w:rsidRPr="002A3F79">
        <w:rPr>
          <w:lang w:val="en-US" w:eastAsia="x-none"/>
        </w:rPr>
        <w:t xml:space="preserve"> /</w:t>
      </w:r>
      <w:proofErr w:type="spellStart"/>
      <w:r w:rsidRPr="002A3F79">
        <w:rPr>
          <w:lang w:val="en-US" w:eastAsia="x-none"/>
        </w:rPr>
        <w:t>myapp</w:t>
      </w:r>
      <w:proofErr w:type="spellEnd"/>
      <w:r w:rsidRPr="002A3F79">
        <w:rPr>
          <w:lang w:val="en-US" w:eastAsia="x-none"/>
        </w:rPr>
        <w:t xml:space="preserve">/ -p 8080:80 </w:t>
      </w:r>
      <w:proofErr w:type="spellStart"/>
      <w:proofErr w:type="gramStart"/>
      <w:r w:rsidRPr="002A3F79">
        <w:rPr>
          <w:lang w:val="en-US" w:eastAsia="x-none"/>
        </w:rPr>
        <w:t>nginx:alpine</w:t>
      </w:r>
      <w:proofErr w:type="spellEnd"/>
      <w:proofErr w:type="gramEnd"/>
    </w:p>
    <w:p w14:paraId="591C9FB6" w14:textId="77777777" w:rsidR="00D37F8D" w:rsidRPr="004875E2" w:rsidRDefault="00D37F8D" w:rsidP="004875E2">
      <w:pPr>
        <w:ind w:firstLine="709"/>
        <w:rPr>
          <w:lang w:val="en-US" w:eastAsia="x-none"/>
        </w:rPr>
      </w:pPr>
    </w:p>
    <w:p w14:paraId="488FB30B" w14:textId="6630CEC6" w:rsidR="000A0532" w:rsidRDefault="00E97470" w:rsidP="005C0E4C">
      <w:pPr>
        <w:pStyle w:val="Ttulo11"/>
      </w:pPr>
      <w:bookmarkStart w:id="180" w:name="_Toc496802708"/>
      <w:bookmarkStart w:id="181" w:name="_Toc496802937"/>
      <w:bookmarkStart w:id="182" w:name="_Toc498128680"/>
      <w:bookmarkStart w:id="183" w:name="_Toc495785711"/>
      <w:r>
        <w:lastRenderedPageBreak/>
        <w:t xml:space="preserve">4.6 PLAY WITH </w:t>
      </w:r>
      <w:bookmarkEnd w:id="180"/>
      <w:bookmarkEnd w:id="181"/>
      <w:r>
        <w:t>DOCKER</w:t>
      </w:r>
      <w:bookmarkEnd w:id="182"/>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57055B">
        <w:fldChar w:fldCharType="begin"/>
      </w:r>
      <w:r w:rsidR="0057055B">
        <w:instrText xml:space="preserve"> HYPERLINK "http://labs.play-with-docker.com" </w:instrText>
      </w:r>
      <w:r w:rsidR="0057055B">
        <w:fldChar w:fldCharType="separate"/>
      </w:r>
      <w:r w:rsidR="00E60423" w:rsidRPr="00186F69">
        <w:rPr>
          <w:rStyle w:val="Hiperlink"/>
          <w:lang w:val="x-none" w:eastAsia="x-none"/>
        </w:rPr>
        <w:t>http://labs.play-with-docker.com</w:t>
      </w:r>
      <w:r w:rsidR="0057055B">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57055B" w:rsidRPr="007C3224" w:rsidRDefault="0057055B" w:rsidP="007C3224">
                            <w:pPr>
                              <w:pStyle w:val="Legenda"/>
                              <w:rPr>
                                <w:rFonts w:eastAsia="Calibri" w:cs="Times New Roman"/>
                                <w:noProof/>
                                <w:lang w:val="en-US"/>
                              </w:rPr>
                            </w:pPr>
                            <w:bookmarkStart w:id="184"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57055B" w:rsidRPr="007C3224" w:rsidRDefault="0057055B" w:rsidP="007C3224">
                      <w:pPr>
                        <w:pStyle w:val="Legenda"/>
                        <w:rPr>
                          <w:rFonts w:eastAsia="Calibri" w:cs="Times New Roman"/>
                          <w:noProof/>
                          <w:lang w:val="en-US"/>
                        </w:rPr>
                      </w:pPr>
                      <w:bookmarkStart w:id="185"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85"/>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57055B"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86"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87"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7"/>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57055B" w:rsidRPr="00780A29" w:rsidRDefault="0057055B" w:rsidP="007C3224">
                            <w:pPr>
                              <w:pStyle w:val="Legenda"/>
                              <w:rPr>
                                <w:rFonts w:eastAsia="Calibri" w:cs="Times New Roman"/>
                                <w:noProof/>
                              </w:rPr>
                            </w:pPr>
                            <w:bookmarkStart w:id="188"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57055B" w:rsidRPr="00780A29" w:rsidRDefault="0057055B" w:rsidP="007C3224">
                      <w:pPr>
                        <w:pStyle w:val="Legenda"/>
                        <w:rPr>
                          <w:rFonts w:eastAsia="Calibri" w:cs="Times New Roman"/>
                          <w:noProof/>
                        </w:rPr>
                      </w:pPr>
                      <w:bookmarkStart w:id="189"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9"/>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90" w:name="_Toc496802709"/>
      <w:bookmarkStart w:id="191" w:name="_Toc496802938"/>
    </w:p>
    <w:p w14:paraId="117F6FF2" w14:textId="7B0FD7B6" w:rsidR="000A0532" w:rsidRDefault="003F2FF6" w:rsidP="00A775DB">
      <w:pPr>
        <w:pStyle w:val="Ttulo21"/>
        <w:jc w:val="left"/>
      </w:pPr>
      <w:bookmarkStart w:id="192" w:name="_Toc498128681"/>
      <w:r>
        <w:t xml:space="preserve">4.7 </w:t>
      </w:r>
      <w:bookmarkEnd w:id="190"/>
      <w:bookmarkEnd w:id="191"/>
      <w:r>
        <w:t>COMUNIDADE E EMPRESARIAL</w:t>
      </w:r>
      <w:bookmarkEnd w:id="192"/>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57055B" w:rsidRPr="002765C8" w:rsidRDefault="0057055B" w:rsidP="00A739E9">
                            <w:pPr>
                              <w:pStyle w:val="Legenda"/>
                              <w:rPr>
                                <w:rFonts w:eastAsia="Calibri" w:cs="Times New Roman"/>
                                <w:noProof/>
                              </w:rPr>
                            </w:pPr>
                            <w:bookmarkStart w:id="193"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57055B" w:rsidRPr="002765C8" w:rsidRDefault="0057055B" w:rsidP="00A739E9">
                      <w:pPr>
                        <w:pStyle w:val="Legenda"/>
                        <w:rPr>
                          <w:rFonts w:eastAsia="Calibri" w:cs="Times New Roman"/>
                          <w:noProof/>
                        </w:rPr>
                      </w:pPr>
                      <w:bookmarkStart w:id="194"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94"/>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57055B" w:rsidRPr="008277C3" w:rsidRDefault="0057055B" w:rsidP="00A739E9">
                            <w:pPr>
                              <w:pStyle w:val="Legenda"/>
                              <w:rPr>
                                <w:rFonts w:eastAsia="Calibri" w:cs="Times New Roman"/>
                                <w:noProof/>
                              </w:rPr>
                            </w:pPr>
                            <w:bookmarkStart w:id="195"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57055B" w:rsidRPr="008277C3" w:rsidRDefault="0057055B" w:rsidP="00A739E9">
                      <w:pPr>
                        <w:pStyle w:val="Legenda"/>
                        <w:rPr>
                          <w:rFonts w:eastAsia="Calibri" w:cs="Times New Roman"/>
                          <w:noProof/>
                        </w:rPr>
                      </w:pPr>
                      <w:bookmarkStart w:id="196"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96"/>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57055B" w:rsidRPr="00542020" w:rsidRDefault="0057055B" w:rsidP="00A739E9">
                            <w:pPr>
                              <w:pStyle w:val="Legenda"/>
                              <w:rPr>
                                <w:rFonts w:eastAsia="Calibri" w:cs="Times New Roman"/>
                                <w:noProof/>
                              </w:rPr>
                            </w:pPr>
                            <w:bookmarkStart w:id="197"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57055B" w:rsidRPr="00542020" w:rsidRDefault="0057055B" w:rsidP="00A739E9">
                      <w:pPr>
                        <w:pStyle w:val="Legenda"/>
                        <w:rPr>
                          <w:rFonts w:eastAsia="Calibri" w:cs="Times New Roman"/>
                          <w:noProof/>
                        </w:rPr>
                      </w:pPr>
                      <w:bookmarkStart w:id="198"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8"/>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99" w:name="_Toc498128682"/>
      <w:r>
        <w:lastRenderedPageBreak/>
        <w:t>4.</w:t>
      </w:r>
      <w:r w:rsidR="00557417">
        <w:t>7</w:t>
      </w:r>
      <w:r>
        <w:t>.1 Empresarial</w:t>
      </w:r>
      <w:bookmarkEnd w:id="199"/>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200" w:name="_Toc496802710"/>
      <w:bookmarkStart w:id="201" w:name="_Toc496802939"/>
      <w:bookmarkStart w:id="202" w:name="_Toc498128683"/>
      <w:bookmarkEnd w:id="183"/>
      <w:r>
        <w:rPr>
          <w:lang w:val="pt-BR"/>
        </w:rPr>
        <w:lastRenderedPageBreak/>
        <w:t>5</w:t>
      </w:r>
      <w:r>
        <w:t xml:space="preserve"> BOAS PRÁTICAS DE CONSTRUÇÃO DA APLICAÇÃO (DOZE FATORES)</w:t>
      </w:r>
      <w:bookmarkEnd w:id="200"/>
      <w:bookmarkEnd w:id="201"/>
      <w:bookmarkEnd w:id="202"/>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203" w:name="_Toc498128684"/>
      <w:r>
        <w:rPr>
          <w:rFonts w:ascii="Times" w:hAnsi="Times"/>
          <w:color w:val="000000"/>
        </w:rPr>
        <w:t xml:space="preserve">5.1 </w:t>
      </w:r>
      <w:r w:rsidRPr="002C1CF9">
        <w:t>OS DOZE FATORES</w:t>
      </w:r>
      <w:bookmarkEnd w:id="203"/>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lastRenderedPageBreak/>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204" w:name="_Toc498128685"/>
      <w:bookmarkStart w:id="205" w:name="_Toc496802711"/>
      <w:bookmarkStart w:id="206" w:name="_Toc496802940"/>
      <w:r>
        <w:lastRenderedPageBreak/>
        <w:t>6 SOFTWARE</w:t>
      </w:r>
      <w:r>
        <w:rPr>
          <w:lang w:val="pt-BR"/>
        </w:rPr>
        <w:t>S</w:t>
      </w:r>
      <w:r>
        <w:t xml:space="preserve"> DE </w:t>
      </w:r>
      <w:r>
        <w:rPr>
          <w:lang w:val="pt-BR"/>
        </w:rPr>
        <w:t>ORQUESTRAÇÃO</w:t>
      </w:r>
      <w:bookmarkEnd w:id="204"/>
      <w:r w:rsidR="003E2021">
        <w:rPr>
          <w:lang w:val="pt-BR"/>
        </w:rPr>
        <w:t xml:space="preserve"> </w:t>
      </w:r>
      <w:bookmarkEnd w:id="205"/>
      <w:bookmarkEnd w:id="206"/>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207" w:name="_Toc498128686"/>
      <w:r>
        <w:lastRenderedPageBreak/>
        <w:t>ESTUDO DE CASO</w:t>
      </w:r>
      <w:bookmarkEnd w:id="207"/>
    </w:p>
    <w:p w14:paraId="2A6412DE" w14:textId="0EEDCAC2" w:rsidR="00137C08" w:rsidRPr="005B713A" w:rsidRDefault="0030115D" w:rsidP="00A775DB">
      <w:pPr>
        <w:pStyle w:val="Ttulo21"/>
        <w:jc w:val="left"/>
      </w:pPr>
      <w:bookmarkStart w:id="208" w:name="_Toc498128687"/>
      <w:r>
        <w:t xml:space="preserve">7.1 </w:t>
      </w:r>
      <w:r w:rsidRPr="005B713A">
        <w:t>OBJETIVO</w:t>
      </w:r>
      <w:bookmarkEnd w:id="208"/>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209" w:name="_Toc498128688"/>
      <w:r>
        <w:t xml:space="preserve">7.2 </w:t>
      </w:r>
      <w:r w:rsidRPr="005B713A">
        <w:t>CENÁRIO ATUAL</w:t>
      </w:r>
      <w:bookmarkEnd w:id="209"/>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210" w:name="_Toc498128689"/>
      <w:r>
        <w:t xml:space="preserve">7.3 </w:t>
      </w:r>
      <w:r w:rsidRPr="005B713A">
        <w:t>DESCRIÇÃO DO PROJETO</w:t>
      </w:r>
      <w:bookmarkEnd w:id="210"/>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211" w:name="_Toc498128690"/>
      <w:r>
        <w:t xml:space="preserve">7.4 </w:t>
      </w:r>
      <w:r w:rsidRPr="005B713A">
        <w:t>ENVOLVIMENTO</w:t>
      </w:r>
      <w:bookmarkEnd w:id="211"/>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12" w:name="_Toc498128691"/>
      <w:r>
        <w:t>7</w:t>
      </w:r>
      <w:r w:rsidR="00137C08" w:rsidRPr="005B713A">
        <w:t>.</w:t>
      </w:r>
      <w:r>
        <w:t>4.</w:t>
      </w:r>
      <w:r w:rsidR="00137C08" w:rsidRPr="005B713A">
        <w:t>1. Abrangência</w:t>
      </w:r>
      <w:bookmarkEnd w:id="212"/>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213" w:name="_Toc498128692"/>
      <w:r>
        <w:t xml:space="preserve">7.5 </w:t>
      </w:r>
      <w:r w:rsidRPr="005B713A">
        <w:t>RESTRIÇÕES</w:t>
      </w:r>
      <w:bookmarkEnd w:id="213"/>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214" w:name="_Toc498128693"/>
      <w:r>
        <w:t xml:space="preserve">7.6 </w:t>
      </w:r>
      <w:r w:rsidRPr="005B713A">
        <w:t>PROPOSTA DE SOLUÇÃO TECNOLÓGICA ESCOLHIDA</w:t>
      </w:r>
      <w:bookmarkEnd w:id="214"/>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215" w:name="_Toc498128694"/>
      <w:r>
        <w:t xml:space="preserve">7.7 </w:t>
      </w:r>
      <w:r w:rsidR="0023335D" w:rsidRPr="005B713A">
        <w:t>TERMOS DE GLOSSÁRIO</w:t>
      </w:r>
      <w:bookmarkEnd w:id="215"/>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216" w:name="_Toc498128695"/>
      <w:r>
        <w:t xml:space="preserve">7.8 </w:t>
      </w:r>
      <w:r w:rsidR="0023335D" w:rsidRPr="005B713A">
        <w:t xml:space="preserve">DIAGRAMA DE </w:t>
      </w:r>
      <w:r w:rsidR="0023335D">
        <w:t>ATIVIDADES</w:t>
      </w:r>
      <w:bookmarkEnd w:id="216"/>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11F5E490" w:rsidR="0057055B" w:rsidRPr="006A5469" w:rsidRDefault="0057055B" w:rsidP="00F93024">
                            <w:pPr>
                              <w:pStyle w:val="Legenda"/>
                              <w:rPr>
                                <w:rFonts w:eastAsia="Calibri" w:cs="Times New Roman"/>
                              </w:rPr>
                            </w:pPr>
                            <w:bookmarkStart w:id="217"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6"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J8/z4CAAB+BAAADgAAAGRycy9lMm9Eb2MueG1srFRNb9swDL0P2H8QdF+dZGk7BHWKLEWGAUVb&#10;oB16VmS5FiCLmqTE7n79nuQ42bqdhl1kiqT48R7pq+u+NWyvfNBkSz49m3CmrKRK25eSf3vafPjE&#10;WYjCVsKQVSV/VYFfL9+/u+rcQs2oIVMpzxDEhkXnSt7E6BZFEWSjWhHOyCkLY02+FRFX/1JUXnSI&#10;3ppiNplcFB35ynmSKgRobwYjX+b4da1kvK/roCIzJUdtMZ8+n9t0FssrsXjxwjVaHsoQ/1BFK7RF&#10;0mOoGxEF23n9R6hWS0+B6ngmqS2orrVUuQd0M5286eaxEU7lXgBOcEeYwv8LK+/2D57pquSXU86s&#10;aMHRWuhesEqxJ9VHYjAApc6FBZwfHdxj/5l6sD3qA5Sp+b72bfqiLQY78H49YoxQTEI5n1/MpvNz&#10;ziRs88uL2XkmoTi9dj7EL4paloSSe3CYoRX72xBRCVxHl5QskNHVRhuTLsmwNp7tBfjuGh1VqhEv&#10;fvMyNvlaSq8G86BReWAOWVLDQ2NJiv22zzB9zOUm1ZaqV4DhaRiq4ORGI/2tCPFBeEwR+sdmxHsc&#10;taGu5HSQOGvI//ibPvmDXFg56zCVJQ/fd8IrzsxXC9rTCI+CH4XtKNhduyY0DiZRTRbxwEczirWn&#10;9hkLs0pZYBJWIlfJ4yiu47AbWDipVqvshEF1It7aRydT6BHmp/5ZeHcgKYLeOxrnVSzecDX4Zrbc&#10;ahcBfCbyhCI4ShcMeWbrsJBpi369Z6/Tb2P5EwAA//8DAFBLAwQUAAYACAAAACEAg2VlaOIAAAAN&#10;AQAADwAAAGRycy9kb3ducmV2LnhtbEyPwU7DMBBE70j8g7VIXBB1aKIohDhVVcGBXipCL9zc2I0D&#10;8TqynTb8PdtTue1onmZnqtVsB3bSPvQOBTwtEmAaW6d67ATsP98eC2AhSlRycKgF/OoAq/r2ppKl&#10;cmf80KcmdoxCMJRSgIlxLDkPrdFWhoUbNZJ3dN7KSNJ3XHl5pnA78GWS5NzKHumDkaPeGN3+NJMV&#10;sMu+duZhOr5u11nq3/fTJv/uGiHu7+b1C7Co53iF4VKfqkNNnQ5uQhXYQDpLnwmlI10WNIKQIstz&#10;YIeLl6QF8Lri/1fUfwAAAP//AwBQSwECLQAUAAYACAAAACEA5JnDwPsAAADhAQAAEwAAAAAAAAAA&#10;AAAAAAAAAAAAW0NvbnRlbnRfVHlwZXNdLnhtbFBLAQItABQABgAIAAAAIQAjsmrh1wAAAJQBAAAL&#10;AAAAAAAAAAAAAAAAACwBAABfcmVscy8ucmVsc1BLAQItABQABgAIAAAAIQBlcnz/PgIAAH4EAAAO&#10;AAAAAAAAAAAAAAAAACwCAABkcnMvZTJvRG9jLnhtbFBLAQItABQABgAIAAAAIQCDZWVo4gAAAA0B&#10;AAAPAAAAAAAAAAAAAAAAAJYEAABkcnMvZG93bnJldi54bWxQSwUGAAAAAAQABADzAAAApQUAAAAA&#10;" stroked="f">
                <v:textbox style="mso-fit-shape-to-text:t" inset="0,0,0,0">
                  <w:txbxContent>
                    <w:p w14:paraId="5EE36EC3" w14:textId="11F5E490" w:rsidR="0057055B" w:rsidRPr="006A5469" w:rsidRDefault="0057055B" w:rsidP="00F93024">
                      <w:pPr>
                        <w:pStyle w:val="Legenda"/>
                        <w:rPr>
                          <w:rFonts w:eastAsia="Calibri" w:cs="Times New Roman"/>
                        </w:rPr>
                      </w:pPr>
                      <w:bookmarkStart w:id="218"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8"/>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219" w:name="_Toc498128696"/>
      <w:r>
        <w:t xml:space="preserve">7.9 </w:t>
      </w:r>
      <w:r w:rsidRPr="005B713A">
        <w:t>REGRAS DE NEGÓCIO</w:t>
      </w:r>
      <w:bookmarkEnd w:id="219"/>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220" w:name="_Toc498128697"/>
      <w:r>
        <w:t xml:space="preserve">7.10 </w:t>
      </w:r>
      <w:r w:rsidRPr="005B713A">
        <w:t>REQUISITOS NÃO FUNCIONAIS</w:t>
      </w:r>
      <w:bookmarkEnd w:id="220"/>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221" w:name="_Toc498128698"/>
      <w:r>
        <w:t xml:space="preserve">7.11 </w:t>
      </w:r>
      <w:r w:rsidRPr="005B713A">
        <w:t>INTERFACE VISUAL</w:t>
      </w:r>
      <w:bookmarkEnd w:id="221"/>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22E37569" w:rsidR="0057055B" w:rsidRPr="00283144" w:rsidRDefault="0057055B" w:rsidP="004D4FC8">
                            <w:pPr>
                              <w:pStyle w:val="Legenda"/>
                              <w:rPr>
                                <w:rFonts w:eastAsia="Calibri" w:cs="Times New Roman"/>
                                <w:b/>
                                <w:noProof/>
                              </w:rPr>
                            </w:pPr>
                            <w:bookmarkStart w:id="222"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7"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5Bj8CAAB+BAAADgAAAGRycy9lMm9Eb2MueG1srFRNb9swDL0P2H8QdF+cpF1WBHWKLEWGAUVb&#10;oB16VmS5FiCLmqTE7n79nuQ43bqdhl1kiqT48R7py6u+NeygfNBkSz6bTDlTVlKl7XPJvz1uP1xw&#10;FqKwlTBkVclfVOBXq/fvLju3VHNqyFTKMwSxYdm5kjcxumVRBNmoVoQJOWVhrMm3IuLqn4vKiw7R&#10;W1PMp9NF0ZGvnCepQoD2ejDyVY5f10rGu7oOKjJTctQW8+nzuUtnsboUy2cvXKPlsQzxD1W0Qlsk&#10;PYW6FlGwvdd/hGq19BSojhNJbUF1raXKPaCb2fRNNw+NcCr3AnCCO8EU/l9YeXu490xXJf90xpkV&#10;LTjaCN0LVin2qPpIDAag1LmwhPODg3vsP1MPtkd9gDI139e+TV+0xWAH3i8njBGKSSgXi8X8fA6T&#10;hG12cT77mEkoXl87H+IXRS1LQsk9OMzQisNNiKgErqNLShbI6GqrjUmXZNgYzw4CfHeNjirViBe/&#10;eRmbfC2lV4N50Kg8MMcsqeGhsSTFftdnmM5OXe+oegEYnoahCk5uNdLfiBDvhccUoUlsRrzDURvq&#10;Sk5HibOG/I+/6ZM/yIWVsw5TWfLwfS+84sx8taA9jfAo+FHYjYLdtxtC4zPsnJNZxAMfzSjWnton&#10;LMw6ZYFJWIlcJY+juInDbmDhpFqvsxMG1Yl4Yx+cTKFHmB/7J+HdkaQIem9pnFexfMPV4JvZcut9&#10;BPCZyATsgCI4ShcMeWbruJBpi369Z6/X38bqJwAAAP//AwBQSwMEFAAGAAgAAAAhAMPicc3jAAAA&#10;DAEAAA8AAABkcnMvZG93bnJldi54bWxMj7FOwzAURXck/sF6SCyoteuG0oY4VVXBQJeK0IXNjd04&#10;ED9HttOGv8edYHy6R/eeV6xH25Gz9qF1KGA2ZUA01k612Ag4fLxOlkBClKhk51AL+NEB1uXtTSFz&#10;5S74rs9VbEgqwZBLASbGPqc01EZbGaau15iyk/NWxnT6hiovL6ncdpQztqBWtpgWjOz11uj6uxqs&#10;gH32uTcPw+llt8nm/u0wbBdfTSXE/d24eQYS9Rj/YLjqJ3Uok9PRDagC6QRM+PIpoQLmK8aBXAnG&#10;2SOQo4BstuJAy4L+f6L8BQAA//8DAFBLAQItABQABgAIAAAAIQDkmcPA+wAAAOEBAAATAAAAAAAA&#10;AAAAAAAAAAAAAABbQ29udGVudF9UeXBlc10ueG1sUEsBAi0AFAAGAAgAAAAhACOyauHXAAAAlAEA&#10;AAsAAAAAAAAAAAAAAAAALAEAAF9yZWxzLy5yZWxzUEsBAi0AFAAGAAgAAAAhAKc1eQY/AgAAfgQA&#10;AA4AAAAAAAAAAAAAAAAALAIAAGRycy9lMm9Eb2MueG1sUEsBAi0AFAAGAAgAAAAhAMPicc3jAAAA&#10;DAEAAA8AAAAAAAAAAAAAAAAAlwQAAGRycy9kb3ducmV2LnhtbFBLBQYAAAAABAAEAPMAAACnBQAA&#10;AAA=&#10;" stroked="f">
                <v:textbox style="mso-fit-shape-to-text:t" inset="0,0,0,0">
                  <w:txbxContent>
                    <w:p w14:paraId="49DE82D0" w14:textId="22E37569" w:rsidR="0057055B" w:rsidRPr="00283144" w:rsidRDefault="0057055B" w:rsidP="004D4FC8">
                      <w:pPr>
                        <w:pStyle w:val="Legenda"/>
                        <w:rPr>
                          <w:rFonts w:eastAsia="Calibri" w:cs="Times New Roman"/>
                          <w:b/>
                          <w:noProof/>
                        </w:rPr>
                      </w:pPr>
                      <w:bookmarkStart w:id="223"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23"/>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01C5E2AF" w:rsidR="0057055B" w:rsidRPr="00A12C61" w:rsidRDefault="0057055B" w:rsidP="007755A7">
                            <w:pPr>
                              <w:pStyle w:val="Legenda"/>
                              <w:rPr>
                                <w:rFonts w:eastAsia="Calibri" w:cs="Times New Roman"/>
                                <w:noProof/>
                              </w:rPr>
                            </w:pPr>
                            <w:bookmarkStart w:id="224"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8"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7KkACAAB+BAAADgAAAGRycy9lMm9Eb2MueG1srFRNb9swDL0P2H8QdF+c9CPrgjpFliLDgKIt&#10;0A49K7JcC5BFTVJiZ79+T3Lcbt1Owy4yRVL8eI/05VXfGrZXPmiyJZ9NppwpK6nS9rnk3x43Hy44&#10;C1HYShiyquQHFfjV8v27y84t1Ak1ZCrlGYLYsOhcyZsY3aIogmxUK8KEnLIw1uRbEXH1z0XlRYfo&#10;rSlOptN50ZGvnCepQoD2ejDyZY5f10rGu7oOKjJTctQW8+nzuU1nsbwUi2cvXKPlsQzxD1W0Qlsk&#10;fQl1LaJgO6//CNVq6SlQHSeS2oLqWkuVe0A3s+mbbh4a4VTuBeAE9wJT+H9h5e3+3jNdlfzjOWdW&#10;tOBoLXQvWKXYo+ojMRiAUufCAs4PDu6x/0w92B71AcrUfF/7Nn3RFoMdeB9eMEYoJqGcz09nn85g&#10;krDNLs5m55mE4vW18yF+UdSyJJTcg8MMrdjfhIhK4Dq6pGSBjK422ph0SYa18WwvwHfX6KhSjXjx&#10;m5exyddSejWYB43KA3PMkhoeGktS7Ld9hun0ZOx6S9UBYHgahio4udFIfyNCvBceU4QmsRnxDkdt&#10;qCs5HSXOGvI//qZP/iAXVs46TGXJw/ed8Ioz89WC9jTCo+BHYTsKdteuCY3PsHNOZhEPfDSjWHtq&#10;n7Awq5QFJmElcpU8juI6DruBhZNqtcpOGFQn4o19cDKFHmF+7J+Ed0eSIui9pXFexeINV4NvZsut&#10;dhHAZyITsAOK4ChdMOSZreNCpi369Z69Xn8by58AAAD//wMAUEsDBBQABgAIAAAAIQAgfq444wAA&#10;AAsBAAAPAAAAZHJzL2Rvd25yZXYueG1sTI/BTsMwEETvSPyDtUhcUOs0pFEb4lRVBQe4VIReuLnx&#10;Ng7E68h22vD3mFM5zs5o9k25mUzPzuh8Z0nAYp4AQ2qs6qgVcPh4ma2A+SBJyd4SCvhBD5vq9qaU&#10;hbIXesdzHVoWS8gXUoAOYSg4941GI/3cDkjRO1lnZIjStVw5eYnlpudpkuTcyI7iBy0H3GlsvuvR&#10;CNhnn3v9MJ6e37bZo3s9jLv8q62FuL+btk/AAk7hGoY//IgOVWQ62pGUZ72A2TqJW4KA1SJPgcXE&#10;epllwI7xki1T4FXJ/2+ofgEAAP//AwBQSwECLQAUAAYACAAAACEA5JnDwPsAAADhAQAAEwAAAAAA&#10;AAAAAAAAAAAAAAAAW0NvbnRlbnRfVHlwZXNdLnhtbFBLAQItABQABgAIAAAAIQAjsmrh1wAAAJQB&#10;AAALAAAAAAAAAAAAAAAAACwBAABfcmVscy8ucmVsc1BLAQItABQABgAIAAAAIQD4afsqQAIAAH4E&#10;AAAOAAAAAAAAAAAAAAAAACwCAABkcnMvZTJvRG9jLnhtbFBLAQItABQABgAIAAAAIQAgfq444wAA&#10;AAsBAAAPAAAAAAAAAAAAAAAAAJgEAABkcnMvZG93bnJldi54bWxQSwUGAAAAAAQABADzAAAAqAUA&#10;AAAA&#10;" stroked="f">
                <v:textbox style="mso-fit-shape-to-text:t" inset="0,0,0,0">
                  <w:txbxContent>
                    <w:p w14:paraId="1D785041" w14:textId="01C5E2AF" w:rsidR="0057055B" w:rsidRPr="00A12C61" w:rsidRDefault="0057055B" w:rsidP="007755A7">
                      <w:pPr>
                        <w:pStyle w:val="Legenda"/>
                        <w:rPr>
                          <w:rFonts w:eastAsia="Calibri" w:cs="Times New Roman"/>
                          <w:noProof/>
                        </w:rPr>
                      </w:pPr>
                      <w:bookmarkStart w:id="225"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25"/>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5A41FC68" w:rsidR="0057055B" w:rsidRPr="00546A37" w:rsidRDefault="0057055B" w:rsidP="00267E7E">
                            <w:pPr>
                              <w:pStyle w:val="Legenda"/>
                              <w:rPr>
                                <w:rFonts w:eastAsia="Calibri" w:cs="Times New Roman"/>
                                <w:noProof/>
                              </w:rPr>
                            </w:pPr>
                            <w:bookmarkStart w:id="226"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9"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0FhkACAAB+BAAADgAAAGRycy9lMm9Eb2MueG1srFRNb9swDL0P2H8QdF+dtGsXBHGKLEWGAUVb&#10;oB16VmQ5FiCLmqTE7n79nuQ43bqdhl1kiqT48R7pxXXfGnZQPmiyJZ+eTThTVlKl7a7k3542H2ac&#10;hShsJQxZVfIXFfj18v27Refm6pwaMpXyDEFsmHeu5E2Mbl4UQTaqFeGMnLIw1uRbEXH1u6LyokP0&#10;1hTnk8lV0ZGvnCepQoD2ZjDyZY5f10rG+7oOKjJTctQW8+nzuU1nsVyI+c4L12h5LEP8QxWt0BZJ&#10;T6FuRBRs7/UfoVotPQWq45mktqC61lLlHtDNdPKmm8dGOJV7ATjBnWAK/y+svDs8eKarkl+BKSta&#10;cLQWuhesUuxJ9ZEYDECpc2EO50cH99h/ph5sj/oAZWq+r32bvmiLwQ68X04YIxSTUF5+uppMZpec&#10;Sdims4/Ty0xC8fra+RC/KGpZEkruwWGGVhxuQ0QlcB1dUrJARlcbbUy6JMPaeHYQ4LtrdFSpRrz4&#10;zcvY5GspvRrMg0blgTlmSQ0PjSUp9ts+w3RxMXa9peoFYHgahio4udFIfytCfBAeU4T+sRnxHkdt&#10;qCs5HSXOGvI//qZP/iAXVs46TGXJw/e98Ioz89WC9jTCo+BHYTsKdt+uCY1PsXNOZhEPfDSjWHtq&#10;n7Ewq5QFJmElcpU8juI6DruBhZNqtcpOGFQn4q19dDKFHmF+6p+Fd0eSIui9o3FexfwNV4NvZsut&#10;9hHAZyITsAOK4ChdMOSZreNCpi369Z69Xn8by5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BXXQWGQAIAAH4EAAAO&#10;AAAAAAAAAAAAAAAAACwCAABkcnMvZTJvRG9jLnhtbFBLAQItABQABgAIAAAAIQCkdBPP4AAAAAgB&#10;AAAPAAAAAAAAAAAAAAAAAJgEAABkcnMvZG93bnJldi54bWxQSwUGAAAAAAQABADzAAAApQUAAAAA&#10;" stroked="f">
                <v:textbox style="mso-fit-shape-to-text:t" inset="0,0,0,0">
                  <w:txbxContent>
                    <w:p w14:paraId="40353A26" w14:textId="5A41FC68" w:rsidR="0057055B" w:rsidRPr="00546A37" w:rsidRDefault="0057055B" w:rsidP="00267E7E">
                      <w:pPr>
                        <w:pStyle w:val="Legenda"/>
                        <w:rPr>
                          <w:rFonts w:eastAsia="Calibri" w:cs="Times New Roman"/>
                          <w:noProof/>
                        </w:rPr>
                      </w:pPr>
                      <w:bookmarkStart w:id="227"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7"/>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0E58DEC8" w:rsidR="0057055B" w:rsidRPr="00DA5435" w:rsidRDefault="0057055B" w:rsidP="00267E7E">
                            <w:pPr>
                              <w:pStyle w:val="Legenda"/>
                              <w:rPr>
                                <w:rFonts w:eastAsia="Calibri" w:cs="Times New Roman"/>
                                <w:noProof/>
                              </w:rPr>
                            </w:pPr>
                            <w:bookmarkStart w:id="228"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60"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d3AT8CAAB+BAAADgAAAGRycy9lMm9Eb2MueG1srFRNb9swDL0P2H8QdF+cdFnQBnWKLEWGAUVb&#10;oB16VmS5FiCLmqTEzn79nuS43bqdhl1kiqT48R7py6u+NeygfNBkSz6bTDlTVlKl7XPJvz1uP5xz&#10;FqKwlTBkVcmPKvCr1ft3l51bqjNqyFTKMwSxYdm5kjcxumVRBNmoVoQJOWVhrMm3IuLqn4vKiw7R&#10;W1OcTaeLoiNfOU9ShQDt9WDkqxy/rpWMd3UdVGSm5Kgt5tPnc5fOYnUpls9euEbLUxniH6pohbZI&#10;+hLqWkTB9l7/EarV0lOgOk4ktQXVtZYq94BuZtM33Tw0wqncC8AJ7gWm8P/CytvDvWe6KvnigjMr&#10;WnC0EboXrFLsUfWRGAxAqXNhCecHB/fYf6YebI/6AGVqvq99m75oi8EOvI8vGCMUk1Au5tPz+RlM&#10;ErbZ+Xz2KZNQvL52PsQvilqWhJJ7cJihFYebEFEJXEeXlCyQ0dVWG5MuybAxnh0E+O4aHVWqES9+&#10;8zI2+VpKrwbzoFF5YE5ZUsNDY0mK/a7PMH2cj13vqDoCDE/DUAUntxrpb0SI98JjitAkNiPe4agN&#10;dSWnk8RZQ/7H3/TJH+TCylmHqSx5+L4XXnFmvlrQnkZ4FPwo7EbB7tsNofEZds7JLOKBj2YUa0/t&#10;ExZmnbLAJKxErpLHUdzEYTewcFKt19kJg+pEvLEPTqbQI8yP/ZPw7kRSBL23NM6rWL7havDNbLn1&#10;PgL4TGQCdkARHKULhjyzdVrItEW/3rPX629j9RMAAP//AwBQSwMEFAAGAAgAAAAhAPwn5AjjAAAA&#10;CwEAAA8AAABkcnMvZG93bnJldi54bWxMjz1PwzAYhHck/oP1IrGg1vlSk6ZxqqqCAZaK0IXNjd/G&#10;gdiObKcN/x4zlfF0p7vnqu2sBnJB63qjGcTLCAjq1ohedwyOHy+LAojzXAs+GI0MftDBtr6/q3gp&#10;zFW/46XxHQkl2pWcgfR+LCl1rUTF3dKMqIN3NlZxH6TtqLD8GsrVQJMoWlHFex0WJB9xL7H9bibF&#10;4JB9HuTTdH5+22WpfT1O+9VX1zD2+DDvNkA8zv4Whj/8gA51YDqZSQtHBgaLPAlfPIO0KGIgIbFO&#10;8wTIiUEW5zHQuqL/P9S/AAAA//8DAFBLAQItABQABgAIAAAAIQDkmcPA+wAAAOEBAAATAAAAAAAA&#10;AAAAAAAAAAAAAABbQ29udGVudF9UeXBlc10ueG1sUEsBAi0AFAAGAAgAAAAhACOyauHXAAAAlAEA&#10;AAsAAAAAAAAAAAAAAAAALAEAAF9yZWxzLy5yZWxzUEsBAi0AFAAGAAgAAAAhALE3dwE/AgAAfgQA&#10;AA4AAAAAAAAAAAAAAAAALAIAAGRycy9lMm9Eb2MueG1sUEsBAi0AFAAGAAgAAAAhAPwn5AjjAAAA&#10;CwEAAA8AAAAAAAAAAAAAAAAAlwQAAGRycy9kb3ducmV2LnhtbFBLBQYAAAAABAAEAPMAAACnBQAA&#10;AAA=&#10;" stroked="f">
                <v:textbox style="mso-fit-shape-to-text:t" inset="0,0,0,0">
                  <w:txbxContent>
                    <w:p w14:paraId="28FD01D9" w14:textId="0E58DEC8" w:rsidR="0057055B" w:rsidRPr="00DA5435" w:rsidRDefault="0057055B" w:rsidP="00267E7E">
                      <w:pPr>
                        <w:pStyle w:val="Legenda"/>
                        <w:rPr>
                          <w:rFonts w:eastAsia="Calibri" w:cs="Times New Roman"/>
                          <w:noProof/>
                        </w:rPr>
                      </w:pPr>
                      <w:bookmarkStart w:id="229"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9"/>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586C4409" w:rsidR="0057055B" w:rsidRPr="00A84A64" w:rsidRDefault="0057055B" w:rsidP="00E71E73">
                            <w:pPr>
                              <w:pStyle w:val="Legenda"/>
                              <w:rPr>
                                <w:rFonts w:eastAsia="Calibri" w:cs="Times New Roman"/>
                                <w:noProof/>
                              </w:rPr>
                            </w:pPr>
                            <w:bookmarkStart w:id="230"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1"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FBD4CAAB+BAAADgAAAGRycy9lMm9Eb2MueG1srFTfT9swEH6ftP/B8vtIygBVFSnqijpNQoAE&#10;E8+u4zSWHJ9nu03YX7/PTgOM7Wnai3O+O9+P77vL5dXQGXZQPmiyFZ+dlJwpK6nWdlfx74+bT3PO&#10;QhS2FoasqvizCvxq+fHDZe8W6pRaMrXyDEFsWPSu4m2MblEUQbaqE+GEnLIwNuQ7EXH1u6L2okf0&#10;zhSnZXlR9ORr50mqEKC9Ho18meM3jZLxrmmCisxUHLXFfPp8btNZLC/FYueFa7U8liH+oYpOaIuk&#10;L6GuRRRs7/UfoTotPQVq4omkrqCm0VLlHtDNrHzXzUMrnMq9AJzgXmAK/y+svD3ce6bris8BjxUd&#10;OFoLPQhWK/aohkgMBqDUu7CA84ODexy+0AC2J32AMjU/NL5LX7TFYEfA5xeMEYpJKC/OynJewiRh&#10;m83PZuc5fPH62vkQvyrqWBIq7sFhhlYcbkJEJXCdXFKyQEbXG21MuiTD2nh2EOC7b3VUqUa8+M3L&#10;2ORrKb0azaNG5YE5ZkkNj40lKQ7bIcP0+Xzqekv1M8DwNA5VcHKjkf5GhHgvPKYITWIz4h2OxlBf&#10;cTpKnLXkf/5Nn/xBLqyc9ZjKiocfe+EVZ+abBe0IGSfBT8J2Euy+WxMan2HnnMwiHvhoJrHx1D1h&#10;YVYpC0zCSuSqeJzEdRx3Awsn1WqVnTCoTsQb++BkCj3B/Dg8Ce+OJEXQe0vTvIrFO65G38yWW+0j&#10;gM9EJmBHFMFRumDIM1vHhUxb9PaevV5/G8t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D078UEPgIAAH4EAAAO&#10;AAAAAAAAAAAAAAAAACwCAABkcnMvZTJvRG9jLnhtbFBLAQItABQABgAIAAAAIQBBXTb24gAAAAsB&#10;AAAPAAAAAAAAAAAAAAAAAJYEAABkcnMvZG93bnJldi54bWxQSwUGAAAAAAQABADzAAAApQUAAAAA&#10;" stroked="f">
                <v:textbox style="mso-fit-shape-to-text:t" inset="0,0,0,0">
                  <w:txbxContent>
                    <w:p w14:paraId="58A5F3EC" w14:textId="586C4409" w:rsidR="0057055B" w:rsidRPr="00A84A64" w:rsidRDefault="0057055B" w:rsidP="00E71E73">
                      <w:pPr>
                        <w:pStyle w:val="Legenda"/>
                        <w:rPr>
                          <w:rFonts w:eastAsia="Calibri" w:cs="Times New Roman"/>
                          <w:noProof/>
                        </w:rPr>
                      </w:pPr>
                      <w:bookmarkStart w:id="231"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31"/>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32D3C38C" w:rsidR="0057055B" w:rsidRPr="00E92977" w:rsidRDefault="0057055B" w:rsidP="00D018FA">
                            <w:pPr>
                              <w:pStyle w:val="Legenda"/>
                              <w:rPr>
                                <w:rFonts w:eastAsia="Calibri" w:cs="Times New Roman"/>
                                <w:noProof/>
                              </w:rPr>
                            </w:pPr>
                            <w:bookmarkStart w:id="232"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2"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iUKD8CAAB+BAAADgAAAGRycy9lMm9Eb2MueG1srFRNb9swDL0P2H8QdF+dNF1XBHGKLEWGAUVb&#10;IBl6VmS5FiCLmqTE7n79nuS43bqdhl1kiqT48R7pxXXfGnZUPmiyJZ+eTThTVlKl7VPJv+02H644&#10;C1HYShiyquTPKvDr5ft3i87N1Tk1ZCrlGYLYMO9cyZsY3bwogmxUK8IZOWVhrMm3IuLqn4rKiw7R&#10;W1OcTyaXRUe+cp6kCgHam8HIlzl+XSsZ7+s6qMhMyVFbzKfP5z6dxXIh5k9euEbLUxniH6pohbZI&#10;+hLqRkTBDl7/EarV0lOgOp5Jaguqay1V7gHdTCdvutk2wqncC8AJ7gWm8P/Cyrvjg2e6KvlsxpkV&#10;LThaC90LVim2U30kBgNQ6lyYw3nr4B77z9SD7VEfoEzN97Vv0xdtMdiB9/MLxgjFJJSXs8nk4hNM&#10;Erbp1cX0YyaheH3tfIhfFLUsCSX34DBDK463IaISuI4uKVkgo6uNNiZdkmFtPDsK8N01OqpUI178&#10;5mVs8rWUXg3mQaPywJyypIaHxpIU+30/wHQ5dr2n6hlgeBqGKji50Uh/K0J8EB5ThCaxGfEeR22o&#10;KzmdJM4a8j/+pk/+IBdWzjpMZcnD94PwijPz1YL2NMKj4EdhPwr20K4JjU+xc05mEQ98NKNYe2of&#10;sTCrlAUmYSVylTyO4joOu4GFk2q1yk4YVCfird06mUKPMO/6R+HdiaQIeu9onFcxf8PV4JvZcqtD&#10;BPCZyATsgCI4ShcMeWbrtJBpi369Z6/X38byJwAAAP//AwBQSwMEFAAGAAgAAAAhAB8j1GnjAAAA&#10;CwEAAA8AAABkcnMvZG93bnJldi54bWxMj8FOwzAQRO9I/IO1SFxQ6zRNozZkU1UVHOBSEXrh5sZu&#10;HIjtyHba8PcsJ7jNakazb8rtZHp2UT50ziIs5gkwZRsnO9siHN+fZ2tgIQorRe+sQvhWAbbV7U0p&#10;Cumu9k1d6tgyKrGhEAg6xqHgPDRaGRHmblCWvLPzRkQ6fculF1cqNz1PkyTnRnSWPmgxqL1WzVc9&#10;GoRD9nHQD+P56XWXLf3Lcdznn22NeH837R6BRTXFvzD84hM6VMR0cqOVgfUIs1VGWyLCapOSoMRm&#10;uU6BnRDydJEAr0r+f0P1AwAA//8DAFBLAQItABQABgAIAAAAIQDkmcPA+wAAAOEBAAATAAAAAAAA&#10;AAAAAAAAAAAAAABbQ29udGVudF9UeXBlc10ueG1sUEsBAi0AFAAGAAgAAAAhACOyauHXAAAAlAEA&#10;AAsAAAAAAAAAAAAAAAAALAEAAF9yZWxzLy5yZWxzUEsBAi0AFAAGAAgAAAAhAGcolCg/AgAAfgQA&#10;AA4AAAAAAAAAAAAAAAAALAIAAGRycy9lMm9Eb2MueG1sUEsBAi0AFAAGAAgAAAAhAB8j1GnjAAAA&#10;CwEAAA8AAAAAAAAAAAAAAAAAlwQAAGRycy9kb3ducmV2LnhtbFBLBQYAAAAABAAEAPMAAACnBQAA&#10;AAA=&#10;" stroked="f">
                <v:textbox style="mso-fit-shape-to-text:t" inset="0,0,0,0">
                  <w:txbxContent>
                    <w:p w14:paraId="3BA991C3" w14:textId="32D3C38C" w:rsidR="0057055B" w:rsidRPr="00E92977" w:rsidRDefault="0057055B" w:rsidP="00D018FA">
                      <w:pPr>
                        <w:pStyle w:val="Legenda"/>
                        <w:rPr>
                          <w:rFonts w:eastAsia="Calibri" w:cs="Times New Roman"/>
                          <w:noProof/>
                        </w:rPr>
                      </w:pPr>
                      <w:bookmarkStart w:id="233"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33"/>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41DFF4A6" w:rsidR="0057055B" w:rsidRPr="004B4040" w:rsidRDefault="0057055B" w:rsidP="00D018FA">
                            <w:pPr>
                              <w:pStyle w:val="Legenda"/>
                              <w:rPr>
                                <w:rFonts w:eastAsia="Calibri" w:cs="Times New Roman"/>
                                <w:noProof/>
                              </w:rPr>
                            </w:pPr>
                            <w:bookmarkStart w:id="234"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3"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qe+D8CAAB+BAAADgAAAGRycy9lMm9Eb2MueG1srFRNb9swDL0P2H8QdF+dpF1WBHWKLEWHAUVb&#10;IBl6VmS5FiCLmqTEzn79nuS43bqdhl1kiqT48R7pq+u+NeygfNBkSz49m3CmrKRK2+eSf9vefrjk&#10;LERhK2HIqpIfVeDXy/fvrjq3UDNqyFTKMwSxYdG5kjcxukVRBNmoVoQzcsrCWJNvRcTVPxeVFx2i&#10;t6aYTSbzoiNfOU9ShQDtzWDkyxy/rpWMD3UdVGSm5Kgt5tPnc5fOYnklFs9euEbLUxniH6pohbZI&#10;+hLqRkTB9l7/EarV0lOgOp5Jaguqay1V7gHdTCdvutk0wqncC8AJ7gWm8P/CyvvDo2e6Kvn8gjMr&#10;WnC0FroXrFJsq/pIDAag1LmwgPPGwT32n6kH26M+QJma72vfpi/aYrAD7+MLxgjFJJTzi+lsdg6T&#10;hG16eTH9mEkoXl87H+IXRS1LQsk9OMzQisNdiKgErqNLShbI6OpWG5MuybA2nh0E+O4aHVWqES9+&#10;8zI2+VpKrwbzoFF5YE5ZUsNDY0mK/a7PMJ1/GrveUXUEGJ6GoQpO3mqkvxMhPgqPKUKT2Iz4gKM2&#10;1JWcThJnDfkff9Mnf5ALK2cdprLk4fteeMWZ+WpBexrhUfCjsBsFu2/XhMan2Dkns4gHPppRrD21&#10;T1iYVcoCk7ASuUoeR3Edh93Awkm1WmUnDKoT8c5unEyhR5i3/ZPw7kRSBL33NM6rWLzhavDNbLnV&#10;PgL4TGQCdkARHKULhjyzdVrItEW/3rPX629j+RM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Bvup74PwIAAH4E&#10;AAAOAAAAAAAAAAAAAAAAACwCAABkcnMvZTJvRG9jLnhtbFBLAQItABQABgAIAAAAIQCpWjwz5AAA&#10;AAsBAAAPAAAAAAAAAAAAAAAAAJcEAABkcnMvZG93bnJldi54bWxQSwUGAAAAAAQABADzAAAAqAUA&#10;AAAA&#10;" stroked="f">
                <v:textbox style="mso-fit-shape-to-text:t" inset="0,0,0,0">
                  <w:txbxContent>
                    <w:p w14:paraId="1A4D3A2E" w14:textId="41DFF4A6" w:rsidR="0057055B" w:rsidRPr="004B4040" w:rsidRDefault="0057055B" w:rsidP="00D018FA">
                      <w:pPr>
                        <w:pStyle w:val="Legenda"/>
                        <w:rPr>
                          <w:rFonts w:eastAsia="Calibri" w:cs="Times New Roman"/>
                          <w:noProof/>
                        </w:rPr>
                      </w:pPr>
                      <w:bookmarkStart w:id="235"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35"/>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6A5DA563" w:rsidR="0057055B" w:rsidRPr="00853764" w:rsidRDefault="0057055B" w:rsidP="00D018FA">
                            <w:pPr>
                              <w:pStyle w:val="Legenda"/>
                              <w:rPr>
                                <w:rFonts w:eastAsia="Calibri" w:cs="Times New Roman"/>
                                <w:noProof/>
                              </w:rPr>
                            </w:pPr>
                            <w:bookmarkStart w:id="236"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4"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lYmUACAAB+BAAADgAAAGRycy9lMm9Eb2MueG1srFRNb9swDL0P2H8QdF+dpF3XBXGKLEWHAUVb&#10;IBl6VmS5FiCLmqTE7n79nuS47bqdhl1kiqT48R7pxWXfGnZQPmiyJZ+eTDhTVlKl7WPJv2+vP1xw&#10;FqKwlTBkVcmfVOCXy/fvFp2bqxk1ZCrlGYLYMO9cyZsY3bwogmxUK8IJOWVhrMm3IuLqH4vKiw7R&#10;W1PMJpPzoiNfOU9ShQDt1WDkyxy/rpWMd3UdVGSm5Kgt5tPnc5fOYrkQ80cvXKPlsQzxD1W0Qlsk&#10;fQ51JaJge6//CNVq6SlQHU8ktQXVtZYq94BuppM33Wwa4VTuBeAE9wxT+H9h5e3h3jNdlfzTOWdW&#10;tOBoLXQvWKXYVvWRGAxAqXNhDueNg3vsv1APtkd9gDI139e+TV+0xWAH3k/PGCMUk1Cen56dfZ7B&#10;JGGbXpxNP2YSipfXzof4VVHLklByDw4ztOJwEyIqgevokpIFMrq61sakSzKsjWcHAb67RkeVasSL&#10;37yMTb6W0qvBPGhUHphjltTw0FiSYr/rM0ynF2PXO6qeAIanYaiCk9ca6W9EiPfCY4rQJDYj3uGo&#10;DXUlp6PEWUP+59/0yR/kwspZh6ksefixF15xZr5Z0J5GeBT8KOxGwe7bNaHxKXbOySzigY9mFGtP&#10;7QMWZpWywCSsRK6Sx1Fcx2E3sHBSrVbZCYPqRLyxGydT6BHmbf8gvDuSFEHvLY3zKuZvuBp8M1tu&#10;tY8APhOZgB1QBEfpgiHPbB0XMm3R63v2evltLH8B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DKWViZQAIAAH4E&#10;AAAOAAAAAAAAAAAAAAAAACwCAABkcnMvZTJvRG9jLnhtbFBLAQItABQABgAIAAAAIQC/WF+o4wAA&#10;AAsBAAAPAAAAAAAAAAAAAAAAAJgEAABkcnMvZG93bnJldi54bWxQSwUGAAAAAAQABADzAAAAqAUA&#10;AAAA&#10;" stroked="f">
                <v:textbox style="mso-fit-shape-to-text:t" inset="0,0,0,0">
                  <w:txbxContent>
                    <w:p w14:paraId="17EAA160" w14:textId="6A5DA563" w:rsidR="0057055B" w:rsidRPr="00853764" w:rsidRDefault="0057055B" w:rsidP="00D018FA">
                      <w:pPr>
                        <w:pStyle w:val="Legenda"/>
                        <w:rPr>
                          <w:rFonts w:eastAsia="Calibri" w:cs="Times New Roman"/>
                          <w:noProof/>
                        </w:rPr>
                      </w:pPr>
                      <w:bookmarkStart w:id="237"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7"/>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Default="00070AA9" w:rsidP="005C0E4C">
      <w:pPr>
        <w:pStyle w:val="Ttulo11"/>
      </w:pPr>
      <w:bookmarkStart w:id="238" w:name="_Toc496802714"/>
      <w:bookmarkStart w:id="239" w:name="_Toc496802943"/>
      <w:bookmarkStart w:id="240" w:name="_Toc498128699"/>
      <w:r>
        <w:lastRenderedPageBreak/>
        <w:t>8 INFRAESTRUTURA</w:t>
      </w:r>
      <w:bookmarkEnd w:id="238"/>
      <w:bookmarkEnd w:id="239"/>
      <w:bookmarkEnd w:id="240"/>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149996FF" w14:textId="77777777"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49CCCC09"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at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5270CA3"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241" w:name="_Toc498128700"/>
      <w:r>
        <w:lastRenderedPageBreak/>
        <w:t>9</w:t>
      </w:r>
      <w:r w:rsidRPr="00F643F2">
        <w:t xml:space="preserve"> </w:t>
      </w:r>
      <w:r>
        <w:t>CONCLUSÃO</w:t>
      </w:r>
      <w:bookmarkEnd w:id="241"/>
    </w:p>
    <w:p w14:paraId="4A5EEFD7" w14:textId="77777777" w:rsidR="001502E0" w:rsidRDefault="001502E0">
      <w:pPr>
        <w:rPr>
          <w:b/>
        </w:rPr>
      </w:pPr>
      <w:r>
        <w:rPr>
          <w:b/>
        </w:rPr>
        <w:br w:type="page"/>
      </w:r>
    </w:p>
    <w:p w14:paraId="49540AC2" w14:textId="4BA0BD36" w:rsidR="005E4CE9" w:rsidRDefault="00070AA9" w:rsidP="005C0E4C">
      <w:pPr>
        <w:pStyle w:val="Ttulo11"/>
      </w:pPr>
      <w:bookmarkStart w:id="242" w:name="_Toc498128701"/>
      <w:r>
        <w:lastRenderedPageBreak/>
        <w:t>10</w:t>
      </w:r>
      <w:r w:rsidRPr="009D4E07">
        <w:t xml:space="preserve"> </w:t>
      </w:r>
      <w:r>
        <w:t>MELHORIAS FUTURAS</w:t>
      </w:r>
      <w:bookmarkEnd w:id="242"/>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243" w:name="_Toc496802715"/>
      <w:bookmarkStart w:id="244" w:name="_Toc496802944"/>
      <w:bookmarkStart w:id="245" w:name="_Toc498128702"/>
      <w:r>
        <w:lastRenderedPageBreak/>
        <w:t>11 REFERÊNCIAS</w:t>
      </w:r>
      <w:bookmarkEnd w:id="243"/>
      <w:bookmarkEnd w:id="244"/>
      <w:bookmarkEnd w:id="245"/>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246" w:name="_Toc496802716"/>
      <w:bookmarkStart w:id="247" w:name="_Toc496802945"/>
      <w:bookmarkStart w:id="248" w:name="_Toc498128703"/>
      <w:r>
        <w:lastRenderedPageBreak/>
        <w:t>12 ANEXOS</w:t>
      </w:r>
      <w:bookmarkEnd w:id="246"/>
      <w:bookmarkEnd w:id="247"/>
      <w:bookmarkEnd w:id="248"/>
    </w:p>
    <w:p w14:paraId="610A7845" w14:textId="0BB55EA6" w:rsidR="009C7518" w:rsidRDefault="00C254AC" w:rsidP="00763C82">
      <w:pPr>
        <w:pStyle w:val="Ttulo21"/>
      </w:pPr>
      <w:bookmarkStart w:id="249" w:name="_Toc498128704"/>
      <w:r>
        <w:t xml:space="preserve">Anexo </w:t>
      </w:r>
      <w:r w:rsidR="00CB499E">
        <w:t>1</w:t>
      </w:r>
      <w:r w:rsidR="00607FED">
        <w:t>2</w:t>
      </w:r>
      <w:r w:rsidR="00CB499E">
        <w:t>.</w:t>
      </w:r>
      <w:r>
        <w:t>1 – Dockerfile</w:t>
      </w:r>
      <w:r w:rsidR="00DD156D">
        <w:t xml:space="preserve"> - </w:t>
      </w:r>
      <w:r w:rsidR="00DD156D" w:rsidRPr="000B5349">
        <w:rPr>
          <w:lang w:val="pt-BR"/>
        </w:rPr>
        <w:t>X86</w:t>
      </w:r>
      <w:bookmarkEnd w:id="249"/>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50" w:name="_Toc498128705"/>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50"/>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D018FA" w:rsidRDefault="005B1CAB" w:rsidP="005B1CAB">
      <w:pPr>
        <w:rPr>
          <w:lang w:val="en-US"/>
        </w:rPr>
      </w:pPr>
      <w:r w:rsidRPr="005B1CAB">
        <w:rPr>
          <w:lang w:val="en-US"/>
        </w:rPr>
        <w:t xml:space="preserve">      </w:t>
      </w:r>
      <w:r w:rsidRPr="00D018FA">
        <w:rPr>
          <w:lang w:val="en-US"/>
        </w:rPr>
        <w:t>REDIS_SIDEKIQ_URL: redis://redis:6379/0</w:t>
      </w:r>
    </w:p>
    <w:p w14:paraId="4DBA9D47" w14:textId="77777777" w:rsidR="005B1CAB" w:rsidRPr="005B1CAB" w:rsidRDefault="005B1CAB" w:rsidP="005B1CAB">
      <w:pPr>
        <w:rPr>
          <w:lang w:val="en-US"/>
        </w:rPr>
      </w:pPr>
      <w:r w:rsidRPr="00D018FA">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51" w:name="_Toc498128706"/>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51"/>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52" w:name="_Toc498128707"/>
      <w:r>
        <w:lastRenderedPageBreak/>
        <w:t xml:space="preserve">Anexo </w:t>
      </w:r>
      <w:r w:rsidR="001D3F2C">
        <w:t>1</w:t>
      </w:r>
      <w:r w:rsidR="00774A4B">
        <w:t>2</w:t>
      </w:r>
      <w:r w:rsidR="001D3F2C">
        <w:t>.</w:t>
      </w:r>
      <w:r>
        <w:t>4 – Docker-compose versão 2 - ARM</w:t>
      </w:r>
      <w:bookmarkEnd w:id="252"/>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53" w:name="_Toc498128708"/>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53"/>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D018FA" w:rsidRDefault="00B60B16" w:rsidP="00B60B16">
      <w:r w:rsidRPr="004F6D7C">
        <w:rPr>
          <w:lang w:val="en-US"/>
        </w:rPr>
        <w:t xml:space="preserve">  </w:t>
      </w:r>
      <w:proofErr w:type="spellStart"/>
      <w:proofErr w:type="gramStart"/>
      <w:r w:rsidRPr="00D018FA">
        <w:t>viz</w:t>
      </w:r>
      <w:proofErr w:type="spellEnd"/>
      <w:proofErr w:type="gramEnd"/>
      <w:r w:rsidRPr="00D018FA">
        <w:t>:</w:t>
      </w:r>
    </w:p>
    <w:p w14:paraId="09317B73" w14:textId="77777777" w:rsidR="00B60B16" w:rsidRPr="00D018FA" w:rsidRDefault="00B60B16" w:rsidP="00B60B16">
      <w:r w:rsidRPr="00D018FA">
        <w:t xml:space="preserve">     </w:t>
      </w:r>
      <w:proofErr w:type="spellStart"/>
      <w:proofErr w:type="gramStart"/>
      <w:r w:rsidRPr="00D018FA">
        <w:t>image</w:t>
      </w:r>
      <w:proofErr w:type="spellEnd"/>
      <w:proofErr w:type="gramEnd"/>
      <w:r w:rsidRPr="00D018FA">
        <w:t>: alexellis2/</w:t>
      </w:r>
      <w:proofErr w:type="spellStart"/>
      <w:r w:rsidRPr="00D018FA">
        <w:t>visualizer-arm</w:t>
      </w:r>
      <w:proofErr w:type="spellEnd"/>
    </w:p>
    <w:p w14:paraId="4A59AAC4" w14:textId="77777777" w:rsidR="00B60B16" w:rsidRPr="00D018FA" w:rsidRDefault="00B60B16" w:rsidP="00B60B16">
      <w:r w:rsidRPr="00D018FA">
        <w:t xml:space="preserve">     </w:t>
      </w:r>
      <w:proofErr w:type="spellStart"/>
      <w:proofErr w:type="gramStart"/>
      <w:r w:rsidRPr="00D018FA">
        <w:t>ports</w:t>
      </w:r>
      <w:proofErr w:type="spellEnd"/>
      <w:proofErr w:type="gramEnd"/>
      <w:r w:rsidRPr="00D018FA">
        <w:t xml:space="preserve">: </w:t>
      </w:r>
    </w:p>
    <w:p w14:paraId="6CF8FFAF" w14:textId="77777777" w:rsidR="00B60B16" w:rsidRPr="004F6D7C" w:rsidRDefault="00B60B16" w:rsidP="00B60B16">
      <w:pPr>
        <w:rPr>
          <w:lang w:val="en-US"/>
        </w:rPr>
      </w:pPr>
      <w:r w:rsidRPr="00D018FA">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8"/>
      <w:footerReference w:type="default" r:id="rId79"/>
      <w:footnotePr>
        <w:numStart w:val="6"/>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4CD956" w14:textId="77777777" w:rsidR="004117AD" w:rsidRDefault="004117AD">
      <w:r>
        <w:separator/>
      </w:r>
    </w:p>
  </w:endnote>
  <w:endnote w:type="continuationSeparator" w:id="0">
    <w:p w14:paraId="65432381" w14:textId="77777777" w:rsidR="004117AD" w:rsidRDefault="004117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57055B" w:rsidRDefault="0057055B">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E09174" w14:textId="77777777" w:rsidR="004117AD" w:rsidRDefault="004117AD">
      <w:r>
        <w:separator/>
      </w:r>
    </w:p>
  </w:footnote>
  <w:footnote w:type="continuationSeparator" w:id="0">
    <w:p w14:paraId="241CD3FF" w14:textId="77777777" w:rsidR="004117AD" w:rsidRDefault="004117AD">
      <w:r>
        <w:continuationSeparator/>
      </w:r>
    </w:p>
  </w:footnote>
  <w:footnote w:id="1">
    <w:p w14:paraId="3A477492" w14:textId="1066DE99" w:rsidR="0057055B" w:rsidRPr="001E03D1" w:rsidRDefault="0057055B">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57055B" w:rsidRPr="0000038E" w:rsidRDefault="0057055B">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57055B" w:rsidRPr="0087606B" w:rsidRDefault="0057055B">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57055B" w:rsidRPr="00393659" w:rsidRDefault="0057055B">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57055B" w:rsidRPr="006A3FDD" w:rsidRDefault="0057055B"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57055B" w:rsidRPr="00DA3E43" w:rsidRDefault="0057055B"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57055B" w:rsidRPr="000D189A" w:rsidRDefault="0057055B">
      <w:pPr>
        <w:pStyle w:val="Textodenotaderodap"/>
        <w:rPr>
          <w:lang w:val="pt-BR"/>
        </w:rPr>
      </w:pPr>
      <w:r>
        <w:rPr>
          <w:rStyle w:val="Refdenotaderodap"/>
        </w:rPr>
        <w:t>4</w:t>
      </w:r>
      <w:r>
        <w:t xml:space="preserve"> </w:t>
      </w:r>
      <w:r w:rsidRPr="00D45B60">
        <w:t>https://www.docker.com/docker-mac</w:t>
      </w:r>
    </w:p>
  </w:footnote>
  <w:footnote w:id="8">
    <w:p w14:paraId="5CA069F3" w14:textId="5653D603" w:rsidR="0057055B" w:rsidRPr="00C02FD1" w:rsidRDefault="0057055B">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57055B" w:rsidRPr="00C26A46" w:rsidRDefault="0057055B">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57055B" w:rsidRPr="00914B75" w:rsidRDefault="0057055B"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57055B" w:rsidRPr="00393659" w:rsidRDefault="0057055B"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57055B" w:rsidRPr="007E3C42" w:rsidRDefault="0057055B">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57055B" w:rsidRPr="009C6043" w:rsidRDefault="0057055B">
      <w:pPr>
        <w:pStyle w:val="Textodenotaderodap"/>
      </w:pPr>
      <w:r>
        <w:rPr>
          <w:rStyle w:val="Refdenotaderodap"/>
        </w:rPr>
        <w:t>11</w:t>
      </w:r>
      <w:r>
        <w:t xml:space="preserve"> </w:t>
      </w:r>
      <w:r w:rsidRPr="009C6043">
        <w:t>https://en.wikipedia.org/wiki/Software_versioning</w:t>
      </w:r>
    </w:p>
  </w:footnote>
  <w:footnote w:id="14">
    <w:p w14:paraId="368EAC1B" w14:textId="7AE6DC34" w:rsidR="0057055B" w:rsidRPr="00E82F68" w:rsidRDefault="0057055B">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57055B" w:rsidRPr="00393659" w:rsidRDefault="0057055B"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57055B" w:rsidRPr="00E17EB0" w:rsidRDefault="0057055B">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57055B" w:rsidRPr="0035521A" w:rsidRDefault="0057055B">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57055B" w:rsidRPr="00E00B58" w:rsidRDefault="0057055B"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57055B" w:rsidRPr="0089783B" w:rsidRDefault="0057055B"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57055B" w:rsidRPr="00A85B21" w:rsidRDefault="0057055B">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57055B" w:rsidRPr="00A85B21" w:rsidRDefault="0057055B">
      <w:pPr>
        <w:pStyle w:val="Textodenotaderodap"/>
        <w:rPr>
          <w:lang w:val="pt-BR"/>
        </w:rPr>
      </w:pPr>
      <w:r>
        <w:rPr>
          <w:rStyle w:val="Refdenotaderodap"/>
        </w:rPr>
        <w:t>8</w:t>
      </w:r>
      <w:r>
        <w:t xml:space="preserve"> </w:t>
      </w:r>
      <w:r w:rsidRPr="00CD494D">
        <w:t>https://github.com/docker/labs</w:t>
      </w:r>
    </w:p>
  </w:footnote>
  <w:footnote w:id="22">
    <w:p w14:paraId="2E8C9102" w14:textId="3AE68BBA" w:rsidR="0057055B" w:rsidRPr="00C5548C" w:rsidRDefault="0057055B">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57055B" w:rsidRPr="000A56CA" w:rsidRDefault="0057055B">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57055B" w:rsidRPr="00A739E9" w:rsidRDefault="0057055B">
      <w:pPr>
        <w:pStyle w:val="Textodenotaderodap"/>
        <w:rPr>
          <w:lang w:val="en-US"/>
        </w:rPr>
      </w:pPr>
      <w:r>
        <w:rPr>
          <w:rStyle w:val="Refdenotaderodap"/>
        </w:rPr>
        <w:t>2</w:t>
      </w:r>
      <w:r>
        <w:t xml:space="preserve"> </w:t>
      </w:r>
      <w:r w:rsidRPr="00215105">
        <w:t>https://2017.dockercon.com/</w:t>
      </w:r>
    </w:p>
  </w:footnote>
  <w:footnote w:id="25">
    <w:p w14:paraId="5FFAEBF7" w14:textId="7142B977" w:rsidR="00323B34" w:rsidRPr="00323B34" w:rsidRDefault="00323B34">
      <w:pPr>
        <w:pStyle w:val="Textodenotaderodap"/>
      </w:pPr>
      <w:r>
        <w:rPr>
          <w:rStyle w:val="Refdenotaderodap"/>
        </w:rPr>
        <w:footnoteRef/>
      </w:r>
      <w:r>
        <w:t xml:space="preserve"> </w:t>
      </w:r>
      <w:r w:rsidRPr="00323B34">
        <w:t>https://store.docker.com/</w:t>
      </w:r>
    </w:p>
  </w:footnote>
  <w:footnote w:id="26">
    <w:p w14:paraId="5CD883D9" w14:textId="3BE22D7D" w:rsidR="00AD5E99" w:rsidRPr="00AD5E99" w:rsidRDefault="00AD5E99">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534075" w:rsidRPr="00664F08" w:rsidRDefault="00534075">
      <w:pPr>
        <w:pStyle w:val="Textodenotaderodap"/>
        <w:rPr>
          <w:lang w:val="en-US"/>
        </w:rPr>
      </w:pPr>
      <w:r>
        <w:rPr>
          <w:rStyle w:val="Refdenotaderodap"/>
        </w:rPr>
        <w:footnoteRef/>
      </w:r>
      <w:r>
        <w:t xml:space="preserve"> </w:t>
      </w:r>
      <w:r w:rsidRPr="00534075">
        <w:t>https://www.docker.com/ibm</w:t>
      </w:r>
    </w:p>
  </w:footnote>
  <w:footnote w:id="28">
    <w:p w14:paraId="28577B71" w14:textId="2FDE7C6F" w:rsidR="00BC5E9F" w:rsidRPr="004875E2" w:rsidRDefault="00BC5E9F">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57055B" w:rsidRPr="0072040E" w:rsidRDefault="0057055B"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57055B" w:rsidRPr="0072040E" w:rsidRDefault="0057055B">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57055B" w:rsidRPr="0072040E" w:rsidRDefault="0057055B"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57055B" w:rsidRDefault="0057055B">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trackRevisions/>
  <w:defaultTabStop w:val="708"/>
  <w:hyphenationZone w:val="425"/>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47472"/>
    <w:rsid w:val="00050025"/>
    <w:rsid w:val="00050DA4"/>
    <w:rsid w:val="00052C6E"/>
    <w:rsid w:val="00052DDF"/>
    <w:rsid w:val="00054960"/>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6EAA"/>
    <w:rsid w:val="000A7CE0"/>
    <w:rsid w:val="000B1534"/>
    <w:rsid w:val="000B195D"/>
    <w:rsid w:val="000B30B9"/>
    <w:rsid w:val="000B3411"/>
    <w:rsid w:val="000B5349"/>
    <w:rsid w:val="000B58B7"/>
    <w:rsid w:val="000B5968"/>
    <w:rsid w:val="000B64A2"/>
    <w:rsid w:val="000B7445"/>
    <w:rsid w:val="000C001A"/>
    <w:rsid w:val="000C0BA3"/>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D7F80"/>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1B8B"/>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5499"/>
    <w:rsid w:val="0015691C"/>
    <w:rsid w:val="00157072"/>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BA1"/>
    <w:rsid w:val="00261D71"/>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244E"/>
    <w:rsid w:val="00293D5D"/>
    <w:rsid w:val="00293FB2"/>
    <w:rsid w:val="00293FEF"/>
    <w:rsid w:val="002A0862"/>
    <w:rsid w:val="002A18A3"/>
    <w:rsid w:val="002A3CFA"/>
    <w:rsid w:val="002A3F79"/>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3B34"/>
    <w:rsid w:val="00326827"/>
    <w:rsid w:val="00331D67"/>
    <w:rsid w:val="00332FD3"/>
    <w:rsid w:val="003336B6"/>
    <w:rsid w:val="00333C20"/>
    <w:rsid w:val="0033526A"/>
    <w:rsid w:val="00335BFE"/>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1817"/>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17AD"/>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42CE"/>
    <w:rsid w:val="004A490B"/>
    <w:rsid w:val="004A4A70"/>
    <w:rsid w:val="004A659F"/>
    <w:rsid w:val="004A664D"/>
    <w:rsid w:val="004A6827"/>
    <w:rsid w:val="004A7010"/>
    <w:rsid w:val="004A7A54"/>
    <w:rsid w:val="004B0947"/>
    <w:rsid w:val="004B0F55"/>
    <w:rsid w:val="004B1DE4"/>
    <w:rsid w:val="004B2AA5"/>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92D"/>
    <w:rsid w:val="00544A89"/>
    <w:rsid w:val="00544D4A"/>
    <w:rsid w:val="005458AF"/>
    <w:rsid w:val="00546BC4"/>
    <w:rsid w:val="00547F8D"/>
    <w:rsid w:val="005503E9"/>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55B9"/>
    <w:rsid w:val="005F6018"/>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B99"/>
    <w:rsid w:val="00661C0C"/>
    <w:rsid w:val="00661E99"/>
    <w:rsid w:val="006625AF"/>
    <w:rsid w:val="00662664"/>
    <w:rsid w:val="006636D8"/>
    <w:rsid w:val="00663A59"/>
    <w:rsid w:val="0066417B"/>
    <w:rsid w:val="00664A27"/>
    <w:rsid w:val="00664DE5"/>
    <w:rsid w:val="00664F08"/>
    <w:rsid w:val="00666611"/>
    <w:rsid w:val="00666779"/>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5FC7"/>
    <w:rsid w:val="006B6147"/>
    <w:rsid w:val="006B7426"/>
    <w:rsid w:val="006B7720"/>
    <w:rsid w:val="006C07D1"/>
    <w:rsid w:val="006C0DA4"/>
    <w:rsid w:val="006C11A6"/>
    <w:rsid w:val="006C376D"/>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C16"/>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288"/>
    <w:rsid w:val="007C6434"/>
    <w:rsid w:val="007C67FC"/>
    <w:rsid w:val="007C7EAD"/>
    <w:rsid w:val="007D26B2"/>
    <w:rsid w:val="007D4F1D"/>
    <w:rsid w:val="007D5161"/>
    <w:rsid w:val="007D5A1A"/>
    <w:rsid w:val="007D71D5"/>
    <w:rsid w:val="007E0740"/>
    <w:rsid w:val="007E2A51"/>
    <w:rsid w:val="007E3C42"/>
    <w:rsid w:val="007E3CC5"/>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2BF0"/>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5B2"/>
    <w:rsid w:val="009056A8"/>
    <w:rsid w:val="00906BBF"/>
    <w:rsid w:val="0090704C"/>
    <w:rsid w:val="00907A82"/>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34D7"/>
    <w:rsid w:val="0093477F"/>
    <w:rsid w:val="00934D00"/>
    <w:rsid w:val="00935A1E"/>
    <w:rsid w:val="00936E5C"/>
    <w:rsid w:val="00940105"/>
    <w:rsid w:val="009405A5"/>
    <w:rsid w:val="00940896"/>
    <w:rsid w:val="0094195C"/>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5D1C"/>
    <w:rsid w:val="009F648D"/>
    <w:rsid w:val="009F762E"/>
    <w:rsid w:val="00A001BA"/>
    <w:rsid w:val="00A0222B"/>
    <w:rsid w:val="00A02F38"/>
    <w:rsid w:val="00A03667"/>
    <w:rsid w:val="00A04562"/>
    <w:rsid w:val="00A07064"/>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4FC3"/>
    <w:rsid w:val="00A55CA2"/>
    <w:rsid w:val="00A56495"/>
    <w:rsid w:val="00A60B42"/>
    <w:rsid w:val="00A61A9B"/>
    <w:rsid w:val="00A62458"/>
    <w:rsid w:val="00A64765"/>
    <w:rsid w:val="00A649C5"/>
    <w:rsid w:val="00A67C04"/>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37B3"/>
    <w:rsid w:val="00AB6AE2"/>
    <w:rsid w:val="00AB71AC"/>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55F4E"/>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4B7F"/>
    <w:rsid w:val="00BC5171"/>
    <w:rsid w:val="00BC5E9F"/>
    <w:rsid w:val="00BC6076"/>
    <w:rsid w:val="00BC729E"/>
    <w:rsid w:val="00BD02B6"/>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3A5B"/>
    <w:rsid w:val="00C23E57"/>
    <w:rsid w:val="00C2404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805"/>
    <w:rsid w:val="00C72EBD"/>
    <w:rsid w:val="00C74065"/>
    <w:rsid w:val="00C7471C"/>
    <w:rsid w:val="00C75113"/>
    <w:rsid w:val="00C759CF"/>
    <w:rsid w:val="00C7702F"/>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14BA"/>
    <w:rsid w:val="00C91697"/>
    <w:rsid w:val="00C92078"/>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FBF"/>
    <w:rsid w:val="00CB38DD"/>
    <w:rsid w:val="00CB499E"/>
    <w:rsid w:val="00CB52B9"/>
    <w:rsid w:val="00CB66C8"/>
    <w:rsid w:val="00CB6EC5"/>
    <w:rsid w:val="00CC4B17"/>
    <w:rsid w:val="00CC6208"/>
    <w:rsid w:val="00CC6F8C"/>
    <w:rsid w:val="00CD14EA"/>
    <w:rsid w:val="00CD18C6"/>
    <w:rsid w:val="00CD1D64"/>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0EBC"/>
    <w:rsid w:val="00D018FA"/>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44BD"/>
    <w:rsid w:val="00DC4729"/>
    <w:rsid w:val="00DC58BA"/>
    <w:rsid w:val="00DD156D"/>
    <w:rsid w:val="00DD299F"/>
    <w:rsid w:val="00DD2C3A"/>
    <w:rsid w:val="00DD4B66"/>
    <w:rsid w:val="00DD4C5A"/>
    <w:rsid w:val="00DD52E1"/>
    <w:rsid w:val="00DD6249"/>
    <w:rsid w:val="00DD7433"/>
    <w:rsid w:val="00DD760B"/>
    <w:rsid w:val="00DD7E39"/>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AFA"/>
    <w:rsid w:val="00E52696"/>
    <w:rsid w:val="00E531AA"/>
    <w:rsid w:val="00E53A70"/>
    <w:rsid w:val="00E53CE2"/>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47057-7AFA-8C40-8DDD-18C4DC71C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80</Pages>
  <Words>14550</Words>
  <Characters>78572</Characters>
  <Application>Microsoft Macintosh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2858</cp:revision>
  <cp:lastPrinted>2016-06-27T13:00:00Z</cp:lastPrinted>
  <dcterms:created xsi:type="dcterms:W3CDTF">2016-06-27T13:03:00Z</dcterms:created>
  <dcterms:modified xsi:type="dcterms:W3CDTF">2017-11-11T12:36:00Z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