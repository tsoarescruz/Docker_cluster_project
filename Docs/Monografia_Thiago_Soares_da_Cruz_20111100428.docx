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DSc.</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603167" w:rsidRDefault="00C254AC">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603167" w:rsidRDefault="00B55F4E">
      <w:pPr>
        <w:pStyle w:val="ndicedeilustraes"/>
        <w:tabs>
          <w:tab w:val="right" w:leader="dot" w:pos="9061"/>
        </w:tabs>
        <w:rPr>
          <w:rFonts w:eastAsiaTheme="minorEastAsia" w:cstheme="minorBidi"/>
          <w:smallCaps w:val="0"/>
          <w:noProof/>
          <w:color w:val="auto"/>
          <w:sz w:val="24"/>
          <w:szCs w:val="24"/>
          <w:lang w:eastAsia="pt-BR"/>
        </w:rPr>
      </w:pPr>
      <w:r w:rsidRPr="00603167">
        <w:rPr>
          <w:noProof/>
          <w:color w:val="000000"/>
        </w:rPr>
        <w:t xml:space="preserve">Figura </w:t>
      </w:r>
      <w:r w:rsidRPr="00603167">
        <w:rPr>
          <w:noProof/>
        </w:rPr>
        <w:t>2</w:t>
      </w:r>
      <w:r w:rsidRPr="00603167">
        <w:rPr>
          <w:noProof/>
          <w:color w:val="000000"/>
        </w:rPr>
        <w:t>: Joseph Carl</w:t>
      </w:r>
      <w:r w:rsidRPr="00603167">
        <w:rPr>
          <w:noProof/>
        </w:rPr>
        <w:tab/>
      </w:r>
      <w:r>
        <w:rPr>
          <w:noProof/>
        </w:rPr>
        <w:fldChar w:fldCharType="begin"/>
      </w:r>
      <w:r w:rsidRPr="00603167">
        <w:rPr>
          <w:noProof/>
        </w:rPr>
        <w:instrText xml:space="preserve"> PAGEREF _Toc498157773 \h </w:instrText>
      </w:r>
      <w:r>
        <w:rPr>
          <w:noProof/>
        </w:rPr>
      </w:r>
      <w:r>
        <w:rPr>
          <w:noProof/>
        </w:rPr>
        <w:fldChar w:fldCharType="separate"/>
      </w:r>
      <w:r w:rsidR="00CF7E2C">
        <w:rPr>
          <w:noProof/>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B0FDC5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fldChar w:fldCharType="separate"/>
      </w:r>
      <w:ins w:id="2" w:author="Thiago Cruz" w:date="2017-11-16T20:56:00Z">
        <w:r w:rsidR="00CF7E2C">
          <w:rPr>
            <w:b/>
            <w:bCs/>
            <w:noProof/>
          </w:rPr>
          <w:t>Erro! Indicador não definido.</w:t>
        </w:r>
      </w:ins>
      <w:del w:id="3" w:author="Thiago Cruz" w:date="2017-11-16T20:56:00Z">
        <w:r w:rsidR="00E51193" w:rsidDel="00CF7E2C">
          <w:rPr>
            <w:noProof/>
          </w:rPr>
          <w:delText>29</w:delText>
        </w:r>
      </w:del>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3361DA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ins w:id="4" w:author="Thiago Cruz" w:date="2017-11-16T20:56:00Z">
        <w:r w:rsidR="00CF7E2C">
          <w:rPr>
            <w:noProof/>
          </w:rPr>
          <w:t>38</w:t>
        </w:r>
      </w:ins>
      <w:del w:id="5" w:author="Thiago Cruz" w:date="2017-11-16T20:56:00Z">
        <w:r w:rsidR="00E51193" w:rsidDel="00CF7E2C">
          <w:rPr>
            <w:noProof/>
          </w:rPr>
          <w:delText>39</w:delText>
        </w:r>
      </w:del>
      <w:r>
        <w:rPr>
          <w:noProof/>
        </w:rPr>
        <w:fldChar w:fldCharType="end"/>
      </w:r>
    </w:p>
    <w:p w14:paraId="77E261BA" w14:textId="4C0BF9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ins w:id="6" w:author="Thiago Cruz" w:date="2017-11-16T20:56:00Z">
        <w:r w:rsidR="00CF7E2C">
          <w:rPr>
            <w:noProof/>
          </w:rPr>
          <w:t>39</w:t>
        </w:r>
      </w:ins>
      <w:del w:id="7" w:author="Thiago Cruz" w:date="2017-11-16T20:56:00Z">
        <w:r w:rsidR="00E51193" w:rsidDel="00CF7E2C">
          <w:rPr>
            <w:noProof/>
          </w:rPr>
          <w:delText>40</w:delText>
        </w:r>
      </w:del>
      <w:r>
        <w:rPr>
          <w:noProof/>
        </w:rPr>
        <w:fldChar w:fldCharType="end"/>
      </w:r>
    </w:p>
    <w:p w14:paraId="42CC0ACA" w14:textId="0280950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ins w:id="8" w:author="Thiago Cruz" w:date="2017-11-16T20:56:00Z">
        <w:r w:rsidR="00CF7E2C">
          <w:rPr>
            <w:noProof/>
          </w:rPr>
          <w:t>39</w:t>
        </w:r>
      </w:ins>
      <w:del w:id="9" w:author="Thiago Cruz" w:date="2017-11-16T20:56:00Z">
        <w:r w:rsidR="00E51193" w:rsidDel="00CF7E2C">
          <w:rPr>
            <w:noProof/>
          </w:rPr>
          <w:delText>40</w:delText>
        </w:r>
      </w:del>
      <w:r>
        <w:rPr>
          <w:noProof/>
        </w:rPr>
        <w:fldChar w:fldCharType="end"/>
      </w:r>
    </w:p>
    <w:p w14:paraId="28C6C8B7" w14:textId="19E103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ins w:id="10" w:author="Thiago Cruz" w:date="2017-11-16T20:56:00Z">
        <w:r w:rsidR="00CF7E2C">
          <w:rPr>
            <w:noProof/>
          </w:rPr>
          <w:t>44</w:t>
        </w:r>
      </w:ins>
      <w:del w:id="11" w:author="Thiago Cruz" w:date="2017-11-16T20:56:00Z">
        <w:r w:rsidR="00E51193" w:rsidDel="00CF7E2C">
          <w:rPr>
            <w:noProof/>
          </w:rPr>
          <w:delText>45</w:delText>
        </w:r>
      </w:del>
      <w:r>
        <w:rPr>
          <w:noProof/>
        </w:rPr>
        <w:fldChar w:fldCharType="end"/>
      </w:r>
    </w:p>
    <w:p w14:paraId="6D0EEC72" w14:textId="685FAC2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ins w:id="12" w:author="Thiago Cruz" w:date="2017-11-16T20:56:00Z">
        <w:r w:rsidR="00CF7E2C">
          <w:rPr>
            <w:noProof/>
          </w:rPr>
          <w:t>44</w:t>
        </w:r>
      </w:ins>
      <w:del w:id="13" w:author="Thiago Cruz" w:date="2017-11-16T20:56:00Z">
        <w:r w:rsidR="00E51193" w:rsidDel="00CF7E2C">
          <w:rPr>
            <w:noProof/>
          </w:rPr>
          <w:delText>45</w:delText>
        </w:r>
      </w:del>
      <w:r>
        <w:rPr>
          <w:noProof/>
        </w:rPr>
        <w:fldChar w:fldCharType="end"/>
      </w:r>
    </w:p>
    <w:p w14:paraId="7091B4B1" w14:textId="395B5E75"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ins w:id="14" w:author="Thiago Cruz" w:date="2017-11-16T20:56:00Z">
        <w:r w:rsidR="00CF7E2C">
          <w:rPr>
            <w:noProof/>
          </w:rPr>
          <w:t>45</w:t>
        </w:r>
      </w:ins>
      <w:del w:id="15" w:author="Thiago Cruz" w:date="2017-11-16T20:56:00Z">
        <w:r w:rsidR="00E51193" w:rsidDel="00CF7E2C">
          <w:rPr>
            <w:noProof/>
          </w:rPr>
          <w:delText>46</w:delText>
        </w:r>
      </w:del>
      <w:r>
        <w:rPr>
          <w:noProof/>
        </w:rPr>
        <w:fldChar w:fldCharType="end"/>
      </w:r>
    </w:p>
    <w:p w14:paraId="20CDDE11" w14:textId="01437AA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ins w:id="16" w:author="Thiago Cruz" w:date="2017-11-16T20:56:00Z">
        <w:r w:rsidR="00CF7E2C">
          <w:rPr>
            <w:noProof/>
          </w:rPr>
          <w:t>45</w:t>
        </w:r>
      </w:ins>
      <w:del w:id="17" w:author="Thiago Cruz" w:date="2017-11-16T20:56:00Z">
        <w:r w:rsidR="00E51193" w:rsidDel="00CF7E2C">
          <w:rPr>
            <w:noProof/>
          </w:rPr>
          <w:delText>46</w:delText>
        </w:r>
      </w:del>
      <w:r>
        <w:rPr>
          <w:noProof/>
        </w:rPr>
        <w:fldChar w:fldCharType="end"/>
      </w:r>
    </w:p>
    <w:p w14:paraId="14CCFE15" w14:textId="14C4614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ins w:id="18" w:author="Thiago Cruz" w:date="2017-11-16T20:56:00Z">
        <w:r w:rsidR="00CF7E2C">
          <w:rPr>
            <w:noProof/>
          </w:rPr>
          <w:t>48</w:t>
        </w:r>
      </w:ins>
      <w:del w:id="19" w:author="Thiago Cruz" w:date="2017-11-16T20:56:00Z">
        <w:r w:rsidR="00E51193" w:rsidDel="00CF7E2C">
          <w:rPr>
            <w:noProof/>
          </w:rPr>
          <w:delText>49</w:delText>
        </w:r>
      </w:del>
      <w:r>
        <w:rPr>
          <w:noProof/>
        </w:rPr>
        <w:fldChar w:fldCharType="end"/>
      </w:r>
    </w:p>
    <w:p w14:paraId="173C1F2F" w14:textId="1391D95C"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ins w:id="20" w:author="Thiago Cruz" w:date="2017-11-16T20:56:00Z">
        <w:r w:rsidR="00CF7E2C">
          <w:rPr>
            <w:noProof/>
            <w:lang w:val="en-US"/>
          </w:rPr>
          <w:t>49</w:t>
        </w:r>
      </w:ins>
      <w:del w:id="21" w:author="Thiago Cruz" w:date="2017-11-16T20:56:00Z">
        <w:r w:rsidR="00E51193" w:rsidDel="00CF7E2C">
          <w:rPr>
            <w:noProof/>
            <w:lang w:val="en-US"/>
          </w:rPr>
          <w:delText>50</w:delText>
        </w:r>
      </w:del>
      <w:r>
        <w:rPr>
          <w:noProof/>
        </w:rPr>
        <w:fldChar w:fldCharType="end"/>
      </w:r>
    </w:p>
    <w:p w14:paraId="78850059" w14:textId="5D4C48AE"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ins w:id="22" w:author="Thiago Cruz" w:date="2017-11-16T20:56:00Z">
        <w:r w:rsidR="00CF7E2C">
          <w:rPr>
            <w:noProof/>
            <w:lang w:val="en-US"/>
          </w:rPr>
          <w:t>50</w:t>
        </w:r>
      </w:ins>
      <w:del w:id="23" w:author="Thiago Cruz" w:date="2017-11-16T20:56:00Z">
        <w:r w:rsidR="00E51193" w:rsidDel="00CF7E2C">
          <w:rPr>
            <w:noProof/>
            <w:lang w:val="en-US"/>
          </w:rPr>
          <w:delText>51</w:delText>
        </w:r>
      </w:del>
      <w:r>
        <w:rPr>
          <w:noProof/>
        </w:rPr>
        <w:fldChar w:fldCharType="end"/>
      </w:r>
    </w:p>
    <w:p w14:paraId="216B51F7" w14:textId="528D2622"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ins w:id="24" w:author="Thiago Cruz" w:date="2017-11-16T20:56:00Z">
        <w:r w:rsidR="00CF7E2C">
          <w:rPr>
            <w:noProof/>
            <w:lang w:val="en-US"/>
          </w:rPr>
          <w:t>50</w:t>
        </w:r>
      </w:ins>
      <w:del w:id="25" w:author="Thiago Cruz" w:date="2017-11-16T20:56:00Z">
        <w:r w:rsidR="00E51193" w:rsidDel="00CF7E2C">
          <w:rPr>
            <w:noProof/>
            <w:lang w:val="en-US"/>
          </w:rPr>
          <w:delText>51</w:delText>
        </w:r>
      </w:del>
      <w:r>
        <w:rPr>
          <w:noProof/>
        </w:rPr>
        <w:fldChar w:fldCharType="end"/>
      </w:r>
    </w:p>
    <w:p w14:paraId="2D343F7B" w14:textId="7B8DFC2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ins w:id="26" w:author="Thiago Cruz" w:date="2017-11-16T20:56:00Z">
        <w:r w:rsidR="00CF7E2C">
          <w:rPr>
            <w:noProof/>
          </w:rPr>
          <w:t>51</w:t>
        </w:r>
      </w:ins>
      <w:del w:id="27" w:author="Thiago Cruz" w:date="2017-11-16T20:56:00Z">
        <w:r w:rsidR="00E51193" w:rsidDel="00CF7E2C">
          <w:rPr>
            <w:noProof/>
          </w:rPr>
          <w:delText>52</w:delText>
        </w:r>
      </w:del>
      <w:r>
        <w:rPr>
          <w:noProof/>
        </w:rPr>
        <w:fldChar w:fldCharType="end"/>
      </w:r>
    </w:p>
    <w:p w14:paraId="487427DA" w14:textId="110F3B17" w:rsidR="00B55F4E" w:rsidRPr="00A103B2"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ins w:id="28" w:author="Thiago Cruz" w:date="2017-11-16T20:56:00Z">
        <w:r w:rsidR="00CF7E2C">
          <w:rPr>
            <w:noProof/>
            <w:lang w:val="en-US"/>
          </w:rPr>
          <w:t>51</w:t>
        </w:r>
      </w:ins>
      <w:del w:id="29" w:author="Thiago Cruz" w:date="2017-11-16T20:56:00Z">
        <w:r w:rsidR="00E51193" w:rsidRPr="00A103B2" w:rsidDel="00CF7E2C">
          <w:rPr>
            <w:noProof/>
            <w:lang w:val="en-US"/>
          </w:rPr>
          <w:delText>52</w:delText>
        </w:r>
      </w:del>
      <w:r>
        <w:rPr>
          <w:noProof/>
        </w:rPr>
        <w:fldChar w:fldCharType="end"/>
      </w:r>
    </w:p>
    <w:p w14:paraId="2B29ABB1" w14:textId="105A897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ins w:id="30" w:author="Thiago Cruz" w:date="2017-11-16T20:56:00Z">
        <w:r w:rsidR="00CF7E2C">
          <w:rPr>
            <w:noProof/>
          </w:rPr>
          <w:t>51</w:t>
        </w:r>
      </w:ins>
      <w:del w:id="31" w:author="Thiago Cruz" w:date="2017-11-16T20:56:00Z">
        <w:r w:rsidR="00E51193" w:rsidDel="00CF7E2C">
          <w:rPr>
            <w:noProof/>
          </w:rPr>
          <w:delText>52</w:delText>
        </w:r>
      </w:del>
      <w:r>
        <w:rPr>
          <w:noProof/>
        </w:rPr>
        <w:fldChar w:fldCharType="end"/>
      </w:r>
    </w:p>
    <w:p w14:paraId="78AC6270" w14:textId="7C5794B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ins w:id="32" w:author="Thiago Cruz" w:date="2017-11-16T20:56:00Z">
        <w:r w:rsidR="00CF7E2C">
          <w:rPr>
            <w:noProof/>
          </w:rPr>
          <w:t>58</w:t>
        </w:r>
      </w:ins>
      <w:del w:id="33" w:author="Thiago Cruz" w:date="2017-11-16T20:56:00Z">
        <w:r w:rsidR="00E51193" w:rsidDel="00CF7E2C">
          <w:rPr>
            <w:noProof/>
          </w:rPr>
          <w:delText>59</w:delText>
        </w:r>
      </w:del>
      <w:r>
        <w:rPr>
          <w:noProof/>
        </w:rPr>
        <w:fldChar w:fldCharType="end"/>
      </w:r>
    </w:p>
    <w:p w14:paraId="08496B49" w14:textId="46F0C9B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ins w:id="34" w:author="Thiago Cruz" w:date="2017-11-16T20:56:00Z">
        <w:r w:rsidR="00CF7E2C">
          <w:rPr>
            <w:noProof/>
          </w:rPr>
          <w:t>60</w:t>
        </w:r>
      </w:ins>
      <w:del w:id="35" w:author="Thiago Cruz" w:date="2017-11-16T20:56:00Z">
        <w:r w:rsidR="00E51193" w:rsidDel="00CF7E2C">
          <w:rPr>
            <w:noProof/>
          </w:rPr>
          <w:delText>61</w:delText>
        </w:r>
      </w:del>
      <w:r>
        <w:rPr>
          <w:noProof/>
        </w:rPr>
        <w:fldChar w:fldCharType="end"/>
      </w:r>
    </w:p>
    <w:p w14:paraId="03A58818" w14:textId="1E77ED0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ins w:id="36" w:author="Thiago Cruz" w:date="2017-11-16T20:56:00Z">
        <w:r w:rsidR="00CF7E2C">
          <w:rPr>
            <w:noProof/>
          </w:rPr>
          <w:t>60</w:t>
        </w:r>
      </w:ins>
      <w:del w:id="37" w:author="Thiago Cruz" w:date="2017-11-16T20:56:00Z">
        <w:r w:rsidR="00E51193" w:rsidDel="00CF7E2C">
          <w:rPr>
            <w:noProof/>
          </w:rPr>
          <w:delText>61</w:delText>
        </w:r>
      </w:del>
      <w:r>
        <w:rPr>
          <w:noProof/>
        </w:rPr>
        <w:fldChar w:fldCharType="end"/>
      </w:r>
    </w:p>
    <w:p w14:paraId="0062B985" w14:textId="79CC835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ins w:id="38" w:author="Thiago Cruz" w:date="2017-11-16T20:56:00Z">
        <w:r w:rsidR="00CF7E2C">
          <w:rPr>
            <w:noProof/>
          </w:rPr>
          <w:t>61</w:t>
        </w:r>
      </w:ins>
      <w:del w:id="39" w:author="Thiago Cruz" w:date="2017-11-16T20:56:00Z">
        <w:r w:rsidR="00E51193" w:rsidDel="00CF7E2C">
          <w:rPr>
            <w:noProof/>
          </w:rPr>
          <w:delText>62</w:delText>
        </w:r>
      </w:del>
      <w:r>
        <w:rPr>
          <w:noProof/>
        </w:rPr>
        <w:fldChar w:fldCharType="end"/>
      </w:r>
    </w:p>
    <w:p w14:paraId="6673CAA7" w14:textId="5B3BD9D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ins w:id="40" w:author="Thiago Cruz" w:date="2017-11-16T20:56:00Z">
        <w:r w:rsidR="00CF7E2C">
          <w:rPr>
            <w:noProof/>
          </w:rPr>
          <w:t>61</w:t>
        </w:r>
      </w:ins>
      <w:del w:id="41" w:author="Thiago Cruz" w:date="2017-11-16T20:56:00Z">
        <w:r w:rsidR="00E51193" w:rsidDel="00CF7E2C">
          <w:rPr>
            <w:noProof/>
          </w:rPr>
          <w:delText>62</w:delText>
        </w:r>
      </w:del>
      <w:r>
        <w:rPr>
          <w:noProof/>
        </w:rPr>
        <w:fldChar w:fldCharType="end"/>
      </w:r>
    </w:p>
    <w:p w14:paraId="03325060" w14:textId="7777777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ins w:id="42" w:author="Thiago Cruz" w:date="2017-11-16T20:56:00Z">
        <w:r w:rsidR="00CF7E2C">
          <w:rPr>
            <w:noProof/>
          </w:rPr>
          <w:t>61</w:t>
        </w:r>
      </w:ins>
      <w:del w:id="43" w:author="Thiago Cruz" w:date="2017-11-16T20:56:00Z">
        <w:r w:rsidR="00E51193" w:rsidDel="00CF7E2C">
          <w:rPr>
            <w:noProof/>
          </w:rPr>
          <w:delText>62</w:delText>
        </w:r>
      </w:del>
      <w:r>
        <w:rPr>
          <w:noProof/>
        </w:rPr>
        <w:fldChar w:fldCharType="end"/>
      </w:r>
    </w:p>
    <w:p w14:paraId="3C421D5C" w14:textId="222128C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ins w:id="44" w:author="Thiago Cruz" w:date="2017-11-16T20:56:00Z">
        <w:r w:rsidR="00CF7E2C">
          <w:rPr>
            <w:noProof/>
          </w:rPr>
          <w:t>62</w:t>
        </w:r>
      </w:ins>
      <w:del w:id="45" w:author="Thiago Cruz" w:date="2017-11-16T20:56:00Z">
        <w:r w:rsidR="00E51193" w:rsidDel="00CF7E2C">
          <w:rPr>
            <w:noProof/>
          </w:rPr>
          <w:delText>63</w:delText>
        </w:r>
      </w:del>
      <w:r>
        <w:rPr>
          <w:noProof/>
        </w:rPr>
        <w:fldChar w:fldCharType="end"/>
      </w:r>
    </w:p>
    <w:p w14:paraId="4F6D2BE3" w14:textId="6D2751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ins w:id="46" w:author="Thiago Cruz" w:date="2017-11-16T20:56:00Z">
        <w:r w:rsidR="00CF7E2C">
          <w:rPr>
            <w:noProof/>
          </w:rPr>
          <w:t>62</w:t>
        </w:r>
      </w:ins>
      <w:del w:id="47" w:author="Thiago Cruz" w:date="2017-11-16T20:56:00Z">
        <w:r w:rsidR="00E51193" w:rsidDel="00CF7E2C">
          <w:rPr>
            <w:noProof/>
          </w:rPr>
          <w:delText>63</w:delText>
        </w:r>
      </w:del>
      <w:r>
        <w:rPr>
          <w:noProof/>
        </w:rPr>
        <w:fldChar w:fldCharType="end"/>
      </w:r>
    </w:p>
    <w:p w14:paraId="2A398FAA" w14:textId="187E20C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ins w:id="48" w:author="Thiago Cruz" w:date="2017-11-16T20:56:00Z">
        <w:r w:rsidR="00CF7E2C">
          <w:rPr>
            <w:noProof/>
          </w:rPr>
          <w:t>63</w:t>
        </w:r>
      </w:ins>
      <w:del w:id="49" w:author="Thiago Cruz" w:date="2017-11-16T20:56:00Z">
        <w:r w:rsidR="00E51193" w:rsidDel="00CF7E2C">
          <w:rPr>
            <w:noProof/>
          </w:rPr>
          <w:delText>64</w:delText>
        </w:r>
      </w:del>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56BCA2E2"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ins w:id="50" w:author="Thiago Cruz" w:date="2017-11-16T20:56:00Z">
        <w:r w:rsidR="00CF7E2C">
          <w:rPr>
            <w:noProof/>
          </w:rPr>
          <w:t>37</w:t>
        </w:r>
      </w:ins>
      <w:del w:id="51" w:author="Thiago Cruz" w:date="2017-11-16T20:56:00Z">
        <w:r w:rsidR="00E51193" w:rsidDel="00CF7E2C">
          <w:rPr>
            <w:noProof/>
          </w:rPr>
          <w:delText>38</w:delText>
        </w:r>
      </w:del>
      <w:r w:rsidR="00D87123">
        <w:rPr>
          <w:noProof/>
        </w:rPr>
        <w:fldChar w:fldCharType="end"/>
      </w:r>
    </w:p>
    <w:p w14:paraId="2362C63A" w14:textId="1DC1AF2A"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ins w:id="52" w:author="Thiago Cruz" w:date="2017-11-16T20:56:00Z">
        <w:r w:rsidR="00CF7E2C">
          <w:rPr>
            <w:noProof/>
          </w:rPr>
          <w:t>41</w:t>
        </w:r>
      </w:ins>
      <w:del w:id="53" w:author="Thiago Cruz" w:date="2017-11-16T20:56:00Z">
        <w:r w:rsidR="00E51193" w:rsidDel="00CF7E2C">
          <w:rPr>
            <w:noProof/>
          </w:rPr>
          <w:delText>42</w:delText>
        </w:r>
      </w:del>
      <w:r>
        <w:rPr>
          <w:noProof/>
        </w:rPr>
        <w:fldChar w:fldCharType="end"/>
      </w:r>
    </w:p>
    <w:p w14:paraId="1F5B71AE" w14:textId="2A69A9CA"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ins w:id="54" w:author="Thiago Cruz" w:date="2017-11-16T20:56:00Z">
        <w:r w:rsidR="00CF7E2C">
          <w:rPr>
            <w:noProof/>
          </w:rPr>
          <w:t>42</w:t>
        </w:r>
      </w:ins>
      <w:del w:id="55" w:author="Thiago Cruz" w:date="2017-11-16T20:56:00Z">
        <w:r w:rsidR="00E51193" w:rsidDel="00CF7E2C">
          <w:rPr>
            <w:noProof/>
          </w:rPr>
          <w:delText>43</w:delText>
        </w:r>
      </w:del>
      <w:r>
        <w:rPr>
          <w:noProof/>
        </w:rPr>
        <w:fldChar w:fldCharType="end"/>
      </w:r>
    </w:p>
    <w:p w14:paraId="1224F0CD" w14:textId="32A36175"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ins w:id="56" w:author="Thiago Cruz" w:date="2017-11-16T20:56:00Z">
        <w:r w:rsidR="00CF7E2C">
          <w:rPr>
            <w:noProof/>
          </w:rPr>
          <w:t>43</w:t>
        </w:r>
      </w:ins>
      <w:del w:id="57" w:author="Thiago Cruz" w:date="2017-11-16T20:56:00Z">
        <w:r w:rsidR="00E51193" w:rsidDel="00CF7E2C">
          <w:rPr>
            <w:noProof/>
          </w:rPr>
          <w:delText>44</w:delText>
        </w:r>
      </w:del>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ROD ou Staging</w:t>
            </w:r>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r>
              <w:t>Quality Assurance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r>
              <w:t>Operation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Computador ou device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r>
              <w:t>Storage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Abreviação de Command</w:t>
            </w:r>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r>
              <w:t xml:space="preserve">User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r>
              <w:t>Continuos Integration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CF7E2C">
              <w:rPr>
                <w:noProof/>
                <w:webHidden/>
              </w:rPr>
              <w:t>15</w:t>
            </w:r>
            <w:r w:rsidR="00E71E73">
              <w:rPr>
                <w:noProof/>
                <w:webHidden/>
              </w:rPr>
              <w:fldChar w:fldCharType="end"/>
            </w:r>
          </w:hyperlink>
        </w:p>
        <w:p w14:paraId="054C264F" w14:textId="77777777" w:rsidR="00E71E73" w:rsidRDefault="00157D20">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CF7E2C">
              <w:rPr>
                <w:noProof/>
                <w:webHidden/>
              </w:rPr>
              <w:t>17</w:t>
            </w:r>
            <w:r w:rsidR="00E71E73">
              <w:rPr>
                <w:noProof/>
                <w:webHidden/>
              </w:rPr>
              <w:fldChar w:fldCharType="end"/>
            </w:r>
          </w:hyperlink>
        </w:p>
        <w:p w14:paraId="55666596" w14:textId="77777777" w:rsidR="00E71E73" w:rsidRDefault="00157D20">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CF7E2C">
              <w:rPr>
                <w:noProof/>
                <w:webHidden/>
              </w:rPr>
              <w:t>18</w:t>
            </w:r>
            <w:r w:rsidR="00E71E73">
              <w:rPr>
                <w:noProof/>
                <w:webHidden/>
              </w:rPr>
              <w:fldChar w:fldCharType="end"/>
            </w:r>
          </w:hyperlink>
        </w:p>
        <w:p w14:paraId="545410DF"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38180BA3"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CF7E2C">
              <w:rPr>
                <w:noProof/>
                <w:webHidden/>
              </w:rPr>
              <w:t>20</w:t>
            </w:r>
            <w:r w:rsidR="00E71E73">
              <w:rPr>
                <w:noProof/>
                <w:webHidden/>
              </w:rPr>
              <w:fldChar w:fldCharType="end"/>
            </w:r>
          </w:hyperlink>
        </w:p>
        <w:p w14:paraId="0D8330C7"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CF7E2C">
              <w:rPr>
                <w:noProof/>
                <w:webHidden/>
              </w:rPr>
              <w:t>21</w:t>
            </w:r>
            <w:r w:rsidR="00E71E73">
              <w:rPr>
                <w:noProof/>
                <w:webHidden/>
              </w:rPr>
              <w:fldChar w:fldCharType="end"/>
            </w:r>
          </w:hyperlink>
        </w:p>
        <w:p w14:paraId="7CF2FD7C"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CF7E2C">
              <w:rPr>
                <w:noProof/>
                <w:webHidden/>
              </w:rPr>
              <w:t>22</w:t>
            </w:r>
            <w:r w:rsidR="00E71E73">
              <w:rPr>
                <w:noProof/>
                <w:webHidden/>
              </w:rPr>
              <w:fldChar w:fldCharType="end"/>
            </w:r>
          </w:hyperlink>
        </w:p>
        <w:p w14:paraId="10F36AEC"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6559905C"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CF7E2C">
              <w:rPr>
                <w:noProof/>
                <w:webHidden/>
              </w:rPr>
              <w:t>23</w:t>
            </w:r>
            <w:r w:rsidR="00E71E73">
              <w:rPr>
                <w:noProof/>
                <w:webHidden/>
              </w:rPr>
              <w:fldChar w:fldCharType="end"/>
            </w:r>
          </w:hyperlink>
        </w:p>
        <w:p w14:paraId="38041534" w14:textId="77777777" w:rsidR="00E71E73" w:rsidRDefault="00157D20">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CF7E2C">
              <w:rPr>
                <w:noProof/>
                <w:webHidden/>
              </w:rPr>
              <w:t>25</w:t>
            </w:r>
            <w:r w:rsidR="00E71E73">
              <w:rPr>
                <w:noProof/>
                <w:webHidden/>
              </w:rPr>
              <w:fldChar w:fldCharType="end"/>
            </w:r>
          </w:hyperlink>
        </w:p>
        <w:p w14:paraId="0FAE486E" w14:textId="77777777" w:rsidR="00E71E73" w:rsidRDefault="00157D20">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CF7E2C">
              <w:rPr>
                <w:noProof/>
                <w:webHidden/>
              </w:rPr>
              <w:t>27</w:t>
            </w:r>
            <w:r w:rsidR="00E71E73">
              <w:rPr>
                <w:noProof/>
                <w:webHidden/>
              </w:rPr>
              <w:fldChar w:fldCharType="end"/>
            </w:r>
          </w:hyperlink>
        </w:p>
        <w:p w14:paraId="2C1D63F4" w14:textId="3F54FAA1" w:rsidR="00E71E73" w:rsidRDefault="00157D20">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CF7E2C">
              <w:rPr>
                <w:noProof/>
                <w:webHidden/>
              </w:rPr>
              <w:t>29</w:t>
            </w:r>
            <w:r w:rsidR="00E71E73">
              <w:rPr>
                <w:noProof/>
                <w:webHidden/>
              </w:rPr>
              <w:fldChar w:fldCharType="end"/>
            </w:r>
          </w:hyperlink>
        </w:p>
        <w:p w14:paraId="7E903FC2" w14:textId="3A1FD505"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"_Toc498128669" </w:instrText>
          </w:r>
          <w:r>
            <w:fldChar w:fldCharType="separate"/>
          </w:r>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ins w:id="58" w:author="Thiago Cruz" w:date="2017-11-16T20:56:00Z">
            <w:r w:rsidR="00CF7E2C">
              <w:rPr>
                <w:noProof/>
                <w:webHidden/>
              </w:rPr>
              <w:t>31</w:t>
            </w:r>
          </w:ins>
          <w:del w:id="59" w:author="Thiago Cruz" w:date="2017-11-16T20:56:00Z">
            <w:r w:rsidR="00E51193" w:rsidDel="00CF7E2C">
              <w:rPr>
                <w:noProof/>
                <w:webHidden/>
              </w:rPr>
              <w:delText>32</w:delText>
            </w:r>
          </w:del>
          <w:r w:rsidR="00E71E73">
            <w:rPr>
              <w:noProof/>
              <w:webHidden/>
            </w:rPr>
            <w:fldChar w:fldCharType="end"/>
          </w:r>
          <w:r>
            <w:rPr>
              <w:noProof/>
            </w:rPr>
            <w:fldChar w:fldCharType="end"/>
          </w:r>
        </w:p>
        <w:p w14:paraId="7EEAF78C" w14:textId="723BF52F"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"_Toc498128670" </w:instrText>
          </w:r>
          <w:r>
            <w:fldChar w:fldCharType="separate"/>
          </w:r>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ins w:id="60" w:author="Thiago Cruz" w:date="2017-11-16T20:56:00Z">
            <w:r w:rsidR="00CF7E2C">
              <w:rPr>
                <w:noProof/>
                <w:webHidden/>
              </w:rPr>
              <w:t>31</w:t>
            </w:r>
          </w:ins>
          <w:del w:id="61" w:author="Thiago Cruz" w:date="2017-11-16T20:56:00Z">
            <w:r w:rsidR="00E51193" w:rsidDel="00CF7E2C">
              <w:rPr>
                <w:noProof/>
                <w:webHidden/>
              </w:rPr>
              <w:delText>32</w:delText>
            </w:r>
          </w:del>
          <w:r w:rsidR="00E71E73">
            <w:rPr>
              <w:noProof/>
              <w:webHidden/>
            </w:rPr>
            <w:fldChar w:fldCharType="end"/>
          </w:r>
          <w:r>
            <w:rPr>
              <w:noProof/>
            </w:rPr>
            <w:fldChar w:fldCharType="end"/>
          </w:r>
        </w:p>
        <w:p w14:paraId="1727C2A7" w14:textId="0139FA26"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"_Toc498128671" </w:instrText>
          </w:r>
          <w:r>
            <w:fldChar w:fldCharType="separate"/>
          </w:r>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ins w:id="62" w:author="Thiago Cruz" w:date="2017-11-16T20:56:00Z">
            <w:r w:rsidR="00CF7E2C">
              <w:rPr>
                <w:noProof/>
                <w:webHidden/>
              </w:rPr>
              <w:t>32</w:t>
            </w:r>
          </w:ins>
          <w:del w:id="63" w:author="Thiago Cruz" w:date="2017-11-16T20:56:00Z">
            <w:r w:rsidR="00E51193" w:rsidDel="00CF7E2C">
              <w:rPr>
                <w:noProof/>
                <w:webHidden/>
              </w:rPr>
              <w:delText>33</w:delText>
            </w:r>
          </w:del>
          <w:r w:rsidR="00E71E73">
            <w:rPr>
              <w:noProof/>
              <w:webHidden/>
            </w:rPr>
            <w:fldChar w:fldCharType="end"/>
          </w:r>
          <w:r>
            <w:rPr>
              <w:noProof/>
            </w:rPr>
            <w:fldChar w:fldCharType="end"/>
          </w:r>
        </w:p>
        <w:p w14:paraId="6B633FD5" w14:textId="283E30D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"_Toc498128672" </w:instrText>
          </w:r>
          <w:r>
            <w:fldChar w:fldCharType="separate"/>
          </w:r>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ins w:id="64" w:author="Thiago Cruz" w:date="2017-11-16T20:56:00Z">
            <w:r w:rsidR="00CF7E2C">
              <w:rPr>
                <w:noProof/>
                <w:webHidden/>
              </w:rPr>
              <w:t>33</w:t>
            </w:r>
          </w:ins>
          <w:del w:id="65" w:author="Thiago Cruz" w:date="2017-11-16T20:56:00Z">
            <w:r w:rsidR="00E51193" w:rsidDel="00CF7E2C">
              <w:rPr>
                <w:noProof/>
                <w:webHidden/>
              </w:rPr>
              <w:delText>34</w:delText>
            </w:r>
          </w:del>
          <w:r w:rsidR="00E71E73">
            <w:rPr>
              <w:noProof/>
              <w:webHidden/>
            </w:rPr>
            <w:fldChar w:fldCharType="end"/>
          </w:r>
          <w:r>
            <w:rPr>
              <w:noProof/>
            </w:rPr>
            <w:fldChar w:fldCharType="end"/>
          </w:r>
        </w:p>
        <w:p w14:paraId="5994ACF0" w14:textId="74E461F3"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"_Toc498128673" </w:instrText>
          </w:r>
          <w:r>
            <w:fldChar w:fldCharType="separate"/>
          </w:r>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ins w:id="66" w:author="Thiago Cruz" w:date="2017-11-16T20:56:00Z">
            <w:r w:rsidR="00CF7E2C">
              <w:rPr>
                <w:noProof/>
                <w:webHidden/>
              </w:rPr>
              <w:t>33</w:t>
            </w:r>
          </w:ins>
          <w:del w:id="67" w:author="Thiago Cruz" w:date="2017-11-16T20:56:00Z">
            <w:r w:rsidR="00E51193" w:rsidDel="00CF7E2C">
              <w:rPr>
                <w:noProof/>
                <w:webHidden/>
              </w:rPr>
              <w:delText>34</w:delText>
            </w:r>
          </w:del>
          <w:r w:rsidR="00E71E73">
            <w:rPr>
              <w:noProof/>
              <w:webHidden/>
            </w:rPr>
            <w:fldChar w:fldCharType="end"/>
          </w:r>
          <w:r>
            <w:rPr>
              <w:noProof/>
            </w:rPr>
            <w:fldChar w:fldCharType="end"/>
          </w:r>
        </w:p>
        <w:p w14:paraId="37BB5605" w14:textId="7777777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"_Toc498128674" </w:instrText>
          </w:r>
          <w:r>
            <w:fldChar w:fldCharType="separate"/>
          </w:r>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ins w:id="68" w:author="Thiago Cruz" w:date="2017-11-16T20:56:00Z">
            <w:r w:rsidR="00CF7E2C">
              <w:rPr>
                <w:noProof/>
                <w:webHidden/>
              </w:rPr>
              <w:t>35</w:t>
            </w:r>
          </w:ins>
          <w:del w:id="69" w:author="Thiago Cruz" w:date="2017-11-16T20:56:00Z">
            <w:r w:rsidR="00E51193" w:rsidDel="00CF7E2C">
              <w:rPr>
                <w:noProof/>
                <w:webHidden/>
              </w:rPr>
              <w:delText>36</w:delText>
            </w:r>
          </w:del>
          <w:r w:rsidR="00E71E73">
            <w:rPr>
              <w:noProof/>
              <w:webHidden/>
            </w:rPr>
            <w:fldChar w:fldCharType="end"/>
          </w:r>
          <w:r>
            <w:rPr>
              <w:noProof/>
            </w:rPr>
            <w:fldChar w:fldCharType="end"/>
          </w:r>
        </w:p>
        <w:p w14:paraId="28DFC7B3" w14:textId="788E954E"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"_Toc498128675" </w:instrText>
          </w:r>
          <w:r>
            <w:fldChar w:fldCharType="separate"/>
          </w:r>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ins w:id="70" w:author="Thiago Cruz" w:date="2017-11-16T20:56:00Z">
            <w:r w:rsidR="00CF7E2C">
              <w:rPr>
                <w:noProof/>
                <w:webHidden/>
              </w:rPr>
              <w:t>36</w:t>
            </w:r>
          </w:ins>
          <w:del w:id="71" w:author="Thiago Cruz" w:date="2017-11-16T20:56:00Z">
            <w:r w:rsidR="00E51193" w:rsidDel="00CF7E2C">
              <w:rPr>
                <w:noProof/>
                <w:webHidden/>
              </w:rPr>
              <w:delText>37</w:delText>
            </w:r>
          </w:del>
          <w:r w:rsidR="00E71E73">
            <w:rPr>
              <w:noProof/>
              <w:webHidden/>
            </w:rPr>
            <w:fldChar w:fldCharType="end"/>
          </w:r>
          <w:r>
            <w:rPr>
              <w:noProof/>
            </w:rPr>
            <w:fldChar w:fldCharType="end"/>
          </w:r>
        </w:p>
        <w:p w14:paraId="2BFCD540" w14:textId="1102DAD5"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"_Toc498128676" </w:instrText>
          </w:r>
          <w:r>
            <w:fldChar w:fldCharType="separate"/>
          </w:r>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ins w:id="72" w:author="Thiago Cruz" w:date="2017-11-16T20:56:00Z">
            <w:r w:rsidR="00CF7E2C">
              <w:rPr>
                <w:noProof/>
                <w:webHidden/>
              </w:rPr>
              <w:t>38</w:t>
            </w:r>
          </w:ins>
          <w:del w:id="73" w:author="Thiago Cruz" w:date="2017-11-16T20:56:00Z">
            <w:r w:rsidR="00E51193" w:rsidDel="00CF7E2C">
              <w:rPr>
                <w:noProof/>
                <w:webHidden/>
              </w:rPr>
              <w:delText>39</w:delText>
            </w:r>
          </w:del>
          <w:r w:rsidR="00E71E73">
            <w:rPr>
              <w:noProof/>
              <w:webHidden/>
            </w:rPr>
            <w:fldChar w:fldCharType="end"/>
          </w:r>
          <w:r>
            <w:rPr>
              <w:noProof/>
            </w:rPr>
            <w:fldChar w:fldCharType="end"/>
          </w:r>
        </w:p>
        <w:p w14:paraId="1D8DCD12" w14:textId="3591DCD8"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"_Toc498128677" </w:instrText>
          </w:r>
          <w:r>
            <w:fldChar w:fldCharType="separate"/>
          </w:r>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ins w:id="74" w:author="Thiago Cruz" w:date="2017-11-16T20:56:00Z">
            <w:r w:rsidR="00CF7E2C">
              <w:rPr>
                <w:noProof/>
                <w:webHidden/>
              </w:rPr>
              <w:t>41</w:t>
            </w:r>
          </w:ins>
          <w:del w:id="75" w:author="Thiago Cruz" w:date="2017-11-16T20:56:00Z">
            <w:r w:rsidR="00E51193" w:rsidDel="00CF7E2C">
              <w:rPr>
                <w:noProof/>
                <w:webHidden/>
              </w:rPr>
              <w:delText>42</w:delText>
            </w:r>
          </w:del>
          <w:r w:rsidR="00E71E73">
            <w:rPr>
              <w:noProof/>
              <w:webHidden/>
            </w:rPr>
            <w:fldChar w:fldCharType="end"/>
          </w:r>
          <w:r>
            <w:rPr>
              <w:noProof/>
            </w:rPr>
            <w:fldChar w:fldCharType="end"/>
          </w:r>
        </w:p>
        <w:p w14:paraId="6400F6B1" w14:textId="37D21E8A"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"_Toc498128678" </w:instrText>
          </w:r>
          <w:r>
            <w:fldChar w:fldCharType="separate"/>
          </w:r>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ins w:id="76" w:author="Thiago Cruz" w:date="2017-11-16T20:56:00Z">
            <w:r w:rsidR="00CF7E2C">
              <w:rPr>
                <w:noProof/>
                <w:webHidden/>
              </w:rPr>
              <w:t>43</w:t>
            </w:r>
          </w:ins>
          <w:del w:id="77" w:author="Thiago Cruz" w:date="2017-11-16T20:56:00Z">
            <w:r w:rsidR="00E51193" w:rsidDel="00CF7E2C">
              <w:rPr>
                <w:noProof/>
                <w:webHidden/>
              </w:rPr>
              <w:delText>44</w:delText>
            </w:r>
          </w:del>
          <w:r w:rsidR="00E71E73">
            <w:rPr>
              <w:noProof/>
              <w:webHidden/>
            </w:rPr>
            <w:fldChar w:fldCharType="end"/>
          </w:r>
          <w:r>
            <w:rPr>
              <w:noProof/>
            </w:rPr>
            <w:fldChar w:fldCharType="end"/>
          </w:r>
        </w:p>
        <w:p w14:paraId="1404C543" w14:textId="12EA6655"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"_Toc498128679" </w:instrText>
          </w:r>
          <w:r>
            <w:fldChar w:fldCharType="separate"/>
          </w:r>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ins w:id="78" w:author="Thiago Cruz" w:date="2017-11-16T20:56:00Z">
            <w:r w:rsidR="00CF7E2C">
              <w:rPr>
                <w:noProof/>
                <w:webHidden/>
              </w:rPr>
              <w:t>45</w:t>
            </w:r>
          </w:ins>
          <w:del w:id="79" w:author="Thiago Cruz" w:date="2017-11-16T20:56:00Z">
            <w:r w:rsidR="00E51193" w:rsidDel="00CF7E2C">
              <w:rPr>
                <w:noProof/>
                <w:webHidden/>
              </w:rPr>
              <w:delText>46</w:delText>
            </w:r>
          </w:del>
          <w:r w:rsidR="00E71E73">
            <w:rPr>
              <w:noProof/>
              <w:webHidden/>
            </w:rPr>
            <w:fldChar w:fldCharType="end"/>
          </w:r>
          <w:r>
            <w:rPr>
              <w:noProof/>
            </w:rPr>
            <w:fldChar w:fldCharType="end"/>
          </w:r>
        </w:p>
        <w:p w14:paraId="16105078" w14:textId="45648852"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"_Toc498128680" </w:instrText>
          </w:r>
          <w:r>
            <w:fldChar w:fldCharType="separate"/>
          </w:r>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ins w:id="80" w:author="Thiago Cruz" w:date="2017-11-16T20:56:00Z">
            <w:r w:rsidR="00CF7E2C">
              <w:rPr>
                <w:noProof/>
                <w:webHidden/>
              </w:rPr>
              <w:t>49</w:t>
            </w:r>
          </w:ins>
          <w:del w:id="81" w:author="Thiago Cruz" w:date="2017-11-16T20:56:00Z">
            <w:r w:rsidR="00E51193" w:rsidDel="00CF7E2C">
              <w:rPr>
                <w:noProof/>
                <w:webHidden/>
              </w:rPr>
              <w:delText>50</w:delText>
            </w:r>
          </w:del>
          <w:r w:rsidR="00E71E73">
            <w:rPr>
              <w:noProof/>
              <w:webHidden/>
            </w:rPr>
            <w:fldChar w:fldCharType="end"/>
          </w:r>
          <w:r>
            <w:rPr>
              <w:noProof/>
            </w:rPr>
            <w:fldChar w:fldCharType="end"/>
          </w:r>
        </w:p>
        <w:p w14:paraId="0AEBB6C2" w14:textId="3CCE8988"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"_Toc498128681" </w:instrText>
          </w:r>
          <w:r>
            <w:fldChar w:fldCharType="separate"/>
          </w:r>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ins w:id="82" w:author="Thiago Cruz" w:date="2017-11-16T20:56:00Z">
            <w:r w:rsidR="00CF7E2C">
              <w:rPr>
                <w:noProof/>
                <w:webHidden/>
              </w:rPr>
              <w:t>50</w:t>
            </w:r>
          </w:ins>
          <w:del w:id="83" w:author="Thiago Cruz" w:date="2017-11-16T20:56:00Z">
            <w:r w:rsidR="00E51193" w:rsidDel="00CF7E2C">
              <w:rPr>
                <w:noProof/>
                <w:webHidden/>
              </w:rPr>
              <w:delText>51</w:delText>
            </w:r>
          </w:del>
          <w:r w:rsidR="00E71E73">
            <w:rPr>
              <w:noProof/>
              <w:webHidden/>
            </w:rPr>
            <w:fldChar w:fldCharType="end"/>
          </w:r>
          <w:r>
            <w:rPr>
              <w:noProof/>
            </w:rPr>
            <w:fldChar w:fldCharType="end"/>
          </w:r>
        </w:p>
        <w:p w14:paraId="0FCED592" w14:textId="5A7EF4C8"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"_Toc498128682" </w:instrText>
          </w:r>
          <w:r>
            <w:fldChar w:fldCharType="separate"/>
          </w:r>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ins w:id="84" w:author="Thiago Cruz" w:date="2017-11-16T20:56:00Z">
            <w:r w:rsidR="00CF7E2C">
              <w:rPr>
                <w:noProof/>
                <w:webHidden/>
              </w:rPr>
              <w:t>52</w:t>
            </w:r>
          </w:ins>
          <w:del w:id="85" w:author="Thiago Cruz" w:date="2017-11-16T20:56:00Z">
            <w:r w:rsidR="00E51193" w:rsidDel="00CF7E2C">
              <w:rPr>
                <w:noProof/>
                <w:webHidden/>
              </w:rPr>
              <w:delText>53</w:delText>
            </w:r>
          </w:del>
          <w:r w:rsidR="00E71E73">
            <w:rPr>
              <w:noProof/>
              <w:webHidden/>
            </w:rPr>
            <w:fldChar w:fldCharType="end"/>
          </w:r>
          <w:r>
            <w:rPr>
              <w:noProof/>
            </w:rPr>
            <w:fldChar w:fldCharType="end"/>
          </w:r>
        </w:p>
        <w:p w14:paraId="0CE3F225" w14:textId="53817658"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"_Toc498128683" </w:instrText>
          </w:r>
          <w:r>
            <w:fldChar w:fldCharType="separate"/>
          </w:r>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ins w:id="86" w:author="Thiago Cruz" w:date="2017-11-16T20:56:00Z">
            <w:r w:rsidR="00CF7E2C">
              <w:rPr>
                <w:noProof/>
                <w:webHidden/>
              </w:rPr>
              <w:t>53</w:t>
            </w:r>
          </w:ins>
          <w:del w:id="87" w:author="Thiago Cruz" w:date="2017-11-16T20:56:00Z">
            <w:r w:rsidR="00E51193" w:rsidDel="00CF7E2C">
              <w:rPr>
                <w:noProof/>
                <w:webHidden/>
              </w:rPr>
              <w:delText>54</w:delText>
            </w:r>
          </w:del>
          <w:r w:rsidR="00E71E73">
            <w:rPr>
              <w:noProof/>
              <w:webHidden/>
            </w:rPr>
            <w:fldChar w:fldCharType="end"/>
          </w:r>
          <w:r>
            <w:rPr>
              <w:noProof/>
            </w:rPr>
            <w:fldChar w:fldCharType="end"/>
          </w:r>
        </w:p>
        <w:p w14:paraId="1FCD4072" w14:textId="28A5F812"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"_Toc498128684" </w:instrText>
          </w:r>
          <w:r>
            <w:fldChar w:fldCharType="separate"/>
          </w:r>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ins w:id="88" w:author="Thiago Cruz" w:date="2017-11-16T20:56:00Z">
            <w:r w:rsidR="00CF7E2C">
              <w:rPr>
                <w:noProof/>
                <w:webHidden/>
              </w:rPr>
              <w:t>53</w:t>
            </w:r>
          </w:ins>
          <w:del w:id="89" w:author="Thiago Cruz" w:date="2017-11-16T20:56:00Z">
            <w:r w:rsidR="00E51193" w:rsidDel="00CF7E2C">
              <w:rPr>
                <w:noProof/>
                <w:webHidden/>
              </w:rPr>
              <w:delText>54</w:delText>
            </w:r>
          </w:del>
          <w:r w:rsidR="00E71E73">
            <w:rPr>
              <w:noProof/>
              <w:webHidden/>
            </w:rPr>
            <w:fldChar w:fldCharType="end"/>
          </w:r>
          <w:r>
            <w:rPr>
              <w:noProof/>
            </w:rPr>
            <w:fldChar w:fldCharType="end"/>
          </w:r>
        </w:p>
        <w:p w14:paraId="202E2870" w14:textId="022A85D0"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"_Toc498128685" </w:instrText>
          </w:r>
          <w:r>
            <w:fldChar w:fldCharType="separate"/>
          </w:r>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ins w:id="90" w:author="Thiago Cruz" w:date="2017-11-16T20:56:00Z">
            <w:r w:rsidR="00CF7E2C">
              <w:rPr>
                <w:noProof/>
                <w:webHidden/>
              </w:rPr>
              <w:t>55</w:t>
            </w:r>
          </w:ins>
          <w:del w:id="91" w:author="Thiago Cruz" w:date="2017-11-16T20:56:00Z">
            <w:r w:rsidR="00E51193" w:rsidDel="00CF7E2C">
              <w:rPr>
                <w:noProof/>
                <w:webHidden/>
              </w:rPr>
              <w:delText>56</w:delText>
            </w:r>
          </w:del>
          <w:r w:rsidR="00E71E73">
            <w:rPr>
              <w:noProof/>
              <w:webHidden/>
            </w:rPr>
            <w:fldChar w:fldCharType="end"/>
          </w:r>
          <w:r>
            <w:rPr>
              <w:noProof/>
            </w:rPr>
            <w:fldChar w:fldCharType="end"/>
          </w:r>
        </w:p>
        <w:p w14:paraId="25D20E0E" w14:textId="345C23AD" w:rsidR="00E71E73" w:rsidRDefault="00157D20">
          <w:pPr>
            <w:pStyle w:val="Sumrio1"/>
            <w:tabs>
              <w:tab w:val="left" w:pos="480"/>
              <w:tab w:val="right" w:leader="dot" w:pos="9061"/>
            </w:tabs>
            <w:rPr>
              <w:rFonts w:eastAsiaTheme="minorEastAsia" w:cstheme="minorBidi"/>
              <w:b w:val="0"/>
              <w:bCs w:val="0"/>
              <w:noProof/>
            </w:rPr>
          </w:pPr>
          <w:r>
            <w:fldChar w:fldCharType="begin"/>
          </w:r>
          <w:r>
            <w:instrText xml:space="preserve"> HYPERLINK \l "_Toc498128686" </w:instrText>
          </w:r>
          <w:r>
            <w:fldChar w:fldCharType="separate"/>
          </w:r>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ins w:id="92" w:author="Thiago Cruz" w:date="2017-11-16T20:56:00Z">
            <w:r w:rsidR="00CF7E2C">
              <w:rPr>
                <w:noProof/>
                <w:webHidden/>
              </w:rPr>
              <w:t>56</w:t>
            </w:r>
          </w:ins>
          <w:del w:id="93" w:author="Thiago Cruz" w:date="2017-11-16T20:56:00Z">
            <w:r w:rsidR="00E51193" w:rsidDel="00CF7E2C">
              <w:rPr>
                <w:noProof/>
                <w:webHidden/>
              </w:rPr>
              <w:delText>57</w:delText>
            </w:r>
          </w:del>
          <w:r w:rsidR="00E71E73">
            <w:rPr>
              <w:noProof/>
              <w:webHidden/>
            </w:rPr>
            <w:fldChar w:fldCharType="end"/>
          </w:r>
          <w:r>
            <w:rPr>
              <w:noProof/>
            </w:rPr>
            <w:fldChar w:fldCharType="end"/>
          </w:r>
        </w:p>
        <w:p w14:paraId="0671FFDD" w14:textId="4DD176A5"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"_Toc498128687" </w:instrText>
          </w:r>
          <w:r>
            <w:fldChar w:fldCharType="separate"/>
          </w:r>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ins w:id="94" w:author="Thiago Cruz" w:date="2017-11-16T20:56:00Z">
            <w:r w:rsidR="00CF7E2C">
              <w:rPr>
                <w:noProof/>
                <w:webHidden/>
              </w:rPr>
              <w:t>56</w:t>
            </w:r>
          </w:ins>
          <w:del w:id="95" w:author="Thiago Cruz" w:date="2017-11-16T20:56:00Z">
            <w:r w:rsidR="00E51193" w:rsidDel="00CF7E2C">
              <w:rPr>
                <w:noProof/>
                <w:webHidden/>
              </w:rPr>
              <w:delText>57</w:delText>
            </w:r>
          </w:del>
          <w:r w:rsidR="00E71E73">
            <w:rPr>
              <w:noProof/>
              <w:webHidden/>
            </w:rPr>
            <w:fldChar w:fldCharType="end"/>
          </w:r>
          <w:r>
            <w:rPr>
              <w:noProof/>
            </w:rPr>
            <w:fldChar w:fldCharType="end"/>
          </w:r>
        </w:p>
        <w:p w14:paraId="5E716D6B" w14:textId="77C17DC4"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"_Toc498128688" </w:instrText>
          </w:r>
          <w:r>
            <w:fldChar w:fldCharType="separate"/>
          </w:r>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ins w:id="96" w:author="Thiago Cruz" w:date="2017-11-16T20:56:00Z">
            <w:r w:rsidR="00CF7E2C">
              <w:rPr>
                <w:noProof/>
                <w:webHidden/>
              </w:rPr>
              <w:t>56</w:t>
            </w:r>
          </w:ins>
          <w:del w:id="97" w:author="Thiago Cruz" w:date="2017-11-16T20:56:00Z">
            <w:r w:rsidR="00E51193" w:rsidDel="00CF7E2C">
              <w:rPr>
                <w:noProof/>
                <w:webHidden/>
              </w:rPr>
              <w:delText>57</w:delText>
            </w:r>
          </w:del>
          <w:r w:rsidR="00E71E73">
            <w:rPr>
              <w:noProof/>
              <w:webHidden/>
            </w:rPr>
            <w:fldChar w:fldCharType="end"/>
          </w:r>
          <w:r>
            <w:rPr>
              <w:noProof/>
            </w:rPr>
            <w:fldChar w:fldCharType="end"/>
          </w:r>
        </w:p>
        <w:p w14:paraId="407F7B30" w14:textId="5502C2A3"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"_Toc498128689" </w:instrText>
          </w:r>
          <w:r>
            <w:fldChar w:fldCharType="separate"/>
          </w:r>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ins w:id="98" w:author="Thiago Cruz" w:date="2017-11-16T20:56:00Z">
            <w:r w:rsidR="00CF7E2C">
              <w:rPr>
                <w:noProof/>
                <w:webHidden/>
              </w:rPr>
              <w:t>56</w:t>
            </w:r>
          </w:ins>
          <w:del w:id="99" w:author="Thiago Cruz" w:date="2017-11-16T20:56:00Z">
            <w:r w:rsidR="00E51193" w:rsidDel="00CF7E2C">
              <w:rPr>
                <w:noProof/>
                <w:webHidden/>
              </w:rPr>
              <w:delText>57</w:delText>
            </w:r>
          </w:del>
          <w:r w:rsidR="00E71E73">
            <w:rPr>
              <w:noProof/>
              <w:webHidden/>
            </w:rPr>
            <w:fldChar w:fldCharType="end"/>
          </w:r>
          <w:r>
            <w:rPr>
              <w:noProof/>
            </w:rPr>
            <w:fldChar w:fldCharType="end"/>
          </w:r>
        </w:p>
        <w:p w14:paraId="75A5A7B1" w14:textId="65F1B98F"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"_Toc498128690" </w:instrText>
          </w:r>
          <w:r>
            <w:fldChar w:fldCharType="separate"/>
          </w:r>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ins w:id="100" w:author="Thiago Cruz" w:date="2017-11-16T20:56:00Z">
            <w:r w:rsidR="00CF7E2C">
              <w:rPr>
                <w:noProof/>
                <w:webHidden/>
              </w:rPr>
              <w:t>57</w:t>
            </w:r>
          </w:ins>
          <w:del w:id="101" w:author="Thiago Cruz" w:date="2017-11-16T20:56:00Z">
            <w:r w:rsidR="00E51193" w:rsidDel="00CF7E2C">
              <w:rPr>
                <w:noProof/>
                <w:webHidden/>
              </w:rPr>
              <w:delText>58</w:delText>
            </w:r>
          </w:del>
          <w:r w:rsidR="00E71E73">
            <w:rPr>
              <w:noProof/>
              <w:webHidden/>
            </w:rPr>
            <w:fldChar w:fldCharType="end"/>
          </w:r>
          <w:r>
            <w:rPr>
              <w:noProof/>
            </w:rPr>
            <w:fldChar w:fldCharType="end"/>
          </w:r>
        </w:p>
        <w:p w14:paraId="6F1F2789" w14:textId="056894B2"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"_Toc498128691" </w:instrText>
          </w:r>
          <w:r>
            <w:fldChar w:fldCharType="separate"/>
          </w:r>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ins w:id="102" w:author="Thiago Cruz" w:date="2017-11-16T20:56:00Z">
            <w:r w:rsidR="00CF7E2C">
              <w:rPr>
                <w:noProof/>
                <w:webHidden/>
              </w:rPr>
              <w:t>57</w:t>
            </w:r>
          </w:ins>
          <w:del w:id="103" w:author="Thiago Cruz" w:date="2017-11-16T20:56:00Z">
            <w:r w:rsidR="00E51193" w:rsidDel="00CF7E2C">
              <w:rPr>
                <w:noProof/>
                <w:webHidden/>
              </w:rPr>
              <w:delText>58</w:delText>
            </w:r>
          </w:del>
          <w:r w:rsidR="00E71E73">
            <w:rPr>
              <w:noProof/>
              <w:webHidden/>
            </w:rPr>
            <w:fldChar w:fldCharType="end"/>
          </w:r>
          <w:r>
            <w:rPr>
              <w:noProof/>
            </w:rPr>
            <w:fldChar w:fldCharType="end"/>
          </w:r>
        </w:p>
        <w:p w14:paraId="193CA4E3" w14:textId="181D19CD"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"_Toc498128692" </w:instrText>
          </w:r>
          <w:r>
            <w:fldChar w:fldCharType="separate"/>
          </w:r>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ins w:id="104" w:author="Thiago Cruz" w:date="2017-11-16T20:56:00Z">
            <w:r w:rsidR="00CF7E2C">
              <w:rPr>
                <w:noProof/>
                <w:webHidden/>
              </w:rPr>
              <w:t>57</w:t>
            </w:r>
          </w:ins>
          <w:del w:id="105" w:author="Thiago Cruz" w:date="2017-11-16T20:56:00Z">
            <w:r w:rsidR="00E51193" w:rsidDel="00CF7E2C">
              <w:rPr>
                <w:noProof/>
                <w:webHidden/>
              </w:rPr>
              <w:delText>58</w:delText>
            </w:r>
          </w:del>
          <w:r w:rsidR="00E71E73">
            <w:rPr>
              <w:noProof/>
              <w:webHidden/>
            </w:rPr>
            <w:fldChar w:fldCharType="end"/>
          </w:r>
          <w:r>
            <w:rPr>
              <w:noProof/>
            </w:rPr>
            <w:fldChar w:fldCharType="end"/>
          </w:r>
        </w:p>
        <w:p w14:paraId="468E6484" w14:textId="2F739C99"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"_Toc498128693" </w:instrText>
          </w:r>
          <w:r>
            <w:fldChar w:fldCharType="separate"/>
          </w:r>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ins w:id="106" w:author="Thiago Cruz" w:date="2017-11-16T20:56:00Z">
            <w:r w:rsidR="00CF7E2C">
              <w:rPr>
                <w:noProof/>
                <w:webHidden/>
              </w:rPr>
              <w:t>57</w:t>
            </w:r>
          </w:ins>
          <w:del w:id="107" w:author="Thiago Cruz" w:date="2017-11-16T20:56:00Z">
            <w:r w:rsidR="00E51193" w:rsidDel="00CF7E2C">
              <w:rPr>
                <w:noProof/>
                <w:webHidden/>
              </w:rPr>
              <w:delText>58</w:delText>
            </w:r>
          </w:del>
          <w:r w:rsidR="00E71E73">
            <w:rPr>
              <w:noProof/>
              <w:webHidden/>
            </w:rPr>
            <w:fldChar w:fldCharType="end"/>
          </w:r>
          <w:r>
            <w:rPr>
              <w:noProof/>
            </w:rPr>
            <w:fldChar w:fldCharType="end"/>
          </w:r>
        </w:p>
        <w:p w14:paraId="5FB303CD" w14:textId="014B6C3B"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"_Toc498128694" </w:instrText>
          </w:r>
          <w:r>
            <w:fldChar w:fldCharType="separate"/>
          </w:r>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ins w:id="108" w:author="Thiago Cruz" w:date="2017-11-16T20:56:00Z">
            <w:r w:rsidR="00CF7E2C">
              <w:rPr>
                <w:noProof/>
                <w:webHidden/>
              </w:rPr>
              <w:t>57</w:t>
            </w:r>
          </w:ins>
          <w:del w:id="109" w:author="Thiago Cruz" w:date="2017-11-16T20:56:00Z">
            <w:r w:rsidR="00E51193" w:rsidDel="00CF7E2C">
              <w:rPr>
                <w:noProof/>
                <w:webHidden/>
              </w:rPr>
              <w:delText>58</w:delText>
            </w:r>
          </w:del>
          <w:r w:rsidR="00E71E73">
            <w:rPr>
              <w:noProof/>
              <w:webHidden/>
            </w:rPr>
            <w:fldChar w:fldCharType="end"/>
          </w:r>
          <w:r>
            <w:rPr>
              <w:noProof/>
            </w:rPr>
            <w:fldChar w:fldCharType="end"/>
          </w:r>
        </w:p>
        <w:p w14:paraId="71A5C63B" w14:textId="4583D452"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"_Toc498128695" </w:instrText>
          </w:r>
          <w:r>
            <w:fldChar w:fldCharType="separate"/>
          </w:r>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ins w:id="110" w:author="Thiago Cruz" w:date="2017-11-16T20:56:00Z">
            <w:r w:rsidR="00CF7E2C">
              <w:rPr>
                <w:noProof/>
                <w:webHidden/>
              </w:rPr>
              <w:t>57</w:t>
            </w:r>
          </w:ins>
          <w:del w:id="111" w:author="Thiago Cruz" w:date="2017-11-16T20:56:00Z">
            <w:r w:rsidR="00E51193" w:rsidDel="00CF7E2C">
              <w:rPr>
                <w:noProof/>
                <w:webHidden/>
              </w:rPr>
              <w:delText>58</w:delText>
            </w:r>
          </w:del>
          <w:r w:rsidR="00E71E73">
            <w:rPr>
              <w:noProof/>
              <w:webHidden/>
            </w:rPr>
            <w:fldChar w:fldCharType="end"/>
          </w:r>
          <w:r>
            <w:rPr>
              <w:noProof/>
            </w:rPr>
            <w:fldChar w:fldCharType="end"/>
          </w:r>
        </w:p>
        <w:p w14:paraId="7FB2C1D0" w14:textId="6D75332A"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"_Toc498128696" </w:instrText>
          </w:r>
          <w:r>
            <w:fldChar w:fldCharType="separate"/>
          </w:r>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ins w:id="112" w:author="Thiago Cruz" w:date="2017-11-16T20:56:00Z">
            <w:r w:rsidR="00CF7E2C">
              <w:rPr>
                <w:noProof/>
                <w:webHidden/>
              </w:rPr>
              <w:t>59</w:t>
            </w:r>
          </w:ins>
          <w:del w:id="113" w:author="Thiago Cruz" w:date="2017-11-16T20:56:00Z">
            <w:r w:rsidR="00E51193" w:rsidDel="00CF7E2C">
              <w:rPr>
                <w:noProof/>
                <w:webHidden/>
              </w:rPr>
              <w:delText>60</w:delText>
            </w:r>
          </w:del>
          <w:r w:rsidR="00E71E73">
            <w:rPr>
              <w:noProof/>
              <w:webHidden/>
            </w:rPr>
            <w:fldChar w:fldCharType="end"/>
          </w:r>
          <w:r>
            <w:rPr>
              <w:noProof/>
            </w:rPr>
            <w:fldChar w:fldCharType="end"/>
          </w:r>
        </w:p>
        <w:p w14:paraId="07C2367C" w14:textId="4438D4B5"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"_Toc498128697" </w:instrText>
          </w:r>
          <w:r>
            <w:fldChar w:fldCharType="separate"/>
          </w:r>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ins w:id="114" w:author="Thiago Cruz" w:date="2017-11-16T20:56:00Z">
            <w:r w:rsidR="00CF7E2C">
              <w:rPr>
                <w:noProof/>
                <w:webHidden/>
              </w:rPr>
              <w:t>60</w:t>
            </w:r>
          </w:ins>
          <w:del w:id="115" w:author="Thiago Cruz" w:date="2017-11-16T20:56:00Z">
            <w:r w:rsidR="00E51193" w:rsidDel="00CF7E2C">
              <w:rPr>
                <w:noProof/>
                <w:webHidden/>
              </w:rPr>
              <w:delText>61</w:delText>
            </w:r>
          </w:del>
          <w:r w:rsidR="00E71E73">
            <w:rPr>
              <w:noProof/>
              <w:webHidden/>
            </w:rPr>
            <w:fldChar w:fldCharType="end"/>
          </w:r>
          <w:r>
            <w:rPr>
              <w:noProof/>
            </w:rPr>
            <w:fldChar w:fldCharType="end"/>
          </w:r>
        </w:p>
        <w:p w14:paraId="40B0F881" w14:textId="534506BC"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"_Toc498128698" </w:instrText>
          </w:r>
          <w:r>
            <w:fldChar w:fldCharType="separate"/>
          </w:r>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ins w:id="116" w:author="Thiago Cruz" w:date="2017-11-16T20:56:00Z">
            <w:r w:rsidR="00CF7E2C">
              <w:rPr>
                <w:noProof/>
                <w:webHidden/>
              </w:rPr>
              <w:t>60</w:t>
            </w:r>
          </w:ins>
          <w:del w:id="117" w:author="Thiago Cruz" w:date="2017-11-16T20:56:00Z">
            <w:r w:rsidR="00E51193" w:rsidDel="00CF7E2C">
              <w:rPr>
                <w:noProof/>
                <w:webHidden/>
              </w:rPr>
              <w:delText>61</w:delText>
            </w:r>
          </w:del>
          <w:r w:rsidR="00E71E73">
            <w:rPr>
              <w:noProof/>
              <w:webHidden/>
            </w:rPr>
            <w:fldChar w:fldCharType="end"/>
          </w:r>
          <w:r>
            <w:rPr>
              <w:noProof/>
            </w:rPr>
            <w:fldChar w:fldCharType="end"/>
          </w:r>
        </w:p>
        <w:p w14:paraId="603A5550" w14:textId="77777777" w:rsidR="00E71E73" w:rsidRDefault="00157D20">
          <w:pPr>
            <w:pStyle w:val="Sumrio1"/>
            <w:tabs>
              <w:tab w:val="right" w:leader="dot" w:pos="9061"/>
            </w:tabs>
            <w:rPr>
              <w:rFonts w:eastAsiaTheme="minorEastAsia" w:cstheme="minorBidi"/>
              <w:b w:val="0"/>
              <w:bCs w:val="0"/>
              <w:noProof/>
            </w:rPr>
          </w:pPr>
          <w:r>
            <w:lastRenderedPageBreak/>
            <w:fldChar w:fldCharType="begin"/>
          </w:r>
          <w:r>
            <w:instrText xml:space="preserve"> HYPERLINK \l "_Toc498128699" </w:instrText>
          </w:r>
          <w:r>
            <w:fldChar w:fldCharType="separate"/>
          </w:r>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ins w:id="118" w:author="Thiago Cruz" w:date="2017-11-16T20:56:00Z">
            <w:r w:rsidR="00CF7E2C">
              <w:rPr>
                <w:noProof/>
                <w:webHidden/>
              </w:rPr>
              <w:t>64</w:t>
            </w:r>
          </w:ins>
          <w:del w:id="119" w:author="Thiago Cruz" w:date="2017-11-16T20:56:00Z">
            <w:r w:rsidR="00E51193" w:rsidDel="00CF7E2C">
              <w:rPr>
                <w:noProof/>
                <w:webHidden/>
              </w:rPr>
              <w:delText>65</w:delText>
            </w:r>
          </w:del>
          <w:r w:rsidR="00E71E73">
            <w:rPr>
              <w:noProof/>
              <w:webHidden/>
            </w:rPr>
            <w:fldChar w:fldCharType="end"/>
          </w:r>
          <w:r>
            <w:rPr>
              <w:noProof/>
            </w:rPr>
            <w:fldChar w:fldCharType="end"/>
          </w:r>
        </w:p>
        <w:p w14:paraId="38E7BFD8" w14:textId="77777777"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"_Toc498128700" </w:instrText>
          </w:r>
          <w:r>
            <w:fldChar w:fldCharType="separate"/>
          </w:r>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ins w:id="120" w:author="Thiago Cruz" w:date="2017-11-16T20:56:00Z">
            <w:r w:rsidR="00CF7E2C">
              <w:rPr>
                <w:noProof/>
                <w:webHidden/>
              </w:rPr>
              <w:t>65</w:t>
            </w:r>
          </w:ins>
          <w:del w:id="121" w:author="Thiago Cruz" w:date="2017-11-16T20:56:00Z">
            <w:r w:rsidR="00E51193" w:rsidDel="00CF7E2C">
              <w:rPr>
                <w:noProof/>
                <w:webHidden/>
              </w:rPr>
              <w:delText>66</w:delText>
            </w:r>
          </w:del>
          <w:r w:rsidR="00E71E73">
            <w:rPr>
              <w:noProof/>
              <w:webHidden/>
            </w:rPr>
            <w:fldChar w:fldCharType="end"/>
          </w:r>
          <w:r>
            <w:rPr>
              <w:noProof/>
            </w:rPr>
            <w:fldChar w:fldCharType="end"/>
          </w:r>
        </w:p>
        <w:p w14:paraId="2DB79CE2" w14:textId="77777777"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"_Toc498128701" </w:instrText>
          </w:r>
          <w:r>
            <w:fldChar w:fldCharType="separate"/>
          </w:r>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ins w:id="122" w:author="Thiago Cruz" w:date="2017-11-16T20:56:00Z">
            <w:r w:rsidR="00CF7E2C">
              <w:rPr>
                <w:noProof/>
                <w:webHidden/>
              </w:rPr>
              <w:t>66</w:t>
            </w:r>
          </w:ins>
          <w:del w:id="123" w:author="Thiago Cruz" w:date="2017-11-16T20:56:00Z">
            <w:r w:rsidR="00E51193" w:rsidDel="00CF7E2C">
              <w:rPr>
                <w:noProof/>
                <w:webHidden/>
              </w:rPr>
              <w:delText>67</w:delText>
            </w:r>
          </w:del>
          <w:r w:rsidR="00E71E73">
            <w:rPr>
              <w:noProof/>
              <w:webHidden/>
            </w:rPr>
            <w:fldChar w:fldCharType="end"/>
          </w:r>
          <w:r>
            <w:rPr>
              <w:noProof/>
            </w:rPr>
            <w:fldChar w:fldCharType="end"/>
          </w:r>
        </w:p>
        <w:p w14:paraId="780A54A7" w14:textId="77777777"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"_Toc498128702" </w:instrText>
          </w:r>
          <w:r>
            <w:fldChar w:fldCharType="separate"/>
          </w:r>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ins w:id="124" w:author="Thiago Cruz" w:date="2017-11-16T20:56:00Z">
            <w:r w:rsidR="00CF7E2C">
              <w:rPr>
                <w:noProof/>
                <w:webHidden/>
              </w:rPr>
              <w:t>67</w:t>
            </w:r>
          </w:ins>
          <w:del w:id="125" w:author="Thiago Cruz" w:date="2017-11-16T20:56:00Z">
            <w:r w:rsidR="00E51193" w:rsidDel="00CF7E2C">
              <w:rPr>
                <w:noProof/>
                <w:webHidden/>
              </w:rPr>
              <w:delText>68</w:delText>
            </w:r>
          </w:del>
          <w:r w:rsidR="00E71E73">
            <w:rPr>
              <w:noProof/>
              <w:webHidden/>
            </w:rPr>
            <w:fldChar w:fldCharType="end"/>
          </w:r>
          <w:r>
            <w:rPr>
              <w:noProof/>
            </w:rPr>
            <w:fldChar w:fldCharType="end"/>
          </w:r>
        </w:p>
        <w:p w14:paraId="3F5E809B" w14:textId="77777777" w:rsidR="00E71E73" w:rsidRDefault="00157D20">
          <w:pPr>
            <w:pStyle w:val="Sumrio1"/>
            <w:tabs>
              <w:tab w:val="right" w:leader="dot" w:pos="9061"/>
            </w:tabs>
            <w:rPr>
              <w:rFonts w:eastAsiaTheme="minorEastAsia" w:cstheme="minorBidi"/>
              <w:b w:val="0"/>
              <w:bCs w:val="0"/>
              <w:noProof/>
            </w:rPr>
          </w:pPr>
          <w:r>
            <w:fldChar w:fldCharType="begin"/>
          </w:r>
          <w:r>
            <w:instrText xml:space="preserve"> HYPERLINK \l "_Toc498128703" </w:instrText>
          </w:r>
          <w:r>
            <w:fldChar w:fldCharType="separate"/>
          </w:r>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ins w:id="126" w:author="Thiago Cruz" w:date="2017-11-16T20:56:00Z">
            <w:r w:rsidR="00CF7E2C">
              <w:rPr>
                <w:noProof/>
                <w:webHidden/>
              </w:rPr>
              <w:t>69</w:t>
            </w:r>
          </w:ins>
          <w:del w:id="127" w:author="Thiago Cruz" w:date="2017-11-16T20:56:00Z">
            <w:r w:rsidR="00E51193" w:rsidDel="00CF7E2C">
              <w:rPr>
                <w:noProof/>
                <w:webHidden/>
              </w:rPr>
              <w:delText>70</w:delText>
            </w:r>
          </w:del>
          <w:r w:rsidR="00E71E73">
            <w:rPr>
              <w:noProof/>
              <w:webHidden/>
            </w:rPr>
            <w:fldChar w:fldCharType="end"/>
          </w:r>
          <w:r>
            <w:rPr>
              <w:noProof/>
            </w:rPr>
            <w:fldChar w:fldCharType="end"/>
          </w:r>
        </w:p>
        <w:p w14:paraId="2778908E" w14:textId="7777777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"_Toc498128704" </w:instrText>
          </w:r>
          <w:r>
            <w:fldChar w:fldCharType="separate"/>
          </w:r>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ins w:id="128" w:author="Thiago Cruz" w:date="2017-11-16T20:56:00Z">
            <w:r w:rsidR="00CF7E2C">
              <w:rPr>
                <w:noProof/>
                <w:webHidden/>
              </w:rPr>
              <w:t>69</w:t>
            </w:r>
          </w:ins>
          <w:del w:id="129" w:author="Thiago Cruz" w:date="2017-11-16T20:56:00Z">
            <w:r w:rsidR="00E51193" w:rsidDel="00CF7E2C">
              <w:rPr>
                <w:noProof/>
                <w:webHidden/>
              </w:rPr>
              <w:delText>70</w:delText>
            </w:r>
          </w:del>
          <w:r w:rsidR="00E71E73">
            <w:rPr>
              <w:noProof/>
              <w:webHidden/>
            </w:rPr>
            <w:fldChar w:fldCharType="end"/>
          </w:r>
          <w:r>
            <w:rPr>
              <w:noProof/>
            </w:rPr>
            <w:fldChar w:fldCharType="end"/>
          </w:r>
        </w:p>
        <w:p w14:paraId="574E4DAF" w14:textId="7777777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"_Toc498128705" </w:instrText>
          </w:r>
          <w:r>
            <w:fldChar w:fldCharType="separate"/>
          </w:r>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ins w:id="130" w:author="Thiago Cruz" w:date="2017-11-16T20:56:00Z">
            <w:r w:rsidR="00CF7E2C">
              <w:rPr>
                <w:noProof/>
                <w:webHidden/>
              </w:rPr>
              <w:t>71</w:t>
            </w:r>
          </w:ins>
          <w:del w:id="131" w:author="Thiago Cruz" w:date="2017-11-16T20:56:00Z">
            <w:r w:rsidR="00E51193" w:rsidDel="00CF7E2C">
              <w:rPr>
                <w:noProof/>
                <w:webHidden/>
              </w:rPr>
              <w:delText>72</w:delText>
            </w:r>
          </w:del>
          <w:r w:rsidR="00E71E73">
            <w:rPr>
              <w:noProof/>
              <w:webHidden/>
            </w:rPr>
            <w:fldChar w:fldCharType="end"/>
          </w:r>
          <w:r>
            <w:rPr>
              <w:noProof/>
            </w:rPr>
            <w:fldChar w:fldCharType="end"/>
          </w:r>
        </w:p>
        <w:p w14:paraId="720711F5" w14:textId="7777777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"_Toc498128706" </w:instrText>
          </w:r>
          <w:r>
            <w:fldChar w:fldCharType="separate"/>
          </w:r>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ins w:id="132" w:author="Thiago Cruz" w:date="2017-11-16T20:56:00Z">
            <w:r w:rsidR="00CF7E2C">
              <w:rPr>
                <w:noProof/>
                <w:webHidden/>
              </w:rPr>
              <w:t>73</w:t>
            </w:r>
          </w:ins>
          <w:del w:id="133" w:author="Thiago Cruz" w:date="2017-11-16T20:56:00Z">
            <w:r w:rsidR="00E51193" w:rsidDel="00CF7E2C">
              <w:rPr>
                <w:noProof/>
                <w:webHidden/>
              </w:rPr>
              <w:delText>74</w:delText>
            </w:r>
          </w:del>
          <w:r w:rsidR="00E71E73">
            <w:rPr>
              <w:noProof/>
              <w:webHidden/>
            </w:rPr>
            <w:fldChar w:fldCharType="end"/>
          </w:r>
          <w:r>
            <w:rPr>
              <w:noProof/>
            </w:rPr>
            <w:fldChar w:fldCharType="end"/>
          </w:r>
        </w:p>
        <w:p w14:paraId="1448C69D" w14:textId="7777777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w:instrText>
          </w:r>
          <w:r>
            <w:instrText xml:space="preserve">8128707" </w:instrText>
          </w:r>
          <w:r>
            <w:fldChar w:fldCharType="separate"/>
          </w:r>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ins w:id="134" w:author="Thiago Cruz" w:date="2017-11-16T20:56:00Z">
            <w:r w:rsidR="00CF7E2C">
              <w:rPr>
                <w:noProof/>
                <w:webHidden/>
              </w:rPr>
              <w:t>75</w:t>
            </w:r>
          </w:ins>
          <w:del w:id="135" w:author="Thiago Cruz" w:date="2017-11-16T20:56:00Z">
            <w:r w:rsidR="00E51193" w:rsidDel="00CF7E2C">
              <w:rPr>
                <w:noProof/>
                <w:webHidden/>
              </w:rPr>
              <w:delText>76</w:delText>
            </w:r>
          </w:del>
          <w:r w:rsidR="00E71E73">
            <w:rPr>
              <w:noProof/>
              <w:webHidden/>
            </w:rPr>
            <w:fldChar w:fldCharType="end"/>
          </w:r>
          <w:r>
            <w:rPr>
              <w:noProof/>
            </w:rPr>
            <w:fldChar w:fldCharType="end"/>
          </w:r>
        </w:p>
        <w:p w14:paraId="46F82A02" w14:textId="77777777" w:rsidR="00E71E73" w:rsidRDefault="00157D20">
          <w:pPr>
            <w:pStyle w:val="Sumrio2"/>
            <w:tabs>
              <w:tab w:val="right" w:leader="dot" w:pos="9061"/>
            </w:tabs>
            <w:rPr>
              <w:rFonts w:eastAsiaTheme="minorEastAsia" w:cstheme="minorBidi"/>
              <w:b w:val="0"/>
              <w:bCs w:val="0"/>
              <w:noProof/>
              <w:sz w:val="24"/>
              <w:szCs w:val="24"/>
            </w:rPr>
          </w:pPr>
          <w:r>
            <w:fldChar w:fldCharType="begin"/>
          </w:r>
          <w:r>
            <w:instrText xml:space="preserve"> HYPERLINK \l "_Toc498128708" </w:instrText>
          </w:r>
          <w:r>
            <w:fldChar w:fldCharType="separate"/>
          </w:r>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ins w:id="136" w:author="Thiago Cruz" w:date="2017-11-16T20:56:00Z">
            <w:r w:rsidR="00CF7E2C">
              <w:rPr>
                <w:noProof/>
                <w:webHidden/>
              </w:rPr>
              <w:t>77</w:t>
            </w:r>
          </w:ins>
          <w:del w:id="137" w:author="Thiago Cruz" w:date="2017-11-16T20:56:00Z">
            <w:r w:rsidR="00E51193" w:rsidDel="00CF7E2C">
              <w:rPr>
                <w:noProof/>
                <w:webHidden/>
              </w:rPr>
              <w:delText>78</w:delText>
            </w:r>
          </w:del>
          <w:r w:rsidR="00E71E73">
            <w:rPr>
              <w:noProof/>
              <w:webHidden/>
            </w:rPr>
            <w:fldChar w:fldCharType="end"/>
          </w:r>
          <w:r>
            <w:rPr>
              <w:noProof/>
            </w:rPr>
            <w:fldChar w:fldCharType="end"/>
          </w:r>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138" w:name="_Toc496802689"/>
      <w:bookmarkStart w:id="139" w:name="_Toc496802918"/>
      <w:bookmarkStart w:id="140" w:name="_Toc498128657"/>
      <w:r>
        <w:lastRenderedPageBreak/>
        <w:t>INTRODUÇÃO</w:t>
      </w:r>
      <w:bookmarkEnd w:id="138"/>
      <w:bookmarkEnd w:id="139"/>
      <w:bookmarkEnd w:id="140"/>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micro-serviços. </w:t>
      </w:r>
    </w:p>
    <w:p w14:paraId="20E0BE90" w14:textId="77777777" w:rsidR="009C7518" w:rsidRDefault="00C254AC" w:rsidP="00134CF7">
      <w:pPr>
        <w:widowControl w:val="0"/>
        <w:ind w:firstLine="708"/>
      </w:pPr>
      <w:r>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midlewares (APIs).</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o conceito próprio do docker de orquestração em cluster, além de mostrar um projeto de treinamento e aprendizado sobre a plataforma Docker e encerrarei este capítulo informando sobre a comunidade e algumas características da plataforma para o mercado fechado, empresariasl.</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No capítlulo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141" w:name="_Toc496802690"/>
      <w:bookmarkStart w:id="142" w:name="_Toc496802919"/>
      <w:bookmarkStart w:id="143" w:name="_Toc498128658"/>
      <w:r>
        <w:lastRenderedPageBreak/>
        <w:t>2 C</w:t>
      </w:r>
      <w:bookmarkEnd w:id="141"/>
      <w:bookmarkEnd w:id="142"/>
      <w:r>
        <w:t>OMPUTAÇÃO EM NUVEM</w:t>
      </w:r>
      <w:bookmarkEnd w:id="143"/>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Ao invés de manter servidores e infraestrutura especializada para processamento de dados, storage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E51193" w:rsidRDefault="00E51193">
                            <w:pPr>
                              <w:pStyle w:val="Legenda"/>
                            </w:pPr>
                            <w:bookmarkStart w:id="144" w:name="_Toc482039959"/>
                            <w:bookmarkStart w:id="145" w:name="_Toc482302119"/>
                            <w:bookmarkStart w:id="146" w:name="_Toc482039817"/>
                            <w:bookmarkStart w:id="147"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44"/>
                            <w:bookmarkEnd w:id="145"/>
                            <w:bookmarkEnd w:id="146"/>
                            <w:r>
                              <w:rPr>
                                <w:color w:val="000000"/>
                              </w:rPr>
                              <w:t>: Cloud Fonte: http://www.synergixtech.com/wp-content/uploads/2016/09/Cloud-Computing-Benefits.png</w:t>
                            </w:r>
                            <w:bookmarkEnd w:id="147"/>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E51193" w:rsidRDefault="00E51193">
                      <w:pPr>
                        <w:pStyle w:val="Legenda"/>
                      </w:pPr>
                      <w:bookmarkStart w:id="148" w:name="_Toc482039959"/>
                      <w:bookmarkStart w:id="149" w:name="_Toc482302119"/>
                      <w:bookmarkStart w:id="150" w:name="_Toc482039817"/>
                      <w:bookmarkStart w:id="151" w:name="_Toc498157772"/>
                      <w:r>
                        <w:rPr>
                          <w:color w:val="000000"/>
                        </w:rPr>
                        <w:t xml:space="preserve">Figura </w:t>
                      </w:r>
                      <w:r>
                        <w:rPr>
                          <w:color w:val="000000"/>
                        </w:rPr>
                        <w:fldChar w:fldCharType="begin"/>
                      </w:r>
                      <w:r>
                        <w:instrText>SEQ Figura \* ARABIC</w:instrText>
                      </w:r>
                      <w:r>
                        <w:fldChar w:fldCharType="separate"/>
                      </w:r>
                      <w:r w:rsidR="00CF7E2C">
                        <w:rPr>
                          <w:noProof/>
                        </w:rPr>
                        <w:t>1</w:t>
                      </w:r>
                      <w:r>
                        <w:fldChar w:fldCharType="end"/>
                      </w:r>
                      <w:bookmarkEnd w:id="148"/>
                      <w:bookmarkEnd w:id="149"/>
                      <w:bookmarkEnd w:id="150"/>
                      <w:r>
                        <w:rPr>
                          <w:color w:val="000000"/>
                        </w:rPr>
                        <w:t>: Cloud Fonte: http://www.synergixtech.com/wp-content/uploads/2016/09/Cloud-Computing-Benefits.png</w:t>
                      </w:r>
                      <w:bookmarkEnd w:id="151"/>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52" w:name="_Toc496802691"/>
      <w:bookmarkStart w:id="153" w:name="_Toc496802920"/>
      <w:bookmarkStart w:id="154" w:name="_Toc498128659"/>
      <w:r>
        <w:lastRenderedPageBreak/>
        <w:t>2.1 HISTÓRIA</w:t>
      </w:r>
      <w:bookmarkEnd w:id="152"/>
      <w:bookmarkEnd w:id="153"/>
      <w:bookmarkEnd w:id="154"/>
    </w:p>
    <w:p w14:paraId="3995A0EA" w14:textId="77777777" w:rsidR="009C7518" w:rsidRDefault="00C254AC">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E51193" w:rsidRDefault="00E51193">
                            <w:pPr>
                              <w:pStyle w:val="Legenda"/>
                            </w:pPr>
                            <w:bookmarkStart w:id="155" w:name="_Toc482302120"/>
                            <w:bookmarkStart w:id="156" w:name="_Toc482039818"/>
                            <w:bookmarkStart w:id="157" w:name="_Toc482039960"/>
                            <w:bookmarkStart w:id="158"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55"/>
                            <w:bookmarkEnd w:id="156"/>
                            <w:bookmarkEnd w:id="157"/>
                            <w:r>
                              <w:rPr>
                                <w:color w:val="000000"/>
                              </w:rPr>
                              <w:t>: Joseph Carl Fonte: http://www.psynergie.com/psychologie-internet/photo-joseph-licklider.jpg</w:t>
                            </w:r>
                            <w:bookmarkEnd w:id="158"/>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E51193" w:rsidRDefault="00E51193">
                      <w:pPr>
                        <w:pStyle w:val="Legenda"/>
                      </w:pPr>
                      <w:bookmarkStart w:id="159" w:name="_Toc482302120"/>
                      <w:bookmarkStart w:id="160" w:name="_Toc482039818"/>
                      <w:bookmarkStart w:id="161" w:name="_Toc482039960"/>
                      <w:bookmarkStart w:id="162" w:name="_Toc498157773"/>
                      <w:r>
                        <w:rPr>
                          <w:color w:val="000000"/>
                        </w:rPr>
                        <w:t xml:space="preserve">Figura </w:t>
                      </w:r>
                      <w:r>
                        <w:rPr>
                          <w:color w:val="000000"/>
                        </w:rPr>
                        <w:fldChar w:fldCharType="begin"/>
                      </w:r>
                      <w:r>
                        <w:instrText>SEQ Figura \* ARABIC</w:instrText>
                      </w:r>
                      <w:r>
                        <w:fldChar w:fldCharType="separate"/>
                      </w:r>
                      <w:r w:rsidR="00CF7E2C">
                        <w:rPr>
                          <w:noProof/>
                        </w:rPr>
                        <w:t>2</w:t>
                      </w:r>
                      <w:r>
                        <w:fldChar w:fldCharType="end"/>
                      </w:r>
                      <w:bookmarkEnd w:id="159"/>
                      <w:bookmarkEnd w:id="160"/>
                      <w:bookmarkEnd w:id="161"/>
                      <w:r>
                        <w:rPr>
                          <w:color w:val="000000"/>
                        </w:rPr>
                        <w:t>: Joseph Carl Fonte: http://www.psynergie.com/psychologie-internet/photo-joseph-licklider.jpg</w:t>
                      </w:r>
                      <w:bookmarkEnd w:id="162"/>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E51193" w:rsidRDefault="00E51193">
                            <w:pPr>
                              <w:pStyle w:val="Legenda"/>
                            </w:pPr>
                            <w:bookmarkStart w:id="163" w:name="_Toc482302121"/>
                            <w:bookmarkStart w:id="164" w:name="_Toc482039961"/>
                            <w:bookmarkStart w:id="165" w:name="_Toc482039819"/>
                            <w:bookmarkStart w:id="166"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163"/>
                            <w:bookmarkEnd w:id="164"/>
                            <w:bookmarkEnd w:id="165"/>
                            <w:r>
                              <w:rPr>
                                <w:color w:val="000000"/>
                              </w:rPr>
                              <w:t>: John McCarthy Fonte: http://www-formal.stanford.edu/jmc/jmccolor.jpg</w:t>
                            </w:r>
                            <w:bookmarkEnd w:id="166"/>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E51193" w:rsidRDefault="00E51193">
                      <w:pPr>
                        <w:pStyle w:val="Legenda"/>
                      </w:pPr>
                      <w:bookmarkStart w:id="167" w:name="_Toc482302121"/>
                      <w:bookmarkStart w:id="168" w:name="_Toc482039961"/>
                      <w:bookmarkStart w:id="169" w:name="_Toc482039819"/>
                      <w:bookmarkStart w:id="170" w:name="_Toc498157774"/>
                      <w:r>
                        <w:rPr>
                          <w:color w:val="000000"/>
                        </w:rPr>
                        <w:t xml:space="preserve">Figura </w:t>
                      </w:r>
                      <w:r>
                        <w:rPr>
                          <w:color w:val="000000"/>
                        </w:rPr>
                        <w:fldChar w:fldCharType="begin"/>
                      </w:r>
                      <w:r>
                        <w:instrText>SEQ Figura \* ARABIC</w:instrText>
                      </w:r>
                      <w:r>
                        <w:fldChar w:fldCharType="separate"/>
                      </w:r>
                      <w:r w:rsidR="00CF7E2C">
                        <w:rPr>
                          <w:noProof/>
                        </w:rPr>
                        <w:t>3</w:t>
                      </w:r>
                      <w:r>
                        <w:fldChar w:fldCharType="end"/>
                      </w:r>
                      <w:bookmarkEnd w:id="167"/>
                      <w:bookmarkEnd w:id="168"/>
                      <w:bookmarkEnd w:id="169"/>
                      <w:r>
                        <w:rPr>
                          <w:color w:val="000000"/>
                        </w:rPr>
                        <w:t>: John McCarthy Fonte: http://www-formal.stanford.edu/jmc/jmccolor.jpg</w:t>
                      </w:r>
                      <w:bookmarkEnd w:id="170"/>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E51193" w:rsidRDefault="00E51193">
                            <w:pPr>
                              <w:pStyle w:val="Legenda"/>
                            </w:pPr>
                            <w:bookmarkStart w:id="171" w:name="_Toc482302122"/>
                            <w:bookmarkStart w:id="172" w:name="_Toc482039962"/>
                            <w:bookmarkStart w:id="173" w:name="_Toc482039820"/>
                            <w:bookmarkStart w:id="174"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171"/>
                            <w:bookmarkEnd w:id="172"/>
                            <w:bookmarkEnd w:id="173"/>
                            <w:r>
                              <w:rPr>
                                <w:color w:val="000000"/>
                              </w:rPr>
                              <w:t>: Ramnath Chellappa Fonte: http://goizueta.emory.edu/profiles/images/portrait/chellapa.jpg</w:t>
                            </w:r>
                            <w:bookmarkEnd w:id="174"/>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E51193" w:rsidRDefault="00E51193">
                      <w:pPr>
                        <w:pStyle w:val="Legenda"/>
                      </w:pPr>
                      <w:bookmarkStart w:id="175" w:name="_Toc482302122"/>
                      <w:bookmarkStart w:id="176" w:name="_Toc482039962"/>
                      <w:bookmarkStart w:id="177" w:name="_Toc482039820"/>
                      <w:bookmarkStart w:id="178" w:name="_Toc498157775"/>
                      <w:r>
                        <w:rPr>
                          <w:color w:val="000000"/>
                        </w:rPr>
                        <w:t xml:space="preserve">Figura </w:t>
                      </w:r>
                      <w:r>
                        <w:rPr>
                          <w:color w:val="000000"/>
                        </w:rPr>
                        <w:fldChar w:fldCharType="begin"/>
                      </w:r>
                      <w:r>
                        <w:instrText>SEQ Figura \* ARABIC</w:instrText>
                      </w:r>
                      <w:r>
                        <w:fldChar w:fldCharType="separate"/>
                      </w:r>
                      <w:r w:rsidR="00CF7E2C">
                        <w:rPr>
                          <w:noProof/>
                        </w:rPr>
                        <w:t>4</w:t>
                      </w:r>
                      <w:r>
                        <w:fldChar w:fldCharType="end"/>
                      </w:r>
                      <w:bookmarkEnd w:id="175"/>
                      <w:bookmarkEnd w:id="176"/>
                      <w:bookmarkEnd w:id="177"/>
                      <w:r>
                        <w:rPr>
                          <w:color w:val="000000"/>
                        </w:rPr>
                        <w:t>: Ramnath Chellappa Fonte: http://goizueta.emory.edu/profiles/images/portrait/chellapa.jpg</w:t>
                      </w:r>
                      <w:bookmarkEnd w:id="178"/>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179" w:name="_Toc496802692"/>
      <w:bookmarkStart w:id="180" w:name="_Toc496802921"/>
      <w:bookmarkStart w:id="181"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E51193" w:rsidRDefault="00E51193">
                            <w:pPr>
                              <w:pStyle w:val="Legenda"/>
                            </w:pPr>
                            <w:bookmarkStart w:id="182" w:name="_Toc482302123"/>
                            <w:bookmarkStart w:id="183" w:name="_Toc482039963"/>
                            <w:bookmarkStart w:id="184" w:name="_Toc482039821"/>
                            <w:bookmarkStart w:id="185"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182"/>
                            <w:bookmarkEnd w:id="183"/>
                            <w:bookmarkEnd w:id="184"/>
                            <w:r>
                              <w:rPr>
                                <w:color w:val="000000"/>
                              </w:rPr>
                              <w:t>: Modelos de Implementação Fonte: http://www.vividdynamics.com/wp-content/uploads/2013/12/cloud-hosting.jpg</w:t>
                            </w:r>
                            <w:bookmarkEnd w:id="185"/>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E51193" w:rsidRDefault="00E51193">
                      <w:pPr>
                        <w:pStyle w:val="Legenda"/>
                      </w:pPr>
                      <w:bookmarkStart w:id="186" w:name="_Toc482302123"/>
                      <w:bookmarkStart w:id="187" w:name="_Toc482039963"/>
                      <w:bookmarkStart w:id="188" w:name="_Toc482039821"/>
                      <w:bookmarkStart w:id="189" w:name="_Toc498157776"/>
                      <w:r>
                        <w:rPr>
                          <w:color w:val="000000"/>
                        </w:rPr>
                        <w:t xml:space="preserve">Figura </w:t>
                      </w:r>
                      <w:r>
                        <w:rPr>
                          <w:color w:val="000000"/>
                        </w:rPr>
                        <w:fldChar w:fldCharType="begin"/>
                      </w:r>
                      <w:r>
                        <w:instrText>SEQ Figura \* ARABIC</w:instrText>
                      </w:r>
                      <w:r>
                        <w:fldChar w:fldCharType="separate"/>
                      </w:r>
                      <w:r w:rsidR="00CF7E2C">
                        <w:rPr>
                          <w:noProof/>
                        </w:rPr>
                        <w:t>5</w:t>
                      </w:r>
                      <w:r>
                        <w:fldChar w:fldCharType="end"/>
                      </w:r>
                      <w:bookmarkEnd w:id="186"/>
                      <w:bookmarkEnd w:id="187"/>
                      <w:bookmarkEnd w:id="188"/>
                      <w:r>
                        <w:rPr>
                          <w:color w:val="000000"/>
                        </w:rPr>
                        <w:t>: Modelos de Implementação Fonte: http://www.vividdynamics.com/wp-content/uploads/2013/12/cloud-hosting.jpg</w:t>
                      </w:r>
                      <w:bookmarkEnd w:id="189"/>
                    </w:p>
                  </w:txbxContent>
                </v:textbox>
                <w10:wrap type="square"/>
              </v:rect>
            </w:pict>
          </mc:Fallback>
        </mc:AlternateContent>
      </w:r>
      <w:r w:rsidR="00E10F9F">
        <w:t>2.2 MODELOS DE IMPLANTAÇÃO</w:t>
      </w:r>
      <w:bookmarkEnd w:id="179"/>
      <w:bookmarkEnd w:id="180"/>
      <w:bookmarkEnd w:id="181"/>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190" w:name="_Toc496802693"/>
      <w:bookmarkStart w:id="191" w:name="_Toc496802922"/>
      <w:bookmarkStart w:id="192" w:name="_Toc498128661"/>
      <w:r>
        <w:t>2.2.1 Nuvem Pública</w:t>
      </w:r>
      <w:bookmarkEnd w:id="190"/>
      <w:bookmarkEnd w:id="191"/>
      <w:bookmarkEnd w:id="192"/>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E51193" w:rsidRDefault="00E51193">
                            <w:pPr>
                              <w:pStyle w:val="Legenda"/>
                            </w:pPr>
                            <w:bookmarkStart w:id="193" w:name="_Toc482302124"/>
                            <w:bookmarkStart w:id="194" w:name="_Toc482039964"/>
                            <w:bookmarkStart w:id="195" w:name="_Toc482039822"/>
                            <w:bookmarkStart w:id="196"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193"/>
                            <w:bookmarkEnd w:id="194"/>
                            <w:bookmarkEnd w:id="195"/>
                            <w:r>
                              <w:rPr>
                                <w:color w:val="000000"/>
                              </w:rPr>
                              <w:t>: Nuvem pública Fonte: http://www.ximedica.info/images/uploads/the_cloud-resized-600.jpg</w:t>
                            </w:r>
                            <w:bookmarkEnd w:id="196"/>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E51193" w:rsidRDefault="00E51193">
                      <w:pPr>
                        <w:pStyle w:val="Legenda"/>
                      </w:pPr>
                      <w:bookmarkStart w:id="197" w:name="_Toc482302124"/>
                      <w:bookmarkStart w:id="198" w:name="_Toc482039964"/>
                      <w:bookmarkStart w:id="199" w:name="_Toc482039822"/>
                      <w:bookmarkStart w:id="200" w:name="_Toc498157777"/>
                      <w:r>
                        <w:rPr>
                          <w:color w:val="000000"/>
                        </w:rPr>
                        <w:t xml:space="preserve">Figura </w:t>
                      </w:r>
                      <w:r>
                        <w:rPr>
                          <w:color w:val="000000"/>
                        </w:rPr>
                        <w:fldChar w:fldCharType="begin"/>
                      </w:r>
                      <w:r>
                        <w:instrText>SEQ Figura \* ARABIC</w:instrText>
                      </w:r>
                      <w:r>
                        <w:fldChar w:fldCharType="separate"/>
                      </w:r>
                      <w:r w:rsidR="00CF7E2C">
                        <w:rPr>
                          <w:noProof/>
                        </w:rPr>
                        <w:t>6</w:t>
                      </w:r>
                      <w:r>
                        <w:fldChar w:fldCharType="end"/>
                      </w:r>
                      <w:bookmarkEnd w:id="197"/>
                      <w:bookmarkEnd w:id="198"/>
                      <w:bookmarkEnd w:id="199"/>
                      <w:r>
                        <w:rPr>
                          <w:color w:val="000000"/>
                        </w:rPr>
                        <w:t>: Nuvem pública Fonte: http://www.ximedica.info/images/uploads/the_cloud-resized-600.jpg</w:t>
                      </w:r>
                      <w:bookmarkEnd w:id="200"/>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VPNs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201" w:name="_Toc496802694"/>
      <w:bookmarkStart w:id="202" w:name="_Toc496802923"/>
      <w:bookmarkStart w:id="203"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E51193" w:rsidRDefault="00E51193">
                            <w:pPr>
                              <w:pStyle w:val="Legenda"/>
                            </w:pPr>
                            <w:bookmarkStart w:id="204" w:name="_Toc482302125"/>
                            <w:bookmarkStart w:id="205" w:name="_Toc482039965"/>
                            <w:bookmarkStart w:id="206" w:name="_Toc482039823"/>
                            <w:bookmarkStart w:id="207"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204"/>
                            <w:bookmarkEnd w:id="205"/>
                            <w:bookmarkEnd w:id="206"/>
                            <w:r>
                              <w:rPr>
                                <w:color w:val="000000"/>
                              </w:rPr>
                              <w:t>: Nuvem Privada Fonte: https://web-material3.yokogawa.com/image_8952.jpg</w:t>
                            </w:r>
                            <w:bookmarkEnd w:id="207"/>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E51193" w:rsidRDefault="00E51193">
                      <w:pPr>
                        <w:pStyle w:val="Legenda"/>
                      </w:pPr>
                      <w:bookmarkStart w:id="208" w:name="_Toc482302125"/>
                      <w:bookmarkStart w:id="209" w:name="_Toc482039965"/>
                      <w:bookmarkStart w:id="210" w:name="_Toc482039823"/>
                      <w:bookmarkStart w:id="211" w:name="_Toc498157778"/>
                      <w:r>
                        <w:rPr>
                          <w:color w:val="000000"/>
                        </w:rPr>
                        <w:t xml:space="preserve">Figura </w:t>
                      </w:r>
                      <w:r>
                        <w:rPr>
                          <w:color w:val="000000"/>
                        </w:rPr>
                        <w:fldChar w:fldCharType="begin"/>
                      </w:r>
                      <w:r>
                        <w:instrText>SEQ Figura \* ARABIC</w:instrText>
                      </w:r>
                      <w:r>
                        <w:fldChar w:fldCharType="separate"/>
                      </w:r>
                      <w:r w:rsidR="00CF7E2C">
                        <w:rPr>
                          <w:noProof/>
                        </w:rPr>
                        <w:t>7</w:t>
                      </w:r>
                      <w:r>
                        <w:fldChar w:fldCharType="end"/>
                      </w:r>
                      <w:bookmarkEnd w:id="208"/>
                      <w:bookmarkEnd w:id="209"/>
                      <w:bookmarkEnd w:id="210"/>
                      <w:r>
                        <w:rPr>
                          <w:color w:val="000000"/>
                        </w:rPr>
                        <w:t>: Nuvem Privada Fonte: https://web-material3.yokogawa.com/image_8952.jpg</w:t>
                      </w:r>
                      <w:bookmarkEnd w:id="211"/>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201"/>
      <w:bookmarkEnd w:id="202"/>
      <w:bookmarkEnd w:id="203"/>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212" w:name="_Toc496802695"/>
      <w:bookmarkStart w:id="213" w:name="_Toc496802924"/>
      <w:bookmarkStart w:id="214"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E51193" w:rsidRDefault="00E51193">
                            <w:pPr>
                              <w:pStyle w:val="Legenda"/>
                            </w:pPr>
                            <w:bookmarkStart w:id="215" w:name="_Toc482302126"/>
                            <w:bookmarkStart w:id="216" w:name="_Toc482039966"/>
                            <w:bookmarkStart w:id="217" w:name="_Toc482039824"/>
                            <w:bookmarkStart w:id="218"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215"/>
                            <w:bookmarkEnd w:id="216"/>
                            <w:bookmarkEnd w:id="217"/>
                            <w:r>
                              <w:rPr>
                                <w:color w:val="000000"/>
                              </w:rPr>
                              <w:t>: Nuvem Comunitária Fonte: https://lh4.googleusercontent.com/NWf67CzmfbXLVsj60ZRyC-eX-UcdAt3ITRZcgedyN4dBbGU0BOWdCSNdtuqz9DxZ4fHNC6GLnUlreeoRX__8c07l61YMMoY3zxKJvMkbFfx92vjjDYLm1ai2STm0h4XQfA</w:t>
                            </w:r>
                            <w:bookmarkEnd w:id="218"/>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E51193" w:rsidRDefault="00E51193">
                      <w:pPr>
                        <w:pStyle w:val="Legenda"/>
                      </w:pPr>
                      <w:bookmarkStart w:id="219" w:name="_Toc482302126"/>
                      <w:bookmarkStart w:id="220" w:name="_Toc482039966"/>
                      <w:bookmarkStart w:id="221" w:name="_Toc482039824"/>
                      <w:bookmarkStart w:id="222" w:name="_Toc498157779"/>
                      <w:r>
                        <w:rPr>
                          <w:color w:val="000000"/>
                        </w:rPr>
                        <w:t xml:space="preserve">Figura </w:t>
                      </w:r>
                      <w:r>
                        <w:rPr>
                          <w:color w:val="000000"/>
                        </w:rPr>
                        <w:fldChar w:fldCharType="begin"/>
                      </w:r>
                      <w:r>
                        <w:instrText>SEQ Figura \* ARABIC</w:instrText>
                      </w:r>
                      <w:r>
                        <w:fldChar w:fldCharType="separate"/>
                      </w:r>
                      <w:r w:rsidR="00CF7E2C">
                        <w:rPr>
                          <w:noProof/>
                        </w:rPr>
                        <w:t>8</w:t>
                      </w:r>
                      <w:r>
                        <w:fldChar w:fldCharType="end"/>
                      </w:r>
                      <w:bookmarkEnd w:id="219"/>
                      <w:bookmarkEnd w:id="220"/>
                      <w:bookmarkEnd w:id="221"/>
                      <w:r>
                        <w:rPr>
                          <w:color w:val="000000"/>
                        </w:rPr>
                        <w:t>: Nuvem Comunitária Fonte: https://lh4.googleusercontent.com/NWf67CzmfbXLVsj60ZRyC-eX-UcdAt3ITRZcgedyN4dBbGU0BOWdCSNdtuqz9DxZ4fHNC6GLnUlreeoRX__8c07l61YMMoY3zxKJvMkbFfx92vjjDYLm1ai2STm0h4XQfA</w:t>
                      </w:r>
                      <w:bookmarkEnd w:id="222"/>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212"/>
      <w:bookmarkEnd w:id="213"/>
      <w:bookmarkEnd w:id="214"/>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223" w:name="_Toc496802696"/>
      <w:bookmarkStart w:id="224" w:name="_Toc496802925"/>
      <w:bookmarkStart w:id="225" w:name="_Toc498128664"/>
      <w:r>
        <w:lastRenderedPageBreak/>
        <w:t>2.2.3 Nuvem Híbrida</w:t>
      </w:r>
      <w:bookmarkEnd w:id="223"/>
      <w:bookmarkEnd w:id="224"/>
      <w:bookmarkEnd w:id="225"/>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E51193" w:rsidRDefault="00E51193">
                            <w:pPr>
                              <w:pStyle w:val="Legenda"/>
                            </w:pPr>
                            <w:bookmarkStart w:id="226" w:name="_Toc482302127"/>
                            <w:bookmarkStart w:id="227" w:name="_Toc482039967"/>
                            <w:bookmarkStart w:id="228" w:name="_Toc482039825"/>
                            <w:bookmarkStart w:id="229"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226"/>
                            <w:bookmarkEnd w:id="227"/>
                            <w:bookmarkEnd w:id="228"/>
                            <w:r>
                              <w:rPr>
                                <w:color w:val="000000"/>
                              </w:rPr>
                              <w:t>: Modelos de Implementação Fonte: https://puserscontentstorage.blob.core.windows.net/userimages/de1cc483-bb71-4170-bd25-0c04f167acf5/c9851e30-da98-4765-92bb-d33ca089ff49image32.png</w:t>
                            </w:r>
                            <w:bookmarkEnd w:id="229"/>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E51193" w:rsidRDefault="00E51193">
                      <w:pPr>
                        <w:pStyle w:val="Legenda"/>
                      </w:pPr>
                      <w:bookmarkStart w:id="230" w:name="_Toc482302127"/>
                      <w:bookmarkStart w:id="231" w:name="_Toc482039967"/>
                      <w:bookmarkStart w:id="232" w:name="_Toc482039825"/>
                      <w:bookmarkStart w:id="233" w:name="_Toc498157780"/>
                      <w:r>
                        <w:rPr>
                          <w:color w:val="000000"/>
                        </w:rPr>
                        <w:t xml:space="preserve">Figura </w:t>
                      </w:r>
                      <w:r>
                        <w:rPr>
                          <w:color w:val="000000"/>
                        </w:rPr>
                        <w:fldChar w:fldCharType="begin"/>
                      </w:r>
                      <w:r>
                        <w:instrText>SEQ Figura \* ARABIC</w:instrText>
                      </w:r>
                      <w:r>
                        <w:fldChar w:fldCharType="separate"/>
                      </w:r>
                      <w:r w:rsidR="00CF7E2C">
                        <w:rPr>
                          <w:noProof/>
                        </w:rPr>
                        <w:t>9</w:t>
                      </w:r>
                      <w:r>
                        <w:fldChar w:fldCharType="end"/>
                      </w:r>
                      <w:bookmarkEnd w:id="230"/>
                      <w:bookmarkEnd w:id="231"/>
                      <w:bookmarkEnd w:id="232"/>
                      <w:r>
                        <w:rPr>
                          <w:color w:val="000000"/>
                        </w:rPr>
                        <w:t>: Modelos de Implementação Fonte: https://puserscontentstorage.blob.core.windows.net/userimages/de1cc483-bb71-4170-bd25-0c04f167acf5/c9851e30-da98-4765-92bb-d33ca089ff49image32.png</w:t>
                      </w:r>
                      <w:bookmarkEnd w:id="233"/>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234" w:name="_Toc496802697"/>
      <w:bookmarkStart w:id="235" w:name="_Toc496802926"/>
      <w:bookmarkStart w:id="236" w:name="_Toc498128665"/>
      <w:r>
        <w:t>2.3 PRINCÍPIOS DA COMPUTAÇÃO EM NUVEM</w:t>
      </w:r>
      <w:bookmarkEnd w:id="234"/>
      <w:bookmarkEnd w:id="235"/>
      <w:bookmarkEnd w:id="236"/>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237" w:name="_Toc496802698"/>
      <w:bookmarkStart w:id="238" w:name="_Toc496802927"/>
      <w:bookmarkStart w:id="239" w:name="_Toc498128666"/>
      <w:r>
        <w:t>2.4 MODELOS DE SERVIÇOS</w:t>
      </w:r>
      <w:bookmarkEnd w:id="237"/>
      <w:bookmarkEnd w:id="238"/>
      <w:bookmarkEnd w:id="239"/>
      <w:r w:rsidR="00C254AC">
        <w:t xml:space="preserve"> </w:t>
      </w:r>
    </w:p>
    <w:p w14:paraId="3392C5F4" w14:textId="77777777" w:rsidR="009C7518" w:rsidRPr="00D04052" w:rsidRDefault="00C254AC" w:rsidP="00A775DB">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E51193" w:rsidRPr="00B05638" w:rsidRDefault="00E51193" w:rsidP="00A11378">
                            <w:pPr>
                              <w:pStyle w:val="Legenda"/>
                              <w:rPr>
                                <w:noProof/>
                                <w:sz w:val="22"/>
                              </w:rPr>
                            </w:pPr>
                            <w:bookmarkStart w:id="240" w:name="_Toc498157781"/>
                            <w:r>
                              <w:t xml:space="preserve">Figura </w:t>
                            </w:r>
                            <w:r w:rsidR="00157D20">
                              <w:fldChar w:fldCharType="begin"/>
                            </w:r>
                            <w:r w:rsidR="00157D20">
                              <w:instrText xml:space="preserve"> SEQ Figura \* ARABIC </w:instrText>
                            </w:r>
                            <w:r w:rsidR="00157D20">
                              <w:fldChar w:fldCharType="separate"/>
                            </w:r>
                            <w:r w:rsidR="00CF7E2C">
                              <w:rPr>
                                <w:noProof/>
                              </w:rPr>
                              <w:t>10</w:t>
                            </w:r>
                            <w:r w:rsidR="00157D20">
                              <w:rPr>
                                <w:noProof/>
                              </w:rPr>
                              <w:fldChar w:fldCharType="end"/>
                            </w:r>
                            <w:r>
                              <w:t xml:space="preserve"> - </w:t>
                            </w:r>
                            <w:r w:rsidRPr="00DF4D33">
                              <w:t>Modelos de Serviço Fonte: http://ftp.unipar.br/~seinpar/2013/artigos/Rogerio%20Schueroff%20Vandresen.pdf</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E51193" w:rsidRPr="00B05638" w:rsidRDefault="00E51193" w:rsidP="00A11378">
                      <w:pPr>
                        <w:pStyle w:val="Legenda"/>
                        <w:rPr>
                          <w:noProof/>
                          <w:sz w:val="22"/>
                        </w:rPr>
                      </w:pPr>
                      <w:bookmarkStart w:id="241" w:name="_Toc498157781"/>
                      <w:r>
                        <w:t xml:space="preserve">Figura </w:t>
                      </w:r>
                      <w:r w:rsidR="00157D20">
                        <w:fldChar w:fldCharType="begin"/>
                      </w:r>
                      <w:r w:rsidR="00157D20">
                        <w:instrText xml:space="preserve"> SEQ Figura \* ARABIC </w:instrText>
                      </w:r>
                      <w:r w:rsidR="00157D20">
                        <w:fldChar w:fldCharType="separate"/>
                      </w:r>
                      <w:r w:rsidR="00CF7E2C">
                        <w:rPr>
                          <w:noProof/>
                        </w:rPr>
                        <w:t>10</w:t>
                      </w:r>
                      <w:r w:rsidR="00157D20">
                        <w:rPr>
                          <w:noProof/>
                        </w:rPr>
                        <w:fldChar w:fldCharType="end"/>
                      </w:r>
                      <w:r>
                        <w:t xml:space="preserve"> - </w:t>
                      </w:r>
                      <w:r w:rsidRPr="00DF4D33">
                        <w:t>Modelos de Serviço Fonte: http://ftp.unipar.br/~seinpar/2013/artigos/Rogerio%20Schueroff%20Vandresen.pdf</w:t>
                      </w:r>
                      <w:bookmarkEnd w:id="241"/>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242" w:name="_Toc496802699"/>
      <w:bookmarkStart w:id="243" w:name="_Toc496802928"/>
      <w:bookmarkStart w:id="244" w:name="_Toc498128667"/>
      <w:r>
        <w:lastRenderedPageBreak/>
        <w:t>3 CONTAINER VS V</w:t>
      </w:r>
      <w:r w:rsidRPr="0077216E">
        <w:t>IRTUALIZAÇÃO</w:t>
      </w:r>
      <w:bookmarkEnd w:id="242"/>
      <w:bookmarkEnd w:id="243"/>
      <w:bookmarkEnd w:id="244"/>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E51193" w:rsidRDefault="00E51193">
                            <w:pPr>
                              <w:pStyle w:val="Legenda"/>
                            </w:pPr>
                            <w:bookmarkStart w:id="245" w:name="_Toc482302129"/>
                            <w:bookmarkStart w:id="246" w:name="_Toc482039969"/>
                            <w:bookmarkStart w:id="247" w:name="_Toc482039827"/>
                            <w:bookmarkStart w:id="248"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245"/>
                            <w:bookmarkEnd w:id="246"/>
                            <w:bookmarkEnd w:id="247"/>
                            <w:r>
                              <w:rPr>
                                <w:color w:val="000000"/>
                              </w:rPr>
                              <w:t xml:space="preserve"> Hospedado Fonte: http://3way.com.br/saiba-como-a-virtualizacao-por-container-mudou-a-infraestrutura-de-ti/</w:t>
                            </w:r>
                            <w:bookmarkEnd w:id="248"/>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E51193" w:rsidRDefault="00E51193">
                      <w:pPr>
                        <w:pStyle w:val="Legenda"/>
                      </w:pPr>
                      <w:bookmarkStart w:id="249" w:name="_Toc482302129"/>
                      <w:bookmarkStart w:id="250" w:name="_Toc482039969"/>
                      <w:bookmarkStart w:id="251" w:name="_Toc482039827"/>
                      <w:bookmarkStart w:id="252" w:name="_Toc498157782"/>
                      <w:r>
                        <w:rPr>
                          <w:color w:val="000000"/>
                        </w:rPr>
                        <w:t xml:space="preserve">Figura </w:t>
                      </w:r>
                      <w:r>
                        <w:rPr>
                          <w:color w:val="000000"/>
                        </w:rPr>
                        <w:fldChar w:fldCharType="begin"/>
                      </w:r>
                      <w:r>
                        <w:instrText>SEQ Figura \* ARABIC</w:instrText>
                      </w:r>
                      <w:r>
                        <w:fldChar w:fldCharType="separate"/>
                      </w:r>
                      <w:r w:rsidR="00CF7E2C">
                        <w:rPr>
                          <w:noProof/>
                        </w:rPr>
                        <w:t>11</w:t>
                      </w:r>
                      <w:r>
                        <w:fldChar w:fldCharType="end"/>
                      </w:r>
                      <w:r>
                        <w:rPr>
                          <w:color w:val="000000"/>
                        </w:rPr>
                        <w:t xml:space="preserve"> Hypervisor</w:t>
                      </w:r>
                      <w:bookmarkEnd w:id="249"/>
                      <w:bookmarkEnd w:id="250"/>
                      <w:bookmarkEnd w:id="251"/>
                      <w:r>
                        <w:rPr>
                          <w:color w:val="000000"/>
                        </w:rPr>
                        <w:t xml:space="preserve"> Hospedado Fonte: http://3way.com.br/saiba-como-a-virtualizacao-por-container-mudou-a-infraestrutura-de-ti/</w:t>
                      </w:r>
                      <w:bookmarkEnd w:id="252"/>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E51193" w:rsidRPr="00C249FC" w:rsidRDefault="00E51193" w:rsidP="00400525">
                            <w:pPr>
                              <w:pStyle w:val="Legenda"/>
                              <w:rPr>
                                <w:rFonts w:eastAsia="Calibri" w:cs="Times New Roman"/>
                                <w:noProof/>
                              </w:rPr>
                            </w:pPr>
                            <w:bookmarkStart w:id="253" w:name="_Toc498157783"/>
                            <w:r>
                              <w:t xml:space="preserve">Figura </w:t>
                            </w:r>
                            <w:r w:rsidR="00157D20">
                              <w:fldChar w:fldCharType="begin"/>
                            </w:r>
                            <w:r w:rsidR="00157D20">
                              <w:instrText xml:space="preserve"> SEQ Figura \* ARABIC </w:instrText>
                            </w:r>
                            <w:r w:rsidR="00157D20">
                              <w:fldChar w:fldCharType="separate"/>
                            </w:r>
                            <w:r w:rsidR="00CF7E2C">
                              <w:rPr>
                                <w:noProof/>
                              </w:rPr>
                              <w:t>12</w:t>
                            </w:r>
                            <w:r w:rsidR="00157D20">
                              <w:rPr>
                                <w:noProof/>
                              </w:rPr>
                              <w:fldChar w:fldCharType="end"/>
                            </w:r>
                            <w:r>
                              <w:t xml:space="preserve"> </w:t>
                            </w:r>
                            <w:r w:rsidRPr="003C126C">
                              <w:t>- Evolução do Hypervisor Fonte: http://3way.com.br/saiba-como-a-virtualizacao-por-container-revolucionou-a-infraestrutura-de-ti.png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E51193" w:rsidRPr="00C249FC" w:rsidRDefault="00E51193" w:rsidP="00400525">
                      <w:pPr>
                        <w:pStyle w:val="Legenda"/>
                        <w:rPr>
                          <w:rFonts w:eastAsia="Calibri" w:cs="Times New Roman"/>
                          <w:noProof/>
                        </w:rPr>
                      </w:pPr>
                      <w:bookmarkStart w:id="254" w:name="_Toc498157783"/>
                      <w:r>
                        <w:t xml:space="preserve">Figura </w:t>
                      </w:r>
                      <w:r w:rsidR="00157D20">
                        <w:fldChar w:fldCharType="begin"/>
                      </w:r>
                      <w:r w:rsidR="00157D20">
                        <w:instrText xml:space="preserve"> SEQ Figura \* ARABIC </w:instrText>
                      </w:r>
                      <w:r w:rsidR="00157D20">
                        <w:fldChar w:fldCharType="separate"/>
                      </w:r>
                      <w:r w:rsidR="00CF7E2C">
                        <w:rPr>
                          <w:noProof/>
                        </w:rPr>
                        <w:t>12</w:t>
                      </w:r>
                      <w:r w:rsidR="00157D20">
                        <w:rPr>
                          <w:noProof/>
                        </w:rPr>
                        <w:fldChar w:fldCharType="end"/>
                      </w:r>
                      <w:r>
                        <w:t xml:space="preserve"> </w:t>
                      </w:r>
                      <w:r w:rsidRPr="003C126C">
                        <w:t>- Evolução do Hypervisor Fonte: http://3way.com.br/saiba-como-a-virtualizacao-por-container-revolucionou-a-infraestrutura-de-ti.png</w:t>
                      </w:r>
                      <w:bookmarkEnd w:id="254"/>
                    </w:p>
                  </w:txbxContent>
                </v:textbox>
                <w10:wrap type="through"/>
              </v:shape>
            </w:pict>
          </mc:Fallback>
        </mc:AlternateContent>
      </w:r>
    </w:p>
    <w:p w14:paraId="3F856F29" w14:textId="77777777" w:rsidR="00400525" w:rsidRDefault="00400525">
      <w:pPr>
        <w:pStyle w:val="Legenda"/>
        <w:jc w:val="both"/>
      </w:pPr>
      <w:bookmarkStart w:id="255"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E51193" w:rsidRPr="006422F2" w:rsidRDefault="00E51193" w:rsidP="001C3A34">
                            <w:pPr>
                              <w:pStyle w:val="Legenda"/>
                              <w:rPr>
                                <w:rFonts w:eastAsia="Calibri" w:cs="Times New Roman"/>
                                <w:noProof/>
                              </w:rPr>
                            </w:pPr>
                            <w:bookmarkStart w:id="256" w:name="_Toc498157784"/>
                            <w:r>
                              <w:t xml:space="preserve">Figura </w:t>
                            </w:r>
                            <w:r w:rsidR="00157D20">
                              <w:fldChar w:fldCharType="begin"/>
                            </w:r>
                            <w:r w:rsidR="00157D20">
                              <w:instrText xml:space="preserve"> SEQ Figura \* ARABIC </w:instrText>
                            </w:r>
                            <w:r w:rsidR="00157D20">
                              <w:fldChar w:fldCharType="separate"/>
                            </w:r>
                            <w:r w:rsidR="00CF7E2C">
                              <w:rPr>
                                <w:noProof/>
                              </w:rPr>
                              <w:t>13</w:t>
                            </w:r>
                            <w:r w:rsidR="00157D20">
                              <w:rPr>
                                <w:noProof/>
                              </w:rPr>
                              <w:fldChar w:fldCharType="end"/>
                            </w:r>
                            <w:r>
                              <w:t xml:space="preserve"> - </w:t>
                            </w:r>
                            <w:r w:rsidRPr="00CD652E">
                              <w:t>Virtualização por Container Fonte: http://3way.com.br/saiba-como-a-virtualizacao-por-container-revolucionou-a-infraestrutura-de-ti.png</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E51193" w:rsidRPr="006422F2" w:rsidRDefault="00E51193" w:rsidP="001C3A34">
                      <w:pPr>
                        <w:pStyle w:val="Legenda"/>
                        <w:rPr>
                          <w:rFonts w:eastAsia="Calibri" w:cs="Times New Roman"/>
                          <w:noProof/>
                        </w:rPr>
                      </w:pPr>
                      <w:bookmarkStart w:id="257" w:name="_Toc498157784"/>
                      <w:r>
                        <w:t xml:space="preserve">Figura </w:t>
                      </w:r>
                      <w:r w:rsidR="00157D20">
                        <w:fldChar w:fldCharType="begin"/>
                      </w:r>
                      <w:r w:rsidR="00157D20">
                        <w:instrText xml:space="preserve"> SEQ Figura \* ARABIC </w:instrText>
                      </w:r>
                      <w:r w:rsidR="00157D20">
                        <w:fldChar w:fldCharType="separate"/>
                      </w:r>
                      <w:r w:rsidR="00CF7E2C">
                        <w:rPr>
                          <w:noProof/>
                        </w:rPr>
                        <w:t>13</w:t>
                      </w:r>
                      <w:r w:rsidR="00157D20">
                        <w:rPr>
                          <w:noProof/>
                        </w:rPr>
                        <w:fldChar w:fldCharType="end"/>
                      </w:r>
                      <w:r>
                        <w:t xml:space="preserve"> - </w:t>
                      </w:r>
                      <w:r w:rsidRPr="00CD652E">
                        <w:t>Virtualização por Container Fonte: http://3way.com.br/saiba-como-a-virtualizacao-por-container-revolucionou-a-infraestrutura-de-ti.png</w:t>
                      </w:r>
                      <w:bookmarkEnd w:id="257"/>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255"/>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258" w:name="_Toc482302131"/>
    </w:p>
    <w:p w14:paraId="24F1C620" w14:textId="77777777" w:rsidR="001C3A34" w:rsidRDefault="001C3A34">
      <w:pPr>
        <w:pStyle w:val="Legenda"/>
        <w:jc w:val="both"/>
      </w:pPr>
    </w:p>
    <w:bookmarkEnd w:id="258"/>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259" w:name="_Toc496802700"/>
      <w:bookmarkStart w:id="260" w:name="_Toc496802929"/>
      <w:bookmarkStart w:id="261" w:name="_Toc498128668"/>
      <w:r w:rsidRPr="00D22DB7">
        <w:t>3.1 LXC CONTAINERS</w:t>
      </w:r>
      <w:bookmarkEnd w:id="259"/>
      <w:bookmarkEnd w:id="260"/>
      <w:bookmarkEnd w:id="261"/>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Cristiano Diedrich</w:t>
        </w:r>
      </w:hyperlink>
      <w:r w:rsidR="00A87F8D">
        <w:rPr>
          <w:color w:val="000000" w:themeColor="text1"/>
        </w:rPr>
        <w:t xml:space="preserve"> – “</w:t>
      </w:r>
      <w:r>
        <w:rPr>
          <w:color w:val="000000" w:themeColor="text1"/>
        </w:rPr>
        <w:t>o projeto do</w:t>
      </w:r>
      <w:r>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Pr>
          <w:color w:val="000000"/>
        </w:rPr>
        <w:t>sistema.”</w:t>
      </w:r>
      <w:proofErr w:type="gramEnd"/>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E51193" w:rsidRPr="00941D2F" w:rsidRDefault="00E51193" w:rsidP="00A11378">
                            <w:pPr>
                              <w:pStyle w:val="Legenda"/>
                              <w:rPr>
                                <w:rFonts w:eastAsia="Calibri" w:cs="Times New Roman"/>
                                <w:noProof/>
                              </w:rPr>
                            </w:pPr>
                            <w:bookmarkStart w:id="262" w:name="_Toc498157786"/>
                            <w:r>
                              <w:t xml:space="preserve">Figura </w:t>
                            </w:r>
                            <w:r w:rsidR="00157D20">
                              <w:fldChar w:fldCharType="begin"/>
                            </w:r>
                            <w:r w:rsidR="00157D20">
                              <w:instrText xml:space="preserve"> SEQ Figura \* ARABIC </w:instrText>
                            </w:r>
                            <w:r w:rsidR="00157D20">
                              <w:fldChar w:fldCharType="separate"/>
                            </w:r>
                            <w:ins w:id="263" w:author="Thiago Cruz" w:date="2017-11-16T20:56:00Z">
                              <w:r w:rsidR="00CF7E2C">
                                <w:rPr>
                                  <w:noProof/>
                                </w:rPr>
                                <w:t>14</w:t>
                              </w:r>
                            </w:ins>
                            <w:del w:id="264" w:author="Thiago Cruz" w:date="2017-11-16T20:56:00Z">
                              <w:r w:rsidDel="00CF7E2C">
                                <w:rPr>
                                  <w:noProof/>
                                </w:rPr>
                                <w:delText>15</w:delText>
                              </w:r>
                            </w:del>
                            <w:r w:rsidR="00157D20">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E51193" w:rsidRPr="00941D2F" w:rsidRDefault="00E51193" w:rsidP="00A11378">
                      <w:pPr>
                        <w:pStyle w:val="Legenda"/>
                        <w:rPr>
                          <w:rFonts w:eastAsia="Calibri" w:cs="Times New Roman"/>
                          <w:noProof/>
                        </w:rPr>
                      </w:pPr>
                      <w:bookmarkStart w:id="265" w:name="_Toc498157786"/>
                      <w:r>
                        <w:t xml:space="preserve">Figura </w:t>
                      </w:r>
                      <w:r w:rsidR="00157D20">
                        <w:fldChar w:fldCharType="begin"/>
                      </w:r>
                      <w:r w:rsidR="00157D20">
                        <w:instrText xml:space="preserve"> SEQ Figura \* ARABIC </w:instrText>
                      </w:r>
                      <w:r w:rsidR="00157D20">
                        <w:fldChar w:fldCharType="separate"/>
                      </w:r>
                      <w:ins w:id="266" w:author="Thiago Cruz" w:date="2017-11-16T20:56:00Z">
                        <w:r w:rsidR="00CF7E2C">
                          <w:rPr>
                            <w:noProof/>
                          </w:rPr>
                          <w:t>14</w:t>
                        </w:r>
                      </w:ins>
                      <w:del w:id="267" w:author="Thiago Cruz" w:date="2017-11-16T20:56:00Z">
                        <w:r w:rsidDel="00CF7E2C">
                          <w:rPr>
                            <w:noProof/>
                          </w:rPr>
                          <w:delText>15</w:delText>
                        </w:r>
                      </w:del>
                      <w:r w:rsidR="00157D20">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265"/>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268" w:name="_Toc496802701"/>
      <w:bookmarkStart w:id="269" w:name="_Toc496802930"/>
      <w:bookmarkStart w:id="270" w:name="_Toc498128669"/>
      <w:r w:rsidRPr="00822071">
        <w:lastRenderedPageBreak/>
        <w:t>4. D</w:t>
      </w:r>
      <w:bookmarkStart w:id="271" w:name="_GoBack"/>
      <w:bookmarkEnd w:id="271"/>
      <w:r w:rsidRPr="00822071">
        <w:t>OCKER</w:t>
      </w:r>
      <w:bookmarkEnd w:id="268"/>
      <w:bookmarkEnd w:id="269"/>
      <w:bookmarkEnd w:id="270"/>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272" w:name="_Toc498128670"/>
      <w:r>
        <w:t xml:space="preserve">4.1 </w:t>
      </w:r>
      <w:r w:rsidRPr="00727CEF">
        <w:t>MOTIVOS PARA USAR O DOCKER</w:t>
      </w:r>
      <w:bookmarkEnd w:id="272"/>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system-calls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Agregação de serviços para elicitar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debugar.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r w:rsidR="000E680F">
        <w:rPr>
          <w:lang w:eastAsia="x-none"/>
        </w:rPr>
        <w:t xml:space="preserve">exit=1;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273" w:name="_Toc498128671"/>
      <w:r w:rsidRPr="00086281">
        <w:t>4.</w:t>
      </w:r>
      <w:r w:rsidR="00E423DE">
        <w:t>1.2</w:t>
      </w:r>
      <w:r w:rsidRPr="00086281">
        <w:t xml:space="preserve"> </w:t>
      </w:r>
      <w:r>
        <w:t>Instalação do Docker</w:t>
      </w:r>
      <w:bookmarkEnd w:id="273"/>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gramStart"/>
      <w:r>
        <w:t>sudo</w:t>
      </w:r>
      <w:proofErr w:type="gramEnd"/>
      <w:r>
        <w:t xml:space="preserve"> su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r w:rsidRPr="00AD5AFC">
        <w:rPr>
          <w:lang w:val="en-US"/>
        </w:rPr>
        <w:t>wget -qO- https://get.docker.com/ | sh</w:t>
      </w:r>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Instalando no MacOS</w:t>
      </w:r>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MacOS pode ser realizada através </w:t>
      </w:r>
      <w:r w:rsidR="00677958">
        <w:t>do brew*</w:t>
      </w:r>
      <w:r w:rsidRPr="00D10D40">
        <w:t>.</w:t>
      </w:r>
    </w:p>
    <w:p w14:paraId="12A9C0FD" w14:textId="77777777" w:rsidR="00D10D40" w:rsidRPr="00D10D40" w:rsidRDefault="00D10D40" w:rsidP="00D10D40"/>
    <w:p w14:paraId="155D5F0A" w14:textId="77777777" w:rsidR="00D10D40" w:rsidRPr="00D10D40" w:rsidRDefault="00D10D40" w:rsidP="00D10D40">
      <w:r w:rsidRPr="00D10D40">
        <w:t>Você pode instalar via brew cask com o comando abaixo:</w:t>
      </w:r>
    </w:p>
    <w:p w14:paraId="1FFF1033" w14:textId="54CCEDEA" w:rsidR="00D10D40" w:rsidRPr="006826F3" w:rsidRDefault="00D10D40" w:rsidP="00D10D40"/>
    <w:p w14:paraId="2BE1FDA1" w14:textId="3DC0ABFB" w:rsidR="00D10D40" w:rsidRPr="006826F3" w:rsidRDefault="00C03393" w:rsidP="00D10D40">
      <w:proofErr w:type="gramStart"/>
      <w:r w:rsidRPr="006826F3">
        <w:t>brew</w:t>
      </w:r>
      <w:proofErr w:type="gramEnd"/>
      <w:r w:rsidRPr="006826F3">
        <w:t xml:space="preserve"> cask install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274" w:name="_Toc496802705"/>
      <w:bookmarkStart w:id="275" w:name="_Toc496802934"/>
      <w:bookmarkStart w:id="276" w:name="_Toc496802703"/>
      <w:bookmarkStart w:id="277" w:name="_Toc496802932"/>
    </w:p>
    <w:p w14:paraId="78312D0A" w14:textId="7D64CBFD" w:rsidR="007B65C4" w:rsidRDefault="00AB6AE2" w:rsidP="00A775DB">
      <w:pPr>
        <w:pStyle w:val="Ttulo21"/>
        <w:jc w:val="left"/>
      </w:pPr>
      <w:bookmarkStart w:id="278" w:name="_Toc498128672"/>
      <w:r>
        <w:t xml:space="preserve">4.2 ARQUIVOS DE </w:t>
      </w:r>
      <w:bookmarkEnd w:id="274"/>
      <w:bookmarkEnd w:id="275"/>
      <w:r>
        <w:t>CONFIGURAÇÃO</w:t>
      </w:r>
      <w:bookmarkEnd w:id="278"/>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Esses arquivos são úteis para criar configurações personalizadas e gerenciar a forma que os serviços vão ser executados pelo D</w:t>
      </w:r>
      <w:r w:rsidR="00535AC0">
        <w:t>a</w:t>
      </w:r>
      <w:r w:rsidR="006E4B9D">
        <w:t>e</w:t>
      </w:r>
      <w:r>
        <w:t>mon do Docker.</w:t>
      </w:r>
      <w:bookmarkStart w:id="279" w:name="_Toc496802706"/>
      <w:bookmarkStart w:id="280"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281" w:name="_Toc498128673"/>
      <w:r>
        <w:t>4.</w:t>
      </w:r>
      <w:r w:rsidR="002E12B6">
        <w:t>2</w:t>
      </w:r>
      <w:r>
        <w:t>.1 Docker</w:t>
      </w:r>
      <w:r>
        <w:rPr>
          <w:lang w:val="pt-BR"/>
        </w:rPr>
        <w:t>-Compose</w:t>
      </w:r>
      <w:bookmarkEnd w:id="279"/>
      <w:bookmarkEnd w:id="280"/>
      <w:bookmarkEnd w:id="281"/>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w:t>
      </w:r>
      <w:r w:rsidR="004A7A54">
        <w:lastRenderedPageBreak/>
        <w:t xml:space="preserve">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compose,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gramStart"/>
      <w:r w:rsidRPr="002E7762">
        <w:rPr>
          <w:lang w:eastAsia="x-none"/>
        </w:rPr>
        <w:t>re(</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282" w:name="_Toc496802707"/>
      <w:bookmarkStart w:id="283" w:name="_Toc496802936"/>
      <w:bookmarkStart w:id="284" w:name="_Toc498128674"/>
      <w:r>
        <w:lastRenderedPageBreak/>
        <w:t>4.</w:t>
      </w:r>
      <w:r w:rsidR="002E12B6">
        <w:t>2</w:t>
      </w:r>
      <w:r w:rsidR="007B65C4">
        <w:t>.2 Docker</w:t>
      </w:r>
      <w:r w:rsidR="007B65C4">
        <w:rPr>
          <w:lang w:val="pt-BR"/>
        </w:rPr>
        <w:t xml:space="preserve"> File</w:t>
      </w:r>
      <w:bookmarkEnd w:id="282"/>
      <w:bookmarkEnd w:id="283"/>
      <w:bookmarkEnd w:id="284"/>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157D20" w:rsidP="003566B1">
      <w:pPr>
        <w:numPr>
          <w:ilvl w:val="0"/>
          <w:numId w:val="24"/>
        </w:numPr>
        <w:spacing w:before="100" w:beforeAutospacing="1" w:after="100" w:afterAutospacing="1"/>
        <w:rPr>
          <w:rFonts w:eastAsia="Times New Roman"/>
          <w:color w:val="000000" w:themeColor="text1"/>
        </w:rPr>
      </w:pPr>
      <w:hyperlink r:id="rId28" w:anchor="dockerignore-file" w:history="1">
        <w:proofErr w:type="gramStart"/>
        <w:r w:rsidR="003566B1" w:rsidRPr="004D7AD9">
          <w:rPr>
            <w:rFonts w:eastAsia="Times New Roman"/>
            <w:color w:val="000000" w:themeColor="text1"/>
          </w:rPr>
          <w:t>.dockerignore</w:t>
        </w:r>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157D20"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157D20"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157D20"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157D20"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157D20"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157D20"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157D20"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Este commando invalida o cache, para usar cache use o COPY.</w:t>
      </w:r>
    </w:p>
    <w:p w14:paraId="4A418C20" w14:textId="0683B17B" w:rsidR="003566B1" w:rsidRPr="003566B1" w:rsidRDefault="00157D20"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Este comando somente poderá ser executado como root, necessário fazer alteração de chown manualente.</w:t>
      </w:r>
    </w:p>
    <w:p w14:paraId="4FA97241" w14:textId="7BE2D9A8" w:rsidR="003566B1" w:rsidRPr="001A4338" w:rsidRDefault="00157D20"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Configura o container para executar comandos em shell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157D20"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mount </w:t>
      </w:r>
      <w:r w:rsidR="003039F4" w:rsidRPr="00007375">
        <w:rPr>
          <w:rFonts w:eastAsia="Times New Roman"/>
          <w:color w:val="000000" w:themeColor="text1"/>
        </w:rPr>
        <w:t>point externo, que os containers irão guarder dados.</w:t>
      </w:r>
    </w:p>
    <w:p w14:paraId="7D3321C2" w14:textId="07BAAE59" w:rsidR="003566B1" w:rsidRPr="001A4338" w:rsidRDefault="00157D20"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157D20"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Aplicar chave/valor de metadados as suas imagens, containers ou deamons</w:t>
      </w:r>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285" w:name="_Toc498128675"/>
      <w:r>
        <w:t>4.3</w:t>
      </w:r>
      <w:r w:rsidRPr="00086281">
        <w:t xml:space="preserve"> DOCKER</w:t>
      </w:r>
      <w:r>
        <w:t xml:space="preserve"> </w:t>
      </w:r>
      <w:bookmarkEnd w:id="276"/>
      <w:bookmarkEnd w:id="277"/>
      <w:r>
        <w:t>IMAGEM</w:t>
      </w:r>
      <w:bookmarkEnd w:id="285"/>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images</w:t>
      </w:r>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286" w:name="_Toc497641684"/>
      <w:r>
        <w:t xml:space="preserve">Tabela </w:t>
      </w:r>
      <w:r w:rsidR="00157D20">
        <w:fldChar w:fldCharType="begin"/>
      </w:r>
      <w:r w:rsidR="00157D20">
        <w:instrText xml:space="preserve"> SEQ Tabela \* ARABIC </w:instrText>
      </w:r>
      <w:r w:rsidR="00157D20">
        <w:fldChar w:fldCharType="separate"/>
      </w:r>
      <w:r w:rsidR="00CF7E2C">
        <w:rPr>
          <w:noProof/>
        </w:rPr>
        <w:t>1</w:t>
      </w:r>
      <w:r w:rsidR="00157D20">
        <w:rPr>
          <w:noProof/>
        </w:rPr>
        <w:fldChar w:fldCharType="end"/>
      </w:r>
      <w:r>
        <w:t>- Tabela de Imagens utilizadas no Estudo de Caso</w:t>
      </w:r>
      <w:r w:rsidR="00345F88">
        <w:t>.</w:t>
      </w:r>
      <w:r w:rsidR="00CF1FFD">
        <w:t xml:space="preserve"> </w:t>
      </w:r>
      <w:r w:rsidR="00345F88">
        <w:t>P</w:t>
      </w:r>
      <w:r w:rsidR="00CF1FFD">
        <w:t>rópri</w:t>
      </w:r>
      <w:r w:rsidR="00345F88">
        <w:t>o Autor</w:t>
      </w:r>
      <w:r w:rsidR="008872D8">
        <w:t>.</w:t>
      </w:r>
      <w:bookmarkEnd w:id="2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gramStart"/>
            <w:r w:rsidRPr="00426E96">
              <w:rPr>
                <w:lang w:eastAsia="x-none"/>
              </w:rPr>
              <w:t>phalanx</w:t>
            </w:r>
            <w:proofErr w:type="gramEnd"/>
            <w:r w:rsidRPr="00426E96">
              <w:rPr>
                <w:lang w:eastAsia="x-none"/>
              </w:rPr>
              <w:t>_app</w:t>
            </w:r>
          </w:p>
        </w:tc>
        <w:tc>
          <w:tcPr>
            <w:tcW w:w="1728" w:type="dxa"/>
          </w:tcPr>
          <w:p w14:paraId="21502641" w14:textId="02925FA5" w:rsidR="00C812FE" w:rsidRDefault="00426E96" w:rsidP="00B80512">
            <w:pPr>
              <w:rPr>
                <w:lang w:eastAsia="x-none"/>
              </w:rPr>
            </w:pPr>
            <w:r w:rsidRPr="00426E96">
              <w:rPr>
                <w:lang w:eastAsia="x-none"/>
              </w:rPr>
              <w:t>Latest</w:t>
            </w:r>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4 days ago</w:t>
            </w:r>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gramStart"/>
            <w:r w:rsidRPr="00426E96">
              <w:rPr>
                <w:lang w:eastAsia="x-none"/>
              </w:rPr>
              <w:t>phalanx</w:t>
            </w:r>
            <w:proofErr w:type="gramEnd"/>
            <w:r w:rsidRPr="00426E96">
              <w:rPr>
                <w:lang w:eastAsia="x-none"/>
              </w:rPr>
              <w:t>_worker</w:t>
            </w:r>
          </w:p>
        </w:tc>
        <w:tc>
          <w:tcPr>
            <w:tcW w:w="1728" w:type="dxa"/>
          </w:tcPr>
          <w:p w14:paraId="44754F8A" w14:textId="25C9AC7A" w:rsidR="00C812FE" w:rsidRDefault="00426E96" w:rsidP="00B80512">
            <w:pPr>
              <w:rPr>
                <w:lang w:eastAsia="x-none"/>
              </w:rPr>
            </w:pPr>
            <w:r w:rsidRPr="00426E96">
              <w:rPr>
                <w:lang w:eastAsia="x-none"/>
              </w:rPr>
              <w:t>Latest</w:t>
            </w:r>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4 days ago</w:t>
            </w:r>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5 days ago</w:t>
            </w:r>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r w:rsidRPr="00F94544">
              <w:rPr>
                <w:lang w:eastAsia="x-none"/>
              </w:rPr>
              <w:t>Mysql</w:t>
            </w:r>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6 days ago</w:t>
            </w:r>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gramStart"/>
            <w:r w:rsidRPr="00F94544">
              <w:rPr>
                <w:lang w:eastAsia="x-none"/>
              </w:rPr>
              <w:t>portainer</w:t>
            </w:r>
            <w:proofErr w:type="gramEnd"/>
            <w:r w:rsidRPr="00F94544">
              <w:rPr>
                <w:lang w:eastAsia="x-none"/>
              </w:rPr>
              <w:t>/portainer</w:t>
            </w:r>
          </w:p>
        </w:tc>
        <w:tc>
          <w:tcPr>
            <w:tcW w:w="1728" w:type="dxa"/>
          </w:tcPr>
          <w:p w14:paraId="72A8474B" w14:textId="66AA64FA" w:rsidR="00C812FE" w:rsidRDefault="00F94544" w:rsidP="00B80512">
            <w:pPr>
              <w:rPr>
                <w:lang w:eastAsia="x-none"/>
              </w:rPr>
            </w:pPr>
            <w:r w:rsidRPr="00F94544">
              <w:rPr>
                <w:lang w:eastAsia="x-none"/>
              </w:rPr>
              <w:t>Latest</w:t>
            </w:r>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2 weeks ago</w:t>
            </w:r>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gramStart"/>
            <w:r w:rsidRPr="00F94544">
              <w:rPr>
                <w:lang w:eastAsia="x-none"/>
              </w:rPr>
              <w:t>ledermann</w:t>
            </w:r>
            <w:proofErr w:type="gramEnd"/>
            <w:r w:rsidRPr="00F94544">
              <w:rPr>
                <w:lang w:eastAsia="x-none"/>
              </w:rPr>
              <w:t>/base</w:t>
            </w:r>
          </w:p>
        </w:tc>
        <w:tc>
          <w:tcPr>
            <w:tcW w:w="1728" w:type="dxa"/>
          </w:tcPr>
          <w:p w14:paraId="5B913952" w14:textId="22ECA546" w:rsidR="00C812FE" w:rsidRDefault="00F94544" w:rsidP="00B80512">
            <w:pPr>
              <w:rPr>
                <w:lang w:eastAsia="x-none"/>
              </w:rPr>
            </w:pPr>
            <w:r w:rsidRPr="00F94544">
              <w:rPr>
                <w:lang w:eastAsia="x-none"/>
              </w:rPr>
              <w:t>Latest</w:t>
            </w:r>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2 weeks ago</w:t>
            </w:r>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r w:rsidRPr="003E23C5">
              <w:rPr>
                <w:lang w:eastAsia="x-none"/>
              </w:rPr>
              <w:t>Ubuntu</w:t>
            </w:r>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6 months ago</w:t>
            </w:r>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7 months ago</w:t>
            </w:r>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bibliotecas, dependências e etc;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O Download das imagens é feito pelo comando “docker pull”,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r w:rsidRPr="009B655F">
        <w:rPr>
          <w:b/>
          <w:lang w:val="en-US" w:eastAsia="x-none"/>
        </w:rPr>
        <w:lastRenderedPageBreak/>
        <w:t>Principais commando</w:t>
      </w:r>
      <w:r w:rsidR="005239C9">
        <w:rPr>
          <w:b/>
          <w:lang w:val="en-US" w:eastAsia="x-none"/>
        </w:rPr>
        <w:t>s</w:t>
      </w:r>
      <w:r w:rsidRPr="009B655F">
        <w:rPr>
          <w:b/>
          <w:lang w:val="en-US" w:eastAsia="x-none"/>
        </w:rPr>
        <w:t xml:space="preserve"> da Imagem:</w:t>
      </w:r>
    </w:p>
    <w:p w14:paraId="0924DA65" w14:textId="77777777" w:rsidR="00060081" w:rsidRPr="009B655F" w:rsidRDefault="00060081" w:rsidP="0044152E">
      <w:pPr>
        <w:ind w:firstLine="708"/>
        <w:rPr>
          <w:b/>
          <w:lang w:val="en-US" w:eastAsia="x-none"/>
        </w:rPr>
      </w:pPr>
    </w:p>
    <w:p w14:paraId="2283714B" w14:textId="77777777" w:rsidR="00060081" w:rsidRPr="00E117A3" w:rsidRDefault="00157D20" w:rsidP="00060081">
      <w:pPr>
        <w:numPr>
          <w:ilvl w:val="0"/>
          <w:numId w:val="23"/>
        </w:numPr>
        <w:spacing w:afterAutospacing="1"/>
        <w:rPr>
          <w:rFonts w:eastAsia="Times New Roman"/>
          <w:color w:val="000000" w:themeColor="text1"/>
        </w:rPr>
      </w:pPr>
      <w:hyperlink r:id="rId41"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pull</w:t>
        </w:r>
      </w:hyperlink>
      <w:r w:rsidR="00060081" w:rsidRPr="00E117A3">
        <w:rPr>
          <w:rFonts w:eastAsia="Times New Roman"/>
          <w:color w:val="000000" w:themeColor="text1"/>
        </w:rPr>
        <w:t> – Para fazer pulls de uma ou mais imagens do repositório para o cliente do docker na máquina local.</w:t>
      </w:r>
    </w:p>
    <w:p w14:paraId="279E1626" w14:textId="77777777" w:rsidR="00060081" w:rsidRDefault="00157D20" w:rsidP="00060081">
      <w:pPr>
        <w:numPr>
          <w:ilvl w:val="0"/>
          <w:numId w:val="23"/>
        </w:numPr>
        <w:spacing w:afterAutospacing="1"/>
        <w:rPr>
          <w:rFonts w:eastAsia="Times New Roman"/>
          <w:color w:val="24292E"/>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push</w:t>
        </w:r>
      </w:hyperlink>
      <w:r w:rsidR="00060081" w:rsidRPr="00E117A3">
        <w:rPr>
          <w:rFonts w:eastAsia="Times New Roman"/>
          <w:color w:val="000000" w:themeColor="text1"/>
        </w:rPr>
        <w:t> </w:t>
      </w:r>
      <w:r w:rsidR="00060081" w:rsidRPr="00E117A3">
        <w:rPr>
          <w:rFonts w:eastAsia="Times New Roman"/>
          <w:color w:val="24292E"/>
        </w:rPr>
        <w:t>– Para fazer o push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images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rmi &lt;id_imagem&gt;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287" w:name="_Toc496802704"/>
      <w:bookmarkStart w:id="288" w:name="_Toc496802933"/>
      <w:bookmarkStart w:id="289" w:name="_Toc498128676"/>
      <w:r>
        <w:t>4.4</w:t>
      </w:r>
      <w:r w:rsidRPr="00086281">
        <w:t xml:space="preserve"> DOCKER</w:t>
      </w:r>
      <w:bookmarkEnd w:id="287"/>
      <w:bookmarkEnd w:id="288"/>
      <w:r>
        <w:t>HUB</w:t>
      </w:r>
      <w:bookmarkEnd w:id="289"/>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r>
        <w:rPr>
          <w:color w:val="24292E"/>
          <w:shd w:val="clear" w:color="auto" w:fill="FFFFFF"/>
        </w:rPr>
        <w:t>Minor</w:t>
      </w:r>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E51193" w:rsidRPr="008D06F0" w:rsidRDefault="00E51193" w:rsidP="000A56CA">
                            <w:pPr>
                              <w:pStyle w:val="Legenda"/>
                              <w:rPr>
                                <w:rFonts w:eastAsia="Calibri" w:cs="Times New Roman"/>
                                <w:noProof/>
                              </w:rPr>
                            </w:pPr>
                            <w:bookmarkStart w:id="290" w:name="_Toc498157787"/>
                            <w:r>
                              <w:t xml:space="preserve">Figura </w:t>
                            </w:r>
                            <w:r w:rsidR="00157D20">
                              <w:fldChar w:fldCharType="begin"/>
                            </w:r>
                            <w:r w:rsidR="00157D20">
                              <w:instrText xml:space="preserve"> SEQ Figura \* ARABIC </w:instrText>
                            </w:r>
                            <w:r w:rsidR="00157D20">
                              <w:fldChar w:fldCharType="separate"/>
                            </w:r>
                            <w:ins w:id="291" w:author="Thiago Cruz" w:date="2017-11-16T20:56:00Z">
                              <w:r w:rsidR="00CF7E2C">
                                <w:rPr>
                                  <w:noProof/>
                                </w:rPr>
                                <w:t>15</w:t>
                              </w:r>
                            </w:ins>
                            <w:del w:id="292" w:author="Thiago Cruz" w:date="2017-11-16T20:56:00Z">
                              <w:r w:rsidDel="00CF7E2C">
                                <w:rPr>
                                  <w:noProof/>
                                </w:rPr>
                                <w:delText>16</w:delText>
                              </w:r>
                            </w:del>
                            <w:r w:rsidR="00157D20">
                              <w:rPr>
                                <w:noProof/>
                              </w:rPr>
                              <w:fldChar w:fldCharType="end"/>
                            </w:r>
                            <w:r>
                              <w:t xml:space="preserve"> - Docker</w:t>
                            </w:r>
                            <w:r w:rsidRPr="007647BF">
                              <w:t xml:space="preserve"> </w:t>
                            </w:r>
                            <w:r>
                              <w:t xml:space="preserve">Hub do Projeto Fonte: </w:t>
                            </w:r>
                            <w:r w:rsidRPr="007647BF">
                              <w:t>https://hub.docker.com/r/tsoarescruz/phalanx/</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E51193" w:rsidRPr="008D06F0" w:rsidRDefault="00E51193" w:rsidP="000A56CA">
                      <w:pPr>
                        <w:pStyle w:val="Legenda"/>
                        <w:rPr>
                          <w:rFonts w:eastAsia="Calibri" w:cs="Times New Roman"/>
                          <w:noProof/>
                        </w:rPr>
                      </w:pPr>
                      <w:bookmarkStart w:id="293" w:name="_Toc498157787"/>
                      <w:r>
                        <w:t xml:space="preserve">Figura </w:t>
                      </w:r>
                      <w:r w:rsidR="00157D20">
                        <w:fldChar w:fldCharType="begin"/>
                      </w:r>
                      <w:r w:rsidR="00157D20">
                        <w:instrText xml:space="preserve"> SEQ Figura \* ARABIC </w:instrText>
                      </w:r>
                      <w:r w:rsidR="00157D20">
                        <w:fldChar w:fldCharType="separate"/>
                      </w:r>
                      <w:ins w:id="294" w:author="Thiago Cruz" w:date="2017-11-16T20:56:00Z">
                        <w:r w:rsidR="00CF7E2C">
                          <w:rPr>
                            <w:noProof/>
                          </w:rPr>
                          <w:t>15</w:t>
                        </w:r>
                      </w:ins>
                      <w:del w:id="295" w:author="Thiago Cruz" w:date="2017-11-16T20:56:00Z">
                        <w:r w:rsidDel="00CF7E2C">
                          <w:rPr>
                            <w:noProof/>
                          </w:rPr>
                          <w:delText>16</w:delText>
                        </w:r>
                      </w:del>
                      <w:r w:rsidR="00157D20">
                        <w:rPr>
                          <w:noProof/>
                        </w:rPr>
                        <w:fldChar w:fldCharType="end"/>
                      </w:r>
                      <w:r>
                        <w:t xml:space="preserve"> - Docker</w:t>
                      </w:r>
                      <w:r w:rsidRPr="007647BF">
                        <w:t xml:space="preserve"> </w:t>
                      </w:r>
                      <w:r>
                        <w:t xml:space="preserve">Hub do Projeto Fonte: </w:t>
                      </w:r>
                      <w:r w:rsidRPr="007647BF">
                        <w:t>https://hub.docker.com/r/tsoarescruz/phalanx/</w:t>
                      </w:r>
                      <w:bookmarkEnd w:id="293"/>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E51193" w:rsidRPr="000A56CA" w:rsidRDefault="00E51193"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E51193" w:rsidRPr="000A56CA" w:rsidRDefault="00E51193"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E51193" w:rsidRPr="00D93672" w:rsidRDefault="00E51193" w:rsidP="000A56CA">
                            <w:pPr>
                              <w:pStyle w:val="Legenda"/>
                              <w:rPr>
                                <w:rFonts w:eastAsia="Calibri" w:cs="Times New Roman"/>
                                <w:noProof/>
                              </w:rPr>
                            </w:pPr>
                            <w:bookmarkStart w:id="296" w:name="_Toc498157788"/>
                            <w:r>
                              <w:t xml:space="preserve">Figura </w:t>
                            </w:r>
                            <w:r w:rsidR="00157D20">
                              <w:fldChar w:fldCharType="begin"/>
                            </w:r>
                            <w:r w:rsidR="00157D20">
                              <w:instrText xml:space="preserve"> SEQ Figura \* ARABIC </w:instrText>
                            </w:r>
                            <w:r w:rsidR="00157D20">
                              <w:fldChar w:fldCharType="separate"/>
                            </w:r>
                            <w:ins w:id="297" w:author="Thiago Cruz" w:date="2017-11-16T20:56:00Z">
                              <w:r w:rsidR="00CF7E2C">
                                <w:rPr>
                                  <w:noProof/>
                                </w:rPr>
                                <w:t>16</w:t>
                              </w:r>
                            </w:ins>
                            <w:del w:id="298" w:author="Thiago Cruz" w:date="2017-11-16T20:56:00Z">
                              <w:r w:rsidDel="00CF7E2C">
                                <w:rPr>
                                  <w:noProof/>
                                </w:rPr>
                                <w:delText>17</w:delText>
                              </w:r>
                            </w:del>
                            <w:r w:rsidR="00157D20">
                              <w:rPr>
                                <w:noProof/>
                              </w:rPr>
                              <w:fldChar w:fldCharType="end"/>
                            </w:r>
                            <w:r>
                              <w:rPr>
                                <w:noProof/>
                              </w:rPr>
                              <w:t xml:space="preserve"> – Explorer do Docker Hub Fonte</w:t>
                            </w:r>
                            <w:r w:rsidRPr="007247C8">
                              <w:rPr>
                                <w:noProof/>
                              </w:rPr>
                              <w:t>: https://hub.docker.com/explore/</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E51193" w:rsidRPr="00D93672" w:rsidRDefault="00E51193" w:rsidP="000A56CA">
                      <w:pPr>
                        <w:pStyle w:val="Legenda"/>
                        <w:rPr>
                          <w:rFonts w:eastAsia="Calibri" w:cs="Times New Roman"/>
                          <w:noProof/>
                        </w:rPr>
                      </w:pPr>
                      <w:bookmarkStart w:id="299" w:name="_Toc498157788"/>
                      <w:r>
                        <w:t xml:space="preserve">Figura </w:t>
                      </w:r>
                      <w:r w:rsidR="00157D20">
                        <w:fldChar w:fldCharType="begin"/>
                      </w:r>
                      <w:r w:rsidR="00157D20">
                        <w:instrText xml:space="preserve"> SEQ Figura \* ARABIC </w:instrText>
                      </w:r>
                      <w:r w:rsidR="00157D20">
                        <w:fldChar w:fldCharType="separate"/>
                      </w:r>
                      <w:ins w:id="300" w:author="Thiago Cruz" w:date="2017-11-16T20:56:00Z">
                        <w:r w:rsidR="00CF7E2C">
                          <w:rPr>
                            <w:noProof/>
                          </w:rPr>
                          <w:t>16</w:t>
                        </w:r>
                      </w:ins>
                      <w:del w:id="301" w:author="Thiago Cruz" w:date="2017-11-16T20:56:00Z">
                        <w:r w:rsidDel="00CF7E2C">
                          <w:rPr>
                            <w:noProof/>
                          </w:rPr>
                          <w:delText>17</w:delText>
                        </w:r>
                      </w:del>
                      <w:r w:rsidR="00157D20">
                        <w:rPr>
                          <w:noProof/>
                        </w:rPr>
                        <w:fldChar w:fldCharType="end"/>
                      </w:r>
                      <w:r>
                        <w:rPr>
                          <w:noProof/>
                        </w:rPr>
                        <w:t xml:space="preserve"> – Explorer do Docker Hub Fonte</w:t>
                      </w:r>
                      <w:r w:rsidRPr="007247C8">
                        <w:rPr>
                          <w:noProof/>
                        </w:rPr>
                        <w:t>: https://hub.docker.com/explore/</w:t>
                      </w:r>
                      <w:bookmarkEnd w:id="299"/>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E51193" w:rsidRPr="00F91FEB" w:rsidRDefault="00E51193" w:rsidP="001549C6">
                            <w:pPr>
                              <w:pStyle w:val="Legenda"/>
                              <w:rPr>
                                <w:rFonts w:eastAsia="Calibri" w:cs="Times New Roman"/>
                                <w:noProof/>
                              </w:rPr>
                            </w:pPr>
                            <w:bookmarkStart w:id="302" w:name="_Toc498157789"/>
                            <w:r>
                              <w:t xml:space="preserve">Figura </w:t>
                            </w:r>
                            <w:r w:rsidR="00157D20">
                              <w:fldChar w:fldCharType="begin"/>
                            </w:r>
                            <w:r w:rsidR="00157D20">
                              <w:instrText xml:space="preserve"> SEQ Figura \* ARABIC </w:instrText>
                            </w:r>
                            <w:r w:rsidR="00157D20">
                              <w:fldChar w:fldCharType="separate"/>
                            </w:r>
                            <w:ins w:id="303" w:author="Thiago Cruz" w:date="2017-11-16T20:56:00Z">
                              <w:r w:rsidR="00CF7E2C">
                                <w:rPr>
                                  <w:noProof/>
                                </w:rPr>
                                <w:t>17</w:t>
                              </w:r>
                            </w:ins>
                            <w:del w:id="304" w:author="Thiago Cruz" w:date="2017-11-16T20:56:00Z">
                              <w:r w:rsidDel="00CF7E2C">
                                <w:rPr>
                                  <w:noProof/>
                                </w:rPr>
                                <w:delText>18</w:delText>
                              </w:r>
                            </w:del>
                            <w:r w:rsidR="00157D20">
                              <w:rPr>
                                <w:noProof/>
                              </w:rPr>
                              <w:fldChar w:fldCharType="end"/>
                            </w:r>
                            <w:r>
                              <w:t xml:space="preserve"> – Repositório oficial da imagem do Ubuntu Fonte: </w:t>
                            </w:r>
                            <w:r w:rsidRPr="00AA0F0E">
                              <w:t>https://hub.docker.com/_/ubuntu/</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E51193" w:rsidRPr="00F91FEB" w:rsidRDefault="00E51193" w:rsidP="001549C6">
                      <w:pPr>
                        <w:pStyle w:val="Legenda"/>
                        <w:rPr>
                          <w:rFonts w:eastAsia="Calibri" w:cs="Times New Roman"/>
                          <w:noProof/>
                        </w:rPr>
                      </w:pPr>
                      <w:bookmarkStart w:id="305" w:name="_Toc498157789"/>
                      <w:r>
                        <w:t xml:space="preserve">Figura </w:t>
                      </w:r>
                      <w:r w:rsidR="00157D20">
                        <w:fldChar w:fldCharType="begin"/>
                      </w:r>
                      <w:r w:rsidR="00157D20">
                        <w:instrText xml:space="preserve"> SEQ Figura \* ARABIC </w:instrText>
                      </w:r>
                      <w:r w:rsidR="00157D20">
                        <w:fldChar w:fldCharType="separate"/>
                      </w:r>
                      <w:ins w:id="306" w:author="Thiago Cruz" w:date="2017-11-16T20:56:00Z">
                        <w:r w:rsidR="00CF7E2C">
                          <w:rPr>
                            <w:noProof/>
                          </w:rPr>
                          <w:t>17</w:t>
                        </w:r>
                      </w:ins>
                      <w:del w:id="307" w:author="Thiago Cruz" w:date="2017-11-16T20:56:00Z">
                        <w:r w:rsidDel="00CF7E2C">
                          <w:rPr>
                            <w:noProof/>
                          </w:rPr>
                          <w:delText>18</w:delText>
                        </w:r>
                      </w:del>
                      <w:r w:rsidR="00157D20">
                        <w:rPr>
                          <w:noProof/>
                        </w:rPr>
                        <w:fldChar w:fldCharType="end"/>
                      </w:r>
                      <w:r>
                        <w:t xml:space="preserve"> – Repositório oficial da imagem do Ubuntu Fonte: </w:t>
                      </w:r>
                      <w:r w:rsidRPr="00AA0F0E">
                        <w:t>https://hub.docker.com/_/ubuntu/</w:t>
                      </w:r>
                      <w:bookmarkEnd w:id="305"/>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pull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r>
        <w:rPr>
          <w:b/>
          <w:lang w:val="en-US" w:eastAsia="x-none"/>
        </w:rPr>
        <w:t>Principais commando do Repositório</w:t>
      </w:r>
      <w:r w:rsidRPr="009B655F">
        <w:rPr>
          <w:b/>
          <w:lang w:val="en-US" w:eastAsia="x-none"/>
        </w:rPr>
        <w:t>:</w:t>
      </w:r>
    </w:p>
    <w:p w14:paraId="5CDB1F90" w14:textId="77777777" w:rsidR="00210AC0" w:rsidRPr="00E117A3" w:rsidRDefault="00157D20" w:rsidP="00210AC0">
      <w:pPr>
        <w:numPr>
          <w:ilvl w:val="0"/>
          <w:numId w:val="23"/>
        </w:numPr>
        <w:spacing w:beforeAutospacing="1" w:afterAutospacing="1"/>
        <w:rPr>
          <w:rFonts w:eastAsia="Times New Roman"/>
          <w:color w:val="000000" w:themeColor="text1"/>
        </w:rPr>
      </w:pPr>
      <w:hyperlink r:id="rId46"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login</w:t>
        </w:r>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157D20" w:rsidP="00561605">
      <w:pPr>
        <w:numPr>
          <w:ilvl w:val="0"/>
          <w:numId w:val="23"/>
        </w:numPr>
        <w:spacing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logout</w:t>
        </w:r>
      </w:hyperlink>
      <w:r w:rsidR="00210AC0" w:rsidRPr="00E117A3">
        <w:rPr>
          <w:rFonts w:eastAsia="Times New Roman"/>
          <w:color w:val="000000" w:themeColor="text1"/>
        </w:rPr>
        <w:t> – Para fazer logout do repositório.</w:t>
      </w:r>
    </w:p>
    <w:p w14:paraId="61354311" w14:textId="4B1ADB2F" w:rsidR="00210AC0" w:rsidRPr="00561605" w:rsidRDefault="00157D20" w:rsidP="00561605">
      <w:pPr>
        <w:numPr>
          <w:ilvl w:val="0"/>
          <w:numId w:val="23"/>
        </w:numPr>
        <w:spacing w:afterAutospacing="1"/>
        <w:rPr>
          <w:rFonts w:eastAsia="Times New Roman"/>
          <w:color w:val="000000" w:themeColor="text1"/>
        </w:rPr>
      </w:pPr>
      <w:hyperlink r:id="rId48"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search</w:t>
        </w:r>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308" w:name="_Toc498128677"/>
      <w:r>
        <w:lastRenderedPageBreak/>
        <w:t>4.</w:t>
      </w:r>
      <w:r w:rsidR="000453EA">
        <w:t>4</w:t>
      </w:r>
      <w:r>
        <w:t xml:space="preserve"> DOCKER CONTAINER</w:t>
      </w:r>
      <w:bookmarkEnd w:id="308"/>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309" w:name="_Toc497641685"/>
      <w:r>
        <w:t xml:space="preserve">Tabela </w:t>
      </w:r>
      <w:r w:rsidR="00157D20">
        <w:fldChar w:fldCharType="begin"/>
      </w:r>
      <w:r w:rsidR="00157D20">
        <w:instrText xml:space="preserve"> SEQ Tabela \* ARABIC </w:instrText>
      </w:r>
      <w:r w:rsidR="00157D20">
        <w:fldChar w:fldCharType="separate"/>
      </w:r>
      <w:r w:rsidR="00CF7E2C">
        <w:rPr>
          <w:noProof/>
        </w:rPr>
        <w:t>2</w:t>
      </w:r>
      <w:r w:rsidR="00157D20">
        <w:rPr>
          <w:noProof/>
        </w:rPr>
        <w:fldChar w:fldCharType="end"/>
      </w:r>
      <w:r>
        <w:t xml:space="preserve"> - </w:t>
      </w:r>
      <w:r w:rsidRPr="00C25CFE">
        <w:t xml:space="preserve">Tabela de </w:t>
      </w:r>
      <w:r>
        <w:t>containers</w:t>
      </w:r>
      <w:r w:rsidRPr="00C25CFE">
        <w:t xml:space="preserve"> utilizadas no Estudo de Caso. Próprio Autor</w:t>
      </w:r>
      <w:bookmarkEnd w:id="30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310" w:name="_Toc497641686"/>
      <w:r>
        <w:t xml:space="preserve">Tabela </w:t>
      </w:r>
      <w:r w:rsidR="00157D20">
        <w:fldChar w:fldCharType="begin"/>
      </w:r>
      <w:r w:rsidR="00157D20">
        <w:instrText xml:space="preserve"> SEQ Tabela \* ARABIC </w:instrText>
      </w:r>
      <w:r w:rsidR="00157D20">
        <w:fldChar w:fldCharType="separate"/>
      </w:r>
      <w:r w:rsidR="00CF7E2C">
        <w:rPr>
          <w:noProof/>
        </w:rPr>
        <w:t>3</w:t>
      </w:r>
      <w:r w:rsidR="00157D20">
        <w:rPr>
          <w:noProof/>
        </w:rPr>
        <w:fldChar w:fldCharType="end"/>
      </w:r>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31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157D20" w:rsidP="00E3125A">
      <w:pPr>
        <w:numPr>
          <w:ilvl w:val="0"/>
          <w:numId w:val="23"/>
        </w:numPr>
        <w:spacing w:beforeAutospacing="1" w:afterAutospacing="1"/>
        <w:rPr>
          <w:rFonts w:eastAsia="Times New Roman"/>
          <w:color w:val="000000" w:themeColor="text1"/>
        </w:rPr>
      </w:pPr>
      <w:hyperlink r:id="rId49"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create</w:t>
        </w:r>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157D20" w:rsidP="00E3125A">
      <w:pPr>
        <w:numPr>
          <w:ilvl w:val="0"/>
          <w:numId w:val="23"/>
        </w:numPr>
        <w:spacing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rename</w:t>
        </w:r>
      </w:hyperlink>
      <w:r w:rsidR="00E3125A" w:rsidRPr="006A12C1">
        <w:rPr>
          <w:rFonts w:eastAsia="Times New Roman"/>
          <w:color w:val="000000" w:themeColor="text1"/>
        </w:rPr>
        <w:t> </w:t>
      </w:r>
      <w:r w:rsidR="00101B3E" w:rsidRPr="006A12C1">
        <w:rPr>
          <w:rFonts w:eastAsia="Times New Roman"/>
          <w:color w:val="000000" w:themeColor="text1"/>
        </w:rPr>
        <w:t>– Renomeia o label do container</w:t>
      </w:r>
      <w:r w:rsidR="00E3125A" w:rsidRPr="006A12C1">
        <w:rPr>
          <w:rFonts w:eastAsia="Times New Roman"/>
          <w:color w:val="000000" w:themeColor="text1"/>
        </w:rPr>
        <w:t>.</w:t>
      </w:r>
    </w:p>
    <w:p w14:paraId="6F7AECBA" w14:textId="4941D738" w:rsidR="00E3125A" w:rsidRPr="006A12C1" w:rsidRDefault="00157D20"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run</w:t>
        </w:r>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157D20"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rm</w:t>
        </w:r>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157D20"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update</w:t>
        </w:r>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r w:rsidR="00E3125A" w:rsidRPr="006A12C1">
        <w:rPr>
          <w:rFonts w:eastAsia="Times New Roman"/>
          <w:color w:val="000000" w:themeColor="text1"/>
        </w:rPr>
        <w:t>updat</w:t>
      </w:r>
      <w:r w:rsidR="00364DA9" w:rsidRPr="006A12C1">
        <w:rPr>
          <w:rFonts w:eastAsia="Times New Roman"/>
          <w:color w:val="000000" w:themeColor="text1"/>
        </w:rPr>
        <w:t>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inspect &lt;id_container&gt;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prune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run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/var/run/docker.sock:/var/run/docker.sock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311" w:name="_Toc497641687"/>
      <w:r>
        <w:t xml:space="preserve">Tabela </w:t>
      </w:r>
      <w:r w:rsidR="00157D20">
        <w:fldChar w:fldCharType="begin"/>
      </w:r>
      <w:r w:rsidR="00157D20">
        <w:instrText xml:space="preserve"> SEQ Tabela \* ARABIC </w:instrText>
      </w:r>
      <w:r w:rsidR="00157D20">
        <w:fldChar w:fldCharType="separate"/>
      </w:r>
      <w:r w:rsidR="00CF7E2C">
        <w:rPr>
          <w:noProof/>
        </w:rPr>
        <w:t>4</w:t>
      </w:r>
      <w:r w:rsidR="00157D20">
        <w:rPr>
          <w:noProof/>
        </w:rPr>
        <w:fldChar w:fldCharType="end"/>
      </w:r>
      <w:r>
        <w:t xml:space="preserve"> - Tabela de parâmetros utilizados na execução dos containers Fonte: </w:t>
      </w:r>
      <w:r w:rsidRPr="005A02B8">
        <w:t>https://github.com/gomex/docker-para-desenvolvedores/blob/master/manuscript/comandos.md</w:t>
      </w:r>
      <w:bookmarkEnd w:id="3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Aloca uma pseudo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--rm</w:t>
            </w:r>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--name</w:t>
            </w:r>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--rm --name phalanx_app rubby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312" w:name="_Toc498128678"/>
      <w:r>
        <w:t>4.</w:t>
      </w:r>
      <w:r w:rsidR="00536E45">
        <w:t>4</w:t>
      </w:r>
      <w:r w:rsidR="002E12C9">
        <w:t>.1</w:t>
      </w:r>
      <w:r>
        <w:t xml:space="preserve"> Software de Gerenciamento de Container</w:t>
      </w:r>
      <w:r w:rsidR="00FD3F05">
        <w:rPr>
          <w:lang w:val="pt-BR"/>
        </w:rPr>
        <w:t>s</w:t>
      </w:r>
      <w:bookmarkEnd w:id="312"/>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CF7E2C" w:rsidRPr="00506CA8" w:rsidRDefault="00CF7E2C" w:rsidP="0038011C">
                            <w:pPr>
                              <w:pStyle w:val="Legenda"/>
                              <w:rPr>
                                <w:rFonts w:eastAsia="Calibri" w:cs="Times New Roman"/>
                                <w:noProof/>
                              </w:rPr>
                            </w:pPr>
                            <w:bookmarkStart w:id="313" w:name="_Toc498157790"/>
                            <w:r>
                              <w:t xml:space="preserve">Figura </w:t>
                            </w:r>
                            <w:r w:rsidR="00157D20">
                              <w:fldChar w:fldCharType="begin"/>
                            </w:r>
                            <w:r w:rsidR="00157D20">
                              <w:instrText xml:space="preserve"> SEQ Figura \* ARABIC </w:instrText>
                            </w:r>
                            <w:r w:rsidR="00157D20">
                              <w:fldChar w:fldCharType="separate"/>
                            </w:r>
                            <w:ins w:id="314" w:author="Thiago Cruz" w:date="2017-11-16T20:56:00Z">
                              <w:r>
                                <w:rPr>
                                  <w:noProof/>
                                </w:rPr>
                                <w:t>18</w:t>
                              </w:r>
                            </w:ins>
                            <w:del w:id="315" w:author="Thiago Cruz" w:date="2017-11-16T20:56:00Z">
                              <w:r w:rsidR="00E51193" w:rsidDel="00CF7E2C">
                                <w:rPr>
                                  <w:noProof/>
                                </w:rPr>
                                <w:delText>19</w:delText>
                              </w:r>
                            </w:del>
                            <w:r w:rsidR="00157D20">
                              <w:rPr>
                                <w:noProof/>
                              </w:rPr>
                              <w:fldChar w:fldCharType="end"/>
                            </w:r>
                            <w:r>
                              <w:t xml:space="preserve"> - Dashboard do Portainer Fonte: Próprio autor</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CF7E2C" w:rsidRPr="00506CA8" w:rsidRDefault="00CF7E2C" w:rsidP="0038011C">
                      <w:pPr>
                        <w:pStyle w:val="Legenda"/>
                        <w:rPr>
                          <w:rFonts w:eastAsia="Calibri" w:cs="Times New Roman"/>
                          <w:noProof/>
                        </w:rPr>
                      </w:pPr>
                      <w:bookmarkStart w:id="316" w:name="_Toc498157790"/>
                      <w:r>
                        <w:t xml:space="preserve">Figura </w:t>
                      </w:r>
                      <w:r w:rsidR="00157D20">
                        <w:fldChar w:fldCharType="begin"/>
                      </w:r>
                      <w:r w:rsidR="00157D20">
                        <w:instrText xml:space="preserve"> SEQ Figura \* ARABIC </w:instrText>
                      </w:r>
                      <w:r w:rsidR="00157D20">
                        <w:fldChar w:fldCharType="separate"/>
                      </w:r>
                      <w:ins w:id="317" w:author="Thiago Cruz" w:date="2017-11-16T20:56:00Z">
                        <w:r>
                          <w:rPr>
                            <w:noProof/>
                          </w:rPr>
                          <w:t>18</w:t>
                        </w:r>
                      </w:ins>
                      <w:del w:id="318" w:author="Thiago Cruz" w:date="2017-11-16T20:56:00Z">
                        <w:r w:rsidR="00E51193" w:rsidDel="00CF7E2C">
                          <w:rPr>
                            <w:noProof/>
                          </w:rPr>
                          <w:delText>19</w:delText>
                        </w:r>
                      </w:del>
                      <w:r w:rsidR="00157D20">
                        <w:rPr>
                          <w:noProof/>
                        </w:rPr>
                        <w:fldChar w:fldCharType="end"/>
                      </w:r>
                      <w:r>
                        <w:t xml:space="preserve"> - Dashboard do Portainer Fonte: Próprio autor</w:t>
                      </w:r>
                      <w:bookmarkEnd w:id="316"/>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CF7E2C" w:rsidRPr="003B5F77" w:rsidRDefault="00CF7E2C" w:rsidP="0038011C">
                            <w:pPr>
                              <w:pStyle w:val="Legenda"/>
                              <w:rPr>
                                <w:rFonts w:eastAsia="Calibri" w:cs="Times New Roman"/>
                                <w:noProof/>
                              </w:rPr>
                            </w:pPr>
                            <w:bookmarkStart w:id="319" w:name="_Toc498157791"/>
                            <w:r>
                              <w:t xml:space="preserve">Figura </w:t>
                            </w:r>
                            <w:r w:rsidR="00157D20">
                              <w:fldChar w:fldCharType="begin"/>
                            </w:r>
                            <w:r w:rsidR="00157D20">
                              <w:instrText xml:space="preserve"> SEQ Figura \* ARABIC </w:instrText>
                            </w:r>
                            <w:r w:rsidR="00157D20">
                              <w:fldChar w:fldCharType="separate"/>
                            </w:r>
                            <w:ins w:id="320" w:author="Thiago Cruz" w:date="2017-11-16T20:56:00Z">
                              <w:r>
                                <w:rPr>
                                  <w:noProof/>
                                </w:rPr>
                                <w:t>19</w:t>
                              </w:r>
                            </w:ins>
                            <w:del w:id="321" w:author="Thiago Cruz" w:date="2017-11-16T20:56:00Z">
                              <w:r w:rsidR="00E51193" w:rsidDel="00CF7E2C">
                                <w:rPr>
                                  <w:noProof/>
                                </w:rPr>
                                <w:delText>20</w:delText>
                              </w:r>
                            </w:del>
                            <w:r w:rsidR="00157D20">
                              <w:rPr>
                                <w:noProof/>
                              </w:rPr>
                              <w:fldChar w:fldCharType="end"/>
                            </w:r>
                            <w:r>
                              <w:t xml:space="preserve"> - Dashboard de Imagens do</w:t>
                            </w:r>
                            <w:r w:rsidRPr="00F23DE4">
                              <w:t xml:space="preserve"> Portainer Fonte: Próprio autor</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112D7B22" w14:textId="6F332442" w:rsidR="00CF7E2C" w:rsidRPr="003B5F77" w:rsidRDefault="00CF7E2C" w:rsidP="0038011C">
                      <w:pPr>
                        <w:pStyle w:val="Legenda"/>
                        <w:rPr>
                          <w:rFonts w:eastAsia="Calibri" w:cs="Times New Roman"/>
                          <w:noProof/>
                        </w:rPr>
                      </w:pPr>
                      <w:bookmarkStart w:id="322" w:name="_Toc498157791"/>
                      <w:r>
                        <w:t xml:space="preserve">Figura </w:t>
                      </w:r>
                      <w:r w:rsidR="00157D20">
                        <w:fldChar w:fldCharType="begin"/>
                      </w:r>
                      <w:r w:rsidR="00157D20">
                        <w:instrText xml:space="preserve"> SEQ Figura \* ARABIC </w:instrText>
                      </w:r>
                      <w:r w:rsidR="00157D20">
                        <w:fldChar w:fldCharType="separate"/>
                      </w:r>
                      <w:ins w:id="323" w:author="Thiago Cruz" w:date="2017-11-16T20:56:00Z">
                        <w:r>
                          <w:rPr>
                            <w:noProof/>
                          </w:rPr>
                          <w:t>19</w:t>
                        </w:r>
                      </w:ins>
                      <w:del w:id="324" w:author="Thiago Cruz" w:date="2017-11-16T20:56:00Z">
                        <w:r w:rsidR="00E51193" w:rsidDel="00CF7E2C">
                          <w:rPr>
                            <w:noProof/>
                          </w:rPr>
                          <w:delText>20</w:delText>
                        </w:r>
                      </w:del>
                      <w:r w:rsidR="00157D20">
                        <w:rPr>
                          <w:noProof/>
                        </w:rPr>
                        <w:fldChar w:fldCharType="end"/>
                      </w:r>
                      <w:r>
                        <w:t xml:space="preserve"> - Dashboard de Imagens do</w:t>
                      </w:r>
                      <w:r w:rsidRPr="00F23DE4">
                        <w:t xml:space="preserve"> Portainer Fonte: Próprio autor</w:t>
                      </w:r>
                      <w:bookmarkEnd w:id="322"/>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CF7E2C" w:rsidRPr="00B26331" w:rsidRDefault="00CF7E2C" w:rsidP="0038011C">
                            <w:pPr>
                              <w:pStyle w:val="Legenda"/>
                              <w:rPr>
                                <w:rFonts w:eastAsia="Calibri" w:cs="Times New Roman"/>
                                <w:noProof/>
                              </w:rPr>
                            </w:pPr>
                            <w:bookmarkStart w:id="325" w:name="_Toc498157792"/>
                            <w:r>
                              <w:t xml:space="preserve">Figura </w:t>
                            </w:r>
                            <w:r w:rsidR="00157D20">
                              <w:fldChar w:fldCharType="begin"/>
                            </w:r>
                            <w:r w:rsidR="00157D20">
                              <w:instrText xml:space="preserve"> SEQ Figura \* ARABIC </w:instrText>
                            </w:r>
                            <w:r w:rsidR="00157D20">
                              <w:fldChar w:fldCharType="separate"/>
                            </w:r>
                            <w:ins w:id="326" w:author="Thiago Cruz" w:date="2017-11-16T20:56:00Z">
                              <w:r>
                                <w:rPr>
                                  <w:noProof/>
                                </w:rPr>
                                <w:t>20</w:t>
                              </w:r>
                            </w:ins>
                            <w:del w:id="327" w:author="Thiago Cruz" w:date="2017-11-16T20:56:00Z">
                              <w:r w:rsidR="00E51193" w:rsidDel="00CF7E2C">
                                <w:rPr>
                                  <w:noProof/>
                                </w:rPr>
                                <w:delText>21</w:delText>
                              </w:r>
                            </w:del>
                            <w:r w:rsidR="00157D20">
                              <w:rPr>
                                <w:noProof/>
                              </w:rPr>
                              <w:fldChar w:fldCharType="end"/>
                            </w:r>
                            <w:r>
                              <w:t xml:space="preserve"> - Dashboard de</w:t>
                            </w:r>
                            <w:r w:rsidRPr="00E418DD">
                              <w:t xml:space="preserve"> </w:t>
                            </w:r>
                            <w:r>
                              <w:t xml:space="preserve">Volumes do </w:t>
                            </w:r>
                            <w:r w:rsidRPr="00E418DD">
                              <w:t>Portainer Fonte: Próprio autor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CF7E2C" w:rsidRPr="00B26331" w:rsidRDefault="00CF7E2C" w:rsidP="0038011C">
                      <w:pPr>
                        <w:pStyle w:val="Legenda"/>
                        <w:rPr>
                          <w:rFonts w:eastAsia="Calibri" w:cs="Times New Roman"/>
                          <w:noProof/>
                        </w:rPr>
                      </w:pPr>
                      <w:bookmarkStart w:id="328" w:name="_Toc498157792"/>
                      <w:r>
                        <w:t xml:space="preserve">Figura </w:t>
                      </w:r>
                      <w:r w:rsidR="00157D20">
                        <w:fldChar w:fldCharType="begin"/>
                      </w:r>
                      <w:r w:rsidR="00157D20">
                        <w:instrText xml:space="preserve"> SEQ Figura \* ARABIC </w:instrText>
                      </w:r>
                      <w:r w:rsidR="00157D20">
                        <w:fldChar w:fldCharType="separate"/>
                      </w:r>
                      <w:ins w:id="329" w:author="Thiago Cruz" w:date="2017-11-16T20:56:00Z">
                        <w:r>
                          <w:rPr>
                            <w:noProof/>
                          </w:rPr>
                          <w:t>20</w:t>
                        </w:r>
                      </w:ins>
                      <w:del w:id="330" w:author="Thiago Cruz" w:date="2017-11-16T20:56:00Z">
                        <w:r w:rsidR="00E51193" w:rsidDel="00CF7E2C">
                          <w:rPr>
                            <w:noProof/>
                          </w:rPr>
                          <w:delText>21</w:delText>
                        </w:r>
                      </w:del>
                      <w:r w:rsidR="00157D20">
                        <w:rPr>
                          <w:noProof/>
                        </w:rPr>
                        <w:fldChar w:fldCharType="end"/>
                      </w:r>
                      <w:r>
                        <w:t xml:space="preserve"> - Dashboard de</w:t>
                      </w:r>
                      <w:r w:rsidRPr="00E418DD">
                        <w:t xml:space="preserve"> </w:t>
                      </w:r>
                      <w:r>
                        <w:t xml:space="preserve">Volumes do </w:t>
                      </w:r>
                      <w:r w:rsidRPr="00E418DD">
                        <w:t>Portainer Fonte: Próprio autor</w:t>
                      </w:r>
                      <w:bookmarkEnd w:id="328"/>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CF7E2C" w:rsidRPr="004B3031" w:rsidRDefault="00CF7E2C" w:rsidP="002839D1">
                            <w:pPr>
                              <w:pStyle w:val="Legenda"/>
                              <w:rPr>
                                <w:rFonts w:eastAsia="Calibri" w:cs="Times New Roman"/>
                                <w:noProof/>
                              </w:rPr>
                            </w:pPr>
                            <w:bookmarkStart w:id="331" w:name="_Toc498157793"/>
                            <w:r>
                              <w:t xml:space="preserve">Figura </w:t>
                            </w:r>
                            <w:r w:rsidR="00157D20">
                              <w:fldChar w:fldCharType="begin"/>
                            </w:r>
                            <w:r w:rsidR="00157D20">
                              <w:instrText xml:space="preserve"> SEQ Figura \* ARABIC </w:instrText>
                            </w:r>
                            <w:r w:rsidR="00157D20">
                              <w:fldChar w:fldCharType="separate"/>
                            </w:r>
                            <w:ins w:id="332" w:author="Thiago Cruz" w:date="2017-11-16T20:56:00Z">
                              <w:r>
                                <w:rPr>
                                  <w:noProof/>
                                </w:rPr>
                                <w:t>21</w:t>
                              </w:r>
                            </w:ins>
                            <w:del w:id="333" w:author="Thiago Cruz" w:date="2017-11-16T20:56:00Z">
                              <w:r w:rsidR="00E51193" w:rsidDel="00CF7E2C">
                                <w:rPr>
                                  <w:noProof/>
                                </w:rPr>
                                <w:delText>22</w:delText>
                              </w:r>
                            </w:del>
                            <w:r w:rsidR="00157D20">
                              <w:rPr>
                                <w:noProof/>
                              </w:rPr>
                              <w:fldChar w:fldCharType="end"/>
                            </w:r>
                            <w:r>
                              <w:t xml:space="preserve"> </w:t>
                            </w:r>
                            <w:r w:rsidRPr="008162B1">
                              <w:t>- Dashboard de Engine do Portainer Fonte: Próprio autor</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2D75D52C" w14:textId="1DB96893" w:rsidR="00CF7E2C" w:rsidRPr="004B3031" w:rsidRDefault="00CF7E2C" w:rsidP="002839D1">
                      <w:pPr>
                        <w:pStyle w:val="Legenda"/>
                        <w:rPr>
                          <w:rFonts w:eastAsia="Calibri" w:cs="Times New Roman"/>
                          <w:noProof/>
                        </w:rPr>
                      </w:pPr>
                      <w:bookmarkStart w:id="334" w:name="_Toc498157793"/>
                      <w:r>
                        <w:t xml:space="preserve">Figura </w:t>
                      </w:r>
                      <w:r w:rsidR="00157D20">
                        <w:fldChar w:fldCharType="begin"/>
                      </w:r>
                      <w:r w:rsidR="00157D20">
                        <w:instrText xml:space="preserve"> SEQ Figura \* ARABIC </w:instrText>
                      </w:r>
                      <w:r w:rsidR="00157D20">
                        <w:fldChar w:fldCharType="separate"/>
                      </w:r>
                      <w:ins w:id="335" w:author="Thiago Cruz" w:date="2017-11-16T20:56:00Z">
                        <w:r>
                          <w:rPr>
                            <w:noProof/>
                          </w:rPr>
                          <w:t>21</w:t>
                        </w:r>
                      </w:ins>
                      <w:del w:id="336" w:author="Thiago Cruz" w:date="2017-11-16T20:56:00Z">
                        <w:r w:rsidR="00E51193" w:rsidDel="00CF7E2C">
                          <w:rPr>
                            <w:noProof/>
                          </w:rPr>
                          <w:delText>22</w:delText>
                        </w:r>
                      </w:del>
                      <w:r w:rsidR="00157D20">
                        <w:rPr>
                          <w:noProof/>
                        </w:rPr>
                        <w:fldChar w:fldCharType="end"/>
                      </w:r>
                      <w:r>
                        <w:t xml:space="preserve"> </w:t>
                      </w:r>
                      <w:r w:rsidRPr="008162B1">
                        <w:t>- Dashboard de Engine do Portainer Fonte: Próprio autor</w:t>
                      </w:r>
                      <w:bookmarkEnd w:id="334"/>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337" w:name="_Toc498128679"/>
      <w:r>
        <w:t>4.</w:t>
      </w:r>
      <w:r w:rsidR="00054960">
        <w:t>5</w:t>
      </w:r>
      <w:r>
        <w:t xml:space="preserve"> DOCKER SWARM</w:t>
      </w:r>
      <w:bookmarkEnd w:id="337"/>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init</w:t>
      </w:r>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join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cpus: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cpus: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restart_policy:</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max_attempts: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update_config:</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failure_action: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max_failure_ratio: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CF7E2C" w:rsidRDefault="00814C46" w:rsidP="00814C46">
      <w:pPr>
        <w:ind w:left="708"/>
        <w:rPr>
          <w:lang w:val="en-US" w:eastAsia="x-none"/>
          <w:rPrChange w:id="338" w:author="Thiago Cruz" w:date="2017-11-16T20:57:00Z">
            <w:rPr>
              <w:lang w:eastAsia="x-none"/>
            </w:rPr>
          </w:rPrChange>
        </w:rPr>
      </w:pPr>
      <w:r w:rsidRPr="003729A4">
        <w:rPr>
          <w:lang w:val="en-US" w:eastAsia="x-none"/>
        </w:rPr>
        <w:t xml:space="preserve">      </w:t>
      </w:r>
      <w:r w:rsidRPr="00CF7E2C">
        <w:rPr>
          <w:lang w:val="en-US" w:eastAsia="x-none"/>
          <w:rPrChange w:id="339" w:author="Thiago Cruz" w:date="2017-11-16T20:57:00Z">
            <w:rPr>
              <w:lang w:eastAsia="x-none"/>
            </w:rPr>
          </w:rPrChange>
        </w:rPr>
        <w:t>placement:</w:t>
      </w:r>
    </w:p>
    <w:p w14:paraId="061E9CA4" w14:textId="77777777" w:rsidR="00814C46" w:rsidRPr="00CF7E2C" w:rsidRDefault="00814C46" w:rsidP="00814C46">
      <w:pPr>
        <w:ind w:left="708"/>
        <w:rPr>
          <w:lang w:val="en-US" w:eastAsia="x-none"/>
          <w:rPrChange w:id="340" w:author="Thiago Cruz" w:date="2017-11-16T20:57:00Z">
            <w:rPr>
              <w:lang w:eastAsia="x-none"/>
            </w:rPr>
          </w:rPrChange>
        </w:rPr>
      </w:pPr>
      <w:r w:rsidRPr="00CF7E2C">
        <w:rPr>
          <w:lang w:val="en-US" w:eastAsia="x-none"/>
          <w:rPrChange w:id="341" w:author="Thiago Cruz" w:date="2017-11-16T20:57:00Z">
            <w:rPr>
              <w:lang w:eastAsia="x-none"/>
            </w:rPr>
          </w:rPrChange>
        </w:rPr>
        <w:t xml:space="preserve">        constraints: [</w:t>
      </w:r>
      <w:proofErr w:type="gramStart"/>
      <w:r w:rsidRPr="00CF7E2C">
        <w:rPr>
          <w:lang w:val="en-US" w:eastAsia="x-none"/>
          <w:rPrChange w:id="342" w:author="Thiago Cruz" w:date="2017-11-16T20:57:00Z">
            <w:rPr>
              <w:lang w:eastAsia="x-none"/>
            </w:rPr>
          </w:rPrChange>
        </w:rPr>
        <w:t>node.role</w:t>
      </w:r>
      <w:proofErr w:type="gramEnd"/>
      <w:r w:rsidRPr="00CF7E2C">
        <w:rPr>
          <w:lang w:val="en-US" w:eastAsia="x-none"/>
          <w:rPrChange w:id="343" w:author="Thiago Cruz" w:date="2017-11-16T20:57:00Z">
            <w:rPr>
              <w:lang w:eastAsia="x-none"/>
            </w:rPr>
          </w:rPrChange>
        </w:rPr>
        <w:t xml:space="preserve"> == manager]</w:t>
      </w:r>
    </w:p>
    <w:p w14:paraId="5F6BE6FE" w14:textId="77777777" w:rsidR="00814C46" w:rsidRPr="00CF7E2C" w:rsidRDefault="00814C46" w:rsidP="00814C46">
      <w:pPr>
        <w:ind w:left="708"/>
        <w:rPr>
          <w:lang w:val="en-US" w:eastAsia="x-none"/>
          <w:rPrChange w:id="344" w:author="Thiago Cruz" w:date="2017-11-16T20:57:00Z">
            <w:rPr>
              <w:lang w:eastAsia="x-none"/>
            </w:rPr>
          </w:rPrChang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CF7E2C" w:rsidRPr="00756CE3" w:rsidRDefault="00CF7E2C" w:rsidP="007C3224">
                            <w:pPr>
                              <w:pStyle w:val="Legenda"/>
                              <w:rPr>
                                <w:noProof/>
                              </w:rPr>
                            </w:pPr>
                            <w:bookmarkStart w:id="345" w:name="_Toc498157794"/>
                            <w:r>
                              <w:t xml:space="preserve">Figura </w:t>
                            </w:r>
                            <w:r w:rsidR="00157D20">
                              <w:fldChar w:fldCharType="begin"/>
                            </w:r>
                            <w:r w:rsidR="00157D20">
                              <w:instrText xml:space="preserve"> SEQ Figura \* ARABIC </w:instrText>
                            </w:r>
                            <w:r w:rsidR="00157D20">
                              <w:fldChar w:fldCharType="separate"/>
                            </w:r>
                            <w:ins w:id="346" w:author="Thiago Cruz" w:date="2017-11-16T20:56:00Z">
                              <w:r>
                                <w:rPr>
                                  <w:noProof/>
                                </w:rPr>
                                <w:t>22</w:t>
                              </w:r>
                            </w:ins>
                            <w:del w:id="347" w:author="Thiago Cruz" w:date="2017-11-16T20:56:00Z">
                              <w:r w:rsidR="00E51193" w:rsidDel="00CF7E2C">
                                <w:rPr>
                                  <w:noProof/>
                                </w:rPr>
                                <w:delText>23</w:delText>
                              </w:r>
                            </w:del>
                            <w:r w:rsidR="00157D20">
                              <w:rPr>
                                <w:noProof/>
                              </w:rPr>
                              <w:fldChar w:fldCharType="end"/>
                            </w:r>
                            <w:r>
                              <w:t xml:space="preserve"> - </w:t>
                            </w:r>
                            <w:r w:rsidRPr="00C86126">
                              <w:t>Visualizer-arm Fonte</w:t>
                            </w:r>
                            <w:r>
                              <w:t>:</w:t>
                            </w:r>
                            <w:r w:rsidRPr="00C86126">
                              <w:t xml:space="preserve"> Pr</w:t>
                            </w:r>
                            <w:r>
                              <w:t>óprio autor</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CF7E2C" w:rsidRPr="00756CE3" w:rsidRDefault="00CF7E2C" w:rsidP="007C3224">
                      <w:pPr>
                        <w:pStyle w:val="Legenda"/>
                        <w:rPr>
                          <w:noProof/>
                        </w:rPr>
                      </w:pPr>
                      <w:bookmarkStart w:id="348" w:name="_Toc498157794"/>
                      <w:r>
                        <w:t xml:space="preserve">Figura </w:t>
                      </w:r>
                      <w:r w:rsidR="00157D20">
                        <w:fldChar w:fldCharType="begin"/>
                      </w:r>
                      <w:r w:rsidR="00157D20">
                        <w:instrText xml:space="preserve"> SEQ Figura \* ARABIC </w:instrText>
                      </w:r>
                      <w:r w:rsidR="00157D20">
                        <w:fldChar w:fldCharType="separate"/>
                      </w:r>
                      <w:ins w:id="349" w:author="Thiago Cruz" w:date="2017-11-16T20:56:00Z">
                        <w:r>
                          <w:rPr>
                            <w:noProof/>
                          </w:rPr>
                          <w:t>22</w:t>
                        </w:r>
                      </w:ins>
                      <w:del w:id="350" w:author="Thiago Cruz" w:date="2017-11-16T20:56:00Z">
                        <w:r w:rsidR="00E51193" w:rsidDel="00CF7E2C">
                          <w:rPr>
                            <w:noProof/>
                          </w:rPr>
                          <w:delText>23</w:delText>
                        </w:r>
                      </w:del>
                      <w:r w:rsidR="00157D20">
                        <w:rPr>
                          <w:noProof/>
                        </w:rPr>
                        <w:fldChar w:fldCharType="end"/>
                      </w:r>
                      <w:r>
                        <w:t xml:space="preserve"> - </w:t>
                      </w:r>
                      <w:r w:rsidRPr="00C86126">
                        <w:t>Visualizer-arm Fonte</w:t>
                      </w:r>
                      <w:r>
                        <w:t>:</w:t>
                      </w:r>
                      <w:r w:rsidRPr="00C86126">
                        <w:t xml:space="preserve"> Pr</w:t>
                      </w:r>
                      <w:r>
                        <w:t>óprio autor</w:t>
                      </w:r>
                      <w:bookmarkEnd w:id="348"/>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 xml:space="preserve">docker service create --name web-nginx --replicas 4 --restart-max-attempts 3 --restart-window 5s --rollback-delay 3s --workdir /myapp/ -p 8080:80 </w:t>
      </w:r>
      <w:proofErr w:type="gramStart"/>
      <w:r w:rsidRPr="002A3F79">
        <w:rPr>
          <w:lang w:val="en-US" w:eastAsia="x-none"/>
        </w:rPr>
        <w:t>nginx:alpine</w:t>
      </w:r>
      <w:proofErr w:type="gram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351" w:name="_Toc496802708"/>
      <w:bookmarkStart w:id="352" w:name="_Toc496802937"/>
      <w:bookmarkStart w:id="353" w:name="_Toc498128680"/>
      <w:bookmarkStart w:id="354" w:name="_Toc495785711"/>
      <w:r>
        <w:lastRenderedPageBreak/>
        <w:t xml:space="preserve">4.6 PLAY WITH </w:t>
      </w:r>
      <w:bookmarkEnd w:id="351"/>
      <w:bookmarkEnd w:id="352"/>
      <w:r>
        <w:t>DOCKER</w:t>
      </w:r>
      <w:bookmarkEnd w:id="353"/>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hyperlink r:id="rId60" w:history="1">
        <w:r w:rsidR="00E60423" w:rsidRPr="00186F69">
          <w:rPr>
            <w:rStyle w:val="Hiperlink"/>
            <w:lang w:val="x-none" w:eastAsia="x-none"/>
          </w:rPr>
          <w:t>http://labs.play-with-docker.com</w:t>
        </w:r>
      </w:hyperlink>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CF7E2C" w:rsidRPr="007C3224" w:rsidRDefault="00CF7E2C" w:rsidP="007C3224">
                            <w:pPr>
                              <w:pStyle w:val="Legenda"/>
                              <w:rPr>
                                <w:rFonts w:eastAsia="Calibri" w:cs="Times New Roman"/>
                                <w:noProof/>
                                <w:lang w:val="en-US"/>
                              </w:rPr>
                            </w:pPr>
                            <w:bookmarkStart w:id="355" w:name="_Toc498157795"/>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ins w:id="356" w:author="Thiago Cruz" w:date="2017-11-16T20:56:00Z">
                              <w:r>
                                <w:rPr>
                                  <w:noProof/>
                                  <w:lang w:val="en-US"/>
                                </w:rPr>
                                <w:t>23</w:t>
                              </w:r>
                            </w:ins>
                            <w:del w:id="357" w:author="Thiago Cruz" w:date="2017-11-16T20:56:00Z">
                              <w:r w:rsidR="00E51193" w:rsidDel="00CF7E2C">
                                <w:rPr>
                                  <w:noProof/>
                                  <w:lang w:val="en-US"/>
                                </w:rPr>
                                <w:delText>24</w:delText>
                              </w:r>
                            </w:del>
                            <w:r w:rsidR="00E51193">
                              <w:fldChar w:fldCharType="end"/>
                            </w:r>
                            <w:r w:rsidRPr="007C3224">
                              <w:rPr>
                                <w:lang w:val="en-US"/>
                              </w:rPr>
                              <w:t xml:space="preserve"> - Play with Docker Fonte: http://labs.play-with-docker.com/</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CF7E2C" w:rsidRPr="007C3224" w:rsidRDefault="00CF7E2C" w:rsidP="007C3224">
                      <w:pPr>
                        <w:pStyle w:val="Legenda"/>
                        <w:rPr>
                          <w:rFonts w:eastAsia="Calibri" w:cs="Times New Roman"/>
                          <w:noProof/>
                          <w:lang w:val="en-US"/>
                        </w:rPr>
                      </w:pPr>
                      <w:bookmarkStart w:id="358" w:name="_Toc498157795"/>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ins w:id="359" w:author="Thiago Cruz" w:date="2017-11-16T20:56:00Z">
                        <w:r>
                          <w:rPr>
                            <w:noProof/>
                            <w:lang w:val="en-US"/>
                          </w:rPr>
                          <w:t>23</w:t>
                        </w:r>
                      </w:ins>
                      <w:del w:id="360" w:author="Thiago Cruz" w:date="2017-11-16T20:56:00Z">
                        <w:r w:rsidR="00E51193" w:rsidDel="00CF7E2C">
                          <w:rPr>
                            <w:noProof/>
                            <w:lang w:val="en-US"/>
                          </w:rPr>
                          <w:delText>24</w:delText>
                        </w:r>
                      </w:del>
                      <w:r w:rsidR="00E51193">
                        <w:fldChar w:fldCharType="end"/>
                      </w:r>
                      <w:r w:rsidRPr="007C3224">
                        <w:rPr>
                          <w:lang w:val="en-US"/>
                        </w:rPr>
                        <w:t xml:space="preserve"> - Play with Docker Fonte: http://labs.play-with-docker.com/</w:t>
                      </w:r>
                      <w:bookmarkEnd w:id="358"/>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-machine-drive-pwd”</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Este drive está disponível no github:</w:t>
      </w:r>
    </w:p>
    <w:p w14:paraId="06994141" w14:textId="77777777" w:rsidR="00897D4C" w:rsidRPr="00B4095F" w:rsidRDefault="00CF7E2C"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r w:rsidRPr="000A56CA">
        <w:rPr>
          <w:color w:val="000000" w:themeColor="text1"/>
          <w:lang w:val="en-US"/>
        </w:rPr>
        <w:t>Através do comando: docker-machine create -d pwd --pwd-url</w:t>
      </w:r>
      <w:r w:rsidR="00421105" w:rsidRPr="000A56CA">
        <w:rPr>
          <w:color w:val="000000" w:themeColor="text1"/>
          <w:lang w:val="en-US"/>
        </w:rPr>
        <w:t xml:space="preserve"> &lt;url-do-play-with-docker&gt;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CF7E2C" w:rsidRPr="007C3224" w:rsidRDefault="00CF7E2C" w:rsidP="007C3224">
                            <w:pPr>
                              <w:pStyle w:val="Legenda"/>
                              <w:rPr>
                                <w:rFonts w:eastAsia="Calibri" w:cs="Times New Roman"/>
                                <w:noProof/>
                                <w:color w:val="000000" w:themeColor="text1"/>
                                <w:lang w:val="en-US"/>
                              </w:rPr>
                            </w:pPr>
                            <w:bookmarkStart w:id="361" w:name="_Toc498157796"/>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ins w:id="362" w:author="Thiago Cruz" w:date="2017-11-16T20:56:00Z">
                              <w:r>
                                <w:rPr>
                                  <w:noProof/>
                                  <w:lang w:val="en-US"/>
                                </w:rPr>
                                <w:t>24</w:t>
                              </w:r>
                            </w:ins>
                            <w:del w:id="363" w:author="Thiago Cruz" w:date="2017-11-16T20:56:00Z">
                              <w:r w:rsidR="00E51193" w:rsidDel="00CF7E2C">
                                <w:rPr>
                                  <w:noProof/>
                                  <w:lang w:val="en-US"/>
                                </w:rPr>
                                <w:delText>25</w:delText>
                              </w:r>
                            </w:del>
                            <w:r w:rsidR="00E51193">
                              <w:fldChar w:fldCharType="end"/>
                            </w:r>
                            <w:r w:rsidRPr="007C3224">
                              <w:rPr>
                                <w:lang w:val="en-US"/>
                              </w:rPr>
                              <w:t xml:space="preserve"> - Shell do Play with Docker Fonte: http://host3.labs.play-with-docker.com/p/9fe5a73e-9d79-4b61-9c01-3365068d8bd2#9fe5a73e_node2</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CF7E2C" w:rsidRPr="007C3224" w:rsidRDefault="00CF7E2C" w:rsidP="007C3224">
                      <w:pPr>
                        <w:pStyle w:val="Legenda"/>
                        <w:rPr>
                          <w:rFonts w:eastAsia="Calibri" w:cs="Times New Roman"/>
                          <w:noProof/>
                          <w:color w:val="000000" w:themeColor="text1"/>
                          <w:lang w:val="en-US"/>
                        </w:rPr>
                      </w:pPr>
                      <w:bookmarkStart w:id="364" w:name="_Toc498157796"/>
                      <w:r w:rsidRPr="007C3224">
                        <w:rPr>
                          <w:lang w:val="en-US"/>
                        </w:rPr>
                        <w:t xml:space="preserve">Figura </w:t>
                      </w:r>
                      <w:r w:rsidR="00E51193">
                        <w:fldChar w:fldCharType="begin"/>
                      </w:r>
                      <w:r w:rsidR="00E51193" w:rsidRPr="007C3224">
                        <w:rPr>
                          <w:lang w:val="en-US"/>
                        </w:rPr>
                        <w:instrText xml:space="preserve"> SEQ Figura \* ARABIC </w:instrText>
                      </w:r>
                      <w:r w:rsidR="00E51193">
                        <w:fldChar w:fldCharType="separate"/>
                      </w:r>
                      <w:ins w:id="365" w:author="Thiago Cruz" w:date="2017-11-16T20:56:00Z">
                        <w:r>
                          <w:rPr>
                            <w:noProof/>
                            <w:lang w:val="en-US"/>
                          </w:rPr>
                          <w:t>24</w:t>
                        </w:r>
                      </w:ins>
                      <w:del w:id="366" w:author="Thiago Cruz" w:date="2017-11-16T20:56:00Z">
                        <w:r w:rsidR="00E51193" w:rsidDel="00CF7E2C">
                          <w:rPr>
                            <w:noProof/>
                            <w:lang w:val="en-US"/>
                          </w:rPr>
                          <w:delText>25</w:delText>
                        </w:r>
                      </w:del>
                      <w:r w:rsidR="00E51193">
                        <w:fldChar w:fldCharType="end"/>
                      </w:r>
                      <w:r w:rsidRPr="007C3224">
                        <w:rPr>
                          <w:lang w:val="en-US"/>
                        </w:rPr>
                        <w:t xml:space="preserve"> - Shell do Play with Docker Fonte: http://host3.labs.play-with-docker.com/p/9fe5a73e-9d79-4b61-9c01-3365068d8bd2#9fe5a73e_node2</w:t>
                      </w:r>
                      <w:bookmarkEnd w:id="364"/>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47625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476250"/>
                        </a:xfrm>
                        <a:prstGeom prst="rect">
                          <a:avLst/>
                        </a:prstGeom>
                        <a:solidFill>
                          <a:prstClr val="white"/>
                        </a:solidFill>
                        <a:ln>
                          <a:noFill/>
                        </a:ln>
                        <a:effectLst/>
                      </wps:spPr>
                      <wps:txbx>
                        <w:txbxContent>
                          <w:p w14:paraId="5187BD7F" w14:textId="62CC2CE6" w:rsidR="00CF7E2C" w:rsidRPr="00780A29" w:rsidRDefault="00CF7E2C" w:rsidP="007C3224">
                            <w:pPr>
                              <w:pStyle w:val="Legenda"/>
                              <w:rPr>
                                <w:rFonts w:eastAsia="Calibri" w:cs="Times New Roman"/>
                                <w:noProof/>
                              </w:rPr>
                            </w:pPr>
                            <w:bookmarkStart w:id="367" w:name="_Toc498157797"/>
                            <w:r>
                              <w:t xml:space="preserve">Figura </w:t>
                            </w:r>
                            <w:r w:rsidR="00157D20">
                              <w:fldChar w:fldCharType="begin"/>
                            </w:r>
                            <w:r w:rsidR="00157D20">
                              <w:instrText xml:space="preserve"> SEQ Figura \* ARABIC </w:instrText>
                            </w:r>
                            <w:r w:rsidR="00157D20">
                              <w:fldChar w:fldCharType="separate"/>
                            </w:r>
                            <w:ins w:id="368" w:author="Thiago Cruz" w:date="2017-11-16T20:56:00Z">
                              <w:r>
                                <w:rPr>
                                  <w:noProof/>
                                </w:rPr>
                                <w:t>25</w:t>
                              </w:r>
                            </w:ins>
                            <w:del w:id="369" w:author="Thiago Cruz" w:date="2017-11-16T20:56:00Z">
                              <w:r w:rsidR="00E51193" w:rsidDel="00CF7E2C">
                                <w:rPr>
                                  <w:noProof/>
                                </w:rPr>
                                <w:delText>26</w:delText>
                              </w:r>
                            </w:del>
                            <w:r w:rsidR="00157D20">
                              <w:rPr>
                                <w:noProof/>
                              </w:rPr>
                              <w:fldChar w:fldCharType="end"/>
                            </w:r>
                            <w:r>
                              <w:t xml:space="preserve"> - </w:t>
                            </w:r>
                            <w:r w:rsidRPr="004217FE">
                              <w:t>Template do Play with Docker Fonte: http://host3.labs.play-with-docker.com/p/9fe5a73e-9d79-4b61-9c01-3365068d8bd2#9fe5a73e_node2</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1" type="#_x0000_t202" style="position:absolute;margin-left:71.8pt;margin-top:237.15pt;width:309.5pt;height:37.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" stroked="f">
                <v:textbox style="mso-fit-shape-to-text:t" inset="0,0,0,0">
                  <w:txbxContent>
                    <w:p w14:paraId="5187BD7F" w14:textId="62CC2CE6" w:rsidR="00CF7E2C" w:rsidRPr="00780A29" w:rsidRDefault="00CF7E2C" w:rsidP="007C3224">
                      <w:pPr>
                        <w:pStyle w:val="Legenda"/>
                        <w:rPr>
                          <w:rFonts w:eastAsia="Calibri" w:cs="Times New Roman"/>
                          <w:noProof/>
                        </w:rPr>
                      </w:pPr>
                      <w:bookmarkStart w:id="370" w:name="_Toc498157797"/>
                      <w:r>
                        <w:t xml:space="preserve">Figura </w:t>
                      </w:r>
                      <w:r w:rsidR="00157D20">
                        <w:fldChar w:fldCharType="begin"/>
                      </w:r>
                      <w:r w:rsidR="00157D20">
                        <w:instrText xml:space="preserve"> SEQ Figura \* ARABIC </w:instrText>
                      </w:r>
                      <w:r w:rsidR="00157D20">
                        <w:fldChar w:fldCharType="separate"/>
                      </w:r>
                      <w:ins w:id="371" w:author="Thiago Cruz" w:date="2017-11-16T20:56:00Z">
                        <w:r>
                          <w:rPr>
                            <w:noProof/>
                          </w:rPr>
                          <w:t>25</w:t>
                        </w:r>
                      </w:ins>
                      <w:del w:id="372" w:author="Thiago Cruz" w:date="2017-11-16T20:56:00Z">
                        <w:r w:rsidR="00E51193" w:rsidDel="00CF7E2C">
                          <w:rPr>
                            <w:noProof/>
                          </w:rPr>
                          <w:delText>26</w:delText>
                        </w:r>
                      </w:del>
                      <w:r w:rsidR="00157D20">
                        <w:rPr>
                          <w:noProof/>
                        </w:rPr>
                        <w:fldChar w:fldCharType="end"/>
                      </w:r>
                      <w:r>
                        <w:t xml:space="preserve"> - </w:t>
                      </w:r>
                      <w:r w:rsidRPr="004217FE">
                        <w:t>Template do Play with Docker Fonte: http://host3.labs.play-with-docker.com/p/9fe5a73e-9d79-4b61-9c01-3365068d8bd2#9fe5a73e_node2</w:t>
                      </w:r>
                      <w:bookmarkEnd w:id="370"/>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373" w:name="_Toc496802709"/>
      <w:bookmarkStart w:id="374" w:name="_Toc496802938"/>
    </w:p>
    <w:p w14:paraId="117F6FF2" w14:textId="7B0FD7B6" w:rsidR="000A0532" w:rsidRDefault="003F2FF6" w:rsidP="00A775DB">
      <w:pPr>
        <w:pStyle w:val="Ttulo21"/>
        <w:jc w:val="left"/>
      </w:pPr>
      <w:bookmarkStart w:id="375" w:name="_Toc498128681"/>
      <w:r>
        <w:t xml:space="preserve">4.7 </w:t>
      </w:r>
      <w:bookmarkEnd w:id="373"/>
      <w:bookmarkEnd w:id="374"/>
      <w:r>
        <w:t>COMUNIDADE E EMPRESARIAL</w:t>
      </w:r>
      <w:bookmarkEnd w:id="375"/>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CF7E2C" w:rsidRPr="002765C8" w:rsidRDefault="00CF7E2C" w:rsidP="00A739E9">
                            <w:pPr>
                              <w:pStyle w:val="Legenda"/>
                              <w:rPr>
                                <w:rFonts w:eastAsia="Calibri" w:cs="Times New Roman"/>
                                <w:noProof/>
                              </w:rPr>
                            </w:pPr>
                            <w:bookmarkStart w:id="376" w:name="_Toc498157798"/>
                            <w:r>
                              <w:t xml:space="preserve">Figura </w:t>
                            </w:r>
                            <w:r w:rsidR="00157D20">
                              <w:fldChar w:fldCharType="begin"/>
                            </w:r>
                            <w:r w:rsidR="00157D20">
                              <w:instrText xml:space="preserve"> SEQ Figura \* ARABIC </w:instrText>
                            </w:r>
                            <w:r w:rsidR="00157D20">
                              <w:fldChar w:fldCharType="separate"/>
                            </w:r>
                            <w:ins w:id="377" w:author="Thiago Cruz" w:date="2017-11-16T20:56:00Z">
                              <w:r>
                                <w:rPr>
                                  <w:noProof/>
                                </w:rPr>
                                <w:t>26</w:t>
                              </w:r>
                            </w:ins>
                            <w:del w:id="378" w:author="Thiago Cruz" w:date="2017-11-16T20:56:00Z">
                              <w:r w:rsidR="00E51193" w:rsidDel="00CF7E2C">
                                <w:rPr>
                                  <w:noProof/>
                                </w:rPr>
                                <w:delText>27</w:delText>
                              </w:r>
                            </w:del>
                            <w:r w:rsidR="00157D20">
                              <w:rPr>
                                <w:noProof/>
                              </w:rPr>
                              <w:fldChar w:fldCharType="end"/>
                            </w:r>
                            <w:r>
                              <w:t xml:space="preserve"> - Comunidade do Docker no Telegram Fonte: https://t.me/dockerbr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CF7E2C" w:rsidRPr="002765C8" w:rsidRDefault="00CF7E2C" w:rsidP="00A739E9">
                      <w:pPr>
                        <w:pStyle w:val="Legenda"/>
                        <w:rPr>
                          <w:rFonts w:eastAsia="Calibri" w:cs="Times New Roman"/>
                          <w:noProof/>
                        </w:rPr>
                      </w:pPr>
                      <w:bookmarkStart w:id="379" w:name="_Toc498157798"/>
                      <w:r>
                        <w:t xml:space="preserve">Figura </w:t>
                      </w:r>
                      <w:r w:rsidR="00157D20">
                        <w:fldChar w:fldCharType="begin"/>
                      </w:r>
                      <w:r w:rsidR="00157D20">
                        <w:instrText xml:space="preserve"> SEQ Figura \* ARABIC </w:instrText>
                      </w:r>
                      <w:r w:rsidR="00157D20">
                        <w:fldChar w:fldCharType="separate"/>
                      </w:r>
                      <w:ins w:id="380" w:author="Thiago Cruz" w:date="2017-11-16T20:56:00Z">
                        <w:r>
                          <w:rPr>
                            <w:noProof/>
                          </w:rPr>
                          <w:t>26</w:t>
                        </w:r>
                      </w:ins>
                      <w:del w:id="381" w:author="Thiago Cruz" w:date="2017-11-16T20:56:00Z">
                        <w:r w:rsidR="00E51193" w:rsidDel="00CF7E2C">
                          <w:rPr>
                            <w:noProof/>
                          </w:rPr>
                          <w:delText>27</w:delText>
                        </w:r>
                      </w:del>
                      <w:r w:rsidR="00157D20">
                        <w:rPr>
                          <w:noProof/>
                        </w:rPr>
                        <w:fldChar w:fldCharType="end"/>
                      </w:r>
                      <w:r>
                        <w:t xml:space="preserve"> - Comunidade do Docker no Telegram Fonte: https://t.me/dockerbr</w:t>
                      </w:r>
                      <w:bookmarkEnd w:id="379"/>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CF7E2C" w:rsidRPr="008277C3" w:rsidRDefault="00CF7E2C" w:rsidP="00A739E9">
                            <w:pPr>
                              <w:pStyle w:val="Legenda"/>
                              <w:rPr>
                                <w:rFonts w:eastAsia="Calibri" w:cs="Times New Roman"/>
                                <w:noProof/>
                              </w:rPr>
                            </w:pPr>
                            <w:bookmarkStart w:id="382" w:name="_Toc498157799"/>
                            <w:r>
                              <w:t xml:space="preserve">Figura </w:t>
                            </w:r>
                            <w:r w:rsidR="00157D20">
                              <w:fldChar w:fldCharType="begin"/>
                            </w:r>
                            <w:r w:rsidR="00157D20">
                              <w:instrText xml:space="preserve"> SEQ Figura \* ARABIC </w:instrText>
                            </w:r>
                            <w:r w:rsidR="00157D20">
                              <w:fldChar w:fldCharType="separate"/>
                            </w:r>
                            <w:ins w:id="383" w:author="Thiago Cruz" w:date="2017-11-16T20:56:00Z">
                              <w:r>
                                <w:rPr>
                                  <w:noProof/>
                                </w:rPr>
                                <w:t>27</w:t>
                              </w:r>
                            </w:ins>
                            <w:del w:id="384" w:author="Thiago Cruz" w:date="2017-11-16T20:56:00Z">
                              <w:r w:rsidR="00E51193" w:rsidDel="00CF7E2C">
                                <w:rPr>
                                  <w:noProof/>
                                </w:rPr>
                                <w:delText>28</w:delText>
                              </w:r>
                            </w:del>
                            <w:r w:rsidR="00157D20">
                              <w:rPr>
                                <w:noProof/>
                              </w:rPr>
                              <w:fldChar w:fldCharType="end"/>
                            </w:r>
                            <w:r>
                              <w:t xml:space="preserve"> - Canal Annoucements do Slack Fonte: Próprio autor</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CF7E2C" w:rsidRPr="008277C3" w:rsidRDefault="00CF7E2C" w:rsidP="00A739E9">
                      <w:pPr>
                        <w:pStyle w:val="Legenda"/>
                        <w:rPr>
                          <w:rFonts w:eastAsia="Calibri" w:cs="Times New Roman"/>
                          <w:noProof/>
                        </w:rPr>
                      </w:pPr>
                      <w:bookmarkStart w:id="385" w:name="_Toc498157799"/>
                      <w:r>
                        <w:t xml:space="preserve">Figura </w:t>
                      </w:r>
                      <w:r w:rsidR="00157D20">
                        <w:fldChar w:fldCharType="begin"/>
                      </w:r>
                      <w:r w:rsidR="00157D20">
                        <w:instrText xml:space="preserve"> SEQ Figura \* ARABIC </w:instrText>
                      </w:r>
                      <w:r w:rsidR="00157D20">
                        <w:fldChar w:fldCharType="separate"/>
                      </w:r>
                      <w:ins w:id="386" w:author="Thiago Cruz" w:date="2017-11-16T20:56:00Z">
                        <w:r>
                          <w:rPr>
                            <w:noProof/>
                          </w:rPr>
                          <w:t>27</w:t>
                        </w:r>
                      </w:ins>
                      <w:del w:id="387" w:author="Thiago Cruz" w:date="2017-11-16T20:56:00Z">
                        <w:r w:rsidR="00E51193" w:rsidDel="00CF7E2C">
                          <w:rPr>
                            <w:noProof/>
                          </w:rPr>
                          <w:delText>28</w:delText>
                        </w:r>
                      </w:del>
                      <w:r w:rsidR="00157D20">
                        <w:rPr>
                          <w:noProof/>
                        </w:rPr>
                        <w:fldChar w:fldCharType="end"/>
                      </w:r>
                      <w:r>
                        <w:t xml:space="preserve"> - Canal Annoucements do Slack Fonte: Próprio autor</w:t>
                      </w:r>
                      <w:bookmarkEnd w:id="385"/>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CF7E2C" w:rsidRPr="00542020" w:rsidRDefault="00CF7E2C" w:rsidP="00A739E9">
                            <w:pPr>
                              <w:pStyle w:val="Legenda"/>
                              <w:rPr>
                                <w:rFonts w:eastAsia="Calibri" w:cs="Times New Roman"/>
                                <w:noProof/>
                              </w:rPr>
                            </w:pPr>
                            <w:bookmarkStart w:id="388" w:name="_Toc498157800"/>
                            <w:r>
                              <w:t xml:space="preserve">Figura </w:t>
                            </w:r>
                            <w:r w:rsidR="00157D20">
                              <w:fldChar w:fldCharType="begin"/>
                            </w:r>
                            <w:r w:rsidR="00157D20">
                              <w:instrText xml:space="preserve"> SEQ Figura \* ARABIC </w:instrText>
                            </w:r>
                            <w:r w:rsidR="00157D20">
                              <w:fldChar w:fldCharType="separate"/>
                            </w:r>
                            <w:ins w:id="389" w:author="Thiago Cruz" w:date="2017-11-16T20:56:00Z">
                              <w:r>
                                <w:rPr>
                                  <w:noProof/>
                                </w:rPr>
                                <w:t>28</w:t>
                              </w:r>
                            </w:ins>
                            <w:del w:id="390" w:author="Thiago Cruz" w:date="2017-11-16T20:56:00Z">
                              <w:r w:rsidR="00E51193" w:rsidDel="00CF7E2C">
                                <w:rPr>
                                  <w:noProof/>
                                </w:rPr>
                                <w:delText>29</w:delText>
                              </w:r>
                            </w:del>
                            <w:r w:rsidR="00157D20">
                              <w:rPr>
                                <w:noProof/>
                              </w:rPr>
                              <w:fldChar w:fldCharType="end"/>
                            </w:r>
                            <w:r>
                              <w:t xml:space="preserve"> - Canal Random</w:t>
                            </w:r>
                            <w:r w:rsidRPr="00417155">
                              <w:t xml:space="preserve"> do Slack Fonte: Próprio autor</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CF7E2C" w:rsidRPr="00542020" w:rsidRDefault="00CF7E2C" w:rsidP="00A739E9">
                      <w:pPr>
                        <w:pStyle w:val="Legenda"/>
                        <w:rPr>
                          <w:rFonts w:eastAsia="Calibri" w:cs="Times New Roman"/>
                          <w:noProof/>
                        </w:rPr>
                      </w:pPr>
                      <w:bookmarkStart w:id="391" w:name="_Toc498157800"/>
                      <w:r>
                        <w:t xml:space="preserve">Figura </w:t>
                      </w:r>
                      <w:r w:rsidR="00157D20">
                        <w:fldChar w:fldCharType="begin"/>
                      </w:r>
                      <w:r w:rsidR="00157D20">
                        <w:instrText xml:space="preserve"> SEQ Figura \* ARABIC </w:instrText>
                      </w:r>
                      <w:r w:rsidR="00157D20">
                        <w:fldChar w:fldCharType="separate"/>
                      </w:r>
                      <w:ins w:id="392" w:author="Thiago Cruz" w:date="2017-11-16T20:56:00Z">
                        <w:r>
                          <w:rPr>
                            <w:noProof/>
                          </w:rPr>
                          <w:t>28</w:t>
                        </w:r>
                      </w:ins>
                      <w:del w:id="393" w:author="Thiago Cruz" w:date="2017-11-16T20:56:00Z">
                        <w:r w:rsidR="00E51193" w:rsidDel="00CF7E2C">
                          <w:rPr>
                            <w:noProof/>
                          </w:rPr>
                          <w:delText>29</w:delText>
                        </w:r>
                      </w:del>
                      <w:r w:rsidR="00157D20">
                        <w:rPr>
                          <w:noProof/>
                        </w:rPr>
                        <w:fldChar w:fldCharType="end"/>
                      </w:r>
                      <w:r>
                        <w:t xml:space="preserve"> - Canal Random</w:t>
                      </w:r>
                      <w:r w:rsidRPr="00417155">
                        <w:t xml:space="preserve"> do Slack Fonte: Próprio autor</w:t>
                      </w:r>
                      <w:bookmarkEnd w:id="391"/>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394" w:name="_Toc498128682"/>
      <w:r>
        <w:lastRenderedPageBreak/>
        <w:t>4.</w:t>
      </w:r>
      <w:r w:rsidR="00557417">
        <w:t>7</w:t>
      </w:r>
      <w:r>
        <w:t>.1 Empresarial</w:t>
      </w:r>
      <w:bookmarkEnd w:id="394"/>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395" w:name="_Toc496802710"/>
      <w:bookmarkStart w:id="396" w:name="_Toc496802939"/>
      <w:bookmarkStart w:id="397" w:name="_Toc498128683"/>
      <w:bookmarkEnd w:id="354"/>
      <w:r>
        <w:rPr>
          <w:lang w:val="pt-BR"/>
        </w:rPr>
        <w:lastRenderedPageBreak/>
        <w:t>5</w:t>
      </w:r>
      <w:r>
        <w:t xml:space="preserve"> BOAS PRÁTICAS DE CONSTRUÇÃO DA APLICAÇÃO (DOZE FATORES)</w:t>
      </w:r>
      <w:bookmarkEnd w:id="395"/>
      <w:bookmarkEnd w:id="396"/>
      <w:bookmarkEnd w:id="397"/>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398" w:name="_Toc498128684"/>
      <w:r>
        <w:rPr>
          <w:rFonts w:ascii="Times" w:hAnsi="Times"/>
          <w:color w:val="000000"/>
        </w:rPr>
        <w:t xml:space="preserve">5.1 </w:t>
      </w:r>
      <w:r w:rsidRPr="002C1CF9">
        <w:t>OS DOZE FATORES</w:t>
      </w:r>
      <w:bookmarkEnd w:id="398"/>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Build, release, run</w:t>
      </w:r>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lastRenderedPageBreak/>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r>
        <w:rPr>
          <w:lang w:eastAsia="x-none"/>
        </w:rPr>
        <w:t>Descartabilidade</w:t>
      </w:r>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r w:rsidR="006258E1">
        <w:rPr>
          <w:lang w:eastAsia="x-none"/>
        </w:rPr>
        <w:t>Dev/P</w:t>
      </w:r>
      <w:r w:rsidR="00C254AC">
        <w:rPr>
          <w:lang w:eastAsia="x-none"/>
        </w:rPr>
        <w:t>rod</w:t>
      </w:r>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Processos de Admin</w:t>
      </w:r>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399" w:name="_Toc498128685"/>
      <w:bookmarkStart w:id="400" w:name="_Toc496802711"/>
      <w:bookmarkStart w:id="401" w:name="_Toc496802940"/>
      <w:r>
        <w:lastRenderedPageBreak/>
        <w:t>6 SOFTWARE</w:t>
      </w:r>
      <w:r>
        <w:rPr>
          <w:lang w:val="pt-BR"/>
        </w:rPr>
        <w:t>S</w:t>
      </w:r>
      <w:r>
        <w:t xml:space="preserve"> DE </w:t>
      </w:r>
      <w:r>
        <w:rPr>
          <w:lang w:val="pt-BR"/>
        </w:rPr>
        <w:t>ORQUESTRAÇÃO</w:t>
      </w:r>
      <w:bookmarkEnd w:id="399"/>
      <w:r w:rsidR="003E2021">
        <w:rPr>
          <w:lang w:val="pt-BR"/>
        </w:rPr>
        <w:t xml:space="preserve"> </w:t>
      </w:r>
      <w:bookmarkEnd w:id="400"/>
      <w:bookmarkEnd w:id="401"/>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Tsuru</w:t>
      </w:r>
      <w:r w:rsidR="00C254AC">
        <w:rPr>
          <w:lang w:eastAsia="x-none"/>
        </w:rPr>
        <w:t>, Kubernet é Vagran.</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r w:rsidR="00AE52B2">
        <w:rPr>
          <w:lang w:eastAsia="x-none"/>
        </w:rPr>
        <w:t>Tsuru, em infra própria; porém fazem deploy em cloud com o Kebernet</w:t>
      </w:r>
      <w:r w:rsidR="0038011C">
        <w:rPr>
          <w:lang w:eastAsia="x-none"/>
        </w:rPr>
        <w:t>s</w:t>
      </w:r>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infra-</w:t>
      </w:r>
      <w:r w:rsidR="005A7D2A">
        <w:rPr>
          <w:lang w:eastAsia="x-none"/>
        </w:rPr>
        <w:t>estrutura.</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e informou que utilizam arquivos de configuração no Kubernet</w:t>
      </w:r>
      <w:r w:rsidR="0038011C">
        <w:rPr>
          <w:lang w:eastAsia="x-none"/>
        </w:rPr>
        <w:t>s</w:t>
      </w:r>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Este conceito de Blue Green é muito usual para deploys em containers, pois há a possibilidade de ter duas versões da aplicação em produção ao mesmo tempo, ou como me foi explicado nesta entrevista, no arquivo do Kubernets há a possibilidade de</w:t>
      </w:r>
      <w:r w:rsidR="003F25CD">
        <w:rPr>
          <w:lang w:eastAsia="x-none"/>
        </w:rPr>
        <w:t xml:space="preserve"> ser configurado um tempo de permanência (tempo de vida) do container antigo da aplicação, o mesmo pára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402" w:name="_Toc498128686"/>
      <w:r>
        <w:lastRenderedPageBreak/>
        <w:t>ESTUDO DE CASO</w:t>
      </w:r>
      <w:bookmarkEnd w:id="402"/>
    </w:p>
    <w:p w14:paraId="2A6412DE" w14:textId="0EEDCAC2" w:rsidR="00137C08" w:rsidRPr="005B713A" w:rsidRDefault="0030115D" w:rsidP="00A775DB">
      <w:pPr>
        <w:pStyle w:val="Ttulo21"/>
        <w:jc w:val="left"/>
      </w:pPr>
      <w:bookmarkStart w:id="403" w:name="_Toc498128687"/>
      <w:r>
        <w:t xml:space="preserve">7.1 </w:t>
      </w:r>
      <w:r w:rsidRPr="005B713A">
        <w:t>OBJETIVO</w:t>
      </w:r>
      <w:bookmarkEnd w:id="403"/>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404" w:name="_Toc498128688"/>
      <w:r>
        <w:t xml:space="preserve">7.2 </w:t>
      </w:r>
      <w:r w:rsidRPr="005B713A">
        <w:t>CENÁRIO ATUAL</w:t>
      </w:r>
      <w:bookmarkEnd w:id="404"/>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405" w:name="_Toc498128689"/>
      <w:r>
        <w:t xml:space="preserve">7.3 </w:t>
      </w:r>
      <w:r w:rsidRPr="005B713A">
        <w:t>DESCRIÇÃO DO PROJETO</w:t>
      </w:r>
      <w:bookmarkEnd w:id="405"/>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r w:rsidRPr="004514B8">
        <w:rPr>
          <w:sz w:val="24"/>
        </w:rPr>
        <w:t>Sidekiq: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406" w:name="_Toc498128690"/>
      <w:r>
        <w:t xml:space="preserve">7.4 </w:t>
      </w:r>
      <w:r w:rsidRPr="005B713A">
        <w:t>ENVOLVIMENTO</w:t>
      </w:r>
      <w:bookmarkEnd w:id="406"/>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407" w:name="_Toc498128691"/>
      <w:r>
        <w:t>7</w:t>
      </w:r>
      <w:r w:rsidR="00137C08" w:rsidRPr="005B713A">
        <w:t>.</w:t>
      </w:r>
      <w:r>
        <w:t>4.</w:t>
      </w:r>
      <w:r w:rsidR="00137C08" w:rsidRPr="005B713A">
        <w:t>1. Abrangência</w:t>
      </w:r>
      <w:bookmarkEnd w:id="407"/>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o cluster de Raspberry Pi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408" w:name="_Toc498128692"/>
      <w:r>
        <w:t xml:space="preserve">7.5 </w:t>
      </w:r>
      <w:r w:rsidRPr="005B713A">
        <w:t>RESTRIÇÕES</w:t>
      </w:r>
      <w:bookmarkEnd w:id="408"/>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409" w:name="_Toc498128693"/>
      <w:r>
        <w:t xml:space="preserve">7.6 </w:t>
      </w:r>
      <w:r w:rsidRPr="005B713A">
        <w:t>PROPOSTA DE SOLUÇÃO TECNOLÓGICA ESCOLHIDA</w:t>
      </w:r>
      <w:bookmarkEnd w:id="409"/>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Rubby, com </w:t>
      </w:r>
      <w:r w:rsidRPr="005B713A">
        <w:rPr>
          <w:sz w:val="24"/>
          <w:szCs w:val="24"/>
        </w:rPr>
        <w:t xml:space="preserve">framework </w:t>
      </w:r>
      <w:r w:rsidR="009A4AC0">
        <w:rPr>
          <w:sz w:val="24"/>
          <w:szCs w:val="24"/>
        </w:rPr>
        <w:t>Rails</w:t>
      </w:r>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as de busca, será utilizado o schedule Sidekiq</w:t>
      </w:r>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410" w:name="_Toc498128694"/>
      <w:r>
        <w:t xml:space="preserve">7.7 </w:t>
      </w:r>
      <w:r w:rsidR="0023335D" w:rsidRPr="005B713A">
        <w:t>TERMOS DE GLOSSÁRIO</w:t>
      </w:r>
      <w:bookmarkEnd w:id="410"/>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411" w:name="_Toc498128695"/>
      <w:r>
        <w:t xml:space="preserve">7.8 </w:t>
      </w:r>
      <w:r w:rsidR="0023335D" w:rsidRPr="005B713A">
        <w:t xml:space="preserve">DIAGRAMA DE </w:t>
      </w:r>
      <w:r w:rsidR="0023335D">
        <w:t>ATIVIDADES</w:t>
      </w:r>
      <w:bookmarkEnd w:id="411"/>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CF7E2C" w:rsidRPr="006A5469" w:rsidRDefault="00CF7E2C" w:rsidP="00F93024">
                            <w:pPr>
                              <w:pStyle w:val="Legenda"/>
                              <w:rPr>
                                <w:rFonts w:eastAsia="Calibri" w:cs="Times New Roman"/>
                              </w:rPr>
                            </w:pPr>
                            <w:bookmarkStart w:id="412" w:name="_Toc498157801"/>
                            <w:r>
                              <w:t xml:space="preserve">Figura </w:t>
                            </w:r>
                            <w:r w:rsidR="00157D20">
                              <w:fldChar w:fldCharType="begin"/>
                            </w:r>
                            <w:r w:rsidR="00157D20">
                              <w:instrText xml:space="preserve"> SEQ Figura \* ARABIC </w:instrText>
                            </w:r>
                            <w:r w:rsidR="00157D20">
                              <w:fldChar w:fldCharType="separate"/>
                            </w:r>
                            <w:ins w:id="413" w:author="Thiago Cruz" w:date="2017-11-16T20:56:00Z">
                              <w:r>
                                <w:rPr>
                                  <w:noProof/>
                                </w:rPr>
                                <w:t>29</w:t>
                              </w:r>
                            </w:ins>
                            <w:del w:id="414" w:author="Thiago Cruz" w:date="2017-11-16T20:56:00Z">
                              <w:r w:rsidR="00E51193" w:rsidDel="00CF7E2C">
                                <w:rPr>
                                  <w:noProof/>
                                </w:rPr>
                                <w:delText>30</w:delText>
                              </w:r>
                            </w:del>
                            <w:r w:rsidR="00157D20">
                              <w:rPr>
                                <w:noProof/>
                              </w:rPr>
                              <w:fldChar w:fldCharType="end"/>
                            </w:r>
                            <w:r>
                              <w:t xml:space="preserve"> - Diagrama de Atividades do Estudo de Caso Fonte: </w:t>
                            </w:r>
                            <w:r w:rsidRPr="00927CCA">
                              <w:t>https://www.lucidchart.com/documents/edit/714340a7-522c-4681-9605-41ae5d58fc02#</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5EE36EC3" w14:textId="11F5E490" w:rsidR="00CF7E2C" w:rsidRPr="006A5469" w:rsidRDefault="00CF7E2C" w:rsidP="00F93024">
                      <w:pPr>
                        <w:pStyle w:val="Legenda"/>
                        <w:rPr>
                          <w:rFonts w:eastAsia="Calibri" w:cs="Times New Roman"/>
                        </w:rPr>
                      </w:pPr>
                      <w:bookmarkStart w:id="415" w:name="_Toc498157801"/>
                      <w:r>
                        <w:t xml:space="preserve">Figura </w:t>
                      </w:r>
                      <w:r w:rsidR="00157D20">
                        <w:fldChar w:fldCharType="begin"/>
                      </w:r>
                      <w:r w:rsidR="00157D20">
                        <w:instrText xml:space="preserve"> SEQ Figura \* ARABIC </w:instrText>
                      </w:r>
                      <w:r w:rsidR="00157D20">
                        <w:fldChar w:fldCharType="separate"/>
                      </w:r>
                      <w:ins w:id="416" w:author="Thiago Cruz" w:date="2017-11-16T20:56:00Z">
                        <w:r>
                          <w:rPr>
                            <w:noProof/>
                          </w:rPr>
                          <w:t>29</w:t>
                        </w:r>
                      </w:ins>
                      <w:del w:id="417" w:author="Thiago Cruz" w:date="2017-11-16T20:56:00Z">
                        <w:r w:rsidR="00E51193" w:rsidDel="00CF7E2C">
                          <w:rPr>
                            <w:noProof/>
                          </w:rPr>
                          <w:delText>30</w:delText>
                        </w:r>
                      </w:del>
                      <w:r w:rsidR="00157D20">
                        <w:rPr>
                          <w:noProof/>
                        </w:rPr>
                        <w:fldChar w:fldCharType="end"/>
                      </w:r>
                      <w:r>
                        <w:t xml:space="preserve"> - Diagrama de Atividades do Estudo de Caso Fonte: </w:t>
                      </w:r>
                      <w:r w:rsidRPr="00927CCA">
                        <w:t>https://www.lucidchart.com/documents/edit/714340a7-522c-4681-9605-41ae5d58fc02#</w:t>
                      </w:r>
                      <w:bookmarkEnd w:id="415"/>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418" w:name="_Toc498128696"/>
      <w:r>
        <w:t xml:space="preserve">7.9 </w:t>
      </w:r>
      <w:r w:rsidRPr="005B713A">
        <w:t>REGRAS DE NEGÓCIO</w:t>
      </w:r>
      <w:bookmarkEnd w:id="418"/>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lastRenderedPageBreak/>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419" w:name="_Toc498128697"/>
      <w:r>
        <w:t xml:space="preserve">7.10 </w:t>
      </w:r>
      <w:r w:rsidRPr="005B713A">
        <w:t>REQUISITOS NÃO FUNCIONAIS</w:t>
      </w:r>
      <w:bookmarkEnd w:id="419"/>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420" w:name="_Toc498128698"/>
      <w:r>
        <w:t xml:space="preserve">7.11 </w:t>
      </w:r>
      <w:r w:rsidRPr="005B713A">
        <w:t>INTERFACE VISUAL</w:t>
      </w:r>
      <w:bookmarkEnd w:id="420"/>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CF7E2C" w:rsidRPr="00283144" w:rsidRDefault="00CF7E2C" w:rsidP="004D4FC8">
                            <w:pPr>
                              <w:pStyle w:val="Legenda"/>
                              <w:rPr>
                                <w:rFonts w:eastAsia="Calibri" w:cs="Times New Roman"/>
                                <w:b/>
                                <w:noProof/>
                              </w:rPr>
                            </w:pPr>
                            <w:bookmarkStart w:id="421" w:name="_Toc498157802"/>
                            <w:r>
                              <w:t xml:space="preserve">Figura </w:t>
                            </w:r>
                            <w:r w:rsidR="00157D20">
                              <w:fldChar w:fldCharType="begin"/>
                            </w:r>
                            <w:r w:rsidR="00157D20">
                              <w:instrText xml:space="preserve"> SEQ Figura \* ARABIC </w:instrText>
                            </w:r>
                            <w:r w:rsidR="00157D20">
                              <w:fldChar w:fldCharType="separate"/>
                            </w:r>
                            <w:ins w:id="422" w:author="Thiago Cruz" w:date="2017-11-16T20:56:00Z">
                              <w:r>
                                <w:rPr>
                                  <w:noProof/>
                                </w:rPr>
                                <w:t>30</w:t>
                              </w:r>
                            </w:ins>
                            <w:del w:id="423" w:author="Thiago Cruz" w:date="2017-11-16T20:56:00Z">
                              <w:r w:rsidR="00E51193" w:rsidDel="00CF7E2C">
                                <w:rPr>
                                  <w:noProof/>
                                </w:rPr>
                                <w:delText>31</w:delText>
                              </w:r>
                            </w:del>
                            <w:r w:rsidR="00157D20">
                              <w:rPr>
                                <w:noProof/>
                              </w:rPr>
                              <w:fldChar w:fldCharType="end"/>
                            </w:r>
                            <w:r>
                              <w:t xml:space="preserve"> - Dashboard Principal do Estudo de Caso Fonte: Próprio autor</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49DE82D0" w14:textId="22E37569" w:rsidR="00CF7E2C" w:rsidRPr="00283144" w:rsidRDefault="00CF7E2C" w:rsidP="004D4FC8">
                      <w:pPr>
                        <w:pStyle w:val="Legenda"/>
                        <w:rPr>
                          <w:rFonts w:eastAsia="Calibri" w:cs="Times New Roman"/>
                          <w:b/>
                          <w:noProof/>
                        </w:rPr>
                      </w:pPr>
                      <w:bookmarkStart w:id="424" w:name="_Toc498157802"/>
                      <w:r>
                        <w:t xml:space="preserve">Figura </w:t>
                      </w:r>
                      <w:r w:rsidR="00157D20">
                        <w:fldChar w:fldCharType="begin"/>
                      </w:r>
                      <w:r w:rsidR="00157D20">
                        <w:instrText xml:space="preserve"> SEQ Figura \* ARABIC </w:instrText>
                      </w:r>
                      <w:r w:rsidR="00157D20">
                        <w:fldChar w:fldCharType="separate"/>
                      </w:r>
                      <w:ins w:id="425" w:author="Thiago Cruz" w:date="2017-11-16T20:56:00Z">
                        <w:r>
                          <w:rPr>
                            <w:noProof/>
                          </w:rPr>
                          <w:t>30</w:t>
                        </w:r>
                      </w:ins>
                      <w:del w:id="426" w:author="Thiago Cruz" w:date="2017-11-16T20:56:00Z">
                        <w:r w:rsidR="00E51193" w:rsidDel="00CF7E2C">
                          <w:rPr>
                            <w:noProof/>
                          </w:rPr>
                          <w:delText>31</w:delText>
                        </w:r>
                      </w:del>
                      <w:r w:rsidR="00157D20">
                        <w:rPr>
                          <w:noProof/>
                        </w:rPr>
                        <w:fldChar w:fldCharType="end"/>
                      </w:r>
                      <w:r>
                        <w:t xml:space="preserve"> - Dashboard Principal do Estudo de Caso Fonte: Próprio autor</w:t>
                      </w:r>
                      <w:bookmarkEnd w:id="424"/>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CF7E2C" w:rsidRPr="00A12C61" w:rsidRDefault="00CF7E2C" w:rsidP="007755A7">
                            <w:pPr>
                              <w:pStyle w:val="Legenda"/>
                              <w:rPr>
                                <w:rFonts w:eastAsia="Calibri" w:cs="Times New Roman"/>
                                <w:noProof/>
                              </w:rPr>
                            </w:pPr>
                            <w:bookmarkStart w:id="427" w:name="_Toc498157803"/>
                            <w:r>
                              <w:t xml:space="preserve">Figura </w:t>
                            </w:r>
                            <w:r w:rsidR="00157D20">
                              <w:fldChar w:fldCharType="begin"/>
                            </w:r>
                            <w:r w:rsidR="00157D20">
                              <w:instrText xml:space="preserve"> SEQ Figura \* ARABIC </w:instrText>
                            </w:r>
                            <w:r w:rsidR="00157D20">
                              <w:fldChar w:fldCharType="separate"/>
                            </w:r>
                            <w:ins w:id="428" w:author="Thiago Cruz" w:date="2017-11-16T20:56:00Z">
                              <w:r>
                                <w:rPr>
                                  <w:noProof/>
                                </w:rPr>
                                <w:t>31</w:t>
                              </w:r>
                            </w:ins>
                            <w:del w:id="429" w:author="Thiago Cruz" w:date="2017-11-16T20:56:00Z">
                              <w:r w:rsidR="00E51193" w:rsidDel="00CF7E2C">
                                <w:rPr>
                                  <w:noProof/>
                                </w:rPr>
                                <w:delText>32</w:delText>
                              </w:r>
                            </w:del>
                            <w:r w:rsidR="00157D20">
                              <w:rPr>
                                <w:noProof/>
                              </w:rPr>
                              <w:fldChar w:fldCharType="end"/>
                            </w:r>
                            <w:r>
                              <w:t xml:space="preserve"> - Dashboard de Produtos do Estudo de Caso Fonte: Próprio autor</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1D785041" w14:textId="01C5E2AF" w:rsidR="00CF7E2C" w:rsidRPr="00A12C61" w:rsidRDefault="00CF7E2C" w:rsidP="007755A7">
                      <w:pPr>
                        <w:pStyle w:val="Legenda"/>
                        <w:rPr>
                          <w:rFonts w:eastAsia="Calibri" w:cs="Times New Roman"/>
                          <w:noProof/>
                        </w:rPr>
                      </w:pPr>
                      <w:bookmarkStart w:id="430" w:name="_Toc498157803"/>
                      <w:r>
                        <w:t xml:space="preserve">Figura </w:t>
                      </w:r>
                      <w:r w:rsidR="00157D20">
                        <w:fldChar w:fldCharType="begin"/>
                      </w:r>
                      <w:r w:rsidR="00157D20">
                        <w:instrText xml:space="preserve"> SEQ Figura \* ARABIC </w:instrText>
                      </w:r>
                      <w:r w:rsidR="00157D20">
                        <w:fldChar w:fldCharType="separate"/>
                      </w:r>
                      <w:ins w:id="431" w:author="Thiago Cruz" w:date="2017-11-16T20:56:00Z">
                        <w:r>
                          <w:rPr>
                            <w:noProof/>
                          </w:rPr>
                          <w:t>31</w:t>
                        </w:r>
                      </w:ins>
                      <w:del w:id="432" w:author="Thiago Cruz" w:date="2017-11-16T20:56:00Z">
                        <w:r w:rsidR="00E51193" w:rsidDel="00CF7E2C">
                          <w:rPr>
                            <w:noProof/>
                          </w:rPr>
                          <w:delText>32</w:delText>
                        </w:r>
                      </w:del>
                      <w:r w:rsidR="00157D20">
                        <w:rPr>
                          <w:noProof/>
                        </w:rPr>
                        <w:fldChar w:fldCharType="end"/>
                      </w:r>
                      <w:r>
                        <w:t xml:space="preserve"> - Dashboard de Produtos do Estudo de Caso Fonte: Próprio autor</w:t>
                      </w:r>
                      <w:bookmarkEnd w:id="430"/>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CF7E2C" w:rsidRPr="00546A37" w:rsidRDefault="00CF7E2C" w:rsidP="00267E7E">
                            <w:pPr>
                              <w:pStyle w:val="Legenda"/>
                              <w:rPr>
                                <w:rFonts w:eastAsia="Calibri" w:cs="Times New Roman"/>
                                <w:noProof/>
                              </w:rPr>
                            </w:pPr>
                            <w:bookmarkStart w:id="433" w:name="_Toc498157804"/>
                            <w:r>
                              <w:t xml:space="preserve">Figura </w:t>
                            </w:r>
                            <w:r w:rsidR="00157D20">
                              <w:fldChar w:fldCharType="begin"/>
                            </w:r>
                            <w:r w:rsidR="00157D20">
                              <w:instrText xml:space="preserve"> SEQ Figura \* ARABIC </w:instrText>
                            </w:r>
                            <w:r w:rsidR="00157D20">
                              <w:fldChar w:fldCharType="separate"/>
                            </w:r>
                            <w:ins w:id="434" w:author="Thiago Cruz" w:date="2017-11-16T20:56:00Z">
                              <w:r>
                                <w:rPr>
                                  <w:noProof/>
                                </w:rPr>
                                <w:t>32</w:t>
                              </w:r>
                            </w:ins>
                            <w:del w:id="435" w:author="Thiago Cruz" w:date="2017-11-16T20:56:00Z">
                              <w:r w:rsidR="00E51193" w:rsidDel="00CF7E2C">
                                <w:rPr>
                                  <w:noProof/>
                                </w:rPr>
                                <w:delText>33</w:delText>
                              </w:r>
                            </w:del>
                            <w:r w:rsidR="00157D20">
                              <w:rPr>
                                <w:noProof/>
                              </w:rPr>
                              <w:fldChar w:fldCharType="end"/>
                            </w:r>
                            <w:r>
                              <w:t xml:space="preserve"> - Dashboard de Tags do Estudo de Caso Fonte: Próprio autor</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CF7E2C" w:rsidRPr="00546A37" w:rsidRDefault="00CF7E2C" w:rsidP="00267E7E">
                      <w:pPr>
                        <w:pStyle w:val="Legenda"/>
                        <w:rPr>
                          <w:rFonts w:eastAsia="Calibri" w:cs="Times New Roman"/>
                          <w:noProof/>
                        </w:rPr>
                      </w:pPr>
                      <w:bookmarkStart w:id="436" w:name="_Toc498157804"/>
                      <w:r>
                        <w:t xml:space="preserve">Figura </w:t>
                      </w:r>
                      <w:r w:rsidR="00157D20">
                        <w:fldChar w:fldCharType="begin"/>
                      </w:r>
                      <w:r w:rsidR="00157D20">
                        <w:instrText xml:space="preserve"> SEQ Figura \* ARABIC </w:instrText>
                      </w:r>
                      <w:r w:rsidR="00157D20">
                        <w:fldChar w:fldCharType="separate"/>
                      </w:r>
                      <w:ins w:id="437" w:author="Thiago Cruz" w:date="2017-11-16T20:56:00Z">
                        <w:r>
                          <w:rPr>
                            <w:noProof/>
                          </w:rPr>
                          <w:t>32</w:t>
                        </w:r>
                      </w:ins>
                      <w:del w:id="438" w:author="Thiago Cruz" w:date="2017-11-16T20:56:00Z">
                        <w:r w:rsidR="00E51193" w:rsidDel="00CF7E2C">
                          <w:rPr>
                            <w:noProof/>
                          </w:rPr>
                          <w:delText>33</w:delText>
                        </w:r>
                      </w:del>
                      <w:r w:rsidR="00157D20">
                        <w:rPr>
                          <w:noProof/>
                        </w:rPr>
                        <w:fldChar w:fldCharType="end"/>
                      </w:r>
                      <w:r>
                        <w:t xml:space="preserve"> - Dashboard de Tags do Estudo de Caso Fonte: Próprio autor</w:t>
                      </w:r>
                      <w:bookmarkEnd w:id="436"/>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CF7E2C" w:rsidRPr="00DA5435" w:rsidRDefault="00CF7E2C" w:rsidP="00267E7E">
                            <w:pPr>
                              <w:pStyle w:val="Legenda"/>
                              <w:rPr>
                                <w:rFonts w:eastAsia="Calibri" w:cs="Times New Roman"/>
                                <w:noProof/>
                              </w:rPr>
                            </w:pPr>
                            <w:bookmarkStart w:id="439" w:name="_Toc498157805"/>
                            <w:r>
                              <w:t xml:space="preserve">Figura </w:t>
                            </w:r>
                            <w:r w:rsidR="00157D20">
                              <w:fldChar w:fldCharType="begin"/>
                            </w:r>
                            <w:r w:rsidR="00157D20">
                              <w:instrText xml:space="preserve"> SEQ Figura \* ARABIC </w:instrText>
                            </w:r>
                            <w:r w:rsidR="00157D20">
                              <w:fldChar w:fldCharType="separate"/>
                            </w:r>
                            <w:ins w:id="440" w:author="Thiago Cruz" w:date="2017-11-16T20:56:00Z">
                              <w:r>
                                <w:rPr>
                                  <w:noProof/>
                                </w:rPr>
                                <w:t>33</w:t>
                              </w:r>
                            </w:ins>
                            <w:del w:id="441" w:author="Thiago Cruz" w:date="2017-11-16T20:56:00Z">
                              <w:r w:rsidR="00E51193" w:rsidDel="00CF7E2C">
                                <w:rPr>
                                  <w:noProof/>
                                </w:rPr>
                                <w:delText>34</w:delText>
                              </w:r>
                            </w:del>
                            <w:r w:rsidR="00157D20">
                              <w:rPr>
                                <w:noProof/>
                              </w:rPr>
                              <w:fldChar w:fldCharType="end"/>
                            </w:r>
                            <w:r>
                              <w:t xml:space="preserve"> - Dashboard de White List do Estudo de Caso Fonte: Próprio autor</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28FD01D9" w14:textId="0E58DEC8" w:rsidR="00CF7E2C" w:rsidRPr="00DA5435" w:rsidRDefault="00CF7E2C" w:rsidP="00267E7E">
                      <w:pPr>
                        <w:pStyle w:val="Legenda"/>
                        <w:rPr>
                          <w:rFonts w:eastAsia="Calibri" w:cs="Times New Roman"/>
                          <w:noProof/>
                        </w:rPr>
                      </w:pPr>
                      <w:bookmarkStart w:id="442" w:name="_Toc498157805"/>
                      <w:r>
                        <w:t xml:space="preserve">Figura </w:t>
                      </w:r>
                      <w:r w:rsidR="00157D20">
                        <w:fldChar w:fldCharType="begin"/>
                      </w:r>
                      <w:r w:rsidR="00157D20">
                        <w:instrText xml:space="preserve"> SEQ Figura \* ARABIC </w:instrText>
                      </w:r>
                      <w:r w:rsidR="00157D20">
                        <w:fldChar w:fldCharType="separate"/>
                      </w:r>
                      <w:ins w:id="443" w:author="Thiago Cruz" w:date="2017-11-16T20:56:00Z">
                        <w:r>
                          <w:rPr>
                            <w:noProof/>
                          </w:rPr>
                          <w:t>33</w:t>
                        </w:r>
                      </w:ins>
                      <w:del w:id="444" w:author="Thiago Cruz" w:date="2017-11-16T20:56:00Z">
                        <w:r w:rsidR="00E51193" w:rsidDel="00CF7E2C">
                          <w:rPr>
                            <w:noProof/>
                          </w:rPr>
                          <w:delText>34</w:delText>
                        </w:r>
                      </w:del>
                      <w:r w:rsidR="00157D20">
                        <w:rPr>
                          <w:noProof/>
                        </w:rPr>
                        <w:fldChar w:fldCharType="end"/>
                      </w:r>
                      <w:r>
                        <w:t xml:space="preserve"> - Dashboard de White List do Estudo de Caso Fonte: Próprio autor</w:t>
                      </w:r>
                      <w:bookmarkEnd w:id="442"/>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CF7E2C" w:rsidRPr="00A84A64" w:rsidRDefault="00CF7E2C" w:rsidP="00E71E73">
                            <w:pPr>
                              <w:pStyle w:val="Legenda"/>
                              <w:rPr>
                                <w:rFonts w:eastAsia="Calibri" w:cs="Times New Roman"/>
                                <w:noProof/>
                              </w:rPr>
                            </w:pPr>
                            <w:bookmarkStart w:id="445" w:name="_Toc498157806"/>
                            <w:r>
                              <w:t xml:space="preserve">Figura </w:t>
                            </w:r>
                            <w:r w:rsidR="00157D20">
                              <w:fldChar w:fldCharType="begin"/>
                            </w:r>
                            <w:r w:rsidR="00157D20">
                              <w:instrText xml:space="preserve"> SEQ Figura \* ARABIC </w:instrText>
                            </w:r>
                            <w:r w:rsidR="00157D20">
                              <w:fldChar w:fldCharType="separate"/>
                            </w:r>
                            <w:ins w:id="446" w:author="Thiago Cruz" w:date="2017-11-16T20:56:00Z">
                              <w:r>
                                <w:rPr>
                                  <w:noProof/>
                                </w:rPr>
                                <w:t>34</w:t>
                              </w:r>
                            </w:ins>
                            <w:del w:id="447" w:author="Thiago Cruz" w:date="2017-11-16T20:56:00Z">
                              <w:r w:rsidR="00E51193" w:rsidDel="00CF7E2C">
                                <w:rPr>
                                  <w:noProof/>
                                </w:rPr>
                                <w:delText>35</w:delText>
                              </w:r>
                            </w:del>
                            <w:r w:rsidR="00157D20">
                              <w:rPr>
                                <w:noProof/>
                              </w:rPr>
                              <w:fldChar w:fldCharType="end"/>
                            </w:r>
                            <w:r>
                              <w:t xml:space="preserve"> - Dashboard de Usuários do Estudo de Caso Fonte: Próprio autor</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CF7E2C" w:rsidRPr="00A84A64" w:rsidRDefault="00CF7E2C" w:rsidP="00E71E73">
                      <w:pPr>
                        <w:pStyle w:val="Legenda"/>
                        <w:rPr>
                          <w:rFonts w:eastAsia="Calibri" w:cs="Times New Roman"/>
                          <w:noProof/>
                        </w:rPr>
                      </w:pPr>
                      <w:bookmarkStart w:id="448" w:name="_Toc498157806"/>
                      <w:r>
                        <w:t xml:space="preserve">Figura </w:t>
                      </w:r>
                      <w:r w:rsidR="00157D20">
                        <w:fldChar w:fldCharType="begin"/>
                      </w:r>
                      <w:r w:rsidR="00157D20">
                        <w:instrText xml:space="preserve"> SEQ Figura \* ARABIC </w:instrText>
                      </w:r>
                      <w:r w:rsidR="00157D20">
                        <w:fldChar w:fldCharType="separate"/>
                      </w:r>
                      <w:ins w:id="449" w:author="Thiago Cruz" w:date="2017-11-16T20:56:00Z">
                        <w:r>
                          <w:rPr>
                            <w:noProof/>
                          </w:rPr>
                          <w:t>34</w:t>
                        </w:r>
                      </w:ins>
                      <w:del w:id="450" w:author="Thiago Cruz" w:date="2017-11-16T20:56:00Z">
                        <w:r w:rsidR="00E51193" w:rsidDel="00CF7E2C">
                          <w:rPr>
                            <w:noProof/>
                          </w:rPr>
                          <w:delText>35</w:delText>
                        </w:r>
                      </w:del>
                      <w:r w:rsidR="00157D20">
                        <w:rPr>
                          <w:noProof/>
                        </w:rPr>
                        <w:fldChar w:fldCharType="end"/>
                      </w:r>
                      <w:r>
                        <w:t xml:space="preserve"> - Dashboard de Usuários do Estudo de Caso Fonte: Próprio autor</w:t>
                      </w:r>
                      <w:bookmarkEnd w:id="448"/>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CF7E2C" w:rsidRPr="00E92977" w:rsidRDefault="00CF7E2C" w:rsidP="00D018FA">
                            <w:pPr>
                              <w:pStyle w:val="Legenda"/>
                              <w:rPr>
                                <w:rFonts w:eastAsia="Calibri" w:cs="Times New Roman"/>
                                <w:noProof/>
                              </w:rPr>
                            </w:pPr>
                            <w:bookmarkStart w:id="451" w:name="_Toc498157807"/>
                            <w:r>
                              <w:t xml:space="preserve">Figura </w:t>
                            </w:r>
                            <w:r w:rsidR="00157D20">
                              <w:fldChar w:fldCharType="begin"/>
                            </w:r>
                            <w:r w:rsidR="00157D20">
                              <w:instrText xml:space="preserve"> SEQ Figura \* ARABIC </w:instrText>
                            </w:r>
                            <w:r w:rsidR="00157D20">
                              <w:fldChar w:fldCharType="separate"/>
                            </w:r>
                            <w:ins w:id="452" w:author="Thiago Cruz" w:date="2017-11-16T20:56:00Z">
                              <w:r>
                                <w:rPr>
                                  <w:noProof/>
                                </w:rPr>
                                <w:t>35</w:t>
                              </w:r>
                            </w:ins>
                            <w:del w:id="453" w:author="Thiago Cruz" w:date="2017-11-16T20:56:00Z">
                              <w:r w:rsidR="00E51193" w:rsidDel="00CF7E2C">
                                <w:rPr>
                                  <w:noProof/>
                                </w:rPr>
                                <w:delText>36</w:delText>
                              </w:r>
                            </w:del>
                            <w:r w:rsidR="00157D20">
                              <w:rPr>
                                <w:noProof/>
                              </w:rPr>
                              <w:fldChar w:fldCharType="end"/>
                            </w:r>
                            <w:r>
                              <w:t xml:space="preserve"> - Dashboard de Resultado de Busca do Estudo de Caso Fonte: Próprio autor</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3BA991C3" w14:textId="32D3C38C" w:rsidR="00CF7E2C" w:rsidRPr="00E92977" w:rsidRDefault="00CF7E2C" w:rsidP="00D018FA">
                      <w:pPr>
                        <w:pStyle w:val="Legenda"/>
                        <w:rPr>
                          <w:rFonts w:eastAsia="Calibri" w:cs="Times New Roman"/>
                          <w:noProof/>
                        </w:rPr>
                      </w:pPr>
                      <w:bookmarkStart w:id="454" w:name="_Toc498157807"/>
                      <w:r>
                        <w:t xml:space="preserve">Figura </w:t>
                      </w:r>
                      <w:r w:rsidR="00157D20">
                        <w:fldChar w:fldCharType="begin"/>
                      </w:r>
                      <w:r w:rsidR="00157D20">
                        <w:instrText xml:space="preserve"> SEQ Figura \* ARABIC </w:instrText>
                      </w:r>
                      <w:r w:rsidR="00157D20">
                        <w:fldChar w:fldCharType="separate"/>
                      </w:r>
                      <w:ins w:id="455" w:author="Thiago Cruz" w:date="2017-11-16T20:56:00Z">
                        <w:r>
                          <w:rPr>
                            <w:noProof/>
                          </w:rPr>
                          <w:t>35</w:t>
                        </w:r>
                      </w:ins>
                      <w:del w:id="456" w:author="Thiago Cruz" w:date="2017-11-16T20:56:00Z">
                        <w:r w:rsidR="00E51193" w:rsidDel="00CF7E2C">
                          <w:rPr>
                            <w:noProof/>
                          </w:rPr>
                          <w:delText>36</w:delText>
                        </w:r>
                      </w:del>
                      <w:r w:rsidR="00157D20">
                        <w:rPr>
                          <w:noProof/>
                        </w:rPr>
                        <w:fldChar w:fldCharType="end"/>
                      </w:r>
                      <w:r>
                        <w:t xml:space="preserve"> - Dashboard de Resultado de Busca do Estudo de Caso Fonte: Próprio autor</w:t>
                      </w:r>
                      <w:bookmarkEnd w:id="454"/>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CF7E2C" w:rsidRPr="004B4040" w:rsidRDefault="00CF7E2C" w:rsidP="00D018FA">
                            <w:pPr>
                              <w:pStyle w:val="Legenda"/>
                              <w:rPr>
                                <w:rFonts w:eastAsia="Calibri" w:cs="Times New Roman"/>
                                <w:noProof/>
                              </w:rPr>
                            </w:pPr>
                            <w:bookmarkStart w:id="457" w:name="_Toc498157808"/>
                            <w:r>
                              <w:t xml:space="preserve">Figura </w:t>
                            </w:r>
                            <w:r w:rsidR="00157D20">
                              <w:fldChar w:fldCharType="begin"/>
                            </w:r>
                            <w:r w:rsidR="00157D20">
                              <w:instrText xml:space="preserve"> SEQ Figura \* ARABIC </w:instrText>
                            </w:r>
                            <w:r w:rsidR="00157D20">
                              <w:fldChar w:fldCharType="separate"/>
                            </w:r>
                            <w:ins w:id="458" w:author="Thiago Cruz" w:date="2017-11-16T20:56:00Z">
                              <w:r>
                                <w:rPr>
                                  <w:noProof/>
                                </w:rPr>
                                <w:t>36</w:t>
                              </w:r>
                            </w:ins>
                            <w:del w:id="459" w:author="Thiago Cruz" w:date="2017-11-16T20:56:00Z">
                              <w:r w:rsidR="00E51193" w:rsidDel="00CF7E2C">
                                <w:rPr>
                                  <w:noProof/>
                                </w:rPr>
                                <w:delText>37</w:delText>
                              </w:r>
                            </w:del>
                            <w:r w:rsidR="00157D20">
                              <w:rPr>
                                <w:noProof/>
                              </w:rPr>
                              <w:fldChar w:fldCharType="end"/>
                            </w:r>
                            <w:r>
                              <w:t xml:space="preserve"> - Dashboard de Filas do Sidekiq do Estudo de Caso Fonte: Próprio autor</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CF7E2C" w:rsidRPr="004B4040" w:rsidRDefault="00CF7E2C" w:rsidP="00D018FA">
                      <w:pPr>
                        <w:pStyle w:val="Legenda"/>
                        <w:rPr>
                          <w:rFonts w:eastAsia="Calibri" w:cs="Times New Roman"/>
                          <w:noProof/>
                        </w:rPr>
                      </w:pPr>
                      <w:bookmarkStart w:id="460" w:name="_Toc498157808"/>
                      <w:r>
                        <w:t xml:space="preserve">Figura </w:t>
                      </w:r>
                      <w:r w:rsidR="00157D20">
                        <w:fldChar w:fldCharType="begin"/>
                      </w:r>
                      <w:r w:rsidR="00157D20">
                        <w:instrText xml:space="preserve"> SEQ Figura \* ARABIC </w:instrText>
                      </w:r>
                      <w:r w:rsidR="00157D20">
                        <w:fldChar w:fldCharType="separate"/>
                      </w:r>
                      <w:ins w:id="461" w:author="Thiago Cruz" w:date="2017-11-16T20:56:00Z">
                        <w:r>
                          <w:rPr>
                            <w:noProof/>
                          </w:rPr>
                          <w:t>36</w:t>
                        </w:r>
                      </w:ins>
                      <w:del w:id="462" w:author="Thiago Cruz" w:date="2017-11-16T20:56:00Z">
                        <w:r w:rsidR="00E51193" w:rsidDel="00CF7E2C">
                          <w:rPr>
                            <w:noProof/>
                          </w:rPr>
                          <w:delText>37</w:delText>
                        </w:r>
                      </w:del>
                      <w:r w:rsidR="00157D20">
                        <w:rPr>
                          <w:noProof/>
                        </w:rPr>
                        <w:fldChar w:fldCharType="end"/>
                      </w:r>
                      <w:r>
                        <w:t xml:space="preserve"> - Dashboard de Filas do Sidekiq do Estudo de Caso Fonte: Próprio autor</w:t>
                      </w:r>
                      <w:bookmarkEnd w:id="460"/>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CF7E2C" w:rsidRPr="00853764" w:rsidRDefault="00CF7E2C" w:rsidP="00D018FA">
                            <w:pPr>
                              <w:pStyle w:val="Legenda"/>
                              <w:rPr>
                                <w:rFonts w:eastAsia="Calibri" w:cs="Times New Roman"/>
                                <w:noProof/>
                              </w:rPr>
                            </w:pPr>
                            <w:bookmarkStart w:id="463" w:name="_Toc498157809"/>
                            <w:r>
                              <w:t xml:space="preserve">Figura </w:t>
                            </w:r>
                            <w:r w:rsidR="00157D20">
                              <w:fldChar w:fldCharType="begin"/>
                            </w:r>
                            <w:r w:rsidR="00157D20">
                              <w:instrText xml:space="preserve"> SEQ Figura \* ARABIC </w:instrText>
                            </w:r>
                            <w:r w:rsidR="00157D20">
                              <w:fldChar w:fldCharType="separate"/>
                            </w:r>
                            <w:ins w:id="464" w:author="Thiago Cruz" w:date="2017-11-16T20:56:00Z">
                              <w:r>
                                <w:rPr>
                                  <w:noProof/>
                                </w:rPr>
                                <w:t>37</w:t>
                              </w:r>
                            </w:ins>
                            <w:del w:id="465" w:author="Thiago Cruz" w:date="2017-11-16T20:56:00Z">
                              <w:r w:rsidR="00E51193" w:rsidDel="00CF7E2C">
                                <w:rPr>
                                  <w:noProof/>
                                </w:rPr>
                                <w:delText>38</w:delText>
                              </w:r>
                            </w:del>
                            <w:r w:rsidR="00157D20">
                              <w:rPr>
                                <w:noProof/>
                              </w:rPr>
                              <w:fldChar w:fldCharType="end"/>
                            </w:r>
                            <w:r>
                              <w:t xml:space="preserve"> - Dashboard de Histórico de busca do Sidekiq do Estudo de Caso Fonte: Próprio autor</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CF7E2C" w:rsidRPr="00853764" w:rsidRDefault="00CF7E2C" w:rsidP="00D018FA">
                      <w:pPr>
                        <w:pStyle w:val="Legenda"/>
                        <w:rPr>
                          <w:rFonts w:eastAsia="Calibri" w:cs="Times New Roman"/>
                          <w:noProof/>
                        </w:rPr>
                      </w:pPr>
                      <w:bookmarkStart w:id="466" w:name="_Toc498157809"/>
                      <w:r>
                        <w:t xml:space="preserve">Figura </w:t>
                      </w:r>
                      <w:r w:rsidR="00157D20">
                        <w:fldChar w:fldCharType="begin"/>
                      </w:r>
                      <w:r w:rsidR="00157D20">
                        <w:instrText xml:space="preserve"> SEQ Figura \* ARABIC </w:instrText>
                      </w:r>
                      <w:r w:rsidR="00157D20">
                        <w:fldChar w:fldCharType="separate"/>
                      </w:r>
                      <w:ins w:id="467" w:author="Thiago Cruz" w:date="2017-11-16T20:56:00Z">
                        <w:r>
                          <w:rPr>
                            <w:noProof/>
                          </w:rPr>
                          <w:t>37</w:t>
                        </w:r>
                      </w:ins>
                      <w:del w:id="468" w:author="Thiago Cruz" w:date="2017-11-16T20:56:00Z">
                        <w:r w:rsidR="00E51193" w:rsidDel="00CF7E2C">
                          <w:rPr>
                            <w:noProof/>
                          </w:rPr>
                          <w:delText>38</w:delText>
                        </w:r>
                      </w:del>
                      <w:r w:rsidR="00157D20">
                        <w:rPr>
                          <w:noProof/>
                        </w:rPr>
                        <w:fldChar w:fldCharType="end"/>
                      </w:r>
                      <w:r>
                        <w:t xml:space="preserve"> - Dashboard de Histórico de busca do Sidekiq do Estudo de Caso Fonte: Próprio autor</w:t>
                      </w:r>
                      <w:bookmarkEnd w:id="466"/>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469" w:name="_Toc496802714"/>
      <w:bookmarkStart w:id="470" w:name="_Toc496802943"/>
      <w:bookmarkStart w:id="471" w:name="_Toc498128699"/>
      <w:r>
        <w:lastRenderedPageBreak/>
        <w:t>8 INFRAESTRUTURA</w:t>
      </w:r>
      <w:bookmarkEnd w:id="469"/>
      <w:bookmarkEnd w:id="470"/>
      <w:bookmarkEnd w:id="471"/>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472" w:name="_Toc498128700"/>
      <w:r>
        <w:lastRenderedPageBreak/>
        <w:t>9</w:t>
      </w:r>
      <w:r w:rsidRPr="00F643F2">
        <w:t xml:space="preserve"> </w:t>
      </w:r>
      <w:r>
        <w:t>CONCLUSÃO</w:t>
      </w:r>
      <w:bookmarkEnd w:id="472"/>
    </w:p>
    <w:p w14:paraId="4A5EEFD7" w14:textId="77777777" w:rsidR="001502E0" w:rsidRDefault="001502E0">
      <w:pPr>
        <w:rPr>
          <w:b/>
        </w:rPr>
      </w:pPr>
      <w:r>
        <w:rPr>
          <w:b/>
        </w:rPr>
        <w:br w:type="page"/>
      </w:r>
    </w:p>
    <w:p w14:paraId="49540AC2" w14:textId="4BA0BD36" w:rsidR="005E4CE9" w:rsidRDefault="00070AA9" w:rsidP="005C0E4C">
      <w:pPr>
        <w:pStyle w:val="Ttulo11"/>
      </w:pPr>
      <w:bookmarkStart w:id="473" w:name="_Toc498128701"/>
      <w:r>
        <w:lastRenderedPageBreak/>
        <w:t>10</w:t>
      </w:r>
      <w:r w:rsidRPr="009D4E07">
        <w:t xml:space="preserve"> </w:t>
      </w:r>
      <w:r>
        <w:t>MELHORIAS FUTURAS</w:t>
      </w:r>
      <w:bookmarkEnd w:id="473"/>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474" w:name="_Toc496802715"/>
      <w:bookmarkStart w:id="475" w:name="_Toc496802944"/>
      <w:bookmarkStart w:id="476" w:name="_Toc498128702"/>
      <w:r>
        <w:lastRenderedPageBreak/>
        <w:t>11 REFERÊNCIAS</w:t>
      </w:r>
      <w:bookmarkEnd w:id="474"/>
      <w:bookmarkEnd w:id="475"/>
      <w:bookmarkEnd w:id="476"/>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O que é clo</w:t>
      </w:r>
      <w:r w:rsidR="00FE0840">
        <w:t>u</w:t>
      </w:r>
      <w:r>
        <w:t>d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Cloud Computing: Nova Arquitetura da TI”. Editora Brasport: Rio de Janeiro, Brasil.</w:t>
      </w:r>
    </w:p>
    <w:p w14:paraId="78DFD4FE" w14:textId="77777777" w:rsidR="009C7518" w:rsidRDefault="009C7518"/>
    <w:p w14:paraId="3DFB0DBC" w14:textId="77777777" w:rsidR="009C7518" w:rsidRDefault="00C254AC">
      <w:r>
        <w:t>Souza, Flávio R. C.; Moreira, Leonardo O.; Machado, Javam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10 things to avoid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477" w:name="_Toc496802716"/>
      <w:bookmarkStart w:id="478" w:name="_Toc496802945"/>
      <w:bookmarkStart w:id="479" w:name="_Toc498128703"/>
      <w:r>
        <w:lastRenderedPageBreak/>
        <w:t>12 ANEXOS</w:t>
      </w:r>
      <w:bookmarkEnd w:id="477"/>
      <w:bookmarkEnd w:id="478"/>
      <w:bookmarkEnd w:id="479"/>
    </w:p>
    <w:p w14:paraId="610A7845" w14:textId="2FE41F1A" w:rsidR="009C7518" w:rsidRDefault="00C254AC" w:rsidP="00763C82">
      <w:pPr>
        <w:pStyle w:val="Ttulo21"/>
      </w:pPr>
      <w:bookmarkStart w:id="480" w:name="_Toc498128704"/>
      <w:r>
        <w:t xml:space="preserve">Anexo </w:t>
      </w:r>
      <w:r w:rsidR="00CB499E">
        <w:t>1</w:t>
      </w:r>
      <w:r w:rsidR="00607FED">
        <w:t>2</w:t>
      </w:r>
      <w:r w:rsidR="00CB499E">
        <w:t>.</w:t>
      </w:r>
      <w:r>
        <w:t>1 – Dockerfile</w:t>
      </w:r>
      <w:r w:rsidR="00DD156D">
        <w:t xml:space="preserve"> - </w:t>
      </w:r>
      <w:r w:rsidR="00DD156D" w:rsidRPr="000B5349">
        <w:rPr>
          <w:lang w:val="pt-BR"/>
        </w:rPr>
        <w:t>X6</w:t>
      </w:r>
      <w:bookmarkEnd w:id="480"/>
      <w:r w:rsidR="00634C23">
        <w:rPr>
          <w:lang w:val="pt-BR"/>
        </w:rPr>
        <w:t>4</w:t>
      </w:r>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MAINTAINER Thiago Soares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-qq &amp;&amp; apt-get install -y build-essential libpq-dev nodejs-legacy mysql-client \</w:t>
      </w:r>
    </w:p>
    <w:p w14:paraId="4413E289" w14:textId="77777777" w:rsidR="003A59F0" w:rsidRPr="003A59F0" w:rsidRDefault="003A59F0" w:rsidP="003A59F0">
      <w:pPr>
        <w:rPr>
          <w:lang w:val="en-US"/>
        </w:rPr>
      </w:pPr>
      <w:r w:rsidRPr="003A59F0">
        <w:rPr>
          <w:lang w:val="en-US"/>
        </w:rPr>
        <w:t>libssl-dev apt-utils nodejs</w:t>
      </w:r>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sudo</w:t>
      </w:r>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RUN sudo apt-get install -y mysql-client &amp;&amp; \</w:t>
      </w:r>
    </w:p>
    <w:p w14:paraId="51C5B86A" w14:textId="77777777" w:rsidR="003A59F0" w:rsidRPr="003A59F0" w:rsidRDefault="003A59F0" w:rsidP="003A59F0">
      <w:pPr>
        <w:rPr>
          <w:lang w:val="en-US"/>
        </w:rPr>
      </w:pPr>
      <w:r w:rsidRPr="003A59F0">
        <w:rPr>
          <w:lang w:val="en-US"/>
        </w:rPr>
        <w:t xml:space="preserve">    sudo apt-get autoremove -y &amp;&amp; \</w:t>
      </w:r>
    </w:p>
    <w:p w14:paraId="2940A0A3" w14:textId="77777777" w:rsidR="003A59F0" w:rsidRPr="003A59F0" w:rsidRDefault="003A59F0" w:rsidP="003A59F0">
      <w:pPr>
        <w:rPr>
          <w:lang w:val="en-US"/>
        </w:rPr>
      </w:pPr>
      <w:r w:rsidRPr="003A59F0">
        <w:rPr>
          <w:lang w:val="en-US"/>
        </w:rPr>
        <w:t xml:space="preserve">    sudo rm -rf /var/lib/apt/lists/*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#Set some config</w:t>
      </w:r>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r w:rsidR="003A59F0" w:rsidRPr="003A59F0">
        <w:rPr>
          <w:lang w:val="en-US"/>
        </w:rPr>
        <w:t>Mkdir</w:t>
      </w:r>
    </w:p>
    <w:p w14:paraId="2D8E9719" w14:textId="77777777" w:rsidR="003A59F0" w:rsidRPr="003A59F0" w:rsidRDefault="003A59F0" w:rsidP="003A59F0">
      <w:pPr>
        <w:rPr>
          <w:lang w:val="en-US"/>
        </w:rPr>
      </w:pPr>
      <w:r w:rsidRPr="003A59F0">
        <w:rPr>
          <w:lang w:val="en-US"/>
        </w:rPr>
        <w:t>RUN mkdir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r w:rsidR="003A59F0" w:rsidRPr="003A59F0">
        <w:rPr>
          <w:lang w:val="en-US"/>
        </w:rPr>
        <w:t>Workdir</w:t>
      </w:r>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ADD Gemfile /home/app/Gemfile</w:t>
      </w:r>
    </w:p>
    <w:p w14:paraId="085BACB1" w14:textId="77777777" w:rsidR="003A59F0" w:rsidRPr="003A59F0" w:rsidRDefault="003A59F0" w:rsidP="003A59F0">
      <w:pPr>
        <w:rPr>
          <w:lang w:val="en-US"/>
        </w:rPr>
      </w:pPr>
      <w:r w:rsidRPr="003A59F0">
        <w:rPr>
          <w:lang w:val="en-US"/>
        </w:rPr>
        <w:t>ADD Gemfile.lock /home/app/Gemfile.lock</w:t>
      </w:r>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#Add sidekiq pid</w:t>
      </w:r>
    </w:p>
    <w:p w14:paraId="0EB627DE" w14:textId="77777777" w:rsidR="003A59F0" w:rsidRPr="003A59F0" w:rsidRDefault="003A59F0" w:rsidP="003A59F0">
      <w:pPr>
        <w:rPr>
          <w:lang w:val="en-US"/>
        </w:rPr>
      </w:pPr>
      <w:r w:rsidRPr="003A59F0">
        <w:rPr>
          <w:lang w:val="en-US"/>
        </w:rPr>
        <w:t>ADD sidekiq.pid /home/app/tmp/pids/</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RUN groupadd --gid 9999 app &amp;&amp; \</w:t>
      </w:r>
    </w:p>
    <w:p w14:paraId="52B795FD" w14:textId="77777777" w:rsidR="003A59F0" w:rsidRPr="003A59F0" w:rsidRDefault="003A59F0" w:rsidP="003A59F0">
      <w:pPr>
        <w:rPr>
          <w:lang w:val="en-US"/>
        </w:rPr>
      </w:pPr>
      <w:r w:rsidRPr="003A59F0">
        <w:rPr>
          <w:lang w:val="en-US"/>
        </w:rPr>
        <w:t xml:space="preserve">    useradd --uid 9999 --gid app app &amp;&amp; \</w:t>
      </w:r>
    </w:p>
    <w:p w14:paraId="6801F1C9" w14:textId="77777777" w:rsidR="003A59F0" w:rsidRPr="003A59F0" w:rsidRDefault="003A59F0" w:rsidP="003A59F0">
      <w:pPr>
        <w:rPr>
          <w:lang w:val="en-US"/>
        </w:rPr>
      </w:pPr>
      <w:r w:rsidRPr="003A59F0">
        <w:rPr>
          <w:lang w:val="en-US"/>
        </w:rPr>
        <w:t xml:space="preserve">    chown -R </w:t>
      </w:r>
      <w:proofErr w:type="gramStart"/>
      <w:r w:rsidRPr="003A59F0">
        <w:rPr>
          <w:lang w:val="en-US"/>
        </w:rPr>
        <w:t>app:app</w:t>
      </w:r>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481"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bookmarkEnd w:id="481"/>
      <w:r w:rsidR="006574F5">
        <w:t>4</w:t>
      </w:r>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db:</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"db</w:t>
      </w:r>
      <w:proofErr w:type="gramEnd"/>
      <w:r w:rsidRPr="000B5349">
        <w:t>-data:/var/lib/mysql"</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r w:rsidRPr="005B1CAB">
        <w:rPr>
          <w:lang w:val="en-US"/>
        </w:rPr>
        <w:t>redis:</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&amp;app_base</w:t>
      </w:r>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CF7E2C" w:rsidRDefault="005B1CAB" w:rsidP="005B1CAB">
      <w:pPr>
        <w:rPr>
          <w:lang w:val="en-US"/>
          <w:rPrChange w:id="482" w:author="Thiago Cruz" w:date="2017-11-16T20:57:00Z">
            <w:rPr/>
          </w:rPrChange>
        </w:rPr>
      </w:pPr>
      <w:r w:rsidRPr="005B1CAB">
        <w:rPr>
          <w:lang w:val="en-US"/>
        </w:rPr>
        <w:t xml:space="preserve">      </w:t>
      </w:r>
      <w:r w:rsidRPr="00CF7E2C">
        <w:rPr>
          <w:lang w:val="en-US"/>
          <w:rPrChange w:id="483" w:author="Thiago Cruz" w:date="2017-11-16T20:57:00Z">
            <w:rPr/>
          </w:rPrChange>
        </w:rPr>
        <w:t>REDIS_SIDEKIQ_URL: redis://redis:6379/0</w:t>
      </w:r>
    </w:p>
    <w:p w14:paraId="4DBA9D47" w14:textId="77777777" w:rsidR="005B1CAB" w:rsidRPr="005B1CAB" w:rsidRDefault="005B1CAB" w:rsidP="005B1CAB">
      <w:pPr>
        <w:rPr>
          <w:lang w:val="en-US"/>
        </w:rPr>
      </w:pPr>
      <w:r w:rsidRPr="00CF7E2C">
        <w:rPr>
          <w:lang w:val="en-US"/>
          <w:rPrChange w:id="484" w:author="Thiago Cruz" w:date="2017-11-16T20:57:00Z">
            <w:rPr/>
          </w:rPrChange>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db</w:t>
      </w:r>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depends_on:</w:t>
      </w:r>
    </w:p>
    <w:p w14:paraId="7342E576" w14:textId="77777777" w:rsidR="005B1CAB" w:rsidRPr="005B1CAB" w:rsidRDefault="005B1CAB" w:rsidP="005B1CAB">
      <w:pPr>
        <w:rPr>
          <w:lang w:val="en-US"/>
        </w:rPr>
      </w:pPr>
      <w:r w:rsidRPr="005B1CAB">
        <w:rPr>
          <w:lang w:val="en-US"/>
        </w:rPr>
        <w:t xml:space="preserve">            - db</w:t>
      </w:r>
    </w:p>
    <w:p w14:paraId="6869CF95" w14:textId="77777777" w:rsidR="005B1CAB" w:rsidRPr="005B1CAB" w:rsidRDefault="005B1CAB" w:rsidP="005B1CAB">
      <w:pPr>
        <w:rPr>
          <w:lang w:val="en-US"/>
        </w:rPr>
      </w:pPr>
      <w:r w:rsidRPr="005B1CAB">
        <w:rPr>
          <w:lang w:val="en-US"/>
        </w:rPr>
        <w:t xml:space="preserve">            - redis</w:t>
      </w:r>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redis</w:t>
      </w:r>
    </w:p>
    <w:p w14:paraId="36D4293C" w14:textId="77777777" w:rsidR="005B1CAB" w:rsidRPr="005B1CAB" w:rsidRDefault="005B1CAB" w:rsidP="005B1CAB">
      <w:pPr>
        <w:rPr>
          <w:lang w:val="en-US"/>
        </w:rPr>
      </w:pPr>
      <w:r w:rsidRPr="005B1CAB">
        <w:rPr>
          <w:lang w:val="en-US"/>
        </w:rPr>
        <w:t xml:space="preserve">            - db</w:t>
      </w:r>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*app_base</w:t>
      </w:r>
    </w:p>
    <w:p w14:paraId="7B61421A" w14:textId="77777777" w:rsidR="005B1CAB" w:rsidRPr="005B1CAB" w:rsidRDefault="005B1CAB" w:rsidP="005B1CAB">
      <w:pPr>
        <w:rPr>
          <w:lang w:val="en-US"/>
        </w:rPr>
      </w:pPr>
      <w:r w:rsidRPr="005B1CAB">
        <w:rPr>
          <w:lang w:val="en-US"/>
        </w:rPr>
        <w:t xml:space="preserve">    command: bundle exec sidekiq</w:t>
      </w:r>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depends_on:</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ui:</w:t>
      </w:r>
    </w:p>
    <w:p w14:paraId="1E7B66D8" w14:textId="77777777" w:rsidR="005B1CAB" w:rsidRPr="005B1CAB" w:rsidRDefault="005B1CAB" w:rsidP="005B1CAB">
      <w:pPr>
        <w:rPr>
          <w:lang w:val="en-US"/>
        </w:rPr>
      </w:pPr>
      <w:r w:rsidRPr="005B1CAB">
        <w:rPr>
          <w:lang w:val="en-US"/>
        </w:rPr>
        <w:t xml:space="preserve">      image: portainer/portainer</w:t>
      </w:r>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'/var/run/docker.sock:/var/run/docker.sock'</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db-data: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485"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48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resin/rpi-</w:t>
      </w:r>
      <w:proofErr w:type="gramStart"/>
      <w:r w:rsidRPr="00666779">
        <w:rPr>
          <w:lang w:val="en-US"/>
        </w:rPr>
        <w:t>raspbian:jessie</w:t>
      </w:r>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MAINTAINER Thiago Soares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-qq</w:t>
      </w:r>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 xml:space="preserve">RUN apt-get update -yq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RUN apt-get install -y mysql-client build-essential ca-certificates curl build-essential \</w:t>
      </w:r>
    </w:p>
    <w:p w14:paraId="4DD9ACEE" w14:textId="77777777" w:rsidR="00666779" w:rsidRPr="00666779" w:rsidRDefault="00666779" w:rsidP="00666779">
      <w:pPr>
        <w:rPr>
          <w:lang w:val="en-US"/>
        </w:rPr>
      </w:pPr>
      <w:r w:rsidRPr="00666779">
        <w:rPr>
          <w:lang w:val="en-US"/>
        </w:rPr>
        <w:t xml:space="preserve">    libpq-dev nodejs nodejs-legacy mysql-server libmysqlclient-dev &amp;&amp; \</w:t>
      </w:r>
    </w:p>
    <w:p w14:paraId="32CBFCB4" w14:textId="77777777" w:rsidR="00666779" w:rsidRPr="00666779" w:rsidRDefault="00666779" w:rsidP="00666779">
      <w:pPr>
        <w:rPr>
          <w:lang w:val="en-US"/>
        </w:rPr>
      </w:pPr>
      <w:r w:rsidRPr="00666779">
        <w:rPr>
          <w:lang w:val="en-US"/>
        </w:rPr>
        <w:t xml:space="preserve">    sudo apt-get autoremove -y &amp;&amp; \</w:t>
      </w:r>
    </w:p>
    <w:p w14:paraId="56AA61DA" w14:textId="77777777" w:rsidR="00666779" w:rsidRPr="00666779" w:rsidRDefault="00666779" w:rsidP="00666779">
      <w:pPr>
        <w:rPr>
          <w:lang w:val="en-US"/>
        </w:rPr>
      </w:pPr>
      <w:r w:rsidRPr="00666779">
        <w:rPr>
          <w:lang w:val="en-US"/>
        </w:rPr>
        <w:t xml:space="preserve">    sudo rm -rf /var/lib/apt/lists/*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r w:rsidR="00666779" w:rsidRPr="00666779">
        <w:rPr>
          <w:lang w:val="en-US"/>
        </w:rPr>
        <w:t>Mkdir</w:t>
      </w:r>
    </w:p>
    <w:p w14:paraId="56F726D9" w14:textId="77777777" w:rsidR="00666779" w:rsidRPr="00666779" w:rsidRDefault="00666779" w:rsidP="00666779">
      <w:pPr>
        <w:rPr>
          <w:lang w:val="en-US"/>
        </w:rPr>
      </w:pPr>
      <w:r w:rsidRPr="00666779">
        <w:rPr>
          <w:lang w:val="en-US"/>
        </w:rPr>
        <w:t>RUN mkdir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r w:rsidR="00666779" w:rsidRPr="00666779">
        <w:rPr>
          <w:lang w:val="en-US"/>
        </w:rPr>
        <w:t>Workdir</w:t>
      </w:r>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#Add sidekiq pid</w:t>
      </w:r>
    </w:p>
    <w:p w14:paraId="70E2C0CC" w14:textId="77777777" w:rsidR="00666779" w:rsidRPr="00666779" w:rsidRDefault="00666779" w:rsidP="00666779">
      <w:pPr>
        <w:rPr>
          <w:lang w:val="en-US"/>
        </w:rPr>
      </w:pPr>
      <w:r w:rsidRPr="00666779">
        <w:rPr>
          <w:lang w:val="en-US"/>
        </w:rPr>
        <w:t>ADD sidekiq.pid /home/app/tmp/pids/</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ADD Gemfile /home/app/Gemfile</w:t>
      </w:r>
    </w:p>
    <w:p w14:paraId="13413262" w14:textId="77777777" w:rsidR="00666779" w:rsidRPr="00666779" w:rsidRDefault="00666779" w:rsidP="00666779">
      <w:pPr>
        <w:rPr>
          <w:lang w:val="en-US"/>
        </w:rPr>
      </w:pPr>
      <w:r w:rsidRPr="00666779">
        <w:rPr>
          <w:lang w:val="en-US"/>
        </w:rPr>
        <w:t>ADD Gemfile.lock /home/app/Gemfile.lock</w:t>
      </w:r>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-sSL https://rvm.io/mpapis.asc | gpg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/etc/profile.d/rvm.sh"</w:t>
      </w:r>
    </w:p>
    <w:p w14:paraId="6F32E2F2" w14:textId="77777777" w:rsidR="00666779" w:rsidRPr="00666779" w:rsidRDefault="00666779" w:rsidP="00666779">
      <w:pPr>
        <w:rPr>
          <w:lang w:val="en-US"/>
        </w:rPr>
      </w:pPr>
      <w:r w:rsidRPr="00666779">
        <w:rPr>
          <w:lang w:val="en-US"/>
        </w:rPr>
        <w:t>RUN /bin/bash -l -c "rvm install 2.3.3"</w:t>
      </w:r>
    </w:p>
    <w:p w14:paraId="0E394DA3" w14:textId="77777777" w:rsidR="00666779" w:rsidRPr="00666779" w:rsidRDefault="00666779" w:rsidP="00666779">
      <w:pPr>
        <w:rPr>
          <w:lang w:val="en-US"/>
        </w:rPr>
      </w:pPr>
      <w:r w:rsidRPr="00666779">
        <w:rPr>
          <w:lang w:val="en-US"/>
        </w:rPr>
        <w:t>RUN /bin/bash -l -c "gem install bundle --no-ri --no-rdoc"</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r w:rsidR="00666779" w:rsidRPr="00666779">
        <w:rPr>
          <w:lang w:val="en-US"/>
        </w:rPr>
        <w:t>Workdir</w:t>
      </w:r>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RUN groupadd --gid 9999 app</w:t>
      </w:r>
    </w:p>
    <w:p w14:paraId="068AA104" w14:textId="77777777" w:rsidR="00666779" w:rsidRPr="00666779" w:rsidRDefault="00666779" w:rsidP="00666779">
      <w:pPr>
        <w:rPr>
          <w:lang w:val="en-US"/>
        </w:rPr>
      </w:pPr>
      <w:r w:rsidRPr="00666779">
        <w:rPr>
          <w:lang w:val="en-US"/>
        </w:rPr>
        <w:t>RUN useradd --uid 9999 --gid app app</w:t>
      </w:r>
    </w:p>
    <w:p w14:paraId="0F4FC6A3" w14:textId="77777777" w:rsidR="00666779" w:rsidRPr="00666779" w:rsidRDefault="00666779" w:rsidP="00666779">
      <w:pPr>
        <w:rPr>
          <w:lang w:val="en-US"/>
        </w:rPr>
      </w:pPr>
      <w:r w:rsidRPr="00666779">
        <w:rPr>
          <w:lang w:val="en-US"/>
        </w:rPr>
        <w:t xml:space="preserve">RUN chown -R </w:t>
      </w:r>
      <w:proofErr w:type="gramStart"/>
      <w:r w:rsidRPr="00666779">
        <w:rPr>
          <w:lang w:val="en-US"/>
        </w:rPr>
        <w:t>app:app</w:t>
      </w:r>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Expose app port</w:t>
      </w:r>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486" w:name="_Toc498128707"/>
      <w:r>
        <w:lastRenderedPageBreak/>
        <w:t xml:space="preserve">Anexo </w:t>
      </w:r>
      <w:r w:rsidR="001D3F2C">
        <w:t>1</w:t>
      </w:r>
      <w:r w:rsidR="00774A4B">
        <w:t>2</w:t>
      </w:r>
      <w:r w:rsidR="001D3F2C">
        <w:t>.</w:t>
      </w:r>
      <w:r>
        <w:t>4 – Docker-compose versão 2 - ARM</w:t>
      </w:r>
      <w:bookmarkEnd w:id="48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db:</w:t>
      </w:r>
    </w:p>
    <w:p w14:paraId="00D66BC8" w14:textId="77777777" w:rsidR="001C5D56" w:rsidRPr="001C5D56" w:rsidRDefault="001C5D56" w:rsidP="001C5D56">
      <w:pPr>
        <w:rPr>
          <w:lang w:val="en-US"/>
        </w:rPr>
      </w:pPr>
      <w:r w:rsidRPr="001C5D56">
        <w:rPr>
          <w:lang w:val="en-US"/>
        </w:rPr>
        <w:t xml:space="preserve">     image: hypriot/rpi-mysql</w:t>
      </w:r>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"db-data:/var/lib/mysql"</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redis:</w:t>
      </w:r>
    </w:p>
    <w:p w14:paraId="47F47867" w14:textId="77777777" w:rsidR="001C5D56" w:rsidRPr="001C5D56" w:rsidRDefault="001C5D56" w:rsidP="001C5D56">
      <w:pPr>
        <w:rPr>
          <w:lang w:val="en-US"/>
        </w:rPr>
      </w:pPr>
      <w:r w:rsidRPr="001C5D56">
        <w:rPr>
          <w:lang w:val="en-US"/>
        </w:rPr>
        <w:t xml:space="preserve">     image: hypriot/rpi-redis</w:t>
      </w:r>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&amp;app_base</w:t>
      </w:r>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-lc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db</w:t>
      </w:r>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depends_on:</w:t>
      </w:r>
    </w:p>
    <w:p w14:paraId="0A6F5F90" w14:textId="77777777" w:rsidR="001C5D56" w:rsidRPr="001C5D56" w:rsidRDefault="001C5D56" w:rsidP="001C5D56">
      <w:pPr>
        <w:rPr>
          <w:lang w:val="en-US"/>
        </w:rPr>
      </w:pPr>
      <w:r w:rsidRPr="001C5D56">
        <w:rPr>
          <w:lang w:val="en-US"/>
        </w:rPr>
        <w:t xml:space="preserve">             - db</w:t>
      </w:r>
    </w:p>
    <w:p w14:paraId="6DB1C3AB" w14:textId="77777777" w:rsidR="001C5D56" w:rsidRPr="001C5D56" w:rsidRDefault="001C5D56" w:rsidP="001C5D56">
      <w:pPr>
        <w:rPr>
          <w:lang w:val="en-US"/>
        </w:rPr>
      </w:pPr>
      <w:r w:rsidRPr="001C5D56">
        <w:rPr>
          <w:lang w:val="en-US"/>
        </w:rPr>
        <w:t xml:space="preserve">             - redis</w:t>
      </w:r>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redis</w:t>
      </w:r>
    </w:p>
    <w:p w14:paraId="44431E27" w14:textId="77777777" w:rsidR="001C5D56" w:rsidRPr="001C5D56" w:rsidRDefault="001C5D56" w:rsidP="001C5D56">
      <w:pPr>
        <w:rPr>
          <w:lang w:val="en-US"/>
        </w:rPr>
      </w:pPr>
      <w:r w:rsidRPr="001C5D56">
        <w:rPr>
          <w:lang w:val="en-US"/>
        </w:rPr>
        <w:t xml:space="preserve">             - db</w:t>
      </w:r>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*app_base</w:t>
      </w:r>
    </w:p>
    <w:p w14:paraId="63AF3D30" w14:textId="77777777" w:rsidR="001C5D56" w:rsidRPr="001C5D56" w:rsidRDefault="001C5D56" w:rsidP="001C5D56">
      <w:pPr>
        <w:rPr>
          <w:lang w:val="en-US"/>
        </w:rPr>
      </w:pPr>
      <w:r w:rsidRPr="001C5D56">
        <w:rPr>
          <w:lang w:val="en-US"/>
        </w:rPr>
        <w:t xml:space="preserve"> #command: bundler exec sidekiq</w:t>
      </w:r>
    </w:p>
    <w:p w14:paraId="54CB36D3" w14:textId="77777777" w:rsidR="001C5D56" w:rsidRPr="001C5D56" w:rsidRDefault="001C5D56" w:rsidP="001C5D56">
      <w:pPr>
        <w:rPr>
          <w:lang w:val="en-US"/>
        </w:rPr>
      </w:pPr>
      <w:r w:rsidRPr="001C5D56">
        <w:rPr>
          <w:lang w:val="en-US"/>
        </w:rPr>
        <w:t xml:space="preserve">     command: bash -lc 'bundler exec sidekiq'</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depends_on:</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ui:</w:t>
      </w:r>
    </w:p>
    <w:p w14:paraId="44BC214C" w14:textId="77777777" w:rsidR="001C5D56" w:rsidRPr="001C5D56" w:rsidRDefault="001C5D56" w:rsidP="001C5D56">
      <w:pPr>
        <w:rPr>
          <w:lang w:val="en-US"/>
        </w:rPr>
      </w:pPr>
      <w:r w:rsidRPr="001C5D56">
        <w:rPr>
          <w:lang w:val="en-US"/>
        </w:rPr>
        <w:t xml:space="preserve">      image: portainer/portainer</w:t>
      </w:r>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'/var/run/docker.sock:/var/run/docker.sock'</w:t>
      </w:r>
    </w:p>
    <w:p w14:paraId="53ABBFB1" w14:textId="77777777" w:rsidR="001C5D56" w:rsidRDefault="001C5D56" w:rsidP="001C5D56">
      <w:r w:rsidRPr="001C5D56">
        <w:rPr>
          <w:lang w:val="en-US"/>
        </w:rPr>
        <w:t xml:space="preserve">      </w:t>
      </w:r>
      <w:proofErr w:type="gramStart"/>
      <w:r>
        <w:t>expose</w:t>
      </w:r>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gramStart"/>
      <w:r>
        <w:t>ports</w:t>
      </w:r>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gramStart"/>
      <w:r>
        <w:t>db</w:t>
      </w:r>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487"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48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db:</w:t>
      </w:r>
    </w:p>
    <w:p w14:paraId="21134E66" w14:textId="77777777" w:rsidR="00B60B16" w:rsidRPr="00B60B16" w:rsidRDefault="00B60B16" w:rsidP="00B60B16">
      <w:pPr>
        <w:rPr>
          <w:lang w:val="en-US"/>
        </w:rPr>
      </w:pPr>
      <w:r w:rsidRPr="00B60B16">
        <w:rPr>
          <w:lang w:val="en-US"/>
        </w:rPr>
        <w:t xml:space="preserve">    image: hypriot/rpi-mysql</w:t>
      </w:r>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"db-data:/var/lib/mysql"</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phalanx_app</w:t>
      </w:r>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r w:rsidRPr="000B5349">
        <w:rPr>
          <w:lang w:val="en-US"/>
        </w:rPr>
        <w:t>redis:</w:t>
      </w:r>
    </w:p>
    <w:p w14:paraId="42AD1E8F" w14:textId="77777777" w:rsidR="00B60B16" w:rsidRPr="000B5349" w:rsidRDefault="00B60B16" w:rsidP="00B60B16">
      <w:pPr>
        <w:rPr>
          <w:lang w:val="en-US"/>
        </w:rPr>
      </w:pPr>
      <w:r w:rsidRPr="000B5349">
        <w:rPr>
          <w:lang w:val="en-US"/>
        </w:rPr>
        <w:t xml:space="preserve">    image: hypriot/rpi-redis</w:t>
      </w:r>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phalanx_app</w:t>
      </w:r>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&amp;app_base</w:t>
      </w:r>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phalanx_app </w:t>
      </w:r>
    </w:p>
    <w:p w14:paraId="46CFBDB5" w14:textId="77777777" w:rsidR="00B60B16" w:rsidRPr="00B60B16" w:rsidRDefault="00B60B16" w:rsidP="00B60B16">
      <w:pPr>
        <w:rPr>
          <w:lang w:val="en-US"/>
        </w:rPr>
      </w:pPr>
      <w:r w:rsidRPr="00B60B16">
        <w:rPr>
          <w:lang w:val="en-US"/>
        </w:rPr>
        <w:t xml:space="preserve">    command: bash -lc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db</w:t>
      </w:r>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depends_on:</w:t>
      </w:r>
    </w:p>
    <w:p w14:paraId="3BC3D6E0" w14:textId="77777777" w:rsidR="00B60B16" w:rsidRPr="00B60B16" w:rsidRDefault="00B60B16" w:rsidP="00B60B16">
      <w:pPr>
        <w:rPr>
          <w:lang w:val="en-US"/>
        </w:rPr>
      </w:pPr>
      <w:r w:rsidRPr="00B60B16">
        <w:rPr>
          <w:lang w:val="en-US"/>
        </w:rPr>
        <w:lastRenderedPageBreak/>
        <w:t xml:space="preserve">          - db</w:t>
      </w:r>
    </w:p>
    <w:p w14:paraId="63171608" w14:textId="77777777" w:rsidR="00B60B16" w:rsidRPr="00B60B16" w:rsidRDefault="00B60B16" w:rsidP="00B60B16">
      <w:pPr>
        <w:rPr>
          <w:lang w:val="en-US"/>
        </w:rPr>
      </w:pPr>
      <w:r w:rsidRPr="00B60B16">
        <w:rPr>
          <w:lang w:val="en-US"/>
        </w:rPr>
        <w:t xml:space="preserve">          - redis</w:t>
      </w:r>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phalanx_app</w:t>
      </w:r>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cpus: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cpus: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restart_policy:</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max_attempts: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update_config:</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failure_action: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max_failure_ratio: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dockerui:</w:t>
      </w:r>
    </w:p>
    <w:p w14:paraId="744FA2CA" w14:textId="1FD0E82F" w:rsidR="00B60B16" w:rsidRPr="00B60B16" w:rsidRDefault="00B60B16" w:rsidP="00B60B16">
      <w:pPr>
        <w:rPr>
          <w:lang w:val="en-US"/>
        </w:rPr>
      </w:pPr>
      <w:r w:rsidRPr="00B60B16">
        <w:rPr>
          <w:lang w:val="en-US"/>
        </w:rPr>
        <w:t xml:space="preserve">    image: portainer/portainer</w:t>
      </w:r>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'/var/run/docker.sock:/var/run/docker.sock'</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phalanx_app</w:t>
      </w:r>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*app_base</w:t>
      </w:r>
    </w:p>
    <w:p w14:paraId="1E916A0B" w14:textId="77777777" w:rsidR="00B60B16" w:rsidRPr="00B60B16" w:rsidRDefault="00B60B16" w:rsidP="00B60B16">
      <w:pPr>
        <w:rPr>
          <w:lang w:val="en-US"/>
        </w:rPr>
      </w:pPr>
      <w:r w:rsidRPr="00B60B16">
        <w:rPr>
          <w:lang w:val="en-US"/>
        </w:rPr>
        <w:t xml:space="preserve">    image: phalanx_worker</w:t>
      </w:r>
    </w:p>
    <w:p w14:paraId="4B9DE4C3" w14:textId="77777777" w:rsidR="00B60B16" w:rsidRPr="00B60B16" w:rsidRDefault="00B60B16" w:rsidP="00B60B16">
      <w:pPr>
        <w:rPr>
          <w:lang w:val="en-US"/>
        </w:rPr>
      </w:pPr>
      <w:r w:rsidRPr="00B60B16">
        <w:rPr>
          <w:lang w:val="en-US"/>
        </w:rPr>
        <w:t xml:space="preserve">    command: bash -lc 'bundler exec sidekiq'</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phalanx_app:</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depends_on:</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r w:rsidRPr="00603167">
        <w:rPr>
          <w:lang w:val="en-US"/>
        </w:rPr>
        <w:t>viz:</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'/var/run/docker.sock:/var/run/docker.sock'</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phalanx_app:</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db-data:</w:t>
      </w:r>
    </w:p>
    <w:p w14:paraId="06DC5DFA" w14:textId="77777777" w:rsidR="00B60B16" w:rsidRPr="004F6D7C" w:rsidRDefault="00B60B16" w:rsidP="003A59F0">
      <w:pPr>
        <w:rPr>
          <w:lang w:val="en-US"/>
        </w:rPr>
      </w:pPr>
    </w:p>
    <w:sectPr w:rsidR="00B60B16" w:rsidRPr="004F6D7C" w:rsidSect="00E51193">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048972" w14:textId="77777777" w:rsidR="00157D20" w:rsidRDefault="00157D20">
      <w:r>
        <w:separator/>
      </w:r>
    </w:p>
  </w:endnote>
  <w:endnote w:type="continuationSeparator" w:id="0">
    <w:p w14:paraId="272BB817" w14:textId="77777777" w:rsidR="00157D20" w:rsidRDefault="00157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CF7E2C" w:rsidRDefault="00CF7E2C">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5EEE09" w14:textId="77777777" w:rsidR="00157D20" w:rsidRDefault="00157D20">
      <w:r>
        <w:separator/>
      </w:r>
    </w:p>
  </w:footnote>
  <w:footnote w:type="continuationSeparator" w:id="0">
    <w:p w14:paraId="2ABDA5E3" w14:textId="77777777" w:rsidR="00157D20" w:rsidRDefault="00157D20">
      <w:r>
        <w:continuationSeparator/>
      </w:r>
    </w:p>
  </w:footnote>
  <w:footnote w:id="1">
    <w:p w14:paraId="3A477492" w14:textId="1066DE99" w:rsidR="00E51193" w:rsidRPr="001E03D1" w:rsidRDefault="00E51193">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E51193" w:rsidRPr="0000038E" w:rsidRDefault="00E51193">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E51193" w:rsidRPr="0087606B" w:rsidRDefault="00E51193">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E51193" w:rsidRPr="00393659" w:rsidRDefault="00E51193">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E51193" w:rsidRPr="006A3FDD" w:rsidRDefault="00E51193"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E51193" w:rsidRPr="00DA3E43" w:rsidRDefault="00E51193"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E51193" w:rsidRPr="000D189A" w:rsidRDefault="00E51193">
      <w:pPr>
        <w:pStyle w:val="Textodenotaderodap"/>
        <w:rPr>
          <w:lang w:val="pt-BR"/>
        </w:rPr>
      </w:pPr>
      <w:r>
        <w:rPr>
          <w:rStyle w:val="Refdenotaderodap"/>
        </w:rPr>
        <w:t>4</w:t>
      </w:r>
      <w:r>
        <w:t xml:space="preserve"> </w:t>
      </w:r>
      <w:r w:rsidRPr="00D45B60">
        <w:t>https://www.docker.com/docker-mac</w:t>
      </w:r>
    </w:p>
  </w:footnote>
  <w:footnote w:id="8">
    <w:p w14:paraId="5CA069F3" w14:textId="5653D603" w:rsidR="00E51193" w:rsidRPr="00C02FD1" w:rsidRDefault="00E51193">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E51193" w:rsidRPr="00C26A46" w:rsidRDefault="00E51193">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E51193" w:rsidRPr="00914B75" w:rsidRDefault="00E51193"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E51193" w:rsidRPr="00393659" w:rsidRDefault="00E51193"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E51193" w:rsidRPr="007E3C42" w:rsidRDefault="00E51193">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E51193" w:rsidRPr="009C6043" w:rsidRDefault="00E51193">
      <w:pPr>
        <w:pStyle w:val="Textodenotaderodap"/>
      </w:pPr>
      <w:r>
        <w:rPr>
          <w:rStyle w:val="Refdenotaderodap"/>
        </w:rPr>
        <w:t>11</w:t>
      </w:r>
      <w:r>
        <w:t xml:space="preserve"> </w:t>
      </w:r>
      <w:r w:rsidRPr="009C6043">
        <w:t>https://en.wikipedia.org/wiki/Software_versioning</w:t>
      </w:r>
    </w:p>
  </w:footnote>
  <w:footnote w:id="14">
    <w:p w14:paraId="368EAC1B" w14:textId="7AE6DC34" w:rsidR="00E51193" w:rsidRPr="00E82F68" w:rsidRDefault="00E51193">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E51193" w:rsidRPr="00393659" w:rsidRDefault="00E51193"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E51193" w:rsidRPr="00E17EB0" w:rsidRDefault="00E51193">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CF7E2C" w:rsidRPr="0035521A" w:rsidRDefault="00CF7E2C">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CF7E2C" w:rsidRPr="00E00B58" w:rsidRDefault="00CF7E2C"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CF7E2C" w:rsidRPr="0089783B" w:rsidRDefault="00CF7E2C"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CF7E2C" w:rsidRPr="00A85B21" w:rsidRDefault="00CF7E2C">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CF7E2C" w:rsidRPr="00A85B21" w:rsidRDefault="00CF7E2C">
      <w:pPr>
        <w:pStyle w:val="Textodenotaderodap"/>
        <w:rPr>
          <w:lang w:val="pt-BR"/>
        </w:rPr>
      </w:pPr>
      <w:r>
        <w:rPr>
          <w:rStyle w:val="Refdenotaderodap"/>
        </w:rPr>
        <w:t>8</w:t>
      </w:r>
      <w:r>
        <w:t xml:space="preserve"> </w:t>
      </w:r>
      <w:r w:rsidRPr="00CD494D">
        <w:t>https://github.com/docker/labs</w:t>
      </w:r>
    </w:p>
  </w:footnote>
  <w:footnote w:id="22">
    <w:p w14:paraId="2E8C9102" w14:textId="3AE68BBA" w:rsidR="00CF7E2C" w:rsidRPr="00C5548C" w:rsidRDefault="00CF7E2C">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CF7E2C" w:rsidRPr="000A56CA" w:rsidRDefault="00CF7E2C">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CF7E2C" w:rsidRPr="00A739E9" w:rsidRDefault="00CF7E2C">
      <w:pPr>
        <w:pStyle w:val="Textodenotaderodap"/>
        <w:rPr>
          <w:lang w:val="en-US"/>
        </w:rPr>
      </w:pPr>
      <w:r>
        <w:rPr>
          <w:rStyle w:val="Refdenotaderodap"/>
        </w:rPr>
        <w:t>2</w:t>
      </w:r>
      <w:r>
        <w:t xml:space="preserve"> </w:t>
      </w:r>
      <w:r w:rsidRPr="00215105">
        <w:t>https://2017.dockercon.com/</w:t>
      </w:r>
    </w:p>
  </w:footnote>
  <w:footnote w:id="25">
    <w:p w14:paraId="5FFAEBF7" w14:textId="7142B977" w:rsidR="00CF7E2C" w:rsidRPr="00323B34" w:rsidRDefault="00CF7E2C">
      <w:pPr>
        <w:pStyle w:val="Textodenotaderodap"/>
      </w:pPr>
      <w:r>
        <w:rPr>
          <w:rStyle w:val="Refdenotaderodap"/>
        </w:rPr>
        <w:footnoteRef/>
      </w:r>
      <w:r>
        <w:t xml:space="preserve"> </w:t>
      </w:r>
      <w:r w:rsidRPr="00323B34">
        <w:t>https://store.docker.com/</w:t>
      </w:r>
    </w:p>
  </w:footnote>
  <w:footnote w:id="26">
    <w:p w14:paraId="5CD883D9" w14:textId="3BE22D7D" w:rsidR="00CF7E2C" w:rsidRPr="00AD5E99" w:rsidRDefault="00CF7E2C">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CF7E2C" w:rsidRPr="00664F08" w:rsidRDefault="00CF7E2C">
      <w:pPr>
        <w:pStyle w:val="Textodenotaderodap"/>
        <w:rPr>
          <w:lang w:val="en-US"/>
        </w:rPr>
      </w:pPr>
      <w:r>
        <w:rPr>
          <w:rStyle w:val="Refdenotaderodap"/>
        </w:rPr>
        <w:footnoteRef/>
      </w:r>
      <w:r>
        <w:t xml:space="preserve"> </w:t>
      </w:r>
      <w:r w:rsidRPr="00534075">
        <w:t>https://www.docker.com/ibm</w:t>
      </w:r>
    </w:p>
  </w:footnote>
  <w:footnote w:id="28">
    <w:p w14:paraId="28577B71" w14:textId="2FDE7C6F" w:rsidR="00CF7E2C" w:rsidRPr="004875E2" w:rsidRDefault="00CF7E2C">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CF7E2C" w:rsidRPr="0072040E" w:rsidRDefault="00CF7E2C"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CF7E2C" w:rsidRPr="0072040E" w:rsidRDefault="00CF7E2C">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CF7E2C" w:rsidRPr="0072040E" w:rsidRDefault="00CF7E2C"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CF7E2C" w:rsidRDefault="00CF7E2C">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grammar="clean"/>
  <w:trackRevisions/>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797"/>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57D20"/>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39C9"/>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F4E"/>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A2B"/>
    <w:rsid w:val="00CF1FFD"/>
    <w:rsid w:val="00CF2C12"/>
    <w:rsid w:val="00CF2D24"/>
    <w:rsid w:val="00CF3D1D"/>
    <w:rsid w:val="00CF4074"/>
    <w:rsid w:val="00CF43A5"/>
    <w:rsid w:val="00CF7D4B"/>
    <w:rsid w:val="00CF7E2C"/>
    <w:rsid w:val="00D00633"/>
    <w:rsid w:val="00D00D22"/>
    <w:rsid w:val="00D00EBC"/>
    <w:rsid w:val="00D018FA"/>
    <w:rsid w:val="00D02156"/>
    <w:rsid w:val="00D04052"/>
    <w:rsid w:val="00D049F4"/>
    <w:rsid w:val="00D04A58"/>
    <w:rsid w:val="00D04B2F"/>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193"/>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04EB"/>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microsoft.com/office/2011/relationships/people" Target="people.xml"/><Relationship Id="rId82"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hyperlink" Target="http://labs.play-with-docker.com" TargetMode="External"/><Relationship Id="rId61" Type="http://schemas.openxmlformats.org/officeDocument/2006/relationships/image" Target="media/image25.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7DAB1-4A50-4541-A468-75FC4C84F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79</Pages>
  <Words>14575</Words>
  <Characters>78705</Characters>
  <Application>Microsoft Macintosh Word</Application>
  <DocSecurity>0</DocSecurity>
  <Lines>655</Lines>
  <Paragraphs>186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93094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2883</cp:revision>
  <cp:lastPrinted>2017-11-16T22:57:00Z</cp:lastPrinted>
  <dcterms:created xsi:type="dcterms:W3CDTF">2016-06-27T13:03:00Z</dcterms:created>
  <dcterms:modified xsi:type="dcterms:W3CDTF">2017-11-16T22:58:00Z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