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77777777"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F6F71" w:rsidRDefault="003E3881" w:rsidP="00DF1132">
      <w:pPr>
        <w:spacing w:line="360" w:lineRule="auto"/>
        <w:jc w:val="center"/>
      </w:pPr>
      <w:r w:rsidRPr="007F6F71">
        <w:rPr>
          <w:b/>
          <w:sz w:val="32"/>
          <w:szCs w:val="28"/>
        </w:rPr>
        <w:t>DOCKER: UM CANIVETE SUÍÇO</w:t>
      </w:r>
      <w:r w:rsidR="00DF1132">
        <w:rPr>
          <w:b/>
          <w:sz w:val="32"/>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Carlos Alberto Alves Lemos, DSc.</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210208BA">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77777777" w:rsidR="003E3881" w:rsidRPr="007F6F71" w:rsidRDefault="003E3881" w:rsidP="0035429F">
      <w:pPr>
        <w:spacing w:line="360" w:lineRule="auto"/>
        <w:jc w:val="center"/>
        <w:rPr>
          <w:b/>
          <w:szCs w:val="20"/>
        </w:rPr>
      </w:pPr>
      <w:r w:rsidRPr="007F6F71">
        <w:rPr>
          <w:b/>
          <w:szCs w:val="20"/>
        </w:rPr>
        <w:t>BACHARELADO EM ENGENHARIA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Carlos Alberto Alves Lemos, DSc.</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2F951F0E" w:rsidR="003E3881" w:rsidRPr="007F6F71" w:rsidRDefault="003E3881" w:rsidP="0035429F">
      <w:pPr>
        <w:spacing w:line="360" w:lineRule="auto"/>
        <w:rPr>
          <w:b/>
          <w:sz w:val="20"/>
          <w:szCs w:val="20"/>
          <w:lang w:val="pt-PT"/>
        </w:rPr>
      </w:pPr>
      <w:r w:rsidRPr="007F6F71">
        <w:rPr>
          <w:b/>
          <w:sz w:val="20"/>
          <w:szCs w:val="20"/>
          <w:lang w:val="pt-PT"/>
        </w:rPr>
        <w:t xml:space="preserve">               PROF. </w:t>
      </w:r>
      <w:r w:rsidR="00F7034A" w:rsidRPr="00E155C3">
        <w:rPr>
          <w:b/>
          <w:lang w:val="pt-PT"/>
        </w:rPr>
        <w:t>Miguel Figueir</w:t>
      </w:r>
      <w:r w:rsidR="00F31F40" w:rsidRPr="00E155C3">
        <w:rPr>
          <w:b/>
          <w:lang w:val="pt-PT"/>
        </w:rPr>
        <w:t>edo Ângelo</w:t>
      </w:r>
      <w:r w:rsidR="007322F8" w:rsidRPr="00E155C3">
        <w:rPr>
          <w:b/>
          <w:lang w:val="pt-PT"/>
        </w:rPr>
        <w:t xml:space="preserve"> Zaccur</w:t>
      </w:r>
      <w:r w:rsidR="00F31F40" w:rsidRPr="00E155C3">
        <w:rPr>
          <w:b/>
          <w:lang w:val="pt-PT"/>
        </w:rPr>
        <w:t>, DSc.</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535D342B"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r w:rsidR="008E0215" w:rsidRPr="00E155C3">
        <w:rPr>
          <w:b/>
          <w:lang w:val="pt-PT"/>
        </w:rPr>
        <w:t>Jobson</w:t>
      </w:r>
      <w:r w:rsidR="00BA5CBC" w:rsidRPr="00E155C3">
        <w:rPr>
          <w:b/>
          <w:lang w:val="pt-PT"/>
        </w:rPr>
        <w:t xml:space="preserve"> </w:t>
      </w:r>
      <w:r w:rsidR="00A22187" w:rsidRPr="00E155C3">
        <w:rPr>
          <w:b/>
          <w:lang w:val="pt-PT"/>
        </w:rPr>
        <w:t>Luiz Massolar. DSc.</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1958EB9D" w14:textId="77777777" w:rsidR="003E3881" w:rsidRPr="007F6F71" w:rsidRDefault="003E3881" w:rsidP="0035429F">
      <w:pPr>
        <w:spacing w:line="360" w:lineRule="auto"/>
        <w:jc w:val="center"/>
        <w:rPr>
          <w:bCs/>
          <w:szCs w:val="20"/>
        </w:rPr>
      </w:pPr>
    </w:p>
    <w:p w14:paraId="035396E4" w14:textId="77777777" w:rsidR="003E3881" w:rsidRPr="007F6F71" w:rsidRDefault="003E3881" w:rsidP="0035429F">
      <w:pPr>
        <w:spacing w:line="360" w:lineRule="auto"/>
        <w:jc w:val="center"/>
      </w:pPr>
      <w:r w:rsidRPr="007F6F71">
        <w:rPr>
          <w:bCs/>
          <w:szCs w:val="20"/>
        </w:rPr>
        <w:t>Rio de Janeiro, 10 de junho de 2017</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77777777" w:rsidR="003E3881" w:rsidRPr="007F6F71" w:rsidRDefault="003E3881" w:rsidP="0035429F">
      <w:pPr>
        <w:spacing w:line="360" w:lineRule="auto"/>
        <w:jc w:val="right"/>
      </w:pPr>
      <w:r w:rsidRPr="007F6F71">
        <w:t xml:space="preserve">Fonte: Francis Bacon </w:t>
      </w:r>
    </w:p>
    <w:p w14:paraId="201E0EA6" w14:textId="77777777" w:rsidR="003E3881" w:rsidRPr="007F6F71" w:rsidRDefault="003E3881" w:rsidP="0035429F">
      <w:pPr>
        <w:spacing w:line="360" w:lineRule="auto"/>
      </w:pPr>
      <w:r w:rsidRPr="007F6F71">
        <w:br w:type="page"/>
      </w:r>
    </w:p>
    <w:p w14:paraId="3C24CA99" w14:textId="77777777" w:rsidR="003E3881" w:rsidRPr="007F6F71" w:rsidRDefault="003E3881" w:rsidP="007A2803">
      <w:pPr>
        <w:spacing w:after="360" w:line="720" w:lineRule="auto"/>
        <w:ind w:hanging="142"/>
        <w:jc w:val="center"/>
        <w:rPr>
          <w:b/>
          <w:sz w:val="28"/>
          <w:szCs w:val="28"/>
        </w:rPr>
      </w:pPr>
      <w:r w:rsidRPr="007F6F71">
        <w:rPr>
          <w:b/>
          <w:sz w:val="28"/>
          <w:szCs w:val="28"/>
        </w:rPr>
        <w:lastRenderedPageBreak/>
        <w:t>AGRADECIEMENTO</w:t>
      </w:r>
    </w:p>
    <w:p w14:paraId="6A7D36AE" w14:textId="77777777" w:rsidR="003E3881" w:rsidRPr="007F6F71" w:rsidRDefault="003E3881" w:rsidP="0035429F">
      <w:pPr>
        <w:spacing w:line="360" w:lineRule="auto"/>
        <w:ind w:firstLine="708"/>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35429F">
      <w:pPr>
        <w:spacing w:line="360" w:lineRule="auto"/>
        <w:ind w:firstLine="708"/>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35429F">
      <w:pPr>
        <w:spacing w:line="360" w:lineRule="auto"/>
        <w:ind w:firstLine="708"/>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35429F">
      <w:pPr>
        <w:spacing w:line="360" w:lineRule="auto"/>
        <w:ind w:firstLine="708"/>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35429F">
      <w:pPr>
        <w:spacing w:line="360" w:lineRule="auto"/>
        <w:ind w:firstLine="708"/>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35429F">
      <w:pPr>
        <w:spacing w:line="360" w:lineRule="auto"/>
        <w:ind w:firstLine="708"/>
      </w:pPr>
      <w:r w:rsidRPr="007F6F71">
        <w:t>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Iepsen, que</w:t>
      </w:r>
      <w:r w:rsidR="00A13EF3">
        <w:t xml:space="preserve"> com suas</w:t>
      </w:r>
      <w:r w:rsidRPr="007F6F71">
        <w:t xml:space="preserve"> dicas </w:t>
      </w:r>
      <w:r w:rsidR="00D4756B">
        <w:t xml:space="preserve">de como poderia </w:t>
      </w:r>
      <w:r w:rsidRPr="007F6F71">
        <w:t>iniciar e concluir essa obra</w:t>
      </w:r>
      <w:r w:rsidR="00D71C39">
        <w:t xml:space="preserve"> e a equipe Tsuru de uma empresa de </w:t>
      </w:r>
      <w:r w:rsidR="005E2EE0">
        <w:t>internet de um grupo de mídia, que me permitiu entrevista e acompanhamento de um dos seus dias de trabalho.</w:t>
      </w:r>
    </w:p>
    <w:p w14:paraId="7228AF21" w14:textId="77777777" w:rsidR="003E3881" w:rsidRPr="007F6F71" w:rsidRDefault="003E3881" w:rsidP="0035429F">
      <w:pPr>
        <w:spacing w:line="360" w:lineRule="auto"/>
        <w:ind w:firstLine="708"/>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5D3A438A" w14:textId="475D1978" w:rsidR="00F35B32" w:rsidRDefault="00D12506" w:rsidP="00843EAA">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p>
    <w:p w14:paraId="51897716" w14:textId="181F3AE3" w:rsidR="00F35B32" w:rsidRPr="007F6F71" w:rsidRDefault="00F35B32" w:rsidP="00843EAA">
      <w:pPr>
        <w:widowControl w:val="0"/>
        <w:spacing w:line="360" w:lineRule="auto"/>
        <w:ind w:firstLine="708"/>
        <w:jc w:val="both"/>
      </w:pPr>
      <w:r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r w:rsidR="00D51739" w:rsidRPr="009F37B8">
        <w:rPr>
          <w:i/>
        </w:rPr>
        <w:t>APIs</w:t>
      </w:r>
      <w:r w:rsidRPr="007F6F71">
        <w:t>.</w:t>
      </w:r>
    </w:p>
    <w:p w14:paraId="1DF613FA" w14:textId="459162BA" w:rsidR="00F35B32" w:rsidRDefault="00F35B32" w:rsidP="00843EAA">
      <w:pPr>
        <w:widowControl w:val="0"/>
        <w:spacing w:line="360" w:lineRule="auto"/>
        <w:ind w:firstLine="708"/>
        <w:jc w:val="both"/>
      </w:pPr>
      <w:r w:rsidRPr="007F6F71">
        <w:t xml:space="preserve">Este conceito de serviços para servir aplicações está diretamente ligado </w:t>
      </w:r>
      <w:r w:rsidR="00095EF2">
        <w:t>ao</w:t>
      </w:r>
      <w:r w:rsidR="00910701">
        <w:t xml:space="preserve"> </w:t>
      </w:r>
      <w:r w:rsidRPr="007F6F71">
        <w:t>paradigma programação</w:t>
      </w:r>
      <w:r w:rsidR="001B3841">
        <w:t xml:space="preserve"> </w:t>
      </w:r>
      <w:r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Pr="007F6F71">
        <w:t>.</w:t>
      </w:r>
    </w:p>
    <w:p w14:paraId="70977E08" w14:textId="18FA8E1B" w:rsidR="005B4FEE" w:rsidRPr="007F6F71" w:rsidRDefault="00636D2D" w:rsidP="00843EAA">
      <w:pPr>
        <w:spacing w:line="360" w:lineRule="auto"/>
        <w:ind w:firstLine="708"/>
        <w:jc w:val="both"/>
      </w:pPr>
      <w:r>
        <w:t xml:space="preserve">Nesta obra </w:t>
      </w:r>
      <w:r w:rsidR="00F60B4C">
        <w:t>ut</w:t>
      </w:r>
      <w:r w:rsidR="00C35612">
        <w:t>i</w:t>
      </w:r>
      <w:r w:rsidR="00F60B4C">
        <w:t>liz</w:t>
      </w:r>
      <w:r w:rsidR="007C5A24">
        <w:t>o uma infraestrutura própria em Raspberry Pi,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Default="003E3881" w:rsidP="0035429F">
      <w:pPr>
        <w:spacing w:line="360" w:lineRule="auto"/>
        <w:rPr>
          <w:b/>
        </w:rPr>
      </w:pPr>
      <w:r w:rsidRPr="007F6F71">
        <w:rPr>
          <w:b/>
        </w:rPr>
        <w:t xml:space="preserve">Palavras-Chave: </w:t>
      </w:r>
      <w:r w:rsidR="00C67F9B">
        <w:rPr>
          <w:b/>
          <w:sz w:val="22"/>
        </w:rPr>
        <w:t>D</w:t>
      </w:r>
      <w:r w:rsidR="002B7F97" w:rsidRPr="002B7F97">
        <w:rPr>
          <w:b/>
          <w:sz w:val="22"/>
        </w:rPr>
        <w:t xml:space="preserve">ocker, </w:t>
      </w:r>
      <w:r w:rsidR="005641F6">
        <w:rPr>
          <w:b/>
          <w:sz w:val="22"/>
        </w:rPr>
        <w:t>IOT</w:t>
      </w:r>
      <w:r w:rsidR="002B7F97" w:rsidRPr="002B7F97">
        <w:rPr>
          <w:b/>
          <w:sz w:val="22"/>
        </w:rPr>
        <w:t xml:space="preserve">, </w:t>
      </w:r>
      <w:r w:rsidR="001138A5">
        <w:rPr>
          <w:b/>
          <w:sz w:val="22"/>
        </w:rPr>
        <w:t>C</w:t>
      </w:r>
      <w:r w:rsidR="002B7F97" w:rsidRPr="002B7F97">
        <w:rPr>
          <w:b/>
          <w:sz w:val="22"/>
        </w:rPr>
        <w:t xml:space="preserve">loud, </w:t>
      </w:r>
      <w:r w:rsidR="001138A5">
        <w:rPr>
          <w:b/>
          <w:sz w:val="22"/>
        </w:rPr>
        <w:t>C</w:t>
      </w:r>
      <w:r w:rsidR="002B7F97" w:rsidRPr="002B7F97">
        <w:rPr>
          <w:b/>
          <w:sz w:val="22"/>
        </w:rPr>
        <w:t xml:space="preserve">ontainer, </w:t>
      </w:r>
      <w:r w:rsidR="001138A5">
        <w:rPr>
          <w:b/>
          <w:sz w:val="22"/>
        </w:rPr>
        <w:t>R</w:t>
      </w:r>
      <w:r w:rsidR="002B7F97" w:rsidRPr="002B7F97">
        <w:rPr>
          <w:b/>
          <w:sz w:val="22"/>
        </w:rPr>
        <w:t>aspberry</w:t>
      </w:r>
      <w:r w:rsidR="00C813C9">
        <w:rPr>
          <w:b/>
          <w:sz w:val="22"/>
        </w:rPr>
        <w:t xml:space="preserve"> </w:t>
      </w:r>
      <w:r w:rsidR="001138A5">
        <w:rPr>
          <w:b/>
          <w:sz w:val="22"/>
        </w:rPr>
        <w:t>PI</w:t>
      </w:r>
      <w:r w:rsidR="00C813C9">
        <w:rPr>
          <w:b/>
          <w:sz w:val="22"/>
        </w:rPr>
        <w:t xml:space="preserve">, </w:t>
      </w:r>
      <w:r w:rsidR="001138A5">
        <w:rPr>
          <w:b/>
          <w:sz w:val="22"/>
        </w:rPr>
        <w:t>C</w:t>
      </w:r>
      <w:r w:rsidR="00C813C9">
        <w:rPr>
          <w:b/>
          <w:sz w:val="22"/>
        </w:rPr>
        <w:t xml:space="preserve">luster, </w:t>
      </w:r>
      <w:r w:rsidR="001138A5">
        <w:rPr>
          <w:b/>
          <w:sz w:val="22"/>
        </w:rPr>
        <w:t>E</w:t>
      </w:r>
      <w:r w:rsidR="00C813C9">
        <w:rPr>
          <w:b/>
          <w:sz w:val="22"/>
        </w:rPr>
        <w:t>scalonamento,</w:t>
      </w:r>
      <w:r w:rsidR="00C07DC2">
        <w:rPr>
          <w:b/>
          <w:sz w:val="22"/>
        </w:rPr>
        <w:t xml:space="preserve"> </w:t>
      </w:r>
      <w:r w:rsidR="001138A5">
        <w:rPr>
          <w:b/>
          <w:sz w:val="22"/>
        </w:rPr>
        <w:t>A</w:t>
      </w:r>
      <w:r w:rsidR="00C07DC2">
        <w:rPr>
          <w:b/>
          <w:sz w:val="22"/>
        </w:rPr>
        <w:t xml:space="preserve">plicação, </w:t>
      </w:r>
      <w:r w:rsidR="001138A5">
        <w:rPr>
          <w:b/>
          <w:sz w:val="22"/>
        </w:rPr>
        <w:t>S</w:t>
      </w:r>
      <w:r w:rsidR="00C07DC2">
        <w:rPr>
          <w:b/>
          <w:sz w:val="22"/>
        </w:rPr>
        <w:t>erviço</w:t>
      </w:r>
      <w:r w:rsidR="00E1012C">
        <w:rPr>
          <w:b/>
          <w:sz w:val="22"/>
        </w:rPr>
        <w:t>, Ruby</w:t>
      </w:r>
      <w:r w:rsidR="00D517EB">
        <w:rPr>
          <w:b/>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69776AAB" w14:textId="77777777" w:rsidR="00AD4DA8" w:rsidRPr="00343E2D" w:rsidRDefault="00AD4DA8" w:rsidP="002F7C8D">
      <w:pPr>
        <w:spacing w:line="360" w:lineRule="auto"/>
        <w:ind w:firstLine="720"/>
        <w:jc w:val="both"/>
        <w:rPr>
          <w:lang w:val="en-US"/>
        </w:rPr>
      </w:pPr>
      <w:r w:rsidRPr="00343E2D">
        <w:rPr>
          <w:lang w:val="en-US"/>
        </w:rPr>
        <w:t>In this work, I approach the theme of the Docker platform, with an application using the container services architecture.</w:t>
      </w:r>
    </w:p>
    <w:p w14:paraId="2544228D" w14:textId="77777777" w:rsidR="00AD4DA8" w:rsidRPr="00343E2D" w:rsidRDefault="00AD4DA8" w:rsidP="001221A3">
      <w:pPr>
        <w:spacing w:line="360" w:lineRule="auto"/>
        <w:ind w:firstLine="720"/>
        <w:jc w:val="both"/>
        <w:rPr>
          <w:lang w:val="en-US"/>
        </w:rPr>
      </w:pPr>
      <w:r w:rsidRPr="00343E2D">
        <w:rPr>
          <w:lang w:val="en-US"/>
        </w:rPr>
        <w:t>This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APIs.</w:t>
      </w:r>
    </w:p>
    <w:p w14:paraId="41EE3B70" w14:textId="77777777" w:rsidR="00AD4DA8" w:rsidRPr="00343E2D" w:rsidRDefault="00AD4DA8" w:rsidP="001221A3">
      <w:pPr>
        <w:spacing w:line="360" w:lineRule="auto"/>
        <w:ind w:firstLine="720"/>
        <w:jc w:val="both"/>
        <w:rPr>
          <w:lang w:val="en-US"/>
        </w:rPr>
      </w:pPr>
      <w:r w:rsidRPr="00343E2D">
        <w:rPr>
          <w:lang w:val="en-US"/>
        </w:rPr>
        <w:t>This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BD6DBC" w:rsidRDefault="002F7C8D" w:rsidP="002F7C8D">
      <w:pPr>
        <w:spacing w:line="360" w:lineRule="auto"/>
        <w:rPr>
          <w:b/>
          <w:lang w:val="en-US"/>
        </w:rPr>
      </w:pPr>
      <w:r w:rsidRPr="00BD6DBC">
        <w:rPr>
          <w:b/>
          <w:lang w:val="en-US"/>
        </w:rPr>
        <w:t>Keyword</w:t>
      </w:r>
      <w:r w:rsidR="001221A3" w:rsidRPr="00BD6DBC">
        <w:rPr>
          <w:b/>
          <w:lang w:val="en-US"/>
        </w:rPr>
        <w:t>s</w:t>
      </w:r>
      <w:r w:rsidRPr="00BD6DBC">
        <w:rPr>
          <w:b/>
          <w:lang w:val="en-US"/>
        </w:rPr>
        <w:t xml:space="preserve">: </w:t>
      </w:r>
      <w:r w:rsidR="0041512A" w:rsidRPr="00F51BD2">
        <w:rPr>
          <w:b/>
          <w:sz w:val="22"/>
          <w:lang w:val="en-US"/>
        </w:rPr>
        <w:t xml:space="preserve">Docker, IOT, Cloud, Container, Raspberry PI, Cluster, </w:t>
      </w:r>
      <w:r w:rsidR="00A1051E" w:rsidRPr="00F51BD2">
        <w:rPr>
          <w:b/>
          <w:sz w:val="22"/>
          <w:lang w:val="en-US"/>
        </w:rPr>
        <w:t>Scheduling</w:t>
      </w:r>
      <w:r w:rsidR="0041512A" w:rsidRPr="00F51BD2">
        <w:rPr>
          <w:b/>
          <w:sz w:val="22"/>
          <w:lang w:val="en-US"/>
        </w:rPr>
        <w:t>, A</w:t>
      </w:r>
      <w:r w:rsidR="00023E37" w:rsidRPr="00F51BD2">
        <w:rPr>
          <w:b/>
          <w:sz w:val="22"/>
          <w:lang w:val="en-US"/>
        </w:rPr>
        <w:t>p</w:t>
      </w:r>
      <w:r w:rsidR="002E0159">
        <w:rPr>
          <w:b/>
          <w:sz w:val="22"/>
          <w:lang w:val="en-US"/>
        </w:rPr>
        <w:t>p</w:t>
      </w:r>
      <w:r w:rsidR="00023E37" w:rsidRPr="00F51BD2">
        <w:rPr>
          <w:b/>
          <w:sz w:val="22"/>
          <w:lang w:val="en-US"/>
        </w:rPr>
        <w:t>lication</w:t>
      </w:r>
      <w:r w:rsidR="00BD6DBC">
        <w:rPr>
          <w:b/>
          <w:sz w:val="22"/>
          <w:lang w:val="en-US"/>
        </w:rPr>
        <w:t>s</w:t>
      </w:r>
      <w:r w:rsidR="0041512A" w:rsidRPr="00F51BD2">
        <w:rPr>
          <w:b/>
          <w:sz w:val="22"/>
          <w:lang w:val="en-US"/>
        </w:rPr>
        <w:t>, S</w:t>
      </w:r>
      <w:r w:rsidR="00BD6DBC" w:rsidRPr="00BD4E03">
        <w:rPr>
          <w:b/>
          <w:sz w:val="22"/>
          <w:lang w:val="en-US"/>
        </w:rPr>
        <w:t>erviçe</w:t>
      </w:r>
      <w:r w:rsidR="0041512A" w:rsidRPr="00F51BD2">
        <w:rPr>
          <w:b/>
          <w:sz w:val="22"/>
          <w:lang w:val="en-US"/>
        </w:rPr>
        <w:t>, Ruby</w:t>
      </w:r>
      <w:r w:rsidR="00BD4E03" w:rsidRPr="002E0159">
        <w:rPr>
          <w:b/>
          <w:sz w:val="22"/>
          <w:lang w:val="en-US"/>
        </w:rPr>
        <w:t>, Microservice</w:t>
      </w:r>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6BFDFD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17</w:t>
      </w:r>
      <w:r w:rsidRPr="007F6F71">
        <w:rPr>
          <w:rFonts w:ascii="Times New Roman" w:hAnsi="Times New Roman" w:cs="Times New Roman"/>
          <w:noProof/>
        </w:rPr>
        <w:fldChar w:fldCharType="end"/>
      </w:r>
    </w:p>
    <w:p w14:paraId="3AB78035" w14:textId="09EC2FD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2</w:t>
      </w:r>
      <w:r w:rsidRPr="007F6F71">
        <w:rPr>
          <w:rFonts w:ascii="Times New Roman" w:hAnsi="Times New Roman" w:cs="Times New Roman"/>
          <w:noProof/>
          <w:color w:val="000000"/>
          <w:lang w:val="en-US"/>
        </w:rPr>
        <w:t>: Joseph Carl</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2CBE32D1" w14:textId="44F4517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17B0534C" w14:textId="6BE59CC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19</w:t>
      </w:r>
      <w:r w:rsidRPr="007F6F71">
        <w:rPr>
          <w:rFonts w:ascii="Times New Roman" w:hAnsi="Times New Roman" w:cs="Times New Roman"/>
          <w:noProof/>
        </w:rPr>
        <w:fldChar w:fldCharType="end"/>
      </w:r>
    </w:p>
    <w:p w14:paraId="62783624" w14:textId="62BBEBE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38C1F160" w14:textId="5E571CD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0355B1BE" w14:textId="4EFA6F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21</w:t>
      </w:r>
      <w:r w:rsidRPr="007F6F71">
        <w:rPr>
          <w:rFonts w:ascii="Times New Roman" w:hAnsi="Times New Roman" w:cs="Times New Roman"/>
          <w:noProof/>
        </w:rPr>
        <w:fldChar w:fldCharType="end"/>
      </w:r>
    </w:p>
    <w:p w14:paraId="09906C8A" w14:textId="788D895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22</w:t>
      </w:r>
      <w:r w:rsidRPr="007F6F71">
        <w:rPr>
          <w:rFonts w:ascii="Times New Roman" w:hAnsi="Times New Roman" w:cs="Times New Roman"/>
          <w:noProof/>
        </w:rPr>
        <w:fldChar w:fldCharType="end"/>
      </w:r>
    </w:p>
    <w:p w14:paraId="04A0AB8D" w14:textId="1862436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23</w:t>
      </w:r>
      <w:r w:rsidRPr="007F6F71">
        <w:rPr>
          <w:rFonts w:ascii="Times New Roman" w:hAnsi="Times New Roman" w:cs="Times New Roman"/>
          <w:noProof/>
        </w:rPr>
        <w:fldChar w:fldCharType="end"/>
      </w:r>
    </w:p>
    <w:p w14:paraId="22E1E34B" w14:textId="0CBFF8A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26</w:t>
      </w:r>
      <w:r w:rsidRPr="007F6F71">
        <w:rPr>
          <w:rFonts w:ascii="Times New Roman" w:hAnsi="Times New Roman" w:cs="Times New Roman"/>
          <w:noProof/>
        </w:rPr>
        <w:fldChar w:fldCharType="end"/>
      </w:r>
    </w:p>
    <w:p w14:paraId="4ED96805" w14:textId="3BB296F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27</w:t>
      </w:r>
      <w:r w:rsidRPr="007F6F71">
        <w:rPr>
          <w:rFonts w:ascii="Times New Roman" w:hAnsi="Times New Roman" w:cs="Times New Roman"/>
          <w:noProof/>
        </w:rPr>
        <w:fldChar w:fldCharType="end"/>
      </w:r>
    </w:p>
    <w:p w14:paraId="0578755E" w14:textId="4D55CD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93B39B0" w14:textId="6FB1174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0210B06" w14:textId="77D7BE2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30</w:t>
      </w:r>
      <w:r w:rsidRPr="007F6F71">
        <w:rPr>
          <w:rFonts w:ascii="Times New Roman" w:hAnsi="Times New Roman" w:cs="Times New Roman"/>
          <w:noProof/>
        </w:rPr>
        <w:fldChar w:fldCharType="end"/>
      </w:r>
    </w:p>
    <w:p w14:paraId="3EB0C936" w14:textId="468E006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38</w:t>
      </w:r>
      <w:r w:rsidRPr="007F6F71">
        <w:rPr>
          <w:rFonts w:ascii="Times New Roman" w:hAnsi="Times New Roman" w:cs="Times New Roman"/>
          <w:noProof/>
        </w:rPr>
        <w:fldChar w:fldCharType="end"/>
      </w:r>
    </w:p>
    <w:p w14:paraId="1F23E2FA" w14:textId="50B3263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3EC759CD" w14:textId="03CE1D4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00CCE42B" w14:textId="15459B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F59FF2A" w14:textId="2A621FD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A9EDB48" w14:textId="116C9EC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4B4F231C" w14:textId="0F12FA3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3602CDBA" w14:textId="7777777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47</w:t>
      </w:r>
      <w:r w:rsidRPr="007F6F71">
        <w:rPr>
          <w:rFonts w:ascii="Times New Roman" w:hAnsi="Times New Roman" w:cs="Times New Roman"/>
          <w:noProof/>
        </w:rPr>
        <w:fldChar w:fldCharType="end"/>
      </w:r>
    </w:p>
    <w:p w14:paraId="249B2945" w14:textId="6615572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48</w:t>
      </w:r>
      <w:r w:rsidRPr="007F6F71">
        <w:rPr>
          <w:rFonts w:ascii="Times New Roman" w:hAnsi="Times New Roman" w:cs="Times New Roman"/>
          <w:noProof/>
        </w:rPr>
        <w:fldChar w:fldCharType="end"/>
      </w:r>
    </w:p>
    <w:p w14:paraId="6F8B0797" w14:textId="5BBE8C0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43AF2FA8" w14:textId="380FB0B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32C406FD" w14:textId="4CFBBFE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254CF247" w14:textId="70FD4C0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50</w:t>
      </w:r>
      <w:r w:rsidRPr="007F6F71">
        <w:rPr>
          <w:rFonts w:ascii="Times New Roman" w:hAnsi="Times New Roman" w:cs="Times New Roman"/>
          <w:noProof/>
        </w:rPr>
        <w:fldChar w:fldCharType="end"/>
      </w:r>
    </w:p>
    <w:p w14:paraId="13F74385" w14:textId="405A2C8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0FE601DD" w14:textId="5E6A8F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57</w:t>
      </w:r>
      <w:r w:rsidRPr="007F6F71">
        <w:rPr>
          <w:rFonts w:ascii="Times New Roman" w:hAnsi="Times New Roman" w:cs="Times New Roman"/>
          <w:noProof/>
        </w:rPr>
        <w:fldChar w:fldCharType="end"/>
      </w:r>
    </w:p>
    <w:p w14:paraId="05E225C6" w14:textId="39121EF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4FCFD008" w14:textId="073BB90A"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726C9819" w14:textId="1936620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B13E514" w14:textId="565BF65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5547FC9E" w14:textId="210575B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5B316C2" w14:textId="1FDBBB8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27CF6C2" w14:textId="323E6CA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F1321A2" w14:textId="6981C3B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62</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AC3B1E">
      <w:pPr>
        <w:spacing w:line="360" w:lineRule="auto"/>
      </w:pPr>
      <w:r w:rsidRPr="007F6F71">
        <w:br w:type="page"/>
      </w:r>
      <w:r w:rsidRPr="007F6F71">
        <w:rPr>
          <w:b/>
          <w:sz w:val="28"/>
          <w:szCs w:val="28"/>
        </w:rPr>
        <w:lastRenderedPageBreak/>
        <w:t>LISTA DE TABELAS</w:t>
      </w:r>
    </w:p>
    <w:p w14:paraId="44FC15D2" w14:textId="33A18875"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266AF7" w:rsidRPr="007F6F71">
        <w:rPr>
          <w:rFonts w:ascii="Times New Roman" w:hAnsi="Times New Roman" w:cs="Times New Roman"/>
          <w:noProof/>
        </w:rPr>
        <w:t>37</w:t>
      </w:r>
      <w:r w:rsidR="00266AF7" w:rsidRPr="007F6F71">
        <w:rPr>
          <w:rFonts w:ascii="Times New Roman" w:hAnsi="Times New Roman" w:cs="Times New Roman"/>
          <w:noProof/>
        </w:rPr>
        <w:fldChar w:fldCharType="end"/>
      </w:r>
    </w:p>
    <w:p w14:paraId="15DE014B" w14:textId="56FCB8BC"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40</w:t>
      </w:r>
      <w:r w:rsidRPr="007F6F71">
        <w:rPr>
          <w:rFonts w:ascii="Times New Roman" w:hAnsi="Times New Roman" w:cs="Times New Roman"/>
          <w:noProof/>
        </w:rPr>
        <w:fldChar w:fldCharType="end"/>
      </w:r>
    </w:p>
    <w:p w14:paraId="00E45239" w14:textId="3847E208"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41</w:t>
      </w:r>
      <w:r w:rsidRPr="007F6F71">
        <w:rPr>
          <w:rFonts w:ascii="Times New Roman" w:hAnsi="Times New Roman" w:cs="Times New Roman"/>
          <w:noProof/>
        </w:rPr>
        <w:fldChar w:fldCharType="end"/>
      </w:r>
    </w:p>
    <w:p w14:paraId="5232FC1E" w14:textId="38B72FAA"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42</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475"/>
      </w:tblGrid>
      <w:tr w:rsidR="003E3881" w:rsidRPr="007F6F71" w14:paraId="76BB1922" w14:textId="77777777" w:rsidTr="00C83DC4">
        <w:tc>
          <w:tcPr>
            <w:tcW w:w="4530" w:type="dxa"/>
          </w:tcPr>
          <w:p w14:paraId="233DDD12" w14:textId="36135F22" w:rsidR="003E3881" w:rsidRPr="007F6F71" w:rsidRDefault="005853D2" w:rsidP="0035429F">
            <w:pPr>
              <w:spacing w:line="360" w:lineRule="auto"/>
            </w:pPr>
            <w:r w:rsidRPr="007F6F71">
              <w:rPr>
                <w:u w:val="single"/>
              </w:rPr>
              <w:t>PAAS</w:t>
            </w:r>
          </w:p>
        </w:tc>
        <w:tc>
          <w:tcPr>
            <w:tcW w:w="4531" w:type="dxa"/>
          </w:tcPr>
          <w:p w14:paraId="1756C472" w14:textId="77777777" w:rsidR="003E3881" w:rsidRPr="007F6F71" w:rsidRDefault="003E3881" w:rsidP="0035429F">
            <w:pPr>
              <w:spacing w:line="360" w:lineRule="auto"/>
            </w:pPr>
            <w:r w:rsidRPr="007F6F71">
              <w:t>Plataforma as a Service – Plataforma como serviço</w:t>
            </w:r>
          </w:p>
        </w:tc>
      </w:tr>
      <w:tr w:rsidR="003E3881" w:rsidRPr="007F6F71" w14:paraId="38B7485F" w14:textId="77777777" w:rsidTr="00C83DC4">
        <w:tc>
          <w:tcPr>
            <w:tcW w:w="4530" w:type="dxa"/>
          </w:tcPr>
          <w:p w14:paraId="02C037C0" w14:textId="77777777" w:rsidR="003E3881" w:rsidRPr="007F6F71" w:rsidRDefault="003E3881" w:rsidP="0035429F">
            <w:pPr>
              <w:spacing w:line="360" w:lineRule="auto"/>
            </w:pPr>
            <w:r w:rsidRPr="007F6F71">
              <w:t>DEPLOY</w:t>
            </w:r>
          </w:p>
        </w:tc>
        <w:tc>
          <w:tcPr>
            <w:tcW w:w="4531" w:type="dxa"/>
          </w:tcPr>
          <w:p w14:paraId="232760BF" w14:textId="77777777" w:rsidR="003E3881" w:rsidRPr="007F6F71" w:rsidRDefault="003E3881" w:rsidP="0035429F">
            <w:pPr>
              <w:spacing w:line="360" w:lineRule="auto"/>
            </w:pPr>
            <w:r w:rsidRPr="007F6F71">
              <w:t>Implementação de software em ambiente (QA, PROD ou Staging)</w:t>
            </w:r>
          </w:p>
        </w:tc>
      </w:tr>
      <w:tr w:rsidR="003E3881" w:rsidRPr="007F6F71" w14:paraId="4AA3C88B" w14:textId="77777777" w:rsidTr="00C83DC4">
        <w:tc>
          <w:tcPr>
            <w:tcW w:w="4530" w:type="dxa"/>
          </w:tcPr>
          <w:p w14:paraId="6A602BD7" w14:textId="77777777" w:rsidR="003E3881" w:rsidRPr="007F6F71" w:rsidRDefault="003E3881" w:rsidP="0035429F">
            <w:pPr>
              <w:spacing w:line="360" w:lineRule="auto"/>
            </w:pPr>
            <w:r w:rsidRPr="007F6F71">
              <w:t>QA</w:t>
            </w:r>
          </w:p>
        </w:tc>
        <w:tc>
          <w:tcPr>
            <w:tcW w:w="4531" w:type="dxa"/>
          </w:tcPr>
          <w:p w14:paraId="067ED451" w14:textId="77777777" w:rsidR="003E3881" w:rsidRPr="007F6F71" w:rsidRDefault="003E3881" w:rsidP="0035429F">
            <w:pPr>
              <w:spacing w:line="360" w:lineRule="auto"/>
            </w:pPr>
            <w:r w:rsidRPr="007F6F71">
              <w:t>Quality Assurance (Ambiente de mensuração de Qualidade/Testes de novas implementações)</w:t>
            </w:r>
          </w:p>
        </w:tc>
      </w:tr>
      <w:tr w:rsidR="003E3881" w:rsidRPr="007F6F71" w14:paraId="66C1386F" w14:textId="77777777" w:rsidTr="00C83DC4">
        <w:tc>
          <w:tcPr>
            <w:tcW w:w="4530" w:type="dxa"/>
          </w:tcPr>
          <w:p w14:paraId="08516147" w14:textId="77777777" w:rsidR="003E3881" w:rsidRPr="007F6F71" w:rsidRDefault="003E3881" w:rsidP="0035429F">
            <w:pPr>
              <w:spacing w:line="360" w:lineRule="auto"/>
            </w:pPr>
            <w:r w:rsidRPr="007F6F71">
              <w:t>PROD</w:t>
            </w:r>
          </w:p>
        </w:tc>
        <w:tc>
          <w:tcPr>
            <w:tcW w:w="4531" w:type="dxa"/>
          </w:tcPr>
          <w:p w14:paraId="350DA009" w14:textId="77777777" w:rsidR="003E3881" w:rsidRPr="007F6F71" w:rsidRDefault="003E3881" w:rsidP="0035429F">
            <w:pPr>
              <w:spacing w:line="360" w:lineRule="auto"/>
            </w:pPr>
            <w:r w:rsidRPr="007F6F71">
              <w:t>Produção (Ambiente de produção da aplicação, da qual fica acessível externamente, provendo valor para usuário ou  serviços – API)</w:t>
            </w:r>
          </w:p>
        </w:tc>
      </w:tr>
      <w:tr w:rsidR="003E3881" w:rsidRPr="007F6F71" w14:paraId="1AD632F7" w14:textId="77777777" w:rsidTr="00C83DC4">
        <w:tc>
          <w:tcPr>
            <w:tcW w:w="4530" w:type="dxa"/>
          </w:tcPr>
          <w:p w14:paraId="1D9ED8E3" w14:textId="77777777" w:rsidR="003E3881" w:rsidRPr="007F6F71" w:rsidRDefault="003E3881" w:rsidP="0035429F">
            <w:pPr>
              <w:spacing w:line="360" w:lineRule="auto"/>
            </w:pPr>
            <w:r w:rsidRPr="007F6F71">
              <w:t>DEV</w:t>
            </w:r>
          </w:p>
        </w:tc>
        <w:tc>
          <w:tcPr>
            <w:tcW w:w="4531" w:type="dxa"/>
          </w:tcPr>
          <w:p w14:paraId="71F338C8" w14:textId="77777777" w:rsidR="003E3881" w:rsidRPr="007F6F71" w:rsidRDefault="003E3881" w:rsidP="0035429F">
            <w:pPr>
              <w:spacing w:line="360" w:lineRule="auto"/>
            </w:pPr>
            <w:r w:rsidRPr="007F6F71">
              <w:t>Ambiente local de desenvolvimento do programador/analista.</w:t>
            </w:r>
          </w:p>
        </w:tc>
      </w:tr>
      <w:tr w:rsidR="003E3881" w:rsidRPr="007F6F71" w14:paraId="1CEBAEFF" w14:textId="77777777" w:rsidTr="00C83DC4">
        <w:tc>
          <w:tcPr>
            <w:tcW w:w="4530" w:type="dxa"/>
          </w:tcPr>
          <w:p w14:paraId="266DED32" w14:textId="77777777" w:rsidR="003E3881" w:rsidRPr="007F6F71" w:rsidRDefault="003E3881" w:rsidP="0035429F">
            <w:pPr>
              <w:spacing w:line="360" w:lineRule="auto"/>
            </w:pPr>
            <w:r w:rsidRPr="007F6F71">
              <w:t>DOWN-TIME</w:t>
            </w:r>
          </w:p>
        </w:tc>
        <w:tc>
          <w:tcPr>
            <w:tcW w:w="4531" w:type="dxa"/>
          </w:tcPr>
          <w:p w14:paraId="62316B3B" w14:textId="743902AA" w:rsidR="003E3881" w:rsidRPr="007F6F71" w:rsidRDefault="003E3881" w:rsidP="0035429F">
            <w:pPr>
              <w:spacing w:line="360" w:lineRule="auto"/>
            </w:pPr>
            <w:r w:rsidRPr="007F6F71">
              <w:t>Tempo de queda (instabilidade) de uma aplicação ao ser colocada em um ambiente via Deploy</w:t>
            </w:r>
            <w:r w:rsidR="00FA122C">
              <w:t xml:space="preserve"> e ou erros/falhas apresentadas pela aplicação em produção</w:t>
            </w:r>
            <w:r w:rsidRPr="007F6F71">
              <w:t>.</w:t>
            </w:r>
          </w:p>
        </w:tc>
      </w:tr>
      <w:tr w:rsidR="003E3881" w:rsidRPr="007F6F71" w14:paraId="69683019" w14:textId="77777777" w:rsidTr="00C83DC4">
        <w:tc>
          <w:tcPr>
            <w:tcW w:w="4530" w:type="dxa"/>
          </w:tcPr>
          <w:p w14:paraId="18A52A15" w14:textId="77777777" w:rsidR="003E3881" w:rsidRPr="007F6F71" w:rsidRDefault="003E3881" w:rsidP="0035429F">
            <w:pPr>
              <w:spacing w:line="360" w:lineRule="auto"/>
            </w:pPr>
            <w:r w:rsidRPr="007F6F71">
              <w:t>ON-DEMAND</w:t>
            </w:r>
          </w:p>
        </w:tc>
        <w:tc>
          <w:tcPr>
            <w:tcW w:w="4531" w:type="dxa"/>
          </w:tcPr>
          <w:p w14:paraId="134C1902" w14:textId="77777777" w:rsidR="003E3881" w:rsidRPr="007F6F71" w:rsidRDefault="003E3881" w:rsidP="0035429F">
            <w:pPr>
              <w:spacing w:line="360" w:lineRule="auto"/>
            </w:pPr>
            <w:r w:rsidRPr="007F6F71">
              <w:t>Provisionamento de serviços/recursos sobre demanda de requisição é utilização.</w:t>
            </w:r>
          </w:p>
        </w:tc>
      </w:tr>
      <w:tr w:rsidR="003E3881" w:rsidRPr="007F6F71" w14:paraId="3FA6BE69" w14:textId="77777777" w:rsidTr="00C83DC4">
        <w:tc>
          <w:tcPr>
            <w:tcW w:w="4530" w:type="dxa"/>
          </w:tcPr>
          <w:p w14:paraId="5D0A2F22" w14:textId="77777777" w:rsidR="003E3881" w:rsidRPr="007F6F71" w:rsidRDefault="003E3881" w:rsidP="0035429F">
            <w:pPr>
              <w:spacing w:line="360" w:lineRule="auto"/>
            </w:pPr>
            <w:r w:rsidRPr="007F6F71">
              <w:t>DOCKERHUB</w:t>
            </w:r>
          </w:p>
        </w:tc>
        <w:tc>
          <w:tcPr>
            <w:tcW w:w="4531" w:type="dxa"/>
          </w:tcPr>
          <w:p w14:paraId="6ABF1573" w14:textId="77777777" w:rsidR="003E3881" w:rsidRPr="007F6F71" w:rsidRDefault="003E3881" w:rsidP="0035429F">
            <w:pPr>
              <w:spacing w:line="360" w:lineRule="auto"/>
            </w:pPr>
            <w:r w:rsidRPr="007F6F71">
              <w:t>Repositório de imagens do Docker, com imagens dos containers registradas de forma pública pelo criador/administrador da conta.</w:t>
            </w:r>
          </w:p>
        </w:tc>
      </w:tr>
      <w:tr w:rsidR="003E3881" w:rsidRPr="007F6F71" w14:paraId="1654D1DA" w14:textId="77777777" w:rsidTr="00C83DC4">
        <w:tc>
          <w:tcPr>
            <w:tcW w:w="4530" w:type="dxa"/>
          </w:tcPr>
          <w:p w14:paraId="7AE38F9E" w14:textId="77777777" w:rsidR="003E3881" w:rsidRPr="007F6F71" w:rsidRDefault="003E3881" w:rsidP="0035429F">
            <w:pPr>
              <w:spacing w:line="360" w:lineRule="auto"/>
            </w:pPr>
            <w:r w:rsidRPr="007F6F71">
              <w:t>OPEN-SOURCE</w:t>
            </w:r>
          </w:p>
        </w:tc>
        <w:tc>
          <w:tcPr>
            <w:tcW w:w="4531" w:type="dxa"/>
          </w:tcPr>
          <w:p w14:paraId="07099990" w14:textId="77777777" w:rsidR="003E3881" w:rsidRPr="007F6F71" w:rsidRDefault="003E3881" w:rsidP="0035429F">
            <w:pPr>
              <w:spacing w:line="360" w:lineRule="auto"/>
            </w:pPr>
            <w:r w:rsidRPr="007F6F71">
              <w:t>Forma de licenciamento de softwares que não há o pagamento de licenças. Podendo ter regulamentação por alguma organização/comunidade e sendo sua distribuição/utilização livre de encargos.</w:t>
            </w:r>
          </w:p>
        </w:tc>
      </w:tr>
      <w:tr w:rsidR="003E3881" w:rsidRPr="007F6F71" w14:paraId="234B9DF2" w14:textId="77777777" w:rsidTr="00C83DC4">
        <w:tc>
          <w:tcPr>
            <w:tcW w:w="4530" w:type="dxa"/>
          </w:tcPr>
          <w:p w14:paraId="4F0355F0" w14:textId="77777777" w:rsidR="003E3881" w:rsidRPr="007F6F71" w:rsidRDefault="003E3881" w:rsidP="0035429F">
            <w:pPr>
              <w:spacing w:line="360" w:lineRule="auto"/>
            </w:pPr>
            <w:r w:rsidRPr="007F6F71">
              <w:t>LIBS</w:t>
            </w:r>
          </w:p>
        </w:tc>
        <w:tc>
          <w:tcPr>
            <w:tcW w:w="4531" w:type="dxa"/>
          </w:tcPr>
          <w:p w14:paraId="4E04A570" w14:textId="77777777" w:rsidR="003E3881" w:rsidRPr="007F6F71" w:rsidRDefault="003E3881" w:rsidP="0035429F">
            <w:pPr>
              <w:spacing w:line="360" w:lineRule="auto"/>
            </w:pPr>
            <w:r w:rsidRPr="007F6F71">
              <w:t>Bibliotecas do Sistema Operacional.</w:t>
            </w:r>
          </w:p>
        </w:tc>
      </w:tr>
      <w:tr w:rsidR="003E3881" w:rsidRPr="007F6F71" w14:paraId="489D216C" w14:textId="77777777" w:rsidTr="00C83DC4">
        <w:tc>
          <w:tcPr>
            <w:tcW w:w="4530" w:type="dxa"/>
          </w:tcPr>
          <w:p w14:paraId="26F701BE" w14:textId="77777777" w:rsidR="003E3881" w:rsidRPr="007F6F71" w:rsidRDefault="003E3881" w:rsidP="0035429F">
            <w:pPr>
              <w:spacing w:line="360" w:lineRule="auto"/>
            </w:pPr>
            <w:r w:rsidRPr="007F6F71">
              <w:t>OS</w:t>
            </w:r>
          </w:p>
        </w:tc>
        <w:tc>
          <w:tcPr>
            <w:tcW w:w="4531" w:type="dxa"/>
          </w:tcPr>
          <w:p w14:paraId="6D0A8BAB" w14:textId="77777777" w:rsidR="003E3881" w:rsidRPr="007F6F71" w:rsidRDefault="003E3881" w:rsidP="0035429F">
            <w:pPr>
              <w:spacing w:line="360" w:lineRule="auto"/>
            </w:pPr>
            <w:r w:rsidRPr="007F6F71">
              <w:t>Operation System – Sistema Operacional.</w:t>
            </w:r>
          </w:p>
        </w:tc>
      </w:tr>
      <w:tr w:rsidR="003E3881" w:rsidRPr="007F6F71" w14:paraId="01BFDFCB" w14:textId="77777777" w:rsidTr="00C83DC4">
        <w:tc>
          <w:tcPr>
            <w:tcW w:w="4530" w:type="dxa"/>
          </w:tcPr>
          <w:p w14:paraId="4F180147" w14:textId="77777777" w:rsidR="003E3881" w:rsidRPr="007F6F71" w:rsidRDefault="003E3881" w:rsidP="0035429F">
            <w:pPr>
              <w:spacing w:line="360" w:lineRule="auto"/>
            </w:pPr>
            <w:r w:rsidRPr="007F6F71">
              <w:rPr>
                <w:color w:val="000000"/>
              </w:rPr>
              <w:t>KERNEL</w:t>
            </w:r>
          </w:p>
        </w:tc>
        <w:tc>
          <w:tcPr>
            <w:tcW w:w="4531" w:type="dxa"/>
          </w:tcPr>
          <w:p w14:paraId="66F5E0D9" w14:textId="77777777" w:rsidR="003E3881" w:rsidRPr="007F6F71" w:rsidRDefault="003E3881" w:rsidP="0035429F">
            <w:pPr>
              <w:spacing w:line="360" w:lineRule="auto"/>
            </w:pPr>
            <w:r w:rsidRPr="007F6F71">
              <w:t>Núcleo do Sistema Operacional.</w:t>
            </w:r>
          </w:p>
        </w:tc>
      </w:tr>
      <w:tr w:rsidR="003E3881" w:rsidRPr="007F6F71" w14:paraId="1568E597" w14:textId="77777777" w:rsidTr="00C83DC4">
        <w:tc>
          <w:tcPr>
            <w:tcW w:w="4530" w:type="dxa"/>
          </w:tcPr>
          <w:p w14:paraId="38F924FF" w14:textId="77777777" w:rsidR="003E3881" w:rsidRPr="007F6F71" w:rsidRDefault="003E3881" w:rsidP="0035429F">
            <w:pPr>
              <w:spacing w:line="360" w:lineRule="auto"/>
            </w:pPr>
            <w:r w:rsidRPr="007F6F71">
              <w:rPr>
                <w:lang w:val="x-none" w:eastAsia="x-none"/>
              </w:rPr>
              <w:t>HOST</w:t>
            </w:r>
          </w:p>
        </w:tc>
        <w:tc>
          <w:tcPr>
            <w:tcW w:w="4531" w:type="dxa"/>
          </w:tcPr>
          <w:p w14:paraId="490D1199" w14:textId="77777777" w:rsidR="003E3881" w:rsidRPr="007F6F71" w:rsidRDefault="003E3881" w:rsidP="0035429F">
            <w:pPr>
              <w:spacing w:line="360" w:lineRule="auto"/>
            </w:pPr>
            <w:r w:rsidRPr="007F6F71">
              <w:t>Computador ou device conectado a uma rede que pode executar instruções computacionais.</w:t>
            </w:r>
          </w:p>
        </w:tc>
      </w:tr>
      <w:tr w:rsidR="003E3881" w:rsidRPr="007F6F71" w14:paraId="382C59A3" w14:textId="77777777" w:rsidTr="00C83DC4">
        <w:tc>
          <w:tcPr>
            <w:tcW w:w="4530" w:type="dxa"/>
          </w:tcPr>
          <w:p w14:paraId="743C7E83" w14:textId="77777777" w:rsidR="003E3881" w:rsidRPr="007F6F71" w:rsidRDefault="003E3881" w:rsidP="0035429F">
            <w:pPr>
              <w:spacing w:line="360" w:lineRule="auto"/>
            </w:pPr>
            <w:r w:rsidRPr="007F6F71">
              <w:t>DAEMON</w:t>
            </w:r>
          </w:p>
        </w:tc>
        <w:tc>
          <w:tcPr>
            <w:tcW w:w="4531" w:type="dxa"/>
          </w:tcPr>
          <w:p w14:paraId="4FCE4B52" w14:textId="77777777" w:rsidR="003E3881" w:rsidRPr="007F6F71" w:rsidRDefault="003E3881" w:rsidP="0035429F">
            <w:pPr>
              <w:spacing w:line="360" w:lineRule="auto"/>
            </w:pPr>
            <w:r w:rsidRPr="007F6F71">
              <w:t>Execução de aplicações em background. Informa o PID da aplicação, mais não bloqueia uma sessão do terminal.</w:t>
            </w:r>
          </w:p>
        </w:tc>
      </w:tr>
      <w:tr w:rsidR="003E3881" w:rsidRPr="007F6F71" w14:paraId="67065869" w14:textId="77777777" w:rsidTr="00C83DC4">
        <w:tc>
          <w:tcPr>
            <w:tcW w:w="4530" w:type="dxa"/>
          </w:tcPr>
          <w:p w14:paraId="18779BAF" w14:textId="77777777" w:rsidR="003E3881" w:rsidRPr="007F6F71" w:rsidRDefault="003E3881" w:rsidP="0035429F">
            <w:pPr>
              <w:spacing w:line="360" w:lineRule="auto"/>
            </w:pPr>
            <w:r w:rsidRPr="007F6F71">
              <w:rPr>
                <w:rFonts w:eastAsia="Times New Roman"/>
                <w:color w:val="000000" w:themeColor="text1"/>
              </w:rPr>
              <w:t>MOUNT POINT</w:t>
            </w:r>
          </w:p>
        </w:tc>
        <w:tc>
          <w:tcPr>
            <w:tcW w:w="4531" w:type="dxa"/>
          </w:tcPr>
          <w:p w14:paraId="3F9C3768" w14:textId="77777777" w:rsidR="003E3881" w:rsidRPr="007F6F71" w:rsidRDefault="003E3881" w:rsidP="0035429F">
            <w:pPr>
              <w:spacing w:line="360" w:lineRule="auto"/>
            </w:pPr>
            <w:r w:rsidRPr="007F6F71">
              <w:t>Storage no disco, local que pode ser utilizado para guardar dados de execução do container.</w:t>
            </w:r>
          </w:p>
        </w:tc>
      </w:tr>
      <w:tr w:rsidR="003E3881" w:rsidRPr="007F6F71" w14:paraId="10366796" w14:textId="77777777" w:rsidTr="00C83DC4">
        <w:tc>
          <w:tcPr>
            <w:tcW w:w="4530" w:type="dxa"/>
          </w:tcPr>
          <w:p w14:paraId="797AA6DB" w14:textId="77777777" w:rsidR="003E3881" w:rsidRPr="007F6F71" w:rsidRDefault="003E3881" w:rsidP="0035429F">
            <w:pPr>
              <w:spacing w:line="360" w:lineRule="auto"/>
            </w:pPr>
            <w:r w:rsidRPr="007F6F71">
              <w:rPr>
                <w:rFonts w:eastAsia="Times New Roman"/>
                <w:color w:val="000000" w:themeColor="text1"/>
              </w:rPr>
              <w:t>CHOWN</w:t>
            </w:r>
          </w:p>
        </w:tc>
        <w:tc>
          <w:tcPr>
            <w:tcW w:w="4531" w:type="dxa"/>
          </w:tcPr>
          <w:p w14:paraId="71602348" w14:textId="77777777" w:rsidR="003E3881" w:rsidRPr="007F6F71" w:rsidRDefault="003E3881" w:rsidP="0035429F">
            <w:pPr>
              <w:spacing w:line="360" w:lineRule="auto"/>
            </w:pPr>
            <w:r w:rsidRPr="007F6F71">
              <w:t>Comando Linux que define permissões escrita/leitura para pastas e arquivos dentro do diretório.</w:t>
            </w:r>
          </w:p>
        </w:tc>
      </w:tr>
      <w:tr w:rsidR="003E3881" w:rsidRPr="007F6F71" w14:paraId="2ADC468A" w14:textId="77777777" w:rsidTr="00C83DC4">
        <w:tc>
          <w:tcPr>
            <w:tcW w:w="4530" w:type="dxa"/>
          </w:tcPr>
          <w:p w14:paraId="1230A4A9" w14:textId="77777777" w:rsidR="003E3881" w:rsidRPr="007F6F71" w:rsidRDefault="003E3881" w:rsidP="0035429F">
            <w:pPr>
              <w:spacing w:line="360" w:lineRule="auto"/>
              <w:rPr>
                <w:rFonts w:eastAsia="Times New Roman"/>
                <w:color w:val="000000" w:themeColor="text1"/>
              </w:rPr>
            </w:pPr>
            <w:r w:rsidRPr="007F6F71">
              <w:rPr>
                <w:lang w:eastAsia="x-none"/>
              </w:rPr>
              <w:lastRenderedPageBreak/>
              <w:t>STACK TRACE</w:t>
            </w:r>
          </w:p>
        </w:tc>
        <w:tc>
          <w:tcPr>
            <w:tcW w:w="4531" w:type="dxa"/>
          </w:tcPr>
          <w:p w14:paraId="6F299F97" w14:textId="77777777" w:rsidR="003E3881" w:rsidRPr="007F6F71" w:rsidRDefault="003E3881" w:rsidP="0035429F">
            <w:pPr>
              <w:spacing w:line="360" w:lineRule="auto"/>
            </w:pPr>
            <w:r w:rsidRPr="007F6F71">
              <w:t>Trecho de saída da execução de um comando e/ou erro de execução do software.</w:t>
            </w:r>
          </w:p>
        </w:tc>
      </w:tr>
      <w:tr w:rsidR="003E3881" w:rsidRPr="007F6F71" w14:paraId="61D6E1E4" w14:textId="77777777" w:rsidTr="00C83DC4">
        <w:tc>
          <w:tcPr>
            <w:tcW w:w="4530" w:type="dxa"/>
          </w:tcPr>
          <w:p w14:paraId="5F8AD826"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CMD</w:t>
            </w:r>
          </w:p>
        </w:tc>
        <w:tc>
          <w:tcPr>
            <w:tcW w:w="4531" w:type="dxa"/>
          </w:tcPr>
          <w:p w14:paraId="6C931699" w14:textId="77777777" w:rsidR="003E3881" w:rsidRPr="007F6F71" w:rsidRDefault="003E3881" w:rsidP="0035429F">
            <w:pPr>
              <w:spacing w:line="360" w:lineRule="auto"/>
            </w:pPr>
            <w:r w:rsidRPr="007F6F71">
              <w:t>Abreviação de Command, execução de um comando dentro do container</w:t>
            </w:r>
          </w:p>
        </w:tc>
      </w:tr>
      <w:tr w:rsidR="003E3881" w:rsidRPr="007F6F71" w14:paraId="252CEDA7" w14:textId="77777777" w:rsidTr="00C83DC4">
        <w:tc>
          <w:tcPr>
            <w:tcW w:w="4530" w:type="dxa"/>
          </w:tcPr>
          <w:p w14:paraId="0BA4E0D7"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UI</w:t>
            </w:r>
          </w:p>
        </w:tc>
        <w:tc>
          <w:tcPr>
            <w:tcW w:w="4531" w:type="dxa"/>
          </w:tcPr>
          <w:p w14:paraId="4F5258FE" w14:textId="77777777" w:rsidR="003E3881" w:rsidRPr="007F6F71" w:rsidRDefault="003E3881" w:rsidP="0035429F">
            <w:pPr>
              <w:spacing w:line="360" w:lineRule="auto"/>
            </w:pPr>
            <w:r w:rsidRPr="007F6F71">
              <w:t xml:space="preserve">User Interface - Interface de usuário, interfaces que facilitam a interação do usuário com o sistema </w:t>
            </w:r>
          </w:p>
        </w:tc>
      </w:tr>
      <w:tr w:rsidR="003E3881" w:rsidRPr="007F6F71" w14:paraId="56838D64" w14:textId="77777777" w:rsidTr="00C83DC4">
        <w:tc>
          <w:tcPr>
            <w:tcW w:w="4530" w:type="dxa"/>
          </w:tcPr>
          <w:p w14:paraId="47A5F04A" w14:textId="77777777" w:rsidR="003E3881" w:rsidRPr="007F6F71" w:rsidRDefault="003E3881" w:rsidP="0035429F">
            <w:pPr>
              <w:spacing w:line="360" w:lineRule="auto"/>
              <w:rPr>
                <w:rFonts w:eastAsia="Times New Roman"/>
                <w:color w:val="000000" w:themeColor="text1"/>
              </w:rPr>
            </w:pPr>
            <w:r w:rsidRPr="007F6F71">
              <w:rPr>
                <w:lang w:eastAsia="x-none"/>
              </w:rPr>
              <w:t>CI</w:t>
            </w:r>
          </w:p>
        </w:tc>
        <w:tc>
          <w:tcPr>
            <w:tcW w:w="4531" w:type="dxa"/>
          </w:tcPr>
          <w:p w14:paraId="440031CE" w14:textId="77777777" w:rsidR="003E3881" w:rsidRPr="007F6F71" w:rsidRDefault="003E3881" w:rsidP="0035429F">
            <w:pPr>
              <w:spacing w:line="360" w:lineRule="auto"/>
            </w:pPr>
            <w:r w:rsidRPr="007F6F71">
              <w:t>Continuos Integration – Integração Contínua, são softwares para automatizar o deploy das aplicações nos ambientes.</w:t>
            </w:r>
          </w:p>
        </w:tc>
      </w:tr>
      <w:tr w:rsidR="003E3881" w:rsidRPr="007F6F71" w14:paraId="647944DD" w14:textId="77777777" w:rsidTr="00C83DC4">
        <w:tc>
          <w:tcPr>
            <w:tcW w:w="4530" w:type="dxa"/>
          </w:tcPr>
          <w:p w14:paraId="0FD42234"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SCHEDULE</w:t>
            </w:r>
          </w:p>
        </w:tc>
        <w:tc>
          <w:tcPr>
            <w:tcW w:w="4531" w:type="dxa"/>
          </w:tcPr>
          <w:p w14:paraId="5830D571" w14:textId="5031686E" w:rsidR="003E3881" w:rsidRPr="007F6F71" w:rsidRDefault="003E3881" w:rsidP="002C58CD">
            <w:pPr>
              <w:spacing w:line="360" w:lineRule="auto"/>
            </w:pPr>
            <w:r w:rsidRPr="007F6F71">
              <w:t>Agendamento e execução de tarefas em background.</w:t>
            </w:r>
            <w:r w:rsidR="002C58CD">
              <w:t xml:space="preserve"> </w:t>
            </w:r>
            <w:r w:rsidR="0092318B">
              <w:t>Software que executa instruções de tarefas agendadas em</w:t>
            </w:r>
            <w:r w:rsidR="002C58CD">
              <w:t xml:space="preserve"> Daemon, sem ter um terminal e/ou seção vigente.</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7F6F71" w:rsidRDefault="003E3881" w:rsidP="0035429F">
          <w:pPr>
            <w:pStyle w:val="CabealhodoSumrio"/>
            <w:spacing w:line="360" w:lineRule="auto"/>
            <w:rPr>
              <w:rFonts w:ascii="Times New Roman" w:hAnsi="Times New Roman" w:cs="Times New Roman"/>
            </w:rPr>
          </w:pPr>
        </w:p>
        <w:p w14:paraId="63E4BEE0" w14:textId="77777777" w:rsidR="003B536A" w:rsidRDefault="003E3881">
          <w:pPr>
            <w:pStyle w:val="Sumrio1"/>
            <w:tabs>
              <w:tab w:val="right" w:leader="dot" w:pos="8921"/>
            </w:tabs>
            <w:rPr>
              <w:rFonts w:eastAsiaTheme="minorEastAsia" w:cstheme="minorBidi"/>
              <w:b w:val="0"/>
              <w:bCs w:val="0"/>
              <w:noProof/>
            </w:rPr>
          </w:pPr>
          <w:r w:rsidRPr="007A1FDB">
            <w:rPr>
              <w:rFonts w:ascii="Calibri" w:hAnsi="Calibri"/>
              <w:b w:val="0"/>
              <w:bCs w:val="0"/>
              <w:sz w:val="20"/>
              <w:szCs w:val="20"/>
            </w:rPr>
            <w:fldChar w:fldCharType="begin"/>
          </w:r>
          <w:r w:rsidRPr="007A1FDB">
            <w:rPr>
              <w:rFonts w:ascii="Calibri" w:hAnsi="Calibri"/>
              <w:sz w:val="20"/>
              <w:szCs w:val="20"/>
            </w:rPr>
            <w:instrText>TOC \o "1-3" \h \z \u</w:instrText>
          </w:r>
          <w:r w:rsidRPr="007A1FDB">
            <w:rPr>
              <w:rFonts w:ascii="Calibri" w:hAnsi="Calibri"/>
              <w:b w:val="0"/>
              <w:bCs w:val="0"/>
              <w:sz w:val="20"/>
              <w:szCs w:val="20"/>
            </w:rPr>
            <w:fldChar w:fldCharType="separate"/>
          </w:r>
          <w:hyperlink w:anchor="_Toc499555673" w:history="1">
            <w:r w:rsidR="003B536A" w:rsidRPr="0065459D">
              <w:rPr>
                <w:rStyle w:val="Hiperlink"/>
                <w:noProof/>
              </w:rPr>
              <w:t>INTRODUÇÃO</w:t>
            </w:r>
            <w:r w:rsidR="003B536A">
              <w:rPr>
                <w:noProof/>
                <w:webHidden/>
              </w:rPr>
              <w:tab/>
            </w:r>
            <w:r w:rsidR="003B536A">
              <w:rPr>
                <w:noProof/>
                <w:webHidden/>
              </w:rPr>
              <w:fldChar w:fldCharType="begin"/>
            </w:r>
            <w:r w:rsidR="003B536A">
              <w:rPr>
                <w:noProof/>
                <w:webHidden/>
              </w:rPr>
              <w:instrText xml:space="preserve"> PAGEREF _Toc499555673 \h </w:instrText>
            </w:r>
            <w:r w:rsidR="003B536A">
              <w:rPr>
                <w:noProof/>
                <w:webHidden/>
              </w:rPr>
            </w:r>
            <w:r w:rsidR="003B536A">
              <w:rPr>
                <w:noProof/>
                <w:webHidden/>
              </w:rPr>
              <w:fldChar w:fldCharType="separate"/>
            </w:r>
            <w:r w:rsidR="003B536A">
              <w:rPr>
                <w:noProof/>
                <w:webHidden/>
              </w:rPr>
              <w:t>16</w:t>
            </w:r>
            <w:r w:rsidR="003B536A">
              <w:rPr>
                <w:noProof/>
                <w:webHidden/>
              </w:rPr>
              <w:fldChar w:fldCharType="end"/>
            </w:r>
          </w:hyperlink>
        </w:p>
        <w:p w14:paraId="597B7F4D" w14:textId="77777777" w:rsidR="003B536A" w:rsidRDefault="00CE0C88">
          <w:pPr>
            <w:pStyle w:val="Sumrio1"/>
            <w:tabs>
              <w:tab w:val="right" w:leader="dot" w:pos="8921"/>
            </w:tabs>
            <w:rPr>
              <w:rFonts w:eastAsiaTheme="minorEastAsia" w:cstheme="minorBidi"/>
              <w:b w:val="0"/>
              <w:bCs w:val="0"/>
              <w:noProof/>
            </w:rPr>
          </w:pPr>
          <w:hyperlink w:anchor="_Toc499555674" w:history="1">
            <w:r w:rsidR="003B536A" w:rsidRPr="0065459D">
              <w:rPr>
                <w:rStyle w:val="Hiperlink"/>
                <w:noProof/>
              </w:rPr>
              <w:t>2 METODOLOGIA</w:t>
            </w:r>
            <w:r w:rsidR="003B536A">
              <w:rPr>
                <w:noProof/>
                <w:webHidden/>
              </w:rPr>
              <w:tab/>
            </w:r>
            <w:r w:rsidR="003B536A">
              <w:rPr>
                <w:noProof/>
                <w:webHidden/>
              </w:rPr>
              <w:fldChar w:fldCharType="begin"/>
            </w:r>
            <w:r w:rsidR="003B536A">
              <w:rPr>
                <w:noProof/>
                <w:webHidden/>
              </w:rPr>
              <w:instrText xml:space="preserve"> PAGEREF _Toc499555674 \h </w:instrText>
            </w:r>
            <w:r w:rsidR="003B536A">
              <w:rPr>
                <w:noProof/>
                <w:webHidden/>
              </w:rPr>
            </w:r>
            <w:r w:rsidR="003B536A">
              <w:rPr>
                <w:noProof/>
                <w:webHidden/>
              </w:rPr>
              <w:fldChar w:fldCharType="separate"/>
            </w:r>
            <w:r w:rsidR="003B536A">
              <w:rPr>
                <w:noProof/>
                <w:webHidden/>
              </w:rPr>
              <w:t>18</w:t>
            </w:r>
            <w:r w:rsidR="003B536A">
              <w:rPr>
                <w:noProof/>
                <w:webHidden/>
              </w:rPr>
              <w:fldChar w:fldCharType="end"/>
            </w:r>
          </w:hyperlink>
        </w:p>
        <w:p w14:paraId="71CF8456" w14:textId="77777777" w:rsidR="003B536A" w:rsidRDefault="00CE0C88">
          <w:pPr>
            <w:pStyle w:val="Sumrio1"/>
            <w:tabs>
              <w:tab w:val="right" w:leader="dot" w:pos="8921"/>
            </w:tabs>
            <w:rPr>
              <w:rFonts w:eastAsiaTheme="minorEastAsia" w:cstheme="minorBidi"/>
              <w:b w:val="0"/>
              <w:bCs w:val="0"/>
              <w:noProof/>
            </w:rPr>
          </w:pPr>
          <w:hyperlink w:anchor="_Toc499555675" w:history="1">
            <w:r w:rsidR="003B536A" w:rsidRPr="0065459D">
              <w:rPr>
                <w:rStyle w:val="Hiperlink"/>
                <w:noProof/>
              </w:rPr>
              <w:t>3 COMPUTAÇÃO EM NUVEM</w:t>
            </w:r>
            <w:r w:rsidR="003B536A">
              <w:rPr>
                <w:noProof/>
                <w:webHidden/>
              </w:rPr>
              <w:tab/>
            </w:r>
            <w:r w:rsidR="003B536A">
              <w:rPr>
                <w:noProof/>
                <w:webHidden/>
              </w:rPr>
              <w:fldChar w:fldCharType="begin"/>
            </w:r>
            <w:r w:rsidR="003B536A">
              <w:rPr>
                <w:noProof/>
                <w:webHidden/>
              </w:rPr>
              <w:instrText xml:space="preserve"> PAGEREF _Toc499555675 \h </w:instrText>
            </w:r>
            <w:r w:rsidR="003B536A">
              <w:rPr>
                <w:noProof/>
                <w:webHidden/>
              </w:rPr>
            </w:r>
            <w:r w:rsidR="003B536A">
              <w:rPr>
                <w:noProof/>
                <w:webHidden/>
              </w:rPr>
              <w:fldChar w:fldCharType="separate"/>
            </w:r>
            <w:r w:rsidR="003B536A">
              <w:rPr>
                <w:noProof/>
                <w:webHidden/>
              </w:rPr>
              <w:t>20</w:t>
            </w:r>
            <w:r w:rsidR="003B536A">
              <w:rPr>
                <w:noProof/>
                <w:webHidden/>
              </w:rPr>
              <w:fldChar w:fldCharType="end"/>
            </w:r>
          </w:hyperlink>
        </w:p>
        <w:p w14:paraId="4114CF81" w14:textId="77777777" w:rsidR="003B536A" w:rsidRDefault="00CE0C88">
          <w:pPr>
            <w:pStyle w:val="Sumrio2"/>
            <w:tabs>
              <w:tab w:val="right" w:leader="dot" w:pos="8921"/>
            </w:tabs>
            <w:rPr>
              <w:rFonts w:eastAsiaTheme="minorEastAsia" w:cstheme="minorBidi"/>
              <w:b w:val="0"/>
              <w:bCs w:val="0"/>
              <w:noProof/>
              <w:sz w:val="24"/>
              <w:szCs w:val="24"/>
            </w:rPr>
          </w:pPr>
          <w:hyperlink w:anchor="_Toc499555676" w:history="1">
            <w:r w:rsidR="003B536A" w:rsidRPr="0065459D">
              <w:rPr>
                <w:rStyle w:val="Hiperlink"/>
                <w:noProof/>
              </w:rPr>
              <w:t>3.1 HISTÓRIA</w:t>
            </w:r>
            <w:r w:rsidR="003B536A">
              <w:rPr>
                <w:noProof/>
                <w:webHidden/>
              </w:rPr>
              <w:tab/>
            </w:r>
            <w:r w:rsidR="003B536A">
              <w:rPr>
                <w:noProof/>
                <w:webHidden/>
              </w:rPr>
              <w:fldChar w:fldCharType="begin"/>
            </w:r>
            <w:r w:rsidR="003B536A">
              <w:rPr>
                <w:noProof/>
                <w:webHidden/>
              </w:rPr>
              <w:instrText xml:space="preserve"> PAGEREF _Toc499555676 \h </w:instrText>
            </w:r>
            <w:r w:rsidR="003B536A">
              <w:rPr>
                <w:noProof/>
                <w:webHidden/>
              </w:rPr>
            </w:r>
            <w:r w:rsidR="003B536A">
              <w:rPr>
                <w:noProof/>
                <w:webHidden/>
              </w:rPr>
              <w:fldChar w:fldCharType="separate"/>
            </w:r>
            <w:r w:rsidR="003B536A">
              <w:rPr>
                <w:noProof/>
                <w:webHidden/>
              </w:rPr>
              <w:t>21</w:t>
            </w:r>
            <w:r w:rsidR="003B536A">
              <w:rPr>
                <w:noProof/>
                <w:webHidden/>
              </w:rPr>
              <w:fldChar w:fldCharType="end"/>
            </w:r>
          </w:hyperlink>
        </w:p>
        <w:p w14:paraId="56694FDE" w14:textId="77777777" w:rsidR="003B536A" w:rsidRDefault="00CE0C88">
          <w:pPr>
            <w:pStyle w:val="Sumrio2"/>
            <w:tabs>
              <w:tab w:val="right" w:leader="dot" w:pos="8921"/>
            </w:tabs>
            <w:rPr>
              <w:rFonts w:eastAsiaTheme="minorEastAsia" w:cstheme="minorBidi"/>
              <w:b w:val="0"/>
              <w:bCs w:val="0"/>
              <w:noProof/>
              <w:sz w:val="24"/>
              <w:szCs w:val="24"/>
            </w:rPr>
          </w:pPr>
          <w:hyperlink w:anchor="_Toc499555677" w:history="1">
            <w:r w:rsidR="003B536A" w:rsidRPr="0065459D">
              <w:rPr>
                <w:rStyle w:val="Hiperlink"/>
                <w:noProof/>
              </w:rPr>
              <w:t>3.2 MODELOS DE IMPLANTAÇÃO</w:t>
            </w:r>
            <w:r w:rsidR="003B536A">
              <w:rPr>
                <w:noProof/>
                <w:webHidden/>
              </w:rPr>
              <w:tab/>
            </w:r>
            <w:r w:rsidR="003B536A">
              <w:rPr>
                <w:noProof/>
                <w:webHidden/>
              </w:rPr>
              <w:fldChar w:fldCharType="begin"/>
            </w:r>
            <w:r w:rsidR="003B536A">
              <w:rPr>
                <w:noProof/>
                <w:webHidden/>
              </w:rPr>
              <w:instrText xml:space="preserve"> PAGEREF _Toc499555677 \h </w:instrText>
            </w:r>
            <w:r w:rsidR="003B536A">
              <w:rPr>
                <w:noProof/>
                <w:webHidden/>
              </w:rPr>
            </w:r>
            <w:r w:rsidR="003B536A">
              <w:rPr>
                <w:noProof/>
                <w:webHidden/>
              </w:rPr>
              <w:fldChar w:fldCharType="separate"/>
            </w:r>
            <w:r w:rsidR="003B536A">
              <w:rPr>
                <w:noProof/>
                <w:webHidden/>
              </w:rPr>
              <w:t>24</w:t>
            </w:r>
            <w:r w:rsidR="003B536A">
              <w:rPr>
                <w:noProof/>
                <w:webHidden/>
              </w:rPr>
              <w:fldChar w:fldCharType="end"/>
            </w:r>
          </w:hyperlink>
        </w:p>
        <w:p w14:paraId="2129E6D8" w14:textId="77777777" w:rsidR="003B536A" w:rsidRDefault="00CE0C88">
          <w:pPr>
            <w:pStyle w:val="Sumrio3"/>
            <w:tabs>
              <w:tab w:val="right" w:leader="dot" w:pos="8921"/>
            </w:tabs>
            <w:rPr>
              <w:rFonts w:eastAsiaTheme="minorEastAsia" w:cstheme="minorBidi"/>
              <w:noProof/>
              <w:sz w:val="24"/>
              <w:szCs w:val="24"/>
            </w:rPr>
          </w:pPr>
          <w:hyperlink w:anchor="_Toc499555678" w:history="1">
            <w:r w:rsidR="003B536A" w:rsidRPr="0065459D">
              <w:rPr>
                <w:rStyle w:val="Hiperlink"/>
                <w:rFonts w:ascii="Times New Roman" w:hAnsi="Times New Roman"/>
                <w:b/>
                <w:noProof/>
              </w:rPr>
              <w:t>2.2.1 Nuvem Pública</w:t>
            </w:r>
            <w:r w:rsidR="003B536A">
              <w:rPr>
                <w:noProof/>
                <w:webHidden/>
              </w:rPr>
              <w:tab/>
            </w:r>
            <w:r w:rsidR="003B536A">
              <w:rPr>
                <w:noProof/>
                <w:webHidden/>
              </w:rPr>
              <w:fldChar w:fldCharType="begin"/>
            </w:r>
            <w:r w:rsidR="003B536A">
              <w:rPr>
                <w:noProof/>
                <w:webHidden/>
              </w:rPr>
              <w:instrText xml:space="preserve"> PAGEREF _Toc499555678 \h </w:instrText>
            </w:r>
            <w:r w:rsidR="003B536A">
              <w:rPr>
                <w:noProof/>
                <w:webHidden/>
              </w:rPr>
            </w:r>
            <w:r w:rsidR="003B536A">
              <w:rPr>
                <w:noProof/>
                <w:webHidden/>
              </w:rPr>
              <w:fldChar w:fldCharType="separate"/>
            </w:r>
            <w:r w:rsidR="003B536A">
              <w:rPr>
                <w:noProof/>
                <w:webHidden/>
              </w:rPr>
              <w:t>24</w:t>
            </w:r>
            <w:r w:rsidR="003B536A">
              <w:rPr>
                <w:noProof/>
                <w:webHidden/>
              </w:rPr>
              <w:fldChar w:fldCharType="end"/>
            </w:r>
          </w:hyperlink>
        </w:p>
        <w:p w14:paraId="5F89B539" w14:textId="77777777" w:rsidR="003B536A" w:rsidRDefault="00CE0C88">
          <w:pPr>
            <w:pStyle w:val="Sumrio3"/>
            <w:tabs>
              <w:tab w:val="right" w:leader="dot" w:pos="8921"/>
            </w:tabs>
            <w:rPr>
              <w:rFonts w:eastAsiaTheme="minorEastAsia" w:cstheme="minorBidi"/>
              <w:noProof/>
              <w:sz w:val="24"/>
              <w:szCs w:val="24"/>
            </w:rPr>
          </w:pPr>
          <w:hyperlink w:anchor="_Toc499555679" w:history="1">
            <w:r w:rsidR="003B536A" w:rsidRPr="0065459D">
              <w:rPr>
                <w:rStyle w:val="Hiperlink"/>
                <w:rFonts w:ascii="Times New Roman" w:hAnsi="Times New Roman"/>
                <w:b/>
                <w:noProof/>
              </w:rPr>
              <w:t>3.2.2 Nuvem Privada</w:t>
            </w:r>
            <w:r w:rsidR="003B536A">
              <w:rPr>
                <w:noProof/>
                <w:webHidden/>
              </w:rPr>
              <w:tab/>
            </w:r>
            <w:r w:rsidR="003B536A">
              <w:rPr>
                <w:noProof/>
                <w:webHidden/>
              </w:rPr>
              <w:fldChar w:fldCharType="begin"/>
            </w:r>
            <w:r w:rsidR="003B536A">
              <w:rPr>
                <w:noProof/>
                <w:webHidden/>
              </w:rPr>
              <w:instrText xml:space="preserve"> PAGEREF _Toc499555679 \h </w:instrText>
            </w:r>
            <w:r w:rsidR="003B536A">
              <w:rPr>
                <w:noProof/>
                <w:webHidden/>
              </w:rPr>
            </w:r>
            <w:r w:rsidR="003B536A">
              <w:rPr>
                <w:noProof/>
                <w:webHidden/>
              </w:rPr>
              <w:fldChar w:fldCharType="separate"/>
            </w:r>
            <w:r w:rsidR="003B536A">
              <w:rPr>
                <w:noProof/>
                <w:webHidden/>
              </w:rPr>
              <w:t>26</w:t>
            </w:r>
            <w:r w:rsidR="003B536A">
              <w:rPr>
                <w:noProof/>
                <w:webHidden/>
              </w:rPr>
              <w:fldChar w:fldCharType="end"/>
            </w:r>
          </w:hyperlink>
        </w:p>
        <w:p w14:paraId="40FA33DC" w14:textId="77777777" w:rsidR="003B536A" w:rsidRDefault="00CE0C88">
          <w:pPr>
            <w:pStyle w:val="Sumrio3"/>
            <w:tabs>
              <w:tab w:val="right" w:leader="dot" w:pos="8921"/>
            </w:tabs>
            <w:rPr>
              <w:rFonts w:eastAsiaTheme="minorEastAsia" w:cstheme="minorBidi"/>
              <w:noProof/>
              <w:sz w:val="24"/>
              <w:szCs w:val="24"/>
            </w:rPr>
          </w:pPr>
          <w:hyperlink w:anchor="_Toc499555680" w:history="1">
            <w:r w:rsidR="003B536A" w:rsidRPr="0065459D">
              <w:rPr>
                <w:rStyle w:val="Hiperlink"/>
                <w:rFonts w:ascii="Times New Roman" w:hAnsi="Times New Roman"/>
                <w:b/>
                <w:noProof/>
              </w:rPr>
              <w:t>3.2.3 Nuvem Comunitária</w:t>
            </w:r>
            <w:r w:rsidR="003B536A">
              <w:rPr>
                <w:noProof/>
                <w:webHidden/>
              </w:rPr>
              <w:tab/>
            </w:r>
            <w:r w:rsidR="003B536A">
              <w:rPr>
                <w:noProof/>
                <w:webHidden/>
              </w:rPr>
              <w:fldChar w:fldCharType="begin"/>
            </w:r>
            <w:r w:rsidR="003B536A">
              <w:rPr>
                <w:noProof/>
                <w:webHidden/>
              </w:rPr>
              <w:instrText xml:space="preserve"> PAGEREF _Toc499555680 \h </w:instrText>
            </w:r>
            <w:r w:rsidR="003B536A">
              <w:rPr>
                <w:noProof/>
                <w:webHidden/>
              </w:rPr>
            </w:r>
            <w:r w:rsidR="003B536A">
              <w:rPr>
                <w:noProof/>
                <w:webHidden/>
              </w:rPr>
              <w:fldChar w:fldCharType="separate"/>
            </w:r>
            <w:r w:rsidR="003B536A">
              <w:rPr>
                <w:noProof/>
                <w:webHidden/>
              </w:rPr>
              <w:t>27</w:t>
            </w:r>
            <w:r w:rsidR="003B536A">
              <w:rPr>
                <w:noProof/>
                <w:webHidden/>
              </w:rPr>
              <w:fldChar w:fldCharType="end"/>
            </w:r>
          </w:hyperlink>
        </w:p>
        <w:p w14:paraId="59A444D4" w14:textId="77777777" w:rsidR="003B536A" w:rsidRDefault="00CE0C88">
          <w:pPr>
            <w:pStyle w:val="Sumrio3"/>
            <w:tabs>
              <w:tab w:val="right" w:leader="dot" w:pos="8921"/>
            </w:tabs>
            <w:rPr>
              <w:rFonts w:eastAsiaTheme="minorEastAsia" w:cstheme="minorBidi"/>
              <w:noProof/>
              <w:sz w:val="24"/>
              <w:szCs w:val="24"/>
            </w:rPr>
          </w:pPr>
          <w:hyperlink w:anchor="_Toc499555681" w:history="1">
            <w:r w:rsidR="003B536A" w:rsidRPr="0065459D">
              <w:rPr>
                <w:rStyle w:val="Hiperlink"/>
                <w:rFonts w:ascii="Times New Roman" w:hAnsi="Times New Roman"/>
                <w:b/>
                <w:noProof/>
              </w:rPr>
              <w:t>3.2.3 Nuvem Híbrida</w:t>
            </w:r>
            <w:r w:rsidR="003B536A">
              <w:rPr>
                <w:noProof/>
                <w:webHidden/>
              </w:rPr>
              <w:tab/>
            </w:r>
            <w:r w:rsidR="003B536A">
              <w:rPr>
                <w:noProof/>
                <w:webHidden/>
              </w:rPr>
              <w:fldChar w:fldCharType="begin"/>
            </w:r>
            <w:r w:rsidR="003B536A">
              <w:rPr>
                <w:noProof/>
                <w:webHidden/>
              </w:rPr>
              <w:instrText xml:space="preserve"> PAGEREF _Toc499555681 \h </w:instrText>
            </w:r>
            <w:r w:rsidR="003B536A">
              <w:rPr>
                <w:noProof/>
                <w:webHidden/>
              </w:rPr>
            </w:r>
            <w:r w:rsidR="003B536A">
              <w:rPr>
                <w:noProof/>
                <w:webHidden/>
              </w:rPr>
              <w:fldChar w:fldCharType="separate"/>
            </w:r>
            <w:r w:rsidR="003B536A">
              <w:rPr>
                <w:noProof/>
                <w:webHidden/>
              </w:rPr>
              <w:t>27</w:t>
            </w:r>
            <w:r w:rsidR="003B536A">
              <w:rPr>
                <w:noProof/>
                <w:webHidden/>
              </w:rPr>
              <w:fldChar w:fldCharType="end"/>
            </w:r>
          </w:hyperlink>
        </w:p>
        <w:p w14:paraId="0DF164EA"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2" w:history="1">
            <w:r w:rsidR="003B536A" w:rsidRPr="0065459D">
              <w:rPr>
                <w:rStyle w:val="Hiperlink"/>
                <w:noProof/>
              </w:rPr>
              <w:t>3.3 PRINCÍPIOS DA COMPUTAÇÃO EM NUVEM</w:t>
            </w:r>
            <w:r w:rsidR="003B536A">
              <w:rPr>
                <w:noProof/>
                <w:webHidden/>
              </w:rPr>
              <w:tab/>
            </w:r>
            <w:r w:rsidR="003B536A">
              <w:rPr>
                <w:noProof/>
                <w:webHidden/>
              </w:rPr>
              <w:fldChar w:fldCharType="begin"/>
            </w:r>
            <w:r w:rsidR="003B536A">
              <w:rPr>
                <w:noProof/>
                <w:webHidden/>
              </w:rPr>
              <w:instrText xml:space="preserve"> PAGEREF _Toc499555682 \h </w:instrText>
            </w:r>
            <w:r w:rsidR="003B536A">
              <w:rPr>
                <w:noProof/>
                <w:webHidden/>
              </w:rPr>
            </w:r>
            <w:r w:rsidR="003B536A">
              <w:rPr>
                <w:noProof/>
                <w:webHidden/>
              </w:rPr>
              <w:fldChar w:fldCharType="separate"/>
            </w:r>
            <w:r w:rsidR="003B536A">
              <w:rPr>
                <w:noProof/>
                <w:webHidden/>
              </w:rPr>
              <w:t>28</w:t>
            </w:r>
            <w:r w:rsidR="003B536A">
              <w:rPr>
                <w:noProof/>
                <w:webHidden/>
              </w:rPr>
              <w:fldChar w:fldCharType="end"/>
            </w:r>
          </w:hyperlink>
        </w:p>
        <w:p w14:paraId="00B92E11"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3" w:history="1">
            <w:r w:rsidR="003B536A" w:rsidRPr="0065459D">
              <w:rPr>
                <w:rStyle w:val="Hiperlink"/>
                <w:noProof/>
              </w:rPr>
              <w:t>3.4 MODELOS DE SERVIÇOS</w:t>
            </w:r>
            <w:r w:rsidR="003B536A">
              <w:rPr>
                <w:noProof/>
                <w:webHidden/>
              </w:rPr>
              <w:tab/>
            </w:r>
            <w:r w:rsidR="003B536A">
              <w:rPr>
                <w:noProof/>
                <w:webHidden/>
              </w:rPr>
              <w:fldChar w:fldCharType="begin"/>
            </w:r>
            <w:r w:rsidR="003B536A">
              <w:rPr>
                <w:noProof/>
                <w:webHidden/>
              </w:rPr>
              <w:instrText xml:space="preserve"> PAGEREF _Toc499555683 \h </w:instrText>
            </w:r>
            <w:r w:rsidR="003B536A">
              <w:rPr>
                <w:noProof/>
                <w:webHidden/>
              </w:rPr>
            </w:r>
            <w:r w:rsidR="003B536A">
              <w:rPr>
                <w:noProof/>
                <w:webHidden/>
              </w:rPr>
              <w:fldChar w:fldCharType="separate"/>
            </w:r>
            <w:r w:rsidR="003B536A">
              <w:rPr>
                <w:noProof/>
                <w:webHidden/>
              </w:rPr>
              <w:t>30</w:t>
            </w:r>
            <w:r w:rsidR="003B536A">
              <w:rPr>
                <w:noProof/>
                <w:webHidden/>
              </w:rPr>
              <w:fldChar w:fldCharType="end"/>
            </w:r>
          </w:hyperlink>
        </w:p>
        <w:p w14:paraId="5B28F979" w14:textId="77777777" w:rsidR="003B536A" w:rsidRDefault="00CE0C88">
          <w:pPr>
            <w:pStyle w:val="Sumrio1"/>
            <w:tabs>
              <w:tab w:val="right" w:leader="dot" w:pos="8921"/>
            </w:tabs>
            <w:rPr>
              <w:rFonts w:eastAsiaTheme="minorEastAsia" w:cstheme="minorBidi"/>
              <w:b w:val="0"/>
              <w:bCs w:val="0"/>
              <w:noProof/>
            </w:rPr>
          </w:pPr>
          <w:hyperlink w:anchor="_Toc499555684" w:history="1">
            <w:r w:rsidR="003B536A" w:rsidRPr="0065459D">
              <w:rPr>
                <w:rStyle w:val="Hiperlink"/>
                <w:noProof/>
              </w:rPr>
              <w:t>4 CONTAINER VS VIRTUALIZAÇÃO</w:t>
            </w:r>
            <w:r w:rsidR="003B536A">
              <w:rPr>
                <w:noProof/>
                <w:webHidden/>
              </w:rPr>
              <w:tab/>
            </w:r>
            <w:r w:rsidR="003B536A">
              <w:rPr>
                <w:noProof/>
                <w:webHidden/>
              </w:rPr>
              <w:fldChar w:fldCharType="begin"/>
            </w:r>
            <w:r w:rsidR="003B536A">
              <w:rPr>
                <w:noProof/>
                <w:webHidden/>
              </w:rPr>
              <w:instrText xml:space="preserve"> PAGEREF _Toc499555684 \h </w:instrText>
            </w:r>
            <w:r w:rsidR="003B536A">
              <w:rPr>
                <w:noProof/>
                <w:webHidden/>
              </w:rPr>
            </w:r>
            <w:r w:rsidR="003B536A">
              <w:rPr>
                <w:noProof/>
                <w:webHidden/>
              </w:rPr>
              <w:fldChar w:fldCharType="separate"/>
            </w:r>
            <w:r w:rsidR="003B536A">
              <w:rPr>
                <w:noProof/>
                <w:webHidden/>
              </w:rPr>
              <w:t>32</w:t>
            </w:r>
            <w:r w:rsidR="003B536A">
              <w:rPr>
                <w:noProof/>
                <w:webHidden/>
              </w:rPr>
              <w:fldChar w:fldCharType="end"/>
            </w:r>
          </w:hyperlink>
        </w:p>
        <w:p w14:paraId="4DF772BF"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5" w:history="1">
            <w:r w:rsidR="003B536A" w:rsidRPr="0065459D">
              <w:rPr>
                <w:rStyle w:val="Hiperlink"/>
                <w:noProof/>
              </w:rPr>
              <w:t>4.1 LXC CONTAINERS</w:t>
            </w:r>
            <w:r w:rsidR="003B536A">
              <w:rPr>
                <w:noProof/>
                <w:webHidden/>
              </w:rPr>
              <w:tab/>
            </w:r>
            <w:r w:rsidR="003B536A">
              <w:rPr>
                <w:noProof/>
                <w:webHidden/>
              </w:rPr>
              <w:fldChar w:fldCharType="begin"/>
            </w:r>
            <w:r w:rsidR="003B536A">
              <w:rPr>
                <w:noProof/>
                <w:webHidden/>
              </w:rPr>
              <w:instrText xml:space="preserve"> PAGEREF _Toc499555685 \h </w:instrText>
            </w:r>
            <w:r w:rsidR="003B536A">
              <w:rPr>
                <w:noProof/>
                <w:webHidden/>
              </w:rPr>
            </w:r>
            <w:r w:rsidR="003B536A">
              <w:rPr>
                <w:noProof/>
                <w:webHidden/>
              </w:rPr>
              <w:fldChar w:fldCharType="separate"/>
            </w:r>
            <w:r w:rsidR="003B536A">
              <w:rPr>
                <w:noProof/>
                <w:webHidden/>
              </w:rPr>
              <w:t>34</w:t>
            </w:r>
            <w:r w:rsidR="003B536A">
              <w:rPr>
                <w:noProof/>
                <w:webHidden/>
              </w:rPr>
              <w:fldChar w:fldCharType="end"/>
            </w:r>
          </w:hyperlink>
        </w:p>
        <w:p w14:paraId="28F9DBE2" w14:textId="77777777" w:rsidR="003B536A" w:rsidRDefault="00CE0C88">
          <w:pPr>
            <w:pStyle w:val="Sumrio1"/>
            <w:tabs>
              <w:tab w:val="right" w:leader="dot" w:pos="8921"/>
            </w:tabs>
            <w:rPr>
              <w:rFonts w:eastAsiaTheme="minorEastAsia" w:cstheme="minorBidi"/>
              <w:b w:val="0"/>
              <w:bCs w:val="0"/>
              <w:noProof/>
            </w:rPr>
          </w:pPr>
          <w:hyperlink w:anchor="_Toc499555686" w:history="1">
            <w:r w:rsidR="003B536A" w:rsidRPr="0065459D">
              <w:rPr>
                <w:rStyle w:val="Hiperlink"/>
                <w:noProof/>
              </w:rPr>
              <w:t>5. DOCKER</w:t>
            </w:r>
            <w:r w:rsidR="003B536A">
              <w:rPr>
                <w:noProof/>
                <w:webHidden/>
              </w:rPr>
              <w:tab/>
            </w:r>
            <w:r w:rsidR="003B536A">
              <w:rPr>
                <w:noProof/>
                <w:webHidden/>
              </w:rPr>
              <w:fldChar w:fldCharType="begin"/>
            </w:r>
            <w:r w:rsidR="003B536A">
              <w:rPr>
                <w:noProof/>
                <w:webHidden/>
              </w:rPr>
              <w:instrText xml:space="preserve"> PAGEREF _Toc499555686 \h </w:instrText>
            </w:r>
            <w:r w:rsidR="003B536A">
              <w:rPr>
                <w:noProof/>
                <w:webHidden/>
              </w:rPr>
            </w:r>
            <w:r w:rsidR="003B536A">
              <w:rPr>
                <w:noProof/>
                <w:webHidden/>
              </w:rPr>
              <w:fldChar w:fldCharType="separate"/>
            </w:r>
            <w:r w:rsidR="003B536A">
              <w:rPr>
                <w:noProof/>
                <w:webHidden/>
              </w:rPr>
              <w:t>37</w:t>
            </w:r>
            <w:r w:rsidR="003B536A">
              <w:rPr>
                <w:noProof/>
                <w:webHidden/>
              </w:rPr>
              <w:fldChar w:fldCharType="end"/>
            </w:r>
          </w:hyperlink>
        </w:p>
        <w:p w14:paraId="1475466B"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7" w:history="1">
            <w:r w:rsidR="003B536A" w:rsidRPr="0065459D">
              <w:rPr>
                <w:rStyle w:val="Hiperlink"/>
                <w:noProof/>
              </w:rPr>
              <w:t>5.1 MOTIVOS PARA USAR O DOCKER</w:t>
            </w:r>
            <w:r w:rsidR="003B536A">
              <w:rPr>
                <w:noProof/>
                <w:webHidden/>
              </w:rPr>
              <w:tab/>
            </w:r>
            <w:r w:rsidR="003B536A">
              <w:rPr>
                <w:noProof/>
                <w:webHidden/>
              </w:rPr>
              <w:fldChar w:fldCharType="begin"/>
            </w:r>
            <w:r w:rsidR="003B536A">
              <w:rPr>
                <w:noProof/>
                <w:webHidden/>
              </w:rPr>
              <w:instrText xml:space="preserve"> PAGEREF _Toc499555687 \h </w:instrText>
            </w:r>
            <w:r w:rsidR="003B536A">
              <w:rPr>
                <w:noProof/>
                <w:webHidden/>
              </w:rPr>
            </w:r>
            <w:r w:rsidR="003B536A">
              <w:rPr>
                <w:noProof/>
                <w:webHidden/>
              </w:rPr>
              <w:fldChar w:fldCharType="separate"/>
            </w:r>
            <w:r w:rsidR="003B536A">
              <w:rPr>
                <w:noProof/>
                <w:webHidden/>
              </w:rPr>
              <w:t>37</w:t>
            </w:r>
            <w:r w:rsidR="003B536A">
              <w:rPr>
                <w:noProof/>
                <w:webHidden/>
              </w:rPr>
              <w:fldChar w:fldCharType="end"/>
            </w:r>
          </w:hyperlink>
        </w:p>
        <w:p w14:paraId="721B3E20" w14:textId="77777777" w:rsidR="003B536A" w:rsidRDefault="00CE0C88">
          <w:pPr>
            <w:pStyle w:val="Sumrio3"/>
            <w:tabs>
              <w:tab w:val="right" w:leader="dot" w:pos="8921"/>
            </w:tabs>
            <w:rPr>
              <w:rFonts w:eastAsiaTheme="minorEastAsia" w:cstheme="minorBidi"/>
              <w:noProof/>
              <w:sz w:val="24"/>
              <w:szCs w:val="24"/>
            </w:rPr>
          </w:pPr>
          <w:hyperlink w:anchor="_Toc499555688" w:history="1">
            <w:r w:rsidR="003B536A" w:rsidRPr="0065459D">
              <w:rPr>
                <w:rStyle w:val="Hiperlink"/>
                <w:rFonts w:ascii="Times New Roman" w:hAnsi="Times New Roman"/>
                <w:b/>
                <w:noProof/>
              </w:rPr>
              <w:t>5.1.2 Instalação do Docker</w:t>
            </w:r>
            <w:r w:rsidR="003B536A">
              <w:rPr>
                <w:noProof/>
                <w:webHidden/>
              </w:rPr>
              <w:tab/>
            </w:r>
            <w:r w:rsidR="003B536A">
              <w:rPr>
                <w:noProof/>
                <w:webHidden/>
              </w:rPr>
              <w:fldChar w:fldCharType="begin"/>
            </w:r>
            <w:r w:rsidR="003B536A">
              <w:rPr>
                <w:noProof/>
                <w:webHidden/>
              </w:rPr>
              <w:instrText xml:space="preserve"> PAGEREF _Toc499555688 \h </w:instrText>
            </w:r>
            <w:r w:rsidR="003B536A">
              <w:rPr>
                <w:noProof/>
                <w:webHidden/>
              </w:rPr>
            </w:r>
            <w:r w:rsidR="003B536A">
              <w:rPr>
                <w:noProof/>
                <w:webHidden/>
              </w:rPr>
              <w:fldChar w:fldCharType="separate"/>
            </w:r>
            <w:r w:rsidR="003B536A">
              <w:rPr>
                <w:noProof/>
                <w:webHidden/>
              </w:rPr>
              <w:t>39</w:t>
            </w:r>
            <w:r w:rsidR="003B536A">
              <w:rPr>
                <w:noProof/>
                <w:webHidden/>
              </w:rPr>
              <w:fldChar w:fldCharType="end"/>
            </w:r>
          </w:hyperlink>
        </w:p>
        <w:p w14:paraId="1A2B47DD"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9" w:history="1">
            <w:r w:rsidR="003B536A" w:rsidRPr="0065459D">
              <w:rPr>
                <w:rStyle w:val="Hiperlink"/>
                <w:noProof/>
              </w:rPr>
              <w:t>5.2 ARQUIVOS DE CONFIGURAÇÃO</w:t>
            </w:r>
            <w:r w:rsidR="003B536A">
              <w:rPr>
                <w:noProof/>
                <w:webHidden/>
              </w:rPr>
              <w:tab/>
            </w:r>
            <w:r w:rsidR="003B536A">
              <w:rPr>
                <w:noProof/>
                <w:webHidden/>
              </w:rPr>
              <w:fldChar w:fldCharType="begin"/>
            </w:r>
            <w:r w:rsidR="003B536A">
              <w:rPr>
                <w:noProof/>
                <w:webHidden/>
              </w:rPr>
              <w:instrText xml:space="preserve"> PAGEREF _Toc499555689 \h </w:instrText>
            </w:r>
            <w:r w:rsidR="003B536A">
              <w:rPr>
                <w:noProof/>
                <w:webHidden/>
              </w:rPr>
            </w:r>
            <w:r w:rsidR="003B536A">
              <w:rPr>
                <w:noProof/>
                <w:webHidden/>
              </w:rPr>
              <w:fldChar w:fldCharType="separate"/>
            </w:r>
            <w:r w:rsidR="003B536A">
              <w:rPr>
                <w:noProof/>
                <w:webHidden/>
              </w:rPr>
              <w:t>40</w:t>
            </w:r>
            <w:r w:rsidR="003B536A">
              <w:rPr>
                <w:noProof/>
                <w:webHidden/>
              </w:rPr>
              <w:fldChar w:fldCharType="end"/>
            </w:r>
          </w:hyperlink>
        </w:p>
        <w:p w14:paraId="0970B50B" w14:textId="77777777" w:rsidR="003B536A" w:rsidRDefault="00CE0C88">
          <w:pPr>
            <w:pStyle w:val="Sumrio3"/>
            <w:tabs>
              <w:tab w:val="right" w:leader="dot" w:pos="8921"/>
            </w:tabs>
            <w:rPr>
              <w:rFonts w:eastAsiaTheme="minorEastAsia" w:cstheme="minorBidi"/>
              <w:noProof/>
              <w:sz w:val="24"/>
              <w:szCs w:val="24"/>
            </w:rPr>
          </w:pPr>
          <w:hyperlink w:anchor="_Toc499555690" w:history="1">
            <w:r w:rsidR="003B536A" w:rsidRPr="0065459D">
              <w:rPr>
                <w:rStyle w:val="Hiperlink"/>
                <w:rFonts w:ascii="Times New Roman" w:hAnsi="Times New Roman"/>
                <w:b/>
                <w:noProof/>
              </w:rPr>
              <w:t>5.2.1 Docker-Compose</w:t>
            </w:r>
            <w:r w:rsidR="003B536A">
              <w:rPr>
                <w:noProof/>
                <w:webHidden/>
              </w:rPr>
              <w:tab/>
            </w:r>
            <w:r w:rsidR="003B536A">
              <w:rPr>
                <w:noProof/>
                <w:webHidden/>
              </w:rPr>
              <w:fldChar w:fldCharType="begin"/>
            </w:r>
            <w:r w:rsidR="003B536A">
              <w:rPr>
                <w:noProof/>
                <w:webHidden/>
              </w:rPr>
              <w:instrText xml:space="preserve"> PAGEREF _Toc499555690 \h </w:instrText>
            </w:r>
            <w:r w:rsidR="003B536A">
              <w:rPr>
                <w:noProof/>
                <w:webHidden/>
              </w:rPr>
            </w:r>
            <w:r w:rsidR="003B536A">
              <w:rPr>
                <w:noProof/>
                <w:webHidden/>
              </w:rPr>
              <w:fldChar w:fldCharType="separate"/>
            </w:r>
            <w:r w:rsidR="003B536A">
              <w:rPr>
                <w:noProof/>
                <w:webHidden/>
              </w:rPr>
              <w:t>40</w:t>
            </w:r>
            <w:r w:rsidR="003B536A">
              <w:rPr>
                <w:noProof/>
                <w:webHidden/>
              </w:rPr>
              <w:fldChar w:fldCharType="end"/>
            </w:r>
          </w:hyperlink>
        </w:p>
        <w:p w14:paraId="43DE0C9C" w14:textId="77777777" w:rsidR="003B536A" w:rsidRDefault="00CE0C88">
          <w:pPr>
            <w:pStyle w:val="Sumrio3"/>
            <w:tabs>
              <w:tab w:val="right" w:leader="dot" w:pos="8921"/>
            </w:tabs>
            <w:rPr>
              <w:rFonts w:eastAsiaTheme="minorEastAsia" w:cstheme="minorBidi"/>
              <w:noProof/>
              <w:sz w:val="24"/>
              <w:szCs w:val="24"/>
            </w:rPr>
          </w:pPr>
          <w:hyperlink w:anchor="_Toc499555691" w:history="1">
            <w:r w:rsidR="003B536A" w:rsidRPr="0065459D">
              <w:rPr>
                <w:rStyle w:val="Hiperlink"/>
                <w:rFonts w:ascii="Times New Roman" w:hAnsi="Times New Roman"/>
                <w:b/>
                <w:noProof/>
              </w:rPr>
              <w:t>5.2.2 Docker File</w:t>
            </w:r>
            <w:r w:rsidR="003B536A">
              <w:rPr>
                <w:noProof/>
                <w:webHidden/>
              </w:rPr>
              <w:tab/>
            </w:r>
            <w:r w:rsidR="003B536A">
              <w:rPr>
                <w:noProof/>
                <w:webHidden/>
              </w:rPr>
              <w:fldChar w:fldCharType="begin"/>
            </w:r>
            <w:r w:rsidR="003B536A">
              <w:rPr>
                <w:noProof/>
                <w:webHidden/>
              </w:rPr>
              <w:instrText xml:space="preserve"> PAGEREF _Toc499555691 \h </w:instrText>
            </w:r>
            <w:r w:rsidR="003B536A">
              <w:rPr>
                <w:noProof/>
                <w:webHidden/>
              </w:rPr>
            </w:r>
            <w:r w:rsidR="003B536A">
              <w:rPr>
                <w:noProof/>
                <w:webHidden/>
              </w:rPr>
              <w:fldChar w:fldCharType="separate"/>
            </w:r>
            <w:r w:rsidR="003B536A">
              <w:rPr>
                <w:noProof/>
                <w:webHidden/>
              </w:rPr>
              <w:t>42</w:t>
            </w:r>
            <w:r w:rsidR="003B536A">
              <w:rPr>
                <w:noProof/>
                <w:webHidden/>
              </w:rPr>
              <w:fldChar w:fldCharType="end"/>
            </w:r>
          </w:hyperlink>
        </w:p>
        <w:p w14:paraId="38969D8E"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2" w:history="1">
            <w:r w:rsidR="003B536A" w:rsidRPr="0065459D">
              <w:rPr>
                <w:rStyle w:val="Hiperlink"/>
                <w:noProof/>
              </w:rPr>
              <w:t>5.3 DOCKER IMAGEM</w:t>
            </w:r>
            <w:r w:rsidR="003B536A">
              <w:rPr>
                <w:noProof/>
                <w:webHidden/>
              </w:rPr>
              <w:tab/>
            </w:r>
            <w:r w:rsidR="003B536A">
              <w:rPr>
                <w:noProof/>
                <w:webHidden/>
              </w:rPr>
              <w:fldChar w:fldCharType="begin"/>
            </w:r>
            <w:r w:rsidR="003B536A">
              <w:rPr>
                <w:noProof/>
                <w:webHidden/>
              </w:rPr>
              <w:instrText xml:space="preserve"> PAGEREF _Toc499555692 \h </w:instrText>
            </w:r>
            <w:r w:rsidR="003B536A">
              <w:rPr>
                <w:noProof/>
                <w:webHidden/>
              </w:rPr>
            </w:r>
            <w:r w:rsidR="003B536A">
              <w:rPr>
                <w:noProof/>
                <w:webHidden/>
              </w:rPr>
              <w:fldChar w:fldCharType="separate"/>
            </w:r>
            <w:r w:rsidR="003B536A">
              <w:rPr>
                <w:noProof/>
                <w:webHidden/>
              </w:rPr>
              <w:t>44</w:t>
            </w:r>
            <w:r w:rsidR="003B536A">
              <w:rPr>
                <w:noProof/>
                <w:webHidden/>
              </w:rPr>
              <w:fldChar w:fldCharType="end"/>
            </w:r>
          </w:hyperlink>
        </w:p>
        <w:p w14:paraId="0527251C"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3" w:history="1">
            <w:r w:rsidR="003B536A" w:rsidRPr="0065459D">
              <w:rPr>
                <w:rStyle w:val="Hiperlink"/>
                <w:noProof/>
              </w:rPr>
              <w:t>5.4 DOCKERHUB</w:t>
            </w:r>
            <w:r w:rsidR="003B536A">
              <w:rPr>
                <w:noProof/>
                <w:webHidden/>
              </w:rPr>
              <w:tab/>
            </w:r>
            <w:r w:rsidR="003B536A">
              <w:rPr>
                <w:noProof/>
                <w:webHidden/>
              </w:rPr>
              <w:fldChar w:fldCharType="begin"/>
            </w:r>
            <w:r w:rsidR="003B536A">
              <w:rPr>
                <w:noProof/>
                <w:webHidden/>
              </w:rPr>
              <w:instrText xml:space="preserve"> PAGEREF _Toc499555693 \h </w:instrText>
            </w:r>
            <w:r w:rsidR="003B536A">
              <w:rPr>
                <w:noProof/>
                <w:webHidden/>
              </w:rPr>
            </w:r>
            <w:r w:rsidR="003B536A">
              <w:rPr>
                <w:noProof/>
                <w:webHidden/>
              </w:rPr>
              <w:fldChar w:fldCharType="separate"/>
            </w:r>
            <w:r w:rsidR="003B536A">
              <w:rPr>
                <w:noProof/>
                <w:webHidden/>
              </w:rPr>
              <w:t>46</w:t>
            </w:r>
            <w:r w:rsidR="003B536A">
              <w:rPr>
                <w:noProof/>
                <w:webHidden/>
              </w:rPr>
              <w:fldChar w:fldCharType="end"/>
            </w:r>
          </w:hyperlink>
        </w:p>
        <w:p w14:paraId="49C75274"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4" w:history="1">
            <w:r w:rsidR="003B536A" w:rsidRPr="0065459D">
              <w:rPr>
                <w:rStyle w:val="Hiperlink"/>
                <w:noProof/>
              </w:rPr>
              <w:t>5.5 DOCKER CONTAINER</w:t>
            </w:r>
            <w:r w:rsidR="003B536A">
              <w:rPr>
                <w:noProof/>
                <w:webHidden/>
              </w:rPr>
              <w:tab/>
            </w:r>
            <w:r w:rsidR="003B536A">
              <w:rPr>
                <w:noProof/>
                <w:webHidden/>
              </w:rPr>
              <w:fldChar w:fldCharType="begin"/>
            </w:r>
            <w:r w:rsidR="003B536A">
              <w:rPr>
                <w:noProof/>
                <w:webHidden/>
              </w:rPr>
              <w:instrText xml:space="preserve"> PAGEREF _Toc499555694 \h </w:instrText>
            </w:r>
            <w:r w:rsidR="003B536A">
              <w:rPr>
                <w:noProof/>
                <w:webHidden/>
              </w:rPr>
            </w:r>
            <w:r w:rsidR="003B536A">
              <w:rPr>
                <w:noProof/>
                <w:webHidden/>
              </w:rPr>
              <w:fldChar w:fldCharType="separate"/>
            </w:r>
            <w:r w:rsidR="003B536A">
              <w:rPr>
                <w:noProof/>
                <w:webHidden/>
              </w:rPr>
              <w:t>49</w:t>
            </w:r>
            <w:r w:rsidR="003B536A">
              <w:rPr>
                <w:noProof/>
                <w:webHidden/>
              </w:rPr>
              <w:fldChar w:fldCharType="end"/>
            </w:r>
          </w:hyperlink>
        </w:p>
        <w:p w14:paraId="7EB2F737" w14:textId="77777777" w:rsidR="003B536A" w:rsidRDefault="00CE0C88">
          <w:pPr>
            <w:pStyle w:val="Sumrio3"/>
            <w:tabs>
              <w:tab w:val="right" w:leader="dot" w:pos="8921"/>
            </w:tabs>
            <w:rPr>
              <w:rFonts w:eastAsiaTheme="minorEastAsia" w:cstheme="minorBidi"/>
              <w:noProof/>
              <w:sz w:val="24"/>
              <w:szCs w:val="24"/>
            </w:rPr>
          </w:pPr>
          <w:hyperlink w:anchor="_Toc499555695" w:history="1">
            <w:r w:rsidR="003B536A" w:rsidRPr="0065459D">
              <w:rPr>
                <w:rStyle w:val="Hiperlink"/>
                <w:rFonts w:ascii="Times New Roman" w:hAnsi="Times New Roman"/>
                <w:b/>
                <w:noProof/>
              </w:rPr>
              <w:t>5.5.1 Software de Gerenciamento de Containers</w:t>
            </w:r>
            <w:r w:rsidR="003B536A">
              <w:rPr>
                <w:noProof/>
                <w:webHidden/>
              </w:rPr>
              <w:tab/>
            </w:r>
            <w:r w:rsidR="003B536A">
              <w:rPr>
                <w:noProof/>
                <w:webHidden/>
              </w:rPr>
              <w:fldChar w:fldCharType="begin"/>
            </w:r>
            <w:r w:rsidR="003B536A">
              <w:rPr>
                <w:noProof/>
                <w:webHidden/>
              </w:rPr>
              <w:instrText xml:space="preserve"> PAGEREF _Toc499555695 \h </w:instrText>
            </w:r>
            <w:r w:rsidR="003B536A">
              <w:rPr>
                <w:noProof/>
                <w:webHidden/>
              </w:rPr>
            </w:r>
            <w:r w:rsidR="003B536A">
              <w:rPr>
                <w:noProof/>
                <w:webHidden/>
              </w:rPr>
              <w:fldChar w:fldCharType="separate"/>
            </w:r>
            <w:r w:rsidR="003B536A">
              <w:rPr>
                <w:noProof/>
                <w:webHidden/>
              </w:rPr>
              <w:t>52</w:t>
            </w:r>
            <w:r w:rsidR="003B536A">
              <w:rPr>
                <w:noProof/>
                <w:webHidden/>
              </w:rPr>
              <w:fldChar w:fldCharType="end"/>
            </w:r>
          </w:hyperlink>
        </w:p>
        <w:p w14:paraId="32C2F955"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6" w:history="1">
            <w:r w:rsidR="003B536A" w:rsidRPr="0065459D">
              <w:rPr>
                <w:rStyle w:val="Hiperlink"/>
                <w:noProof/>
              </w:rPr>
              <w:t>5.6 DOCKER SWARM</w:t>
            </w:r>
            <w:r w:rsidR="003B536A">
              <w:rPr>
                <w:noProof/>
                <w:webHidden/>
              </w:rPr>
              <w:tab/>
            </w:r>
            <w:r w:rsidR="003B536A">
              <w:rPr>
                <w:noProof/>
                <w:webHidden/>
              </w:rPr>
              <w:fldChar w:fldCharType="begin"/>
            </w:r>
            <w:r w:rsidR="003B536A">
              <w:rPr>
                <w:noProof/>
                <w:webHidden/>
              </w:rPr>
              <w:instrText xml:space="preserve"> PAGEREF _Toc499555696 \h </w:instrText>
            </w:r>
            <w:r w:rsidR="003B536A">
              <w:rPr>
                <w:noProof/>
                <w:webHidden/>
              </w:rPr>
            </w:r>
            <w:r w:rsidR="003B536A">
              <w:rPr>
                <w:noProof/>
                <w:webHidden/>
              </w:rPr>
              <w:fldChar w:fldCharType="separate"/>
            </w:r>
            <w:r w:rsidR="003B536A">
              <w:rPr>
                <w:noProof/>
                <w:webHidden/>
              </w:rPr>
              <w:t>55</w:t>
            </w:r>
            <w:r w:rsidR="003B536A">
              <w:rPr>
                <w:noProof/>
                <w:webHidden/>
              </w:rPr>
              <w:fldChar w:fldCharType="end"/>
            </w:r>
          </w:hyperlink>
        </w:p>
        <w:p w14:paraId="7CE4118F"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7" w:history="1">
            <w:r w:rsidR="003B536A" w:rsidRPr="0065459D">
              <w:rPr>
                <w:rStyle w:val="Hiperlink"/>
                <w:noProof/>
              </w:rPr>
              <w:t>5.7 PLAY WITH DOCKER</w:t>
            </w:r>
            <w:r w:rsidR="003B536A">
              <w:rPr>
                <w:noProof/>
                <w:webHidden/>
              </w:rPr>
              <w:tab/>
            </w:r>
            <w:r w:rsidR="003B536A">
              <w:rPr>
                <w:noProof/>
                <w:webHidden/>
              </w:rPr>
              <w:fldChar w:fldCharType="begin"/>
            </w:r>
            <w:r w:rsidR="003B536A">
              <w:rPr>
                <w:noProof/>
                <w:webHidden/>
              </w:rPr>
              <w:instrText xml:space="preserve"> PAGEREF _Toc499555697 \h </w:instrText>
            </w:r>
            <w:r w:rsidR="003B536A">
              <w:rPr>
                <w:noProof/>
                <w:webHidden/>
              </w:rPr>
            </w:r>
            <w:r w:rsidR="003B536A">
              <w:rPr>
                <w:noProof/>
                <w:webHidden/>
              </w:rPr>
              <w:fldChar w:fldCharType="separate"/>
            </w:r>
            <w:r w:rsidR="003B536A">
              <w:rPr>
                <w:noProof/>
                <w:webHidden/>
              </w:rPr>
              <w:t>58</w:t>
            </w:r>
            <w:r w:rsidR="003B536A">
              <w:rPr>
                <w:noProof/>
                <w:webHidden/>
              </w:rPr>
              <w:fldChar w:fldCharType="end"/>
            </w:r>
          </w:hyperlink>
        </w:p>
        <w:p w14:paraId="5482996D"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8" w:history="1">
            <w:r w:rsidR="003B536A" w:rsidRPr="0065459D">
              <w:rPr>
                <w:rStyle w:val="Hiperlink"/>
                <w:noProof/>
              </w:rPr>
              <w:t>5.8 COMUNIDADE E EMPRESARIAL</w:t>
            </w:r>
            <w:r w:rsidR="003B536A">
              <w:rPr>
                <w:noProof/>
                <w:webHidden/>
              </w:rPr>
              <w:tab/>
            </w:r>
            <w:r w:rsidR="003B536A">
              <w:rPr>
                <w:noProof/>
                <w:webHidden/>
              </w:rPr>
              <w:fldChar w:fldCharType="begin"/>
            </w:r>
            <w:r w:rsidR="003B536A">
              <w:rPr>
                <w:noProof/>
                <w:webHidden/>
              </w:rPr>
              <w:instrText xml:space="preserve"> PAGEREF _Toc499555698 \h </w:instrText>
            </w:r>
            <w:r w:rsidR="003B536A">
              <w:rPr>
                <w:noProof/>
                <w:webHidden/>
              </w:rPr>
            </w:r>
            <w:r w:rsidR="003B536A">
              <w:rPr>
                <w:noProof/>
                <w:webHidden/>
              </w:rPr>
              <w:fldChar w:fldCharType="separate"/>
            </w:r>
            <w:r w:rsidR="003B536A">
              <w:rPr>
                <w:noProof/>
                <w:webHidden/>
              </w:rPr>
              <w:t>60</w:t>
            </w:r>
            <w:r w:rsidR="003B536A">
              <w:rPr>
                <w:noProof/>
                <w:webHidden/>
              </w:rPr>
              <w:fldChar w:fldCharType="end"/>
            </w:r>
          </w:hyperlink>
        </w:p>
        <w:p w14:paraId="3144DBD1" w14:textId="77777777" w:rsidR="003B536A" w:rsidRDefault="00CE0C88">
          <w:pPr>
            <w:pStyle w:val="Sumrio3"/>
            <w:tabs>
              <w:tab w:val="right" w:leader="dot" w:pos="8921"/>
            </w:tabs>
            <w:rPr>
              <w:rFonts w:eastAsiaTheme="minorEastAsia" w:cstheme="minorBidi"/>
              <w:noProof/>
              <w:sz w:val="24"/>
              <w:szCs w:val="24"/>
            </w:rPr>
          </w:pPr>
          <w:hyperlink w:anchor="_Toc499555699" w:history="1">
            <w:r w:rsidR="003B536A" w:rsidRPr="0065459D">
              <w:rPr>
                <w:rStyle w:val="Hiperlink"/>
                <w:rFonts w:ascii="Times New Roman" w:hAnsi="Times New Roman"/>
                <w:b/>
                <w:noProof/>
              </w:rPr>
              <w:t>5.8.1 Empresarial</w:t>
            </w:r>
            <w:r w:rsidR="003B536A">
              <w:rPr>
                <w:noProof/>
                <w:webHidden/>
              </w:rPr>
              <w:tab/>
            </w:r>
            <w:r w:rsidR="003B536A">
              <w:rPr>
                <w:noProof/>
                <w:webHidden/>
              </w:rPr>
              <w:fldChar w:fldCharType="begin"/>
            </w:r>
            <w:r w:rsidR="003B536A">
              <w:rPr>
                <w:noProof/>
                <w:webHidden/>
              </w:rPr>
              <w:instrText xml:space="preserve"> PAGEREF _Toc499555699 \h </w:instrText>
            </w:r>
            <w:r w:rsidR="003B536A">
              <w:rPr>
                <w:noProof/>
                <w:webHidden/>
              </w:rPr>
            </w:r>
            <w:r w:rsidR="003B536A">
              <w:rPr>
                <w:noProof/>
                <w:webHidden/>
              </w:rPr>
              <w:fldChar w:fldCharType="separate"/>
            </w:r>
            <w:r w:rsidR="003B536A">
              <w:rPr>
                <w:noProof/>
                <w:webHidden/>
              </w:rPr>
              <w:t>61</w:t>
            </w:r>
            <w:r w:rsidR="003B536A">
              <w:rPr>
                <w:noProof/>
                <w:webHidden/>
              </w:rPr>
              <w:fldChar w:fldCharType="end"/>
            </w:r>
          </w:hyperlink>
        </w:p>
        <w:p w14:paraId="39B1A603" w14:textId="77777777" w:rsidR="003B536A" w:rsidRDefault="00CE0C88">
          <w:pPr>
            <w:pStyle w:val="Sumrio1"/>
            <w:tabs>
              <w:tab w:val="right" w:leader="dot" w:pos="8921"/>
            </w:tabs>
            <w:rPr>
              <w:rFonts w:eastAsiaTheme="minorEastAsia" w:cstheme="minorBidi"/>
              <w:b w:val="0"/>
              <w:bCs w:val="0"/>
              <w:noProof/>
            </w:rPr>
          </w:pPr>
          <w:hyperlink w:anchor="_Toc499555700" w:history="1">
            <w:r w:rsidR="003B536A" w:rsidRPr="0065459D">
              <w:rPr>
                <w:rStyle w:val="Hiperlink"/>
                <w:noProof/>
              </w:rPr>
              <w:t>6 BOAS PRÁTICAS DE CONSTRUÇÃO DA APLICAÇÃO (DOZE FATORES)</w:t>
            </w:r>
            <w:r w:rsidR="003B536A">
              <w:rPr>
                <w:noProof/>
                <w:webHidden/>
              </w:rPr>
              <w:tab/>
            </w:r>
            <w:r w:rsidR="003B536A">
              <w:rPr>
                <w:noProof/>
                <w:webHidden/>
              </w:rPr>
              <w:fldChar w:fldCharType="begin"/>
            </w:r>
            <w:r w:rsidR="003B536A">
              <w:rPr>
                <w:noProof/>
                <w:webHidden/>
              </w:rPr>
              <w:instrText xml:space="preserve"> PAGEREF _Toc499555700 \h </w:instrText>
            </w:r>
            <w:r w:rsidR="003B536A">
              <w:rPr>
                <w:noProof/>
                <w:webHidden/>
              </w:rPr>
            </w:r>
            <w:r w:rsidR="003B536A">
              <w:rPr>
                <w:noProof/>
                <w:webHidden/>
              </w:rPr>
              <w:fldChar w:fldCharType="separate"/>
            </w:r>
            <w:r w:rsidR="003B536A">
              <w:rPr>
                <w:noProof/>
                <w:webHidden/>
              </w:rPr>
              <w:t>63</w:t>
            </w:r>
            <w:r w:rsidR="003B536A">
              <w:rPr>
                <w:noProof/>
                <w:webHidden/>
              </w:rPr>
              <w:fldChar w:fldCharType="end"/>
            </w:r>
          </w:hyperlink>
        </w:p>
        <w:p w14:paraId="6F3A86B2"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1" w:history="1">
            <w:r w:rsidR="003B536A" w:rsidRPr="0065459D">
              <w:rPr>
                <w:rStyle w:val="Hiperlink"/>
                <w:noProof/>
              </w:rPr>
              <w:t>6.1 OS DOZE FATORES</w:t>
            </w:r>
            <w:r w:rsidR="003B536A">
              <w:rPr>
                <w:noProof/>
                <w:webHidden/>
              </w:rPr>
              <w:tab/>
            </w:r>
            <w:r w:rsidR="003B536A">
              <w:rPr>
                <w:noProof/>
                <w:webHidden/>
              </w:rPr>
              <w:fldChar w:fldCharType="begin"/>
            </w:r>
            <w:r w:rsidR="003B536A">
              <w:rPr>
                <w:noProof/>
                <w:webHidden/>
              </w:rPr>
              <w:instrText xml:space="preserve"> PAGEREF _Toc499555701 \h </w:instrText>
            </w:r>
            <w:r w:rsidR="003B536A">
              <w:rPr>
                <w:noProof/>
                <w:webHidden/>
              </w:rPr>
            </w:r>
            <w:r w:rsidR="003B536A">
              <w:rPr>
                <w:noProof/>
                <w:webHidden/>
              </w:rPr>
              <w:fldChar w:fldCharType="separate"/>
            </w:r>
            <w:r w:rsidR="003B536A">
              <w:rPr>
                <w:noProof/>
                <w:webHidden/>
              </w:rPr>
              <w:t>64</w:t>
            </w:r>
            <w:r w:rsidR="003B536A">
              <w:rPr>
                <w:noProof/>
                <w:webHidden/>
              </w:rPr>
              <w:fldChar w:fldCharType="end"/>
            </w:r>
          </w:hyperlink>
        </w:p>
        <w:p w14:paraId="334E510D" w14:textId="77777777" w:rsidR="003B536A" w:rsidRDefault="00CE0C88">
          <w:pPr>
            <w:pStyle w:val="Sumrio1"/>
            <w:tabs>
              <w:tab w:val="right" w:leader="dot" w:pos="8921"/>
            </w:tabs>
            <w:rPr>
              <w:rFonts w:eastAsiaTheme="minorEastAsia" w:cstheme="minorBidi"/>
              <w:b w:val="0"/>
              <w:bCs w:val="0"/>
              <w:noProof/>
            </w:rPr>
          </w:pPr>
          <w:hyperlink w:anchor="_Toc499555702" w:history="1">
            <w:r w:rsidR="003B536A" w:rsidRPr="0065459D">
              <w:rPr>
                <w:rStyle w:val="Hiperlink"/>
                <w:noProof/>
              </w:rPr>
              <w:t>7 SOFTWARES DE ORQUESTRAÇÃO</w:t>
            </w:r>
            <w:r w:rsidR="003B536A">
              <w:rPr>
                <w:noProof/>
                <w:webHidden/>
              </w:rPr>
              <w:tab/>
            </w:r>
            <w:r w:rsidR="003B536A">
              <w:rPr>
                <w:noProof/>
                <w:webHidden/>
              </w:rPr>
              <w:fldChar w:fldCharType="begin"/>
            </w:r>
            <w:r w:rsidR="003B536A">
              <w:rPr>
                <w:noProof/>
                <w:webHidden/>
              </w:rPr>
              <w:instrText xml:space="preserve"> PAGEREF _Toc499555702 \h </w:instrText>
            </w:r>
            <w:r w:rsidR="003B536A">
              <w:rPr>
                <w:noProof/>
                <w:webHidden/>
              </w:rPr>
            </w:r>
            <w:r w:rsidR="003B536A">
              <w:rPr>
                <w:noProof/>
                <w:webHidden/>
              </w:rPr>
              <w:fldChar w:fldCharType="separate"/>
            </w:r>
            <w:r w:rsidR="003B536A">
              <w:rPr>
                <w:noProof/>
                <w:webHidden/>
              </w:rPr>
              <w:t>65</w:t>
            </w:r>
            <w:r w:rsidR="003B536A">
              <w:rPr>
                <w:noProof/>
                <w:webHidden/>
              </w:rPr>
              <w:fldChar w:fldCharType="end"/>
            </w:r>
          </w:hyperlink>
        </w:p>
        <w:p w14:paraId="5E883943" w14:textId="77777777" w:rsidR="003B536A" w:rsidRDefault="00CE0C88">
          <w:pPr>
            <w:pStyle w:val="Sumrio1"/>
            <w:tabs>
              <w:tab w:val="right" w:leader="dot" w:pos="8921"/>
            </w:tabs>
            <w:rPr>
              <w:rFonts w:eastAsiaTheme="minorEastAsia" w:cstheme="minorBidi"/>
              <w:b w:val="0"/>
              <w:bCs w:val="0"/>
              <w:noProof/>
            </w:rPr>
          </w:pPr>
          <w:hyperlink w:anchor="_Toc499555703" w:history="1">
            <w:r w:rsidR="003B536A" w:rsidRPr="0065459D">
              <w:rPr>
                <w:rStyle w:val="Hiperlink"/>
                <w:noProof/>
              </w:rPr>
              <w:t>8 ESTUDO DE CASO</w:t>
            </w:r>
            <w:r w:rsidR="003B536A">
              <w:rPr>
                <w:noProof/>
                <w:webHidden/>
              </w:rPr>
              <w:tab/>
            </w:r>
            <w:r w:rsidR="003B536A">
              <w:rPr>
                <w:noProof/>
                <w:webHidden/>
              </w:rPr>
              <w:fldChar w:fldCharType="begin"/>
            </w:r>
            <w:r w:rsidR="003B536A">
              <w:rPr>
                <w:noProof/>
                <w:webHidden/>
              </w:rPr>
              <w:instrText xml:space="preserve"> PAGEREF _Toc499555703 \h </w:instrText>
            </w:r>
            <w:r w:rsidR="003B536A">
              <w:rPr>
                <w:noProof/>
                <w:webHidden/>
              </w:rPr>
            </w:r>
            <w:r w:rsidR="003B536A">
              <w:rPr>
                <w:noProof/>
                <w:webHidden/>
              </w:rPr>
              <w:fldChar w:fldCharType="separate"/>
            </w:r>
            <w:r w:rsidR="003B536A">
              <w:rPr>
                <w:noProof/>
                <w:webHidden/>
              </w:rPr>
              <w:t>66</w:t>
            </w:r>
            <w:r w:rsidR="003B536A">
              <w:rPr>
                <w:noProof/>
                <w:webHidden/>
              </w:rPr>
              <w:fldChar w:fldCharType="end"/>
            </w:r>
          </w:hyperlink>
        </w:p>
        <w:p w14:paraId="2B099B81"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4" w:history="1">
            <w:r w:rsidR="003B536A" w:rsidRPr="0065459D">
              <w:rPr>
                <w:rStyle w:val="Hiperlink"/>
                <w:noProof/>
              </w:rPr>
              <w:t>8.1 OBJETIVO</w:t>
            </w:r>
            <w:r w:rsidR="003B536A">
              <w:rPr>
                <w:noProof/>
                <w:webHidden/>
              </w:rPr>
              <w:tab/>
            </w:r>
            <w:r w:rsidR="003B536A">
              <w:rPr>
                <w:noProof/>
                <w:webHidden/>
              </w:rPr>
              <w:fldChar w:fldCharType="begin"/>
            </w:r>
            <w:r w:rsidR="003B536A">
              <w:rPr>
                <w:noProof/>
                <w:webHidden/>
              </w:rPr>
              <w:instrText xml:space="preserve"> PAGEREF _Toc499555704 \h </w:instrText>
            </w:r>
            <w:r w:rsidR="003B536A">
              <w:rPr>
                <w:noProof/>
                <w:webHidden/>
              </w:rPr>
            </w:r>
            <w:r w:rsidR="003B536A">
              <w:rPr>
                <w:noProof/>
                <w:webHidden/>
              </w:rPr>
              <w:fldChar w:fldCharType="separate"/>
            </w:r>
            <w:r w:rsidR="003B536A">
              <w:rPr>
                <w:noProof/>
                <w:webHidden/>
              </w:rPr>
              <w:t>66</w:t>
            </w:r>
            <w:r w:rsidR="003B536A">
              <w:rPr>
                <w:noProof/>
                <w:webHidden/>
              </w:rPr>
              <w:fldChar w:fldCharType="end"/>
            </w:r>
          </w:hyperlink>
        </w:p>
        <w:p w14:paraId="2A9F6760"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5" w:history="1">
            <w:r w:rsidR="003B536A" w:rsidRPr="0065459D">
              <w:rPr>
                <w:rStyle w:val="Hiperlink"/>
                <w:noProof/>
              </w:rPr>
              <w:t>8.2 CENÁRIO ATUAL</w:t>
            </w:r>
            <w:r w:rsidR="003B536A">
              <w:rPr>
                <w:noProof/>
                <w:webHidden/>
              </w:rPr>
              <w:tab/>
            </w:r>
            <w:r w:rsidR="003B536A">
              <w:rPr>
                <w:noProof/>
                <w:webHidden/>
              </w:rPr>
              <w:fldChar w:fldCharType="begin"/>
            </w:r>
            <w:r w:rsidR="003B536A">
              <w:rPr>
                <w:noProof/>
                <w:webHidden/>
              </w:rPr>
              <w:instrText xml:space="preserve"> PAGEREF _Toc499555705 \h </w:instrText>
            </w:r>
            <w:r w:rsidR="003B536A">
              <w:rPr>
                <w:noProof/>
                <w:webHidden/>
              </w:rPr>
            </w:r>
            <w:r w:rsidR="003B536A">
              <w:rPr>
                <w:noProof/>
                <w:webHidden/>
              </w:rPr>
              <w:fldChar w:fldCharType="separate"/>
            </w:r>
            <w:r w:rsidR="003B536A">
              <w:rPr>
                <w:noProof/>
                <w:webHidden/>
              </w:rPr>
              <w:t>66</w:t>
            </w:r>
            <w:r w:rsidR="003B536A">
              <w:rPr>
                <w:noProof/>
                <w:webHidden/>
              </w:rPr>
              <w:fldChar w:fldCharType="end"/>
            </w:r>
          </w:hyperlink>
        </w:p>
        <w:p w14:paraId="404D9A9A"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6" w:history="1">
            <w:r w:rsidR="003B536A" w:rsidRPr="0065459D">
              <w:rPr>
                <w:rStyle w:val="Hiperlink"/>
                <w:noProof/>
              </w:rPr>
              <w:t>8.3 DESCRIÇÃO DO PROJETO</w:t>
            </w:r>
            <w:r w:rsidR="003B536A">
              <w:rPr>
                <w:noProof/>
                <w:webHidden/>
              </w:rPr>
              <w:tab/>
            </w:r>
            <w:r w:rsidR="003B536A">
              <w:rPr>
                <w:noProof/>
                <w:webHidden/>
              </w:rPr>
              <w:fldChar w:fldCharType="begin"/>
            </w:r>
            <w:r w:rsidR="003B536A">
              <w:rPr>
                <w:noProof/>
                <w:webHidden/>
              </w:rPr>
              <w:instrText xml:space="preserve"> PAGEREF _Toc499555706 \h </w:instrText>
            </w:r>
            <w:r w:rsidR="003B536A">
              <w:rPr>
                <w:noProof/>
                <w:webHidden/>
              </w:rPr>
            </w:r>
            <w:r w:rsidR="003B536A">
              <w:rPr>
                <w:noProof/>
                <w:webHidden/>
              </w:rPr>
              <w:fldChar w:fldCharType="separate"/>
            </w:r>
            <w:r w:rsidR="003B536A">
              <w:rPr>
                <w:noProof/>
                <w:webHidden/>
              </w:rPr>
              <w:t>66</w:t>
            </w:r>
            <w:r w:rsidR="003B536A">
              <w:rPr>
                <w:noProof/>
                <w:webHidden/>
              </w:rPr>
              <w:fldChar w:fldCharType="end"/>
            </w:r>
          </w:hyperlink>
        </w:p>
        <w:p w14:paraId="7C30DFC8"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7" w:history="1">
            <w:r w:rsidR="003B536A" w:rsidRPr="0065459D">
              <w:rPr>
                <w:rStyle w:val="Hiperlink"/>
                <w:noProof/>
              </w:rPr>
              <w:t>8.4 ENVOLVIMENTO</w:t>
            </w:r>
            <w:r w:rsidR="003B536A">
              <w:rPr>
                <w:noProof/>
                <w:webHidden/>
              </w:rPr>
              <w:tab/>
            </w:r>
            <w:r w:rsidR="003B536A">
              <w:rPr>
                <w:noProof/>
                <w:webHidden/>
              </w:rPr>
              <w:fldChar w:fldCharType="begin"/>
            </w:r>
            <w:r w:rsidR="003B536A">
              <w:rPr>
                <w:noProof/>
                <w:webHidden/>
              </w:rPr>
              <w:instrText xml:space="preserve"> PAGEREF _Toc499555707 \h </w:instrText>
            </w:r>
            <w:r w:rsidR="003B536A">
              <w:rPr>
                <w:noProof/>
                <w:webHidden/>
              </w:rPr>
            </w:r>
            <w:r w:rsidR="003B536A">
              <w:rPr>
                <w:noProof/>
                <w:webHidden/>
              </w:rPr>
              <w:fldChar w:fldCharType="separate"/>
            </w:r>
            <w:r w:rsidR="003B536A">
              <w:rPr>
                <w:noProof/>
                <w:webHidden/>
              </w:rPr>
              <w:t>67</w:t>
            </w:r>
            <w:r w:rsidR="003B536A">
              <w:rPr>
                <w:noProof/>
                <w:webHidden/>
              </w:rPr>
              <w:fldChar w:fldCharType="end"/>
            </w:r>
          </w:hyperlink>
        </w:p>
        <w:p w14:paraId="7A05F3B0" w14:textId="77777777" w:rsidR="003B536A" w:rsidRDefault="00CE0C88">
          <w:pPr>
            <w:pStyle w:val="Sumrio3"/>
            <w:tabs>
              <w:tab w:val="right" w:leader="dot" w:pos="8921"/>
            </w:tabs>
            <w:rPr>
              <w:rFonts w:eastAsiaTheme="minorEastAsia" w:cstheme="minorBidi"/>
              <w:noProof/>
              <w:sz w:val="24"/>
              <w:szCs w:val="24"/>
            </w:rPr>
          </w:pPr>
          <w:hyperlink w:anchor="_Toc499555708" w:history="1">
            <w:r w:rsidR="003B536A" w:rsidRPr="0065459D">
              <w:rPr>
                <w:rStyle w:val="Hiperlink"/>
                <w:rFonts w:ascii="Times New Roman" w:hAnsi="Times New Roman"/>
                <w:b/>
                <w:noProof/>
              </w:rPr>
              <w:t>8.4.1. Abrangência</w:t>
            </w:r>
            <w:r w:rsidR="003B536A">
              <w:rPr>
                <w:noProof/>
                <w:webHidden/>
              </w:rPr>
              <w:tab/>
            </w:r>
            <w:r w:rsidR="003B536A">
              <w:rPr>
                <w:noProof/>
                <w:webHidden/>
              </w:rPr>
              <w:fldChar w:fldCharType="begin"/>
            </w:r>
            <w:r w:rsidR="003B536A">
              <w:rPr>
                <w:noProof/>
                <w:webHidden/>
              </w:rPr>
              <w:instrText xml:space="preserve"> PAGEREF _Toc499555708 \h </w:instrText>
            </w:r>
            <w:r w:rsidR="003B536A">
              <w:rPr>
                <w:noProof/>
                <w:webHidden/>
              </w:rPr>
            </w:r>
            <w:r w:rsidR="003B536A">
              <w:rPr>
                <w:noProof/>
                <w:webHidden/>
              </w:rPr>
              <w:fldChar w:fldCharType="separate"/>
            </w:r>
            <w:r w:rsidR="003B536A">
              <w:rPr>
                <w:noProof/>
                <w:webHidden/>
              </w:rPr>
              <w:t>67</w:t>
            </w:r>
            <w:r w:rsidR="003B536A">
              <w:rPr>
                <w:noProof/>
                <w:webHidden/>
              </w:rPr>
              <w:fldChar w:fldCharType="end"/>
            </w:r>
          </w:hyperlink>
        </w:p>
        <w:p w14:paraId="5162A6D7"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9" w:history="1">
            <w:r w:rsidR="003B536A" w:rsidRPr="0065459D">
              <w:rPr>
                <w:rStyle w:val="Hiperlink"/>
                <w:noProof/>
              </w:rPr>
              <w:t>8.5 RESTRIÇÕES</w:t>
            </w:r>
            <w:r w:rsidR="003B536A">
              <w:rPr>
                <w:noProof/>
                <w:webHidden/>
              </w:rPr>
              <w:tab/>
            </w:r>
            <w:r w:rsidR="003B536A">
              <w:rPr>
                <w:noProof/>
                <w:webHidden/>
              </w:rPr>
              <w:fldChar w:fldCharType="begin"/>
            </w:r>
            <w:r w:rsidR="003B536A">
              <w:rPr>
                <w:noProof/>
                <w:webHidden/>
              </w:rPr>
              <w:instrText xml:space="preserve"> PAGEREF _Toc499555709 \h </w:instrText>
            </w:r>
            <w:r w:rsidR="003B536A">
              <w:rPr>
                <w:noProof/>
                <w:webHidden/>
              </w:rPr>
            </w:r>
            <w:r w:rsidR="003B536A">
              <w:rPr>
                <w:noProof/>
                <w:webHidden/>
              </w:rPr>
              <w:fldChar w:fldCharType="separate"/>
            </w:r>
            <w:r w:rsidR="003B536A">
              <w:rPr>
                <w:noProof/>
                <w:webHidden/>
              </w:rPr>
              <w:t>67</w:t>
            </w:r>
            <w:r w:rsidR="003B536A">
              <w:rPr>
                <w:noProof/>
                <w:webHidden/>
              </w:rPr>
              <w:fldChar w:fldCharType="end"/>
            </w:r>
          </w:hyperlink>
        </w:p>
        <w:p w14:paraId="50A76257"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0" w:history="1">
            <w:r w:rsidR="003B536A" w:rsidRPr="0065459D">
              <w:rPr>
                <w:rStyle w:val="Hiperlink"/>
                <w:noProof/>
              </w:rPr>
              <w:t>8.6 PROPOSTA DE SOLUÇÃO TECNOLÓGICA ESCOLHIDA</w:t>
            </w:r>
            <w:r w:rsidR="003B536A">
              <w:rPr>
                <w:noProof/>
                <w:webHidden/>
              </w:rPr>
              <w:tab/>
            </w:r>
            <w:r w:rsidR="003B536A">
              <w:rPr>
                <w:noProof/>
                <w:webHidden/>
              </w:rPr>
              <w:fldChar w:fldCharType="begin"/>
            </w:r>
            <w:r w:rsidR="003B536A">
              <w:rPr>
                <w:noProof/>
                <w:webHidden/>
              </w:rPr>
              <w:instrText xml:space="preserve"> PAGEREF _Toc499555710 \h </w:instrText>
            </w:r>
            <w:r w:rsidR="003B536A">
              <w:rPr>
                <w:noProof/>
                <w:webHidden/>
              </w:rPr>
            </w:r>
            <w:r w:rsidR="003B536A">
              <w:rPr>
                <w:noProof/>
                <w:webHidden/>
              </w:rPr>
              <w:fldChar w:fldCharType="separate"/>
            </w:r>
            <w:r w:rsidR="003B536A">
              <w:rPr>
                <w:noProof/>
                <w:webHidden/>
              </w:rPr>
              <w:t>68</w:t>
            </w:r>
            <w:r w:rsidR="003B536A">
              <w:rPr>
                <w:noProof/>
                <w:webHidden/>
              </w:rPr>
              <w:fldChar w:fldCharType="end"/>
            </w:r>
          </w:hyperlink>
        </w:p>
        <w:p w14:paraId="40749473"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1" w:history="1">
            <w:r w:rsidR="003B536A" w:rsidRPr="0065459D">
              <w:rPr>
                <w:rStyle w:val="Hiperlink"/>
                <w:noProof/>
              </w:rPr>
              <w:t>8.8 DIAGRAMA DE ATIVIDADES</w:t>
            </w:r>
            <w:r w:rsidR="003B536A">
              <w:rPr>
                <w:noProof/>
                <w:webHidden/>
              </w:rPr>
              <w:tab/>
            </w:r>
            <w:r w:rsidR="003B536A">
              <w:rPr>
                <w:noProof/>
                <w:webHidden/>
              </w:rPr>
              <w:fldChar w:fldCharType="begin"/>
            </w:r>
            <w:r w:rsidR="003B536A">
              <w:rPr>
                <w:noProof/>
                <w:webHidden/>
              </w:rPr>
              <w:instrText xml:space="preserve"> PAGEREF _Toc499555711 \h </w:instrText>
            </w:r>
            <w:r w:rsidR="003B536A">
              <w:rPr>
                <w:noProof/>
                <w:webHidden/>
              </w:rPr>
            </w:r>
            <w:r w:rsidR="003B536A">
              <w:rPr>
                <w:noProof/>
                <w:webHidden/>
              </w:rPr>
              <w:fldChar w:fldCharType="separate"/>
            </w:r>
            <w:r w:rsidR="003B536A">
              <w:rPr>
                <w:noProof/>
                <w:webHidden/>
              </w:rPr>
              <w:t>68</w:t>
            </w:r>
            <w:r w:rsidR="003B536A">
              <w:rPr>
                <w:noProof/>
                <w:webHidden/>
              </w:rPr>
              <w:fldChar w:fldCharType="end"/>
            </w:r>
          </w:hyperlink>
        </w:p>
        <w:p w14:paraId="536FC862"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2" w:history="1">
            <w:r w:rsidR="003B536A" w:rsidRPr="0065459D">
              <w:rPr>
                <w:rStyle w:val="Hiperlink"/>
                <w:noProof/>
              </w:rPr>
              <w:t>8.9 REGRAS DE NEGÓCIO</w:t>
            </w:r>
            <w:r w:rsidR="003B536A">
              <w:rPr>
                <w:noProof/>
                <w:webHidden/>
              </w:rPr>
              <w:tab/>
            </w:r>
            <w:r w:rsidR="003B536A">
              <w:rPr>
                <w:noProof/>
                <w:webHidden/>
              </w:rPr>
              <w:fldChar w:fldCharType="begin"/>
            </w:r>
            <w:r w:rsidR="003B536A">
              <w:rPr>
                <w:noProof/>
                <w:webHidden/>
              </w:rPr>
              <w:instrText xml:space="preserve"> PAGEREF _Toc499555712 \h </w:instrText>
            </w:r>
            <w:r w:rsidR="003B536A">
              <w:rPr>
                <w:noProof/>
                <w:webHidden/>
              </w:rPr>
            </w:r>
            <w:r w:rsidR="003B536A">
              <w:rPr>
                <w:noProof/>
                <w:webHidden/>
              </w:rPr>
              <w:fldChar w:fldCharType="separate"/>
            </w:r>
            <w:r w:rsidR="003B536A">
              <w:rPr>
                <w:noProof/>
                <w:webHidden/>
              </w:rPr>
              <w:t>70</w:t>
            </w:r>
            <w:r w:rsidR="003B536A">
              <w:rPr>
                <w:noProof/>
                <w:webHidden/>
              </w:rPr>
              <w:fldChar w:fldCharType="end"/>
            </w:r>
          </w:hyperlink>
        </w:p>
        <w:p w14:paraId="026731D2"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3" w:history="1">
            <w:r w:rsidR="003B536A" w:rsidRPr="0065459D">
              <w:rPr>
                <w:rStyle w:val="Hiperlink"/>
                <w:noProof/>
              </w:rPr>
              <w:t>8.10 INTERFACE VISUAL</w:t>
            </w:r>
            <w:r w:rsidR="003B536A">
              <w:rPr>
                <w:noProof/>
                <w:webHidden/>
              </w:rPr>
              <w:tab/>
            </w:r>
            <w:r w:rsidR="003B536A">
              <w:rPr>
                <w:noProof/>
                <w:webHidden/>
              </w:rPr>
              <w:fldChar w:fldCharType="begin"/>
            </w:r>
            <w:r w:rsidR="003B536A">
              <w:rPr>
                <w:noProof/>
                <w:webHidden/>
              </w:rPr>
              <w:instrText xml:space="preserve"> PAGEREF _Toc499555713 \h </w:instrText>
            </w:r>
            <w:r w:rsidR="003B536A">
              <w:rPr>
                <w:noProof/>
                <w:webHidden/>
              </w:rPr>
            </w:r>
            <w:r w:rsidR="003B536A">
              <w:rPr>
                <w:noProof/>
                <w:webHidden/>
              </w:rPr>
              <w:fldChar w:fldCharType="separate"/>
            </w:r>
            <w:r w:rsidR="003B536A">
              <w:rPr>
                <w:noProof/>
                <w:webHidden/>
              </w:rPr>
              <w:t>71</w:t>
            </w:r>
            <w:r w:rsidR="003B536A">
              <w:rPr>
                <w:noProof/>
                <w:webHidden/>
              </w:rPr>
              <w:fldChar w:fldCharType="end"/>
            </w:r>
          </w:hyperlink>
        </w:p>
        <w:p w14:paraId="4BEEED13" w14:textId="77777777" w:rsidR="003B536A" w:rsidRDefault="00CE0C88">
          <w:pPr>
            <w:pStyle w:val="Sumrio1"/>
            <w:tabs>
              <w:tab w:val="right" w:leader="dot" w:pos="8921"/>
            </w:tabs>
            <w:rPr>
              <w:rFonts w:eastAsiaTheme="minorEastAsia" w:cstheme="minorBidi"/>
              <w:b w:val="0"/>
              <w:bCs w:val="0"/>
              <w:noProof/>
            </w:rPr>
          </w:pPr>
          <w:hyperlink w:anchor="_Toc499555714" w:history="1">
            <w:r w:rsidR="003B536A" w:rsidRPr="0065459D">
              <w:rPr>
                <w:rStyle w:val="Hiperlink"/>
                <w:noProof/>
              </w:rPr>
              <w:t>9 INFRAESTRUTURA</w:t>
            </w:r>
            <w:r w:rsidR="003B536A">
              <w:rPr>
                <w:noProof/>
                <w:webHidden/>
              </w:rPr>
              <w:tab/>
            </w:r>
            <w:r w:rsidR="003B536A">
              <w:rPr>
                <w:noProof/>
                <w:webHidden/>
              </w:rPr>
              <w:fldChar w:fldCharType="begin"/>
            </w:r>
            <w:r w:rsidR="003B536A">
              <w:rPr>
                <w:noProof/>
                <w:webHidden/>
              </w:rPr>
              <w:instrText xml:space="preserve"> PAGEREF _Toc499555714 \h </w:instrText>
            </w:r>
            <w:r w:rsidR="003B536A">
              <w:rPr>
                <w:noProof/>
                <w:webHidden/>
              </w:rPr>
            </w:r>
            <w:r w:rsidR="003B536A">
              <w:rPr>
                <w:noProof/>
                <w:webHidden/>
              </w:rPr>
              <w:fldChar w:fldCharType="separate"/>
            </w:r>
            <w:r w:rsidR="003B536A">
              <w:rPr>
                <w:noProof/>
                <w:webHidden/>
              </w:rPr>
              <w:t>76</w:t>
            </w:r>
            <w:r w:rsidR="003B536A">
              <w:rPr>
                <w:noProof/>
                <w:webHidden/>
              </w:rPr>
              <w:fldChar w:fldCharType="end"/>
            </w:r>
          </w:hyperlink>
        </w:p>
        <w:p w14:paraId="2809DD0E" w14:textId="77777777" w:rsidR="003B536A" w:rsidRDefault="00CE0C88">
          <w:pPr>
            <w:pStyle w:val="Sumrio1"/>
            <w:tabs>
              <w:tab w:val="right" w:leader="dot" w:pos="8921"/>
            </w:tabs>
            <w:rPr>
              <w:rFonts w:eastAsiaTheme="minorEastAsia" w:cstheme="minorBidi"/>
              <w:b w:val="0"/>
              <w:bCs w:val="0"/>
              <w:noProof/>
            </w:rPr>
          </w:pPr>
          <w:hyperlink w:anchor="_Toc499555715" w:history="1">
            <w:r w:rsidR="003B536A" w:rsidRPr="0065459D">
              <w:rPr>
                <w:rStyle w:val="Hiperlink"/>
                <w:noProof/>
              </w:rPr>
              <w:t>10 CONCLUSÃO</w:t>
            </w:r>
            <w:r w:rsidR="003B536A">
              <w:rPr>
                <w:noProof/>
                <w:webHidden/>
              </w:rPr>
              <w:tab/>
            </w:r>
            <w:r w:rsidR="003B536A">
              <w:rPr>
                <w:noProof/>
                <w:webHidden/>
              </w:rPr>
              <w:fldChar w:fldCharType="begin"/>
            </w:r>
            <w:r w:rsidR="003B536A">
              <w:rPr>
                <w:noProof/>
                <w:webHidden/>
              </w:rPr>
              <w:instrText xml:space="preserve"> PAGEREF _Toc499555715 \h </w:instrText>
            </w:r>
            <w:r w:rsidR="003B536A">
              <w:rPr>
                <w:noProof/>
                <w:webHidden/>
              </w:rPr>
            </w:r>
            <w:r w:rsidR="003B536A">
              <w:rPr>
                <w:noProof/>
                <w:webHidden/>
              </w:rPr>
              <w:fldChar w:fldCharType="separate"/>
            </w:r>
            <w:r w:rsidR="003B536A">
              <w:rPr>
                <w:noProof/>
                <w:webHidden/>
              </w:rPr>
              <w:t>78</w:t>
            </w:r>
            <w:r w:rsidR="003B536A">
              <w:rPr>
                <w:noProof/>
                <w:webHidden/>
              </w:rPr>
              <w:fldChar w:fldCharType="end"/>
            </w:r>
          </w:hyperlink>
        </w:p>
        <w:p w14:paraId="1D7222D4" w14:textId="77777777" w:rsidR="003B536A" w:rsidRDefault="00CE0C88">
          <w:pPr>
            <w:pStyle w:val="Sumrio1"/>
            <w:tabs>
              <w:tab w:val="right" w:leader="dot" w:pos="8921"/>
            </w:tabs>
            <w:rPr>
              <w:rFonts w:eastAsiaTheme="minorEastAsia" w:cstheme="minorBidi"/>
              <w:b w:val="0"/>
              <w:bCs w:val="0"/>
              <w:noProof/>
            </w:rPr>
          </w:pPr>
          <w:hyperlink w:anchor="_Toc499555716" w:history="1">
            <w:r w:rsidR="003B536A" w:rsidRPr="0065459D">
              <w:rPr>
                <w:rStyle w:val="Hiperlink"/>
                <w:noProof/>
              </w:rPr>
              <w:t>11 TRABALHOS FUTUROS</w:t>
            </w:r>
            <w:r w:rsidR="003B536A">
              <w:rPr>
                <w:noProof/>
                <w:webHidden/>
              </w:rPr>
              <w:tab/>
            </w:r>
            <w:r w:rsidR="003B536A">
              <w:rPr>
                <w:noProof/>
                <w:webHidden/>
              </w:rPr>
              <w:fldChar w:fldCharType="begin"/>
            </w:r>
            <w:r w:rsidR="003B536A">
              <w:rPr>
                <w:noProof/>
                <w:webHidden/>
              </w:rPr>
              <w:instrText xml:space="preserve"> PAGEREF _Toc499555716 \h </w:instrText>
            </w:r>
            <w:r w:rsidR="003B536A">
              <w:rPr>
                <w:noProof/>
                <w:webHidden/>
              </w:rPr>
            </w:r>
            <w:r w:rsidR="003B536A">
              <w:rPr>
                <w:noProof/>
                <w:webHidden/>
              </w:rPr>
              <w:fldChar w:fldCharType="separate"/>
            </w:r>
            <w:r w:rsidR="003B536A">
              <w:rPr>
                <w:noProof/>
                <w:webHidden/>
              </w:rPr>
              <w:t>79</w:t>
            </w:r>
            <w:r w:rsidR="003B536A">
              <w:rPr>
                <w:noProof/>
                <w:webHidden/>
              </w:rPr>
              <w:fldChar w:fldCharType="end"/>
            </w:r>
          </w:hyperlink>
        </w:p>
        <w:p w14:paraId="3EAED018" w14:textId="77777777" w:rsidR="003B536A" w:rsidRDefault="00CE0C88">
          <w:pPr>
            <w:pStyle w:val="Sumrio1"/>
            <w:tabs>
              <w:tab w:val="right" w:leader="dot" w:pos="8921"/>
            </w:tabs>
            <w:rPr>
              <w:rFonts w:eastAsiaTheme="minorEastAsia" w:cstheme="minorBidi"/>
              <w:b w:val="0"/>
              <w:bCs w:val="0"/>
              <w:noProof/>
            </w:rPr>
          </w:pPr>
          <w:hyperlink w:anchor="_Toc499555717" w:history="1">
            <w:r w:rsidR="003B536A" w:rsidRPr="0065459D">
              <w:rPr>
                <w:rStyle w:val="Hiperlink"/>
                <w:noProof/>
              </w:rPr>
              <w:t>12 REFERÊNCIAS</w:t>
            </w:r>
            <w:r w:rsidR="003B536A">
              <w:rPr>
                <w:noProof/>
                <w:webHidden/>
              </w:rPr>
              <w:tab/>
            </w:r>
            <w:r w:rsidR="003B536A">
              <w:rPr>
                <w:noProof/>
                <w:webHidden/>
              </w:rPr>
              <w:fldChar w:fldCharType="begin"/>
            </w:r>
            <w:r w:rsidR="003B536A">
              <w:rPr>
                <w:noProof/>
                <w:webHidden/>
              </w:rPr>
              <w:instrText xml:space="preserve"> PAGEREF _Toc499555717 \h </w:instrText>
            </w:r>
            <w:r w:rsidR="003B536A">
              <w:rPr>
                <w:noProof/>
                <w:webHidden/>
              </w:rPr>
            </w:r>
            <w:r w:rsidR="003B536A">
              <w:rPr>
                <w:noProof/>
                <w:webHidden/>
              </w:rPr>
              <w:fldChar w:fldCharType="separate"/>
            </w:r>
            <w:r w:rsidR="003B536A">
              <w:rPr>
                <w:noProof/>
                <w:webHidden/>
              </w:rPr>
              <w:t>80</w:t>
            </w:r>
            <w:r w:rsidR="003B536A">
              <w:rPr>
                <w:noProof/>
                <w:webHidden/>
              </w:rPr>
              <w:fldChar w:fldCharType="end"/>
            </w:r>
          </w:hyperlink>
        </w:p>
        <w:p w14:paraId="53720195" w14:textId="77777777" w:rsidR="003B536A" w:rsidRDefault="00CE0C88">
          <w:pPr>
            <w:pStyle w:val="Sumrio1"/>
            <w:tabs>
              <w:tab w:val="right" w:leader="dot" w:pos="8921"/>
            </w:tabs>
            <w:rPr>
              <w:rFonts w:eastAsiaTheme="minorEastAsia" w:cstheme="minorBidi"/>
              <w:b w:val="0"/>
              <w:bCs w:val="0"/>
              <w:noProof/>
            </w:rPr>
          </w:pPr>
          <w:hyperlink w:anchor="_Toc499555718" w:history="1">
            <w:r w:rsidR="003B536A" w:rsidRPr="0065459D">
              <w:rPr>
                <w:rStyle w:val="Hiperlink"/>
                <w:noProof/>
              </w:rPr>
              <w:t>13 APÊNDICE</w:t>
            </w:r>
            <w:r w:rsidR="003B536A">
              <w:rPr>
                <w:noProof/>
                <w:webHidden/>
              </w:rPr>
              <w:tab/>
            </w:r>
            <w:r w:rsidR="003B536A">
              <w:rPr>
                <w:noProof/>
                <w:webHidden/>
              </w:rPr>
              <w:fldChar w:fldCharType="begin"/>
            </w:r>
            <w:r w:rsidR="003B536A">
              <w:rPr>
                <w:noProof/>
                <w:webHidden/>
              </w:rPr>
              <w:instrText xml:space="preserve"> PAGEREF _Toc499555718 \h </w:instrText>
            </w:r>
            <w:r w:rsidR="003B536A">
              <w:rPr>
                <w:noProof/>
                <w:webHidden/>
              </w:rPr>
            </w:r>
            <w:r w:rsidR="003B536A">
              <w:rPr>
                <w:noProof/>
                <w:webHidden/>
              </w:rPr>
              <w:fldChar w:fldCharType="separate"/>
            </w:r>
            <w:r w:rsidR="003B536A">
              <w:rPr>
                <w:noProof/>
                <w:webHidden/>
              </w:rPr>
              <w:t>82</w:t>
            </w:r>
            <w:r w:rsidR="003B536A">
              <w:rPr>
                <w:noProof/>
                <w:webHidden/>
              </w:rPr>
              <w:fldChar w:fldCharType="end"/>
            </w:r>
          </w:hyperlink>
        </w:p>
        <w:p w14:paraId="57B39B4D"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9" w:history="1">
            <w:r w:rsidR="003B536A" w:rsidRPr="0065459D">
              <w:rPr>
                <w:rStyle w:val="Hiperlink"/>
                <w:noProof/>
              </w:rPr>
              <w:t>Apêndice 13.1 – Dockerfile - X64</w:t>
            </w:r>
            <w:r w:rsidR="003B536A">
              <w:rPr>
                <w:noProof/>
                <w:webHidden/>
              </w:rPr>
              <w:tab/>
            </w:r>
            <w:r w:rsidR="003B536A">
              <w:rPr>
                <w:noProof/>
                <w:webHidden/>
              </w:rPr>
              <w:fldChar w:fldCharType="begin"/>
            </w:r>
            <w:r w:rsidR="003B536A">
              <w:rPr>
                <w:noProof/>
                <w:webHidden/>
              </w:rPr>
              <w:instrText xml:space="preserve"> PAGEREF _Toc499555719 \h </w:instrText>
            </w:r>
            <w:r w:rsidR="003B536A">
              <w:rPr>
                <w:noProof/>
                <w:webHidden/>
              </w:rPr>
            </w:r>
            <w:r w:rsidR="003B536A">
              <w:rPr>
                <w:noProof/>
                <w:webHidden/>
              </w:rPr>
              <w:fldChar w:fldCharType="separate"/>
            </w:r>
            <w:r w:rsidR="003B536A">
              <w:rPr>
                <w:noProof/>
                <w:webHidden/>
              </w:rPr>
              <w:t>82</w:t>
            </w:r>
            <w:r w:rsidR="003B536A">
              <w:rPr>
                <w:noProof/>
                <w:webHidden/>
              </w:rPr>
              <w:fldChar w:fldCharType="end"/>
            </w:r>
          </w:hyperlink>
        </w:p>
        <w:p w14:paraId="2059C193" w14:textId="77777777" w:rsidR="003B536A" w:rsidRDefault="00CE0C88">
          <w:pPr>
            <w:pStyle w:val="Sumrio2"/>
            <w:tabs>
              <w:tab w:val="right" w:leader="dot" w:pos="8921"/>
            </w:tabs>
            <w:rPr>
              <w:rFonts w:eastAsiaTheme="minorEastAsia" w:cstheme="minorBidi"/>
              <w:b w:val="0"/>
              <w:bCs w:val="0"/>
              <w:noProof/>
              <w:sz w:val="24"/>
              <w:szCs w:val="24"/>
            </w:rPr>
          </w:pPr>
          <w:hyperlink w:anchor="_Toc499555720" w:history="1">
            <w:r w:rsidR="003B536A" w:rsidRPr="0065459D">
              <w:rPr>
                <w:rStyle w:val="Hiperlink"/>
                <w:noProof/>
              </w:rPr>
              <w:t>Apêndice 13.2 – Docker-compose versão 2 - X64</w:t>
            </w:r>
            <w:r w:rsidR="003B536A">
              <w:rPr>
                <w:noProof/>
                <w:webHidden/>
              </w:rPr>
              <w:tab/>
            </w:r>
            <w:r w:rsidR="003B536A">
              <w:rPr>
                <w:noProof/>
                <w:webHidden/>
              </w:rPr>
              <w:fldChar w:fldCharType="begin"/>
            </w:r>
            <w:r w:rsidR="003B536A">
              <w:rPr>
                <w:noProof/>
                <w:webHidden/>
              </w:rPr>
              <w:instrText xml:space="preserve"> PAGEREF _Toc499555720 \h </w:instrText>
            </w:r>
            <w:r w:rsidR="003B536A">
              <w:rPr>
                <w:noProof/>
                <w:webHidden/>
              </w:rPr>
            </w:r>
            <w:r w:rsidR="003B536A">
              <w:rPr>
                <w:noProof/>
                <w:webHidden/>
              </w:rPr>
              <w:fldChar w:fldCharType="separate"/>
            </w:r>
            <w:r w:rsidR="003B536A">
              <w:rPr>
                <w:noProof/>
                <w:webHidden/>
              </w:rPr>
              <w:t>84</w:t>
            </w:r>
            <w:r w:rsidR="003B536A">
              <w:rPr>
                <w:noProof/>
                <w:webHidden/>
              </w:rPr>
              <w:fldChar w:fldCharType="end"/>
            </w:r>
          </w:hyperlink>
        </w:p>
        <w:p w14:paraId="2E63EDC2" w14:textId="77777777" w:rsidR="003B536A" w:rsidRDefault="00CE0C88">
          <w:pPr>
            <w:pStyle w:val="Sumrio2"/>
            <w:tabs>
              <w:tab w:val="right" w:leader="dot" w:pos="8921"/>
            </w:tabs>
            <w:rPr>
              <w:rFonts w:eastAsiaTheme="minorEastAsia" w:cstheme="minorBidi"/>
              <w:b w:val="0"/>
              <w:bCs w:val="0"/>
              <w:noProof/>
              <w:sz w:val="24"/>
              <w:szCs w:val="24"/>
            </w:rPr>
          </w:pPr>
          <w:hyperlink w:anchor="_Toc499555721" w:history="1">
            <w:r w:rsidR="003B536A" w:rsidRPr="0065459D">
              <w:rPr>
                <w:rStyle w:val="Hiperlink"/>
                <w:noProof/>
              </w:rPr>
              <w:t>Apêndice 13.3 – Dockerfile – ARM</w:t>
            </w:r>
            <w:r w:rsidR="003B536A">
              <w:rPr>
                <w:noProof/>
                <w:webHidden/>
              </w:rPr>
              <w:tab/>
            </w:r>
            <w:r w:rsidR="003B536A">
              <w:rPr>
                <w:noProof/>
                <w:webHidden/>
              </w:rPr>
              <w:fldChar w:fldCharType="begin"/>
            </w:r>
            <w:r w:rsidR="003B536A">
              <w:rPr>
                <w:noProof/>
                <w:webHidden/>
              </w:rPr>
              <w:instrText xml:space="preserve"> PAGEREF _Toc499555721 \h </w:instrText>
            </w:r>
            <w:r w:rsidR="003B536A">
              <w:rPr>
                <w:noProof/>
                <w:webHidden/>
              </w:rPr>
            </w:r>
            <w:r w:rsidR="003B536A">
              <w:rPr>
                <w:noProof/>
                <w:webHidden/>
              </w:rPr>
              <w:fldChar w:fldCharType="separate"/>
            </w:r>
            <w:r w:rsidR="003B536A">
              <w:rPr>
                <w:noProof/>
                <w:webHidden/>
              </w:rPr>
              <w:t>86</w:t>
            </w:r>
            <w:r w:rsidR="003B536A">
              <w:rPr>
                <w:noProof/>
                <w:webHidden/>
              </w:rPr>
              <w:fldChar w:fldCharType="end"/>
            </w:r>
          </w:hyperlink>
        </w:p>
        <w:p w14:paraId="4AA4FEA6" w14:textId="77777777" w:rsidR="003B536A" w:rsidRDefault="00CE0C88">
          <w:pPr>
            <w:pStyle w:val="Sumrio2"/>
            <w:tabs>
              <w:tab w:val="right" w:leader="dot" w:pos="8921"/>
            </w:tabs>
            <w:rPr>
              <w:rFonts w:eastAsiaTheme="minorEastAsia" w:cstheme="minorBidi"/>
              <w:b w:val="0"/>
              <w:bCs w:val="0"/>
              <w:noProof/>
              <w:sz w:val="24"/>
              <w:szCs w:val="24"/>
            </w:rPr>
          </w:pPr>
          <w:hyperlink w:anchor="_Toc499555722" w:history="1">
            <w:r w:rsidR="003B536A" w:rsidRPr="0065459D">
              <w:rPr>
                <w:rStyle w:val="Hiperlink"/>
                <w:noProof/>
              </w:rPr>
              <w:t>Apêndice 13.4 – Docker-compose versão 2 - ARM</w:t>
            </w:r>
            <w:r w:rsidR="003B536A">
              <w:rPr>
                <w:noProof/>
                <w:webHidden/>
              </w:rPr>
              <w:tab/>
            </w:r>
            <w:r w:rsidR="003B536A">
              <w:rPr>
                <w:noProof/>
                <w:webHidden/>
              </w:rPr>
              <w:fldChar w:fldCharType="begin"/>
            </w:r>
            <w:r w:rsidR="003B536A">
              <w:rPr>
                <w:noProof/>
                <w:webHidden/>
              </w:rPr>
              <w:instrText xml:space="preserve"> PAGEREF _Toc499555722 \h </w:instrText>
            </w:r>
            <w:r w:rsidR="003B536A">
              <w:rPr>
                <w:noProof/>
                <w:webHidden/>
              </w:rPr>
            </w:r>
            <w:r w:rsidR="003B536A">
              <w:rPr>
                <w:noProof/>
                <w:webHidden/>
              </w:rPr>
              <w:fldChar w:fldCharType="separate"/>
            </w:r>
            <w:r w:rsidR="003B536A">
              <w:rPr>
                <w:noProof/>
                <w:webHidden/>
              </w:rPr>
              <w:t>88</w:t>
            </w:r>
            <w:r w:rsidR="003B536A">
              <w:rPr>
                <w:noProof/>
                <w:webHidden/>
              </w:rPr>
              <w:fldChar w:fldCharType="end"/>
            </w:r>
          </w:hyperlink>
        </w:p>
        <w:p w14:paraId="36C9F19C" w14:textId="77777777" w:rsidR="003B536A" w:rsidRDefault="00CE0C88">
          <w:pPr>
            <w:pStyle w:val="Sumrio2"/>
            <w:tabs>
              <w:tab w:val="right" w:leader="dot" w:pos="8921"/>
            </w:tabs>
            <w:rPr>
              <w:rFonts w:eastAsiaTheme="minorEastAsia" w:cstheme="minorBidi"/>
              <w:b w:val="0"/>
              <w:bCs w:val="0"/>
              <w:noProof/>
              <w:sz w:val="24"/>
              <w:szCs w:val="24"/>
            </w:rPr>
          </w:pPr>
          <w:hyperlink w:anchor="_Toc499555723" w:history="1">
            <w:r w:rsidR="003B536A" w:rsidRPr="0065459D">
              <w:rPr>
                <w:rStyle w:val="Hiperlink"/>
                <w:noProof/>
              </w:rPr>
              <w:t>Apêndice 13.5 – Docker-compose versão 3 - ARM</w:t>
            </w:r>
            <w:r w:rsidR="003B536A">
              <w:rPr>
                <w:noProof/>
                <w:webHidden/>
              </w:rPr>
              <w:tab/>
            </w:r>
            <w:r w:rsidR="003B536A">
              <w:rPr>
                <w:noProof/>
                <w:webHidden/>
              </w:rPr>
              <w:fldChar w:fldCharType="begin"/>
            </w:r>
            <w:r w:rsidR="003B536A">
              <w:rPr>
                <w:noProof/>
                <w:webHidden/>
              </w:rPr>
              <w:instrText xml:space="preserve"> PAGEREF _Toc499555723 \h </w:instrText>
            </w:r>
            <w:r w:rsidR="003B536A">
              <w:rPr>
                <w:noProof/>
                <w:webHidden/>
              </w:rPr>
            </w:r>
            <w:r w:rsidR="003B536A">
              <w:rPr>
                <w:noProof/>
                <w:webHidden/>
              </w:rPr>
              <w:fldChar w:fldCharType="separate"/>
            </w:r>
            <w:r w:rsidR="003B536A">
              <w:rPr>
                <w:noProof/>
                <w:webHidden/>
              </w:rPr>
              <w:t>90</w:t>
            </w:r>
            <w:r w:rsidR="003B536A">
              <w:rPr>
                <w:noProof/>
                <w:webHidden/>
              </w:rPr>
              <w:fldChar w:fldCharType="end"/>
            </w:r>
          </w:hyperlink>
        </w:p>
        <w:p w14:paraId="13AF3805" w14:textId="77777777" w:rsidR="003E3881" w:rsidRPr="007F6F71" w:rsidRDefault="003E3881" w:rsidP="0035429F">
          <w:pPr>
            <w:spacing w:line="360" w:lineRule="auto"/>
          </w:pPr>
          <w:r w:rsidRPr="007A1FDB">
            <w:rPr>
              <w:rFonts w:ascii="Calibri" w:hAnsi="Calibri"/>
              <w:b/>
              <w:bCs/>
              <w:noProof/>
              <w:sz w:val="20"/>
              <w:szCs w:val="20"/>
            </w:rPr>
            <w:fldChar w:fldCharType="end"/>
          </w:r>
        </w:p>
      </w:sdtContent>
    </w:sdt>
    <w:p w14:paraId="4404E37E" w14:textId="77777777" w:rsidR="003E3881" w:rsidRPr="007F6F71" w:rsidRDefault="003E3881" w:rsidP="003B536A">
      <w:pPr>
        <w:pStyle w:val="Ttulo11"/>
      </w:pPr>
      <w:bookmarkStart w:id="2" w:name="_Toc496802689"/>
      <w:bookmarkStart w:id="3" w:name="_Toc496802918"/>
      <w:bookmarkStart w:id="4" w:name="_Toc499555673"/>
      <w:r w:rsidRPr="007F6F71">
        <w:lastRenderedPageBreak/>
        <w:t>INTRODUÇÃO</w:t>
      </w:r>
      <w:bookmarkEnd w:id="2"/>
      <w:bookmarkEnd w:id="3"/>
      <w:bookmarkEnd w:id="4"/>
    </w:p>
    <w:p w14:paraId="0A984426" w14:textId="76E1EED4"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Os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0F878CC6"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microserviços.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r w:rsidRPr="007F6F71">
        <w:rPr>
          <w:i/>
        </w:rPr>
        <w:t>midlewares</w:t>
      </w:r>
      <w:r w:rsidRPr="007F6F71">
        <w:t xml:space="preserve"> (APIs).</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Este conceito de serviços para servir aplicações está diretamente ligado ao novo paradigma programação e processamento em nuvem (programação distribuída), da qual cada 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lastRenderedPageBreak/>
        <w:t>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desse(s)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7777777" w:rsidR="003E3881" w:rsidRPr="007F6F71" w:rsidRDefault="003E3881" w:rsidP="008D32A4">
      <w:pPr>
        <w:widowControl w:val="0"/>
        <w:spacing w:line="360" w:lineRule="auto"/>
        <w:ind w:firstLine="709"/>
        <w:jc w:val="both"/>
      </w:pPr>
      <w:r w:rsidRPr="007F6F71">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nesta obra, porém a mesma será meramente aplicável ao conceito, não sendo o foco desta obra.</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379A7199" w:rsidR="001F7712" w:rsidRPr="007F6F71" w:rsidRDefault="001F7712" w:rsidP="008F543F">
      <w:pPr>
        <w:pStyle w:val="Ttulo11"/>
        <w:spacing w:line="720" w:lineRule="auto"/>
      </w:pPr>
      <w:bookmarkStart w:id="5" w:name="_Toc499555674"/>
      <w:r w:rsidRPr="007F6F71">
        <w:lastRenderedPageBreak/>
        <w:t>2 M</w:t>
      </w:r>
      <w:r>
        <w:t>ETODOLOGIA</w:t>
      </w:r>
      <w:bookmarkEnd w:id="5"/>
    </w:p>
    <w:p w14:paraId="45A69E64" w14:textId="77777777" w:rsidR="008F543F" w:rsidRDefault="008F543F" w:rsidP="008F543F">
      <w:pPr>
        <w:widowControl w:val="0"/>
        <w:spacing w:line="360" w:lineRule="auto"/>
        <w:ind w:firstLine="708"/>
        <w:jc w:val="both"/>
      </w:pPr>
      <w:r>
        <w:t>Este trabalho utilizei como metodologia de pesquisa exploratória, visando aprendizado e conhecimento, utilizando em grande maioria fontes primárias e oficiais de conhecimento, como a documentação oficial do Docker e um livro lançado sobre o Docker para desenvolvedores de Software, utilizei o Github desse livro, viso que o mesmo é de conteúdo livre e aberto.</w:t>
      </w:r>
    </w:p>
    <w:p w14:paraId="241747B5" w14:textId="7A049E6E" w:rsidR="008F543F" w:rsidRDefault="008F543F" w:rsidP="008F543F">
      <w:pPr>
        <w:widowControl w:val="0"/>
        <w:spacing w:line="360" w:lineRule="auto"/>
        <w:ind w:firstLine="708"/>
        <w:jc w:val="both"/>
      </w:pPr>
      <w:r>
        <w:t>Utiliz</w:t>
      </w:r>
      <w:r w:rsidR="005757DE">
        <w:t>arei</w:t>
      </w:r>
      <w:r>
        <w:t xml:space="preserve"> como fonte secundária de conhecimento artigos e blogs sobre o tema e </w:t>
      </w:r>
      <w:r w:rsidR="005757DE">
        <w:t>irei</w:t>
      </w:r>
      <w:r w:rsidR="005757DE">
        <w:t xml:space="preserve"> </w:t>
      </w:r>
      <w:r w:rsidR="005757DE">
        <w:t xml:space="preserve">fazer </w:t>
      </w:r>
      <w:r>
        <w:t xml:space="preserve">uma entrevista, de conhecimento e utilização de plataforma de PaaS </w:t>
      </w:r>
      <w:r w:rsidR="005757DE">
        <w:t>à</w:t>
      </w:r>
      <w:r>
        <w:t xml:space="preserve"> uma equipe de desenvolvimento em uma empresa de internet de um grupo de mídias brasileiro. Não </w:t>
      </w:r>
      <w:r w:rsidR="00FD243E">
        <w:t>realizarei,</w:t>
      </w:r>
      <w:r w:rsidR="00FD243E">
        <w:t xml:space="preserve"> </w:t>
      </w:r>
      <w:r>
        <w:t>quaisquer questionário e/ou perguntas prévias ao time de desenvolvimento, somente observ</w:t>
      </w:r>
      <w:r w:rsidR="00FD243E">
        <w:t>are</w:t>
      </w:r>
      <w:r>
        <w:t xml:space="preserve">i </w:t>
      </w:r>
      <w:r w:rsidR="009C0DA2">
        <w:t xml:space="preserve">o </w:t>
      </w:r>
      <w:r>
        <w:t>dia</w:t>
      </w:r>
      <w:r w:rsidR="009C0DA2">
        <w:t>-</w:t>
      </w:r>
      <w:r>
        <w:t>a</w:t>
      </w:r>
      <w:r w:rsidR="009C0DA2">
        <w:t>-</w:t>
      </w:r>
      <w:r>
        <w:t xml:space="preserve">dia da equipe e </w:t>
      </w:r>
      <w:r w:rsidR="00FD243E">
        <w:t>farei</w:t>
      </w:r>
      <w:r w:rsidR="00FD243E">
        <w:t xml:space="preserve"> </w:t>
      </w:r>
      <w:r>
        <w:t>anotações sobre opiniões e conceitos que os mesmos já det</w:t>
      </w:r>
      <w:r w:rsidR="00852B6A">
        <w:t>e</w:t>
      </w:r>
      <w:r>
        <w:t>nham.</w:t>
      </w:r>
    </w:p>
    <w:p w14:paraId="2C26BB61" w14:textId="6E0EB23A" w:rsidR="008F543F" w:rsidRDefault="008F543F" w:rsidP="008F543F">
      <w:pPr>
        <w:widowControl w:val="0"/>
        <w:spacing w:line="360" w:lineRule="auto"/>
        <w:ind w:firstLine="708"/>
        <w:jc w:val="both"/>
      </w:pPr>
      <w:r>
        <w:t>Os resultados dessa pesquisa são de carácter qualitativos, me utilizo de uma prova de conceito, visando estabelecer um estudo de caso em uma infraestrutura própria.</w:t>
      </w:r>
    </w:p>
    <w:p w14:paraId="64EF3CCC" w14:textId="15D15A95" w:rsidR="008F543F" w:rsidRDefault="008F543F" w:rsidP="008F543F">
      <w:pPr>
        <w:widowControl w:val="0"/>
        <w:spacing w:line="360" w:lineRule="auto"/>
        <w:ind w:firstLine="708"/>
        <w:jc w:val="both"/>
      </w:pPr>
      <w:r>
        <w:t xml:space="preserve">Fiz a escolha deste tema, visto que obtive problemas no trabalho para poder escalonar uma aplicação e me utilizei desse problema para aprendizado e conhecimentos sobre </w:t>
      </w:r>
      <w:r w:rsidR="003E6B85" w:rsidRPr="008C0276">
        <w:rPr>
          <w:i/>
        </w:rPr>
        <w:t>Cloud</w:t>
      </w:r>
      <w:r>
        <w:t xml:space="preserve"> e serviços. </w:t>
      </w:r>
    </w:p>
    <w:p w14:paraId="48FC3FAA" w14:textId="7C6799DD" w:rsidR="008F543F" w:rsidRDefault="008F543F" w:rsidP="008F543F">
      <w:pPr>
        <w:widowControl w:val="0"/>
        <w:spacing w:line="360" w:lineRule="auto"/>
        <w:ind w:firstLine="708"/>
        <w:jc w:val="both"/>
      </w:pPr>
      <w:r>
        <w:t>Este trabalho se dividirá além da introdução em outros capítulos: No capítulo 3, irei fazer uma fundamentação histórica e teórica sobre a computação em nuvem, modelos de implantação, suas vantagens e desvantagens, seus modelos de serviços, e informar sobre os tipos de nuvens existentes.</w:t>
      </w:r>
    </w:p>
    <w:p w14:paraId="102349A2" w14:textId="72843965" w:rsidR="008F543F" w:rsidRDefault="008F543F" w:rsidP="008F543F">
      <w:pPr>
        <w:widowControl w:val="0"/>
        <w:spacing w:line="360" w:lineRule="auto"/>
        <w:ind w:firstLine="708"/>
        <w:jc w:val="both"/>
      </w:pPr>
      <w:r>
        <w:t xml:space="preserve">No capítulo 4, irei apresentar a informações sobre container e virtualização e o conceito do LXC Container. </w:t>
      </w:r>
    </w:p>
    <w:p w14:paraId="34CC7C68" w14:textId="35B2BCA9" w:rsidR="008F543F" w:rsidRDefault="008F543F" w:rsidP="008F543F">
      <w:pPr>
        <w:widowControl w:val="0"/>
        <w:spacing w:line="360" w:lineRule="auto"/>
        <w:ind w:firstLine="708"/>
        <w:jc w:val="both"/>
      </w:pPr>
      <w:r>
        <w:t>No capítulo 5, irei falar sobre a plataforma a Open-source do Docker, informando como fazer a instalação, os arquivos de configuração utilizados no projeto e na plataforma, o conceito de imagem, repositório de imagens, container, softwares de gerenciamento de container utilizado</w:t>
      </w:r>
      <w:r w:rsidR="0086217B">
        <w:t xml:space="preserve"> e</w:t>
      </w:r>
      <w:r>
        <w:t xml:space="preserve"> o conceito do </w:t>
      </w:r>
      <w:r w:rsidR="00911176">
        <w:t>Docker S</w:t>
      </w:r>
      <w:r>
        <w:t>warm. Abordarei um projeto de um laboratório para a</w:t>
      </w:r>
      <w:r w:rsidR="005C31A4">
        <w:t>p</w:t>
      </w:r>
      <w:r>
        <w:t>rendizado sobre o tema, o Docker</w:t>
      </w:r>
      <w:r w:rsidR="005C31A4">
        <w:t>, informarei sobre a comunidade do Docker e sobre a Docker empresarial</w:t>
      </w:r>
      <w:r>
        <w:t xml:space="preserve">. </w:t>
      </w:r>
    </w:p>
    <w:p w14:paraId="1B576818" w14:textId="3A8DC94F" w:rsidR="008F543F" w:rsidRDefault="008F543F" w:rsidP="008F543F">
      <w:pPr>
        <w:widowControl w:val="0"/>
        <w:spacing w:line="360" w:lineRule="auto"/>
        <w:ind w:firstLine="708"/>
        <w:jc w:val="both"/>
      </w:pPr>
      <w:r>
        <w:t xml:space="preserve">No capítulo </w:t>
      </w:r>
      <w:r w:rsidR="00FC0445">
        <w:t>6</w:t>
      </w:r>
      <w:r>
        <w:t xml:space="preserve">, irei falar sobre boas práticas adotadas em aplicações Web, utilizando o conceito de virtualização; são 12 fatores, boas práticas que são recomendadas de serem </w:t>
      </w:r>
      <w:r>
        <w:lastRenderedPageBreak/>
        <w:t>seguidas para esses tipos de aplicações;</w:t>
      </w:r>
    </w:p>
    <w:p w14:paraId="03412056" w14:textId="39A0EFF0" w:rsidR="008F543F" w:rsidRDefault="008F543F" w:rsidP="008F543F">
      <w:pPr>
        <w:widowControl w:val="0"/>
        <w:spacing w:line="360" w:lineRule="auto"/>
        <w:ind w:firstLine="708"/>
        <w:jc w:val="both"/>
      </w:pPr>
      <w:r>
        <w:t xml:space="preserve">No capítulo </w:t>
      </w:r>
      <w:r w:rsidR="00C52806">
        <w:t>7</w:t>
      </w:r>
      <w:r>
        <w:t xml:space="preserve">, irei informar levemente sobre </w:t>
      </w:r>
      <w:r w:rsidRPr="0062269A">
        <w:rPr>
          <w:i/>
        </w:rPr>
        <w:t>PaaS</w:t>
      </w:r>
      <w:r>
        <w:t xml:space="preserve"> de orquestração</w:t>
      </w:r>
      <w:r w:rsidR="00937072">
        <w:t>, não irei me aprofundar muito sobre esse capítulo, visto que o mesmo pode ser muito amplo</w:t>
      </w:r>
      <w:r>
        <w:t xml:space="preserve"> e fazer algumas comparações, </w:t>
      </w:r>
      <w:r w:rsidR="00937072">
        <w:t>sem fundamentos mais detalhados seria de carácter impreciso e ruim.</w:t>
      </w:r>
    </w:p>
    <w:p w14:paraId="43B3546C" w14:textId="1914CF72" w:rsidR="008F543F" w:rsidRDefault="008F543F" w:rsidP="008F543F">
      <w:pPr>
        <w:widowControl w:val="0"/>
        <w:spacing w:line="360" w:lineRule="auto"/>
        <w:ind w:firstLine="708"/>
        <w:jc w:val="both"/>
      </w:pPr>
      <w:r>
        <w:t>No capítulo 8, irei falar sobre o estudo de casos abordado no trabalho, farei da fundamentação teórica do modelo de visão do projeto, dando ênfases nos dados do software e regras de negócios da aplicação</w:t>
      </w:r>
      <w:r w:rsidR="00AF1030">
        <w:t>, o foco desta obra não é o software utilizado no estudo de caso, faço uso do mesmo somente para poder fazer comprovações sobre o estudo do Docker nesta obra.</w:t>
      </w:r>
      <w:r>
        <w:t xml:space="preserve"> </w:t>
      </w:r>
    </w:p>
    <w:p w14:paraId="51BA886D" w14:textId="616119E9" w:rsidR="008F543F" w:rsidRDefault="008F543F" w:rsidP="008F543F">
      <w:pPr>
        <w:widowControl w:val="0"/>
        <w:spacing w:line="360" w:lineRule="auto"/>
        <w:ind w:firstLine="708"/>
        <w:jc w:val="both"/>
      </w:pPr>
      <w:r>
        <w:t xml:space="preserve">No capítulo </w:t>
      </w:r>
      <w:r w:rsidR="00ED08C0">
        <w:t>9</w:t>
      </w:r>
      <w:r>
        <w:t>, irei falar sobre infraestrutura de cluster utilizada, como fundamentação desta obra e a aplicabilidade deste modelo</w:t>
      </w:r>
      <w:r w:rsidR="00ED08C0">
        <w:t>.</w:t>
      </w:r>
    </w:p>
    <w:p w14:paraId="7C10AB97" w14:textId="652BE805" w:rsidR="008F543F" w:rsidRDefault="008F543F" w:rsidP="008F543F">
      <w:pPr>
        <w:widowControl w:val="0"/>
        <w:spacing w:line="360" w:lineRule="auto"/>
        <w:ind w:firstLine="708"/>
        <w:jc w:val="both"/>
      </w:pPr>
      <w:r>
        <w:t xml:space="preserve">No capítulo </w:t>
      </w:r>
      <w:r w:rsidR="00B078D8">
        <w:t>10</w:t>
      </w:r>
      <w:r>
        <w:t>, irei fazer a conclusão do meu trabalho; Abordando meu ponto de vista e críticas e soluções relativas à este novo modelo e paradigma de programação.</w:t>
      </w:r>
    </w:p>
    <w:p w14:paraId="2693B293" w14:textId="7104F684" w:rsidR="008F543F" w:rsidRDefault="008F543F" w:rsidP="008F543F">
      <w:pPr>
        <w:widowControl w:val="0"/>
        <w:spacing w:line="360" w:lineRule="auto"/>
        <w:ind w:firstLine="708"/>
        <w:jc w:val="both"/>
      </w:pPr>
      <w:r>
        <w:t>No capítulo 1</w:t>
      </w:r>
      <w:r w:rsidR="00091DB1">
        <w:t>1</w:t>
      </w:r>
      <w:r>
        <w:t xml:space="preserve"> irei informar o meu ponto de vista </w:t>
      </w:r>
      <w:r w:rsidR="00410024">
        <w:t>sobre</w:t>
      </w:r>
      <w:r w:rsidR="00410024">
        <w:t xml:space="preserve"> </w:t>
      </w:r>
      <w:r w:rsidR="00410024">
        <w:t xml:space="preserve">trabalhos </w:t>
      </w:r>
      <w:r>
        <w:t>futur</w:t>
      </w:r>
      <w:r w:rsidR="00410024">
        <w:t>o</w:t>
      </w:r>
      <w:r>
        <w:t xml:space="preserve">s, se por ventura </w:t>
      </w:r>
      <w:r w:rsidR="00410024">
        <w:t xml:space="preserve">que </w:t>
      </w:r>
      <w:r>
        <w:t>esta obra possa ser continuada.</w:t>
      </w:r>
    </w:p>
    <w:p w14:paraId="0B36687A" w14:textId="667210A6" w:rsidR="008F543F" w:rsidRDefault="008F543F" w:rsidP="008F543F">
      <w:pPr>
        <w:widowControl w:val="0"/>
        <w:spacing w:line="360" w:lineRule="auto"/>
        <w:ind w:firstLine="708"/>
        <w:jc w:val="both"/>
      </w:pPr>
      <w:r>
        <w:t>No capítulo 1</w:t>
      </w:r>
      <w:r w:rsidR="00F37075">
        <w:t>2</w:t>
      </w:r>
      <w:r>
        <w:t xml:space="preserve"> são as referências utilizadas como base de aprendizado e consulta desta obra.</w:t>
      </w:r>
    </w:p>
    <w:p w14:paraId="4152D734" w14:textId="40F5A352" w:rsidR="008F543F" w:rsidRDefault="008F543F" w:rsidP="008F543F">
      <w:pPr>
        <w:widowControl w:val="0"/>
        <w:spacing w:line="360" w:lineRule="auto"/>
        <w:ind w:firstLine="708"/>
        <w:jc w:val="both"/>
      </w:pPr>
      <w:r>
        <w:t>No capítulo 1</w:t>
      </w:r>
      <w:r w:rsidR="00157DAA">
        <w:t>3</w:t>
      </w:r>
      <w:r>
        <w:t xml:space="preserve"> irei anexar os arquivos de configurações das arquiteturas utilizadas nesta obra, para conhecimento e continuação, se houver.</w:t>
      </w:r>
    </w:p>
    <w:p w14:paraId="15FDEB4F" w14:textId="2CF6919D" w:rsidR="003E3881" w:rsidRPr="007F6F71" w:rsidRDefault="003E3881" w:rsidP="0035429F">
      <w:pPr>
        <w:widowControl w:val="0"/>
        <w:spacing w:line="360" w:lineRule="auto"/>
        <w:ind w:firstLine="708"/>
      </w:pP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1D5CE9D2" w:rsidR="003E3881" w:rsidRPr="007F6F71" w:rsidRDefault="00BA7929" w:rsidP="003B536A">
      <w:pPr>
        <w:pStyle w:val="Ttulo11"/>
      </w:pPr>
      <w:bookmarkStart w:id="6" w:name="_Toc496802690"/>
      <w:bookmarkStart w:id="7" w:name="_Toc496802919"/>
      <w:bookmarkStart w:id="8" w:name="_Toc499555675"/>
      <w:r>
        <w:lastRenderedPageBreak/>
        <w:t>3</w:t>
      </w:r>
      <w:r w:rsidR="003E3881" w:rsidRPr="007F6F71">
        <w:t xml:space="preserve"> C</w:t>
      </w:r>
      <w:bookmarkEnd w:id="6"/>
      <w:bookmarkEnd w:id="7"/>
      <w:r w:rsidR="003E3881" w:rsidRPr="007F6F71">
        <w:t>OMPUTAÇÃO EM NUVEM</w:t>
      </w:r>
      <w:bookmarkEnd w:id="8"/>
    </w:p>
    <w:p w14:paraId="41495D39" w14:textId="77777777" w:rsidR="003E3881" w:rsidRPr="007F6F71" w:rsidRDefault="003E3881" w:rsidP="001245A1">
      <w:pPr>
        <w:spacing w:line="360" w:lineRule="auto"/>
        <w:ind w:firstLine="708"/>
        <w:jc w:val="both"/>
      </w:pPr>
      <w:r w:rsidRPr="007F6F71">
        <w:t xml:space="preserve">O termo de 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7F6F71" w:rsidRDefault="003E3881" w:rsidP="001245A1">
      <w:pPr>
        <w:spacing w:line="360" w:lineRule="auto"/>
        <w:ind w:left="2268"/>
        <w:jc w:val="both"/>
      </w:pPr>
      <w:r w:rsidRPr="007F6F71">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t xml:space="preserve"> [1]</w:t>
      </w:r>
      <w:r w:rsidRPr="007F6F71">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r w:rsidRPr="007F6F71">
        <w:rPr>
          <w:i/>
        </w:rPr>
        <w:t>storage</w:t>
      </w:r>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CE0C88" w:rsidRDefault="00CE0C88" w:rsidP="003E3881">
                            <w:pPr>
                              <w:pStyle w:val="Legenda"/>
                            </w:pPr>
                            <w:bookmarkStart w:id="9" w:name="_Toc482039959"/>
                            <w:bookmarkStart w:id="10" w:name="_Toc482302119"/>
                            <w:bookmarkStart w:id="11" w:name="_Toc482039817"/>
                            <w:bookmarkStart w:id="12"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CE0C88" w:rsidRDefault="00CE0C88" w:rsidP="003E3881">
                      <w:pPr>
                        <w:pStyle w:val="Legenda"/>
                      </w:pPr>
                      <w:bookmarkStart w:id="13" w:name="_Toc482039959"/>
                      <w:bookmarkStart w:id="14" w:name="_Toc482302119"/>
                      <w:bookmarkStart w:id="15" w:name="_Toc482039817"/>
                      <w:bookmarkStart w:id="16"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rsidRPr="007F6F71">
        <w:t xml:space="preserve">  </w:t>
      </w:r>
    </w:p>
    <w:p w14:paraId="34050189" w14:textId="77777777" w:rsidR="003E3881" w:rsidRPr="007F6F71" w:rsidRDefault="003E3881" w:rsidP="0035429F">
      <w:pPr>
        <w:spacing w:line="360" w:lineRule="auto"/>
      </w:pPr>
      <w:r w:rsidRPr="007F6F71">
        <w:br w:type="page"/>
      </w:r>
    </w:p>
    <w:p w14:paraId="3F18C20E" w14:textId="4C0C36D1" w:rsidR="003E3881" w:rsidRPr="007F6F71" w:rsidRDefault="00A67CB8" w:rsidP="0035429F">
      <w:pPr>
        <w:pStyle w:val="Ttulo21"/>
        <w:jc w:val="left"/>
      </w:pPr>
      <w:bookmarkStart w:id="17" w:name="_Toc496802691"/>
      <w:bookmarkStart w:id="18" w:name="_Toc496802920"/>
      <w:bookmarkStart w:id="19" w:name="_Toc499555676"/>
      <w:r>
        <w:lastRenderedPageBreak/>
        <w:t>3</w:t>
      </w:r>
      <w:r w:rsidR="003E3881" w:rsidRPr="007F6F71">
        <w:t>.1 HISTÓRIA</w:t>
      </w:r>
      <w:bookmarkEnd w:id="17"/>
      <w:bookmarkEnd w:id="18"/>
      <w:bookmarkEnd w:id="19"/>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A principal funcionalidade da computação em nuvem é a utilização de recursos computacionais por meio da web, e a idéia não é tão recente, a ideia já existia em 1960, com Joseph Carl Robnett Licklider</w:t>
      </w:r>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r w:rsidRPr="007F6F71">
        <w:rPr>
          <w:i/>
          <w:iCs/>
          <w:color w:val="000000"/>
        </w:rPr>
        <w:t>Advanced Research Projects Agency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CE0C88" w:rsidRDefault="00CE0C88" w:rsidP="003E3881">
                            <w:pPr>
                              <w:pStyle w:val="Legenda"/>
                            </w:pPr>
                            <w:bookmarkStart w:id="20" w:name="_Toc482302120"/>
                            <w:bookmarkStart w:id="21" w:name="_Toc482039818"/>
                            <w:bookmarkStart w:id="22" w:name="_Toc482039960"/>
                            <w:bookmarkStart w:id="23"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0"/>
                            <w:bookmarkEnd w:id="21"/>
                            <w:bookmarkEnd w:id="22"/>
                            <w:r>
                              <w:rPr>
                                <w:color w:val="000000"/>
                              </w:rPr>
                              <w:t>: Joseph Carl Fonte: http://www.psynergie.com/psychologie-internet/photo-joseph-licklider.jpg</w:t>
                            </w:r>
                            <w:bookmarkEnd w:id="23"/>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CE0C88" w:rsidRDefault="00CE0C88" w:rsidP="003E3881">
                      <w:pPr>
                        <w:pStyle w:val="Legenda"/>
                      </w:pPr>
                      <w:bookmarkStart w:id="24" w:name="_Toc482302120"/>
                      <w:bookmarkStart w:id="25" w:name="_Toc482039818"/>
                      <w:bookmarkStart w:id="26" w:name="_Toc482039960"/>
                      <w:bookmarkStart w:id="27"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70EE5C58">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 xml:space="preserve">da idéia de </w:t>
      </w:r>
      <w:r w:rsidRPr="002F7AE1">
        <w:rPr>
          <w:i/>
          <w:color w:val="000000"/>
          <w:szCs w:val="22"/>
        </w:rPr>
        <w:t>PaaS</w:t>
      </w:r>
      <w:r w:rsidRPr="007F6F71">
        <w:rPr>
          <w:color w:val="000000"/>
          <w:szCs w:val="22"/>
        </w:rPr>
        <w:t>.</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CE0C88" w:rsidRDefault="00CE0C88" w:rsidP="003E3881">
                            <w:pPr>
                              <w:pStyle w:val="Legenda"/>
                            </w:pPr>
                            <w:bookmarkStart w:id="28" w:name="_Toc482302121"/>
                            <w:bookmarkStart w:id="29" w:name="_Toc482039961"/>
                            <w:bookmarkStart w:id="30" w:name="_Toc482039819"/>
                            <w:bookmarkStart w:id="31"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8"/>
                            <w:bookmarkEnd w:id="29"/>
                            <w:bookmarkEnd w:id="30"/>
                            <w:r>
                              <w:rPr>
                                <w:color w:val="000000"/>
                              </w:rPr>
                              <w:t>: John McCarthy Fonte: http://www-formal.stanford.edu/jmc/jmccolor.jpg</w:t>
                            </w:r>
                            <w:bookmarkEnd w:id="31"/>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CE0C88" w:rsidRDefault="00CE0C88" w:rsidP="003E3881">
                      <w:pPr>
                        <w:pStyle w:val="Legenda"/>
                      </w:pPr>
                      <w:bookmarkStart w:id="32" w:name="_Toc482302121"/>
                      <w:bookmarkStart w:id="33" w:name="_Toc482039961"/>
                      <w:bookmarkStart w:id="34" w:name="_Toc482039819"/>
                      <w:bookmarkStart w:id="35"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Ramnath Chellappa, e só foi desenvolvida no ano de 1999 com o surgimento da Salesforce.com, primeira empresa a disponibilizar aplicações pela internet. </w:t>
      </w:r>
    </w:p>
    <w:p w14:paraId="5FA2FAF2"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CE0C88" w:rsidRDefault="00CE0C88" w:rsidP="003E3881">
                            <w:pPr>
                              <w:pStyle w:val="Legenda"/>
                            </w:pPr>
                            <w:bookmarkStart w:id="36" w:name="_Toc482302122"/>
                            <w:bookmarkStart w:id="37" w:name="_Toc482039962"/>
                            <w:bookmarkStart w:id="38" w:name="_Toc482039820"/>
                            <w:bookmarkStart w:id="39"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6"/>
                            <w:bookmarkEnd w:id="37"/>
                            <w:bookmarkEnd w:id="38"/>
                            <w:r>
                              <w:rPr>
                                <w:color w:val="000000"/>
                              </w:rPr>
                              <w:t>: Ramnath Chellappa Fonte: http://goizueta.emory.edu/profiles/images/portrait/chellapa.jpg</w:t>
                            </w:r>
                            <w:bookmarkEnd w:id="39"/>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CE0C88" w:rsidRDefault="00CE0C88" w:rsidP="003E3881">
                      <w:pPr>
                        <w:pStyle w:val="Legenda"/>
                      </w:pPr>
                      <w:bookmarkStart w:id="40" w:name="_Toc482302122"/>
                      <w:bookmarkStart w:id="41" w:name="_Toc482039962"/>
                      <w:bookmarkStart w:id="42" w:name="_Toc482039820"/>
                      <w:bookmarkStart w:id="43"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0"/>
                      <w:bookmarkEnd w:id="41"/>
                      <w:bookmarkEnd w:id="42"/>
                      <w:r>
                        <w:rPr>
                          <w:color w:val="000000"/>
                        </w:rPr>
                        <w:t>: Ramnath Chellappa Fonte: http://goizueta.emory.edu/profiles/images/portrait/chellapa.jpg</w:t>
                      </w:r>
                      <w:bookmarkEnd w:id="43"/>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lastRenderedPageBreak/>
        <w:t xml:space="preserve">A partir do sucesso dessa empresa, outras grandes começaram a investir na área, como </w:t>
      </w:r>
      <w:r w:rsidR="00B73528">
        <w:rPr>
          <w:color w:val="000000"/>
        </w:rPr>
        <w:t>a</w:t>
      </w:r>
      <w:r w:rsidRPr="007F6F71">
        <w:rPr>
          <w:color w:val="000000"/>
        </w:rPr>
        <w:t xml:space="preserve"> Amazon</w:t>
      </w:r>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77777777" w:rsidR="003E3881" w:rsidRPr="007F6F71" w:rsidRDefault="003E3881" w:rsidP="0035429F">
      <w:pPr>
        <w:spacing w:line="360" w:lineRule="auto"/>
        <w:rPr>
          <w:color w:val="000000"/>
          <w:sz w:val="20"/>
          <w:szCs w:val="20"/>
        </w:rPr>
      </w:pPr>
      <w:r w:rsidRPr="007F6F71">
        <w:br w:type="page"/>
      </w:r>
    </w:p>
    <w:p w14:paraId="5B80BC39" w14:textId="1D160957" w:rsidR="003E3881" w:rsidRPr="007F6F71" w:rsidRDefault="003E3881" w:rsidP="0035429F">
      <w:pPr>
        <w:pStyle w:val="Ttulo21"/>
        <w:jc w:val="left"/>
      </w:pPr>
      <w:bookmarkStart w:id="44" w:name="_Toc496802692"/>
      <w:bookmarkStart w:id="45" w:name="_Toc496802921"/>
      <w:bookmarkStart w:id="46" w:name="_Toc499555677"/>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CE0C88" w:rsidRDefault="00CE0C88" w:rsidP="003E3881">
                            <w:pPr>
                              <w:pStyle w:val="Legenda"/>
                            </w:pPr>
                            <w:bookmarkStart w:id="47" w:name="_Toc482302123"/>
                            <w:bookmarkStart w:id="48" w:name="_Toc482039963"/>
                            <w:bookmarkStart w:id="49" w:name="_Toc482039821"/>
                            <w:bookmarkStart w:id="50"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7"/>
                            <w:bookmarkEnd w:id="48"/>
                            <w:bookmarkEnd w:id="49"/>
                            <w:r>
                              <w:rPr>
                                <w:color w:val="000000"/>
                              </w:rPr>
                              <w:t>: Modelos de Implementação Fonte: http://www.vividdynamics.com/wp-content/uploads/2013/12/cloud-hosting.jpg</w:t>
                            </w:r>
                            <w:bookmarkEnd w:id="50"/>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CE0C88" w:rsidRDefault="00CE0C88" w:rsidP="003E3881">
                      <w:pPr>
                        <w:pStyle w:val="Legenda"/>
                      </w:pPr>
                      <w:bookmarkStart w:id="51" w:name="_Toc482302123"/>
                      <w:bookmarkStart w:id="52" w:name="_Toc482039963"/>
                      <w:bookmarkStart w:id="53" w:name="_Toc482039821"/>
                      <w:bookmarkStart w:id="54"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005F2707">
        <w:t>3</w:t>
      </w:r>
      <w:r w:rsidRPr="007F6F71">
        <w:t>.2 MODELOS DE IMPLANTAÇÃO</w:t>
      </w:r>
      <w:bookmarkEnd w:id="44"/>
      <w:bookmarkEnd w:id="45"/>
      <w:bookmarkEnd w:id="46"/>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6D705833" w:rsidR="003E3881" w:rsidRPr="00F10771" w:rsidRDefault="003B536A" w:rsidP="00F10771">
      <w:pPr>
        <w:pStyle w:val="Ttulo3"/>
        <w:spacing w:line="360" w:lineRule="auto"/>
        <w:rPr>
          <w:rFonts w:ascii="Times New Roman" w:hAnsi="Times New Roman"/>
          <w:b/>
          <w:sz w:val="26"/>
          <w:szCs w:val="26"/>
        </w:rPr>
      </w:pPr>
      <w:bookmarkStart w:id="55" w:name="_Toc496802693"/>
      <w:bookmarkStart w:id="56" w:name="_Toc496802922"/>
      <w:bookmarkStart w:id="57" w:name="_Toc499555678"/>
      <w:r>
        <w:rPr>
          <w:rFonts w:ascii="Times New Roman" w:hAnsi="Times New Roman"/>
          <w:b/>
          <w:sz w:val="26"/>
          <w:szCs w:val="26"/>
        </w:rPr>
        <w:t>3</w:t>
      </w:r>
      <w:r w:rsidR="003E3881" w:rsidRPr="00F10771">
        <w:rPr>
          <w:rFonts w:ascii="Times New Roman" w:hAnsi="Times New Roman"/>
          <w:b/>
          <w:sz w:val="26"/>
          <w:szCs w:val="26"/>
        </w:rPr>
        <w:t>.2.1 Nuvem Pública</w:t>
      </w:r>
      <w:bookmarkEnd w:id="55"/>
      <w:bookmarkEnd w:id="56"/>
      <w:bookmarkEnd w:id="57"/>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CE0C88" w:rsidRDefault="00CE0C88" w:rsidP="003E3881">
                            <w:pPr>
                              <w:pStyle w:val="Legenda"/>
                            </w:pPr>
                            <w:bookmarkStart w:id="58" w:name="_Toc482302124"/>
                            <w:bookmarkStart w:id="59" w:name="_Toc482039964"/>
                            <w:bookmarkStart w:id="60" w:name="_Toc482039822"/>
                            <w:bookmarkStart w:id="61"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8"/>
                            <w:bookmarkEnd w:id="59"/>
                            <w:bookmarkEnd w:id="60"/>
                            <w:r>
                              <w:rPr>
                                <w:color w:val="000000"/>
                              </w:rPr>
                              <w:t>: Nuvem pública Fonte: http://www.ximedica.info/images/uploads/the_cloud-resized-600.jpg</w:t>
                            </w:r>
                            <w:bookmarkEnd w:id="61"/>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CE0C88" w:rsidRDefault="00CE0C88" w:rsidP="003E3881">
                      <w:pPr>
                        <w:pStyle w:val="Legenda"/>
                      </w:pPr>
                      <w:bookmarkStart w:id="62" w:name="_Toc482302124"/>
                      <w:bookmarkStart w:id="63" w:name="_Toc482039964"/>
                      <w:bookmarkStart w:id="64" w:name="_Toc482039822"/>
                      <w:bookmarkStart w:id="65"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r w:rsidRPr="007F6F71">
        <w:rPr>
          <w:i/>
        </w:rPr>
        <w:t>VPN</w:t>
      </w:r>
      <w:r w:rsidRPr="007F6F71">
        <w:t xml:space="preserve">s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6BBF90C2" w:rsidR="003E3881" w:rsidRPr="00F10771" w:rsidRDefault="003E3881" w:rsidP="00F10771">
      <w:pPr>
        <w:pStyle w:val="Ttulo3"/>
        <w:spacing w:line="360" w:lineRule="auto"/>
        <w:rPr>
          <w:rFonts w:ascii="Times New Roman" w:hAnsi="Times New Roman"/>
          <w:b/>
          <w:sz w:val="26"/>
          <w:szCs w:val="26"/>
        </w:rPr>
      </w:pPr>
      <w:bookmarkStart w:id="66" w:name="_Toc496802694"/>
      <w:bookmarkStart w:id="67" w:name="_Toc496802923"/>
      <w:bookmarkStart w:id="68" w:name="_Toc499555679"/>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CE0C88" w:rsidRDefault="00CE0C88" w:rsidP="003E3881">
                            <w:pPr>
                              <w:pStyle w:val="Legenda"/>
                            </w:pPr>
                            <w:bookmarkStart w:id="69" w:name="_Toc482302125"/>
                            <w:bookmarkStart w:id="70" w:name="_Toc482039965"/>
                            <w:bookmarkStart w:id="71" w:name="_Toc482039823"/>
                            <w:bookmarkStart w:id="72"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69"/>
                            <w:bookmarkEnd w:id="70"/>
                            <w:bookmarkEnd w:id="71"/>
                            <w:r>
                              <w:rPr>
                                <w:color w:val="000000"/>
                              </w:rPr>
                              <w:t>: Nuvem Privada Fonte: https://web-material3.yokogawa.com/image_8952.jpg</w:t>
                            </w:r>
                            <w:bookmarkEnd w:id="72"/>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CE0C88" w:rsidRDefault="00CE0C88" w:rsidP="003E3881">
                      <w:pPr>
                        <w:pStyle w:val="Legenda"/>
                      </w:pPr>
                      <w:bookmarkStart w:id="73" w:name="_Toc482302125"/>
                      <w:bookmarkStart w:id="74" w:name="_Toc482039965"/>
                      <w:bookmarkStart w:id="75" w:name="_Toc482039823"/>
                      <w:bookmarkStart w:id="76"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sidR="004137BF">
        <w:rPr>
          <w:rFonts w:ascii="Times New Roman" w:hAnsi="Times New Roman"/>
          <w:b/>
          <w:sz w:val="26"/>
          <w:szCs w:val="26"/>
        </w:rPr>
        <w:t>3</w:t>
      </w:r>
      <w:r w:rsidRPr="00F10771">
        <w:rPr>
          <w:rFonts w:ascii="Times New Roman" w:hAnsi="Times New Roman"/>
          <w:b/>
          <w:sz w:val="26"/>
          <w:szCs w:val="26"/>
        </w:rPr>
        <w:t>.2.2 Nuvem Privada</w:t>
      </w:r>
      <w:bookmarkEnd w:id="66"/>
      <w:bookmarkEnd w:id="67"/>
      <w:bookmarkEnd w:id="68"/>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134F716F" w:rsidR="003E3881" w:rsidRPr="00AF5EB1" w:rsidRDefault="003E3881" w:rsidP="00AF5EB1">
      <w:pPr>
        <w:pStyle w:val="Ttulo3"/>
        <w:spacing w:line="360" w:lineRule="auto"/>
        <w:rPr>
          <w:rFonts w:ascii="Times New Roman" w:hAnsi="Times New Roman"/>
          <w:b/>
          <w:sz w:val="26"/>
          <w:szCs w:val="26"/>
        </w:rPr>
      </w:pPr>
      <w:bookmarkStart w:id="77" w:name="_Toc496802695"/>
      <w:bookmarkStart w:id="78" w:name="_Toc496802924"/>
      <w:bookmarkStart w:id="79" w:name="_Toc499555680"/>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CE0C88" w:rsidRDefault="00CE0C88" w:rsidP="003E3881">
                            <w:pPr>
                              <w:pStyle w:val="Legenda"/>
                            </w:pPr>
                            <w:bookmarkStart w:id="80" w:name="_Toc482302126"/>
                            <w:bookmarkStart w:id="81" w:name="_Toc482039966"/>
                            <w:bookmarkStart w:id="82" w:name="_Toc482039824"/>
                            <w:bookmarkStart w:id="83"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0"/>
                            <w:bookmarkEnd w:id="81"/>
                            <w:bookmarkEnd w:id="82"/>
                            <w:r>
                              <w:rPr>
                                <w:color w:val="000000"/>
                              </w:rPr>
                              <w:t>: Nuvem Comunitária Fonte: https://lh4.googleusercontent.com/NWf67CzmfbXLVsj60ZRyC-eX-UcdAt3ITRZcgedyN4dBbGU0BOWdCSNdtuqz9DxZ4fHNC6GLnUlreeoRX__8c07l61YMMoY3zxKJvMkbFfx92vjjDYLm1ai2STm0h4XQfA</w:t>
                            </w:r>
                            <w:bookmarkEnd w:id="83"/>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CE0C88" w:rsidRDefault="00CE0C88" w:rsidP="003E3881">
                      <w:pPr>
                        <w:pStyle w:val="Legenda"/>
                      </w:pPr>
                      <w:bookmarkStart w:id="84" w:name="_Toc482302126"/>
                      <w:bookmarkStart w:id="85" w:name="_Toc482039966"/>
                      <w:bookmarkStart w:id="86" w:name="_Toc482039824"/>
                      <w:bookmarkStart w:id="87"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sidR="007C0EA1">
        <w:rPr>
          <w:rFonts w:ascii="Times New Roman" w:hAnsi="Times New Roman"/>
          <w:b/>
          <w:sz w:val="26"/>
          <w:szCs w:val="26"/>
        </w:rPr>
        <w:t>3</w:t>
      </w:r>
      <w:r w:rsidRPr="00AF5EB1">
        <w:rPr>
          <w:rFonts w:ascii="Times New Roman" w:hAnsi="Times New Roman"/>
          <w:b/>
          <w:sz w:val="26"/>
          <w:szCs w:val="26"/>
        </w:rPr>
        <w:t>.2.3 Nuvem Comunitária</w:t>
      </w:r>
      <w:bookmarkEnd w:id="77"/>
      <w:bookmarkEnd w:id="78"/>
      <w:bookmarkEnd w:id="79"/>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7DFC8B10" w:rsidR="003E3881" w:rsidRPr="00AF5EB1" w:rsidRDefault="003265DB" w:rsidP="00AF5EB1">
      <w:pPr>
        <w:pStyle w:val="Ttulo3"/>
        <w:spacing w:line="360" w:lineRule="auto"/>
        <w:rPr>
          <w:rFonts w:ascii="Times New Roman" w:hAnsi="Times New Roman"/>
          <w:b/>
          <w:sz w:val="26"/>
          <w:szCs w:val="26"/>
        </w:rPr>
      </w:pPr>
      <w:bookmarkStart w:id="88" w:name="_Toc496802696"/>
      <w:bookmarkStart w:id="89" w:name="_Toc496802925"/>
      <w:bookmarkStart w:id="90" w:name="_Toc499555681"/>
      <w:r>
        <w:rPr>
          <w:rFonts w:ascii="Times New Roman" w:hAnsi="Times New Roman"/>
          <w:b/>
          <w:sz w:val="26"/>
          <w:szCs w:val="26"/>
        </w:rPr>
        <w:t>3</w:t>
      </w:r>
      <w:r w:rsidR="003E3881" w:rsidRPr="00AF5EB1">
        <w:rPr>
          <w:rFonts w:ascii="Times New Roman" w:hAnsi="Times New Roman"/>
          <w:b/>
          <w:sz w:val="26"/>
          <w:szCs w:val="26"/>
        </w:rPr>
        <w:t>.2.3 Nuvem Híbrida</w:t>
      </w:r>
      <w:bookmarkEnd w:id="88"/>
      <w:bookmarkEnd w:id="89"/>
      <w:bookmarkEnd w:id="90"/>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CE0C88" w:rsidRDefault="00CE0C88" w:rsidP="003E3881">
                            <w:pPr>
                              <w:pStyle w:val="Legenda"/>
                            </w:pPr>
                            <w:bookmarkStart w:id="91" w:name="_Toc482302127"/>
                            <w:bookmarkStart w:id="92" w:name="_Toc482039967"/>
                            <w:bookmarkStart w:id="93" w:name="_Toc482039825"/>
                            <w:bookmarkStart w:id="94"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1"/>
                            <w:bookmarkEnd w:id="92"/>
                            <w:bookmarkEnd w:id="93"/>
                            <w:r>
                              <w:rPr>
                                <w:color w:val="000000"/>
                              </w:rPr>
                              <w:t>: Modelos de Implementação Fonte: https://puserscontentstorage.blob.core.windows.net/userimages/de1cc483-bb71-4170-bd25-0c04f167acf5/c9851e30-da98-4765-92bb-d33ca089ff49image32.png</w:t>
                            </w:r>
                            <w:bookmarkEnd w:id="94"/>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CE0C88" w:rsidRDefault="00CE0C88" w:rsidP="003E3881">
                      <w:pPr>
                        <w:pStyle w:val="Legenda"/>
                      </w:pPr>
                      <w:bookmarkStart w:id="95" w:name="_Toc482302127"/>
                      <w:bookmarkStart w:id="96" w:name="_Toc482039967"/>
                      <w:bookmarkStart w:id="97" w:name="_Toc482039825"/>
                      <w:bookmarkStart w:id="98"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134FA31B" w:rsidR="003E3881" w:rsidRPr="007F6F71" w:rsidRDefault="00E37644" w:rsidP="0035429F">
      <w:pPr>
        <w:pStyle w:val="Ttulo21"/>
        <w:jc w:val="left"/>
      </w:pPr>
      <w:bookmarkStart w:id="99" w:name="_Toc496802697"/>
      <w:bookmarkStart w:id="100" w:name="_Toc496802926"/>
      <w:bookmarkStart w:id="101" w:name="_Toc499555682"/>
      <w:r>
        <w:t>3</w:t>
      </w:r>
      <w:r w:rsidR="003E3881" w:rsidRPr="007F6F71">
        <w:t>.3 PRINCÍPIOS DA COMPUTAÇÃO EM NUVEM</w:t>
      </w:r>
      <w:bookmarkEnd w:id="99"/>
      <w:bookmarkEnd w:id="100"/>
      <w:bookmarkEnd w:id="101"/>
    </w:p>
    <w:p w14:paraId="41D0CD62" w14:textId="3BF3BC37" w:rsidR="003E3881" w:rsidRPr="007F6F71" w:rsidRDefault="003E3881" w:rsidP="007579B3">
      <w:pPr>
        <w:spacing w:line="360" w:lineRule="auto"/>
        <w:ind w:firstLine="709"/>
        <w:jc w:val="both"/>
      </w:pPr>
      <w:r w:rsidRPr="007F6F71">
        <w:t>Segundo NIST (2011)</w:t>
      </w:r>
      <w:r w:rsidR="00D23EB4">
        <w:t xml:space="preserve"> </w:t>
      </w:r>
      <w:r w:rsidR="00122778">
        <w:t>[1]</w:t>
      </w:r>
      <w:r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w:t>
      </w:r>
      <w:r w:rsidRPr="007F6F71">
        <w:rPr>
          <w:rFonts w:cs="Times New Roman"/>
          <w:sz w:val="24"/>
        </w:rPr>
        <w:lastRenderedPageBreak/>
        <w:t>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28A2B622" w:rsidR="003E3881" w:rsidRPr="007F6F71" w:rsidRDefault="004A64DA" w:rsidP="0035429F">
      <w:pPr>
        <w:pStyle w:val="Ttulo21"/>
        <w:jc w:val="left"/>
      </w:pPr>
      <w:bookmarkStart w:id="102" w:name="_Toc496802698"/>
      <w:bookmarkStart w:id="103" w:name="_Toc496802927"/>
      <w:bookmarkStart w:id="104" w:name="_Toc499555683"/>
      <w:r>
        <w:t>3</w:t>
      </w:r>
      <w:r w:rsidR="003E3881" w:rsidRPr="007F6F71">
        <w:t>.4 MODELOS DE SERVIÇOS</w:t>
      </w:r>
      <w:bookmarkEnd w:id="102"/>
      <w:bookmarkEnd w:id="103"/>
      <w:bookmarkEnd w:id="104"/>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r w:rsidRPr="00441DB2">
        <w:rPr>
          <w:i/>
        </w:rPr>
        <w:t>pay-per-use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0B13A0D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2F1A8A" w:rsidRPr="00CA5480">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2F1A8A" w:rsidRPr="00CA5480">
        <w:rPr>
          <w:rFonts w:cs="Times New Roman"/>
          <w:color w:val="auto"/>
          <w:sz w:val="24"/>
        </w:rPr>
        <w:t>]</w:t>
      </w:r>
      <w:r w:rsidR="00E95807" w:rsidRPr="00CA5480">
        <w:rPr>
          <w:rFonts w:cs="Times New Roman"/>
          <w:color w:val="auto"/>
          <w:sz w:val="24"/>
        </w:rPr>
        <w:t xml:space="preserve">[ </w:t>
      </w:r>
      <w:r w:rsidR="007B60B7">
        <w:rPr>
          <w:rFonts w:cs="Times New Roman"/>
          <w:color w:val="auto"/>
          <w:sz w:val="24"/>
        </w:rPr>
        <w:t>4</w:t>
      </w:r>
      <w:r w:rsidR="00E95807" w:rsidRPr="00CA5480">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6818F4DA"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00EC6725">
        <w:rPr>
          <w:rFonts w:cs="Times New Roman"/>
          <w:sz w:val="24"/>
        </w:rPr>
        <w:t xml:space="preserve"> [</w:t>
      </w:r>
      <w:r w:rsidR="00A85852">
        <w:rPr>
          <w:rFonts w:cs="Times New Roman"/>
          <w:sz w:val="24"/>
        </w:rPr>
        <w:t>3</w:t>
      </w:r>
      <w:r w:rsidR="00EC6725">
        <w:rPr>
          <w:rFonts w:cs="Times New Roman"/>
          <w:sz w:val="24"/>
        </w:rPr>
        <w:t>]</w:t>
      </w:r>
      <w:r w:rsidRPr="007F6F71">
        <w:rPr>
          <w:rFonts w:cs="Times New Roman"/>
          <w:sz w:val="24"/>
        </w:rPr>
        <w:t xml:space="preserve">. </w:t>
      </w:r>
    </w:p>
    <w:p w14:paraId="11382989" w14:textId="7369A966"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r w:rsidRPr="007167A4">
        <w:rPr>
          <w:rFonts w:cs="Times New Roman"/>
          <w:i/>
          <w:sz w:val="24"/>
        </w:rPr>
        <w:t>IaaS</w:t>
      </w:r>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w:t>
      </w:r>
      <w:r w:rsidRPr="007F6F71">
        <w:rPr>
          <w:rFonts w:cs="Times New Roman"/>
          <w:sz w:val="24"/>
        </w:rPr>
        <w:lastRenderedPageBreak/>
        <w:t xml:space="preserve">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CE0C88" w:rsidRPr="00B05638" w:rsidRDefault="00CE0C88" w:rsidP="003E3881">
                            <w:pPr>
                              <w:pStyle w:val="Legenda"/>
                              <w:rPr>
                                <w:noProof/>
                                <w:sz w:val="22"/>
                              </w:rPr>
                            </w:pPr>
                            <w:bookmarkStart w:id="105"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CE0C88" w:rsidRPr="00B05638" w:rsidRDefault="00CE0C88"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v:textbox>
                <w10:wrap type="through"/>
              </v:shape>
            </w:pict>
          </mc:Fallback>
        </mc:AlternateContent>
      </w:r>
      <w:r w:rsidR="003E3881" w:rsidRPr="007F6F71">
        <w:br w:type="page"/>
      </w:r>
    </w:p>
    <w:p w14:paraId="21800D88" w14:textId="37F6C458" w:rsidR="003E3881" w:rsidRPr="007F6F71" w:rsidRDefault="00E75B92" w:rsidP="003B536A">
      <w:pPr>
        <w:pStyle w:val="Ttulo11"/>
      </w:pPr>
      <w:bookmarkStart w:id="107" w:name="_Toc496802699"/>
      <w:bookmarkStart w:id="108" w:name="_Toc496802928"/>
      <w:bookmarkStart w:id="109" w:name="_Toc499555684"/>
      <w:r>
        <w:lastRenderedPageBreak/>
        <w:t>4</w:t>
      </w:r>
      <w:r w:rsidR="003E3881" w:rsidRPr="007F6F71">
        <w:t xml:space="preserve"> CONTAINER VS VIRTUALIZAÇÃO</w:t>
      </w:r>
      <w:bookmarkEnd w:id="107"/>
      <w:bookmarkEnd w:id="108"/>
      <w:bookmarkEnd w:id="109"/>
      <w:r w:rsidR="003E3881" w:rsidRPr="007F6F71">
        <w:t xml:space="preserve"> </w:t>
      </w:r>
    </w:p>
    <w:p w14:paraId="4893EACE" w14:textId="77777777" w:rsidR="003E3881" w:rsidRPr="007F6F71" w:rsidRDefault="003E3881" w:rsidP="007579B3">
      <w:pPr>
        <w:spacing w:line="360" w:lineRule="auto"/>
        <w:ind w:firstLine="708"/>
        <w:jc w:val="both"/>
      </w:pPr>
      <w:r w:rsidRPr="007F6F71">
        <w:t>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Se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CE0C88" w:rsidRDefault="00CE0C88" w:rsidP="003E3881">
                            <w:pPr>
                              <w:pStyle w:val="Legenda"/>
                            </w:pPr>
                            <w:bookmarkStart w:id="110" w:name="_Toc482302129"/>
                            <w:bookmarkStart w:id="111" w:name="_Toc482039969"/>
                            <w:bookmarkStart w:id="112" w:name="_Toc482039827"/>
                            <w:bookmarkStart w:id="113"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0"/>
                            <w:bookmarkEnd w:id="111"/>
                            <w:bookmarkEnd w:id="112"/>
                            <w:r>
                              <w:rPr>
                                <w:color w:val="000000"/>
                              </w:rPr>
                              <w:t xml:space="preserve"> Hospedado Fonte: http://3way.com.br/saiba-como-a-virtualizacao-por-container-mudou-a-infraestrutura-de-ti/</w:t>
                            </w:r>
                            <w:bookmarkEnd w:id="113"/>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CE0C88" w:rsidRDefault="00CE0C88" w:rsidP="003E3881">
                      <w:pPr>
                        <w:pStyle w:val="Legenda"/>
                      </w:pPr>
                      <w:bookmarkStart w:id="114" w:name="_Toc482302129"/>
                      <w:bookmarkStart w:id="115" w:name="_Toc482039969"/>
                      <w:bookmarkStart w:id="116" w:name="_Toc482039827"/>
                      <w:bookmarkStart w:id="117"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777777" w:rsidR="003E3881" w:rsidRPr="007F6F71" w:rsidRDefault="003E3881" w:rsidP="0035429F">
      <w:pPr>
        <w:keepNext/>
        <w:spacing w:line="360" w:lineRule="auto"/>
      </w:pPr>
      <w:r w:rsidRPr="007F6F71">
        <w:rPr>
          <w:noProof/>
        </w:rPr>
        <w:lastRenderedPageBreak/>
        <w:drawing>
          <wp:anchor distT="0" distB="0" distL="114300" distR="114300" simplePos="0" relativeHeight="251678720" behindDoc="0" locked="0" layoutInCell="1" allowOverlap="1" wp14:anchorId="61FC9E9F" wp14:editId="335E36E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79744" behindDoc="0" locked="0" layoutInCell="1" allowOverlap="1" wp14:anchorId="406CAFB4" wp14:editId="249D754B">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CE0C88" w:rsidRPr="00C249FC" w:rsidRDefault="00CE0C88" w:rsidP="003E3881">
                            <w:pPr>
                              <w:pStyle w:val="Legenda"/>
                              <w:rPr>
                                <w:rFonts w:eastAsia="Calibri" w:cs="Times New Roman"/>
                                <w:noProof/>
                              </w:rPr>
                            </w:pPr>
                            <w:bookmarkStart w:id="118"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29.6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3FCF82E9" w14:textId="77777777" w:rsidR="00CE0C88" w:rsidRPr="00C249FC" w:rsidRDefault="00CE0C88"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p>
    <w:p w14:paraId="455950D5" w14:textId="77777777" w:rsidR="003E3881" w:rsidRPr="007F6F71" w:rsidRDefault="003E3881" w:rsidP="0035429F">
      <w:pPr>
        <w:pStyle w:val="Legenda"/>
        <w:spacing w:line="360" w:lineRule="auto"/>
        <w:jc w:val="both"/>
        <w:rPr>
          <w:rFonts w:cs="Times New Roman"/>
        </w:rPr>
      </w:pPr>
      <w:bookmarkStart w:id="120"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0"/>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CE0C88" w:rsidRPr="006422F2" w:rsidRDefault="00CE0C88" w:rsidP="003E3881">
                            <w:pPr>
                              <w:pStyle w:val="Legenda"/>
                              <w:rPr>
                                <w:rFonts w:eastAsia="Calibri" w:cs="Times New Roman"/>
                                <w:noProof/>
                              </w:rPr>
                            </w:pPr>
                            <w:bookmarkStart w:id="121"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CE0C88" w:rsidRPr="006422F2" w:rsidRDefault="00CE0C88"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123" w:name="_Toc482302131"/>
    </w:p>
    <w:p w14:paraId="44886125" w14:textId="77777777" w:rsidR="003E3881" w:rsidRPr="007F6F71" w:rsidRDefault="003E3881" w:rsidP="0035429F">
      <w:pPr>
        <w:pStyle w:val="Legenda"/>
        <w:spacing w:line="360" w:lineRule="auto"/>
        <w:jc w:val="both"/>
        <w:rPr>
          <w:rFonts w:cs="Times New Roman"/>
        </w:rPr>
      </w:pPr>
    </w:p>
    <w:bookmarkEnd w:id="123"/>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50C7B04C" w:rsidR="003E3881" w:rsidRPr="007F6F71" w:rsidRDefault="00FC4D8C" w:rsidP="0035429F">
      <w:pPr>
        <w:pStyle w:val="Ttulo21"/>
        <w:jc w:val="left"/>
      </w:pPr>
      <w:bookmarkStart w:id="124" w:name="_Toc496802700"/>
      <w:bookmarkStart w:id="125" w:name="_Toc496802929"/>
      <w:bookmarkStart w:id="126" w:name="_Toc499555685"/>
      <w:r>
        <w:t>4</w:t>
      </w:r>
      <w:r w:rsidR="003E3881" w:rsidRPr="007F6F71">
        <w:t>.1 LXC CONTAINERS</w:t>
      </w:r>
      <w:bookmarkEnd w:id="124"/>
      <w:bookmarkEnd w:id="125"/>
      <w:bookmarkEnd w:id="126"/>
    </w:p>
    <w:p w14:paraId="782663F8" w14:textId="77777777"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 xml:space="preserve">Rogério dos Anjos (em </w:t>
      </w:r>
      <w:hyperlink r:id="rId22">
        <w:r w:rsidRPr="007F6F71">
          <w:rPr>
            <w:rStyle w:val="LigaodeInternet"/>
            <w:color w:val="000000"/>
            <w:u w:val="none"/>
          </w:rPr>
          <w:t>Linux</w:t>
        </w:r>
      </w:hyperlink>
      <w:r w:rsidRPr="007F6F71">
        <w:rPr>
          <w:color w:val="000000"/>
        </w:rPr>
        <w:t xml:space="preserve">, </w:t>
      </w:r>
      <w:hyperlink r:id="rId23">
        <w:r w:rsidRPr="007F6F71">
          <w:rPr>
            <w:rStyle w:val="LigaodeInternet"/>
            <w:color w:val="000000"/>
            <w:u w:val="none"/>
          </w:rPr>
          <w:t>Novidades</w:t>
        </w:r>
      </w:hyperlink>
      <w:r w:rsidRPr="007F6F71">
        <w:rPr>
          <w:color w:val="000000"/>
        </w:rPr>
        <w:t>)</w:t>
      </w:r>
      <w:r w:rsidR="00491E99">
        <w:rPr>
          <w:color w:val="000000" w:themeColor="text1"/>
        </w:rPr>
        <w:t>:</w:t>
      </w:r>
    </w:p>
    <w:p w14:paraId="613294EB" w14:textId="370DF9AF" w:rsidR="003E3881" w:rsidRPr="007F6F71" w:rsidRDefault="003E3881" w:rsidP="00200F5B">
      <w:pPr>
        <w:spacing w:line="360" w:lineRule="auto"/>
        <w:ind w:left="2268"/>
        <w:jc w:val="both"/>
      </w:pPr>
      <w:r w:rsidRPr="007F6F71">
        <w:rPr>
          <w:color w:val="000000" w:themeColor="text1"/>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Pr>
          <w:color w:val="000000" w:themeColor="text1"/>
        </w:rPr>
        <w:t xml:space="preserve"> [</w:t>
      </w:r>
      <w:r w:rsidR="00BD5C43">
        <w:rPr>
          <w:color w:val="000000" w:themeColor="text1"/>
        </w:rPr>
        <w:t>9</w:t>
      </w:r>
      <w:r w:rsidR="00456F44">
        <w:rPr>
          <w:color w:val="000000" w:themeColor="text1"/>
        </w:rPr>
        <w:t>]</w:t>
      </w: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4">
        <w:r w:rsidRPr="007F6F71">
          <w:rPr>
            <w:rStyle w:val="LigaodeInternet"/>
            <w:color w:val="000000" w:themeColor="text1"/>
            <w:highlight w:val="white"/>
            <w:u w:val="none"/>
          </w:rPr>
          <w:t>Cristiano Diedrich</w:t>
        </w:r>
      </w:hyperlink>
      <w:r w:rsidR="00066B40">
        <w:rPr>
          <w:rStyle w:val="LigaodeInternet"/>
          <w:color w:val="000000" w:themeColor="text1"/>
          <w:u w:val="none"/>
        </w:rPr>
        <w:t>:</w:t>
      </w:r>
      <w:r w:rsidRPr="007F6F71">
        <w:rPr>
          <w:color w:val="000000" w:themeColor="text1"/>
        </w:rPr>
        <w:t xml:space="preserve"> </w:t>
      </w:r>
    </w:p>
    <w:p w14:paraId="6C87D462" w14:textId="58B15E4F" w:rsidR="003E3881" w:rsidRPr="007F6F71" w:rsidRDefault="003E3881" w:rsidP="00200F5B">
      <w:pPr>
        <w:spacing w:line="360" w:lineRule="auto"/>
        <w:ind w:left="2268"/>
        <w:jc w:val="both"/>
      </w:pPr>
      <w:r w:rsidRPr="007F6F71">
        <w:rPr>
          <w:color w:val="000000" w:themeColor="text1"/>
        </w:rPr>
        <w:t>“</w:t>
      </w:r>
      <w:r w:rsidR="006C5C98">
        <w:rPr>
          <w:color w:val="000000" w:themeColor="text1"/>
        </w:rPr>
        <w:t>O</w:t>
      </w:r>
      <w:r w:rsidRPr="007F6F71">
        <w:rPr>
          <w:color w:val="000000" w:themeColor="text1"/>
        </w:rPr>
        <w:t xml:space="preserve"> projeto do</w:t>
      </w:r>
      <w:r w:rsidRPr="007F6F71">
        <w:rPr>
          <w:color w:val="000000" w:themeColor="text1"/>
          <w:shd w:val="clear" w:color="auto" w:fill="FFFFFF"/>
        </w:rPr>
        <w:t> LXC, trazia as seguintes fases: LXC, chroot com ester</w:t>
      </w:r>
      <w:r w:rsidR="00395BD3">
        <w:rPr>
          <w:color w:val="000000" w:themeColor="text1"/>
          <w:shd w:val="clear" w:color="auto" w:fill="FFFFFF"/>
        </w:rPr>
        <w:t>ó</w:t>
      </w:r>
      <w:r w:rsidRPr="007F6F71">
        <w:rPr>
          <w:color w:val="000000" w:themeColor="text1"/>
          <w:shd w:val="clear" w:color="auto" w:fill="FFFFFF"/>
        </w:rPr>
        <w:t>ides. O objetivo do projeto era ser uma alternativa a já consolidada tecnologia de chroot, sendo um meio termo entre máquina virtual e chroot, possibilitando a criação de um ambiente mais próximo possível de uma instalação Linux sem a necessidade de um kernel separado.”</w:t>
      </w:r>
      <w:r w:rsidR="006D5F9E">
        <w:rPr>
          <w:color w:val="000000" w:themeColor="text1"/>
          <w:shd w:val="clear" w:color="auto" w:fill="FFFFFF"/>
        </w:rPr>
        <w:t>[1</w:t>
      </w:r>
      <w:r w:rsidR="00AF0A24">
        <w:rPr>
          <w:color w:val="000000" w:themeColor="text1"/>
          <w:shd w:val="clear" w:color="auto" w:fill="FFFFFF"/>
        </w:rPr>
        <w:t>2</w:t>
      </w:r>
      <w:r w:rsidR="006D5F9E">
        <w:rPr>
          <w:color w:val="000000" w:themeColor="text1"/>
          <w:shd w:val="clear" w:color="auto" w:fill="FFFFFF"/>
        </w:rPr>
        <w:t>]</w:t>
      </w:r>
    </w:p>
    <w:p w14:paraId="31EBABB6" w14:textId="77777777" w:rsidR="003E3881" w:rsidRPr="007F6F71" w:rsidRDefault="003E3881" w:rsidP="007579B3">
      <w:pPr>
        <w:spacing w:line="360" w:lineRule="auto"/>
        <w:ind w:firstLine="708"/>
        <w:jc w:val="both"/>
      </w:pPr>
      <w:r w:rsidRPr="007F6F71">
        <w:rPr>
          <w:color w:val="000000"/>
        </w:rPr>
        <w:t>O container tem a característica de isolar os recursos do sistema dos recursos da aplicação, criando assim um ambiente isolado; o mesmo poder consumir recursos do sistema como: namespace, chroot, cgroups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5DCB6D46" w:rsidR="00EC1D11" w:rsidRDefault="003E3881" w:rsidP="007579B3">
      <w:pPr>
        <w:spacing w:line="360" w:lineRule="auto"/>
        <w:ind w:firstLine="708"/>
        <w:jc w:val="both"/>
        <w:rPr>
          <w:color w:val="000000"/>
        </w:rPr>
      </w:pPr>
      <w:r w:rsidRPr="007F6F71">
        <w:rPr>
          <w:color w:val="000000"/>
        </w:rPr>
        <w:t xml:space="preserve">Conforme citação do Rogério dos Anjos (em </w:t>
      </w:r>
      <w:hyperlink r:id="rId25">
        <w:r w:rsidRPr="007F6F71">
          <w:rPr>
            <w:rStyle w:val="LigaodeInternet"/>
            <w:color w:val="000000"/>
            <w:u w:val="none"/>
          </w:rPr>
          <w:t>Linux</w:t>
        </w:r>
      </w:hyperlink>
      <w:r w:rsidRPr="007F6F71">
        <w:rPr>
          <w:color w:val="000000"/>
        </w:rPr>
        <w:t xml:space="preserve">, </w:t>
      </w:r>
      <w:hyperlink r:id="rId26">
        <w:r w:rsidRPr="007F6F71">
          <w:rPr>
            <w:rStyle w:val="LigaodeInternet"/>
            <w:color w:val="000000"/>
            <w:u w:val="none"/>
          </w:rPr>
          <w:t>Novidades</w:t>
        </w:r>
      </w:hyperlink>
      <w:r w:rsidRPr="007F6F71">
        <w:rPr>
          <w:color w:val="000000"/>
        </w:rPr>
        <w:t>)</w:t>
      </w:r>
      <w:r w:rsidR="00EC1D11">
        <w:rPr>
          <w:color w:val="000000"/>
        </w:rPr>
        <w:t>:</w:t>
      </w:r>
    </w:p>
    <w:p w14:paraId="32A4034C" w14:textId="5D9AAC13" w:rsidR="003E3881" w:rsidRPr="007F6F71" w:rsidRDefault="003E3881" w:rsidP="00CE3546">
      <w:pPr>
        <w:spacing w:line="360" w:lineRule="auto"/>
        <w:ind w:left="2268"/>
        <w:jc w:val="both"/>
      </w:pPr>
      <w:r w:rsidRPr="007F6F71">
        <w:rPr>
          <w:color w:val="000000"/>
        </w:rPr>
        <w:lastRenderedPageBreak/>
        <w:t>“Os containers fornecem um ambiente mais próximo possível de um sistema operacional do que você conseguiria de uma máquina virtual, mas sem a sobrecarga da execução separada do kernel e da simulação de hardware do sistema”</w:t>
      </w:r>
      <w:r w:rsidR="0015557A">
        <w:rPr>
          <w:color w:val="000000"/>
        </w:rPr>
        <w:t>[10]</w:t>
      </w:r>
      <w:r w:rsidR="00705EEA">
        <w:rPr>
          <w:color w:val="000000"/>
        </w:rPr>
        <w:t>.</w:t>
      </w: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77777777" w:rsidR="00CE0C88" w:rsidRPr="00941D2F" w:rsidRDefault="00CE0C88" w:rsidP="003E3881">
                            <w:pPr>
                              <w:pStyle w:val="Legenda"/>
                              <w:rPr>
                                <w:rFonts w:eastAsia="Calibri" w:cs="Times New Roman"/>
                                <w:noProof/>
                              </w:rPr>
                            </w:pPr>
                            <w:bookmarkStart w:id="127"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LXC vs KVM Fonte: http:3way.com.br/saiba-como-a-virtualizacao-por-container-revolucionou-a-infraestrutura-de-ti-part2/.png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77777777" w:rsidR="00CE0C88" w:rsidRPr="00941D2F" w:rsidRDefault="00CE0C88"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LXC vs KVM Fonte: http:3way.com.br/saiba-como-a-virtualizacao-por-container-revolucionou-a-infraestrutura-de-ti-part2/.png</w:t>
                      </w:r>
                      <w:bookmarkEnd w:id="128"/>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774EE3DA" w:rsidR="003E3881" w:rsidRPr="007F6F71" w:rsidRDefault="000B2C8C" w:rsidP="003B536A">
      <w:pPr>
        <w:pStyle w:val="Ttulo11"/>
      </w:pPr>
      <w:bookmarkStart w:id="129" w:name="_Toc496802701"/>
      <w:bookmarkStart w:id="130" w:name="_Toc496802930"/>
      <w:bookmarkStart w:id="131" w:name="_Toc499555686"/>
      <w:r>
        <w:lastRenderedPageBreak/>
        <w:t>5</w:t>
      </w:r>
      <w:r w:rsidR="003E3881" w:rsidRPr="007F6F71">
        <w:t>. DOCKER</w:t>
      </w:r>
      <w:bookmarkEnd w:id="129"/>
      <w:bookmarkEnd w:id="130"/>
      <w:bookmarkEnd w:id="131"/>
    </w:p>
    <w:p w14:paraId="69F770E8" w14:textId="77777777" w:rsidR="003E3881" w:rsidRPr="007F6F71" w:rsidRDefault="003E3881" w:rsidP="007579B3">
      <w:pPr>
        <w:spacing w:line="360" w:lineRule="auto"/>
        <w:ind w:firstLine="708"/>
        <w:jc w:val="both"/>
      </w:pPr>
      <w:r w:rsidRPr="007F6F71">
        <w:rPr>
          <w:lang w:val="x-none" w:eastAsia="x-none"/>
        </w:rPr>
        <w:t>De acordo com a documentação oficial do Docker:</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7F6F71" w:rsidRDefault="00B85D22" w:rsidP="007579B3">
      <w:pPr>
        <w:spacing w:line="360" w:lineRule="auto"/>
        <w:ind w:left="2268"/>
        <w:jc w:val="both"/>
        <w:rPr>
          <w:lang w:val="x-none" w:eastAsia="x-none"/>
        </w:rPr>
      </w:pPr>
      <w:r>
        <w:rPr>
          <w:lang w:eastAsia="x-none"/>
        </w:rPr>
        <w:t xml:space="preserve">Tradução nossa, </w:t>
      </w:r>
      <w:r w:rsidR="00935DCE">
        <w:rPr>
          <w:lang w:eastAsia="x-none"/>
        </w:rPr>
        <w:t>“</w:t>
      </w:r>
      <w:r w:rsidR="00500FB8">
        <w:rPr>
          <w:lang w:eastAsia="x-none"/>
        </w:rPr>
        <w:t>C</w:t>
      </w:r>
      <w:r w:rsidR="003E3881" w:rsidRPr="007F6F71">
        <w:rPr>
          <w:lang w:val="x-none" w:eastAsia="x-none"/>
        </w:rPr>
        <w:t>o</w:t>
      </w:r>
      <w:r w:rsidR="00500FB8">
        <w:rPr>
          <w:lang w:eastAsia="x-none"/>
        </w:rPr>
        <w:t>m o</w:t>
      </w:r>
      <w:r w:rsidR="003E3881" w:rsidRPr="007F6F71">
        <w:rPr>
          <w:lang w:eastAsia="x-none"/>
        </w:rPr>
        <w:t xml:space="preserve"> </w:t>
      </w:r>
      <w:r w:rsidR="00A11BE3">
        <w:rPr>
          <w:lang w:val="x-none" w:eastAsia="x-none"/>
        </w:rPr>
        <w:t>D</w:t>
      </w:r>
      <w:r w:rsidR="003E3881" w:rsidRPr="007F6F71">
        <w:rPr>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Pr>
          <w:lang w:val="x-none" w:eastAsia="x-none"/>
        </w:rPr>
        <w:t xml:space="preserve"> [14]</w:t>
      </w:r>
      <w:r w:rsidR="003E3881" w:rsidRPr="007F6F71">
        <w:rPr>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00F58F45" w:rsidR="003E3881" w:rsidRPr="007F6F71" w:rsidRDefault="0013436A" w:rsidP="0035429F">
      <w:pPr>
        <w:pStyle w:val="Ttulo21"/>
        <w:jc w:val="left"/>
      </w:pPr>
      <w:bookmarkStart w:id="132" w:name="_Toc499555687"/>
      <w:r>
        <w:t>5</w:t>
      </w:r>
      <w:r w:rsidR="003E3881" w:rsidRPr="007F6F71">
        <w:t>.1 MOTIVOS PARA USAR O DOCKER</w:t>
      </w:r>
      <w:bookmarkEnd w:id="132"/>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7F6F71" w:rsidRDefault="003E3881" w:rsidP="007579B3">
      <w:pPr>
        <w:spacing w:line="360" w:lineRule="auto"/>
        <w:ind w:left="2268"/>
        <w:jc w:val="both"/>
        <w:rPr>
          <w:rFonts w:eastAsia="Times New Roman"/>
          <w:vertAlign w:val="superscript"/>
        </w:rPr>
      </w:pPr>
      <w:r w:rsidRPr="007F6F71">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sidR="00595F44">
        <w:rPr>
          <w:rFonts w:eastAsia="Times New Roman"/>
          <w:color w:val="24292E"/>
          <w:shd w:val="clear" w:color="auto" w:fill="FFFFFF"/>
        </w:rPr>
        <w:t xml:space="preserve">. </w:t>
      </w:r>
      <w:r w:rsidR="0026041D">
        <w:rPr>
          <w:rFonts w:eastAsia="Times New Roman"/>
          <w:color w:val="24292E"/>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77777777" w:rsidR="003E3881" w:rsidRPr="007F6F71" w:rsidRDefault="003E3881" w:rsidP="007579B3">
      <w:pPr>
        <w:spacing w:line="360" w:lineRule="auto"/>
        <w:ind w:firstLine="720"/>
        <w:jc w:val="both"/>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lastRenderedPageBreak/>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55A72CB7" w:rsidR="003E3881" w:rsidRPr="007F6F71" w:rsidRDefault="003E3881" w:rsidP="007579B3">
      <w:pPr>
        <w:spacing w:line="360" w:lineRule="auto"/>
        <w:ind w:firstLine="708"/>
        <w:jc w:val="both"/>
        <w:rPr>
          <w:lang w:eastAsia="x-none"/>
        </w:rPr>
      </w:pPr>
      <w:r w:rsidRPr="007F6F71">
        <w:rPr>
          <w:lang w:eastAsia="x-none"/>
        </w:rPr>
        <w:lastRenderedPageBreak/>
        <w:t xml:space="preserve">Usuário leigos e/ou sem um bom conhecimento de Linux terão extrema dificuldade de utilização da plataforma, pois alguns erros não são claros e requerem bastante conhecimento e motivação do usuário para continuar a </w:t>
      </w:r>
      <w:r w:rsidRPr="007F6F71">
        <w:rPr>
          <w:i/>
          <w:lang w:eastAsia="x-none"/>
        </w:rPr>
        <w:t>debugar</w:t>
      </w:r>
      <w:r w:rsidRPr="007F6F71">
        <w:rPr>
          <w:lang w:eastAsia="x-none"/>
        </w:rPr>
        <w:t xml:space="preserve">. Em meu estudo de caso varias vezes a minha aplicação não levantava, ficava “up” e somente obtive um </w:t>
      </w:r>
      <w:r w:rsidR="007A6E40">
        <w:rPr>
          <w:lang w:eastAsia="x-none"/>
        </w:rPr>
        <w:t>“</w:t>
      </w:r>
      <w:r w:rsidRPr="007F6F71">
        <w:rPr>
          <w:lang w:eastAsia="x-none"/>
        </w:rPr>
        <w:t>stack trace de exit=1</w:t>
      </w:r>
      <w:r w:rsidR="007A6E40">
        <w:rPr>
          <w:lang w:eastAsia="x-none"/>
        </w:rPr>
        <w:t>”</w:t>
      </w:r>
      <w:r w:rsidRPr="007F6F71">
        <w:rPr>
          <w:lang w:eastAsia="x-none"/>
        </w:rPr>
        <w:t xml:space="preserve">; pois um container dependente não era iniciado de forma correta e o container minha aplicação ne informava esse stack trace de erro. </w:t>
      </w:r>
    </w:p>
    <w:p w14:paraId="5E80C257" w14:textId="77777777" w:rsidR="003E3881" w:rsidRPr="007F6F71" w:rsidRDefault="003E3881" w:rsidP="0035429F">
      <w:pPr>
        <w:spacing w:line="360" w:lineRule="auto"/>
        <w:rPr>
          <w:lang w:eastAsia="x-none"/>
        </w:rPr>
      </w:pPr>
    </w:p>
    <w:p w14:paraId="0CAC7068" w14:textId="7114A3D2" w:rsidR="003E3881" w:rsidRPr="007E590E" w:rsidRDefault="006C36F7" w:rsidP="007E590E">
      <w:pPr>
        <w:pStyle w:val="Ttulo3"/>
        <w:spacing w:line="360" w:lineRule="auto"/>
        <w:rPr>
          <w:rFonts w:ascii="Times New Roman" w:hAnsi="Times New Roman"/>
          <w:b/>
          <w:sz w:val="26"/>
          <w:szCs w:val="26"/>
        </w:rPr>
      </w:pPr>
      <w:bookmarkStart w:id="133" w:name="_Toc499555688"/>
      <w:r>
        <w:rPr>
          <w:rFonts w:ascii="Times New Roman" w:hAnsi="Times New Roman"/>
          <w:b/>
          <w:sz w:val="26"/>
          <w:szCs w:val="26"/>
        </w:rPr>
        <w:t>5</w:t>
      </w:r>
      <w:r w:rsidR="003E3881" w:rsidRPr="007E590E">
        <w:rPr>
          <w:rFonts w:ascii="Times New Roman" w:hAnsi="Times New Roman"/>
          <w:b/>
          <w:sz w:val="26"/>
          <w:szCs w:val="26"/>
        </w:rPr>
        <w:t>.1.2 Instalação do Docker</w:t>
      </w:r>
      <w:bookmarkEnd w:id="133"/>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r w:rsidRPr="007F6F71">
        <w:t>sudo su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r w:rsidRPr="007E590E">
        <w:rPr>
          <w:lang w:val="en-US"/>
        </w:rPr>
        <w:t>wget -qO- https://get.docker.com/ | sh</w:t>
      </w:r>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Instalando no MacOS</w:t>
      </w:r>
    </w:p>
    <w:p w14:paraId="5777E45A" w14:textId="4B1BBD51" w:rsidR="007E590E" w:rsidRPr="007F6F71" w:rsidRDefault="003E3881" w:rsidP="00094E5D">
      <w:pPr>
        <w:spacing w:line="360" w:lineRule="auto"/>
        <w:ind w:firstLine="720"/>
        <w:jc w:val="both"/>
      </w:pPr>
      <w:r w:rsidRPr="007F6F71">
        <w:t>A instalação do Docker no MacOS pode ser realizada através do brew</w:t>
      </w:r>
      <w:r w:rsidR="007E590E">
        <w:t xml:space="preserve"> cask, com o comando abaixo: </w:t>
      </w:r>
    </w:p>
    <w:p w14:paraId="4634F5E2" w14:textId="6EF0A5B4" w:rsidR="003E3881" w:rsidRPr="007F6F71" w:rsidRDefault="003E3881" w:rsidP="00864EF0">
      <w:pPr>
        <w:pStyle w:val="PargrafodaLista"/>
        <w:numPr>
          <w:ilvl w:val="0"/>
          <w:numId w:val="46"/>
        </w:numPr>
      </w:pPr>
      <w:r w:rsidRPr="007F6F71">
        <w:t>brew cask install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134" w:name="_Toc496802705"/>
      <w:bookmarkStart w:id="135" w:name="_Toc496802934"/>
      <w:bookmarkStart w:id="136" w:name="_Toc496802703"/>
      <w:bookmarkStart w:id="137" w:name="_Toc496802932"/>
    </w:p>
    <w:p w14:paraId="290F935F" w14:textId="228D4886" w:rsidR="003E3881" w:rsidRPr="007F6F71" w:rsidRDefault="003C069B" w:rsidP="0035429F">
      <w:pPr>
        <w:pStyle w:val="Ttulo21"/>
        <w:jc w:val="left"/>
      </w:pPr>
      <w:bookmarkStart w:id="138" w:name="_Toc499555689"/>
      <w:r>
        <w:t>5</w:t>
      </w:r>
      <w:r w:rsidR="003E3881" w:rsidRPr="007F6F71">
        <w:t xml:space="preserve">.2 ARQUIVOS DE </w:t>
      </w:r>
      <w:bookmarkEnd w:id="134"/>
      <w:bookmarkEnd w:id="135"/>
      <w:r w:rsidR="003E3881" w:rsidRPr="007F6F71">
        <w:t>CONFIGURAÇÃO</w:t>
      </w:r>
      <w:bookmarkEnd w:id="138"/>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lastRenderedPageBreak/>
        <w:t xml:space="preserve">Esses arquivos são úteis para criar configurações personalizadas e gerenciar a forma que os serviços vão ser executados pelo </w:t>
      </w:r>
      <w:r w:rsidRPr="00357BC2">
        <w:rPr>
          <w:i/>
        </w:rPr>
        <w:t>Daemon</w:t>
      </w:r>
      <w:r w:rsidRPr="007F6F71">
        <w:t xml:space="preserve"> do Docker.</w:t>
      </w:r>
      <w:bookmarkStart w:id="139" w:name="_Toc496802706"/>
      <w:bookmarkStart w:id="140" w:name="_Toc496802935"/>
    </w:p>
    <w:p w14:paraId="464C95B2" w14:textId="0EC99BA5" w:rsidR="003E3881" w:rsidRPr="007F6F71" w:rsidRDefault="003E3881" w:rsidP="007579B3">
      <w:pPr>
        <w:spacing w:line="360" w:lineRule="auto"/>
        <w:ind w:firstLine="708"/>
        <w:jc w:val="both"/>
      </w:pPr>
      <w:r w:rsidRPr="007F6F71">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7FD2837A"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.1</w:t>
      </w:r>
    </w:p>
    <w:p w14:paraId="45D34787" w14:textId="4A0ACB84"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.2</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B2E6BE2"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Pr="00EF17F0">
        <w:rPr>
          <w:rFonts w:cs="Times New Roman"/>
          <w:sz w:val="24"/>
          <w:lang w:val="x-none" w:eastAsia="x-none"/>
        </w:rPr>
        <w:t xml:space="preserve"> 1</w:t>
      </w:r>
      <w:r w:rsidR="00F4033F" w:rsidRPr="00EF17F0">
        <w:rPr>
          <w:rFonts w:cs="Times New Roman"/>
          <w:sz w:val="24"/>
          <w:lang w:val="x-none" w:eastAsia="x-none"/>
        </w:rPr>
        <w:t>3</w:t>
      </w:r>
      <w:r w:rsidRPr="00EF17F0">
        <w:rPr>
          <w:rFonts w:cs="Times New Roman"/>
          <w:sz w:val="24"/>
          <w:lang w:val="x-none" w:eastAsia="x-none"/>
        </w:rPr>
        <w:t>.3</w:t>
      </w:r>
    </w:p>
    <w:p w14:paraId="0910C0C0" w14:textId="5EED8A47"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.4</w:t>
      </w:r>
    </w:p>
    <w:p w14:paraId="62BF3255" w14:textId="59DEA31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.5</w:t>
      </w:r>
    </w:p>
    <w:p w14:paraId="5BFAC3A4" w14:textId="77777777" w:rsidR="003E3881" w:rsidRPr="007F6F71" w:rsidRDefault="003E3881" w:rsidP="0035429F">
      <w:pPr>
        <w:spacing w:line="360" w:lineRule="auto"/>
        <w:ind w:firstLine="708"/>
      </w:pPr>
    </w:p>
    <w:p w14:paraId="3E303F79" w14:textId="21240A28" w:rsidR="003E3881" w:rsidRPr="00094E5D" w:rsidRDefault="00B121A0" w:rsidP="00094E5D">
      <w:pPr>
        <w:pStyle w:val="Ttulo3"/>
        <w:spacing w:line="360" w:lineRule="auto"/>
        <w:rPr>
          <w:rFonts w:ascii="Times New Roman" w:hAnsi="Times New Roman"/>
          <w:b/>
          <w:sz w:val="26"/>
          <w:szCs w:val="26"/>
        </w:rPr>
      </w:pPr>
      <w:bookmarkStart w:id="141" w:name="_Toc499555690"/>
      <w:r>
        <w:rPr>
          <w:rFonts w:ascii="Times New Roman" w:hAnsi="Times New Roman"/>
          <w:b/>
          <w:sz w:val="26"/>
          <w:szCs w:val="26"/>
        </w:rPr>
        <w:t>5</w:t>
      </w:r>
      <w:r w:rsidR="003E3881" w:rsidRPr="00094E5D">
        <w:rPr>
          <w:rFonts w:ascii="Times New Roman" w:hAnsi="Times New Roman"/>
          <w:b/>
          <w:sz w:val="26"/>
          <w:szCs w:val="26"/>
        </w:rPr>
        <w:t>.2.1 Docker-Compose</w:t>
      </w:r>
      <w:bookmarkEnd w:id="139"/>
      <w:bookmarkEnd w:id="140"/>
      <w:bookmarkEnd w:id="141"/>
    </w:p>
    <w:p w14:paraId="5BFFD714" w14:textId="77777777" w:rsidR="003E3881" w:rsidRPr="007F6F71" w:rsidRDefault="003E3881" w:rsidP="007579B3">
      <w:pPr>
        <w:spacing w:line="360" w:lineRule="auto"/>
        <w:ind w:firstLine="708"/>
        <w:jc w:val="both"/>
      </w:pPr>
      <w:r w:rsidRPr="007F6F71">
        <w:t>Existe uma ferramenta do Docker que é o Docker-compose, da qual é possível escrever um único arquivo em formato “.yml” e o mesmo criará os containers em formato de serviços. Esses serviços serão executados na ordem que forem escritos no arquivo e o mesmo irá criar os containers de acordo com as configurações descritas nesse arquivo “.yml”</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7F6F71" w:rsidRDefault="003E3881" w:rsidP="007579B3">
      <w:pPr>
        <w:spacing w:line="360" w:lineRule="auto"/>
        <w:ind w:left="2268"/>
        <w:jc w:val="both"/>
      </w:pPr>
      <w:r w:rsidRPr="007F6F71">
        <w:t xml:space="preserve">Tradução nossa, </w:t>
      </w:r>
      <w:r w:rsidR="00FA47FF">
        <w:t>“</w:t>
      </w:r>
      <w:r w:rsidRPr="007F6F71">
        <w:t>Compose é uma ferramenta para definição e execução de aplicações complexas com Docker. Com o Docker-compose, é possível definir múltiplos containers em um único arquivo. Então levante a sua aplicação com um único comando que faça o que for preciso para executá-la.</w:t>
      </w:r>
      <w:r w:rsidR="00357BC2">
        <w:t>”</w:t>
      </w:r>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lastRenderedPageBreak/>
        <w:t>Toda a escrita do arquivo do Docker-compose é no formato “.yml”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A aplicação que está sendo mostrada neste estudo de caso, depende do redis para poder executar; isso significa que o container do redis tem que ser construído “build” e executado antes do container da aplicação. Essa ordem é de suma importância e está referenciada na ordem de execução dos serviços escritos no arquivo “.yml”.</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Todos os serviços precisam estar vinculados no arquivo “.yml”,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r w:rsidRPr="00EF17F0">
        <w:rPr>
          <w:rFonts w:cs="Times New Roman"/>
          <w:sz w:val="24"/>
          <w:lang w:eastAsia="x-none"/>
        </w:rPr>
        <w:t>Docker File</w:t>
      </w:r>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underline.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lastRenderedPageBreak/>
        <w:t>Up —  Descrição do comando no terminal – Criar, re(criar),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7EA67353" w:rsidR="003E3881" w:rsidRPr="00094E5D" w:rsidRDefault="00B63F17" w:rsidP="00094E5D">
      <w:pPr>
        <w:pStyle w:val="Ttulo3"/>
        <w:spacing w:line="360" w:lineRule="auto"/>
        <w:rPr>
          <w:rFonts w:ascii="Times New Roman" w:hAnsi="Times New Roman"/>
          <w:b/>
          <w:sz w:val="26"/>
          <w:szCs w:val="26"/>
        </w:rPr>
      </w:pPr>
      <w:bookmarkStart w:id="142" w:name="_Toc496802707"/>
      <w:bookmarkStart w:id="143" w:name="_Toc496802936"/>
      <w:bookmarkStart w:id="144" w:name="_Toc499555691"/>
      <w:r>
        <w:rPr>
          <w:rFonts w:ascii="Times New Roman" w:hAnsi="Times New Roman"/>
          <w:b/>
          <w:sz w:val="26"/>
          <w:szCs w:val="26"/>
        </w:rPr>
        <w:t>5</w:t>
      </w:r>
      <w:r w:rsidR="003E3881" w:rsidRPr="00094E5D">
        <w:rPr>
          <w:rFonts w:ascii="Times New Roman" w:hAnsi="Times New Roman"/>
          <w:b/>
          <w:sz w:val="26"/>
          <w:szCs w:val="26"/>
        </w:rPr>
        <w:t>.2.2 Docker File</w:t>
      </w:r>
      <w:bookmarkEnd w:id="142"/>
      <w:bookmarkEnd w:id="143"/>
      <w:bookmarkEnd w:id="144"/>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7F6F71" w:rsidRDefault="003E3881" w:rsidP="007579B3">
      <w:pPr>
        <w:spacing w:line="360" w:lineRule="auto"/>
        <w:ind w:left="2268"/>
        <w:jc w:val="both"/>
        <w:rPr>
          <w:lang w:eastAsia="x-none"/>
        </w:rPr>
      </w:pPr>
      <w:r w:rsidRPr="007F6F71">
        <w:rPr>
          <w:lang w:eastAsia="x-none"/>
        </w:rPr>
        <w:t xml:space="preserve">Tradução nossa, </w:t>
      </w:r>
      <w:r w:rsidR="00A40227">
        <w:rPr>
          <w:lang w:eastAsia="x-none"/>
        </w:rPr>
        <w:t>“</w:t>
      </w:r>
      <w:r w:rsidRPr="007F6F71">
        <w:rPr>
          <w:lang w:eastAsia="x-none"/>
        </w:rPr>
        <w:t>O Dockerfile é um documento de texto que contém comandos que normalmente serão executados manualmente no build da imagem. O Docker pode fazer o build automaticamente da imagem, lendo as instruções no arquivo do Dockerfile</w:t>
      </w:r>
      <w:r w:rsidR="00470EAD">
        <w:rPr>
          <w:lang w:eastAsia="x-none"/>
        </w:rPr>
        <w:t>.</w:t>
      </w:r>
      <w:r w:rsidRPr="007F6F71">
        <w:rPr>
          <w:lang w:eastAsia="x-none"/>
        </w:rPr>
        <w:t>”</w:t>
      </w:r>
      <w:r w:rsidR="00EA08D2">
        <w:rPr>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lastRenderedPageBreak/>
        <w:t>É possível faze a instalação específica de dependências (bibliotecas) necessárias à execução da aplicação.</w:t>
      </w:r>
    </w:p>
    <w:p w14:paraId="088EF224"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Instalações que permanecerão para a imagem também podem ser inseridas no momento de construção do Docker file; Em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CE0C88" w:rsidP="007579B3">
      <w:pPr>
        <w:numPr>
          <w:ilvl w:val="0"/>
          <w:numId w:val="24"/>
        </w:numPr>
        <w:spacing w:before="100" w:beforeAutospacing="1" w:after="100" w:afterAutospacing="1" w:line="360" w:lineRule="auto"/>
        <w:jc w:val="both"/>
        <w:rPr>
          <w:rFonts w:eastAsia="Times New Roman"/>
          <w:color w:val="000000" w:themeColor="text1"/>
        </w:rPr>
      </w:pPr>
      <w:hyperlink r:id="rId28" w:anchor="dockerignore-file" w:history="1">
        <w:r w:rsidR="003E3881" w:rsidRPr="007F6F71">
          <w:rPr>
            <w:rFonts w:eastAsia="Times New Roman"/>
            <w:color w:val="000000" w:themeColor="text1"/>
          </w:rPr>
          <w:t>.dockerignore</w:t>
        </w:r>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29"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0"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CE0C88" w:rsidP="001174ED">
      <w:pPr>
        <w:pStyle w:val="PargrafodaLista"/>
        <w:numPr>
          <w:ilvl w:val="0"/>
          <w:numId w:val="24"/>
        </w:numPr>
        <w:rPr>
          <w:rFonts w:cs="Times New Roman"/>
          <w:sz w:val="24"/>
        </w:rPr>
      </w:pPr>
      <w:hyperlink r:id="rId31"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2"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3"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4"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CE0C88" w:rsidP="007579B3">
      <w:pPr>
        <w:numPr>
          <w:ilvl w:val="0"/>
          <w:numId w:val="24"/>
        </w:numPr>
        <w:spacing w:afterAutospacing="1" w:line="360" w:lineRule="auto"/>
        <w:jc w:val="both"/>
        <w:rPr>
          <w:rFonts w:eastAsia="Times New Roman"/>
          <w:color w:val="000000" w:themeColor="text1"/>
        </w:rPr>
      </w:pPr>
      <w:hyperlink r:id="rId35" w:anchor="add" w:history="1">
        <w:r w:rsidR="003E3881" w:rsidRPr="007F6F71">
          <w:rPr>
            <w:rFonts w:eastAsia="Times New Roman"/>
            <w:color w:val="000000" w:themeColor="text1"/>
          </w:rPr>
          <w:t>ADD</w:t>
        </w:r>
      </w:hyperlink>
      <w:r w:rsidR="003E3881" w:rsidRPr="007F6F71">
        <w:rPr>
          <w:rFonts w:eastAsia="Times New Roman"/>
          <w:color w:val="000000" w:themeColor="text1"/>
        </w:rPr>
        <w:t>  - Adiciona novos arquivos, diretórios ou remove arquivos do container. Este commando invalida o cache, para usar cache use o COPY.</w:t>
      </w:r>
    </w:p>
    <w:p w14:paraId="321364C9"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6" w:anchor="copy" w:history="1">
        <w:r w:rsidR="003E3881" w:rsidRPr="007F6F71">
          <w:rPr>
            <w:rFonts w:eastAsia="Times New Roman"/>
            <w:color w:val="000000" w:themeColor="text1"/>
          </w:rPr>
          <w:t>COPY</w:t>
        </w:r>
      </w:hyperlink>
      <w:r w:rsidR="003E3881" w:rsidRPr="007F6F71">
        <w:rPr>
          <w:rFonts w:eastAsia="Times New Roman"/>
          <w:color w:val="000000" w:themeColor="text1"/>
        </w:rPr>
        <w:t> – Copia novos arquivos, diretórios ao container. Este comando somente poderá ser executado como root, necessário fazer alteração de chown manualente.</w:t>
      </w:r>
    </w:p>
    <w:p w14:paraId="2D0E48D0" w14:textId="3B8AECA0"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7"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 Configura o container para executar comandos em shell (executáveis).</w:t>
      </w:r>
    </w:p>
    <w:p w14:paraId="180C2C94"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8" w:anchor="volume" w:history="1">
        <w:r w:rsidR="003E3881" w:rsidRPr="007F6F71">
          <w:rPr>
            <w:rFonts w:eastAsia="Times New Roman"/>
            <w:color w:val="000000" w:themeColor="text1"/>
          </w:rPr>
          <w:t>VOLUME</w:t>
        </w:r>
      </w:hyperlink>
      <w:r w:rsidR="003E3881" w:rsidRPr="007F6F71">
        <w:rPr>
          <w:rFonts w:eastAsia="Times New Roman"/>
          <w:color w:val="000000" w:themeColor="text1"/>
        </w:rPr>
        <w:t>  - Cria um mount point externo, que os containers irão guarder dados.</w:t>
      </w:r>
    </w:p>
    <w:p w14:paraId="2616FB84"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9"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 Seleciona o diretório padrão que será executados os próximos passos Dockerfile.</w:t>
      </w:r>
    </w:p>
    <w:p w14:paraId="5ABBB0F2" w14:textId="77777777" w:rsidR="003E3881" w:rsidRPr="007F6F71" w:rsidRDefault="00CE0C88" w:rsidP="007579B3">
      <w:pPr>
        <w:numPr>
          <w:ilvl w:val="0"/>
          <w:numId w:val="24"/>
        </w:numPr>
        <w:spacing w:before="60" w:after="100" w:afterAutospacing="1" w:line="360" w:lineRule="auto"/>
        <w:jc w:val="both"/>
        <w:rPr>
          <w:lang w:val="x-none" w:eastAsia="x-none"/>
        </w:rPr>
      </w:pPr>
      <w:hyperlink r:id="rId40" w:history="1">
        <w:r w:rsidR="003E3881" w:rsidRPr="007F6F71">
          <w:rPr>
            <w:rFonts w:eastAsia="Times New Roman"/>
            <w:color w:val="000000" w:themeColor="text1"/>
          </w:rPr>
          <w:t>LABEL</w:t>
        </w:r>
      </w:hyperlink>
      <w:r w:rsidR="003E3881" w:rsidRPr="007F6F71">
        <w:rPr>
          <w:rFonts w:eastAsia="Times New Roman"/>
          <w:color w:val="000000" w:themeColor="text1"/>
        </w:rPr>
        <w:t> – Aplicar chave/valor de metadados as suas imagens, containers ou deamons.</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52A32C57" w:rsidR="003E3881" w:rsidRPr="007F6F71" w:rsidRDefault="00612458" w:rsidP="0035429F">
      <w:pPr>
        <w:pStyle w:val="Ttulo21"/>
        <w:jc w:val="left"/>
      </w:pPr>
      <w:bookmarkStart w:id="145" w:name="_Toc499555692"/>
      <w:r>
        <w:t>5</w:t>
      </w:r>
      <w:r w:rsidR="003E3881" w:rsidRPr="007F6F71">
        <w:t xml:space="preserve">.3 DOCKER </w:t>
      </w:r>
      <w:bookmarkEnd w:id="136"/>
      <w:bookmarkEnd w:id="137"/>
      <w:r w:rsidR="003E3881" w:rsidRPr="007F6F71">
        <w:t>IMAGEM</w:t>
      </w:r>
      <w:bookmarkEnd w:id="145"/>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Pr="007F6F71" w:rsidRDefault="003E3881" w:rsidP="00686C84">
      <w:pPr>
        <w:pStyle w:val="PargrafodaLista"/>
        <w:numPr>
          <w:ilvl w:val="0"/>
          <w:numId w:val="40"/>
        </w:numPr>
        <w:rPr>
          <w:rFonts w:cs="Times New Roman"/>
          <w:lang w:eastAsia="x-none"/>
        </w:rPr>
      </w:pPr>
      <w:r w:rsidRPr="007F6F71">
        <w:rPr>
          <w:rFonts w:cs="Times New Roman"/>
          <w:lang w:eastAsia="x-none"/>
        </w:rPr>
        <w:t>docker images</w:t>
      </w:r>
    </w:p>
    <w:p w14:paraId="6CF2614C" w14:textId="77777777" w:rsidR="003E3881" w:rsidRPr="007F6F71" w:rsidRDefault="003E3881" w:rsidP="007579B3">
      <w:pPr>
        <w:spacing w:line="360" w:lineRule="auto"/>
        <w:ind w:firstLine="708"/>
        <w:jc w:val="both"/>
        <w:rPr>
          <w:lang w:eastAsia="x-none"/>
        </w:rPr>
      </w:pPr>
      <w:r w:rsidRPr="007F6F71">
        <w:rPr>
          <w:lang w:eastAsia="x-none"/>
        </w:rPr>
        <w:lastRenderedPageBreak/>
        <w:t>Se torna possível visualizar no terminal as imagens baixadas no Docker local, conforme a tabela abaixo, do estudo de caso.</w:t>
      </w:r>
    </w:p>
    <w:p w14:paraId="298BA229" w14:textId="77777777" w:rsidR="003E3881" w:rsidRPr="007F6F71" w:rsidRDefault="003E3881" w:rsidP="0035429F">
      <w:pPr>
        <w:spacing w:line="360" w:lineRule="auto"/>
        <w:rPr>
          <w:lang w:eastAsia="x-none"/>
        </w:rPr>
      </w:pPr>
    </w:p>
    <w:p w14:paraId="6CD8DAFB" w14:textId="51365BE1" w:rsidR="003E3881" w:rsidRPr="007F6F71" w:rsidRDefault="003E3881" w:rsidP="0035429F">
      <w:pPr>
        <w:pStyle w:val="Legenda"/>
        <w:keepNext/>
        <w:spacing w:line="360" w:lineRule="auto"/>
        <w:rPr>
          <w:rFonts w:cs="Times New Roman"/>
        </w:rPr>
      </w:pPr>
      <w:bookmarkStart w:id="146"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r w:rsidR="008B5EBA" w:rsidRPr="007F6F71">
        <w:rPr>
          <w:rFonts w:cs="Times New Roman"/>
        </w:rPr>
        <w:t xml:space="preserve">Fonte: </w:t>
      </w:r>
      <w:r w:rsidRPr="007F6F71">
        <w:rPr>
          <w:rFonts w:cs="Times New Roman"/>
        </w:rPr>
        <w:t>Próprio Autor.</w:t>
      </w:r>
      <w:bookmarkEnd w:id="14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C83DC4">
        <w:tc>
          <w:tcPr>
            <w:tcW w:w="2016" w:type="dxa"/>
          </w:tcPr>
          <w:p w14:paraId="5655B217" w14:textId="77777777" w:rsidR="003E3881" w:rsidRPr="007F6F71" w:rsidRDefault="003E3881" w:rsidP="0035429F">
            <w:pPr>
              <w:spacing w:line="360" w:lineRule="auto"/>
              <w:rPr>
                <w:lang w:eastAsia="x-none"/>
              </w:rPr>
            </w:pPr>
            <w:r w:rsidRPr="007F6F71">
              <w:rPr>
                <w:lang w:eastAsia="x-none"/>
              </w:rPr>
              <w:t>REPOSITORY</w:t>
            </w:r>
          </w:p>
        </w:tc>
        <w:tc>
          <w:tcPr>
            <w:tcW w:w="1728" w:type="dxa"/>
          </w:tcPr>
          <w:p w14:paraId="309DED34" w14:textId="77777777" w:rsidR="003E3881" w:rsidRPr="007F6F71" w:rsidRDefault="003E3881" w:rsidP="0035429F">
            <w:pPr>
              <w:spacing w:line="360" w:lineRule="auto"/>
              <w:rPr>
                <w:lang w:eastAsia="x-none"/>
              </w:rPr>
            </w:pPr>
            <w:r w:rsidRPr="007F6F71">
              <w:rPr>
                <w:lang w:eastAsia="x-none"/>
              </w:rPr>
              <w:t>TAG</w:t>
            </w:r>
          </w:p>
        </w:tc>
        <w:tc>
          <w:tcPr>
            <w:tcW w:w="1798" w:type="dxa"/>
          </w:tcPr>
          <w:p w14:paraId="35A1BD5B" w14:textId="77777777" w:rsidR="003E3881" w:rsidRPr="007F6F71" w:rsidRDefault="003E3881" w:rsidP="0035429F">
            <w:pPr>
              <w:spacing w:line="360" w:lineRule="auto"/>
              <w:rPr>
                <w:lang w:eastAsia="x-none"/>
              </w:rPr>
            </w:pPr>
            <w:r w:rsidRPr="007F6F71">
              <w:rPr>
                <w:lang w:eastAsia="x-none"/>
              </w:rPr>
              <w:t>IMAGE ID</w:t>
            </w:r>
          </w:p>
        </w:tc>
        <w:tc>
          <w:tcPr>
            <w:tcW w:w="1772" w:type="dxa"/>
          </w:tcPr>
          <w:p w14:paraId="18EA2141" w14:textId="77777777" w:rsidR="003E3881" w:rsidRPr="007F6F71" w:rsidRDefault="003E3881" w:rsidP="0035429F">
            <w:pPr>
              <w:spacing w:line="360" w:lineRule="auto"/>
              <w:rPr>
                <w:lang w:eastAsia="x-none"/>
              </w:rPr>
            </w:pPr>
            <w:r w:rsidRPr="007F6F71">
              <w:rPr>
                <w:lang w:eastAsia="x-none"/>
              </w:rPr>
              <w:t>CREATED</w:t>
            </w:r>
          </w:p>
        </w:tc>
        <w:tc>
          <w:tcPr>
            <w:tcW w:w="1747" w:type="dxa"/>
          </w:tcPr>
          <w:p w14:paraId="690A823E" w14:textId="77777777" w:rsidR="003E3881" w:rsidRPr="007F6F71" w:rsidRDefault="003E3881" w:rsidP="0035429F">
            <w:pPr>
              <w:spacing w:line="360" w:lineRule="auto"/>
              <w:rPr>
                <w:lang w:eastAsia="x-none"/>
              </w:rPr>
            </w:pPr>
            <w:r w:rsidRPr="007F6F71">
              <w:rPr>
                <w:lang w:eastAsia="x-none"/>
              </w:rPr>
              <w:t>SIZE</w:t>
            </w:r>
          </w:p>
        </w:tc>
      </w:tr>
      <w:tr w:rsidR="003E3881" w:rsidRPr="007F6F71" w14:paraId="4D095E4F" w14:textId="77777777" w:rsidTr="00C83DC4">
        <w:tc>
          <w:tcPr>
            <w:tcW w:w="2016" w:type="dxa"/>
          </w:tcPr>
          <w:p w14:paraId="78723C85" w14:textId="77777777" w:rsidR="003E3881" w:rsidRPr="007F6F71" w:rsidRDefault="003E3881" w:rsidP="0035429F">
            <w:pPr>
              <w:spacing w:line="360" w:lineRule="auto"/>
              <w:rPr>
                <w:lang w:eastAsia="x-none"/>
              </w:rPr>
            </w:pPr>
            <w:r w:rsidRPr="007F6F71">
              <w:rPr>
                <w:lang w:eastAsia="x-none"/>
              </w:rPr>
              <w:t>phalanx_app</w:t>
            </w:r>
          </w:p>
        </w:tc>
        <w:tc>
          <w:tcPr>
            <w:tcW w:w="1728" w:type="dxa"/>
          </w:tcPr>
          <w:p w14:paraId="5188A098"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0185BED0"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02F5F201" w14:textId="77777777" w:rsidR="003E3881" w:rsidRPr="007F6F71" w:rsidRDefault="003E3881" w:rsidP="0035429F">
            <w:pPr>
              <w:spacing w:line="360" w:lineRule="auto"/>
              <w:rPr>
                <w:lang w:eastAsia="x-none"/>
              </w:rPr>
            </w:pPr>
            <w:r w:rsidRPr="007F6F71">
              <w:rPr>
                <w:lang w:eastAsia="x-none"/>
              </w:rPr>
              <w:t>4 days ago</w:t>
            </w:r>
          </w:p>
        </w:tc>
        <w:tc>
          <w:tcPr>
            <w:tcW w:w="1747" w:type="dxa"/>
          </w:tcPr>
          <w:p w14:paraId="3051CBEF"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0EC8BAE5" w14:textId="77777777" w:rsidTr="00C83DC4">
        <w:tc>
          <w:tcPr>
            <w:tcW w:w="2016" w:type="dxa"/>
          </w:tcPr>
          <w:p w14:paraId="7B73DD04" w14:textId="77777777" w:rsidR="003E3881" w:rsidRPr="007F6F71" w:rsidRDefault="003E3881" w:rsidP="0035429F">
            <w:pPr>
              <w:spacing w:line="360" w:lineRule="auto"/>
              <w:rPr>
                <w:lang w:eastAsia="x-none"/>
              </w:rPr>
            </w:pPr>
            <w:r w:rsidRPr="007F6F71">
              <w:rPr>
                <w:lang w:eastAsia="x-none"/>
              </w:rPr>
              <w:t>phalanx_worker</w:t>
            </w:r>
          </w:p>
        </w:tc>
        <w:tc>
          <w:tcPr>
            <w:tcW w:w="1728" w:type="dxa"/>
          </w:tcPr>
          <w:p w14:paraId="26F2E295"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4EEB38FB"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30F5E0A2" w14:textId="77777777" w:rsidR="003E3881" w:rsidRPr="007F6F71" w:rsidRDefault="003E3881" w:rsidP="0035429F">
            <w:pPr>
              <w:spacing w:line="360" w:lineRule="auto"/>
              <w:rPr>
                <w:lang w:eastAsia="x-none"/>
              </w:rPr>
            </w:pPr>
            <w:r w:rsidRPr="007F6F71">
              <w:rPr>
                <w:lang w:eastAsia="x-none"/>
              </w:rPr>
              <w:t>4 days ago</w:t>
            </w:r>
          </w:p>
        </w:tc>
        <w:tc>
          <w:tcPr>
            <w:tcW w:w="1747" w:type="dxa"/>
          </w:tcPr>
          <w:p w14:paraId="63B76C75"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2FABF9C4" w14:textId="77777777" w:rsidTr="00C83DC4">
        <w:trPr>
          <w:trHeight w:val="316"/>
        </w:trPr>
        <w:tc>
          <w:tcPr>
            <w:tcW w:w="2016" w:type="dxa"/>
          </w:tcPr>
          <w:p w14:paraId="45B6965E" w14:textId="77777777" w:rsidR="003E3881" w:rsidRPr="007F6F71" w:rsidRDefault="003E3881" w:rsidP="0035429F">
            <w:pPr>
              <w:spacing w:line="360" w:lineRule="auto"/>
              <w:rPr>
                <w:lang w:eastAsia="x-none"/>
              </w:rPr>
            </w:pPr>
            <w:r w:rsidRPr="007F6F71">
              <w:rPr>
                <w:lang w:eastAsia="x-none"/>
              </w:rPr>
              <w:t>Redis</w:t>
            </w:r>
          </w:p>
        </w:tc>
        <w:tc>
          <w:tcPr>
            <w:tcW w:w="1728" w:type="dxa"/>
          </w:tcPr>
          <w:p w14:paraId="08B37050" w14:textId="77777777" w:rsidR="003E3881" w:rsidRPr="007F6F71" w:rsidRDefault="003E3881" w:rsidP="0035429F">
            <w:pPr>
              <w:spacing w:line="360" w:lineRule="auto"/>
              <w:rPr>
                <w:lang w:eastAsia="x-none"/>
              </w:rPr>
            </w:pPr>
            <w:r w:rsidRPr="007F6F71">
              <w:rPr>
                <w:lang w:eastAsia="x-none"/>
              </w:rPr>
              <w:t>3.2-alpine</w:t>
            </w:r>
          </w:p>
        </w:tc>
        <w:tc>
          <w:tcPr>
            <w:tcW w:w="1798" w:type="dxa"/>
          </w:tcPr>
          <w:p w14:paraId="66E87092" w14:textId="77777777" w:rsidR="003E3881" w:rsidRPr="007F6F71" w:rsidRDefault="003E3881" w:rsidP="0035429F">
            <w:pPr>
              <w:spacing w:line="360" w:lineRule="auto"/>
              <w:rPr>
                <w:lang w:eastAsia="x-none"/>
              </w:rPr>
            </w:pPr>
            <w:r w:rsidRPr="007F6F71">
              <w:rPr>
                <w:lang w:eastAsia="x-none"/>
              </w:rPr>
              <w:t>0a216c0d97d9</w:t>
            </w:r>
          </w:p>
        </w:tc>
        <w:tc>
          <w:tcPr>
            <w:tcW w:w="1772" w:type="dxa"/>
          </w:tcPr>
          <w:p w14:paraId="7E338420" w14:textId="77777777" w:rsidR="003E3881" w:rsidRPr="007F6F71" w:rsidRDefault="003E3881" w:rsidP="0035429F">
            <w:pPr>
              <w:spacing w:line="360" w:lineRule="auto"/>
              <w:rPr>
                <w:lang w:eastAsia="x-none"/>
              </w:rPr>
            </w:pPr>
            <w:r w:rsidRPr="007F6F71">
              <w:rPr>
                <w:lang w:eastAsia="x-none"/>
              </w:rPr>
              <w:t>5 days ago</w:t>
            </w:r>
          </w:p>
        </w:tc>
        <w:tc>
          <w:tcPr>
            <w:tcW w:w="1747" w:type="dxa"/>
          </w:tcPr>
          <w:p w14:paraId="1960BFD4" w14:textId="77777777" w:rsidR="003E3881" w:rsidRPr="007F6F71" w:rsidRDefault="003E3881" w:rsidP="0035429F">
            <w:pPr>
              <w:spacing w:line="360" w:lineRule="auto"/>
              <w:rPr>
                <w:lang w:eastAsia="x-none"/>
              </w:rPr>
            </w:pPr>
            <w:r w:rsidRPr="007F6F71">
              <w:rPr>
                <w:lang w:eastAsia="x-none"/>
              </w:rPr>
              <w:t>19.8MB</w:t>
            </w:r>
          </w:p>
        </w:tc>
      </w:tr>
      <w:tr w:rsidR="003E3881" w:rsidRPr="007F6F71" w14:paraId="26736628" w14:textId="77777777" w:rsidTr="00C83DC4">
        <w:tc>
          <w:tcPr>
            <w:tcW w:w="2016" w:type="dxa"/>
          </w:tcPr>
          <w:p w14:paraId="73998E32" w14:textId="77777777" w:rsidR="003E3881" w:rsidRPr="007F6F71" w:rsidRDefault="003E3881" w:rsidP="0035429F">
            <w:pPr>
              <w:spacing w:line="360" w:lineRule="auto"/>
              <w:rPr>
                <w:lang w:eastAsia="x-none"/>
              </w:rPr>
            </w:pPr>
            <w:r w:rsidRPr="007F6F71">
              <w:rPr>
                <w:lang w:eastAsia="x-none"/>
              </w:rPr>
              <w:t>Mysql</w:t>
            </w:r>
          </w:p>
        </w:tc>
        <w:tc>
          <w:tcPr>
            <w:tcW w:w="1728" w:type="dxa"/>
          </w:tcPr>
          <w:p w14:paraId="64F104A1" w14:textId="77777777" w:rsidR="003E3881" w:rsidRPr="007F6F71" w:rsidRDefault="003E3881" w:rsidP="0035429F">
            <w:pPr>
              <w:spacing w:line="360" w:lineRule="auto"/>
              <w:rPr>
                <w:lang w:eastAsia="x-none"/>
              </w:rPr>
            </w:pPr>
            <w:r w:rsidRPr="007F6F71">
              <w:rPr>
                <w:lang w:eastAsia="x-none"/>
              </w:rPr>
              <w:t>5.7</w:t>
            </w:r>
          </w:p>
        </w:tc>
        <w:tc>
          <w:tcPr>
            <w:tcW w:w="1798" w:type="dxa"/>
          </w:tcPr>
          <w:p w14:paraId="0D4B870F" w14:textId="77777777" w:rsidR="003E3881" w:rsidRPr="007F6F71" w:rsidRDefault="003E3881" w:rsidP="0035429F">
            <w:pPr>
              <w:spacing w:line="360" w:lineRule="auto"/>
              <w:rPr>
                <w:lang w:eastAsia="x-none"/>
              </w:rPr>
            </w:pPr>
            <w:r w:rsidRPr="007F6F71">
              <w:rPr>
                <w:lang w:eastAsia="x-none"/>
              </w:rPr>
              <w:t>11615e225c92</w:t>
            </w:r>
          </w:p>
        </w:tc>
        <w:tc>
          <w:tcPr>
            <w:tcW w:w="1772" w:type="dxa"/>
          </w:tcPr>
          <w:p w14:paraId="2588F383" w14:textId="77777777" w:rsidR="003E3881" w:rsidRPr="007F6F71" w:rsidRDefault="003E3881" w:rsidP="0035429F">
            <w:pPr>
              <w:spacing w:line="360" w:lineRule="auto"/>
              <w:rPr>
                <w:lang w:eastAsia="x-none"/>
              </w:rPr>
            </w:pPr>
            <w:r w:rsidRPr="007F6F71">
              <w:rPr>
                <w:lang w:eastAsia="x-none"/>
              </w:rPr>
              <w:t>6 days ago</w:t>
            </w:r>
          </w:p>
        </w:tc>
        <w:tc>
          <w:tcPr>
            <w:tcW w:w="1747" w:type="dxa"/>
          </w:tcPr>
          <w:p w14:paraId="11F2B0C0" w14:textId="77777777" w:rsidR="003E3881" w:rsidRPr="007F6F71" w:rsidRDefault="003E3881" w:rsidP="0035429F">
            <w:pPr>
              <w:spacing w:line="360" w:lineRule="auto"/>
              <w:rPr>
                <w:lang w:eastAsia="x-none"/>
              </w:rPr>
            </w:pPr>
            <w:r w:rsidRPr="007F6F71">
              <w:rPr>
                <w:lang w:eastAsia="x-none"/>
              </w:rPr>
              <w:t>408MB</w:t>
            </w:r>
          </w:p>
        </w:tc>
      </w:tr>
      <w:tr w:rsidR="003E3881" w:rsidRPr="007F6F71" w14:paraId="5F66A893" w14:textId="77777777" w:rsidTr="00C83DC4">
        <w:tc>
          <w:tcPr>
            <w:tcW w:w="2016" w:type="dxa"/>
          </w:tcPr>
          <w:p w14:paraId="3422CD0C" w14:textId="77777777" w:rsidR="003E3881" w:rsidRPr="007F6F71" w:rsidRDefault="003E3881" w:rsidP="0035429F">
            <w:pPr>
              <w:spacing w:line="360" w:lineRule="auto"/>
              <w:rPr>
                <w:lang w:eastAsia="x-none"/>
              </w:rPr>
            </w:pPr>
            <w:r w:rsidRPr="007F6F71">
              <w:rPr>
                <w:lang w:eastAsia="x-none"/>
              </w:rPr>
              <w:t>portainer/portainer</w:t>
            </w:r>
          </w:p>
        </w:tc>
        <w:tc>
          <w:tcPr>
            <w:tcW w:w="1728" w:type="dxa"/>
          </w:tcPr>
          <w:p w14:paraId="362107E6"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2C38C16C" w14:textId="77777777" w:rsidR="003E3881" w:rsidRPr="007F6F71" w:rsidRDefault="003E3881" w:rsidP="0035429F">
            <w:pPr>
              <w:spacing w:line="360" w:lineRule="auto"/>
              <w:rPr>
                <w:lang w:eastAsia="x-none"/>
              </w:rPr>
            </w:pPr>
            <w:r w:rsidRPr="007F6F71">
              <w:rPr>
                <w:lang w:eastAsia="x-none"/>
              </w:rPr>
              <w:t>771161a7316e</w:t>
            </w:r>
          </w:p>
        </w:tc>
        <w:tc>
          <w:tcPr>
            <w:tcW w:w="1772" w:type="dxa"/>
          </w:tcPr>
          <w:p w14:paraId="18610EEC" w14:textId="77777777" w:rsidR="003E3881" w:rsidRPr="007F6F71" w:rsidRDefault="003E3881" w:rsidP="0035429F">
            <w:pPr>
              <w:spacing w:line="360" w:lineRule="auto"/>
              <w:rPr>
                <w:lang w:eastAsia="x-none"/>
              </w:rPr>
            </w:pPr>
            <w:r w:rsidRPr="007F6F71">
              <w:rPr>
                <w:lang w:eastAsia="x-none"/>
              </w:rPr>
              <w:t>2 weeks ago</w:t>
            </w:r>
          </w:p>
        </w:tc>
        <w:tc>
          <w:tcPr>
            <w:tcW w:w="1747" w:type="dxa"/>
          </w:tcPr>
          <w:p w14:paraId="5E864089" w14:textId="77777777" w:rsidR="003E3881" w:rsidRPr="007F6F71" w:rsidRDefault="003E3881" w:rsidP="0035429F">
            <w:pPr>
              <w:spacing w:line="360" w:lineRule="auto"/>
              <w:rPr>
                <w:lang w:eastAsia="x-none"/>
              </w:rPr>
            </w:pPr>
            <w:r w:rsidRPr="007F6F71">
              <w:rPr>
                <w:lang w:eastAsia="x-none"/>
              </w:rPr>
              <w:t>33MB</w:t>
            </w:r>
          </w:p>
        </w:tc>
      </w:tr>
      <w:tr w:rsidR="003E3881" w:rsidRPr="007F6F71" w14:paraId="118CC9DB" w14:textId="77777777" w:rsidTr="00C83DC4">
        <w:tc>
          <w:tcPr>
            <w:tcW w:w="2016" w:type="dxa"/>
          </w:tcPr>
          <w:p w14:paraId="005E0352" w14:textId="77777777" w:rsidR="003E3881" w:rsidRPr="007F6F71" w:rsidRDefault="003E3881" w:rsidP="0035429F">
            <w:pPr>
              <w:spacing w:line="360" w:lineRule="auto"/>
              <w:rPr>
                <w:lang w:eastAsia="x-none"/>
              </w:rPr>
            </w:pPr>
            <w:r w:rsidRPr="007F6F71">
              <w:rPr>
                <w:lang w:eastAsia="x-none"/>
              </w:rPr>
              <w:t>ledermann/base</w:t>
            </w:r>
          </w:p>
        </w:tc>
        <w:tc>
          <w:tcPr>
            <w:tcW w:w="1728" w:type="dxa"/>
          </w:tcPr>
          <w:p w14:paraId="31B21431"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17BD6682" w14:textId="77777777" w:rsidR="003E3881" w:rsidRPr="007F6F71" w:rsidRDefault="003E3881" w:rsidP="0035429F">
            <w:pPr>
              <w:spacing w:line="360" w:lineRule="auto"/>
              <w:rPr>
                <w:lang w:eastAsia="x-none"/>
              </w:rPr>
            </w:pPr>
            <w:r w:rsidRPr="007F6F71">
              <w:rPr>
                <w:lang w:eastAsia="x-none"/>
              </w:rPr>
              <w:t>c96b29ff3989</w:t>
            </w:r>
          </w:p>
        </w:tc>
        <w:tc>
          <w:tcPr>
            <w:tcW w:w="1772" w:type="dxa"/>
          </w:tcPr>
          <w:p w14:paraId="58124EC2" w14:textId="77777777" w:rsidR="003E3881" w:rsidRPr="007F6F71" w:rsidRDefault="003E3881" w:rsidP="0035429F">
            <w:pPr>
              <w:spacing w:line="360" w:lineRule="auto"/>
              <w:rPr>
                <w:lang w:eastAsia="x-none"/>
              </w:rPr>
            </w:pPr>
            <w:r w:rsidRPr="007F6F71">
              <w:rPr>
                <w:lang w:eastAsia="x-none"/>
              </w:rPr>
              <w:t>2 weeks ago</w:t>
            </w:r>
          </w:p>
        </w:tc>
        <w:tc>
          <w:tcPr>
            <w:tcW w:w="1747" w:type="dxa"/>
          </w:tcPr>
          <w:p w14:paraId="516457E5" w14:textId="77777777" w:rsidR="003E3881" w:rsidRPr="007F6F71" w:rsidRDefault="003E3881" w:rsidP="0035429F">
            <w:pPr>
              <w:spacing w:line="360" w:lineRule="auto"/>
              <w:rPr>
                <w:lang w:eastAsia="x-none"/>
              </w:rPr>
            </w:pPr>
            <w:r w:rsidRPr="007F6F71">
              <w:rPr>
                <w:lang w:eastAsia="x-none"/>
              </w:rPr>
              <w:t>770MB</w:t>
            </w:r>
          </w:p>
        </w:tc>
      </w:tr>
      <w:tr w:rsidR="003E3881" w:rsidRPr="007F6F71" w14:paraId="790990F1" w14:textId="77777777" w:rsidTr="00C83DC4">
        <w:tc>
          <w:tcPr>
            <w:tcW w:w="2016" w:type="dxa"/>
          </w:tcPr>
          <w:p w14:paraId="61288BFB" w14:textId="77777777" w:rsidR="003E3881" w:rsidRPr="007F6F71" w:rsidRDefault="003E3881" w:rsidP="0035429F">
            <w:pPr>
              <w:spacing w:line="360" w:lineRule="auto"/>
              <w:rPr>
                <w:lang w:eastAsia="x-none"/>
              </w:rPr>
            </w:pPr>
            <w:r w:rsidRPr="007F6F71">
              <w:rPr>
                <w:lang w:eastAsia="x-none"/>
              </w:rPr>
              <w:t>Ubuntu</w:t>
            </w:r>
          </w:p>
        </w:tc>
        <w:tc>
          <w:tcPr>
            <w:tcW w:w="1728" w:type="dxa"/>
          </w:tcPr>
          <w:p w14:paraId="6B8F0994" w14:textId="77777777" w:rsidR="003E3881" w:rsidRPr="007F6F71" w:rsidRDefault="003E3881" w:rsidP="0035429F">
            <w:pPr>
              <w:spacing w:line="360" w:lineRule="auto"/>
              <w:rPr>
                <w:lang w:eastAsia="x-none"/>
              </w:rPr>
            </w:pPr>
            <w:r w:rsidRPr="007F6F71">
              <w:rPr>
                <w:lang w:eastAsia="x-none"/>
              </w:rPr>
              <w:t>12.04</w:t>
            </w:r>
          </w:p>
        </w:tc>
        <w:tc>
          <w:tcPr>
            <w:tcW w:w="1798" w:type="dxa"/>
          </w:tcPr>
          <w:p w14:paraId="696F5418" w14:textId="77777777" w:rsidR="003E3881" w:rsidRPr="007F6F71" w:rsidRDefault="003E3881" w:rsidP="0035429F">
            <w:pPr>
              <w:spacing w:line="360" w:lineRule="auto"/>
              <w:rPr>
                <w:lang w:eastAsia="x-none"/>
              </w:rPr>
            </w:pPr>
            <w:r w:rsidRPr="007F6F71">
              <w:rPr>
                <w:lang w:eastAsia="x-none"/>
              </w:rPr>
              <w:t>5b117edd0b76</w:t>
            </w:r>
          </w:p>
        </w:tc>
        <w:tc>
          <w:tcPr>
            <w:tcW w:w="1772" w:type="dxa"/>
          </w:tcPr>
          <w:p w14:paraId="6EFA1B1F" w14:textId="77777777" w:rsidR="003E3881" w:rsidRPr="007F6F71" w:rsidRDefault="003E3881" w:rsidP="0035429F">
            <w:pPr>
              <w:spacing w:line="360" w:lineRule="auto"/>
              <w:rPr>
                <w:lang w:eastAsia="x-none"/>
              </w:rPr>
            </w:pPr>
            <w:r w:rsidRPr="007F6F71">
              <w:rPr>
                <w:lang w:eastAsia="x-none"/>
              </w:rPr>
              <w:t>6 months ago</w:t>
            </w:r>
          </w:p>
        </w:tc>
        <w:tc>
          <w:tcPr>
            <w:tcW w:w="1747" w:type="dxa"/>
          </w:tcPr>
          <w:p w14:paraId="0BEF5E83" w14:textId="77777777" w:rsidR="003E3881" w:rsidRPr="007F6F71" w:rsidRDefault="003E3881" w:rsidP="0035429F">
            <w:pPr>
              <w:spacing w:line="360" w:lineRule="auto"/>
              <w:rPr>
                <w:lang w:eastAsia="x-none"/>
              </w:rPr>
            </w:pPr>
            <w:r w:rsidRPr="007F6F71">
              <w:rPr>
                <w:lang w:eastAsia="x-none"/>
              </w:rPr>
              <w:t>104MB</w:t>
            </w:r>
          </w:p>
        </w:tc>
      </w:tr>
      <w:tr w:rsidR="003E3881" w:rsidRPr="007F6F71" w14:paraId="21CC08F3" w14:textId="77777777" w:rsidTr="00C83DC4">
        <w:tc>
          <w:tcPr>
            <w:tcW w:w="2016" w:type="dxa"/>
          </w:tcPr>
          <w:p w14:paraId="7F0A6715" w14:textId="77777777" w:rsidR="003E3881" w:rsidRPr="007F6F71" w:rsidRDefault="003E3881" w:rsidP="0035429F">
            <w:pPr>
              <w:spacing w:line="360" w:lineRule="auto"/>
              <w:rPr>
                <w:lang w:eastAsia="x-none"/>
              </w:rPr>
            </w:pPr>
            <w:r w:rsidRPr="007F6F71">
              <w:rPr>
                <w:lang w:eastAsia="x-none"/>
              </w:rPr>
              <w:t>Ruby</w:t>
            </w:r>
          </w:p>
        </w:tc>
        <w:tc>
          <w:tcPr>
            <w:tcW w:w="1728" w:type="dxa"/>
          </w:tcPr>
          <w:p w14:paraId="4D218272" w14:textId="77777777" w:rsidR="003E3881" w:rsidRPr="007F6F71" w:rsidRDefault="003E3881" w:rsidP="0035429F">
            <w:pPr>
              <w:spacing w:line="360" w:lineRule="auto"/>
              <w:rPr>
                <w:lang w:eastAsia="x-none"/>
              </w:rPr>
            </w:pPr>
            <w:r w:rsidRPr="007F6F71">
              <w:rPr>
                <w:lang w:eastAsia="x-none"/>
              </w:rPr>
              <w:t>2.3.3</w:t>
            </w:r>
          </w:p>
        </w:tc>
        <w:tc>
          <w:tcPr>
            <w:tcW w:w="1798" w:type="dxa"/>
          </w:tcPr>
          <w:p w14:paraId="199625F5" w14:textId="77777777" w:rsidR="003E3881" w:rsidRPr="007F6F71" w:rsidRDefault="003E3881" w:rsidP="0035429F">
            <w:pPr>
              <w:spacing w:line="360" w:lineRule="auto"/>
              <w:rPr>
                <w:lang w:eastAsia="x-none"/>
              </w:rPr>
            </w:pPr>
            <w:r w:rsidRPr="007F6F71">
              <w:rPr>
                <w:lang w:eastAsia="x-none"/>
              </w:rPr>
              <w:t>0e1db669d557</w:t>
            </w:r>
          </w:p>
        </w:tc>
        <w:tc>
          <w:tcPr>
            <w:tcW w:w="1772" w:type="dxa"/>
          </w:tcPr>
          <w:p w14:paraId="303AF9FA" w14:textId="77777777" w:rsidR="003E3881" w:rsidRPr="007F6F71" w:rsidRDefault="003E3881" w:rsidP="0035429F">
            <w:pPr>
              <w:spacing w:line="360" w:lineRule="auto"/>
              <w:rPr>
                <w:lang w:eastAsia="x-none"/>
              </w:rPr>
            </w:pPr>
            <w:r w:rsidRPr="007F6F71">
              <w:rPr>
                <w:lang w:eastAsia="x-none"/>
              </w:rPr>
              <w:t>7 months ago</w:t>
            </w:r>
          </w:p>
        </w:tc>
        <w:tc>
          <w:tcPr>
            <w:tcW w:w="1747" w:type="dxa"/>
          </w:tcPr>
          <w:p w14:paraId="6194BAB8" w14:textId="77777777" w:rsidR="003E3881" w:rsidRPr="007F6F71" w:rsidRDefault="003E3881" w:rsidP="0035429F">
            <w:pPr>
              <w:spacing w:line="360" w:lineRule="auto"/>
              <w:rPr>
                <w:lang w:eastAsia="x-none"/>
              </w:rPr>
            </w:pPr>
            <w:r w:rsidRPr="007F6F71">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A imagem uma vez criada é imutável, a mesma não permite que sejam feitas alterações dentro dela. É possível entrar no container e fazer instalações de bibliotecas, dependências e etc;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O Download das imagens é feito pelo comando “docker pull”,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 xml:space="preserve">ocker verifica se possui localmente a imagem, se não possuir o mesmo vai ao Docker Hub para poder fazer o download da imagem. </w:t>
      </w:r>
      <w:r w:rsidRPr="007F6F71">
        <w:rPr>
          <w:lang w:eastAsia="x-none"/>
        </w:rPr>
        <w:lastRenderedPageBreak/>
        <w:t>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r w:rsidRPr="007F6F71">
        <w:rPr>
          <w:b/>
          <w:lang w:val="en-US" w:eastAsia="x-none"/>
        </w:rPr>
        <w:t>Principais commandos da Imagem:</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CE0C88" w:rsidP="007579B3">
      <w:pPr>
        <w:numPr>
          <w:ilvl w:val="0"/>
          <w:numId w:val="23"/>
        </w:numPr>
        <w:spacing w:afterAutospacing="1" w:line="360" w:lineRule="auto"/>
        <w:jc w:val="both"/>
        <w:rPr>
          <w:rFonts w:eastAsia="Times New Roman"/>
          <w:color w:val="000000" w:themeColor="text1"/>
        </w:rPr>
      </w:pPr>
      <w:hyperlink r:id="rId41" w:history="1">
        <w:r w:rsidR="003E3881" w:rsidRPr="007F6F71">
          <w:rPr>
            <w:rStyle w:val="CdigoHTML"/>
            <w:rFonts w:ascii="Times New Roman" w:hAnsi="Times New Roman" w:cs="Times New Roman"/>
            <w:color w:val="000000" w:themeColor="text1"/>
            <w:sz w:val="24"/>
            <w:szCs w:val="24"/>
          </w:rPr>
          <w:t>docker pull</w:t>
        </w:r>
      </w:hyperlink>
      <w:r w:rsidR="003E3881" w:rsidRPr="007F6F71">
        <w:rPr>
          <w:rFonts w:eastAsia="Times New Roman"/>
          <w:color w:val="000000" w:themeColor="text1"/>
        </w:rPr>
        <w:t> – Para fazer pulls de uma ou mais imagens do repositório para o cliente do docker na máquina local.</w:t>
      </w:r>
    </w:p>
    <w:p w14:paraId="3786E0B1" w14:textId="77777777" w:rsidR="003E3881" w:rsidRPr="007F6F71" w:rsidRDefault="00CE0C88" w:rsidP="007579B3">
      <w:pPr>
        <w:numPr>
          <w:ilvl w:val="0"/>
          <w:numId w:val="23"/>
        </w:numPr>
        <w:spacing w:afterAutospacing="1" w:line="360" w:lineRule="auto"/>
        <w:jc w:val="both"/>
        <w:rPr>
          <w:rFonts w:eastAsia="Times New Roman"/>
          <w:color w:val="24292E"/>
        </w:rPr>
      </w:pPr>
      <w:hyperlink r:id="rId42" w:history="1">
        <w:r w:rsidR="003E3881" w:rsidRPr="007F6F71">
          <w:rPr>
            <w:rStyle w:val="CdigoHTML"/>
            <w:rFonts w:ascii="Times New Roman" w:hAnsi="Times New Roman" w:cs="Times New Roman"/>
            <w:color w:val="000000" w:themeColor="text1"/>
            <w:sz w:val="24"/>
            <w:szCs w:val="24"/>
          </w:rPr>
          <w:t>docker push</w:t>
        </w:r>
      </w:hyperlink>
      <w:r w:rsidR="003E3881" w:rsidRPr="007F6F71">
        <w:rPr>
          <w:rFonts w:eastAsia="Times New Roman"/>
          <w:color w:val="000000" w:themeColor="text1"/>
        </w:rPr>
        <w:t> </w:t>
      </w:r>
      <w:r w:rsidR="003E3881" w:rsidRPr="007F6F71">
        <w:rPr>
          <w:rFonts w:eastAsia="Times New Roman"/>
          <w:color w:val="24292E"/>
        </w:rPr>
        <w:t>– Para fazer o push de uma ou mais imagens do Docker local para o repositório do docker Hub.</w:t>
      </w:r>
    </w:p>
    <w:p w14:paraId="4C66A5FD" w14:textId="77777777" w:rsidR="003E3881" w:rsidRPr="007F6F71" w:rsidRDefault="003E3881" w:rsidP="007579B3">
      <w:pPr>
        <w:numPr>
          <w:ilvl w:val="0"/>
          <w:numId w:val="23"/>
        </w:numPr>
        <w:spacing w:afterAutospacing="1" w:line="360" w:lineRule="auto"/>
        <w:jc w:val="both"/>
        <w:rPr>
          <w:rFonts w:eastAsia="Times New Roman"/>
          <w:color w:val="24292E"/>
        </w:rPr>
      </w:pPr>
      <w:r w:rsidRPr="007F6F71">
        <w:rPr>
          <w:rFonts w:eastAsia="Times New Roman"/>
          <w:color w:val="24292E"/>
        </w:rPr>
        <w:t>docker images – Mostra as principais imagens que estão baixadas no Docker local.</w:t>
      </w:r>
    </w:p>
    <w:p w14:paraId="18FAC3E3" w14:textId="77777777" w:rsidR="003E3881" w:rsidRPr="007F6F71" w:rsidRDefault="003E3881" w:rsidP="00EC26A3">
      <w:pPr>
        <w:pStyle w:val="PargrafodaLista"/>
        <w:numPr>
          <w:ilvl w:val="0"/>
          <w:numId w:val="23"/>
        </w:numPr>
        <w:rPr>
          <w:rFonts w:cs="Times New Roman"/>
          <w:sz w:val="24"/>
          <w:lang w:eastAsia="x-none"/>
        </w:rPr>
      </w:pPr>
      <w:r w:rsidRPr="007F6F71">
        <w:rPr>
          <w:rFonts w:cs="Times New Roman"/>
          <w:sz w:val="24"/>
          <w:lang w:eastAsia="x-none"/>
        </w:rPr>
        <w:t xml:space="preserve">docker rmi &lt;id_imagem&gt;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5B4D9A1A" w:rsidR="003E3881" w:rsidRPr="007F6F71" w:rsidRDefault="001F7283" w:rsidP="0035429F">
      <w:pPr>
        <w:pStyle w:val="Ttulo21"/>
        <w:jc w:val="left"/>
      </w:pPr>
      <w:bookmarkStart w:id="147" w:name="_Toc496802704"/>
      <w:bookmarkStart w:id="148" w:name="_Toc496802933"/>
      <w:bookmarkStart w:id="149" w:name="_Toc499555693"/>
      <w:r>
        <w:t>5</w:t>
      </w:r>
      <w:r w:rsidR="003E3881" w:rsidRPr="007F6F71">
        <w:t>.4 DOCKER</w:t>
      </w:r>
      <w:bookmarkEnd w:id="147"/>
      <w:bookmarkEnd w:id="148"/>
      <w:r w:rsidR="003E3881" w:rsidRPr="007F6F71">
        <w:t>HUB</w:t>
      </w:r>
      <w:bookmarkEnd w:id="149"/>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Minor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lastRenderedPageBreak/>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77777777" w:rsidR="00CE0C88" w:rsidRPr="008D06F0" w:rsidRDefault="00CE0C88" w:rsidP="003E3881">
                            <w:pPr>
                              <w:pStyle w:val="Legenda"/>
                              <w:rPr>
                                <w:rFonts w:eastAsia="Calibri" w:cs="Times New Roman"/>
                                <w:noProof/>
                              </w:rPr>
                            </w:pPr>
                            <w:bookmarkStart w:id="150"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77777777" w:rsidR="00CE0C88" w:rsidRPr="008D06F0" w:rsidRDefault="00CE0C88"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CE0C88" w:rsidRPr="000A56CA" w:rsidRDefault="00CE0C88"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CE0C88" w:rsidRPr="000A56CA" w:rsidRDefault="00CE0C88"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77777777" w:rsidR="00CE0C88" w:rsidRPr="00D93672" w:rsidRDefault="00CE0C88" w:rsidP="003E3881">
                            <w:pPr>
                              <w:pStyle w:val="Legenda"/>
                              <w:rPr>
                                <w:rFonts w:eastAsia="Calibri" w:cs="Times New Roman"/>
                                <w:noProof/>
                              </w:rPr>
                            </w:pPr>
                            <w:bookmarkStart w:id="152"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77777777" w:rsidR="00CE0C88" w:rsidRPr="00D93672" w:rsidRDefault="00CE0C88"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3"/>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lastRenderedPageBreak/>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77777777" w:rsidR="00CE0C88" w:rsidRPr="00F91FEB" w:rsidRDefault="00CE0C88" w:rsidP="003E3881">
                            <w:pPr>
                              <w:pStyle w:val="Legenda"/>
                              <w:rPr>
                                <w:rFonts w:eastAsia="Calibri" w:cs="Times New Roman"/>
                                <w:noProof/>
                              </w:rPr>
                            </w:pPr>
                            <w:bookmarkStart w:id="154"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Ubuntu Fonte: </w:t>
                            </w:r>
                            <w:r w:rsidRPr="00AA0F0E">
                              <w:t>https://hub.docker.com/_/ubuntu/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77777777" w:rsidR="00CE0C88" w:rsidRPr="00F91FEB" w:rsidRDefault="00CE0C88"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Ubuntu Fonte: </w:t>
                      </w:r>
                      <w:r w:rsidRPr="00AA0F0E">
                        <w:t>https://hub.docker.com/_/ubuntu/</w:t>
                      </w:r>
                      <w:bookmarkEnd w:id="155"/>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Pr="00EF17F0" w:rsidRDefault="003E3881" w:rsidP="00744824">
      <w:pPr>
        <w:pStyle w:val="PargrafodaLista"/>
        <w:numPr>
          <w:ilvl w:val="0"/>
          <w:numId w:val="26"/>
        </w:numPr>
        <w:rPr>
          <w:rFonts w:cs="Times New Roman"/>
          <w:sz w:val="24"/>
          <w:lang w:eastAsia="x-none"/>
        </w:rPr>
      </w:pPr>
      <w:r w:rsidRPr="00EF17F0">
        <w:rPr>
          <w:rFonts w:cs="Times New Roman"/>
          <w:sz w:val="24"/>
          <w:lang w:eastAsia="x-none"/>
        </w:rPr>
        <w:t xml:space="preserve">Docker pull &lt;repositório da imagem&gt; </w:t>
      </w: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2D2456" w:rsidRDefault="003E3881" w:rsidP="007579B3">
      <w:pPr>
        <w:spacing w:line="360" w:lineRule="auto"/>
        <w:ind w:firstLine="708"/>
        <w:jc w:val="both"/>
        <w:rPr>
          <w:b/>
          <w:lang w:eastAsia="x-none"/>
        </w:rPr>
      </w:pPr>
      <w:r w:rsidRPr="002D2456">
        <w:rPr>
          <w:b/>
          <w:lang w:eastAsia="x-none"/>
        </w:rPr>
        <w:t>Principais commando do Repositório:</w:t>
      </w:r>
    </w:p>
    <w:p w14:paraId="33BD2E6F" w14:textId="77777777" w:rsidR="002D2456" w:rsidRDefault="002D2456" w:rsidP="002D2456">
      <w:pPr>
        <w:pStyle w:val="PargrafodaLista"/>
        <w:numPr>
          <w:ilvl w:val="0"/>
          <w:numId w:val="26"/>
        </w:numPr>
      </w:pPr>
      <w:r>
        <w:t>docker login – Para fazer loggin no repositório.</w:t>
      </w:r>
    </w:p>
    <w:p w14:paraId="7BAB2BCB" w14:textId="77777777" w:rsidR="002D2456" w:rsidRDefault="002D2456" w:rsidP="002D2456">
      <w:pPr>
        <w:pStyle w:val="PargrafodaLista"/>
        <w:numPr>
          <w:ilvl w:val="0"/>
          <w:numId w:val="26"/>
        </w:numPr>
      </w:pPr>
      <w:r>
        <w:t>docker logout – Para fazer logout do repositório.</w:t>
      </w:r>
    </w:p>
    <w:p w14:paraId="70BBF1EB" w14:textId="77777777" w:rsidR="002D2456" w:rsidRDefault="002D2456" w:rsidP="002D2456">
      <w:pPr>
        <w:pStyle w:val="PargrafodaLista"/>
        <w:numPr>
          <w:ilvl w:val="0"/>
          <w:numId w:val="26"/>
        </w:numPr>
      </w:pPr>
      <w:r>
        <w:t>docker search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10669F7F" w:rsidR="003E3881" w:rsidRPr="007F6F71" w:rsidRDefault="003E2E56" w:rsidP="0035429F">
      <w:pPr>
        <w:pStyle w:val="Ttulo21"/>
        <w:jc w:val="left"/>
      </w:pPr>
      <w:bookmarkStart w:id="156" w:name="_Toc499555694"/>
      <w:r>
        <w:t>5</w:t>
      </w:r>
      <w:r w:rsidR="003E3881" w:rsidRPr="007F6F71">
        <w:t>.5 DOCKER CONTAINER</w:t>
      </w:r>
      <w:bookmarkEnd w:id="156"/>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lastRenderedPageBreak/>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7E6D2AFB" w14:textId="186A344E" w:rsidR="003E3881" w:rsidRPr="007F6F71" w:rsidRDefault="003E3881" w:rsidP="0035429F">
      <w:pPr>
        <w:pStyle w:val="Legenda"/>
        <w:keepNext/>
        <w:spacing w:line="360" w:lineRule="auto"/>
        <w:rPr>
          <w:rFonts w:cs="Times New Roman"/>
        </w:rPr>
      </w:pPr>
      <w:bookmarkStart w:id="157" w:name="_Toc499287274"/>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r w:rsidR="00266767" w:rsidRPr="007F6F71">
        <w:rPr>
          <w:rFonts w:cs="Times New Roman"/>
        </w:rPr>
        <w:t xml:space="preserve">Fonte: </w:t>
      </w:r>
      <w:r w:rsidRPr="007F6F71">
        <w:rPr>
          <w:rFonts w:cs="Times New Roman"/>
        </w:rPr>
        <w:t>Próprio Autor</w:t>
      </w:r>
      <w:bookmarkEnd w:id="15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C83DC4">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2A36A3EC" w14:textId="77777777" w:rsidR="003E3881" w:rsidRPr="007F6F71" w:rsidRDefault="003E3881" w:rsidP="0035429F">
      <w:pPr>
        <w:pStyle w:val="Legenda"/>
        <w:keepNext/>
        <w:spacing w:line="360" w:lineRule="auto"/>
        <w:rPr>
          <w:rFonts w:cs="Times New Roman"/>
        </w:rPr>
      </w:pPr>
      <w:bookmarkStart w:id="158" w:name="_Toc499287275"/>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Fonte: https://github.com/gomex/docker-para-desenvolvedores/blob/master/manuscript/comandos.md</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7F6F71" w14:paraId="7B1220AC" w14:textId="77777777" w:rsidTr="00C83DC4">
        <w:trPr>
          <w:trHeight w:val="260"/>
        </w:trPr>
        <w:tc>
          <w:tcPr>
            <w:tcW w:w="4530" w:type="dxa"/>
          </w:tcPr>
          <w:p w14:paraId="0D3B62A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Parâmetro</w:t>
            </w:r>
          </w:p>
        </w:tc>
        <w:tc>
          <w:tcPr>
            <w:tcW w:w="4531" w:type="dxa"/>
          </w:tcPr>
          <w:p w14:paraId="3A44C3A3"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Explicação</w:t>
            </w:r>
          </w:p>
        </w:tc>
      </w:tr>
      <w:tr w:rsidR="003E3881" w:rsidRPr="007F6F71" w14:paraId="45FE98D8" w14:textId="77777777" w:rsidTr="00C83DC4">
        <w:tc>
          <w:tcPr>
            <w:tcW w:w="4530" w:type="dxa"/>
          </w:tcPr>
          <w:p w14:paraId="017C6C3C"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-a </w:t>
            </w:r>
          </w:p>
        </w:tc>
        <w:tc>
          <w:tcPr>
            <w:tcW w:w="4531" w:type="dxa"/>
          </w:tcPr>
          <w:p w14:paraId="1D50F61E"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todos os containers, inclusive os desligados</w:t>
            </w:r>
          </w:p>
        </w:tc>
      </w:tr>
      <w:tr w:rsidR="003E3881" w:rsidRPr="007F6F71" w14:paraId="27FA628B" w14:textId="77777777" w:rsidTr="00C83DC4">
        <w:tc>
          <w:tcPr>
            <w:tcW w:w="4530" w:type="dxa"/>
          </w:tcPr>
          <w:p w14:paraId="533A616F"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w:t>
            </w:r>
          </w:p>
        </w:tc>
        <w:tc>
          <w:tcPr>
            <w:tcW w:w="4531" w:type="dxa"/>
          </w:tcPr>
          <w:p w14:paraId="01B8C215"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containers, inclusive os desligados</w:t>
            </w:r>
          </w:p>
        </w:tc>
      </w:tr>
      <w:tr w:rsidR="003E3881" w:rsidRPr="007F6F71" w14:paraId="1D19F532" w14:textId="77777777" w:rsidTr="00C83DC4">
        <w:tc>
          <w:tcPr>
            <w:tcW w:w="4530" w:type="dxa"/>
          </w:tcPr>
          <w:p w14:paraId="4BA329D7"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-n </w:t>
            </w:r>
          </w:p>
        </w:tc>
        <w:tc>
          <w:tcPr>
            <w:tcW w:w="4531" w:type="dxa"/>
          </w:tcPr>
          <w:p w14:paraId="4D89088D"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N containers, inclusive os desligados</w:t>
            </w:r>
          </w:p>
        </w:tc>
      </w:tr>
      <w:tr w:rsidR="003E3881" w:rsidRPr="007F6F71" w14:paraId="2566FBFC" w14:textId="77777777" w:rsidTr="00C83DC4">
        <w:tc>
          <w:tcPr>
            <w:tcW w:w="4530" w:type="dxa"/>
          </w:tcPr>
          <w:p w14:paraId="07E04F31"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-q</w:t>
            </w:r>
          </w:p>
        </w:tc>
        <w:tc>
          <w:tcPr>
            <w:tcW w:w="4531" w:type="dxa"/>
          </w:tcPr>
          <w:p w14:paraId="434ABDF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77777777"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dependêntes entre si e se um serviço não for instânciado de forma correta o  container dependênte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Default="003C2932" w:rsidP="00EF17F0">
      <w:pPr>
        <w:pStyle w:val="PargrafodaLista"/>
        <w:numPr>
          <w:ilvl w:val="0"/>
          <w:numId w:val="26"/>
        </w:numPr>
      </w:pPr>
      <w:r>
        <w:t>docker create – cria um container, porém não inicia o mesmo.</w:t>
      </w:r>
    </w:p>
    <w:p w14:paraId="3EAAFD7A" w14:textId="6825A686" w:rsidR="003C2932" w:rsidRDefault="003C2932" w:rsidP="00EF17F0">
      <w:pPr>
        <w:pStyle w:val="PargrafodaLista"/>
        <w:numPr>
          <w:ilvl w:val="0"/>
          <w:numId w:val="26"/>
        </w:numPr>
      </w:pPr>
      <w:r>
        <w:t>docker rename – Renomeia o label do container.</w:t>
      </w:r>
    </w:p>
    <w:p w14:paraId="40CB18A6" w14:textId="464EC305" w:rsidR="003C2932" w:rsidRDefault="003C2932" w:rsidP="00EF17F0">
      <w:pPr>
        <w:pStyle w:val="PargrafodaLista"/>
        <w:numPr>
          <w:ilvl w:val="0"/>
          <w:numId w:val="26"/>
        </w:numPr>
      </w:pPr>
      <w:r>
        <w:t>docker run – Cria o container e inicia o mesmo, coloca em operação.</w:t>
      </w:r>
    </w:p>
    <w:p w14:paraId="4A7D5E4A" w14:textId="497E1B82" w:rsidR="003C2932" w:rsidRDefault="003C2932" w:rsidP="00EF17F0">
      <w:pPr>
        <w:pStyle w:val="PargrafodaLista"/>
        <w:numPr>
          <w:ilvl w:val="0"/>
          <w:numId w:val="26"/>
        </w:numPr>
      </w:pPr>
      <w:r>
        <w:t>docker rm &lt;nome do container&gt; - Deleta o container informado pelo nome.</w:t>
      </w:r>
    </w:p>
    <w:p w14:paraId="46970962" w14:textId="3333AACF" w:rsidR="003C2932" w:rsidRDefault="003C2932" w:rsidP="00EF17F0">
      <w:pPr>
        <w:pStyle w:val="PargrafodaLista"/>
        <w:numPr>
          <w:ilvl w:val="0"/>
          <w:numId w:val="26"/>
        </w:numPr>
      </w:pPr>
      <w:r>
        <w:t>docker update – Faz um update das configurações do container.</w:t>
      </w:r>
    </w:p>
    <w:p w14:paraId="2B4FDFE7" w14:textId="298FC0CD" w:rsidR="003C2932" w:rsidRDefault="003C2932" w:rsidP="00EF17F0">
      <w:pPr>
        <w:pStyle w:val="PargrafodaLista"/>
        <w:numPr>
          <w:ilvl w:val="0"/>
          <w:numId w:val="26"/>
        </w:numPr>
      </w:pPr>
      <w:r>
        <w:t>docker inspect &lt;id_container&gt; - Informa dados detalhados do container.</w:t>
      </w:r>
    </w:p>
    <w:p w14:paraId="324D5897" w14:textId="707963CC" w:rsidR="003C2932" w:rsidRDefault="003C2932" w:rsidP="00EF17F0">
      <w:pPr>
        <w:pStyle w:val="PargrafodaLista"/>
        <w:numPr>
          <w:ilvl w:val="0"/>
          <w:numId w:val="26"/>
        </w:numPr>
      </w:pPr>
      <w:r>
        <w:t xml:space="preserve">docker container prune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r w:rsidRPr="007F6F71">
        <w:rPr>
          <w:rFonts w:cs="Times New Roman"/>
          <w:sz w:val="24"/>
          <w:lang w:eastAsia="x-none"/>
        </w:rPr>
        <w:lastRenderedPageBreak/>
        <w:t>docker container run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/var/run/docker.sock:/var/run/docker.sock alexellis2/visualizer-arm</w:t>
      </w:r>
    </w:p>
    <w:p w14:paraId="1F28C3F7" w14:textId="47477C6B" w:rsidR="003E3881" w:rsidRPr="007F6F71" w:rsidRDefault="003E3881" w:rsidP="007579B3">
      <w:pPr>
        <w:spacing w:line="360" w:lineRule="auto"/>
        <w:jc w:val="both"/>
        <w:rPr>
          <w:rFonts w:eastAsia="Times New Roman"/>
          <w:color w:val="24292E"/>
          <w:shd w:val="clear" w:color="auto" w:fill="FFFFFF"/>
          <w:lang w:val="en-US"/>
        </w:rPr>
      </w:pPr>
      <w:r w:rsidRPr="007F6F71">
        <w:rPr>
          <w:rFonts w:eastAsia="Times New Roman"/>
          <w:color w:val="24292E"/>
          <w:shd w:val="clear" w:color="auto" w:fill="FFFFFF"/>
          <w:lang w:val="en-US"/>
        </w:rPr>
        <w:br w:type="page"/>
      </w:r>
    </w:p>
    <w:p w14:paraId="79F28B6E"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lastRenderedPageBreak/>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59"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35429F">
            <w:pPr>
              <w:spacing w:line="360" w:lineRule="auto"/>
              <w:rPr>
                <w:lang w:eastAsia="x-none"/>
              </w:rPr>
            </w:pPr>
            <w:r w:rsidRPr="007F6F71">
              <w:rPr>
                <w:lang w:eastAsia="x-none"/>
              </w:rPr>
              <w:t>-d</w:t>
            </w:r>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35429F">
            <w:pPr>
              <w:spacing w:line="360" w:lineRule="auto"/>
              <w:rPr>
                <w:lang w:eastAsia="x-none"/>
              </w:rPr>
            </w:pPr>
            <w:r w:rsidRPr="007F6F71">
              <w:rPr>
                <w:lang w:eastAsia="x-none"/>
              </w:rPr>
              <w:t>-i</w:t>
            </w:r>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35429F">
            <w:pPr>
              <w:spacing w:line="360" w:lineRule="auto"/>
              <w:rPr>
                <w:lang w:eastAsia="x-none"/>
              </w:rPr>
            </w:pPr>
            <w:r w:rsidRPr="007F6F71">
              <w:rPr>
                <w:lang w:eastAsia="x-none"/>
              </w:rPr>
              <w:t>-t</w:t>
            </w:r>
          </w:p>
        </w:tc>
        <w:tc>
          <w:tcPr>
            <w:tcW w:w="4531" w:type="dxa"/>
          </w:tcPr>
          <w:p w14:paraId="46275C05" w14:textId="77777777" w:rsidR="003E3881" w:rsidRPr="007F6F71" w:rsidRDefault="003E3881" w:rsidP="0035429F">
            <w:pPr>
              <w:spacing w:line="360" w:lineRule="auto"/>
              <w:rPr>
                <w:lang w:eastAsia="x-none"/>
              </w:rPr>
            </w:pPr>
            <w:r w:rsidRPr="007F6F71">
              <w:rPr>
                <w:lang w:eastAsia="x-none"/>
              </w:rPr>
              <w:t>Aloca uma pseudo TTY</w:t>
            </w:r>
          </w:p>
        </w:tc>
      </w:tr>
      <w:tr w:rsidR="003E3881" w:rsidRPr="007F6F71" w14:paraId="30DB7895" w14:textId="77777777" w:rsidTr="00C83DC4">
        <w:tc>
          <w:tcPr>
            <w:tcW w:w="4530" w:type="dxa"/>
          </w:tcPr>
          <w:p w14:paraId="3C8E64F8" w14:textId="77777777" w:rsidR="003E3881" w:rsidRPr="007F6F71" w:rsidRDefault="003E3881" w:rsidP="0035429F">
            <w:pPr>
              <w:spacing w:line="360" w:lineRule="auto"/>
              <w:rPr>
                <w:lang w:eastAsia="x-none"/>
              </w:rPr>
            </w:pPr>
            <w:r w:rsidRPr="007F6F71">
              <w:rPr>
                <w:lang w:eastAsia="x-none"/>
              </w:rPr>
              <w:t>--rm</w:t>
            </w:r>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35429F">
            <w:pPr>
              <w:spacing w:line="360" w:lineRule="auto"/>
              <w:rPr>
                <w:lang w:eastAsia="x-none"/>
              </w:rPr>
            </w:pPr>
            <w:r w:rsidRPr="007F6F71">
              <w:rPr>
                <w:lang w:eastAsia="x-none"/>
              </w:rPr>
              <w:t>--name</w:t>
            </w:r>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35429F">
            <w:pPr>
              <w:spacing w:line="360" w:lineRule="auto"/>
              <w:rPr>
                <w:lang w:eastAsia="x-none"/>
              </w:rPr>
            </w:pPr>
            <w:r w:rsidRPr="007F6F71">
              <w:rPr>
                <w:lang w:eastAsia="x-none"/>
              </w:rPr>
              <w:t>-v</w:t>
            </w:r>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35429F">
            <w:pPr>
              <w:spacing w:line="360" w:lineRule="auto"/>
              <w:rPr>
                <w:lang w:eastAsia="x-none"/>
              </w:rPr>
            </w:pPr>
            <w:r w:rsidRPr="007F6F71">
              <w:rPr>
                <w:lang w:eastAsia="x-none"/>
              </w:rPr>
              <w:t>-p</w:t>
            </w:r>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35429F">
            <w:pPr>
              <w:spacing w:line="360" w:lineRule="auto"/>
              <w:rPr>
                <w:lang w:eastAsia="x-none"/>
              </w:rPr>
            </w:pPr>
            <w:r w:rsidRPr="007F6F71">
              <w:rPr>
                <w:lang w:eastAsia="x-none"/>
              </w:rPr>
              <w:t>-m</w:t>
            </w:r>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35429F">
            <w:pPr>
              <w:spacing w:line="360" w:lineRule="auto"/>
              <w:rPr>
                <w:lang w:eastAsia="x-none"/>
              </w:rPr>
            </w:pPr>
            <w:r w:rsidRPr="007F6F71">
              <w:rPr>
                <w:lang w:eastAsia="x-none"/>
              </w:rPr>
              <w:t>-c</w:t>
            </w:r>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--rm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79E2B2A5" w:rsidR="003E3881" w:rsidRPr="00023252" w:rsidRDefault="00127782" w:rsidP="00023252">
      <w:pPr>
        <w:pStyle w:val="Ttulo3"/>
        <w:rPr>
          <w:rFonts w:ascii="Times New Roman" w:hAnsi="Times New Roman"/>
          <w:b/>
          <w:sz w:val="26"/>
          <w:szCs w:val="26"/>
        </w:rPr>
      </w:pPr>
      <w:bookmarkStart w:id="160" w:name="_Toc499555695"/>
      <w:r>
        <w:rPr>
          <w:rFonts w:ascii="Times New Roman" w:hAnsi="Times New Roman"/>
          <w:b/>
          <w:sz w:val="26"/>
          <w:szCs w:val="26"/>
        </w:rPr>
        <w:t>5</w:t>
      </w:r>
      <w:r w:rsidR="003E3881" w:rsidRPr="00023252">
        <w:rPr>
          <w:rFonts w:ascii="Times New Roman" w:hAnsi="Times New Roman"/>
          <w:b/>
          <w:sz w:val="26"/>
          <w:szCs w:val="26"/>
        </w:rPr>
        <w:t>.5.1 Software de Gerenciamento de Containers</w:t>
      </w:r>
      <w:bookmarkEnd w:id="160"/>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7F37B9D9" w14:textId="28DB5CAC" w:rsidR="003E3881" w:rsidRPr="007F6F71" w:rsidRDefault="00AF34EE" w:rsidP="0035429F">
      <w:pPr>
        <w:spacing w:line="360" w:lineRule="auto"/>
        <w:ind w:left="360" w:firstLine="348"/>
        <w:rPr>
          <w:lang w:val="x-none" w:eastAsia="x-none"/>
        </w:rPr>
      </w:pPr>
      <w:r w:rsidRPr="007F6F71">
        <w:rPr>
          <w:noProof/>
        </w:rPr>
        <w:lastRenderedPageBreak/>
        <mc:AlternateContent>
          <mc:Choice Requires="wps">
            <w:drawing>
              <wp:anchor distT="0" distB="0" distL="114300" distR="114300" simplePos="0" relativeHeight="251702272" behindDoc="0" locked="0" layoutInCell="1" allowOverlap="1" wp14:anchorId="1887A9D8" wp14:editId="386377F2">
                <wp:simplePos x="0" y="0"/>
                <wp:positionH relativeFrom="column">
                  <wp:posOffset>74930</wp:posOffset>
                </wp:positionH>
                <wp:positionV relativeFrom="paragraph">
                  <wp:posOffset>3735070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77777777" w:rsidR="00CE0C88" w:rsidRPr="00506CA8" w:rsidRDefault="00CE0C88" w:rsidP="003E3881">
                            <w:pPr>
                              <w:pStyle w:val="Legenda"/>
                              <w:rPr>
                                <w:rFonts w:eastAsia="Calibri" w:cs="Times New Roman"/>
                                <w:noProof/>
                              </w:rPr>
                            </w:pPr>
                            <w:bookmarkStart w:id="161"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do Portainer Fonte: Próprio autor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5.9pt;margin-top:294.1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" stroked="f">
                <v:textbox style="mso-fit-shape-to-text:t" inset="0,0,0,0">
                  <w:txbxContent>
                    <w:p w14:paraId="0731EC4C" w14:textId="77777777" w:rsidR="00CE0C88" w:rsidRPr="00506CA8" w:rsidRDefault="00CE0C88"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do Portainer Fonte: Próprio autor</w:t>
                      </w:r>
                      <w:bookmarkEnd w:id="162"/>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0F4A0E90">
            <wp:simplePos x="0" y="0"/>
            <wp:positionH relativeFrom="column">
              <wp:posOffset>306705</wp:posOffset>
            </wp:positionH>
            <wp:positionV relativeFrom="paragraph">
              <wp:posOffset>312420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17E1AF19" w14:textId="1AC8EA90" w:rsidR="003E3881" w:rsidRPr="007F6F71" w:rsidRDefault="003E3881" w:rsidP="0035429F">
      <w:pPr>
        <w:spacing w:line="360" w:lineRule="auto"/>
        <w:ind w:left="360" w:firstLine="348"/>
        <w:rPr>
          <w:lang w:eastAsia="x-none"/>
        </w:rPr>
      </w:pPr>
    </w:p>
    <w:p w14:paraId="48070FE6" w14:textId="7EA9FE0C" w:rsidR="003E3881" w:rsidRPr="007F6F71" w:rsidRDefault="003E3881" w:rsidP="0035429F">
      <w:pPr>
        <w:spacing w:line="360" w:lineRule="auto"/>
        <w:ind w:left="360" w:firstLine="348"/>
        <w:rPr>
          <w:lang w:eastAsia="x-none"/>
        </w:rPr>
      </w:pPr>
    </w:p>
    <w:p w14:paraId="51F9BEC6" w14:textId="40CCC225" w:rsidR="003E3881" w:rsidRPr="007F6F71" w:rsidRDefault="003E3881" w:rsidP="0035429F">
      <w:pPr>
        <w:spacing w:line="360" w:lineRule="auto"/>
        <w:ind w:left="360" w:firstLine="348"/>
        <w:rPr>
          <w:lang w:eastAsia="x-none"/>
        </w:rPr>
      </w:pPr>
    </w:p>
    <w:p w14:paraId="7518920F" w14:textId="02803651" w:rsidR="003E3881" w:rsidRPr="007F6F71" w:rsidRDefault="00EB407C"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5A210246">
            <wp:simplePos x="0" y="0"/>
            <wp:positionH relativeFrom="column">
              <wp:posOffset>298754</wp:posOffset>
            </wp:positionH>
            <wp:positionV relativeFrom="paragraph">
              <wp:posOffset>262890</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p>
    <w:p w14:paraId="4AA84B60" w14:textId="74DE4464"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77777777" w:rsidR="00CE0C88" w:rsidRPr="003B5F77" w:rsidRDefault="00CE0C88" w:rsidP="003E3881">
                            <w:pPr>
                              <w:pStyle w:val="Legenda"/>
                              <w:rPr>
                                <w:rFonts w:eastAsia="Calibri" w:cs="Times New Roman"/>
                                <w:noProof/>
                              </w:rPr>
                            </w:pPr>
                            <w:bookmarkStart w:id="163"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 Imagens do</w:t>
                            </w:r>
                            <w:r w:rsidRPr="00F23DE4">
                              <w:t xml:space="preserve"> Portainer Fonte: Próprio autor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77777777" w:rsidR="00CE0C88" w:rsidRPr="003B5F77" w:rsidRDefault="00CE0C88"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 Imagens do</w:t>
                      </w:r>
                      <w:r w:rsidRPr="00F23DE4">
                        <w:t xml:space="preserve"> Portainer Fonte: Próprio autor</w:t>
                      </w:r>
                      <w:bookmarkEnd w:id="164"/>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Default="003E3881" w:rsidP="0035429F">
      <w:pPr>
        <w:spacing w:line="360" w:lineRule="auto"/>
        <w:ind w:left="360" w:firstLine="348"/>
        <w:rPr>
          <w:lang w:eastAsia="x-none"/>
        </w:rPr>
      </w:pPr>
    </w:p>
    <w:p w14:paraId="38104972" w14:textId="77777777" w:rsidR="00AF34EE" w:rsidRDefault="00AF34EE" w:rsidP="0035429F">
      <w:pPr>
        <w:spacing w:line="360" w:lineRule="auto"/>
        <w:ind w:left="360" w:firstLine="348"/>
        <w:rPr>
          <w:lang w:eastAsia="x-none"/>
        </w:rPr>
      </w:pPr>
    </w:p>
    <w:p w14:paraId="6A3D714F" w14:textId="77777777" w:rsidR="00AF34EE" w:rsidRDefault="00AF34EE" w:rsidP="0035429F">
      <w:pPr>
        <w:spacing w:line="360" w:lineRule="auto"/>
        <w:ind w:left="360" w:firstLine="348"/>
        <w:rPr>
          <w:lang w:eastAsia="x-none"/>
        </w:rPr>
      </w:pPr>
    </w:p>
    <w:p w14:paraId="5230DBCF" w14:textId="77777777" w:rsidR="00AF34EE" w:rsidRPr="007F6F71" w:rsidRDefault="00AF34EE" w:rsidP="0035429F">
      <w:pPr>
        <w:spacing w:line="360" w:lineRule="auto"/>
        <w:ind w:left="360" w:firstLine="348"/>
        <w:rPr>
          <w:lang w:eastAsia="x-none"/>
        </w:rPr>
      </w:pPr>
    </w:p>
    <w:p w14:paraId="760E2C4E" w14:textId="304E8776" w:rsidR="003E3881" w:rsidRPr="007F6F71" w:rsidRDefault="00AF34EE" w:rsidP="0035429F">
      <w:pPr>
        <w:spacing w:line="360" w:lineRule="auto"/>
        <w:ind w:left="360" w:firstLine="348"/>
        <w:rPr>
          <w:lang w:eastAsia="x-none"/>
        </w:rPr>
      </w:pPr>
      <w:r w:rsidRPr="007F6F71">
        <w:rPr>
          <w:noProof/>
        </w:rPr>
        <w:lastRenderedPageBreak/>
        <mc:AlternateContent>
          <mc:Choice Requires="wps">
            <w:drawing>
              <wp:anchor distT="0" distB="0" distL="114300" distR="114300" simplePos="0" relativeHeight="251704320" behindDoc="0" locked="0" layoutInCell="1" allowOverlap="1" wp14:anchorId="45B81051" wp14:editId="2F9B8498">
                <wp:simplePos x="0" y="0"/>
                <wp:positionH relativeFrom="column">
                  <wp:posOffset>570865</wp:posOffset>
                </wp:positionH>
                <wp:positionV relativeFrom="paragraph">
                  <wp:posOffset>2676052</wp:posOffset>
                </wp:positionV>
                <wp:extent cx="5760085" cy="184150"/>
                <wp:effectExtent l="0" t="0" r="5715" b="0"/>
                <wp:wrapThrough wrapText="bothSides">
                  <wp:wrapPolygon edited="0">
                    <wp:start x="0" y="0"/>
                    <wp:lineTo x="0" y="17876"/>
                    <wp:lineTo x="21526" y="17876"/>
                    <wp:lineTo x="21526"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77777777" w:rsidR="00CE0C88" w:rsidRPr="00B26331" w:rsidRDefault="00CE0C88" w:rsidP="003E3881">
                            <w:pPr>
                              <w:pStyle w:val="Legenda"/>
                              <w:rPr>
                                <w:rFonts w:eastAsia="Calibri" w:cs="Times New Roman"/>
                                <w:noProof/>
                              </w:rPr>
                            </w:pPr>
                            <w:bookmarkStart w:id="165"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Dashboard de</w:t>
                            </w:r>
                            <w:r w:rsidRPr="00E418DD">
                              <w:t xml:space="preserve"> </w:t>
                            </w:r>
                            <w:r>
                              <w:t xml:space="preserve">Volumes do </w:t>
                            </w:r>
                            <w:r w:rsidRPr="00E418DD">
                              <w:t>Portainer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0.7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" stroked="f">
                <v:textbox style="mso-fit-shape-to-text:t" inset="0,0,0,0">
                  <w:txbxContent>
                    <w:p w14:paraId="1B414953" w14:textId="77777777" w:rsidR="00CE0C88" w:rsidRPr="00B26331" w:rsidRDefault="00CE0C88"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Dashboard de</w:t>
                      </w:r>
                      <w:r w:rsidRPr="00E418DD">
                        <w:t xml:space="preserve"> </w:t>
                      </w:r>
                      <w:r>
                        <w:t xml:space="preserve">Volumes do </w:t>
                      </w:r>
                      <w:r w:rsidRPr="00E418DD">
                        <w:t>Portainer Fonte: Próprio autor</w:t>
                      </w:r>
                      <w:bookmarkEnd w:id="166"/>
                    </w:p>
                  </w:txbxContent>
                </v:textbox>
                <w10:wrap type="through"/>
              </v:shape>
            </w:pict>
          </mc:Fallback>
        </mc:AlternateContent>
      </w:r>
      <w:r w:rsidRPr="007F6F71">
        <w:rPr>
          <w:noProof/>
        </w:rPr>
        <w:drawing>
          <wp:anchor distT="0" distB="0" distL="114300" distR="114300" simplePos="0" relativeHeight="251738112" behindDoc="0" locked="0" layoutInCell="1" allowOverlap="1" wp14:anchorId="4E9FF70C" wp14:editId="166147C9">
            <wp:simplePos x="0" y="0"/>
            <wp:positionH relativeFrom="column">
              <wp:posOffset>454349</wp:posOffset>
            </wp:positionH>
            <wp:positionV relativeFrom="paragraph">
              <wp:posOffset>0</wp:posOffset>
            </wp:positionV>
            <wp:extent cx="5760085" cy="2538730"/>
            <wp:effectExtent l="0" t="0" r="5715" b="127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7777777" w:rsidR="00CE0C88" w:rsidRPr="004B3031" w:rsidRDefault="00CE0C88" w:rsidP="003E3881">
                            <w:pPr>
                              <w:pStyle w:val="Legenda"/>
                              <w:rPr>
                                <w:rFonts w:eastAsia="Calibri" w:cs="Times New Roman"/>
                                <w:noProof/>
                              </w:rPr>
                            </w:pPr>
                            <w:bookmarkStart w:id="167"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Dashboard de Engine do Portainer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7777777" w:rsidR="00CE0C88" w:rsidRPr="004B3031" w:rsidRDefault="00CE0C88"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Dashboard de Engine do Portainer Fonte: Próprio autor</w:t>
                      </w:r>
                      <w:bookmarkEnd w:id="168"/>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 xml:space="preserve">O docker possui uma versão empresarial Docker EE que possui uma interface de gerenciamento própria.  Não obtive informações de custo dessa versão empresarial, pois o </w:t>
      </w:r>
      <w:r w:rsidRPr="007F6F71">
        <w:rPr>
          <w:lang w:eastAsia="x-none"/>
        </w:rPr>
        <w:lastRenderedPageBreak/>
        <w:t>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622E0EA6" w:rsidR="003E3881" w:rsidRPr="007F6F71" w:rsidRDefault="00395C36" w:rsidP="0035429F">
      <w:pPr>
        <w:pStyle w:val="Ttulo21"/>
        <w:jc w:val="left"/>
        <w:rPr>
          <w:lang w:val="pt-BR"/>
        </w:rPr>
      </w:pPr>
      <w:bookmarkStart w:id="169" w:name="_Toc499555696"/>
      <w:r>
        <w:t>5</w:t>
      </w:r>
      <w:r w:rsidR="003E3881" w:rsidRPr="007F6F71">
        <w:t>.6 DOCKER SWARM</w:t>
      </w:r>
      <w:bookmarkEnd w:id="169"/>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7F6F71" w:rsidRDefault="003E3881" w:rsidP="00595626">
      <w:pPr>
        <w:pStyle w:val="PargrafodaLista"/>
        <w:suppressAutoHyphens w:val="0"/>
        <w:ind w:left="2268" w:firstLine="0"/>
        <w:rPr>
          <w:rFonts w:cs="Times New Roman"/>
          <w:lang w:eastAsia="x-none"/>
        </w:rPr>
      </w:pPr>
      <w:r w:rsidRPr="007F6F71">
        <w:rPr>
          <w:rFonts w:cs="Times New Roman"/>
          <w:lang w:eastAsia="x-none"/>
        </w:rPr>
        <w:t xml:space="preserve">Tradução nossa, </w:t>
      </w:r>
      <w:r w:rsidR="00981F50">
        <w:rPr>
          <w:rFonts w:cs="Times New Roman"/>
          <w:lang w:eastAsia="x-none"/>
        </w:rPr>
        <w:t>“</w:t>
      </w:r>
      <w:r w:rsidRPr="007F6F71">
        <w:rPr>
          <w:rFonts w:cs="Times New Roman"/>
          <w:lang w:eastAsia="x-none"/>
        </w:rPr>
        <w:t>Docker Swarm é o nome da ferramenta de clus</w:t>
      </w:r>
      <w:r w:rsidR="00981F50">
        <w:rPr>
          <w:rFonts w:cs="Times New Roman"/>
          <w:lang w:eastAsia="x-none"/>
        </w:rPr>
        <w:t>t</w:t>
      </w:r>
      <w:r w:rsidRPr="007F6F71">
        <w:rPr>
          <w:rFonts w:cs="Times New Roman"/>
          <w:lang w:eastAsia="x-none"/>
        </w:rPr>
        <w:t>e</w:t>
      </w:r>
      <w:r w:rsidR="00981F50">
        <w:rPr>
          <w:rFonts w:cs="Times New Roman"/>
          <w:lang w:eastAsia="x-none"/>
        </w:rPr>
        <w:t>r</w:t>
      </w:r>
      <w:r w:rsidRPr="007F6F71">
        <w:rPr>
          <w:rFonts w:cs="Times New Roman"/>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77777777" w:rsidR="003E3881" w:rsidRPr="007F6F71" w:rsidRDefault="003E3881" w:rsidP="00595626">
      <w:pPr>
        <w:spacing w:line="360" w:lineRule="auto"/>
        <w:ind w:firstLine="708"/>
        <w:jc w:val="both"/>
        <w:rPr>
          <w:lang w:eastAsia="x-none"/>
        </w:rPr>
      </w:pPr>
      <w:r w:rsidRPr="007F6F71">
        <w:rPr>
          <w:lang w:eastAsia="x-none"/>
        </w:rPr>
        <w:t>Nesta implementação é elegível um host (node) master e a partir dele são elegíveis os nós escravos. Ambos os nós tem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Pr="007E2E65" w:rsidRDefault="003E3881" w:rsidP="00553AB9">
      <w:pPr>
        <w:pStyle w:val="PargrafodaLista"/>
        <w:numPr>
          <w:ilvl w:val="0"/>
          <w:numId w:val="36"/>
        </w:numPr>
        <w:rPr>
          <w:rFonts w:cs="Times New Roman"/>
          <w:sz w:val="24"/>
          <w:lang w:eastAsia="x-none"/>
        </w:rPr>
      </w:pPr>
      <w:r w:rsidRPr="007E2E65">
        <w:rPr>
          <w:rFonts w:cs="Times New Roman"/>
          <w:sz w:val="24"/>
          <w:lang w:eastAsia="x-none"/>
        </w:rPr>
        <w:t>docker swarm init</w:t>
      </w:r>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Pr="007E2E65" w:rsidRDefault="003E3881" w:rsidP="00553AB9">
      <w:pPr>
        <w:pStyle w:val="PargrafodaLista"/>
        <w:numPr>
          <w:ilvl w:val="0"/>
          <w:numId w:val="36"/>
        </w:numPr>
        <w:rPr>
          <w:rFonts w:cs="Times New Roman"/>
          <w:sz w:val="24"/>
          <w:lang w:eastAsia="x-none"/>
        </w:rPr>
      </w:pPr>
      <w:r w:rsidRPr="007E2E65">
        <w:rPr>
          <w:rFonts w:cs="Times New Roman"/>
          <w:sz w:val="24"/>
          <w:lang w:eastAsia="x-none"/>
        </w:rPr>
        <w:t>docker swarm join --token SWMTKN-1-05fjhstn68ea0d6njhx8zgqrsxq47jznacn2niku4zqq2vsrqq-5ytikrhfg1tujjxpju0o6q8qe 192.168.65.2:2377</w:t>
      </w: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07AD4F8B"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t xml:space="preserve">Docker-compose versao 3 : </w:t>
      </w:r>
      <w:r w:rsidR="00B27FCF" w:rsidRPr="007E2E65">
        <w:rPr>
          <w:sz w:val="24"/>
        </w:rPr>
        <w:t>Apêndice</w:t>
      </w:r>
      <w:r w:rsidRPr="007E2E65">
        <w:rPr>
          <w:rFonts w:cs="Times New Roman"/>
          <w:sz w:val="24"/>
          <w:lang w:val="x-none"/>
        </w:rPr>
        <w:t xml:space="preserve"> 1</w:t>
      </w:r>
      <w:r w:rsidR="000B6B1E" w:rsidRPr="007E2E65">
        <w:rPr>
          <w:rFonts w:cs="Times New Roman"/>
          <w:sz w:val="24"/>
          <w:lang w:val="x-none"/>
        </w:rPr>
        <w:t>3</w:t>
      </w:r>
      <w:r w:rsidRPr="007E2E65">
        <w:rPr>
          <w:rFonts w:cs="Times New Roman"/>
          <w:sz w:val="24"/>
          <w:lang w:val="x-none"/>
        </w:rPr>
        <w:t>.5</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Pr="007F6F71" w:rsidRDefault="003E3881" w:rsidP="00553AB9">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165A6694" w:rsidR="003E3881" w:rsidRPr="007F6F71" w:rsidRDefault="003E3881" w:rsidP="00595626">
      <w:pPr>
        <w:spacing w:line="360" w:lineRule="auto"/>
        <w:ind w:firstLine="708"/>
        <w:jc w:val="both"/>
        <w:rPr>
          <w:lang w:eastAsia="x-none"/>
        </w:rPr>
      </w:pPr>
      <w:r w:rsidRPr="007F6F71">
        <w:rPr>
          <w:lang w:eastAsia="x-none"/>
        </w:rPr>
        <w:lastRenderedPageBreak/>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do informações de reserva de CPU, memória e alocação do nó que irá rodar o serviço, conforme trecho abaixo:</w:t>
      </w:r>
    </w:p>
    <w:p w14:paraId="46C9A9BA" w14:textId="77777777" w:rsidR="003E3881" w:rsidRPr="007F6F71" w:rsidRDefault="003E3881" w:rsidP="00595626">
      <w:pPr>
        <w:spacing w:line="360" w:lineRule="auto"/>
        <w:ind w:left="708"/>
        <w:jc w:val="both"/>
        <w:rPr>
          <w:lang w:val="en-US" w:eastAsia="x-none"/>
        </w:rPr>
      </w:pPr>
      <w:r w:rsidRPr="007F6F71">
        <w:rPr>
          <w:lang w:val="en-US" w:eastAsia="x-none"/>
        </w:rPr>
        <w:t>#service deployment</w:t>
      </w:r>
    </w:p>
    <w:p w14:paraId="41811BA3" w14:textId="77777777" w:rsidR="003E3881" w:rsidRPr="007F6F71" w:rsidRDefault="003E3881" w:rsidP="00595626">
      <w:pPr>
        <w:spacing w:line="360" w:lineRule="auto"/>
        <w:ind w:left="708"/>
        <w:jc w:val="both"/>
        <w:rPr>
          <w:lang w:val="en-US" w:eastAsia="x-none"/>
        </w:rPr>
      </w:pPr>
      <w:r w:rsidRPr="007F6F71">
        <w:rPr>
          <w:lang w:val="en-US" w:eastAsia="x-none"/>
        </w:rPr>
        <w:t xml:space="preserve">    deploy:</w:t>
      </w:r>
    </w:p>
    <w:p w14:paraId="110E189B" w14:textId="77777777" w:rsidR="003E3881" w:rsidRPr="007F6F71" w:rsidRDefault="003E3881" w:rsidP="00595626">
      <w:pPr>
        <w:spacing w:line="360" w:lineRule="auto"/>
        <w:ind w:left="708"/>
        <w:jc w:val="both"/>
        <w:rPr>
          <w:lang w:val="en-US" w:eastAsia="x-none"/>
        </w:rPr>
      </w:pPr>
      <w:r w:rsidRPr="007F6F71">
        <w:rPr>
          <w:lang w:val="en-US" w:eastAsia="x-none"/>
        </w:rPr>
        <w:t xml:space="preserve">      mode: replicated</w:t>
      </w:r>
    </w:p>
    <w:p w14:paraId="64D2A45C" w14:textId="77777777" w:rsidR="003E3881" w:rsidRPr="007F6F71" w:rsidRDefault="003E3881" w:rsidP="00595626">
      <w:pPr>
        <w:spacing w:line="360" w:lineRule="auto"/>
        <w:ind w:left="708"/>
        <w:jc w:val="both"/>
        <w:rPr>
          <w:lang w:val="en-US" w:eastAsia="x-none"/>
        </w:rPr>
      </w:pPr>
      <w:r w:rsidRPr="007F6F71">
        <w:rPr>
          <w:lang w:val="en-US" w:eastAsia="x-none"/>
        </w:rPr>
        <w:t xml:space="preserve">      replicas: 1</w:t>
      </w:r>
    </w:p>
    <w:p w14:paraId="7FF84425" w14:textId="77777777" w:rsidR="003E3881" w:rsidRPr="007F6F71" w:rsidRDefault="003E3881" w:rsidP="00595626">
      <w:pPr>
        <w:spacing w:line="360" w:lineRule="auto"/>
        <w:ind w:left="708"/>
        <w:jc w:val="both"/>
        <w:rPr>
          <w:lang w:val="en-US" w:eastAsia="x-none"/>
        </w:rPr>
      </w:pPr>
      <w:r w:rsidRPr="007F6F71">
        <w:rPr>
          <w:lang w:val="en-US" w:eastAsia="x-none"/>
        </w:rPr>
        <w:t xml:space="preserve">      labels: [APP=PHALANX]</w:t>
      </w:r>
    </w:p>
    <w:p w14:paraId="725B40C4"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resource management</w:t>
      </w:r>
    </w:p>
    <w:p w14:paraId="31D08CD3"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resources:</w:t>
      </w:r>
    </w:p>
    <w:p w14:paraId="28B74A9A" w14:textId="77777777" w:rsidR="003E3881" w:rsidRPr="007F6F71" w:rsidRDefault="003E3881" w:rsidP="00595626">
      <w:pPr>
        <w:spacing w:line="360" w:lineRule="auto"/>
        <w:ind w:left="708"/>
        <w:jc w:val="both"/>
        <w:rPr>
          <w:lang w:val="en-US" w:eastAsia="x-none"/>
        </w:rPr>
      </w:pPr>
      <w:r w:rsidRPr="007F6F71">
        <w:rPr>
          <w:lang w:val="en-US" w:eastAsia="x-none"/>
        </w:rPr>
        <w:t xml:space="preserve">        #Hard limit - Docker does not allow to allocate more</w:t>
      </w:r>
    </w:p>
    <w:p w14:paraId="1AB5C885" w14:textId="77777777" w:rsidR="003E3881" w:rsidRPr="007F6F71" w:rsidRDefault="003E3881" w:rsidP="00595626">
      <w:pPr>
        <w:spacing w:line="360" w:lineRule="auto"/>
        <w:ind w:left="708"/>
        <w:jc w:val="both"/>
        <w:rPr>
          <w:lang w:val="en-US" w:eastAsia="x-none"/>
        </w:rPr>
      </w:pPr>
      <w:r w:rsidRPr="007F6F71">
        <w:rPr>
          <w:lang w:val="en-US" w:eastAsia="x-none"/>
        </w:rPr>
        <w:t xml:space="preserve">        limits:</w:t>
      </w:r>
    </w:p>
    <w:p w14:paraId="4ADA503C" w14:textId="77777777" w:rsidR="003E3881" w:rsidRPr="007F6F71" w:rsidRDefault="003E3881" w:rsidP="00595626">
      <w:pPr>
        <w:spacing w:line="360" w:lineRule="auto"/>
        <w:ind w:left="708"/>
        <w:jc w:val="both"/>
        <w:rPr>
          <w:lang w:val="en-US" w:eastAsia="x-none"/>
        </w:rPr>
      </w:pPr>
      <w:r w:rsidRPr="007F6F71">
        <w:rPr>
          <w:lang w:val="en-US" w:eastAsia="x-none"/>
        </w:rPr>
        <w:t xml:space="preserve">          cpus: '2.25'</w:t>
      </w:r>
    </w:p>
    <w:p w14:paraId="3444F74C"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512M</w:t>
      </w:r>
    </w:p>
    <w:p w14:paraId="54CFEEDB" w14:textId="77777777" w:rsidR="003E3881" w:rsidRPr="007F6F71" w:rsidRDefault="003E3881" w:rsidP="00595626">
      <w:pPr>
        <w:spacing w:line="360" w:lineRule="auto"/>
        <w:ind w:left="708"/>
        <w:jc w:val="both"/>
        <w:rPr>
          <w:lang w:val="en-US" w:eastAsia="x-none"/>
        </w:rPr>
      </w:pPr>
      <w:r w:rsidRPr="007F6F71">
        <w:rPr>
          <w:lang w:val="en-US" w:eastAsia="x-none"/>
        </w:rPr>
        <w:t xml:space="preserve">        #Soft limit - Docker makes best effort to return to it</w:t>
      </w:r>
    </w:p>
    <w:p w14:paraId="480B3601"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reservations:</w:t>
      </w:r>
    </w:p>
    <w:p w14:paraId="71239429" w14:textId="77777777" w:rsidR="003E3881" w:rsidRPr="007F6F71" w:rsidRDefault="003E3881" w:rsidP="00595626">
      <w:pPr>
        <w:spacing w:line="360" w:lineRule="auto"/>
        <w:ind w:left="708"/>
        <w:jc w:val="both"/>
        <w:rPr>
          <w:lang w:val="en-US" w:eastAsia="x-none"/>
        </w:rPr>
      </w:pPr>
      <w:r w:rsidRPr="007F6F71">
        <w:rPr>
          <w:lang w:val="en-US" w:eastAsia="x-none"/>
        </w:rPr>
        <w:t xml:space="preserve">          cpus: '1.25'</w:t>
      </w:r>
    </w:p>
    <w:p w14:paraId="7CF7D3E4"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256M</w:t>
      </w:r>
    </w:p>
    <w:p w14:paraId="4A88BA5A"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restart policy</w:t>
      </w:r>
    </w:p>
    <w:p w14:paraId="7A61F784"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restart_policy:</w:t>
      </w:r>
    </w:p>
    <w:p w14:paraId="1B618794" w14:textId="77777777" w:rsidR="003E3881" w:rsidRPr="007F6F71" w:rsidRDefault="003E3881" w:rsidP="00595626">
      <w:pPr>
        <w:spacing w:line="360" w:lineRule="auto"/>
        <w:ind w:left="708"/>
        <w:jc w:val="both"/>
        <w:rPr>
          <w:lang w:val="en-US" w:eastAsia="x-none"/>
        </w:rPr>
      </w:pPr>
      <w:r w:rsidRPr="007F6F71">
        <w:rPr>
          <w:lang w:val="en-US" w:eastAsia="x-none"/>
        </w:rPr>
        <w:t xml:space="preserve">        condition: on-failure</w:t>
      </w:r>
    </w:p>
    <w:p w14:paraId="079AFFBA"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60513692" w14:textId="77777777" w:rsidR="003E3881" w:rsidRPr="007F6F71" w:rsidRDefault="003E3881" w:rsidP="00595626">
      <w:pPr>
        <w:spacing w:line="360" w:lineRule="auto"/>
        <w:ind w:left="708"/>
        <w:jc w:val="both"/>
        <w:rPr>
          <w:lang w:val="en-US" w:eastAsia="x-none"/>
        </w:rPr>
      </w:pPr>
      <w:r w:rsidRPr="007F6F71">
        <w:rPr>
          <w:lang w:val="en-US" w:eastAsia="x-none"/>
        </w:rPr>
        <w:t xml:space="preserve">        max_attempts: 10</w:t>
      </w:r>
    </w:p>
    <w:p w14:paraId="26A7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window: 120s</w:t>
      </w:r>
    </w:p>
    <w:p w14:paraId="7D5FBD87"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update configuration</w:t>
      </w:r>
    </w:p>
    <w:p w14:paraId="5CF6DB41" w14:textId="77777777" w:rsidR="003E3881" w:rsidRPr="007F6F71" w:rsidRDefault="003E3881" w:rsidP="00595626">
      <w:pPr>
        <w:spacing w:line="360" w:lineRule="auto"/>
        <w:ind w:left="708"/>
        <w:jc w:val="both"/>
        <w:rPr>
          <w:lang w:val="en-US" w:eastAsia="x-none"/>
        </w:rPr>
      </w:pPr>
      <w:r w:rsidRPr="007F6F71">
        <w:rPr>
          <w:lang w:val="en-US" w:eastAsia="x-none"/>
        </w:rPr>
        <w:t xml:space="preserve">      update_config:</w:t>
      </w:r>
    </w:p>
    <w:p w14:paraId="05462628" w14:textId="77777777" w:rsidR="003E3881" w:rsidRPr="007F6F71" w:rsidRDefault="003E3881" w:rsidP="00595626">
      <w:pPr>
        <w:spacing w:line="360" w:lineRule="auto"/>
        <w:ind w:left="708"/>
        <w:jc w:val="both"/>
        <w:rPr>
          <w:lang w:val="en-US" w:eastAsia="x-none"/>
        </w:rPr>
      </w:pPr>
      <w:r w:rsidRPr="007F6F71">
        <w:rPr>
          <w:lang w:val="en-US" w:eastAsia="x-none"/>
        </w:rPr>
        <w:t xml:space="preserve">        parallelism: 1</w:t>
      </w:r>
    </w:p>
    <w:p w14:paraId="6F328254"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7FBEBA63" w14:textId="77777777" w:rsidR="003E3881" w:rsidRPr="007F6F71" w:rsidRDefault="003E3881" w:rsidP="00595626">
      <w:pPr>
        <w:spacing w:line="360" w:lineRule="auto"/>
        <w:ind w:left="708"/>
        <w:jc w:val="both"/>
        <w:rPr>
          <w:lang w:val="en-US" w:eastAsia="x-none"/>
        </w:rPr>
      </w:pPr>
      <w:r w:rsidRPr="007F6F71">
        <w:rPr>
          <w:lang w:val="en-US" w:eastAsia="x-none"/>
        </w:rPr>
        <w:t xml:space="preserve">        failure_action: continue</w:t>
      </w:r>
    </w:p>
    <w:p w14:paraId="5301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monitor: 10s</w:t>
      </w:r>
    </w:p>
    <w:p w14:paraId="7611E1DE" w14:textId="77777777" w:rsidR="003E3881" w:rsidRPr="007F6F71" w:rsidRDefault="003E3881" w:rsidP="00595626">
      <w:pPr>
        <w:spacing w:line="360" w:lineRule="auto"/>
        <w:ind w:left="708"/>
        <w:jc w:val="both"/>
        <w:rPr>
          <w:lang w:val="en-US" w:eastAsia="x-none"/>
        </w:rPr>
      </w:pPr>
      <w:r w:rsidRPr="007F6F71">
        <w:rPr>
          <w:lang w:val="en-US" w:eastAsia="x-none"/>
        </w:rPr>
        <w:t xml:space="preserve">        max_failure_ratio: 0.3</w:t>
      </w:r>
    </w:p>
    <w:p w14:paraId="2712FC88" w14:textId="77777777" w:rsidR="003E3881" w:rsidRPr="007F6F71" w:rsidRDefault="003E3881" w:rsidP="00595626">
      <w:pPr>
        <w:spacing w:line="360" w:lineRule="auto"/>
        <w:ind w:left="708"/>
        <w:jc w:val="both"/>
        <w:rPr>
          <w:lang w:val="en-US" w:eastAsia="x-none"/>
        </w:rPr>
      </w:pPr>
      <w:r w:rsidRPr="007F6F71">
        <w:rPr>
          <w:lang w:val="en-US" w:eastAsia="x-none"/>
        </w:rPr>
        <w:t xml:space="preserve">      #placement constraint - in this case on 'worker' nodes only</w:t>
      </w:r>
    </w:p>
    <w:p w14:paraId="1E6EC30D" w14:textId="77777777" w:rsidR="003E3881" w:rsidRPr="00884A89" w:rsidRDefault="003E3881" w:rsidP="00595626">
      <w:pPr>
        <w:spacing w:line="360" w:lineRule="auto"/>
        <w:ind w:left="708"/>
        <w:jc w:val="both"/>
        <w:rPr>
          <w:lang w:val="en-US" w:eastAsia="x-none"/>
        </w:rPr>
      </w:pPr>
      <w:r w:rsidRPr="007F6F71">
        <w:rPr>
          <w:lang w:val="en-US" w:eastAsia="x-none"/>
        </w:rPr>
        <w:t xml:space="preserve">      </w:t>
      </w:r>
      <w:r w:rsidRPr="00884A89">
        <w:rPr>
          <w:lang w:val="en-US" w:eastAsia="x-none"/>
        </w:rPr>
        <w:t>placement:</w:t>
      </w:r>
    </w:p>
    <w:p w14:paraId="1A3D94CE" w14:textId="77777777" w:rsidR="003E3881" w:rsidRPr="00884A89" w:rsidRDefault="003E3881" w:rsidP="00595626">
      <w:pPr>
        <w:spacing w:line="360" w:lineRule="auto"/>
        <w:ind w:left="708"/>
        <w:jc w:val="both"/>
        <w:rPr>
          <w:lang w:val="en-US" w:eastAsia="x-none"/>
        </w:rPr>
      </w:pPr>
      <w:r w:rsidRPr="00884A89">
        <w:rPr>
          <w:lang w:val="en-US" w:eastAsia="x-none"/>
        </w:rPr>
        <w:lastRenderedPageBreak/>
        <w:t xml:space="preserve">        constraints: [node.role == manager]</w:t>
      </w:r>
    </w:p>
    <w:p w14:paraId="47825676" w14:textId="77777777" w:rsidR="003E3881" w:rsidRPr="00884A89" w:rsidRDefault="003E3881" w:rsidP="00595626">
      <w:pPr>
        <w:spacing w:line="360" w:lineRule="auto"/>
        <w:ind w:left="708"/>
        <w:jc w:val="both"/>
        <w:rPr>
          <w:lang w:val="en-US"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Para verificação dos serviços disponíveis em cada nó, fiz a utilização de um serviço open-source Visualizer-arm</w:t>
      </w:r>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77777777" w:rsidR="00CE0C88" w:rsidRPr="00756CE3" w:rsidRDefault="00CE0C88" w:rsidP="003E3881">
                            <w:pPr>
                              <w:pStyle w:val="Legenda"/>
                              <w:rPr>
                                <w:noProof/>
                              </w:rPr>
                            </w:pPr>
                            <w:bookmarkStart w:id="170"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r w:rsidRPr="00C86126">
                              <w:t>Visualizer-arm Fonte</w:t>
                            </w:r>
                            <w:r>
                              <w:t>:</w:t>
                            </w:r>
                            <w:r w:rsidRPr="00C86126">
                              <w:t xml:space="preserve"> Pr</w:t>
                            </w:r>
                            <w:r>
                              <w:t>óprio autor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77777777" w:rsidR="00CE0C88" w:rsidRPr="00756CE3" w:rsidRDefault="00CE0C88"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r w:rsidRPr="00C86126">
                        <w:t>Visualizer-arm Fonte</w:t>
                      </w:r>
                      <w:r>
                        <w:t>:</w:t>
                      </w:r>
                      <w:r w:rsidRPr="00C86126">
                        <w:t xml:space="preserve"> Pr</w:t>
                      </w:r>
                      <w:r>
                        <w:t>óprio autor</w:t>
                      </w:r>
                      <w:bookmarkEnd w:id="171"/>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E2E65" w:rsidRDefault="003E3881" w:rsidP="00DC4D7B">
      <w:pPr>
        <w:pStyle w:val="PargrafodaLista"/>
        <w:numPr>
          <w:ilvl w:val="0"/>
          <w:numId w:val="36"/>
        </w:numPr>
        <w:rPr>
          <w:rFonts w:cs="Times New Roman"/>
          <w:sz w:val="24"/>
          <w:lang w:val="en-US" w:eastAsia="x-none"/>
        </w:rPr>
      </w:pPr>
      <w:r w:rsidRPr="007E2E65">
        <w:rPr>
          <w:rFonts w:cs="Times New Roman"/>
          <w:sz w:val="24"/>
          <w:lang w:val="en-US" w:eastAsia="x-none"/>
        </w:rPr>
        <w:lastRenderedPageBreak/>
        <w:t>docker service create --name web-nginx --replicas 4 --restart-max-attempts 3 --restart-window 5s --rollback-delay 3s --workdir /myapp/ -p 8080:80 nginx:alpine</w:t>
      </w:r>
    </w:p>
    <w:p w14:paraId="7FA5A588" w14:textId="77777777" w:rsidR="003E3881" w:rsidRPr="007F6F71" w:rsidRDefault="003E3881" w:rsidP="0035429F">
      <w:pPr>
        <w:spacing w:line="360" w:lineRule="auto"/>
        <w:ind w:firstLine="709"/>
        <w:rPr>
          <w:lang w:val="en-US" w:eastAsia="x-none"/>
        </w:rPr>
      </w:pPr>
    </w:p>
    <w:p w14:paraId="10CC51CA" w14:textId="753D4039" w:rsidR="003E3881" w:rsidRPr="007F6F71" w:rsidRDefault="00B13F44" w:rsidP="0035429F">
      <w:pPr>
        <w:pStyle w:val="Ttulo21"/>
        <w:jc w:val="left"/>
      </w:pPr>
      <w:bookmarkStart w:id="172" w:name="_Toc496802708"/>
      <w:bookmarkStart w:id="173" w:name="_Toc496802937"/>
      <w:bookmarkStart w:id="174" w:name="_Toc499555697"/>
      <w:bookmarkStart w:id="175" w:name="_Toc495785711"/>
      <w:r>
        <w:t>5</w:t>
      </w:r>
      <w:r w:rsidR="003E3881" w:rsidRPr="007F6F71">
        <w:t xml:space="preserve">.7 PLAY WITH </w:t>
      </w:r>
      <w:bookmarkEnd w:id="172"/>
      <w:bookmarkEnd w:id="173"/>
      <w:r w:rsidR="003E3881" w:rsidRPr="007F6F71">
        <w:t>DOCKER</w:t>
      </w:r>
      <w:bookmarkEnd w:id="174"/>
    </w:p>
    <w:p w14:paraId="096A5DC5"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uma engine de testes do seu próprio laboratório, daqual é possível acessar através do link: </w:t>
      </w:r>
      <w:hyperlink r:id="rId51" w:history="1">
        <w:r w:rsidRPr="007F6F71">
          <w:rPr>
            <w:rStyle w:val="Hiperlink"/>
            <w:lang w:val="x-none" w:eastAsia="x-none"/>
          </w:rPr>
          <w:t>http://labs.play-with-docker.com</w:t>
        </w:r>
      </w:hyperlink>
      <w:r w:rsidRPr="007F6F71">
        <w:rPr>
          <w:lang w:val="x-none" w:eastAsia="x-none"/>
        </w:rPr>
        <w:t>.</w:t>
      </w:r>
    </w:p>
    <w:p w14:paraId="509C088F" w14:textId="09F01AEF"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00BC5864">
        <w:rPr>
          <w:lang w:val="x-none" w:eastAsia="x-none"/>
        </w:rPr>
        <w:t>[28]</w:t>
      </w:r>
    </w:p>
    <w:p w14:paraId="0D01466C" w14:textId="5B45E88D" w:rsidR="003E3881" w:rsidRPr="007F6F71" w:rsidRDefault="00C86AD2" w:rsidP="00595626">
      <w:pPr>
        <w:spacing w:line="360" w:lineRule="auto"/>
        <w:ind w:firstLine="709"/>
        <w:jc w:val="both"/>
        <w:rPr>
          <w:lang w:val="x-none" w:eastAsia="x-none"/>
        </w:rPr>
      </w:pPr>
      <w:r w:rsidRPr="007F6F71">
        <w:rPr>
          <w:noProof/>
        </w:rPr>
        <w:drawing>
          <wp:anchor distT="0" distB="0" distL="114300" distR="114300" simplePos="0" relativeHeight="251694080" behindDoc="0" locked="0" layoutInCell="1" allowOverlap="1" wp14:anchorId="77341309" wp14:editId="112FC6B4">
            <wp:simplePos x="0" y="0"/>
            <wp:positionH relativeFrom="column">
              <wp:posOffset>608330</wp:posOffset>
            </wp:positionH>
            <wp:positionV relativeFrom="paragraph">
              <wp:posOffset>517948</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8416" behindDoc="0" locked="0" layoutInCell="1" allowOverlap="1" wp14:anchorId="477C6AE1" wp14:editId="6B310E61">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7777777" w:rsidR="00CE0C88" w:rsidRPr="007C3224" w:rsidRDefault="00CE0C88" w:rsidP="003E3881">
                            <w:pPr>
                              <w:pStyle w:val="Legenda"/>
                              <w:rPr>
                                <w:rFonts w:eastAsia="Calibri" w:cs="Times New Roman"/>
                                <w:noProof/>
                                <w:lang w:val="en-US"/>
                              </w:rPr>
                            </w:pPr>
                            <w:bookmarkStart w:id="176"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7777777" w:rsidR="00CE0C88" w:rsidRPr="007C3224" w:rsidRDefault="00CE0C88" w:rsidP="003E3881">
                      <w:pPr>
                        <w:pStyle w:val="Legenda"/>
                        <w:rPr>
                          <w:rFonts w:eastAsia="Calibri" w:cs="Times New Roman"/>
                          <w:noProof/>
                          <w:lang w:val="en-US"/>
                        </w:rPr>
                      </w:pPr>
                      <w:bookmarkStart w:id="177"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7"/>
                    </w:p>
                  </w:txbxContent>
                </v:textbox>
                <w10:wrap type="through"/>
              </v:shape>
            </w:pict>
          </mc:Fallback>
        </mc:AlternateContent>
      </w:r>
      <w:r w:rsidR="003E3881" w:rsidRPr="007F6F71">
        <w:rPr>
          <w:lang w:val="x-none" w:eastAsia="x-none"/>
        </w:rPr>
        <w:t>Maiores informações podem ser obtidas no github do projeto</w:t>
      </w:r>
      <w:r w:rsidR="007339FD">
        <w:rPr>
          <w:lang w:val="x-none" w:eastAsia="x-none"/>
        </w:rPr>
        <w:t xml:space="preserve"> </w:t>
      </w:r>
      <w:r w:rsidR="003021D9">
        <w:rPr>
          <w:lang w:val="x-none" w:eastAsia="x-none"/>
        </w:rPr>
        <w:t>[29]</w:t>
      </w:r>
      <w:r w:rsidR="003E3881"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2E4C664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 do docker.</w:t>
      </w:r>
    </w:p>
    <w:p w14:paraId="5884AA0C" w14:textId="77777777" w:rsidR="003E3881" w:rsidRPr="007F6F71" w:rsidRDefault="003E3881" w:rsidP="00595626">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F20F7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t>“docker-machine-drive-pwd”</w:t>
      </w:r>
    </w:p>
    <w:p w14:paraId="6631819E" w14:textId="77777777" w:rsidR="003E3881" w:rsidRPr="007F6F71" w:rsidRDefault="003E3881" w:rsidP="00595626">
      <w:pPr>
        <w:spacing w:line="360" w:lineRule="auto"/>
        <w:ind w:firstLine="708"/>
        <w:jc w:val="both"/>
        <w:rPr>
          <w:color w:val="000000" w:themeColor="text1"/>
          <w:lang w:eastAsia="en-US"/>
        </w:rPr>
      </w:pPr>
      <w:r w:rsidRPr="007F6F71">
        <w:rPr>
          <w:color w:val="000000" w:themeColor="text1"/>
          <w:lang w:eastAsia="en-US"/>
        </w:rPr>
        <w:t>Este drive está disponível no github:</w:t>
      </w:r>
    </w:p>
    <w:p w14:paraId="14466DD5" w14:textId="77777777" w:rsidR="003E3881" w:rsidRPr="006B0644" w:rsidRDefault="00CE0C88" w:rsidP="00F20F71">
      <w:pPr>
        <w:pStyle w:val="PargrafodaLista"/>
        <w:numPr>
          <w:ilvl w:val="0"/>
          <w:numId w:val="23"/>
        </w:numPr>
        <w:rPr>
          <w:rFonts w:cs="Times New Roman"/>
          <w:color w:val="000000" w:themeColor="text1"/>
          <w:sz w:val="24"/>
        </w:rPr>
      </w:pPr>
      <w:hyperlink r:id="rId53" w:history="1">
        <w:r w:rsidR="003E3881" w:rsidRPr="00595626">
          <w:rPr>
            <w:rStyle w:val="Hiperlink"/>
            <w:rFonts w:cs="Times New Roman"/>
            <w:color w:val="000000" w:themeColor="text1"/>
            <w:sz w:val="24"/>
            <w:u w:val="none"/>
          </w:rPr>
          <w:t>https://github.com/play-with-docker/docker-machine-driver-pwd/releases</w:t>
        </w:r>
      </w:hyperlink>
    </w:p>
    <w:p w14:paraId="6CF03947" w14:textId="77777777" w:rsidR="003E3881" w:rsidRPr="007F6F71" w:rsidRDefault="003E3881" w:rsidP="00595626">
      <w:pPr>
        <w:spacing w:line="360" w:lineRule="auto"/>
        <w:ind w:firstLine="708"/>
        <w:jc w:val="both"/>
        <w:rPr>
          <w:color w:val="000000" w:themeColor="text1"/>
          <w:lang w:val="en-US"/>
        </w:rPr>
      </w:pPr>
      <w:r w:rsidRPr="007F6F71">
        <w:rPr>
          <w:color w:val="000000" w:themeColor="text1"/>
          <w:lang w:val="en-US"/>
        </w:rPr>
        <w:lastRenderedPageBreak/>
        <w:t>Através do comando: docker-machine create -d pwd --pwd-url &lt;url-do-play-with-docker&gt;</w:t>
      </w: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7E2E65" w:rsidRDefault="003E3881" w:rsidP="00F20F71">
      <w:pPr>
        <w:pStyle w:val="PargrafodaLista"/>
        <w:numPr>
          <w:ilvl w:val="0"/>
          <w:numId w:val="26"/>
        </w:numPr>
        <w:rPr>
          <w:rFonts w:cs="Times New Roman"/>
          <w:color w:val="auto"/>
          <w:sz w:val="24"/>
          <w:lang w:val="en-US"/>
        </w:rPr>
      </w:pPr>
      <w:r w:rsidRPr="007E2E65">
        <w:rPr>
          <w:rFonts w:cs="Times New Roman"/>
          <w:color w:val="auto"/>
          <w:sz w:val="24"/>
          <w:lang w:val="en-US"/>
        </w:rPr>
        <w:t xml:space="preserve">docker-machine create -d pwd --pwd-url </w:t>
      </w:r>
      <w:hyperlink r:id="rId54" w:history="1">
        <w:r w:rsidRPr="007E2E65">
          <w:rPr>
            <w:rStyle w:val="Hiperlink"/>
            <w:rFonts w:cs="Times New Roman"/>
            <w:color w:val="auto"/>
            <w:sz w:val="24"/>
            <w:u w:val="none"/>
            <w:lang w:val="en-US"/>
          </w:rPr>
          <w:t>https://labs.play-with-docker.co</w:t>
        </w:r>
      </w:hyperlink>
    </w:p>
    <w:p w14:paraId="2EAF3E9A" w14:textId="77777777" w:rsidR="003E3881" w:rsidRPr="00475B6F" w:rsidRDefault="003E3881" w:rsidP="00595626">
      <w:pPr>
        <w:spacing w:line="360" w:lineRule="auto"/>
        <w:jc w:val="both"/>
        <w:rPr>
          <w:lang w:val="x-none" w:eastAsia="x-none"/>
        </w:rPr>
      </w:pPr>
      <w:r w:rsidRPr="007E2E65">
        <w:rPr>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5C6D8DC" w:rsidR="003E3881" w:rsidRPr="007F6F71" w:rsidRDefault="008460AF" w:rsidP="0035429F">
      <w:pPr>
        <w:spacing w:line="360" w:lineRule="auto"/>
        <w:rPr>
          <w:color w:val="000000" w:themeColor="text1"/>
        </w:rPr>
      </w:pPr>
      <w:r w:rsidRPr="007F6F71">
        <w:rPr>
          <w:noProof/>
          <w:color w:val="000000" w:themeColor="text1"/>
        </w:rPr>
        <w:drawing>
          <wp:anchor distT="0" distB="0" distL="114300" distR="114300" simplePos="0" relativeHeight="251695104" behindDoc="0" locked="0" layoutInCell="1" allowOverlap="1" wp14:anchorId="3E7162E1" wp14:editId="7FF24604">
            <wp:simplePos x="0" y="0"/>
            <wp:positionH relativeFrom="column">
              <wp:posOffset>609462</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9440" behindDoc="0" locked="0" layoutInCell="1" allowOverlap="1" wp14:anchorId="46BD3BFB" wp14:editId="687A6196">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77777777" w:rsidR="00CE0C88" w:rsidRPr="007C3224" w:rsidRDefault="00CE0C88" w:rsidP="003E3881">
                            <w:pPr>
                              <w:pStyle w:val="Legenda"/>
                              <w:rPr>
                                <w:rFonts w:eastAsia="Calibri" w:cs="Times New Roman"/>
                                <w:noProof/>
                                <w:color w:val="000000" w:themeColor="text1"/>
                                <w:lang w:val="en-US"/>
                              </w:rPr>
                            </w:pPr>
                            <w:bookmarkStart w:id="178"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77777777" w:rsidR="00CE0C88" w:rsidRPr="007C3224" w:rsidRDefault="00CE0C88" w:rsidP="003E3881">
                      <w:pPr>
                        <w:pStyle w:val="Legenda"/>
                        <w:rPr>
                          <w:rFonts w:eastAsia="Calibri" w:cs="Times New Roman"/>
                          <w:noProof/>
                          <w:color w:val="000000" w:themeColor="text1"/>
                          <w:lang w:val="en-US"/>
                        </w:rPr>
                      </w:pPr>
                      <w:bookmarkStart w:id="179"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9"/>
                    </w:p>
                  </w:txbxContent>
                </v:textbox>
                <w10:wrap type="through"/>
              </v:shape>
            </w:pict>
          </mc:Fallback>
        </mc:AlternateConten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408C25E9" w:rsidR="003E3881" w:rsidRPr="007F6F71" w:rsidRDefault="008460AF" w:rsidP="0035429F">
      <w:pPr>
        <w:spacing w:line="360" w:lineRule="auto"/>
        <w:rPr>
          <w:lang w:eastAsia="en-US"/>
        </w:rPr>
      </w:pPr>
      <w:r w:rsidRPr="007F6F71">
        <w:rPr>
          <w:noProof/>
        </w:rPr>
        <w:drawing>
          <wp:anchor distT="0" distB="0" distL="114300" distR="114300" simplePos="0" relativeHeight="251696128" behindDoc="0" locked="0" layoutInCell="1" allowOverlap="1" wp14:anchorId="572B5368" wp14:editId="69122FB5">
            <wp:simplePos x="0" y="0"/>
            <wp:positionH relativeFrom="column">
              <wp:posOffset>949960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10464" behindDoc="0" locked="0" layoutInCell="1" allowOverlap="1" wp14:anchorId="3C2D9E62" wp14:editId="5B9728D2">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77777777" w:rsidR="00CE0C88" w:rsidRPr="00780A29" w:rsidRDefault="00CE0C88" w:rsidP="003E3881">
                            <w:pPr>
                              <w:pStyle w:val="Legenda"/>
                              <w:rPr>
                                <w:rFonts w:eastAsia="Calibri" w:cs="Times New Roman"/>
                                <w:noProof/>
                              </w:rPr>
                            </w:pPr>
                            <w:bookmarkStart w:id="180"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r w:rsidRPr="004217FE">
                              <w:t>Template do Play with Docker Fonte: http://host3.labs.play-with-docker.com/p/9fe5a73e-9d79-4b61-9c01-3365068d8bd2#9fe5a73e_node2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77777777" w:rsidR="00CE0C88" w:rsidRPr="00780A29" w:rsidRDefault="00CE0C88"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r w:rsidRPr="004217FE">
                        <w:t>Template do Play with Docker Fonte: http://host3.labs.play-with-docker.com/p/9fe5a73e-9d79-4b61-9c01-3365068d8bd2#9fe5a73e_node2</w:t>
                      </w:r>
                      <w:bookmarkEnd w:id="181"/>
                    </w:p>
                  </w:txbxContent>
                </v:textbox>
                <w10:wrap type="through"/>
              </v:shape>
            </w:pict>
          </mc:Fallback>
        </mc:AlternateConten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82" w:name="_Toc496802709"/>
      <w:bookmarkStart w:id="183" w:name="_Toc496802938"/>
    </w:p>
    <w:p w14:paraId="5362851E" w14:textId="49D5C238" w:rsidR="003E3881" w:rsidRPr="007F6F71" w:rsidRDefault="002526BD" w:rsidP="0035429F">
      <w:pPr>
        <w:pStyle w:val="Ttulo21"/>
        <w:jc w:val="left"/>
      </w:pPr>
      <w:bookmarkStart w:id="184" w:name="_Toc499555698"/>
      <w:r>
        <w:t>5</w:t>
      </w:r>
      <w:r w:rsidR="003E3881" w:rsidRPr="007F6F71">
        <w:t xml:space="preserve">.8 </w:t>
      </w:r>
      <w:bookmarkEnd w:id="182"/>
      <w:bookmarkEnd w:id="183"/>
      <w:r w:rsidR="003E3881" w:rsidRPr="007F6F71">
        <w:t>COMUNIDADE E EMPRESARIAL</w:t>
      </w:r>
      <w:bookmarkEnd w:id="184"/>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drawing>
          <wp:anchor distT="0" distB="0" distL="114300" distR="114300" simplePos="0" relativeHeight="251711488" behindDoc="0" locked="0" layoutInCell="1" allowOverlap="1" wp14:anchorId="09016F22" wp14:editId="791FCE11">
            <wp:simplePos x="0" y="0"/>
            <wp:positionH relativeFrom="column">
              <wp:posOffset>761365</wp:posOffset>
            </wp:positionH>
            <wp:positionV relativeFrom="paragraph">
              <wp:posOffset>409575</wp:posOffset>
            </wp:positionV>
            <wp:extent cx="4800600" cy="3216275"/>
            <wp:effectExtent l="0" t="0" r="0" b="9525"/>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57">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77777777" w:rsidR="00CE0C88" w:rsidRPr="002765C8" w:rsidRDefault="00CE0C88" w:rsidP="003E3881">
                            <w:pPr>
                              <w:pStyle w:val="Legenda"/>
                              <w:rPr>
                                <w:rFonts w:eastAsia="Calibri" w:cs="Times New Roman"/>
                                <w:noProof/>
                              </w:rPr>
                            </w:pPr>
                            <w:bookmarkStart w:id="185"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Telegram Fonte: https://t.me/dockerbr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77777777" w:rsidR="00CE0C88" w:rsidRPr="002765C8" w:rsidRDefault="00CE0C88"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Telegram Fonte: https://t.me/dockerbr</w:t>
                      </w:r>
                      <w:bookmarkEnd w:id="186"/>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77777777" w:rsidR="00CE0C88" w:rsidRPr="008277C3" w:rsidRDefault="00CE0C88" w:rsidP="003E3881">
                            <w:pPr>
                              <w:pStyle w:val="Legenda"/>
                              <w:rPr>
                                <w:rFonts w:eastAsia="Calibri" w:cs="Times New Roman"/>
                                <w:noProof/>
                              </w:rPr>
                            </w:pPr>
                            <w:bookmarkStart w:id="187"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Annoucements do Slack Fonte: Próprio autor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77777777" w:rsidR="00CE0C88" w:rsidRPr="008277C3" w:rsidRDefault="00CE0C88"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Annoucements do Slack Fonte: Próprio autor</w:t>
                      </w:r>
                      <w:bookmarkEnd w:id="188"/>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w:lastRenderedPageBreak/>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77777777" w:rsidR="00CE0C88" w:rsidRPr="00542020" w:rsidRDefault="00CE0C88" w:rsidP="003E3881">
                            <w:pPr>
                              <w:pStyle w:val="Legenda"/>
                              <w:rPr>
                                <w:rFonts w:eastAsia="Calibri" w:cs="Times New Roman"/>
                                <w:noProof/>
                              </w:rPr>
                            </w:pPr>
                            <w:bookmarkStart w:id="189"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Random</w:t>
                            </w:r>
                            <w:r w:rsidRPr="00417155">
                              <w:t xml:space="preserve"> do Slack Fonte: Próprio autor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77777777" w:rsidR="00CE0C88" w:rsidRPr="00542020" w:rsidRDefault="00CE0C88"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Random</w:t>
                      </w:r>
                      <w:r w:rsidRPr="00417155">
                        <w:t xml:space="preserve"> do Slack Fonte: Próprio autor</w:t>
                      </w:r>
                      <w:bookmarkEnd w:id="190"/>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2888AD65" w:rsidR="003E3881" w:rsidRPr="004A22E0" w:rsidRDefault="00243509" w:rsidP="004A22E0">
      <w:pPr>
        <w:pStyle w:val="Ttulo3"/>
        <w:rPr>
          <w:rFonts w:ascii="Times New Roman" w:hAnsi="Times New Roman"/>
          <w:b/>
          <w:sz w:val="26"/>
          <w:szCs w:val="26"/>
        </w:rPr>
      </w:pPr>
      <w:bookmarkStart w:id="191" w:name="_Toc499555699"/>
      <w:r>
        <w:rPr>
          <w:rFonts w:ascii="Times New Roman" w:hAnsi="Times New Roman"/>
          <w:b/>
          <w:sz w:val="26"/>
          <w:szCs w:val="26"/>
        </w:rPr>
        <w:t>5</w:t>
      </w:r>
      <w:r w:rsidR="003E3881" w:rsidRPr="004A22E0">
        <w:rPr>
          <w:rFonts w:ascii="Times New Roman" w:hAnsi="Times New Roman"/>
          <w:b/>
          <w:sz w:val="26"/>
          <w:szCs w:val="26"/>
        </w:rPr>
        <w:t>.8.1 Empresarial</w:t>
      </w:r>
      <w:bookmarkEnd w:id="191"/>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3AEE0050"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70879B9E"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utiliza o Kubernet que é baseado na tecnologia de Docker container. A mesma até permite fazer deploy da imagem gerada no Docker diretamente para a plataforma do Bluemix</w:t>
      </w:r>
      <w:r w:rsidR="00BC62A0">
        <w:rPr>
          <w:lang w:val="x-none" w:eastAsia="x-none"/>
        </w:rPr>
        <w:t>.</w:t>
      </w:r>
    </w:p>
    <w:p w14:paraId="2EF29D00" w14:textId="29123D98" w:rsidR="003E3881" w:rsidRPr="007F6F71" w:rsidRDefault="003E3881" w:rsidP="0035429F">
      <w:pPr>
        <w:spacing w:line="360" w:lineRule="auto"/>
        <w:rPr>
          <w:lang w:val="x-none" w:eastAsia="x-none"/>
        </w:rPr>
      </w:pPr>
      <w:r w:rsidRPr="007F6F71">
        <w:rPr>
          <w:lang w:val="x-none" w:eastAsia="x-none"/>
        </w:rPr>
        <w:br w:type="page"/>
      </w:r>
    </w:p>
    <w:p w14:paraId="2C7DE6A9" w14:textId="4EA9898B" w:rsidR="003E3881" w:rsidRPr="007F6F71" w:rsidRDefault="0098648E" w:rsidP="003B536A">
      <w:pPr>
        <w:pStyle w:val="Ttulo11"/>
      </w:pPr>
      <w:bookmarkStart w:id="192" w:name="_Toc496802710"/>
      <w:bookmarkStart w:id="193" w:name="_Toc496802939"/>
      <w:bookmarkStart w:id="194" w:name="_Toc499555700"/>
      <w:bookmarkEnd w:id="175"/>
      <w:r>
        <w:rPr>
          <w:lang w:val="pt-BR"/>
        </w:rPr>
        <w:lastRenderedPageBreak/>
        <w:t>6</w:t>
      </w:r>
      <w:r w:rsidR="003E3881" w:rsidRPr="007F6F71">
        <w:t xml:space="preserve"> BOAS PRÁTICAS DE CONSTRUÇÃO DA APLICAÇÃO (DOZE FATORES)</w:t>
      </w:r>
      <w:bookmarkEnd w:id="192"/>
      <w:bookmarkEnd w:id="193"/>
      <w:bookmarkEnd w:id="194"/>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web apps</w:t>
      </w:r>
      <w:r w:rsidRPr="007F6F71">
        <w:rPr>
          <w:color w:val="000000"/>
        </w:rPr>
        <w:t>, ou </w:t>
      </w:r>
      <w:r w:rsidRPr="007F6F71">
        <w:rPr>
          <w:i/>
          <w:iCs/>
          <w:color w:val="000000"/>
        </w:rPr>
        <w:t>software como serviço</w:t>
      </w:r>
      <w:r w:rsidRPr="007F6F71">
        <w:rPr>
          <w:color w:val="000000"/>
        </w:rPr>
        <w:t xml:space="preserve">. </w:t>
      </w:r>
    </w:p>
    <w:p w14:paraId="1E947B1C" w14:textId="10251FA6"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[37]</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77777777"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w:t>
      </w:r>
      <w:r w:rsidRPr="007F6F71">
        <w:rPr>
          <w:rStyle w:val="Refdenotaderodap"/>
          <w:color w:val="000000"/>
        </w:rPr>
        <w:footnoteReference w:customMarkFollows="1" w:id="1"/>
        <w:t>10</w:t>
      </w:r>
      <w:r w:rsidRPr="007F6F71">
        <w:rPr>
          <w:color w:val="000000"/>
        </w:rPr>
        <w:t xml:space="preserve"> pode ser aplicada a aplicações escritas em qualquer linguagem de programação, e que utilizem qualquer combinação de serviços de suportes: banco de dados, filas, cache de memória e etc.</w:t>
      </w:r>
    </w:p>
    <w:p w14:paraId="0A7F30A5" w14:textId="540C72C4" w:rsidR="003E3881" w:rsidRPr="007F6F71" w:rsidRDefault="00FB6CAC" w:rsidP="0035429F">
      <w:pPr>
        <w:pStyle w:val="Ttulo21"/>
        <w:jc w:val="left"/>
        <w:rPr>
          <w:vertAlign w:val="superscript"/>
        </w:rPr>
      </w:pPr>
      <w:bookmarkStart w:id="195" w:name="_Toc499555701"/>
      <w:r>
        <w:rPr>
          <w:color w:val="000000"/>
        </w:rPr>
        <w:t>6</w:t>
      </w:r>
      <w:r w:rsidR="003E3881" w:rsidRPr="007F6F71">
        <w:rPr>
          <w:color w:val="000000"/>
        </w:rPr>
        <w:t xml:space="preserve">.1 </w:t>
      </w:r>
      <w:r w:rsidR="003E3881" w:rsidRPr="007F6F71">
        <w:t>OS DOZE FATORES</w:t>
      </w:r>
      <w:bookmarkEnd w:id="195"/>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Build, release, run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Descartabilidade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de Admin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54869AFA" w:rsidR="003E3881" w:rsidRPr="007F6F71" w:rsidRDefault="00F60CCF" w:rsidP="003B536A">
      <w:pPr>
        <w:pStyle w:val="Ttulo11"/>
      </w:pPr>
      <w:bookmarkStart w:id="196" w:name="_Toc496802711"/>
      <w:bookmarkStart w:id="197" w:name="_Toc496802940"/>
      <w:bookmarkStart w:id="198" w:name="_Toc499555702"/>
      <w:r>
        <w:lastRenderedPageBreak/>
        <w:t>7</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96"/>
      <w:bookmarkEnd w:id="197"/>
      <w:bookmarkEnd w:id="198"/>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Dentre estas plataformas se destacam algumas, como: Tsuru, Kubernet é Vagran.</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1DDA358F" w:rsidR="003E3881" w:rsidRPr="007F6F71" w:rsidRDefault="003E3881" w:rsidP="00595626">
      <w:pPr>
        <w:spacing w:line="360" w:lineRule="auto"/>
        <w:ind w:firstLine="708"/>
        <w:jc w:val="both"/>
        <w:rPr>
          <w:lang w:eastAsia="x-none"/>
        </w:rPr>
      </w:pPr>
      <w:r w:rsidRPr="007F6F71">
        <w:rPr>
          <w:lang w:eastAsia="x-none"/>
        </w:rPr>
        <w:t>Um outro provedor/empresa que alavancou esse conhecimento sobre virtualização, foi a Amazon</w:t>
      </w:r>
      <w:r w:rsidR="00BB2A28">
        <w:rPr>
          <w:lang w:eastAsia="x-none"/>
        </w:rPr>
        <w:t>®</w:t>
      </w:r>
      <w:r w:rsidRPr="007F6F71">
        <w:rPr>
          <w:lang w:eastAsia="x-none"/>
        </w:rPr>
        <w:t>, com seus serviços em AWS</w:t>
      </w:r>
      <w:r w:rsidR="00BB2A28">
        <w:rPr>
          <w:lang w:eastAsia="x-none"/>
        </w:rPr>
        <w:t>®</w:t>
      </w:r>
      <w:r w:rsidRPr="007F6F71">
        <w:rPr>
          <w:lang w:eastAsia="x-none"/>
        </w:rPr>
        <w:t>; os mesmos são segregados em agregação de serviços e monetização por usabilidade dos mesmos.</w:t>
      </w:r>
    </w:p>
    <w:p w14:paraId="04A9E91D" w14:textId="092CFC5D"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r w:rsidR="00BB2A28">
        <w:rPr>
          <w:lang w:eastAsia="x-none"/>
        </w:rPr>
        <w:t>®</w:t>
      </w:r>
      <w:r w:rsidRPr="007F6F71">
        <w:rPr>
          <w:lang w:eastAsia="x-none"/>
        </w:rPr>
        <w:t>.</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1B117E75"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Tsuru, em infra própria; porém fazem deploy em cloud com o Kebernets</w:t>
      </w:r>
      <w:r w:rsidR="00BB2A28">
        <w:rPr>
          <w:lang w:eastAsia="x-none"/>
        </w:rPr>
        <w:t>®</w:t>
      </w:r>
      <w:r w:rsidRPr="007F6F71">
        <w:rPr>
          <w:lang w:eastAsia="x-none"/>
        </w:rPr>
        <w:t xml:space="preserve"> e na AWS; fazem deploys de testes para assegurar que o serviço está disponível de redes externas e apontam para a própria infraestrutura.</w:t>
      </w:r>
    </w:p>
    <w:p w14:paraId="2001FADB" w14:textId="57456426" w:rsidR="003E3881" w:rsidRPr="007F6F71" w:rsidRDefault="003E3881" w:rsidP="00595626">
      <w:pPr>
        <w:spacing w:line="360" w:lineRule="auto"/>
        <w:ind w:firstLine="708"/>
        <w:jc w:val="both"/>
        <w:rPr>
          <w:lang w:eastAsia="x-none"/>
        </w:rPr>
      </w:pPr>
      <w:r w:rsidRPr="007F6F71">
        <w:rPr>
          <w:lang w:eastAsia="x-none"/>
        </w:rPr>
        <w:t>O mesmo me informou que utilizam arquivos de configuração no Kubernets</w:t>
      </w:r>
      <w:r w:rsidR="00BB2A28">
        <w:rPr>
          <w:lang w:eastAsia="x-none"/>
        </w:rPr>
        <w:t>®</w:t>
      </w:r>
      <w:r w:rsidRPr="007F6F71">
        <w:rPr>
          <w:lang w:eastAsia="x-none"/>
        </w:rPr>
        <w:t xml:space="preserve"> com a mesma finalidade do Docker-compose e com integração com CI, fazendo orquestração dos serviços e utilizando o conceito de Blue Green.</w:t>
      </w:r>
    </w:p>
    <w:p w14:paraId="07015BE9" w14:textId="1C1FDE4C" w:rsidR="003E3881" w:rsidRPr="007F6F71" w:rsidRDefault="003E3881" w:rsidP="00595626">
      <w:pPr>
        <w:spacing w:line="360" w:lineRule="auto"/>
        <w:ind w:firstLine="708"/>
        <w:jc w:val="both"/>
        <w:rPr>
          <w:lang w:eastAsia="x-none"/>
        </w:rPr>
      </w:pPr>
      <w:r w:rsidRPr="007F6F71">
        <w:rPr>
          <w:lang w:eastAsia="x-none"/>
        </w:rPr>
        <w:t>Este conceito de Blue Green é muito usual para deploys em containers, pois há a possibilidade de ter duas versões da aplicação em produção ao mesmo tempo, ou como me foi explicado nesta entrevista, no arquivo do Kubernets</w:t>
      </w:r>
      <w:r w:rsidR="00BB2A28">
        <w:rPr>
          <w:lang w:eastAsia="x-none"/>
        </w:rPr>
        <w:t>®</w:t>
      </w:r>
      <w:r w:rsidRPr="007F6F71">
        <w:rPr>
          <w:lang w:eastAsia="x-none"/>
        </w:rPr>
        <w:t xml:space="preserve"> há a possibilidade de ser configurado um tempo de permanência (tempo de vida) do container antigo da aplicação, o mesmo pára 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6DA50174" w:rsidR="003E3881" w:rsidRPr="00E66172" w:rsidRDefault="005B3C88" w:rsidP="00AF34EE">
      <w:pPr>
        <w:pStyle w:val="Ttulo11"/>
      </w:pPr>
      <w:bookmarkStart w:id="199" w:name="_Toc499555703"/>
      <w:r>
        <w:lastRenderedPageBreak/>
        <w:t xml:space="preserve">8 </w:t>
      </w:r>
      <w:r w:rsidR="003E3881" w:rsidRPr="005B0731">
        <w:t>ESTUDO DE CASO</w:t>
      </w:r>
      <w:bookmarkEnd w:id="199"/>
    </w:p>
    <w:p w14:paraId="4EE7AB1B" w14:textId="64EC0E69" w:rsidR="003E3881" w:rsidRPr="007F6F71" w:rsidRDefault="0040671E" w:rsidP="00AE4010">
      <w:pPr>
        <w:pStyle w:val="Ttulo21"/>
        <w:jc w:val="left"/>
      </w:pPr>
      <w:bookmarkStart w:id="200" w:name="_Toc499555704"/>
      <w:r>
        <w:t>8</w:t>
      </w:r>
      <w:r w:rsidR="003E3881" w:rsidRPr="007F6F71">
        <w:t>.1 OBJETIVO</w:t>
      </w:r>
      <w:bookmarkEnd w:id="200"/>
    </w:p>
    <w:p w14:paraId="289C0121" w14:textId="77777777" w:rsidR="003E3881" w:rsidRPr="007F6F71" w:rsidRDefault="003E3881" w:rsidP="0035429F">
      <w:pPr>
        <w:pStyle w:val="PSDS-CorpodeTexto"/>
        <w:spacing w:line="360" w:lineRule="auto"/>
        <w:ind w:firstLine="0"/>
        <w:rPr>
          <w:sz w:val="24"/>
          <w:szCs w:val="24"/>
        </w:rPr>
      </w:pPr>
    </w:p>
    <w:p w14:paraId="03E40C0F" w14:textId="7B189A6E" w:rsidR="003E3881" w:rsidRPr="007F6F71" w:rsidRDefault="00BB2A28" w:rsidP="00DD7E86">
      <w:pPr>
        <w:pStyle w:val="PSDS-CorpodeTexto"/>
        <w:spacing w:before="60" w:line="360" w:lineRule="auto"/>
        <w:rPr>
          <w:sz w:val="24"/>
          <w:szCs w:val="24"/>
        </w:rPr>
      </w:pPr>
      <w:r>
        <w:rPr>
          <w:sz w:val="24"/>
          <w:szCs w:val="24"/>
        </w:rPr>
        <w:t xml:space="preserve">Para este estudo de caso, fiz utilização do aprendizado da cadeira </w:t>
      </w:r>
      <w:r w:rsidR="00F51DA0">
        <w:rPr>
          <w:sz w:val="24"/>
          <w:szCs w:val="24"/>
        </w:rPr>
        <w:t xml:space="preserve">Engenharia de Software, o </w:t>
      </w:r>
      <w:r w:rsidR="003E3881" w:rsidRPr="007F6F71">
        <w:rPr>
          <w:sz w:val="24"/>
          <w:szCs w:val="24"/>
        </w:rPr>
        <w:t xml:space="preserve">propósito deste documento é coletar, analisar e definir as necessidades de alto-nível e características do sistema, focando nas potencialidades requeridas </w:t>
      </w:r>
      <w:r w:rsidR="0096263B">
        <w:rPr>
          <w:sz w:val="24"/>
          <w:szCs w:val="24"/>
        </w:rPr>
        <w:t xml:space="preserve">para o correto funcionamento e informativo aos </w:t>
      </w:r>
      <w:r w:rsidR="003E3881" w:rsidRPr="007F6F71">
        <w:rPr>
          <w:sz w:val="24"/>
          <w:szCs w:val="24"/>
        </w:rPr>
        <w:t>usuários-alvo.</w:t>
      </w:r>
    </w:p>
    <w:p w14:paraId="452B8241" w14:textId="0B99297D" w:rsidR="00D3607C" w:rsidRPr="007F6F71" w:rsidRDefault="000A5D36" w:rsidP="00595626">
      <w:pPr>
        <w:pStyle w:val="PSDS-CorpodeTexto"/>
        <w:spacing w:before="60" w:line="360" w:lineRule="auto"/>
        <w:rPr>
          <w:sz w:val="24"/>
          <w:szCs w:val="24"/>
        </w:rPr>
      </w:pPr>
      <w:r>
        <w:rPr>
          <w:sz w:val="24"/>
          <w:szCs w:val="24"/>
        </w:rPr>
        <w:t>V</w:t>
      </w:r>
      <w:r w:rsidR="003E3881" w:rsidRPr="007F6F71">
        <w:rPr>
          <w:sz w:val="24"/>
          <w:szCs w:val="24"/>
        </w:rPr>
        <w:t>is</w:t>
      </w:r>
      <w:r>
        <w:rPr>
          <w:sz w:val="24"/>
          <w:szCs w:val="24"/>
        </w:rPr>
        <w:t>a</w:t>
      </w:r>
      <w:r w:rsidR="003E3881" w:rsidRPr="007F6F71">
        <w:rPr>
          <w:sz w:val="24"/>
          <w:szCs w:val="24"/>
        </w:rPr>
        <w:t xml:space="preserve"> documenta</w:t>
      </w:r>
      <w:r>
        <w:rPr>
          <w:sz w:val="24"/>
          <w:szCs w:val="24"/>
        </w:rPr>
        <w:t xml:space="preserve">r o sistema e </w:t>
      </w:r>
      <w:r w:rsidR="003E3881" w:rsidRPr="007F6F71">
        <w:rPr>
          <w:sz w:val="24"/>
          <w:szCs w:val="24"/>
        </w:rPr>
        <w:t>o ambiente geral, fornecendo a todos os envolvidos uma descrição compreensível deste e suas macro funcionalidades.</w:t>
      </w:r>
    </w:p>
    <w:p w14:paraId="4DCB59E1" w14:textId="77777777" w:rsidR="003E3881" w:rsidRPr="007F6F71" w:rsidRDefault="003E3881" w:rsidP="000A5D36">
      <w:pPr>
        <w:pStyle w:val="PSDS-CorpodeTexto"/>
        <w:spacing w:before="60" w:line="360" w:lineRule="auto"/>
        <w:rPr>
          <w:sz w:val="24"/>
          <w:szCs w:val="24"/>
        </w:rPr>
      </w:pPr>
    </w:p>
    <w:p w14:paraId="0D43E216" w14:textId="3777BC4A" w:rsidR="003E3881" w:rsidRPr="007F6F71" w:rsidRDefault="00647209" w:rsidP="00AE4010">
      <w:pPr>
        <w:pStyle w:val="Ttulo21"/>
        <w:jc w:val="left"/>
      </w:pPr>
      <w:bookmarkStart w:id="201" w:name="_Toc499555705"/>
      <w:r>
        <w:t>8</w:t>
      </w:r>
      <w:r w:rsidR="003E3881" w:rsidRPr="007F6F71">
        <w:t>.2 CENÁRIO ATUAL</w:t>
      </w:r>
      <w:bookmarkEnd w:id="201"/>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68FDC3D4" w:rsidR="003E3881" w:rsidRPr="007F6F71" w:rsidRDefault="00106F2A" w:rsidP="0035429F">
      <w:pPr>
        <w:pStyle w:val="Ttulo21"/>
        <w:jc w:val="left"/>
      </w:pPr>
      <w:bookmarkStart w:id="202" w:name="_Toc499555706"/>
      <w:r>
        <w:t>8</w:t>
      </w:r>
      <w:r w:rsidR="003E3881" w:rsidRPr="007F6F71">
        <w:t>.3 DESCRIÇÃO DO PROJETO</w:t>
      </w:r>
      <w:bookmarkEnd w:id="202"/>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Data 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lastRenderedPageBreak/>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Sidekiq: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r w:rsidRPr="007F6F71">
        <w:rPr>
          <w:sz w:val="24"/>
          <w:szCs w:val="24"/>
        </w:rPr>
        <w:t>Phalanx: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1F14FFE7" w:rsidR="003E3881" w:rsidRPr="007F6F71" w:rsidRDefault="00E0265D" w:rsidP="0012399F">
      <w:pPr>
        <w:pStyle w:val="Ttulo21"/>
        <w:ind w:firstLine="708"/>
        <w:jc w:val="both"/>
      </w:pPr>
      <w:bookmarkStart w:id="203" w:name="_Toc499555707"/>
      <w:r>
        <w:t>8</w:t>
      </w:r>
      <w:r w:rsidR="003E3881" w:rsidRPr="007F6F71">
        <w:t>.4 ENVOLVIMENTO</w:t>
      </w:r>
      <w:bookmarkEnd w:id="203"/>
    </w:p>
    <w:p w14:paraId="25D57231" w14:textId="4ECAE693" w:rsidR="003E3881" w:rsidRPr="007F6F71" w:rsidRDefault="003E3881" w:rsidP="00403202">
      <w:pPr>
        <w:pStyle w:val="PSDS-CorpodeTexto"/>
        <w:spacing w:line="360" w:lineRule="auto"/>
        <w:ind w:firstLine="0"/>
        <w:rPr>
          <w:sz w:val="24"/>
          <w:szCs w:val="24"/>
        </w:rPr>
      </w:pPr>
    </w:p>
    <w:p w14:paraId="088A7834" w14:textId="42B7AAC3" w:rsidR="003E3881" w:rsidRPr="0012399F" w:rsidRDefault="00252A42" w:rsidP="0012399F">
      <w:pPr>
        <w:pStyle w:val="Ttulo3"/>
        <w:spacing w:line="360" w:lineRule="auto"/>
        <w:ind w:firstLine="708"/>
        <w:jc w:val="both"/>
        <w:rPr>
          <w:rFonts w:ascii="Times New Roman" w:hAnsi="Times New Roman"/>
          <w:b/>
          <w:sz w:val="26"/>
          <w:szCs w:val="26"/>
        </w:rPr>
      </w:pPr>
      <w:bookmarkStart w:id="204" w:name="_Toc499555708"/>
      <w:r>
        <w:rPr>
          <w:rFonts w:ascii="Times New Roman" w:hAnsi="Times New Roman"/>
          <w:b/>
          <w:sz w:val="26"/>
          <w:szCs w:val="26"/>
        </w:rPr>
        <w:t>8</w:t>
      </w:r>
      <w:r w:rsidR="003E3881" w:rsidRPr="0012399F">
        <w:rPr>
          <w:rFonts w:ascii="Times New Roman" w:hAnsi="Times New Roman"/>
          <w:b/>
          <w:sz w:val="26"/>
          <w:szCs w:val="26"/>
        </w:rPr>
        <w:t>.4.1. Abrangência</w:t>
      </w:r>
      <w:bookmarkEnd w:id="204"/>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Possui abrangência para o cluster de Raspberry Pi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4A2A3A33" w:rsidR="003E3881" w:rsidRPr="007F6F71" w:rsidRDefault="00813549" w:rsidP="0012399F">
      <w:pPr>
        <w:pStyle w:val="Ttulo21"/>
        <w:ind w:firstLine="708"/>
        <w:jc w:val="both"/>
      </w:pPr>
      <w:bookmarkStart w:id="205" w:name="_Toc499555709"/>
      <w:r>
        <w:t>8</w:t>
      </w:r>
      <w:r w:rsidR="003E3881" w:rsidRPr="007F6F71">
        <w:t>.5 RESTRIÇÕES</w:t>
      </w:r>
      <w:bookmarkEnd w:id="205"/>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57183C54" w:rsidR="003E3881" w:rsidRPr="007F6F71" w:rsidRDefault="005673FD" w:rsidP="0035429F">
      <w:pPr>
        <w:pStyle w:val="Ttulo21"/>
        <w:jc w:val="left"/>
      </w:pPr>
      <w:bookmarkStart w:id="206" w:name="_Toc499555710"/>
      <w:r>
        <w:t>8</w:t>
      </w:r>
      <w:r w:rsidR="003E3881" w:rsidRPr="007F6F71">
        <w:t>.6 PROPOSTA DE SOLUÇÃO TECNOLÓGICA ESCOLHIDA</w:t>
      </w:r>
      <w:bookmarkEnd w:id="206"/>
    </w:p>
    <w:p w14:paraId="039031E6" w14:textId="77777777" w:rsidR="003E3881" w:rsidRPr="007F6F71" w:rsidRDefault="003E3881" w:rsidP="00AE0AF2">
      <w:pPr>
        <w:pStyle w:val="PSDS-MarcadoresNivel1"/>
        <w:spacing w:line="360" w:lineRule="auto"/>
        <w:rPr>
          <w:sz w:val="24"/>
          <w:szCs w:val="24"/>
        </w:rPr>
      </w:pPr>
      <w:r w:rsidRPr="007F6F71">
        <w:rPr>
          <w:sz w:val="24"/>
          <w:szCs w:val="24"/>
        </w:rPr>
        <w:t>Foi escolhido uma aplicação em Rubby, com framework Rails. Para realizar as tarefas de busca, será utilizado o schedule Sidekiq,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588940A4" w:rsidR="003E3881" w:rsidRPr="007F6F71" w:rsidRDefault="00E5065D" w:rsidP="0035429F">
      <w:pPr>
        <w:pStyle w:val="Ttulo21"/>
        <w:jc w:val="left"/>
      </w:pPr>
      <w:bookmarkStart w:id="207" w:name="_Toc499555711"/>
      <w:r>
        <w:t>8</w:t>
      </w:r>
      <w:r w:rsidR="003E3881" w:rsidRPr="007F6F71">
        <w:t>.8 DIAGRAMA DE ATIVIDADES</w:t>
      </w:r>
      <w:bookmarkEnd w:id="207"/>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7777777" w:rsidR="00CE0C88" w:rsidRPr="006A5469" w:rsidRDefault="00CE0C88" w:rsidP="003E3881">
                            <w:pPr>
                              <w:pStyle w:val="Legenda"/>
                              <w:rPr>
                                <w:rFonts w:eastAsia="Calibri" w:cs="Times New Roman"/>
                              </w:rPr>
                            </w:pPr>
                            <w:bookmarkStart w:id="208"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7777777" w:rsidR="00CE0C88" w:rsidRPr="006A5469" w:rsidRDefault="00CE0C88" w:rsidP="003E3881">
                      <w:pPr>
                        <w:pStyle w:val="Legenda"/>
                        <w:rPr>
                          <w:rFonts w:eastAsia="Calibri" w:cs="Times New Roman"/>
                        </w:rPr>
                      </w:pPr>
                      <w:bookmarkStart w:id="209"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09"/>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0">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1DFB5A92" w:rsidR="003E3881" w:rsidRPr="007F6F71" w:rsidRDefault="00444868" w:rsidP="0035429F">
      <w:pPr>
        <w:pStyle w:val="Ttulo21"/>
        <w:jc w:val="left"/>
      </w:pPr>
      <w:bookmarkStart w:id="210" w:name="_Toc499555712"/>
      <w:r>
        <w:t>8</w:t>
      </w:r>
      <w:r w:rsidR="003E3881" w:rsidRPr="007F6F71">
        <w:t>.9 REGRAS DE NEGÓCIO</w:t>
      </w:r>
      <w:bookmarkEnd w:id="210"/>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6843FF2F" w:rsidR="003E3881" w:rsidRPr="007F6F71" w:rsidRDefault="007C5953" w:rsidP="0035429F">
      <w:pPr>
        <w:pStyle w:val="Ttulo21"/>
        <w:jc w:val="left"/>
      </w:pPr>
      <w:bookmarkStart w:id="211" w:name="_Toc499555713"/>
      <w:r>
        <w:t>8</w:t>
      </w:r>
      <w:r w:rsidR="003E3881" w:rsidRPr="007F6F71">
        <w:t>.1</w:t>
      </w:r>
      <w:r w:rsidR="00E21A83">
        <w:t>0</w:t>
      </w:r>
      <w:r w:rsidR="003E3881" w:rsidRPr="007F6F71">
        <w:t xml:space="preserve"> INTERFACE VISUAL</w:t>
      </w:r>
      <w:bookmarkEnd w:id="211"/>
    </w:p>
    <w:p w14:paraId="7092E168" w14:textId="7FDFF5CD" w:rsidR="003E3881" w:rsidRDefault="007C5953" w:rsidP="0035429F">
      <w:pPr>
        <w:pStyle w:val="PSDS-MarcadoresNivel3"/>
        <w:numPr>
          <w:ilvl w:val="0"/>
          <w:numId w:val="0"/>
        </w:numPr>
        <w:tabs>
          <w:tab w:val="left" w:pos="360"/>
        </w:tabs>
        <w:spacing w:line="360" w:lineRule="auto"/>
        <w:ind w:left="1440" w:hanging="720"/>
        <w:rPr>
          <w:b/>
          <w:sz w:val="24"/>
          <w:szCs w:val="24"/>
        </w:rPr>
      </w:pPr>
      <w:r>
        <w:rPr>
          <w:b/>
          <w:sz w:val="24"/>
          <w:szCs w:val="24"/>
        </w:rPr>
        <w:t>8</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4DDE43FF" w14:textId="77777777" w:rsidR="003E3881" w:rsidRPr="007F6F71" w:rsidRDefault="003E3881" w:rsidP="0035429F">
      <w:pPr>
        <w:spacing w:line="360" w:lineRule="auto"/>
      </w:pPr>
      <w:r w:rsidRPr="007F6F71">
        <w:rPr>
          <w:b/>
          <w:noProof/>
        </w:rPr>
        <w:lastRenderedPageBreak/>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77777777" w:rsidR="00CE0C88" w:rsidRPr="00283144" w:rsidRDefault="00CE0C88" w:rsidP="003E3881">
                            <w:pPr>
                              <w:pStyle w:val="Legenda"/>
                              <w:rPr>
                                <w:rFonts w:eastAsia="Calibri" w:cs="Times New Roman"/>
                                <w:b/>
                                <w:noProof/>
                              </w:rPr>
                            </w:pPr>
                            <w:bookmarkStart w:id="212"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Principal do Estudo de Caso Fonte: Próprio autor</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77777777" w:rsidR="00CE0C88" w:rsidRPr="00283144" w:rsidRDefault="00CE0C88" w:rsidP="003E3881">
                      <w:pPr>
                        <w:pStyle w:val="Legenda"/>
                        <w:rPr>
                          <w:rFonts w:eastAsia="Calibri" w:cs="Times New Roman"/>
                          <w:b/>
                          <w:noProof/>
                        </w:rPr>
                      </w:pPr>
                      <w:bookmarkStart w:id="213"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Principal do Estudo de Caso Fonte: Próprio autor</w:t>
                      </w:r>
                      <w:bookmarkEnd w:id="213"/>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77777777" w:rsidR="00CE0C88" w:rsidRPr="00A12C61" w:rsidRDefault="00CE0C88" w:rsidP="003E3881">
                            <w:pPr>
                              <w:pStyle w:val="Legenda"/>
                              <w:rPr>
                                <w:rFonts w:eastAsia="Calibri" w:cs="Times New Roman"/>
                                <w:noProof/>
                              </w:rPr>
                            </w:pPr>
                            <w:bookmarkStart w:id="214"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Produtos do Estudo de Caso Fonte: Próprio autor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77777777" w:rsidR="00CE0C88" w:rsidRPr="00A12C61" w:rsidRDefault="00CE0C88" w:rsidP="003E3881">
                      <w:pPr>
                        <w:pStyle w:val="Legenda"/>
                        <w:rPr>
                          <w:rFonts w:eastAsia="Calibri" w:cs="Times New Roman"/>
                          <w:noProof/>
                        </w:rPr>
                      </w:pPr>
                      <w:bookmarkStart w:id="215"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Produtos do Estudo de Caso Fonte: Próprio autor</w:t>
                      </w:r>
                      <w:bookmarkEnd w:id="215"/>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77777777" w:rsidR="00CE0C88" w:rsidRPr="00546A37" w:rsidRDefault="00CE0C88" w:rsidP="003E3881">
                            <w:pPr>
                              <w:pStyle w:val="Legenda"/>
                              <w:rPr>
                                <w:rFonts w:eastAsia="Calibri" w:cs="Times New Roman"/>
                                <w:noProof/>
                              </w:rPr>
                            </w:pPr>
                            <w:bookmarkStart w:id="216"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Tags do Estudo de Caso Fonte: Próprio autor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77777777" w:rsidR="00CE0C88" w:rsidRPr="00546A37" w:rsidRDefault="00CE0C88" w:rsidP="003E3881">
                      <w:pPr>
                        <w:pStyle w:val="Legenda"/>
                        <w:rPr>
                          <w:rFonts w:eastAsia="Calibri" w:cs="Times New Roman"/>
                          <w:noProof/>
                        </w:rPr>
                      </w:pPr>
                      <w:bookmarkStart w:id="217"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Tags do Estudo de Caso Fonte: Próprio autor</w:t>
                      </w:r>
                      <w:bookmarkEnd w:id="217"/>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77777777" w:rsidR="00CE0C88" w:rsidRPr="00DA5435" w:rsidRDefault="00CE0C88" w:rsidP="003E3881">
                            <w:pPr>
                              <w:pStyle w:val="Legenda"/>
                              <w:rPr>
                                <w:rFonts w:eastAsia="Calibri" w:cs="Times New Roman"/>
                                <w:noProof/>
                              </w:rPr>
                            </w:pPr>
                            <w:bookmarkStart w:id="218"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White List do Estudo de Caso Fonte: Próprio autor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77777777" w:rsidR="00CE0C88" w:rsidRPr="00DA5435" w:rsidRDefault="00CE0C88" w:rsidP="003E3881">
                      <w:pPr>
                        <w:pStyle w:val="Legenda"/>
                        <w:rPr>
                          <w:rFonts w:eastAsia="Calibri" w:cs="Times New Roman"/>
                          <w:noProof/>
                        </w:rPr>
                      </w:pPr>
                      <w:bookmarkStart w:id="219"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White List do Estudo de Caso Fonte: Próprio autor</w:t>
                      </w:r>
                      <w:bookmarkEnd w:id="219"/>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77777777" w:rsidR="00CE0C88" w:rsidRPr="00A84A64" w:rsidRDefault="00CE0C88" w:rsidP="003E3881">
                            <w:pPr>
                              <w:pStyle w:val="Legenda"/>
                              <w:rPr>
                                <w:rFonts w:eastAsia="Calibri" w:cs="Times New Roman"/>
                                <w:noProof/>
                              </w:rPr>
                            </w:pPr>
                            <w:bookmarkStart w:id="220"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Usuários do Estudo de Caso Fonte: Próprio autor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77777777" w:rsidR="00CE0C88" w:rsidRPr="00A84A64" w:rsidRDefault="00CE0C88" w:rsidP="003E3881">
                      <w:pPr>
                        <w:pStyle w:val="Legenda"/>
                        <w:rPr>
                          <w:rFonts w:eastAsia="Calibri" w:cs="Times New Roman"/>
                          <w:noProof/>
                        </w:rPr>
                      </w:pPr>
                      <w:bookmarkStart w:id="221"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Usuários do Estudo de Caso Fonte: Próprio autor</w:t>
                      </w:r>
                      <w:bookmarkEnd w:id="221"/>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77777777" w:rsidR="00CE0C88" w:rsidRPr="00E92977" w:rsidRDefault="00CE0C88" w:rsidP="003E3881">
                            <w:pPr>
                              <w:pStyle w:val="Legenda"/>
                              <w:rPr>
                                <w:rFonts w:eastAsia="Calibri" w:cs="Times New Roman"/>
                                <w:noProof/>
                              </w:rPr>
                            </w:pPr>
                            <w:bookmarkStart w:id="222"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Resultado de Busca do Estudo de Caso Fonte: Próprio autor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77777777" w:rsidR="00CE0C88" w:rsidRPr="00E92977" w:rsidRDefault="00CE0C88" w:rsidP="003E3881">
                      <w:pPr>
                        <w:pStyle w:val="Legenda"/>
                        <w:rPr>
                          <w:rFonts w:eastAsia="Calibri" w:cs="Times New Roman"/>
                          <w:noProof/>
                        </w:rPr>
                      </w:pPr>
                      <w:bookmarkStart w:id="223"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Resultado de Busca do Estudo de Caso Fonte: Próprio autor</w:t>
                      </w:r>
                      <w:bookmarkEnd w:id="223"/>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77777777" w:rsidR="00CE0C88" w:rsidRPr="004B4040" w:rsidRDefault="00CE0C88" w:rsidP="003E3881">
                            <w:pPr>
                              <w:pStyle w:val="Legenda"/>
                              <w:rPr>
                                <w:rFonts w:eastAsia="Calibri" w:cs="Times New Roman"/>
                                <w:noProof/>
                              </w:rPr>
                            </w:pPr>
                            <w:bookmarkStart w:id="224"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Filas do Sidekiq do Estudo de Caso Fonte: Próprio autor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77777777" w:rsidR="00CE0C88" w:rsidRPr="004B4040" w:rsidRDefault="00CE0C88" w:rsidP="003E3881">
                      <w:pPr>
                        <w:pStyle w:val="Legenda"/>
                        <w:rPr>
                          <w:rFonts w:eastAsia="Calibri" w:cs="Times New Roman"/>
                          <w:noProof/>
                        </w:rPr>
                      </w:pPr>
                      <w:bookmarkStart w:id="225"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Filas do Sidekiq do Estudo de Caso Fonte: Próprio autor</w:t>
                      </w:r>
                      <w:bookmarkEnd w:id="225"/>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77777777" w:rsidR="00CE0C88" w:rsidRPr="00853764" w:rsidRDefault="00CE0C88" w:rsidP="003E3881">
                            <w:pPr>
                              <w:pStyle w:val="Legenda"/>
                              <w:rPr>
                                <w:rFonts w:eastAsia="Calibri" w:cs="Times New Roman"/>
                                <w:noProof/>
                              </w:rPr>
                            </w:pPr>
                            <w:bookmarkStart w:id="226"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Dashboard de Histórico de busca do Sidekiq do Estudo de Caso Fonte: Próprio autor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77777777" w:rsidR="00CE0C88" w:rsidRPr="00853764" w:rsidRDefault="00CE0C88" w:rsidP="003E3881">
                      <w:pPr>
                        <w:pStyle w:val="Legenda"/>
                        <w:rPr>
                          <w:rFonts w:eastAsia="Calibri" w:cs="Times New Roman"/>
                          <w:noProof/>
                        </w:rPr>
                      </w:pPr>
                      <w:bookmarkStart w:id="227"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Dashboard de Histórico de busca do Sidekiq do Estudo de Caso Fonte: Próprio autor</w:t>
                      </w:r>
                      <w:bookmarkEnd w:id="227"/>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4DE5A7C4" w:rsidR="003E3881" w:rsidRPr="007F6F71" w:rsidRDefault="007C5953" w:rsidP="003B536A">
      <w:pPr>
        <w:pStyle w:val="Ttulo11"/>
      </w:pPr>
      <w:bookmarkStart w:id="228" w:name="_Toc496802714"/>
      <w:bookmarkStart w:id="229" w:name="_Toc496802943"/>
      <w:bookmarkStart w:id="230" w:name="_Toc499555714"/>
      <w:r>
        <w:lastRenderedPageBreak/>
        <w:t>9</w:t>
      </w:r>
      <w:r w:rsidR="003E3881" w:rsidRPr="007F6F71">
        <w:t xml:space="preserve"> INFRAESTRUTURA</w:t>
      </w:r>
      <w:bookmarkEnd w:id="228"/>
      <w:bookmarkEnd w:id="229"/>
      <w:bookmarkEnd w:id="230"/>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78E3869D" w:rsidR="003E3881" w:rsidRPr="007F6F71" w:rsidRDefault="003E3881" w:rsidP="00595626">
      <w:pPr>
        <w:spacing w:line="360" w:lineRule="auto"/>
        <w:ind w:firstLine="708"/>
        <w:jc w:val="both"/>
      </w:pPr>
      <w:r w:rsidRPr="007F6F71">
        <w:t xml:space="preserve">Usei esta arquitetura para poder comprovar a portabilidade do docker e melhorar o meu estudo de caso, com a possibilidade de execução em infraestrutura própria e distribuída; Com o </w:t>
      </w:r>
      <w:r w:rsidRPr="007F6F71">
        <w:rPr>
          <w:lang w:val="x-none" w:eastAsia="x-none"/>
        </w:rPr>
        <w:t xml:space="preserve">intuíto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w:t>
      </w:r>
      <w:r w:rsidR="00BB2A28">
        <w:rPr>
          <w:lang w:val="x-none" w:eastAsia="x-none"/>
        </w:rPr>
        <w:t>®</w:t>
      </w:r>
      <w:r w:rsidRPr="007F6F71">
        <w:rPr>
          <w:lang w:val="x-none" w:eastAsia="x-none"/>
        </w:rPr>
        <w:t xml:space="preserve"> ou a Digital Ocean</w:t>
      </w:r>
      <w:r w:rsidR="00BB2A28">
        <w:rPr>
          <w:lang w:val="x-none" w:eastAsia="x-none"/>
        </w:rPr>
        <w:t>®</w:t>
      </w:r>
      <w:r w:rsidRPr="007F6F71">
        <w:rPr>
          <w:lang w:val="x-none" w:eastAsia="x-none"/>
        </w:rPr>
        <w:t>.</w:t>
      </w:r>
    </w:p>
    <w:p w14:paraId="0B6AC5F2" w14:textId="161A7A0A"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w:t>
      </w:r>
      <w:r w:rsidR="00BB2A28">
        <w:t>®</w:t>
      </w:r>
      <w:r w:rsidRPr="007F6F71">
        <w:t>, Vagrant</w:t>
      </w:r>
      <w:r w:rsidR="00BB2A28">
        <w:t>®</w:t>
      </w:r>
      <w:r w:rsidRPr="007F6F71">
        <w:t xml:space="preserve"> e Mesos OS</w:t>
      </w:r>
      <w:r w:rsidR="00BB2A28">
        <w:t>®</w:t>
      </w:r>
      <w:r w:rsidRPr="007F6F71">
        <w:t>,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lastRenderedPageBreak/>
        <w:tab/>
        <w:t>X64:</w:t>
      </w:r>
    </w:p>
    <w:p w14:paraId="328D80E6" w14:textId="1ED14C52" w:rsidR="003E3881" w:rsidRPr="007F6F71" w:rsidRDefault="003E3881" w:rsidP="00595626">
      <w:pPr>
        <w:spacing w:line="360" w:lineRule="auto"/>
        <w:jc w:val="both"/>
      </w:pPr>
      <w:r w:rsidRPr="007F6F71">
        <w:tab/>
        <w:t xml:space="preserve">Docker file: </w:t>
      </w:r>
      <w:r w:rsidR="00AE737A">
        <w:t xml:space="preserve">Apêndice </w:t>
      </w:r>
      <w:r w:rsidRPr="007F6F71">
        <w:t>1</w:t>
      </w:r>
      <w:r w:rsidR="00116BD3">
        <w:t>3</w:t>
      </w:r>
      <w:r w:rsidRPr="007F6F71">
        <w:t>.1</w:t>
      </w:r>
    </w:p>
    <w:p w14:paraId="7996B419" w14:textId="5E69A630" w:rsidR="003E3881" w:rsidRPr="007F6F71" w:rsidRDefault="003E3881" w:rsidP="00595626">
      <w:pPr>
        <w:spacing w:line="360" w:lineRule="auto"/>
        <w:jc w:val="both"/>
      </w:pPr>
      <w:r w:rsidRPr="007F6F71">
        <w:tab/>
        <w:t xml:space="preserve">Docker-compose: </w:t>
      </w:r>
      <w:r w:rsidR="004356C4">
        <w:t>Apêndice</w:t>
      </w:r>
      <w:r w:rsidRPr="007F6F71">
        <w:t xml:space="preserve"> 1</w:t>
      </w:r>
      <w:r w:rsidR="00116BD3">
        <w:t>3</w:t>
      </w:r>
      <w:r w:rsidRPr="007F6F71">
        <w:t>.2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16197112"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w:t>
      </w:r>
      <w:r w:rsidR="00116BD3">
        <w:rPr>
          <w:lang w:val="x-none" w:eastAsia="x-none"/>
        </w:rPr>
        <w:t>3</w:t>
      </w:r>
      <w:r w:rsidRPr="007F6F71">
        <w:rPr>
          <w:lang w:val="x-none" w:eastAsia="x-none"/>
        </w:rPr>
        <w:t>.3</w:t>
      </w:r>
    </w:p>
    <w:p w14:paraId="1B3CF610" w14:textId="69137170"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w:t>
      </w:r>
      <w:r w:rsidR="00116BD3">
        <w:rPr>
          <w:lang w:val="x-none"/>
        </w:rPr>
        <w:t>3</w:t>
      </w:r>
      <w:r w:rsidRPr="007F6F71">
        <w:rPr>
          <w:lang w:val="x-none"/>
        </w:rPr>
        <w:t>.4</w:t>
      </w:r>
    </w:p>
    <w:p w14:paraId="0CB87186" w14:textId="29F3D4D8"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w:t>
      </w:r>
      <w:r w:rsidR="00116BD3">
        <w:rPr>
          <w:lang w:val="x-none"/>
        </w:rPr>
        <w:t>3</w:t>
      </w:r>
      <w:r w:rsidRPr="007F6F71">
        <w:rPr>
          <w:lang w:val="x-none"/>
        </w:rPr>
        <w:t>.5</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utilizado em um blog de um Docker Captan [</w:t>
      </w:r>
      <w:r w:rsidR="006A03B4">
        <w:t>39</w:t>
      </w:r>
      <w:r w:rsidR="000A1C05">
        <w:t>]</w:t>
      </w:r>
      <w:r w:rsidR="00222FBA">
        <w:t>, que criou uma imagem de um sistema Linux Debian 8</w:t>
      </w:r>
      <w:r w:rsidR="00D664D4">
        <w:t>;</w:t>
      </w:r>
      <w:r w:rsidR="00345B96">
        <w:t xml:space="preserve"> usei </w:t>
      </w:r>
      <w:r w:rsidR="00B627CF">
        <w:t>o software Etcher [40] para poder inserir o sistema no cartão SD, e utilizá-lo no RaspberryPi.</w:t>
      </w:r>
    </w:p>
    <w:p w14:paraId="2F60D787" w14:textId="1EADE4A2" w:rsidR="00B82BDE" w:rsidRPr="007F6F71" w:rsidRDefault="00B82BDE" w:rsidP="0035429F">
      <w:pPr>
        <w:spacing w:line="360" w:lineRule="auto"/>
      </w:pPr>
    </w:p>
    <w:p w14:paraId="49C3FE65" w14:textId="56E046D6" w:rsidR="003E3881" w:rsidRPr="007F6F71" w:rsidRDefault="007C5953" w:rsidP="0035667C">
      <w:pPr>
        <w:pStyle w:val="Ttulo11"/>
        <w:spacing w:line="720" w:lineRule="auto"/>
      </w:pPr>
      <w:bookmarkStart w:id="231" w:name="_Toc499555715"/>
      <w:r>
        <w:lastRenderedPageBreak/>
        <w:t>10</w:t>
      </w:r>
      <w:r w:rsidR="003E3881" w:rsidRPr="007F6F71">
        <w:t xml:space="preserve"> CONCLUSÃO</w:t>
      </w:r>
      <w:bookmarkEnd w:id="231"/>
    </w:p>
    <w:p w14:paraId="6E691483" w14:textId="77777777" w:rsidR="00FC702F" w:rsidRDefault="004F5941" w:rsidP="00D44378">
      <w:pPr>
        <w:spacing w:line="360" w:lineRule="auto"/>
        <w:ind w:firstLine="720"/>
        <w:rPr>
          <w:ins w:id="232" w:author="Thiago Cruz" w:date="2017-11-27T20:33:00Z"/>
          <w:b/>
        </w:rPr>
        <w:pPrChange w:id="233" w:author="Thiago Cruz" w:date="2017-11-27T20:31:00Z">
          <w:pPr>
            <w:spacing w:line="360" w:lineRule="auto"/>
          </w:pPr>
        </w:pPrChange>
      </w:pPr>
      <w:ins w:id="234" w:author="Thiago Cruz" w:date="2017-11-27T20:31:00Z">
        <w:r>
          <w:rPr>
            <w:b/>
          </w:rPr>
          <w:t>Faço</w:t>
        </w:r>
        <w:r w:rsidR="00276F88">
          <w:rPr>
            <w:b/>
          </w:rPr>
          <w:t xml:space="preserve"> como conclusão desta obra</w:t>
        </w:r>
      </w:ins>
      <w:ins w:id="235" w:author="Thiago Cruz" w:date="2017-11-27T20:32:00Z">
        <w:r w:rsidR="00FC702F">
          <w:rPr>
            <w:b/>
          </w:rPr>
          <w:t xml:space="preserve"> que a computação em nuvem com o paradigma de serviço utilizando a plataforma Docker é de grande vantagem e proveito para a equipe </w:t>
        </w:r>
      </w:ins>
      <w:ins w:id="236" w:author="Thiago Cruz" w:date="2017-11-27T20:33:00Z">
        <w:r w:rsidR="00FC702F">
          <w:rPr>
            <w:b/>
          </w:rPr>
          <w:t>desenvolvimento de software, quando para a equipe de infraestrutura, visto que visa aproximar ambas as equipes e ampliar a gama de conhecimento de ambas as equipes.</w:t>
        </w:r>
      </w:ins>
    </w:p>
    <w:p w14:paraId="7F03406E" w14:textId="534E2F72" w:rsidR="003E3881" w:rsidRPr="007F6F71" w:rsidRDefault="00FC702F" w:rsidP="00D44378">
      <w:pPr>
        <w:spacing w:line="360" w:lineRule="auto"/>
        <w:ind w:firstLine="720"/>
        <w:rPr>
          <w:b/>
        </w:rPr>
        <w:pPrChange w:id="237" w:author="Thiago Cruz" w:date="2017-11-27T20:31:00Z">
          <w:pPr>
            <w:spacing w:line="360" w:lineRule="auto"/>
          </w:pPr>
        </w:pPrChange>
      </w:pPr>
      <w:ins w:id="238" w:author="Thiago Cruz" w:date="2017-11-27T20:34:00Z">
        <w:r>
          <w:rPr>
            <w:b/>
          </w:rPr>
          <w:t xml:space="preserve">Vejo como vantagem este modelo de computação para </w:t>
        </w:r>
        <w:r w:rsidRPr="00FC702F">
          <w:rPr>
            <w:b/>
            <w:i/>
            <w:rPrChange w:id="239" w:author="Thiago Cruz" w:date="2017-11-27T20:34:00Z">
              <w:rPr>
                <w:b/>
              </w:rPr>
            </w:rPrChange>
          </w:rPr>
          <w:t>DataCenters</w:t>
        </w:r>
        <w:r>
          <w:rPr>
            <w:b/>
            <w:i/>
          </w:rPr>
          <w:t xml:space="preserve">, </w:t>
        </w:r>
        <w:r>
          <w:rPr>
            <w:b/>
          </w:rPr>
          <w:t>visto que é de grande valia para escalonamento, provisionamento, criação e deleç</w:t>
        </w:r>
      </w:ins>
      <w:ins w:id="240" w:author="Thiago Cruz" w:date="2017-11-27T20:35:00Z">
        <w:r>
          <w:rPr>
            <w:b/>
          </w:rPr>
          <w:t>ão de serviços, com foco cada vez mais na aplicação em microserviços e não mais tão focado na infraestrutura em sim, visto que a mesma uma vez criada, pode ser replicada (Download) em qualquer host que possua o</w:t>
        </w:r>
      </w:ins>
      <w:ins w:id="241" w:author="Thiago Cruz" w:date="2017-11-27T20:36:00Z">
        <w:r>
          <w:rPr>
            <w:b/>
          </w:rPr>
          <w:t xml:space="preserve"> cliente do Docker.</w:t>
        </w:r>
      </w:ins>
      <w:bookmarkStart w:id="242" w:name="_GoBack"/>
      <w:bookmarkEnd w:id="242"/>
      <w:r w:rsidR="003E3881" w:rsidRPr="007F6F71">
        <w:rPr>
          <w:b/>
        </w:rPr>
        <w:br w:type="page"/>
      </w:r>
    </w:p>
    <w:p w14:paraId="3ACBB0B3" w14:textId="5E5E9305" w:rsidR="003E3881" w:rsidRPr="007F6F71" w:rsidRDefault="00914E32" w:rsidP="003B536A">
      <w:pPr>
        <w:pStyle w:val="Ttulo11"/>
      </w:pPr>
      <w:bookmarkStart w:id="243" w:name="_Toc499555716"/>
      <w:r>
        <w:lastRenderedPageBreak/>
        <w:t>1</w:t>
      </w:r>
      <w:r w:rsidR="002B35BB">
        <w:t>1</w:t>
      </w:r>
      <w:r>
        <w:t xml:space="preserve"> TRABALHOS</w:t>
      </w:r>
      <w:r w:rsidR="003E3881" w:rsidRPr="007F6F71">
        <w:t xml:space="preserve"> FUTUR</w:t>
      </w:r>
      <w:r w:rsidR="006F3EC9">
        <w:t>O</w:t>
      </w:r>
      <w:r w:rsidR="003E3881" w:rsidRPr="007F6F71">
        <w:t>S</w:t>
      </w:r>
      <w:bookmarkEnd w:id="243"/>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integrations).</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r w:rsidR="00C8094A" w:rsidRPr="00563DA9">
        <w:rPr>
          <w:i/>
        </w:rPr>
        <w:t>shell</w:t>
      </w:r>
      <w:r w:rsidR="00C8094A">
        <w:t xml:space="preserve"> para poder fazer o </w:t>
      </w:r>
      <w:r w:rsidR="00C8094A" w:rsidRPr="007E30F2">
        <w:rPr>
          <w:i/>
        </w:rPr>
        <w:t>build</w:t>
      </w:r>
      <w:r w:rsidR="00C8094A">
        <w:t xml:space="preserve"> da imagem do Docker-compose, </w:t>
      </w:r>
      <w:r w:rsidR="00C8094A" w:rsidRPr="007E30F2">
        <w:rPr>
          <w:i/>
        </w:rPr>
        <w:t>seed</w:t>
      </w:r>
      <w:r w:rsidR="00842D63">
        <w:rPr>
          <w:i/>
        </w:rPr>
        <w:t xml:space="preserve"> </w:t>
      </w:r>
      <w:r w:rsidR="00842D63" w:rsidRPr="007E30F2">
        <w:t>do</w:t>
      </w:r>
      <w:r w:rsidR="00842D63">
        <w:t xml:space="preserve"> banco de dados e </w:t>
      </w:r>
      <w:r w:rsidR="00842D63" w:rsidRPr="00563DA9">
        <w:rPr>
          <w:i/>
        </w:rPr>
        <w:t>scafold</w:t>
      </w:r>
      <w:r w:rsidR="00842D63">
        <w:t xml:space="preserve"> dos estáticos de forma que pudesse replicar de forma rápida com o </w:t>
      </w:r>
      <w:r w:rsidR="00842D63" w:rsidRPr="004C0494">
        <w:t>GitHub</w:t>
      </w:r>
      <w:r w:rsidR="00DF588B">
        <w:t>®</w:t>
      </w:r>
      <w:r w:rsidR="00842D63">
        <w:t xml:space="preserve"> para todos os hosts utilizados em infraestrutura própria.</w:t>
      </w:r>
    </w:p>
    <w:p w14:paraId="37B0248D" w14:textId="45E36D1C"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r w:rsidRPr="00953A19">
        <w:t>Heroku</w:t>
      </w:r>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escalanomanto da aplicação para outros </w:t>
      </w:r>
      <w:r w:rsidR="00FE4CF4" w:rsidRPr="007E30F2">
        <w:rPr>
          <w:i/>
        </w:rPr>
        <w:t>IaaS</w:t>
      </w:r>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p>
    <w:p w14:paraId="3415BBF0" w14:textId="6D3B0260" w:rsidR="003E3881" w:rsidRPr="007F6F71" w:rsidRDefault="003E3881" w:rsidP="003B536A">
      <w:pPr>
        <w:pStyle w:val="Ttulo11"/>
      </w:pPr>
      <w:bookmarkStart w:id="244" w:name="_Toc496802715"/>
      <w:bookmarkStart w:id="245" w:name="_Toc496802944"/>
      <w:bookmarkStart w:id="246" w:name="_Toc499555717"/>
      <w:r w:rsidRPr="007F6F71">
        <w:lastRenderedPageBreak/>
        <w:t>1</w:t>
      </w:r>
      <w:r w:rsidR="000136CB">
        <w:t>2</w:t>
      </w:r>
      <w:r w:rsidRPr="007F6F71">
        <w:t xml:space="preserve"> REFERÊNCIAS</w:t>
      </w:r>
      <w:bookmarkEnd w:id="244"/>
      <w:bookmarkEnd w:id="245"/>
      <w:bookmarkEnd w:id="246"/>
    </w:p>
    <w:p w14:paraId="671ED0C5" w14:textId="77777777" w:rsidR="007A378A" w:rsidRDefault="007A378A" w:rsidP="0035429F">
      <w:pPr>
        <w:spacing w:line="360" w:lineRule="auto"/>
        <w:rPr>
          <w:lang w:val="en-US"/>
        </w:rPr>
      </w:pPr>
      <w:r w:rsidRPr="007A378A">
        <w:rPr>
          <w:lang w:val="en-US"/>
        </w:rPr>
        <w:t xml:space="preserve">[1] “The NIST Definition of Cloud Computing”. </w:t>
      </w:r>
      <w:r w:rsidRPr="0088526A">
        <w:t xml:space="preserve">Disponível em &lt;http://nvlpubs.nist.gov/nistpubs/Legacy/SP/nistspecialpublication800-145.pdf &gt;. </w:t>
      </w:r>
      <w:r w:rsidRPr="007A378A">
        <w:rPr>
          <w:lang w:val="en-US"/>
        </w:rPr>
        <w:t>Acessado em 24/11/2016</w:t>
      </w:r>
      <w:r w:rsidRPr="007A378A" w:rsidDel="008B7F81">
        <w:rPr>
          <w:lang w:val="en-US"/>
        </w:rPr>
        <w:t xml:space="preserve"> </w:t>
      </w:r>
    </w:p>
    <w:p w14:paraId="7B392D87" w14:textId="77777777" w:rsidR="009E0DCC" w:rsidRDefault="009E0DCC" w:rsidP="0035429F">
      <w:pPr>
        <w:spacing w:line="360" w:lineRule="auto"/>
        <w:rPr>
          <w:lang w:val="en-US"/>
        </w:rPr>
      </w:pPr>
    </w:p>
    <w:p w14:paraId="634E2A94" w14:textId="14053C4B" w:rsidR="009E0DCC" w:rsidRPr="00E65C0F" w:rsidRDefault="009E0DCC" w:rsidP="0035429F">
      <w:pPr>
        <w:spacing w:line="360" w:lineRule="auto"/>
      </w:pPr>
      <w:r>
        <w:t>[</w:t>
      </w:r>
      <w:r w:rsidRPr="0088526A">
        <w:t>2] História da computação em nuvens. Disponível em &lt;http://www.dsc.ufcg.edu.br/~pet/jornal/agosto2012/materias/historia_da_computacao.htm</w:t>
      </w:r>
      <w:r w:rsidR="00010375">
        <w:t>l</w:t>
      </w:r>
      <w:r w:rsidRPr="0088526A">
        <w:t xml:space="preserve">&gt;. </w:t>
      </w:r>
      <w:r w:rsidRPr="00E65C0F">
        <w:t xml:space="preserve">Acessado em 18/11/2016 </w:t>
      </w:r>
    </w:p>
    <w:p w14:paraId="0A933F24" w14:textId="77777777" w:rsidR="00534F4D" w:rsidRPr="00E65C0F" w:rsidRDefault="00534F4D" w:rsidP="0035429F">
      <w:pPr>
        <w:spacing w:line="360" w:lineRule="auto"/>
      </w:pPr>
    </w:p>
    <w:p w14:paraId="73845197" w14:textId="77777777" w:rsidR="00534F4D" w:rsidRPr="0088526A" w:rsidRDefault="00534F4D" w:rsidP="00534F4D">
      <w:pPr>
        <w:spacing w:line="360" w:lineRule="auto"/>
      </w:pPr>
      <w:r w:rsidRPr="0088526A">
        <w:t>[3] NOGUEIRA, MATHEUS CADORI1; PEZZI, DANIEL DA CUNHA (2010) “A Computação Agora é nas Nuvens” Universidade de Cruz Alta (UNICRUZ) – Cruz Alta, RS – Brasil.</w:t>
      </w:r>
    </w:p>
    <w:p w14:paraId="363AF841" w14:textId="77777777" w:rsidR="00534F4D" w:rsidRPr="0088526A" w:rsidRDefault="00534F4D" w:rsidP="00534F4D">
      <w:pPr>
        <w:spacing w:line="360" w:lineRule="auto"/>
      </w:pPr>
    </w:p>
    <w:p w14:paraId="0F52ACC2" w14:textId="77777777" w:rsidR="00534F4D" w:rsidRPr="0088526A" w:rsidRDefault="00534F4D" w:rsidP="00534F4D">
      <w:pPr>
        <w:spacing w:line="360" w:lineRule="auto"/>
      </w:pPr>
      <w:r w:rsidRPr="00534F4D">
        <w:rPr>
          <w:lang w:val="en-US"/>
        </w:rPr>
        <w:t xml:space="preserve">[4] AULBACH, STEFAN; JACOBS, DEAN; KEMPER, ALFONS; et al. (2009) “A Comparison of Flexible Schemas for Software as a Service.” </w:t>
      </w:r>
      <w:r w:rsidRPr="0088526A">
        <w:t>35th SIGMOD - International</w:t>
      </w:r>
    </w:p>
    <w:p w14:paraId="71BA4B77" w14:textId="77777777" w:rsidR="00534F4D" w:rsidRPr="0088526A" w:rsidRDefault="00534F4D" w:rsidP="00534F4D">
      <w:pPr>
        <w:spacing w:line="360" w:lineRule="auto"/>
      </w:pPr>
      <w:r w:rsidRPr="0088526A">
        <w:t>Conference on Management of Data, 2009.</w:t>
      </w:r>
    </w:p>
    <w:p w14:paraId="12EE0EE4" w14:textId="77777777" w:rsidR="00534F4D" w:rsidRPr="0088526A" w:rsidRDefault="00534F4D" w:rsidP="00534F4D">
      <w:pPr>
        <w:spacing w:line="360" w:lineRule="auto"/>
      </w:pPr>
    </w:p>
    <w:p w14:paraId="0151CEFE" w14:textId="70BB6785" w:rsidR="00534F4D" w:rsidRPr="0088526A" w:rsidRDefault="00534F4D" w:rsidP="00534F4D">
      <w:pPr>
        <w:spacing w:line="360" w:lineRule="auto"/>
      </w:pPr>
      <w:r w:rsidRPr="0088526A">
        <w:t>[5] TAURION, C. (2009) “Cloud Computing: computação em nuvem: transformando o mundo</w:t>
      </w:r>
      <w:r w:rsidR="000D1736">
        <w:t xml:space="preserve"> </w:t>
      </w:r>
      <w:r w:rsidRPr="0088526A">
        <w:t>da tecnologia da informação”, Editora Brasport: Rio de Janeiro, Brasil.</w:t>
      </w:r>
    </w:p>
    <w:p w14:paraId="3A7E94A8" w14:textId="77777777" w:rsidR="00534F4D" w:rsidRPr="0088526A" w:rsidRDefault="00534F4D" w:rsidP="00534F4D">
      <w:pPr>
        <w:spacing w:line="360" w:lineRule="auto"/>
      </w:pPr>
    </w:p>
    <w:p w14:paraId="6649EF85" w14:textId="607F4BA8" w:rsidR="00534F4D" w:rsidRPr="0088526A" w:rsidRDefault="00534F4D" w:rsidP="00534F4D">
      <w:pPr>
        <w:spacing w:line="360" w:lineRule="auto"/>
      </w:pPr>
      <w:r w:rsidRPr="0088526A">
        <w:t>[6] VERAS, MANOEL.(2012) “Cloud Computing: Nova Arquitetura da TI”. Editora Brasport:Rio de Janeiro, Brasil.</w:t>
      </w:r>
    </w:p>
    <w:p w14:paraId="6479B8F2" w14:textId="77777777" w:rsidR="00534F4D" w:rsidRPr="0088526A" w:rsidRDefault="00534F4D" w:rsidP="00534F4D">
      <w:pPr>
        <w:spacing w:line="360" w:lineRule="auto"/>
      </w:pPr>
    </w:p>
    <w:p w14:paraId="2CB91839" w14:textId="77777777" w:rsidR="00534F4D" w:rsidRPr="0088526A" w:rsidRDefault="00534F4D" w:rsidP="00534F4D">
      <w:pPr>
        <w:spacing w:line="360" w:lineRule="auto"/>
      </w:pPr>
      <w:r w:rsidRPr="0088526A">
        <w:t>[8] SOUZA, FLÁVIO R. C.; MOREIRA, LEONARDO O.; MACHADO, JAVAM C. Computação em</w:t>
      </w:r>
    </w:p>
    <w:p w14:paraId="741E1F24" w14:textId="77777777" w:rsidR="00534F4D" w:rsidRDefault="00534F4D" w:rsidP="0035429F">
      <w:pPr>
        <w:spacing w:line="360" w:lineRule="auto"/>
        <w:rPr>
          <w:lang w:val="en-US"/>
        </w:rPr>
      </w:pPr>
      <w:r w:rsidRPr="0088526A">
        <w:t xml:space="preserve">Nuvem: Conceitos, Tecnologias, Aplicações e Desafios. </w:t>
      </w:r>
      <w:r w:rsidRPr="00534F4D">
        <w:rPr>
          <w:lang w:val="en-US"/>
        </w:rPr>
        <w:t>ERCEMAPI 2009.</w:t>
      </w:r>
      <w:r w:rsidRPr="00534F4D" w:rsidDel="008B7F81">
        <w:rPr>
          <w:lang w:val="en-US"/>
        </w:rPr>
        <w:t xml:space="preserve"> </w:t>
      </w:r>
    </w:p>
    <w:p w14:paraId="6ABE39BE" w14:textId="77777777" w:rsidR="003C31EF" w:rsidRDefault="003C31EF" w:rsidP="0035429F">
      <w:pPr>
        <w:spacing w:line="360" w:lineRule="auto"/>
        <w:rPr>
          <w:lang w:val="en-US"/>
        </w:rPr>
      </w:pPr>
    </w:p>
    <w:p w14:paraId="7E1A09BD" w14:textId="77777777" w:rsidR="003C31EF" w:rsidRPr="0088526A" w:rsidRDefault="003C31EF" w:rsidP="003C31EF">
      <w:pPr>
        <w:spacing w:line="360" w:lineRule="auto"/>
      </w:pPr>
      <w:r w:rsidRPr="0088526A">
        <w:t>[9] “Saiba como a virtualização por container revolucionou a infraestrutura de TI. Parte 2”. Disponível em &lt;https://www.3way.com.br/saiba-como-a-virtualizacao-por-container-revolucionou-a-infraestrutura-de-ti-part2/&gt;. Acessado em 03/05/2017</w:t>
      </w:r>
    </w:p>
    <w:p w14:paraId="47F49BAF" w14:textId="77777777" w:rsidR="003C31EF" w:rsidRPr="0088526A" w:rsidRDefault="003C31EF" w:rsidP="003C31EF">
      <w:pPr>
        <w:spacing w:line="360" w:lineRule="auto"/>
      </w:pPr>
    </w:p>
    <w:p w14:paraId="0E056484" w14:textId="77777777" w:rsidR="003C31EF" w:rsidRPr="0088526A" w:rsidRDefault="003C31EF" w:rsidP="003C31EF">
      <w:pPr>
        <w:spacing w:line="360" w:lineRule="auto"/>
      </w:pPr>
      <w:r w:rsidRPr="0088526A">
        <w:lastRenderedPageBreak/>
        <w:t>[10] “Saiba como a virtualização por container revolucionou a infraestrutura de TI. Parte 1”. Disponível em &lt;https://www.3way.com.br/saiba-como-a-virtualizacao-por-container-mudou-a-infraestrutura-de-ti/&gt;. Acessado em 03/05/2017</w:t>
      </w:r>
    </w:p>
    <w:p w14:paraId="7FEDCA8E" w14:textId="77777777" w:rsidR="003C31EF" w:rsidRPr="0088526A" w:rsidRDefault="003C31EF" w:rsidP="003C31EF">
      <w:pPr>
        <w:spacing w:line="360" w:lineRule="auto"/>
      </w:pPr>
    </w:p>
    <w:p w14:paraId="6080A90A" w14:textId="77777777" w:rsidR="003C31EF" w:rsidRPr="0088526A" w:rsidRDefault="003C31EF" w:rsidP="003C31EF">
      <w:pPr>
        <w:spacing w:line="360" w:lineRule="auto"/>
      </w:pPr>
      <w:r w:rsidRPr="0088526A">
        <w:t>[11] “Saiba como a virtualização por container revolucionou a infraestrutura de ti! Parte 3”. Disponível em &lt;https://www.3way.com.br/gerenciando-containers-usando-kubernetes/&gt;. Acessado em 03/05/2017</w:t>
      </w:r>
    </w:p>
    <w:p w14:paraId="42E1BD6C" w14:textId="77777777" w:rsidR="003C31EF" w:rsidRPr="0088526A" w:rsidRDefault="003C31EF" w:rsidP="003C31EF">
      <w:pPr>
        <w:spacing w:line="360" w:lineRule="auto"/>
      </w:pPr>
    </w:p>
    <w:p w14:paraId="692CBB70" w14:textId="77777777" w:rsidR="003C31EF" w:rsidRPr="0088526A" w:rsidRDefault="003C31EF" w:rsidP="003C31EF">
      <w:pPr>
        <w:spacing w:line="360" w:lineRule="auto"/>
      </w:pPr>
      <w:r w:rsidRPr="0088526A">
        <w:t>[12] “O que é Container?”. Disponível em &lt;http://www.mundodocker.com.br/o-que-e-container/&gt;. Acessado em 04/05/2017</w:t>
      </w:r>
    </w:p>
    <w:p w14:paraId="741FA468" w14:textId="77777777" w:rsidR="003C31EF" w:rsidRPr="0088526A" w:rsidRDefault="003C31EF" w:rsidP="003C31EF">
      <w:pPr>
        <w:spacing w:line="360" w:lineRule="auto"/>
      </w:pPr>
    </w:p>
    <w:p w14:paraId="70BE222E" w14:textId="77777777" w:rsidR="00A90E4B" w:rsidRPr="007F6F71" w:rsidRDefault="003C31EF" w:rsidP="00A90E4B">
      <w:pPr>
        <w:spacing w:line="360" w:lineRule="auto"/>
      </w:pPr>
      <w:r w:rsidRPr="00785BD0">
        <w:rPr>
          <w:lang w:val="en-US"/>
        </w:rPr>
        <w:t xml:space="preserve">[13] </w:t>
      </w:r>
      <w:r w:rsidR="00A90E4B" w:rsidRPr="00563DA9">
        <w:rPr>
          <w:lang w:val="en-US"/>
        </w:rPr>
        <w:t xml:space="preserve">“10 things to avoid in docker containers”. </w:t>
      </w:r>
      <w:r w:rsidR="00A90E4B" w:rsidRPr="007F6F71">
        <w:t>Disponível em: &lt;https://developers.redhat.com/blog/2016/02/24/10-things-to-avoid-in-docker-containers/&gt;. Acessado em 25/10/2017</w:t>
      </w:r>
    </w:p>
    <w:p w14:paraId="7CF3191F" w14:textId="223188FA" w:rsidR="003C31EF" w:rsidRPr="0088526A" w:rsidRDefault="003C31EF" w:rsidP="003C31EF">
      <w:pPr>
        <w:spacing w:line="360" w:lineRule="auto"/>
      </w:pPr>
    </w:p>
    <w:p w14:paraId="1517B778" w14:textId="77777777" w:rsidR="003C31EF" w:rsidRPr="0088526A" w:rsidRDefault="003C31EF" w:rsidP="003C31EF">
      <w:pPr>
        <w:spacing w:line="360" w:lineRule="auto"/>
      </w:pPr>
    </w:p>
    <w:p w14:paraId="49E63E26" w14:textId="6E639CD2" w:rsidR="003C31EF" w:rsidRPr="0088526A" w:rsidRDefault="003C31EF" w:rsidP="003C31EF">
      <w:pPr>
        <w:spacing w:line="360" w:lineRule="auto"/>
      </w:pPr>
      <w:r w:rsidRPr="0088526A">
        <w:t xml:space="preserve">[14] </w:t>
      </w:r>
      <w:r w:rsidR="00505D86">
        <w:t>“</w:t>
      </w:r>
      <w:r w:rsidR="00D76FDC">
        <w:t>Docker Engine</w:t>
      </w:r>
      <w:r w:rsidR="00505D86">
        <w:t>”</w:t>
      </w:r>
      <w:r w:rsidR="00D76FDC">
        <w:t xml:space="preserve">. </w:t>
      </w:r>
      <w:r w:rsidRPr="0088526A">
        <w:t>Disponível em &lt;https://docs.docker.com/engine/docker-overview/#docker-engine&gt; Acessado em</w:t>
      </w:r>
      <w:r w:rsidR="00C1510E">
        <w:t xml:space="preserve"> 25/10/2017</w:t>
      </w:r>
    </w:p>
    <w:p w14:paraId="20EB238E" w14:textId="77777777" w:rsidR="003C31EF" w:rsidRPr="0088526A" w:rsidRDefault="003C31EF" w:rsidP="003C31EF">
      <w:pPr>
        <w:spacing w:line="360" w:lineRule="auto"/>
      </w:pPr>
    </w:p>
    <w:p w14:paraId="77BFB9B4" w14:textId="7E841727" w:rsidR="003C31EF" w:rsidRPr="0088526A" w:rsidRDefault="003C31EF" w:rsidP="003C31EF">
      <w:pPr>
        <w:spacing w:line="360" w:lineRule="auto"/>
      </w:pPr>
      <w:r w:rsidRPr="0088526A">
        <w:t xml:space="preserve">[15] </w:t>
      </w:r>
      <w:r w:rsidR="009171ED">
        <w:t xml:space="preserve">“Docker para Desenvolvedores”. </w:t>
      </w:r>
      <w:r w:rsidRPr="0088526A">
        <w:t>Disponível em &lt;https://github.com/gomex/docker-para-desenvolvedores/blob/master/manuscript/porque.md&gt; Acessado em</w:t>
      </w:r>
      <w:r w:rsidR="00C1510E">
        <w:t xml:space="preserve"> 25/10/2017</w:t>
      </w:r>
    </w:p>
    <w:p w14:paraId="1144144C" w14:textId="77777777" w:rsidR="003C31EF" w:rsidRPr="0088526A" w:rsidRDefault="003C31EF" w:rsidP="003C31EF">
      <w:pPr>
        <w:spacing w:line="360" w:lineRule="auto"/>
      </w:pPr>
    </w:p>
    <w:p w14:paraId="7BCB5C48" w14:textId="1155EC56" w:rsidR="003C31EF" w:rsidRPr="0088526A" w:rsidRDefault="003C31EF" w:rsidP="003C31EF">
      <w:pPr>
        <w:spacing w:line="360" w:lineRule="auto"/>
      </w:pPr>
      <w:r w:rsidRPr="0088526A">
        <w:t xml:space="preserve">[16] </w:t>
      </w:r>
      <w:r w:rsidR="00425BE2">
        <w:t xml:space="preserve">“Docker for Mac”. </w:t>
      </w:r>
      <w:r w:rsidRPr="0088526A">
        <w:t>Disponível em &lt;https://www.docker.com/docker-mac&gt; Acessado em</w:t>
      </w:r>
      <w:r w:rsidR="00425BE2">
        <w:t xml:space="preserve"> 26/11/2017.</w:t>
      </w:r>
    </w:p>
    <w:p w14:paraId="43A02A98" w14:textId="77777777" w:rsidR="003C31EF" w:rsidRPr="0088526A" w:rsidRDefault="003C31EF" w:rsidP="003C31EF">
      <w:pPr>
        <w:spacing w:line="360" w:lineRule="auto"/>
      </w:pPr>
    </w:p>
    <w:p w14:paraId="728EED8C" w14:textId="1EFD3460" w:rsidR="003C31EF" w:rsidRPr="0088526A" w:rsidRDefault="003C31EF" w:rsidP="003C31EF">
      <w:pPr>
        <w:spacing w:line="360" w:lineRule="auto"/>
      </w:pPr>
      <w:r w:rsidRPr="0046236E">
        <w:rPr>
          <w:lang w:val="en-US"/>
        </w:rPr>
        <w:t xml:space="preserve">[17] </w:t>
      </w:r>
      <w:r w:rsidR="003376A7" w:rsidRPr="0046236E">
        <w:rPr>
          <w:lang w:val="en-US"/>
        </w:rPr>
        <w:t>“Best practices for writing Dockerfiles”.</w:t>
      </w:r>
      <w:r w:rsidR="00217209" w:rsidRPr="0046236E">
        <w:rPr>
          <w:lang w:val="en-US"/>
        </w:rPr>
        <w:t xml:space="preserve"> </w:t>
      </w:r>
      <w:r w:rsidRPr="0088526A">
        <w:t>Disponível em &lt;https://docs.docker.com/engine/userguide/eng-image/dockerfile_best-practices/&gt; Acessado em</w:t>
      </w:r>
      <w:r w:rsidR="0011037C">
        <w:t xml:space="preserve"> 10/06/2017</w:t>
      </w:r>
    </w:p>
    <w:p w14:paraId="703BF603" w14:textId="77777777" w:rsidR="003C31EF" w:rsidRPr="0088526A" w:rsidRDefault="003C31EF" w:rsidP="003C31EF">
      <w:pPr>
        <w:spacing w:line="360" w:lineRule="auto"/>
      </w:pPr>
    </w:p>
    <w:p w14:paraId="4759CF7E" w14:textId="60804D56" w:rsidR="003C31EF" w:rsidRPr="0088526A" w:rsidRDefault="003C31EF" w:rsidP="003C31EF">
      <w:pPr>
        <w:spacing w:line="360" w:lineRule="auto"/>
      </w:pPr>
      <w:r w:rsidRPr="0088526A">
        <w:t xml:space="preserve">[18] </w:t>
      </w:r>
      <w:r w:rsidR="00304225">
        <w:t>“</w:t>
      </w:r>
      <w:r w:rsidR="00304225" w:rsidRPr="00304225">
        <w:t>Docker glossary</w:t>
      </w:r>
      <w:r w:rsidR="00E65C0F">
        <w:t>. Compose</w:t>
      </w:r>
      <w:r w:rsidR="00304225">
        <w:t xml:space="preserve">”. </w:t>
      </w:r>
      <w:r w:rsidRPr="0088526A">
        <w:t>Disponível em &lt;https://docs.docker.com/glossary/?term=Compose&gt; Acessado em</w:t>
      </w:r>
      <w:r w:rsidR="003A27E2">
        <w:t xml:space="preserve"> 15/06/2017</w:t>
      </w:r>
    </w:p>
    <w:p w14:paraId="5B79FF18" w14:textId="77777777" w:rsidR="003C31EF" w:rsidRPr="0088526A" w:rsidRDefault="003C31EF" w:rsidP="003C31EF">
      <w:pPr>
        <w:spacing w:line="360" w:lineRule="auto"/>
      </w:pPr>
    </w:p>
    <w:p w14:paraId="723C3241" w14:textId="42BFE502" w:rsidR="003C31EF" w:rsidRPr="0088526A" w:rsidRDefault="003C31EF" w:rsidP="003C31EF">
      <w:pPr>
        <w:spacing w:line="360" w:lineRule="auto"/>
      </w:pPr>
      <w:r w:rsidRPr="0088526A">
        <w:t xml:space="preserve">[19] </w:t>
      </w:r>
      <w:r w:rsidR="00E65C0F">
        <w:t>“</w:t>
      </w:r>
      <w:r w:rsidR="00E65C0F" w:rsidRPr="00304225">
        <w:t>Docker glossary</w:t>
      </w:r>
      <w:r w:rsidR="00E65C0F">
        <w:t xml:space="preserve">. </w:t>
      </w:r>
      <w:r w:rsidR="008A1C96">
        <w:t>Dockerfile</w:t>
      </w:r>
      <w:r w:rsidR="00E65C0F">
        <w:t xml:space="preserve">”. </w:t>
      </w:r>
      <w:r w:rsidRPr="0088526A">
        <w:t>Disponível em &lt;https://docs.docker.com/glossary/?term=Dockerfile&gt; Acessado em</w:t>
      </w:r>
      <w:r w:rsidR="00C523DB">
        <w:t xml:space="preserve"> 15/06/2017</w:t>
      </w:r>
    </w:p>
    <w:p w14:paraId="0A60CF18" w14:textId="77777777" w:rsidR="003C31EF" w:rsidRPr="0088526A" w:rsidRDefault="003C31EF" w:rsidP="003C31EF">
      <w:pPr>
        <w:spacing w:line="360" w:lineRule="auto"/>
      </w:pPr>
    </w:p>
    <w:p w14:paraId="4A5711A9" w14:textId="723280C2" w:rsidR="003C31EF" w:rsidRPr="0088526A" w:rsidRDefault="003C31EF" w:rsidP="003C31EF">
      <w:pPr>
        <w:spacing w:line="360" w:lineRule="auto"/>
      </w:pPr>
      <w:r w:rsidRPr="0088526A">
        <w:t xml:space="preserve">[21] </w:t>
      </w:r>
      <w:r w:rsidR="00F95B24">
        <w:t>“Docker para Desenvolvedores</w:t>
      </w:r>
      <w:r w:rsidR="00F95B24">
        <w:t xml:space="preserve"> - Porque</w:t>
      </w:r>
      <w:r w:rsidR="00F95B24">
        <w:t>”</w:t>
      </w:r>
      <w:r w:rsidR="00F95B24">
        <w:t xml:space="preserve">. </w:t>
      </w:r>
      <w:r w:rsidRPr="0088526A">
        <w:t>Disponível em &lt;https://github.com/gomex/docker-para-desenvolvedores/blob/master/manuscript/porque.md - Dúvidas&gt; Acessado em</w:t>
      </w:r>
      <w:r w:rsidR="005F55D4">
        <w:t xml:space="preserve"> 16/06/2017</w:t>
      </w:r>
    </w:p>
    <w:p w14:paraId="094D57C4" w14:textId="77777777" w:rsidR="003C31EF" w:rsidRPr="0088526A" w:rsidRDefault="003C31EF" w:rsidP="003C31EF">
      <w:pPr>
        <w:spacing w:line="360" w:lineRule="auto"/>
      </w:pPr>
    </w:p>
    <w:p w14:paraId="772CA5BC" w14:textId="49A08D70" w:rsidR="003C31EF" w:rsidRPr="0088526A" w:rsidRDefault="003C31EF" w:rsidP="003C31EF">
      <w:pPr>
        <w:spacing w:line="360" w:lineRule="auto"/>
      </w:pPr>
      <w:r w:rsidRPr="0088526A">
        <w:t xml:space="preserve">[22] </w:t>
      </w:r>
      <w:r w:rsidR="003424CF">
        <w:t>“Software Versioning”.</w:t>
      </w:r>
      <w:r w:rsidRPr="0088526A">
        <w:t>Disponível em &lt;https://en.wikipedia.org/wiki/Software_versioning&gt; Acessado em</w:t>
      </w:r>
      <w:r w:rsidR="00882931">
        <w:t xml:space="preserve"> 16/06/2017</w:t>
      </w:r>
    </w:p>
    <w:p w14:paraId="06DF0B98" w14:textId="77777777" w:rsidR="003C31EF" w:rsidRPr="0088526A" w:rsidRDefault="003C31EF" w:rsidP="003C31EF">
      <w:pPr>
        <w:spacing w:line="360" w:lineRule="auto"/>
      </w:pPr>
    </w:p>
    <w:p w14:paraId="35CC8815" w14:textId="2F5EDC34" w:rsidR="003C31EF" w:rsidRPr="0088526A" w:rsidRDefault="003C31EF" w:rsidP="003C31EF">
      <w:pPr>
        <w:spacing w:line="360" w:lineRule="auto"/>
      </w:pPr>
      <w:r w:rsidRPr="0088526A">
        <w:t xml:space="preserve">[23] </w:t>
      </w:r>
      <w:r w:rsidR="00CC55B6">
        <w:t xml:space="preserve">“Docker Container”. </w:t>
      </w:r>
      <w:r w:rsidRPr="0088526A">
        <w:t>Disponível em &lt;</w:t>
      </w:r>
      <w:r w:rsidR="0067187E" w:rsidRPr="0067187E">
        <w:t>https://docs.docker.com/glossary/?term=container</w:t>
      </w:r>
      <w:r w:rsidRPr="0088526A">
        <w:t>&gt; Acessado em</w:t>
      </w:r>
      <w:r w:rsidR="00882931">
        <w:t xml:space="preserve"> 16/06/2017</w:t>
      </w:r>
    </w:p>
    <w:p w14:paraId="028D5A82" w14:textId="77777777" w:rsidR="003C31EF" w:rsidRPr="0088526A" w:rsidRDefault="003C31EF" w:rsidP="003C31EF">
      <w:pPr>
        <w:spacing w:line="360" w:lineRule="auto"/>
      </w:pPr>
    </w:p>
    <w:p w14:paraId="03D5EEA5" w14:textId="38956FB5" w:rsidR="003C31EF" w:rsidRPr="0088526A" w:rsidRDefault="003C31EF" w:rsidP="003C31EF">
      <w:pPr>
        <w:spacing w:line="360" w:lineRule="auto"/>
      </w:pPr>
      <w:r w:rsidRPr="0088526A">
        <w:t xml:space="preserve">[24] </w:t>
      </w:r>
      <w:r w:rsidR="004B49E0">
        <w:t xml:space="preserve">“Docker commands”. </w:t>
      </w:r>
      <w:r w:rsidRPr="0088526A">
        <w:t>Disponível em &lt;https://docs.docker.com/engine/reference/commandline/docker/&gt; Acessado em</w:t>
      </w:r>
      <w:r w:rsidR="003E528D">
        <w:t xml:space="preserve"> 10/07/2017</w:t>
      </w:r>
    </w:p>
    <w:p w14:paraId="4130D303" w14:textId="77777777" w:rsidR="003C31EF" w:rsidRPr="0088526A" w:rsidRDefault="003C31EF" w:rsidP="003C31EF">
      <w:pPr>
        <w:spacing w:line="360" w:lineRule="auto"/>
      </w:pPr>
    </w:p>
    <w:p w14:paraId="091BE4DD" w14:textId="3B6D21B8" w:rsidR="003C31EF" w:rsidRPr="0088526A" w:rsidRDefault="003C31EF" w:rsidP="003C31EF">
      <w:pPr>
        <w:spacing w:line="360" w:lineRule="auto"/>
      </w:pPr>
      <w:r w:rsidRPr="0088526A">
        <w:t xml:space="preserve">[25] </w:t>
      </w:r>
      <w:r w:rsidR="00682E48">
        <w:t>“</w:t>
      </w:r>
      <w:r w:rsidR="00863137">
        <w:t>Docker Hub Portainer</w:t>
      </w:r>
      <w:r w:rsidR="00682E48">
        <w:t>”</w:t>
      </w:r>
      <w:r w:rsidR="00863137">
        <w:t xml:space="preserve">. </w:t>
      </w:r>
      <w:r w:rsidRPr="0088526A">
        <w:t>Disponível em &lt;https://hub.docker.com/r/portainer/portainer/&gt; Acessado em</w:t>
      </w:r>
      <w:r w:rsidR="00280897">
        <w:t>10/07/2017</w:t>
      </w:r>
    </w:p>
    <w:p w14:paraId="0E27A11E" w14:textId="77777777" w:rsidR="003C31EF" w:rsidRPr="0088526A" w:rsidRDefault="003C31EF" w:rsidP="003C31EF">
      <w:pPr>
        <w:spacing w:line="360" w:lineRule="auto"/>
      </w:pPr>
    </w:p>
    <w:p w14:paraId="215CC388" w14:textId="052001CF" w:rsidR="003C31EF" w:rsidRPr="0088526A" w:rsidRDefault="003C31EF" w:rsidP="003C31EF">
      <w:pPr>
        <w:spacing w:line="360" w:lineRule="auto"/>
      </w:pPr>
      <w:r w:rsidRPr="0088526A">
        <w:t xml:space="preserve">[26] </w:t>
      </w:r>
      <w:r w:rsidR="000230A6">
        <w:t xml:space="preserve">“Docker Swarm”. </w:t>
      </w:r>
      <w:r w:rsidRPr="0088526A">
        <w:t>Disponível em &lt;https://docs.docker.com/glossary/?term=Docker%20Swarm&gt; Acessado em</w:t>
      </w:r>
      <w:r w:rsidR="004B65FE">
        <w:t xml:space="preserve"> 10/07/2017</w:t>
      </w:r>
    </w:p>
    <w:p w14:paraId="7EC604C1" w14:textId="77777777" w:rsidR="003C31EF" w:rsidRPr="0088526A" w:rsidRDefault="003C31EF" w:rsidP="003C31EF">
      <w:pPr>
        <w:spacing w:line="360" w:lineRule="auto"/>
      </w:pPr>
    </w:p>
    <w:p w14:paraId="0DB163D7" w14:textId="7838A2F5" w:rsidR="003C31EF" w:rsidRPr="0088526A" w:rsidRDefault="003C31EF" w:rsidP="003C31EF">
      <w:pPr>
        <w:spacing w:line="360" w:lineRule="auto"/>
      </w:pPr>
      <w:r w:rsidRPr="0088526A">
        <w:t xml:space="preserve">[27] </w:t>
      </w:r>
      <w:r w:rsidR="003879B8">
        <w:t xml:space="preserve">“Docker Swarm Visualizer”. </w:t>
      </w:r>
      <w:r w:rsidRPr="0088526A">
        <w:t xml:space="preserve">Disponível em &lt;https://github.com/dockersamples/docker-swarm-visualizer&gt; Acessado em </w:t>
      </w:r>
      <w:r w:rsidR="003C7486">
        <w:t>10/07/2017</w:t>
      </w:r>
    </w:p>
    <w:p w14:paraId="694FEF2B" w14:textId="77777777" w:rsidR="003C31EF" w:rsidRPr="0088526A" w:rsidRDefault="003C31EF" w:rsidP="003C31EF">
      <w:pPr>
        <w:spacing w:line="360" w:lineRule="auto"/>
      </w:pPr>
    </w:p>
    <w:p w14:paraId="3A972A13" w14:textId="32DCAA31" w:rsidR="003C31EF" w:rsidRPr="0088526A" w:rsidRDefault="003C31EF" w:rsidP="003C31EF">
      <w:pPr>
        <w:spacing w:line="360" w:lineRule="auto"/>
      </w:pPr>
      <w:r w:rsidRPr="0088526A">
        <w:t xml:space="preserve">[28] </w:t>
      </w:r>
      <w:r w:rsidR="00866C21">
        <w:t xml:space="preserve">“Sobre Docker Labs”. </w:t>
      </w:r>
      <w:r w:rsidRPr="0088526A">
        <w:t xml:space="preserve">Disponível em &lt;http://training.play-with-docker.com/about/&gt; Acessado em </w:t>
      </w:r>
      <w:r w:rsidR="00C15EC0">
        <w:t>20/07/2017</w:t>
      </w:r>
    </w:p>
    <w:p w14:paraId="5435F27E" w14:textId="77777777" w:rsidR="003C31EF" w:rsidRPr="0088526A" w:rsidRDefault="003C31EF" w:rsidP="003C31EF">
      <w:pPr>
        <w:spacing w:line="360" w:lineRule="auto"/>
      </w:pPr>
    </w:p>
    <w:p w14:paraId="34A4B293" w14:textId="74263084" w:rsidR="003C31EF" w:rsidRPr="0088526A" w:rsidRDefault="003C31EF" w:rsidP="003C31EF">
      <w:pPr>
        <w:spacing w:line="360" w:lineRule="auto"/>
      </w:pPr>
      <w:r w:rsidRPr="0088526A">
        <w:t xml:space="preserve">[29] </w:t>
      </w:r>
      <w:r w:rsidR="00C86FFD">
        <w:t>“</w:t>
      </w:r>
      <w:r w:rsidR="000449C8">
        <w:t>Docker Tutorials em Labs</w:t>
      </w:r>
      <w:r w:rsidR="00C86FFD">
        <w:t xml:space="preserve">”. </w:t>
      </w:r>
      <w:r w:rsidRPr="0088526A">
        <w:t>Disponível em &lt;https://github.com/docker/labs&gt; Acessado em</w:t>
      </w:r>
      <w:r w:rsidR="00FB6E97">
        <w:t xml:space="preserve"> 20/07/2017</w:t>
      </w:r>
    </w:p>
    <w:p w14:paraId="2D639356" w14:textId="77777777" w:rsidR="003C31EF" w:rsidRPr="0088526A" w:rsidRDefault="003C31EF" w:rsidP="003C31EF">
      <w:pPr>
        <w:spacing w:line="360" w:lineRule="auto"/>
      </w:pPr>
    </w:p>
    <w:p w14:paraId="60180D3A" w14:textId="7213941E" w:rsidR="003C31EF" w:rsidRPr="0088526A" w:rsidRDefault="003C31EF" w:rsidP="003C31EF">
      <w:pPr>
        <w:spacing w:line="360" w:lineRule="auto"/>
      </w:pPr>
      <w:r w:rsidRPr="0088526A">
        <w:t xml:space="preserve">[30] </w:t>
      </w:r>
      <w:r w:rsidR="00C86FFD">
        <w:t>“</w:t>
      </w:r>
      <w:r w:rsidR="00AC6CF8" w:rsidRPr="00AC6CF8">
        <w:t>Play with Docker Classroom</w:t>
      </w:r>
      <w:r w:rsidR="00C86FFD">
        <w:t xml:space="preserve">”. </w:t>
      </w:r>
      <w:r w:rsidRPr="0088526A">
        <w:t>Disponível em &lt;http://training.play-with-docker.com/&gt; Acessado em</w:t>
      </w:r>
      <w:r w:rsidR="00FB6E97">
        <w:t xml:space="preserve"> 20/07/2017</w:t>
      </w:r>
    </w:p>
    <w:p w14:paraId="5E39CA2A" w14:textId="77777777" w:rsidR="003C31EF" w:rsidRPr="0088526A" w:rsidRDefault="003C31EF" w:rsidP="003C31EF">
      <w:pPr>
        <w:spacing w:line="360" w:lineRule="auto"/>
      </w:pPr>
    </w:p>
    <w:p w14:paraId="6A0D9F4C" w14:textId="6E159649" w:rsidR="003C31EF" w:rsidRPr="0088526A" w:rsidRDefault="003C31EF" w:rsidP="003C31EF">
      <w:pPr>
        <w:spacing w:line="360" w:lineRule="auto"/>
      </w:pPr>
      <w:r w:rsidRPr="0088526A">
        <w:t xml:space="preserve">[32] </w:t>
      </w:r>
      <w:r w:rsidR="00C86FFD">
        <w:t>“</w:t>
      </w:r>
      <w:r w:rsidR="00275AF3">
        <w:t>Docker Conf 2017 – Austin, TX</w:t>
      </w:r>
      <w:r w:rsidR="00C86FFD">
        <w:t xml:space="preserve">”. </w:t>
      </w:r>
      <w:r w:rsidRPr="0088526A">
        <w:t>Disponível em &lt;https://2017.dockercon.com/&gt; Acessado em</w:t>
      </w:r>
      <w:r w:rsidR="007640A3">
        <w:t xml:space="preserve"> 05/08/2017</w:t>
      </w:r>
    </w:p>
    <w:p w14:paraId="27A511FC" w14:textId="77777777" w:rsidR="003C31EF" w:rsidRPr="0088526A" w:rsidRDefault="003C31EF" w:rsidP="003C31EF">
      <w:pPr>
        <w:spacing w:line="360" w:lineRule="auto"/>
      </w:pPr>
    </w:p>
    <w:p w14:paraId="02AFAF31" w14:textId="081C38A0" w:rsidR="003C31EF" w:rsidRPr="0088526A" w:rsidRDefault="003C31EF" w:rsidP="003C31EF">
      <w:pPr>
        <w:spacing w:line="360" w:lineRule="auto"/>
      </w:pPr>
      <w:r w:rsidRPr="0088526A">
        <w:t xml:space="preserve">[33] </w:t>
      </w:r>
      <w:r w:rsidR="00C86FFD">
        <w:t>“</w:t>
      </w:r>
      <w:r w:rsidR="00C815F1">
        <w:t>Docker Store</w:t>
      </w:r>
      <w:r w:rsidR="00C86FFD">
        <w:t xml:space="preserve">”. </w:t>
      </w:r>
      <w:r w:rsidRPr="0088526A">
        <w:t>Disponível em &lt;https://store.docker.com/&gt; Acessado em</w:t>
      </w:r>
      <w:r w:rsidR="00520413">
        <w:t xml:space="preserve"> 07/08/2017</w:t>
      </w:r>
    </w:p>
    <w:p w14:paraId="28E09895" w14:textId="77777777" w:rsidR="003C31EF" w:rsidRPr="0088526A" w:rsidRDefault="003C31EF" w:rsidP="003C31EF">
      <w:pPr>
        <w:spacing w:line="360" w:lineRule="auto"/>
      </w:pPr>
    </w:p>
    <w:p w14:paraId="4B4A654C" w14:textId="3DB4F677" w:rsidR="003C31EF" w:rsidRPr="0088526A" w:rsidRDefault="003C31EF" w:rsidP="003C31EF">
      <w:pPr>
        <w:spacing w:line="360" w:lineRule="auto"/>
      </w:pPr>
      <w:r w:rsidRPr="006D4316">
        <w:rPr>
          <w:lang w:val="en-US"/>
        </w:rPr>
        <w:t xml:space="preserve">[34] </w:t>
      </w:r>
      <w:r w:rsidR="00C86FFD" w:rsidRPr="006D4316">
        <w:rPr>
          <w:lang w:val="en-US"/>
        </w:rPr>
        <w:t>“</w:t>
      </w:r>
      <w:r w:rsidR="008A6423" w:rsidRPr="006D4316">
        <w:rPr>
          <w:lang w:val="en-US"/>
        </w:rPr>
        <w:t>Docker Store - Docker Enterprise Edition for AWS</w:t>
      </w:r>
      <w:r w:rsidR="00C86FFD" w:rsidRPr="006D4316">
        <w:rPr>
          <w:lang w:val="en-US"/>
        </w:rPr>
        <w:t xml:space="preserve">”. </w:t>
      </w:r>
      <w:r w:rsidRPr="0088526A">
        <w:t>Disponível em &lt;https://store.docker.com/editions/enterprise/docker-ee-aws&gt; Acessado em</w:t>
      </w:r>
      <w:r w:rsidR="00520413">
        <w:t xml:space="preserve"> 07/08/2017</w:t>
      </w:r>
    </w:p>
    <w:p w14:paraId="001CE4F0" w14:textId="77777777" w:rsidR="003C31EF" w:rsidRPr="0088526A" w:rsidRDefault="003C31EF" w:rsidP="003C31EF">
      <w:pPr>
        <w:spacing w:line="360" w:lineRule="auto"/>
      </w:pPr>
    </w:p>
    <w:p w14:paraId="6F8773DF" w14:textId="626010BD" w:rsidR="003C31EF" w:rsidRPr="0088526A" w:rsidRDefault="003C31EF" w:rsidP="003C31EF">
      <w:pPr>
        <w:spacing w:line="360" w:lineRule="auto"/>
      </w:pPr>
      <w:r w:rsidRPr="0088526A">
        <w:t xml:space="preserve">[35] </w:t>
      </w:r>
      <w:r w:rsidR="00C86FFD">
        <w:t>“</w:t>
      </w:r>
      <w:r w:rsidR="00FF6209">
        <w:t>Docker and IBM Offerings</w:t>
      </w:r>
      <w:r w:rsidR="00C86FFD">
        <w:t>”.</w:t>
      </w:r>
      <w:r w:rsidRPr="0088526A">
        <w:t>Disponível em &lt;https://www.docker.com/ibm&gt; Acessado em</w:t>
      </w:r>
      <w:r w:rsidR="00520413">
        <w:t xml:space="preserve"> 15/08/2017</w:t>
      </w:r>
    </w:p>
    <w:p w14:paraId="3A75240E" w14:textId="77777777" w:rsidR="003C31EF" w:rsidRPr="0088526A" w:rsidRDefault="003C31EF" w:rsidP="003C31EF">
      <w:pPr>
        <w:spacing w:line="360" w:lineRule="auto"/>
      </w:pPr>
    </w:p>
    <w:p w14:paraId="3AF5007B" w14:textId="1A6F16E0" w:rsidR="003C31EF" w:rsidRPr="0088526A" w:rsidRDefault="003C31EF" w:rsidP="003C31EF">
      <w:pPr>
        <w:spacing w:line="360" w:lineRule="auto"/>
      </w:pPr>
      <w:r w:rsidRPr="0088526A">
        <w:t xml:space="preserve">[36] </w:t>
      </w:r>
      <w:r w:rsidR="00C86FFD">
        <w:t>“</w:t>
      </w:r>
      <w:r w:rsidR="009404C2" w:rsidRPr="009404C2">
        <w:t>Deploy scalable Docker application to IBM Bluemix</w:t>
      </w:r>
      <w:r w:rsidR="00C86FFD">
        <w:t>” .</w:t>
      </w:r>
      <w:r w:rsidRPr="0088526A">
        <w:t>Disponível em &lt;https://www.ibm.com/blogs/bluemix/2017/02/deploy-scalable-docker-application/&gt; Acessado em</w:t>
      </w:r>
      <w:r w:rsidR="00520413">
        <w:t xml:space="preserve"> 15/08/2017</w:t>
      </w:r>
    </w:p>
    <w:p w14:paraId="64204EE4" w14:textId="77777777" w:rsidR="003C31EF" w:rsidRPr="0088526A" w:rsidRDefault="003C31EF" w:rsidP="003C31EF">
      <w:pPr>
        <w:spacing w:line="360" w:lineRule="auto"/>
      </w:pPr>
    </w:p>
    <w:p w14:paraId="467F635C" w14:textId="4016CB28" w:rsidR="003C31EF" w:rsidRPr="0088526A" w:rsidRDefault="003C31EF" w:rsidP="003C31EF">
      <w:pPr>
        <w:spacing w:line="360" w:lineRule="auto"/>
      </w:pPr>
      <w:r w:rsidRPr="0088526A">
        <w:t xml:space="preserve">[37] </w:t>
      </w:r>
      <w:r w:rsidR="00DE5044">
        <w:t>“</w:t>
      </w:r>
      <w:r w:rsidR="001274A2">
        <w:t>Docker para Desenvolvedores</w:t>
      </w:r>
      <w:r w:rsidR="00DE5044">
        <w:t>” .</w:t>
      </w:r>
      <w:r w:rsidRPr="0088526A">
        <w:t>Disponível em &lt;https://github.com/gomex/docker-para-desenvolvedores/blob/master/manuscript/organizacao.md&gt; Acessado em</w:t>
      </w:r>
      <w:r w:rsidR="006D1874">
        <w:t xml:space="preserve"> 18/08/2017</w:t>
      </w:r>
    </w:p>
    <w:p w14:paraId="201394CB" w14:textId="77777777" w:rsidR="003C31EF" w:rsidRPr="0088526A" w:rsidRDefault="003C31EF" w:rsidP="003C31EF">
      <w:pPr>
        <w:spacing w:line="360" w:lineRule="auto"/>
      </w:pPr>
    </w:p>
    <w:p w14:paraId="2A3FF774" w14:textId="4907AE9A" w:rsidR="003C31EF" w:rsidRPr="0088526A" w:rsidRDefault="003C31EF" w:rsidP="006D4316">
      <w:pPr>
        <w:spacing w:line="360" w:lineRule="auto"/>
        <w:ind w:left="720" w:hanging="720"/>
      </w:pPr>
      <w:r w:rsidRPr="0088526A">
        <w:t xml:space="preserve">[38] </w:t>
      </w:r>
      <w:r w:rsidR="00B10E5F">
        <w:t xml:space="preserve">“12 Factors App”. </w:t>
      </w:r>
      <w:r w:rsidRPr="0088526A">
        <w:t>Disponível em &lt;https://12factor.net/pt_br/&gt; Acessado em</w:t>
      </w:r>
      <w:r w:rsidR="000A0F0B">
        <w:t xml:space="preserve"> 17/08/2017</w:t>
      </w:r>
    </w:p>
    <w:p w14:paraId="7304F075" w14:textId="77777777" w:rsidR="003C31EF" w:rsidRPr="0088526A" w:rsidRDefault="003C31EF" w:rsidP="003C31EF">
      <w:pPr>
        <w:spacing w:line="360" w:lineRule="auto"/>
      </w:pPr>
    </w:p>
    <w:p w14:paraId="1F89B81C" w14:textId="457C913A" w:rsidR="003C31EF" w:rsidRPr="0088526A" w:rsidRDefault="003C31EF" w:rsidP="003C31EF">
      <w:pPr>
        <w:spacing w:line="360" w:lineRule="auto"/>
      </w:pPr>
      <w:r w:rsidRPr="0088526A">
        <w:t xml:space="preserve">[39] </w:t>
      </w:r>
      <w:r w:rsidR="00FD6CAF">
        <w:t xml:space="preserve">“Blog Hypriot”. </w:t>
      </w:r>
      <w:r w:rsidRPr="0088526A">
        <w:t>Disponível em &lt;https://blog.hypriot.com/downloads/&gt; Acessado em</w:t>
      </w:r>
      <w:r w:rsidR="006D1874">
        <w:t xml:space="preserve"> 18/08/2017</w:t>
      </w:r>
    </w:p>
    <w:p w14:paraId="0168CA8A" w14:textId="77777777" w:rsidR="003C31EF" w:rsidRPr="0088526A" w:rsidRDefault="003C31EF" w:rsidP="003C31EF">
      <w:pPr>
        <w:spacing w:line="360" w:lineRule="auto"/>
      </w:pPr>
    </w:p>
    <w:p w14:paraId="2495AABA" w14:textId="71F30AE1" w:rsidR="003C31EF" w:rsidRDefault="003C31EF" w:rsidP="0035429F">
      <w:pPr>
        <w:spacing w:line="360" w:lineRule="auto"/>
      </w:pPr>
      <w:r w:rsidRPr="0088526A">
        <w:t xml:space="preserve">[40] </w:t>
      </w:r>
      <w:r w:rsidR="00F2413E">
        <w:t xml:space="preserve">“Etcher”. </w:t>
      </w:r>
      <w:r w:rsidRPr="0088526A">
        <w:t>Disponível em &lt;https://etcher.io/&gt; Acessado em</w:t>
      </w:r>
      <w:r w:rsidRPr="0088526A" w:rsidDel="008B7F81">
        <w:t xml:space="preserve"> </w:t>
      </w:r>
      <w:r w:rsidR="00F11F35">
        <w:t>18/08/2017</w:t>
      </w:r>
    </w:p>
    <w:p w14:paraId="71AC2DA6" w14:textId="16DC97BA" w:rsidR="007A378A" w:rsidRPr="00526CCD" w:rsidRDefault="0063248A" w:rsidP="0035429F">
      <w:pPr>
        <w:spacing w:line="360" w:lineRule="auto"/>
      </w:pPr>
      <w:r w:rsidRPr="0063248A" w:rsidDel="008B7F81">
        <w:t xml:space="preserve"> </w:t>
      </w:r>
    </w:p>
    <w:p w14:paraId="7482B9EC" w14:textId="77777777" w:rsidR="003E3881" w:rsidRPr="007F6F71" w:rsidRDefault="003E3881" w:rsidP="0035429F">
      <w:pPr>
        <w:spacing w:line="360" w:lineRule="auto"/>
      </w:pPr>
      <w:r w:rsidRPr="006D4316">
        <w:t xml:space="preserve">Cloud Computing. </w:t>
      </w:r>
      <w:r w:rsidRPr="007F6F71">
        <w:t>Disponível em &lt;https://en.wikipedia.org/wiki/Cloud_computing&gt;. Acessado em 20/11/2016.</w:t>
      </w:r>
    </w:p>
    <w:p w14:paraId="56238D9E" w14:textId="77777777" w:rsidR="003E3881" w:rsidRPr="007F6F71" w:rsidRDefault="003E3881" w:rsidP="0035429F">
      <w:pPr>
        <w:spacing w:line="360" w:lineRule="auto"/>
      </w:pPr>
    </w:p>
    <w:p w14:paraId="76F98EB4" w14:textId="67897633" w:rsidR="003E3881" w:rsidRPr="007F6F71" w:rsidRDefault="003E3881" w:rsidP="00F126E9">
      <w:pPr>
        <w:spacing w:line="360" w:lineRule="auto"/>
      </w:pPr>
      <w:r w:rsidRPr="007F6F71">
        <w:t>O que é cloud computing. Disponível em &lt;http://www.infowester.com/cloudcomputing.php&gt;.  Acessado em 20/11/2016.</w:t>
      </w:r>
    </w:p>
    <w:p w14:paraId="08B4A8F6" w14:textId="77777777" w:rsidR="003E3881" w:rsidRPr="007F6F71" w:rsidRDefault="003E3881" w:rsidP="0035429F">
      <w:pPr>
        <w:spacing w:line="360" w:lineRule="auto"/>
      </w:pPr>
    </w:p>
    <w:p w14:paraId="15C28B0F" w14:textId="77777777" w:rsidR="003E3881" w:rsidRPr="007F6F71" w:rsidRDefault="003E3881" w:rsidP="0035429F">
      <w:pPr>
        <w:spacing w:line="360" w:lineRule="auto"/>
      </w:pPr>
      <w:r w:rsidRPr="006D4316">
        <w:t>Conceitos de computação em nuvem. Disponível em &lt;http://ftp.unipar.br/~seinpar/2013/artigos/Rogerio%20Schueroff%20Vandresen.pdf&gt;. Acessado em 24/11/2016</w:t>
      </w:r>
    </w:p>
    <w:p w14:paraId="41A5CC6D" w14:textId="38B9DF6F" w:rsidR="003E3881" w:rsidRPr="007F6F71" w:rsidRDefault="003E3881" w:rsidP="0035429F">
      <w:pPr>
        <w:spacing w:line="360" w:lineRule="auto"/>
      </w:pPr>
      <w:r w:rsidRPr="007F6F71">
        <w:br w:type="page"/>
      </w:r>
    </w:p>
    <w:p w14:paraId="10A04BE4" w14:textId="2A729B44" w:rsidR="003E3881" w:rsidRPr="007F6F71" w:rsidRDefault="003E3881" w:rsidP="003B536A">
      <w:pPr>
        <w:pStyle w:val="Ttulo11"/>
      </w:pPr>
      <w:bookmarkStart w:id="247" w:name="_Toc496802716"/>
      <w:bookmarkStart w:id="248" w:name="_Toc496802945"/>
      <w:bookmarkStart w:id="249" w:name="_Toc499555718"/>
      <w:r w:rsidRPr="007F6F71">
        <w:lastRenderedPageBreak/>
        <w:t>1</w:t>
      </w:r>
      <w:r w:rsidR="00AE1034">
        <w:t>3</w:t>
      </w:r>
      <w:r w:rsidRPr="007F6F71">
        <w:t xml:space="preserve"> A</w:t>
      </w:r>
      <w:bookmarkEnd w:id="247"/>
      <w:bookmarkEnd w:id="248"/>
      <w:r w:rsidR="00402BF2">
        <w:t>PÊNDICE</w:t>
      </w:r>
      <w:bookmarkEnd w:id="249"/>
    </w:p>
    <w:p w14:paraId="708C1895" w14:textId="564F9C57" w:rsidR="003E3881" w:rsidRPr="007F6F71" w:rsidRDefault="00207BCE" w:rsidP="0035429F">
      <w:pPr>
        <w:pStyle w:val="Ttulo21"/>
      </w:pPr>
      <w:bookmarkStart w:id="250" w:name="_Toc499555719"/>
      <w:r>
        <w:t>Apêndice</w:t>
      </w:r>
      <w:r w:rsidR="003E3881" w:rsidRPr="007F6F71">
        <w:t xml:space="preserve"> 1</w:t>
      </w:r>
      <w:r w:rsidR="0089337F">
        <w:t>3</w:t>
      </w:r>
      <w:r w:rsidR="003E3881" w:rsidRPr="007F6F71">
        <w:t xml:space="preserve">.1 – Dockerfile - </w:t>
      </w:r>
      <w:r w:rsidR="003E3881" w:rsidRPr="007F6F71">
        <w:rPr>
          <w:lang w:val="pt-BR"/>
        </w:rPr>
        <w:t>X64</w:t>
      </w:r>
      <w:bookmarkEnd w:id="250"/>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-qq &amp;&amp; apt-get install -y sudo build-essential \</w:t>
      </w:r>
    </w:p>
    <w:p w14:paraId="6D62261A" w14:textId="77777777" w:rsidR="003E3881" w:rsidRPr="007F6F71" w:rsidRDefault="003E3881" w:rsidP="00595626">
      <w:pPr>
        <w:spacing w:line="360" w:lineRule="auto"/>
        <w:jc w:val="both"/>
        <w:rPr>
          <w:lang w:val="en-US"/>
        </w:rPr>
      </w:pPr>
      <w:r w:rsidRPr="007F6F71">
        <w:rPr>
          <w:lang w:val="en-US"/>
        </w:rPr>
        <w:t xml:space="preserve">    libpq-dev nodejs-legacy mysql-client \</w:t>
      </w:r>
    </w:p>
    <w:p w14:paraId="695C9B25" w14:textId="77777777" w:rsidR="003E3881" w:rsidRPr="007F6F71" w:rsidRDefault="003E3881" w:rsidP="00595626">
      <w:pPr>
        <w:spacing w:line="360" w:lineRule="auto"/>
        <w:jc w:val="both"/>
        <w:rPr>
          <w:lang w:val="en-US"/>
        </w:rPr>
      </w:pPr>
      <w:r w:rsidRPr="007F6F71">
        <w:rPr>
          <w:lang w:val="en-US"/>
        </w:rPr>
        <w:t xml:space="preserve">    libssl-dev apt-utils nodejs mysql-client &amp;&amp; \</w:t>
      </w:r>
    </w:p>
    <w:p w14:paraId="20B8C34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B27E5F6" w14:textId="77777777" w:rsidR="003E3881" w:rsidRPr="007F6F71" w:rsidRDefault="003E3881" w:rsidP="00595626">
      <w:pPr>
        <w:spacing w:line="360" w:lineRule="auto"/>
        <w:jc w:val="both"/>
        <w:rPr>
          <w:lang w:val="en-US"/>
        </w:rPr>
      </w:pPr>
      <w:r w:rsidRPr="007F6F71">
        <w:rPr>
          <w:lang w:val="en-US"/>
        </w:rPr>
        <w:t xml:space="preserve">    sudo rm -rf /var/lib/apt/lists/*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Set some config</w:t>
      </w:r>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#Mkdir</w:t>
      </w:r>
    </w:p>
    <w:p w14:paraId="16F3878D" w14:textId="77777777" w:rsidR="003E3881" w:rsidRPr="007F6F71" w:rsidRDefault="003E3881" w:rsidP="00595626">
      <w:pPr>
        <w:spacing w:line="360" w:lineRule="auto"/>
        <w:jc w:val="both"/>
        <w:rPr>
          <w:lang w:val="en-US"/>
        </w:rPr>
      </w:pPr>
      <w:r w:rsidRPr="007F6F71">
        <w:rPr>
          <w:lang w:val="en-US"/>
        </w:rPr>
        <w:t>RUN mkdir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#Workdir</w:t>
      </w:r>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t>ADD Gemfile /home/app/Gemfile</w:t>
      </w:r>
    </w:p>
    <w:p w14:paraId="5DA38320" w14:textId="77777777" w:rsidR="003E3881" w:rsidRPr="007F6F71" w:rsidRDefault="003E3881" w:rsidP="00595626">
      <w:pPr>
        <w:spacing w:line="360" w:lineRule="auto"/>
        <w:jc w:val="both"/>
        <w:rPr>
          <w:lang w:val="en-US"/>
        </w:rPr>
      </w:pPr>
      <w:r w:rsidRPr="007F6F71">
        <w:rPr>
          <w:lang w:val="en-US"/>
        </w:rPr>
        <w:t>ADD Gemfile.lock /home/app/Gemfile.lock</w:t>
      </w:r>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#Add sidekiq pid</w:t>
      </w:r>
    </w:p>
    <w:p w14:paraId="796F1B69" w14:textId="77777777" w:rsidR="003E3881" w:rsidRPr="007F6F71" w:rsidRDefault="003E3881" w:rsidP="00595626">
      <w:pPr>
        <w:spacing w:line="360" w:lineRule="auto"/>
        <w:jc w:val="both"/>
        <w:rPr>
          <w:lang w:val="en-US"/>
        </w:rPr>
      </w:pPr>
      <w:r w:rsidRPr="007F6F71">
        <w:rPr>
          <w:lang w:val="en-US"/>
        </w:rPr>
        <w:t>ADD sidekiq.pid /home/app/tmp/pids/</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r w:rsidRPr="007F6F71">
        <w:rPr>
          <w:lang w:val="en-US"/>
        </w:rPr>
        <w:t>ADD .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RUN groupadd --gid 9999 app &amp;&amp; \</w:t>
      </w:r>
    </w:p>
    <w:p w14:paraId="646E43A4" w14:textId="77777777" w:rsidR="003E3881" w:rsidRPr="007F6F71" w:rsidRDefault="003E3881" w:rsidP="00595626">
      <w:pPr>
        <w:spacing w:line="360" w:lineRule="auto"/>
        <w:jc w:val="both"/>
        <w:rPr>
          <w:lang w:val="en-US"/>
        </w:rPr>
      </w:pPr>
      <w:r w:rsidRPr="007F6F71">
        <w:rPr>
          <w:lang w:val="en-US"/>
        </w:rPr>
        <w:t xml:space="preserve">    useradd --uid 9999 --gid app app &amp;&amp; \</w:t>
      </w:r>
    </w:p>
    <w:p w14:paraId="7525CA2F" w14:textId="77777777" w:rsidR="003E3881" w:rsidRPr="007F6F71" w:rsidRDefault="003E3881" w:rsidP="00595626">
      <w:pPr>
        <w:spacing w:line="360" w:lineRule="auto"/>
        <w:jc w:val="both"/>
        <w:rPr>
          <w:lang w:val="en-US"/>
        </w:rPr>
      </w:pPr>
      <w:r w:rsidRPr="007F6F71">
        <w:rPr>
          <w:lang w:val="en-US"/>
        </w:rPr>
        <w:t xml:space="preserve">    chown -R app:app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34858D65" w:rsidR="003E3881" w:rsidRPr="007F6F71" w:rsidRDefault="00401681" w:rsidP="00595626">
      <w:pPr>
        <w:pStyle w:val="Ttulo21"/>
        <w:jc w:val="both"/>
      </w:pPr>
      <w:bookmarkStart w:id="251" w:name="_Toc499555720"/>
      <w:r>
        <w:lastRenderedPageBreak/>
        <w:t>Apêndice</w:t>
      </w:r>
      <w:r w:rsidR="003E3881" w:rsidRPr="007F6F71">
        <w:t xml:space="preserve"> 1</w:t>
      </w:r>
      <w:r w:rsidR="003E7E68">
        <w:t>3</w:t>
      </w:r>
      <w:r w:rsidR="003E3881" w:rsidRPr="007F6F71">
        <w:t>.2 – Docker-compose versão 2 - X64</w:t>
      </w:r>
      <w:bookmarkEnd w:id="251"/>
    </w:p>
    <w:p w14:paraId="6FA515B4" w14:textId="77777777" w:rsidR="003E3881" w:rsidRPr="00F4033F"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db:</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"db-data:/var/lib/mysql"</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r w:rsidRPr="007F6F71">
        <w:rPr>
          <w:lang w:val="en-US"/>
        </w:rPr>
        <w:t>redis:</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&amp;app_base</w:t>
      </w:r>
    </w:p>
    <w:p w14:paraId="22FB9F83" w14:textId="77777777" w:rsidR="003E3881" w:rsidRPr="007F6F71" w:rsidRDefault="003E3881" w:rsidP="00595626">
      <w:pPr>
        <w:spacing w:line="360" w:lineRule="auto"/>
        <w:jc w:val="both"/>
        <w:rPr>
          <w:lang w:val="en-US"/>
        </w:rPr>
      </w:pPr>
      <w:r w:rsidRPr="007F6F71">
        <w:rPr>
          <w:lang w:val="en-US"/>
        </w:rPr>
        <w:t xml:space="preserve">    build: .</w:t>
      </w:r>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 .:/www/phalanx/app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4A22E0" w:rsidRDefault="003E3881" w:rsidP="00595626">
      <w:pPr>
        <w:spacing w:line="360" w:lineRule="auto"/>
        <w:jc w:val="both"/>
        <w:rPr>
          <w:lang w:val="en-US"/>
        </w:rPr>
      </w:pPr>
      <w:r w:rsidRPr="007F6F71">
        <w:rPr>
          <w:lang w:val="en-US"/>
        </w:rPr>
        <w:t xml:space="preserve">      </w:t>
      </w:r>
      <w:r w:rsidRPr="004A22E0">
        <w:rPr>
          <w:lang w:val="en-US"/>
        </w:rPr>
        <w:t>REDIS_SIDEKIQ_URL: redis://redis:6379/0</w:t>
      </w:r>
    </w:p>
    <w:p w14:paraId="37BE0711" w14:textId="77777777" w:rsidR="003E3881" w:rsidRPr="007F6F71" w:rsidRDefault="003E3881" w:rsidP="00595626">
      <w:pPr>
        <w:spacing w:line="360" w:lineRule="auto"/>
        <w:jc w:val="both"/>
        <w:rPr>
          <w:lang w:val="en-US"/>
        </w:rPr>
      </w:pPr>
      <w:r w:rsidRPr="004A22E0">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db</w:t>
      </w:r>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depends_on:</w:t>
      </w:r>
    </w:p>
    <w:p w14:paraId="4EE1B993" w14:textId="77777777" w:rsidR="003E3881" w:rsidRPr="007F6F71" w:rsidRDefault="003E3881" w:rsidP="00595626">
      <w:pPr>
        <w:spacing w:line="360" w:lineRule="auto"/>
        <w:jc w:val="both"/>
        <w:rPr>
          <w:lang w:val="en-US"/>
        </w:rPr>
      </w:pPr>
      <w:r w:rsidRPr="007F6F71">
        <w:rPr>
          <w:lang w:val="en-US"/>
        </w:rPr>
        <w:t xml:space="preserve">            - db</w:t>
      </w:r>
    </w:p>
    <w:p w14:paraId="44990934" w14:textId="77777777" w:rsidR="003E3881" w:rsidRPr="007F6F71" w:rsidRDefault="003E3881" w:rsidP="00595626">
      <w:pPr>
        <w:spacing w:line="360" w:lineRule="auto"/>
        <w:jc w:val="both"/>
        <w:rPr>
          <w:lang w:val="en-US"/>
        </w:rPr>
      </w:pPr>
      <w:r w:rsidRPr="007F6F71">
        <w:rPr>
          <w:lang w:val="en-US"/>
        </w:rPr>
        <w:t xml:space="preserve">            - redis</w:t>
      </w:r>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redis</w:t>
      </w:r>
    </w:p>
    <w:p w14:paraId="45C69788" w14:textId="77777777" w:rsidR="003E3881" w:rsidRPr="007F6F71" w:rsidRDefault="003E3881" w:rsidP="00595626">
      <w:pPr>
        <w:spacing w:line="360" w:lineRule="auto"/>
        <w:jc w:val="both"/>
        <w:rPr>
          <w:lang w:val="en-US"/>
        </w:rPr>
      </w:pPr>
      <w:r w:rsidRPr="007F6F71">
        <w:rPr>
          <w:lang w:val="en-US"/>
        </w:rPr>
        <w:t xml:space="preserve">            - db</w:t>
      </w:r>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*app_base</w:t>
      </w:r>
    </w:p>
    <w:p w14:paraId="40B499F2" w14:textId="77777777" w:rsidR="003E3881" w:rsidRPr="007F6F71" w:rsidRDefault="003E3881" w:rsidP="00595626">
      <w:pPr>
        <w:spacing w:line="360" w:lineRule="auto"/>
        <w:jc w:val="both"/>
        <w:rPr>
          <w:lang w:val="en-US"/>
        </w:rPr>
      </w:pPr>
      <w:r w:rsidRPr="007F6F71">
        <w:rPr>
          <w:lang w:val="en-US"/>
        </w:rPr>
        <w:t xml:space="preserve">    command: bundle exec sidekiq</w:t>
      </w:r>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depends_on:</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ui:</w:t>
      </w:r>
    </w:p>
    <w:p w14:paraId="098E80E2" w14:textId="77777777" w:rsidR="003E3881" w:rsidRPr="007F6F71" w:rsidRDefault="003E3881" w:rsidP="00595626">
      <w:pPr>
        <w:spacing w:line="360" w:lineRule="auto"/>
        <w:jc w:val="both"/>
        <w:rPr>
          <w:lang w:val="en-US"/>
        </w:rPr>
      </w:pPr>
      <w:r w:rsidRPr="007F6F71">
        <w:rPr>
          <w:lang w:val="en-US"/>
        </w:rPr>
        <w:t xml:space="preserve">      image: portainer/portainer</w:t>
      </w:r>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db-data: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35FD7B72" w:rsidR="003E3881" w:rsidRPr="007F6F71" w:rsidRDefault="005E6882" w:rsidP="00595626">
      <w:pPr>
        <w:pStyle w:val="Ttulo21"/>
        <w:jc w:val="both"/>
      </w:pPr>
      <w:bookmarkStart w:id="252" w:name="_Toc499555721"/>
      <w:r>
        <w:lastRenderedPageBreak/>
        <w:t>Apêndice</w:t>
      </w:r>
      <w:r w:rsidR="003E3881" w:rsidRPr="007F6F71">
        <w:t xml:space="preserve"> 1</w:t>
      </w:r>
      <w:r w:rsidR="005231C6">
        <w:t>3</w:t>
      </w:r>
      <w:r w:rsidR="003E3881" w:rsidRPr="007F6F71">
        <w:t>.3 – Dockerfile – ARM</w:t>
      </w:r>
      <w:bookmarkEnd w:id="252"/>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resin/rpi-raspbian:jessie</w:t>
      </w:r>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–qq &amp;&amp; apt-get install -y mysql-client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libpq-dev nodejs nodejs-legacy mysql-server libmysqlclient-dev &amp;&amp; \</w:t>
      </w:r>
    </w:p>
    <w:p w14:paraId="2065171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13337ED" w14:textId="77777777" w:rsidR="003E3881" w:rsidRPr="007F6F71" w:rsidRDefault="003E3881" w:rsidP="00595626">
      <w:pPr>
        <w:spacing w:line="360" w:lineRule="auto"/>
        <w:jc w:val="both"/>
        <w:rPr>
          <w:lang w:val="en-US"/>
        </w:rPr>
      </w:pPr>
      <w:r w:rsidRPr="007F6F71">
        <w:rPr>
          <w:lang w:val="en-US"/>
        </w:rPr>
        <w:t xml:space="preserve">    sudo rm -rf /var/lib/apt/lists/*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#Mkdir</w:t>
      </w:r>
    </w:p>
    <w:p w14:paraId="1B575279" w14:textId="77777777" w:rsidR="003E3881" w:rsidRPr="007F6F71" w:rsidRDefault="003E3881" w:rsidP="00595626">
      <w:pPr>
        <w:spacing w:line="360" w:lineRule="auto"/>
        <w:jc w:val="both"/>
        <w:rPr>
          <w:lang w:val="en-US"/>
        </w:rPr>
      </w:pPr>
      <w:r w:rsidRPr="007F6F71">
        <w:rPr>
          <w:lang w:val="en-US"/>
        </w:rPr>
        <w:t>RUN mkdir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#Workdir</w:t>
      </w:r>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#Add sidekiq pid</w:t>
      </w:r>
    </w:p>
    <w:p w14:paraId="2A346503" w14:textId="77777777" w:rsidR="003E3881" w:rsidRPr="007F6F71" w:rsidRDefault="003E3881" w:rsidP="00595626">
      <w:pPr>
        <w:spacing w:line="360" w:lineRule="auto"/>
        <w:jc w:val="both"/>
        <w:rPr>
          <w:lang w:val="en-US"/>
        </w:rPr>
      </w:pPr>
      <w:r w:rsidRPr="007F6F71">
        <w:rPr>
          <w:lang w:val="en-US"/>
        </w:rPr>
        <w:t>ADD sidekiq.pid /home/app/tmp/pids/</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ADD Gemfile /home/app/Gemfile</w:t>
      </w:r>
    </w:p>
    <w:p w14:paraId="397D4E85" w14:textId="77777777" w:rsidR="003E3881" w:rsidRPr="007F6F71" w:rsidRDefault="003E3881" w:rsidP="00595626">
      <w:pPr>
        <w:spacing w:line="360" w:lineRule="auto"/>
        <w:jc w:val="both"/>
        <w:rPr>
          <w:lang w:val="en-US"/>
        </w:rPr>
      </w:pPr>
      <w:r w:rsidRPr="007F6F71">
        <w:rPr>
          <w:lang w:val="en-US"/>
        </w:rPr>
        <w:t>ADD Gemfile.lock /home/app/Gemfile.lock</w:t>
      </w:r>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-sSL https://rvm.io/mpapis.asc | gpg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/etc/profile.d/rvm.sh"</w:t>
      </w:r>
    </w:p>
    <w:p w14:paraId="2512BFFF" w14:textId="77777777" w:rsidR="003E3881" w:rsidRPr="007F6F71" w:rsidRDefault="003E3881" w:rsidP="00595626">
      <w:pPr>
        <w:spacing w:line="360" w:lineRule="auto"/>
        <w:jc w:val="both"/>
        <w:rPr>
          <w:lang w:val="en-US"/>
        </w:rPr>
      </w:pPr>
      <w:r w:rsidRPr="007F6F71">
        <w:rPr>
          <w:lang w:val="en-US"/>
        </w:rPr>
        <w:t>RUN /bin/bash -l -c "rvm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--no-ri --no-rdoc"</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#Workdir</w:t>
      </w:r>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r w:rsidRPr="007F6F71">
        <w:rPr>
          <w:lang w:val="en-US"/>
        </w:rPr>
        <w:t>ADD .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RUN groupadd --gid 9999 app</w:t>
      </w:r>
    </w:p>
    <w:p w14:paraId="026C396F" w14:textId="77777777" w:rsidR="003E3881" w:rsidRPr="007F6F71" w:rsidRDefault="003E3881" w:rsidP="00595626">
      <w:pPr>
        <w:spacing w:line="360" w:lineRule="auto"/>
        <w:jc w:val="both"/>
        <w:rPr>
          <w:lang w:val="en-US"/>
        </w:rPr>
      </w:pPr>
      <w:r w:rsidRPr="007F6F71">
        <w:rPr>
          <w:lang w:val="en-US"/>
        </w:rPr>
        <w:t>RUN useradd --uid 9999 --gid app app</w:t>
      </w:r>
    </w:p>
    <w:p w14:paraId="0CE3F8F8" w14:textId="77777777" w:rsidR="003E3881" w:rsidRPr="007F6F71" w:rsidRDefault="003E3881" w:rsidP="00595626">
      <w:pPr>
        <w:spacing w:line="360" w:lineRule="auto"/>
        <w:jc w:val="both"/>
        <w:rPr>
          <w:lang w:val="en-US"/>
        </w:rPr>
      </w:pPr>
      <w:r w:rsidRPr="007F6F71">
        <w:rPr>
          <w:lang w:val="en-US"/>
        </w:rPr>
        <w:t>RUN chown -R app:app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Expose app port</w:t>
      </w:r>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004CE095" w:rsidR="003E3881" w:rsidRPr="007F6F71" w:rsidRDefault="00853A3E" w:rsidP="00595626">
      <w:pPr>
        <w:pStyle w:val="Ttulo21"/>
        <w:jc w:val="both"/>
      </w:pPr>
      <w:bookmarkStart w:id="253" w:name="_Toc499555722"/>
      <w:r>
        <w:lastRenderedPageBreak/>
        <w:t>Apêndice</w:t>
      </w:r>
      <w:r w:rsidR="003E3881" w:rsidRPr="007F6F71">
        <w:t xml:space="preserve"> 1</w:t>
      </w:r>
      <w:r w:rsidR="00A41107">
        <w:t>3</w:t>
      </w:r>
      <w:r w:rsidR="003E3881" w:rsidRPr="007F6F71">
        <w:t>.4 – Docker-compose versão 2 - ARM</w:t>
      </w:r>
      <w:bookmarkEnd w:id="253"/>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db:</w:t>
      </w:r>
    </w:p>
    <w:p w14:paraId="6356F89F" w14:textId="77777777" w:rsidR="003E3881" w:rsidRPr="007F6F71" w:rsidRDefault="003E3881" w:rsidP="00595626">
      <w:pPr>
        <w:spacing w:line="360" w:lineRule="auto"/>
        <w:jc w:val="both"/>
        <w:rPr>
          <w:lang w:val="en-US"/>
        </w:rPr>
      </w:pPr>
      <w:r w:rsidRPr="007F6F71">
        <w:rPr>
          <w:lang w:val="en-US"/>
        </w:rPr>
        <w:t xml:space="preserve">     image: hypriot/rpi-mysql</w:t>
      </w:r>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"db-data:/var/lib/mysql"</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redis:</w:t>
      </w:r>
    </w:p>
    <w:p w14:paraId="69AFECAF" w14:textId="77777777" w:rsidR="003E3881" w:rsidRPr="007F6F71" w:rsidRDefault="003E3881" w:rsidP="00595626">
      <w:pPr>
        <w:spacing w:line="360" w:lineRule="auto"/>
        <w:jc w:val="both"/>
        <w:rPr>
          <w:lang w:val="en-US"/>
        </w:rPr>
      </w:pPr>
      <w:r w:rsidRPr="007F6F71">
        <w:rPr>
          <w:lang w:val="en-US"/>
        </w:rPr>
        <w:t xml:space="preserve">     image: hypriot/rpi-redis</w:t>
      </w:r>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&amp;app_base</w:t>
      </w:r>
    </w:p>
    <w:p w14:paraId="425BF37D" w14:textId="77777777" w:rsidR="003E3881" w:rsidRPr="007F6F71" w:rsidRDefault="003E3881" w:rsidP="00595626">
      <w:pPr>
        <w:spacing w:line="360" w:lineRule="auto"/>
        <w:jc w:val="both"/>
        <w:rPr>
          <w:lang w:val="en-US"/>
        </w:rPr>
      </w:pPr>
      <w:r w:rsidRPr="007F6F71">
        <w:rPr>
          <w:lang w:val="en-US"/>
        </w:rPr>
        <w:t xml:space="preserve">     build: .</w:t>
      </w:r>
    </w:p>
    <w:p w14:paraId="5C98DE6C"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 .:/www/phalanx/app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db</w:t>
      </w:r>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depends_on:</w:t>
      </w:r>
    </w:p>
    <w:p w14:paraId="578C5F82" w14:textId="77777777" w:rsidR="003E3881" w:rsidRPr="007F6F71" w:rsidRDefault="003E3881" w:rsidP="00595626">
      <w:pPr>
        <w:spacing w:line="360" w:lineRule="auto"/>
        <w:jc w:val="both"/>
        <w:rPr>
          <w:lang w:val="en-US"/>
        </w:rPr>
      </w:pPr>
      <w:r w:rsidRPr="007F6F71">
        <w:rPr>
          <w:lang w:val="en-US"/>
        </w:rPr>
        <w:t xml:space="preserve">             - db</w:t>
      </w:r>
    </w:p>
    <w:p w14:paraId="3F38EC12" w14:textId="77777777" w:rsidR="003E3881" w:rsidRPr="007F6F71" w:rsidRDefault="003E3881" w:rsidP="00595626">
      <w:pPr>
        <w:spacing w:line="360" w:lineRule="auto"/>
        <w:jc w:val="both"/>
        <w:rPr>
          <w:lang w:val="en-US"/>
        </w:rPr>
      </w:pPr>
      <w:r w:rsidRPr="007F6F71">
        <w:rPr>
          <w:lang w:val="en-US"/>
        </w:rPr>
        <w:t xml:space="preserve">             - redis</w:t>
      </w:r>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redis</w:t>
      </w:r>
    </w:p>
    <w:p w14:paraId="4DB16212" w14:textId="77777777" w:rsidR="003E3881" w:rsidRPr="007F6F71" w:rsidRDefault="003E3881" w:rsidP="00595626">
      <w:pPr>
        <w:spacing w:line="360" w:lineRule="auto"/>
        <w:jc w:val="both"/>
        <w:rPr>
          <w:lang w:val="en-US"/>
        </w:rPr>
      </w:pPr>
      <w:r w:rsidRPr="007F6F71">
        <w:rPr>
          <w:lang w:val="en-US"/>
        </w:rPr>
        <w:t xml:space="preserve">             - db</w:t>
      </w:r>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*app_base</w:t>
      </w:r>
    </w:p>
    <w:p w14:paraId="226CD079" w14:textId="77777777" w:rsidR="003E3881" w:rsidRPr="007F6F71" w:rsidRDefault="003E3881" w:rsidP="00595626">
      <w:pPr>
        <w:spacing w:line="360" w:lineRule="auto"/>
        <w:jc w:val="both"/>
        <w:rPr>
          <w:lang w:val="en-US"/>
        </w:rPr>
      </w:pPr>
      <w:r w:rsidRPr="007F6F71">
        <w:rPr>
          <w:lang w:val="en-US"/>
        </w:rPr>
        <w:t xml:space="preserve"> #command: bundler exec sidekiq</w:t>
      </w:r>
    </w:p>
    <w:p w14:paraId="43868281" w14:textId="77777777" w:rsidR="003E3881" w:rsidRPr="007F6F71" w:rsidRDefault="003E3881" w:rsidP="00595626">
      <w:pPr>
        <w:spacing w:line="360" w:lineRule="auto"/>
        <w:jc w:val="both"/>
        <w:rPr>
          <w:lang w:val="en-US"/>
        </w:rPr>
      </w:pPr>
      <w:r w:rsidRPr="007F6F71">
        <w:rPr>
          <w:lang w:val="en-US"/>
        </w:rPr>
        <w:t xml:space="preserve">     command: bash -lc 'bundler exec sidekiq'</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depends_on:</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ui:</w:t>
      </w:r>
    </w:p>
    <w:p w14:paraId="6EB4C88A" w14:textId="77777777" w:rsidR="003E3881" w:rsidRPr="007F6F71" w:rsidRDefault="003E3881" w:rsidP="00595626">
      <w:pPr>
        <w:spacing w:line="360" w:lineRule="auto"/>
        <w:jc w:val="both"/>
        <w:rPr>
          <w:lang w:val="en-US"/>
        </w:rPr>
      </w:pPr>
      <w:r w:rsidRPr="007F6F71">
        <w:rPr>
          <w:lang w:val="en-US"/>
        </w:rPr>
        <w:t xml:space="preserve">      image: portainer/portainer</w:t>
      </w:r>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554C577C" w14:textId="77777777" w:rsidR="003E3881" w:rsidRPr="007F6F71" w:rsidRDefault="003E3881" w:rsidP="00595626">
      <w:pPr>
        <w:spacing w:line="360" w:lineRule="auto"/>
        <w:jc w:val="both"/>
      </w:pPr>
      <w:r w:rsidRPr="007F6F71">
        <w:rPr>
          <w:lang w:val="en-US"/>
        </w:rPr>
        <w:t xml:space="preserve">      </w:t>
      </w:r>
      <w:r w:rsidRPr="007F6F71">
        <w:t>expose:</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ports:</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r w:rsidRPr="007F6F71">
        <w:t>volumes:</w:t>
      </w:r>
    </w:p>
    <w:p w14:paraId="1A546718" w14:textId="77777777" w:rsidR="003E3881" w:rsidRPr="007F6F71" w:rsidRDefault="003E3881" w:rsidP="00595626">
      <w:pPr>
        <w:spacing w:line="360" w:lineRule="auto"/>
        <w:jc w:val="both"/>
      </w:pPr>
      <w:r w:rsidRPr="007F6F71">
        <w:t xml:space="preserve">   db-data: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795A2686" w:rsidR="003E3881" w:rsidRPr="007F6F71" w:rsidRDefault="000C317F" w:rsidP="00595626">
      <w:pPr>
        <w:pStyle w:val="Ttulo21"/>
        <w:jc w:val="both"/>
      </w:pPr>
      <w:bookmarkStart w:id="254" w:name="_Toc499555723"/>
      <w:r>
        <w:lastRenderedPageBreak/>
        <w:t>Apêndice</w:t>
      </w:r>
      <w:r w:rsidR="003E3881" w:rsidRPr="007F6F71">
        <w:t xml:space="preserve"> 1</w:t>
      </w:r>
      <w:r w:rsidR="00372DE7">
        <w:t>3</w:t>
      </w:r>
      <w:r w:rsidR="003E3881" w:rsidRPr="007F6F71">
        <w:t>.5 – Docker-compose versão 3 - ARM</w:t>
      </w:r>
      <w:bookmarkEnd w:id="254"/>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db:</w:t>
      </w:r>
    </w:p>
    <w:p w14:paraId="38EA8DC9" w14:textId="77777777" w:rsidR="003E3881" w:rsidRPr="007F6F71" w:rsidRDefault="003E3881" w:rsidP="00595626">
      <w:pPr>
        <w:spacing w:line="360" w:lineRule="auto"/>
        <w:jc w:val="both"/>
        <w:rPr>
          <w:lang w:val="en-US"/>
        </w:rPr>
      </w:pPr>
      <w:r w:rsidRPr="007F6F71">
        <w:rPr>
          <w:lang w:val="en-US"/>
        </w:rPr>
        <w:t xml:space="preserve">    image: hypriot/rpi-mysql</w:t>
      </w:r>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"db-data:/var/lib/mysql"</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phalanx_app</w:t>
      </w:r>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[node.role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redis:</w:t>
      </w:r>
    </w:p>
    <w:p w14:paraId="5557D691" w14:textId="77777777" w:rsidR="003E3881" w:rsidRPr="007F6F71" w:rsidRDefault="003E3881" w:rsidP="00595626">
      <w:pPr>
        <w:spacing w:line="360" w:lineRule="auto"/>
        <w:jc w:val="both"/>
        <w:rPr>
          <w:lang w:val="en-US"/>
        </w:rPr>
      </w:pPr>
      <w:r w:rsidRPr="007F6F71">
        <w:rPr>
          <w:lang w:val="en-US"/>
        </w:rPr>
        <w:t xml:space="preserve">    image: hypriot/rpi-redis</w:t>
      </w:r>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phalanx_app</w:t>
      </w:r>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&amp;app_base</w:t>
      </w:r>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phalanx_app </w:t>
      </w:r>
    </w:p>
    <w:p w14:paraId="7E8A805B"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 .:/www/phalanx/app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db</w:t>
      </w:r>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depends_on:</w:t>
      </w:r>
    </w:p>
    <w:p w14:paraId="3F76B34A" w14:textId="77777777" w:rsidR="003E3881" w:rsidRPr="007F6F71" w:rsidRDefault="003E3881" w:rsidP="00595626">
      <w:pPr>
        <w:spacing w:line="360" w:lineRule="auto"/>
        <w:jc w:val="both"/>
        <w:rPr>
          <w:lang w:val="en-US"/>
        </w:rPr>
      </w:pPr>
      <w:r w:rsidRPr="007F6F71">
        <w:rPr>
          <w:lang w:val="en-US"/>
        </w:rPr>
        <w:t xml:space="preserve">          - db</w:t>
      </w:r>
    </w:p>
    <w:p w14:paraId="47C8E5E4" w14:textId="77777777" w:rsidR="003E3881" w:rsidRPr="007F6F71" w:rsidRDefault="003E3881" w:rsidP="00595626">
      <w:pPr>
        <w:spacing w:line="360" w:lineRule="auto"/>
        <w:jc w:val="both"/>
        <w:rPr>
          <w:lang w:val="en-US"/>
        </w:rPr>
      </w:pPr>
      <w:r w:rsidRPr="007F6F71">
        <w:rPr>
          <w:lang w:val="en-US"/>
        </w:rPr>
        <w:t xml:space="preserve">          - redis</w:t>
      </w:r>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phalanx_app</w:t>
      </w:r>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cpus: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cpus: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restart_policy:</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max_attempts: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update_config:</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failure_action: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max_failure_ratio: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[node.role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dockerui:</w:t>
      </w:r>
    </w:p>
    <w:p w14:paraId="0D33E74E" w14:textId="77777777" w:rsidR="003E3881" w:rsidRPr="007F6F71" w:rsidRDefault="003E3881" w:rsidP="00595626">
      <w:pPr>
        <w:spacing w:line="360" w:lineRule="auto"/>
        <w:jc w:val="both"/>
        <w:rPr>
          <w:lang w:val="en-US"/>
        </w:rPr>
      </w:pPr>
      <w:r w:rsidRPr="007F6F71">
        <w:rPr>
          <w:lang w:val="en-US"/>
        </w:rPr>
        <w:t xml:space="preserve">    image: portainer/portainer</w:t>
      </w:r>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phalanx_app</w:t>
      </w:r>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*app_base</w:t>
      </w:r>
    </w:p>
    <w:p w14:paraId="266FBEB2" w14:textId="77777777" w:rsidR="003E3881" w:rsidRPr="007F6F71" w:rsidRDefault="003E3881" w:rsidP="00595626">
      <w:pPr>
        <w:spacing w:line="360" w:lineRule="auto"/>
        <w:jc w:val="both"/>
        <w:rPr>
          <w:lang w:val="en-US"/>
        </w:rPr>
      </w:pPr>
      <w:r w:rsidRPr="007F6F71">
        <w:rPr>
          <w:lang w:val="en-US"/>
        </w:rPr>
        <w:t xml:space="preserve">    image: phalanx_worker</w:t>
      </w:r>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-lc 'bundler exec sidekiq'</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phalanx_app:</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depends_on:</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7BD884CA" w14:textId="77777777" w:rsidR="003E3881" w:rsidRPr="007F6F71" w:rsidRDefault="003E3881" w:rsidP="00595626">
      <w:pPr>
        <w:spacing w:line="360" w:lineRule="auto"/>
        <w:jc w:val="both"/>
        <w:rPr>
          <w:lang w:val="en-US"/>
        </w:rPr>
      </w:pPr>
    </w:p>
    <w:p w14:paraId="3C6B2667" w14:textId="77777777" w:rsidR="003E3881" w:rsidRPr="009F37B8" w:rsidRDefault="003E3881" w:rsidP="00595626">
      <w:pPr>
        <w:spacing w:line="360" w:lineRule="auto"/>
        <w:jc w:val="both"/>
      </w:pPr>
      <w:r w:rsidRPr="007F6F71">
        <w:rPr>
          <w:lang w:val="en-US"/>
        </w:rPr>
        <w:t xml:space="preserve">  </w:t>
      </w:r>
      <w:r w:rsidRPr="009F37B8">
        <w:t>viz:</w:t>
      </w:r>
    </w:p>
    <w:p w14:paraId="75AD2258" w14:textId="77777777" w:rsidR="003E3881" w:rsidRPr="009F37B8" w:rsidRDefault="003E3881" w:rsidP="00595626">
      <w:pPr>
        <w:spacing w:line="360" w:lineRule="auto"/>
        <w:jc w:val="both"/>
      </w:pPr>
      <w:r w:rsidRPr="009F37B8">
        <w:t xml:space="preserve">     image: alexellis2/visualizer-arm</w:t>
      </w:r>
    </w:p>
    <w:p w14:paraId="0E0B7D83" w14:textId="77777777" w:rsidR="003E3881" w:rsidRPr="009F37B8" w:rsidRDefault="003E3881" w:rsidP="00595626">
      <w:pPr>
        <w:spacing w:line="360" w:lineRule="auto"/>
        <w:jc w:val="both"/>
      </w:pPr>
      <w:r w:rsidRPr="009F37B8">
        <w:t xml:space="preserve">     ports: </w:t>
      </w:r>
    </w:p>
    <w:p w14:paraId="69DAC1A9" w14:textId="77777777" w:rsidR="003E3881" w:rsidRPr="007F6F71" w:rsidRDefault="003E3881" w:rsidP="00595626">
      <w:pPr>
        <w:spacing w:line="360" w:lineRule="auto"/>
        <w:jc w:val="both"/>
        <w:rPr>
          <w:lang w:val="en-US"/>
        </w:rPr>
      </w:pPr>
      <w:r w:rsidRPr="009F37B8">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phalanx_app:</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db-data:</w:t>
      </w:r>
    </w:p>
    <w:p w14:paraId="095C807F" w14:textId="77777777" w:rsidR="00336100" w:rsidRPr="007F6F71" w:rsidRDefault="00336100" w:rsidP="0035429F">
      <w:pPr>
        <w:spacing w:line="360" w:lineRule="auto"/>
        <w:rPr>
          <w:lang w:val="en-US"/>
        </w:rPr>
      </w:pPr>
    </w:p>
    <w:sectPr w:rsidR="00336100" w:rsidRPr="007F6F71" w:rsidSect="00C83DC4">
      <w:headerReference w:type="default" r:id="rId69"/>
      <w:footerReference w:type="default" r:id="rId70"/>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0CDEBC" w14:textId="77777777" w:rsidR="007016EA" w:rsidRDefault="007016EA" w:rsidP="00EA7EC1">
      <w:r>
        <w:separator/>
      </w:r>
    </w:p>
  </w:endnote>
  <w:endnote w:type="continuationSeparator" w:id="0">
    <w:p w14:paraId="4300E463" w14:textId="77777777" w:rsidR="007016EA" w:rsidRDefault="007016EA"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CE0C88" w:rsidRDefault="00CE0C88">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83CF65" w14:textId="77777777" w:rsidR="007016EA" w:rsidRDefault="007016EA" w:rsidP="00EA7EC1">
      <w:r>
        <w:separator/>
      </w:r>
    </w:p>
  </w:footnote>
  <w:footnote w:type="continuationSeparator" w:id="0">
    <w:p w14:paraId="0451E297" w14:textId="77777777" w:rsidR="007016EA" w:rsidRDefault="007016EA" w:rsidP="00EA7EC1">
      <w:r>
        <w:continuationSeparator/>
      </w:r>
    </w:p>
  </w:footnote>
  <w:footnote w:id="1">
    <w:p w14:paraId="5A2FFBB3" w14:textId="1E5150A4" w:rsidR="00CE0C88" w:rsidRPr="00FC59CB" w:rsidRDefault="00CE0C88" w:rsidP="003E3881">
      <w:pPr>
        <w:pStyle w:val="Textodenotaderodap"/>
        <w:rPr>
          <w:lang w:val="pt-BR"/>
        </w:rPr>
      </w:pPr>
      <w:r w:rsidRPr="00FC59CB">
        <w:rPr>
          <w:rStyle w:val="Refdenotaderodap"/>
          <w:lang w:val="pt-BR"/>
        </w:rPr>
        <w:t>10</w:t>
      </w:r>
      <w:r w:rsidRPr="00FC59CB">
        <w:rPr>
          <w:lang w:val="pt-BR"/>
        </w:rP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CE0C88" w:rsidRDefault="00CE0C88">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6FFEFACE"/>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iago Cruz">
    <w15:presenceInfo w15:providerId="None" w15:userId="Thiago Cru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trackRevisions/>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07459"/>
    <w:rsid w:val="00010375"/>
    <w:rsid w:val="00010979"/>
    <w:rsid w:val="0001136E"/>
    <w:rsid w:val="000115D5"/>
    <w:rsid w:val="000136CB"/>
    <w:rsid w:val="000150ED"/>
    <w:rsid w:val="000159B9"/>
    <w:rsid w:val="00016D36"/>
    <w:rsid w:val="0002052D"/>
    <w:rsid w:val="0002198F"/>
    <w:rsid w:val="00022ADD"/>
    <w:rsid w:val="000230A6"/>
    <w:rsid w:val="00023252"/>
    <w:rsid w:val="00023E37"/>
    <w:rsid w:val="00032DB7"/>
    <w:rsid w:val="00034DC9"/>
    <w:rsid w:val="00035EDA"/>
    <w:rsid w:val="00036E39"/>
    <w:rsid w:val="00042FCC"/>
    <w:rsid w:val="000449C8"/>
    <w:rsid w:val="00046141"/>
    <w:rsid w:val="00052983"/>
    <w:rsid w:val="00055544"/>
    <w:rsid w:val="000600F3"/>
    <w:rsid w:val="00060304"/>
    <w:rsid w:val="000603CB"/>
    <w:rsid w:val="00060A83"/>
    <w:rsid w:val="000666B3"/>
    <w:rsid w:val="00066B40"/>
    <w:rsid w:val="00070039"/>
    <w:rsid w:val="00070276"/>
    <w:rsid w:val="0008254A"/>
    <w:rsid w:val="00083BC3"/>
    <w:rsid w:val="00084290"/>
    <w:rsid w:val="00091DB1"/>
    <w:rsid w:val="00094E5D"/>
    <w:rsid w:val="00095EF2"/>
    <w:rsid w:val="000A0F0B"/>
    <w:rsid w:val="000A1C05"/>
    <w:rsid w:val="000A293C"/>
    <w:rsid w:val="000A5D36"/>
    <w:rsid w:val="000B2C8C"/>
    <w:rsid w:val="000B4C39"/>
    <w:rsid w:val="000B6B1E"/>
    <w:rsid w:val="000B7E2B"/>
    <w:rsid w:val="000C089D"/>
    <w:rsid w:val="000C317F"/>
    <w:rsid w:val="000D1736"/>
    <w:rsid w:val="000E1A5E"/>
    <w:rsid w:val="000E4614"/>
    <w:rsid w:val="000E69E6"/>
    <w:rsid w:val="000F21BA"/>
    <w:rsid w:val="0010005C"/>
    <w:rsid w:val="00100A36"/>
    <w:rsid w:val="00106F2A"/>
    <w:rsid w:val="001100E5"/>
    <w:rsid w:val="0011037C"/>
    <w:rsid w:val="001138A5"/>
    <w:rsid w:val="00113C89"/>
    <w:rsid w:val="00116BD3"/>
    <w:rsid w:val="001174ED"/>
    <w:rsid w:val="00117F79"/>
    <w:rsid w:val="00121E05"/>
    <w:rsid w:val="001221A3"/>
    <w:rsid w:val="00122778"/>
    <w:rsid w:val="0012399F"/>
    <w:rsid w:val="001245A1"/>
    <w:rsid w:val="001250B6"/>
    <w:rsid w:val="0012724C"/>
    <w:rsid w:val="001274A2"/>
    <w:rsid w:val="00127782"/>
    <w:rsid w:val="00127DA2"/>
    <w:rsid w:val="00131DAF"/>
    <w:rsid w:val="0013205B"/>
    <w:rsid w:val="00132CA0"/>
    <w:rsid w:val="0013436A"/>
    <w:rsid w:val="00135E90"/>
    <w:rsid w:val="00140F6F"/>
    <w:rsid w:val="00143D7D"/>
    <w:rsid w:val="001451BA"/>
    <w:rsid w:val="00153560"/>
    <w:rsid w:val="0015557A"/>
    <w:rsid w:val="00155679"/>
    <w:rsid w:val="00157138"/>
    <w:rsid w:val="00157DAA"/>
    <w:rsid w:val="00162ECA"/>
    <w:rsid w:val="00166B67"/>
    <w:rsid w:val="00173013"/>
    <w:rsid w:val="00174B8E"/>
    <w:rsid w:val="00175853"/>
    <w:rsid w:val="00177142"/>
    <w:rsid w:val="00193D2D"/>
    <w:rsid w:val="00197756"/>
    <w:rsid w:val="001A263C"/>
    <w:rsid w:val="001A72FC"/>
    <w:rsid w:val="001B0994"/>
    <w:rsid w:val="001B3841"/>
    <w:rsid w:val="001C1230"/>
    <w:rsid w:val="001C657E"/>
    <w:rsid w:val="001C700E"/>
    <w:rsid w:val="001D0980"/>
    <w:rsid w:val="001D3821"/>
    <w:rsid w:val="001D42CC"/>
    <w:rsid w:val="001D4ADC"/>
    <w:rsid w:val="001E5D5F"/>
    <w:rsid w:val="001F2A17"/>
    <w:rsid w:val="001F3836"/>
    <w:rsid w:val="001F67B0"/>
    <w:rsid w:val="001F7283"/>
    <w:rsid w:val="001F7712"/>
    <w:rsid w:val="00200F5B"/>
    <w:rsid w:val="002010D4"/>
    <w:rsid w:val="00207BCE"/>
    <w:rsid w:val="00213918"/>
    <w:rsid w:val="002155B2"/>
    <w:rsid w:val="00215640"/>
    <w:rsid w:val="00217209"/>
    <w:rsid w:val="0022029D"/>
    <w:rsid w:val="00220EE2"/>
    <w:rsid w:val="00222D45"/>
    <w:rsid w:val="00222D4A"/>
    <w:rsid w:val="00222FBA"/>
    <w:rsid w:val="00223124"/>
    <w:rsid w:val="00227D5B"/>
    <w:rsid w:val="0023392D"/>
    <w:rsid w:val="00243052"/>
    <w:rsid w:val="00243509"/>
    <w:rsid w:val="00244C7E"/>
    <w:rsid w:val="0025000C"/>
    <w:rsid w:val="002526BD"/>
    <w:rsid w:val="00252A42"/>
    <w:rsid w:val="0026041D"/>
    <w:rsid w:val="00260849"/>
    <w:rsid w:val="002614DF"/>
    <w:rsid w:val="00266767"/>
    <w:rsid w:val="0026680D"/>
    <w:rsid w:val="00266AF7"/>
    <w:rsid w:val="00270F44"/>
    <w:rsid w:val="0027102C"/>
    <w:rsid w:val="00271F34"/>
    <w:rsid w:val="00275AF3"/>
    <w:rsid w:val="00276F88"/>
    <w:rsid w:val="00280897"/>
    <w:rsid w:val="00283AAE"/>
    <w:rsid w:val="0028613B"/>
    <w:rsid w:val="00292121"/>
    <w:rsid w:val="002927D6"/>
    <w:rsid w:val="002A1AEF"/>
    <w:rsid w:val="002A4799"/>
    <w:rsid w:val="002A6193"/>
    <w:rsid w:val="002B35BB"/>
    <w:rsid w:val="002B3789"/>
    <w:rsid w:val="002B4B54"/>
    <w:rsid w:val="002B7F97"/>
    <w:rsid w:val="002C28FD"/>
    <w:rsid w:val="002C4786"/>
    <w:rsid w:val="002C4D79"/>
    <w:rsid w:val="002C58CD"/>
    <w:rsid w:val="002C59BB"/>
    <w:rsid w:val="002C6DE4"/>
    <w:rsid w:val="002C78D2"/>
    <w:rsid w:val="002C7B82"/>
    <w:rsid w:val="002D114B"/>
    <w:rsid w:val="002D2456"/>
    <w:rsid w:val="002D30FE"/>
    <w:rsid w:val="002E0159"/>
    <w:rsid w:val="002E1B02"/>
    <w:rsid w:val="002E700B"/>
    <w:rsid w:val="002F1A8A"/>
    <w:rsid w:val="002F5139"/>
    <w:rsid w:val="002F6A8B"/>
    <w:rsid w:val="002F7AE1"/>
    <w:rsid w:val="002F7C8D"/>
    <w:rsid w:val="00301A4C"/>
    <w:rsid w:val="003021D9"/>
    <w:rsid w:val="00304225"/>
    <w:rsid w:val="00307761"/>
    <w:rsid w:val="0031045B"/>
    <w:rsid w:val="00317AC0"/>
    <w:rsid w:val="00322A7B"/>
    <w:rsid w:val="00322AD6"/>
    <w:rsid w:val="00325750"/>
    <w:rsid w:val="003265DB"/>
    <w:rsid w:val="00334A96"/>
    <w:rsid w:val="00335880"/>
    <w:rsid w:val="00335C48"/>
    <w:rsid w:val="00336100"/>
    <w:rsid w:val="003361E9"/>
    <w:rsid w:val="003376A7"/>
    <w:rsid w:val="003424CF"/>
    <w:rsid w:val="00343E2D"/>
    <w:rsid w:val="003457B8"/>
    <w:rsid w:val="00345B96"/>
    <w:rsid w:val="00345FC9"/>
    <w:rsid w:val="00354260"/>
    <w:rsid w:val="0035429F"/>
    <w:rsid w:val="00354EF0"/>
    <w:rsid w:val="0035667C"/>
    <w:rsid w:val="00357BC2"/>
    <w:rsid w:val="00372DE7"/>
    <w:rsid w:val="00375270"/>
    <w:rsid w:val="00375E6F"/>
    <w:rsid w:val="00383F8D"/>
    <w:rsid w:val="0038583E"/>
    <w:rsid w:val="003879B8"/>
    <w:rsid w:val="00394C72"/>
    <w:rsid w:val="003955C0"/>
    <w:rsid w:val="00395BD3"/>
    <w:rsid w:val="00395C36"/>
    <w:rsid w:val="003A0A44"/>
    <w:rsid w:val="003A27E2"/>
    <w:rsid w:val="003A42BC"/>
    <w:rsid w:val="003A648A"/>
    <w:rsid w:val="003A7A6C"/>
    <w:rsid w:val="003B10E1"/>
    <w:rsid w:val="003B536A"/>
    <w:rsid w:val="003B6AD9"/>
    <w:rsid w:val="003C069B"/>
    <w:rsid w:val="003C2932"/>
    <w:rsid w:val="003C31EF"/>
    <w:rsid w:val="003C5163"/>
    <w:rsid w:val="003C7486"/>
    <w:rsid w:val="003D6745"/>
    <w:rsid w:val="003D76AE"/>
    <w:rsid w:val="003E2E56"/>
    <w:rsid w:val="003E3881"/>
    <w:rsid w:val="003E5136"/>
    <w:rsid w:val="003E528D"/>
    <w:rsid w:val="003E685E"/>
    <w:rsid w:val="003E6B85"/>
    <w:rsid w:val="003E7E68"/>
    <w:rsid w:val="003F4805"/>
    <w:rsid w:val="003F5158"/>
    <w:rsid w:val="00400560"/>
    <w:rsid w:val="0040117E"/>
    <w:rsid w:val="00401681"/>
    <w:rsid w:val="00402809"/>
    <w:rsid w:val="00402BF2"/>
    <w:rsid w:val="00403202"/>
    <w:rsid w:val="0040545F"/>
    <w:rsid w:val="00406157"/>
    <w:rsid w:val="0040671E"/>
    <w:rsid w:val="00410024"/>
    <w:rsid w:val="004136BA"/>
    <w:rsid w:val="004137BF"/>
    <w:rsid w:val="0041512A"/>
    <w:rsid w:val="004227E4"/>
    <w:rsid w:val="00425BE2"/>
    <w:rsid w:val="00432E5C"/>
    <w:rsid w:val="004356C4"/>
    <w:rsid w:val="00436908"/>
    <w:rsid w:val="004375CE"/>
    <w:rsid w:val="0044095C"/>
    <w:rsid w:val="00441DB2"/>
    <w:rsid w:val="00444260"/>
    <w:rsid w:val="00444868"/>
    <w:rsid w:val="00445C1B"/>
    <w:rsid w:val="00447777"/>
    <w:rsid w:val="00454EE3"/>
    <w:rsid w:val="00456F44"/>
    <w:rsid w:val="0046236E"/>
    <w:rsid w:val="00470EAD"/>
    <w:rsid w:val="00473DE7"/>
    <w:rsid w:val="00475B6F"/>
    <w:rsid w:val="0048269B"/>
    <w:rsid w:val="0048437E"/>
    <w:rsid w:val="004900DA"/>
    <w:rsid w:val="00491E99"/>
    <w:rsid w:val="00497CA9"/>
    <w:rsid w:val="004A13AE"/>
    <w:rsid w:val="004A22E0"/>
    <w:rsid w:val="004A36A5"/>
    <w:rsid w:val="004A4418"/>
    <w:rsid w:val="004A5F95"/>
    <w:rsid w:val="004A64DA"/>
    <w:rsid w:val="004B1F2E"/>
    <w:rsid w:val="004B2699"/>
    <w:rsid w:val="004B3F1C"/>
    <w:rsid w:val="004B46B4"/>
    <w:rsid w:val="004B49E0"/>
    <w:rsid w:val="004B65FE"/>
    <w:rsid w:val="004B676B"/>
    <w:rsid w:val="004C0494"/>
    <w:rsid w:val="004C089B"/>
    <w:rsid w:val="004C6394"/>
    <w:rsid w:val="004C7FF7"/>
    <w:rsid w:val="004D36CD"/>
    <w:rsid w:val="004D36F3"/>
    <w:rsid w:val="004D4706"/>
    <w:rsid w:val="004D4D3A"/>
    <w:rsid w:val="004E21A6"/>
    <w:rsid w:val="004E2D16"/>
    <w:rsid w:val="004E4B5E"/>
    <w:rsid w:val="004F17F2"/>
    <w:rsid w:val="004F4A1E"/>
    <w:rsid w:val="004F5941"/>
    <w:rsid w:val="004F7D77"/>
    <w:rsid w:val="00500FB8"/>
    <w:rsid w:val="00502BCA"/>
    <w:rsid w:val="00505D86"/>
    <w:rsid w:val="005104F7"/>
    <w:rsid w:val="00520413"/>
    <w:rsid w:val="005231C6"/>
    <w:rsid w:val="00526CCD"/>
    <w:rsid w:val="00531527"/>
    <w:rsid w:val="00532235"/>
    <w:rsid w:val="00534F4D"/>
    <w:rsid w:val="00535A6D"/>
    <w:rsid w:val="00537C6B"/>
    <w:rsid w:val="00542227"/>
    <w:rsid w:val="00543C3A"/>
    <w:rsid w:val="0054451C"/>
    <w:rsid w:val="00544BF1"/>
    <w:rsid w:val="00553AB9"/>
    <w:rsid w:val="00563DA9"/>
    <w:rsid w:val="005641F6"/>
    <w:rsid w:val="00565781"/>
    <w:rsid w:val="00565E1B"/>
    <w:rsid w:val="005673FD"/>
    <w:rsid w:val="005711D6"/>
    <w:rsid w:val="005729D3"/>
    <w:rsid w:val="005757DE"/>
    <w:rsid w:val="005807DB"/>
    <w:rsid w:val="005853D2"/>
    <w:rsid w:val="0059516B"/>
    <w:rsid w:val="00595626"/>
    <w:rsid w:val="00595F44"/>
    <w:rsid w:val="005A0947"/>
    <w:rsid w:val="005A0EA3"/>
    <w:rsid w:val="005A1723"/>
    <w:rsid w:val="005A1EF6"/>
    <w:rsid w:val="005A239A"/>
    <w:rsid w:val="005A2B40"/>
    <w:rsid w:val="005A3983"/>
    <w:rsid w:val="005B0731"/>
    <w:rsid w:val="005B3C88"/>
    <w:rsid w:val="005B4FEE"/>
    <w:rsid w:val="005B5F74"/>
    <w:rsid w:val="005B7088"/>
    <w:rsid w:val="005B77D6"/>
    <w:rsid w:val="005C2225"/>
    <w:rsid w:val="005C31A4"/>
    <w:rsid w:val="005C6020"/>
    <w:rsid w:val="005C6E43"/>
    <w:rsid w:val="005D054B"/>
    <w:rsid w:val="005E08F1"/>
    <w:rsid w:val="005E2EE0"/>
    <w:rsid w:val="005E6149"/>
    <w:rsid w:val="005E66FE"/>
    <w:rsid w:val="005E6882"/>
    <w:rsid w:val="005F1388"/>
    <w:rsid w:val="005F2707"/>
    <w:rsid w:val="005F27EE"/>
    <w:rsid w:val="005F55D4"/>
    <w:rsid w:val="00601787"/>
    <w:rsid w:val="00601A72"/>
    <w:rsid w:val="006024BC"/>
    <w:rsid w:val="00612458"/>
    <w:rsid w:val="00613C16"/>
    <w:rsid w:val="0062269A"/>
    <w:rsid w:val="00622B89"/>
    <w:rsid w:val="00622CC3"/>
    <w:rsid w:val="00625F1D"/>
    <w:rsid w:val="0063248A"/>
    <w:rsid w:val="00634025"/>
    <w:rsid w:val="00635615"/>
    <w:rsid w:val="00636D2D"/>
    <w:rsid w:val="00636D36"/>
    <w:rsid w:val="00642BD1"/>
    <w:rsid w:val="00643C0F"/>
    <w:rsid w:val="00643CCB"/>
    <w:rsid w:val="006447F8"/>
    <w:rsid w:val="00647209"/>
    <w:rsid w:val="00647C65"/>
    <w:rsid w:val="00652D20"/>
    <w:rsid w:val="00662A3B"/>
    <w:rsid w:val="006649F6"/>
    <w:rsid w:val="006705A4"/>
    <w:rsid w:val="0067187E"/>
    <w:rsid w:val="00672676"/>
    <w:rsid w:val="0067307F"/>
    <w:rsid w:val="00674A47"/>
    <w:rsid w:val="006751BC"/>
    <w:rsid w:val="006809EE"/>
    <w:rsid w:val="00682E48"/>
    <w:rsid w:val="006838C9"/>
    <w:rsid w:val="00686C84"/>
    <w:rsid w:val="00693D6B"/>
    <w:rsid w:val="006941A1"/>
    <w:rsid w:val="006948CF"/>
    <w:rsid w:val="006A03B4"/>
    <w:rsid w:val="006A5279"/>
    <w:rsid w:val="006B0644"/>
    <w:rsid w:val="006B24C8"/>
    <w:rsid w:val="006B2ACF"/>
    <w:rsid w:val="006B5BD1"/>
    <w:rsid w:val="006C33FA"/>
    <w:rsid w:val="006C36F7"/>
    <w:rsid w:val="006C4DD2"/>
    <w:rsid w:val="006C5C98"/>
    <w:rsid w:val="006C7364"/>
    <w:rsid w:val="006D0479"/>
    <w:rsid w:val="006D1874"/>
    <w:rsid w:val="006D4316"/>
    <w:rsid w:val="006D5F9E"/>
    <w:rsid w:val="006F3E6A"/>
    <w:rsid w:val="006F3EC9"/>
    <w:rsid w:val="006F7A86"/>
    <w:rsid w:val="007016EA"/>
    <w:rsid w:val="00705EEA"/>
    <w:rsid w:val="007163A9"/>
    <w:rsid w:val="007167A4"/>
    <w:rsid w:val="00720841"/>
    <w:rsid w:val="00722666"/>
    <w:rsid w:val="00723E63"/>
    <w:rsid w:val="00727B0D"/>
    <w:rsid w:val="007322F8"/>
    <w:rsid w:val="007338C1"/>
    <w:rsid w:val="007339FD"/>
    <w:rsid w:val="0074055E"/>
    <w:rsid w:val="00741CA4"/>
    <w:rsid w:val="00744824"/>
    <w:rsid w:val="0074676C"/>
    <w:rsid w:val="007476BC"/>
    <w:rsid w:val="0075042E"/>
    <w:rsid w:val="007551EE"/>
    <w:rsid w:val="00755915"/>
    <w:rsid w:val="007579B3"/>
    <w:rsid w:val="00757ADE"/>
    <w:rsid w:val="007640A3"/>
    <w:rsid w:val="007643BD"/>
    <w:rsid w:val="00783A13"/>
    <w:rsid w:val="00785BD0"/>
    <w:rsid w:val="007873FE"/>
    <w:rsid w:val="00795922"/>
    <w:rsid w:val="007A1FDB"/>
    <w:rsid w:val="007A2803"/>
    <w:rsid w:val="007A2C7D"/>
    <w:rsid w:val="007A378A"/>
    <w:rsid w:val="007A55B5"/>
    <w:rsid w:val="007A679C"/>
    <w:rsid w:val="007A6E40"/>
    <w:rsid w:val="007B0BCD"/>
    <w:rsid w:val="007B1EBF"/>
    <w:rsid w:val="007B53BC"/>
    <w:rsid w:val="007B60B7"/>
    <w:rsid w:val="007B736E"/>
    <w:rsid w:val="007C0478"/>
    <w:rsid w:val="007C0EA1"/>
    <w:rsid w:val="007C2AB3"/>
    <w:rsid w:val="007C5953"/>
    <w:rsid w:val="007C5A24"/>
    <w:rsid w:val="007D2266"/>
    <w:rsid w:val="007D65DF"/>
    <w:rsid w:val="007E17DD"/>
    <w:rsid w:val="007E2E65"/>
    <w:rsid w:val="007E30F2"/>
    <w:rsid w:val="007E590E"/>
    <w:rsid w:val="007E5CBE"/>
    <w:rsid w:val="007F527E"/>
    <w:rsid w:val="007F6F71"/>
    <w:rsid w:val="008004F9"/>
    <w:rsid w:val="00813549"/>
    <w:rsid w:val="00817571"/>
    <w:rsid w:val="0083229F"/>
    <w:rsid w:val="00837BF5"/>
    <w:rsid w:val="00842D63"/>
    <w:rsid w:val="00843EAA"/>
    <w:rsid w:val="008460AF"/>
    <w:rsid w:val="00846A56"/>
    <w:rsid w:val="00850932"/>
    <w:rsid w:val="00852B6A"/>
    <w:rsid w:val="00853A3E"/>
    <w:rsid w:val="00855CFC"/>
    <w:rsid w:val="00856DFD"/>
    <w:rsid w:val="0086217B"/>
    <w:rsid w:val="0086293A"/>
    <w:rsid w:val="00862B6A"/>
    <w:rsid w:val="00863137"/>
    <w:rsid w:val="00864EF0"/>
    <w:rsid w:val="00866677"/>
    <w:rsid w:val="00866C21"/>
    <w:rsid w:val="008726B2"/>
    <w:rsid w:val="00875B42"/>
    <w:rsid w:val="00882931"/>
    <w:rsid w:val="00884A89"/>
    <w:rsid w:val="00884D50"/>
    <w:rsid w:val="0088526A"/>
    <w:rsid w:val="00890EEC"/>
    <w:rsid w:val="0089337F"/>
    <w:rsid w:val="00897D94"/>
    <w:rsid w:val="008A1C96"/>
    <w:rsid w:val="008A4CAC"/>
    <w:rsid w:val="008A6423"/>
    <w:rsid w:val="008B0319"/>
    <w:rsid w:val="008B5EBA"/>
    <w:rsid w:val="008B7F81"/>
    <w:rsid w:val="008C0276"/>
    <w:rsid w:val="008C177D"/>
    <w:rsid w:val="008C352A"/>
    <w:rsid w:val="008C4FBA"/>
    <w:rsid w:val="008C7C97"/>
    <w:rsid w:val="008D32A4"/>
    <w:rsid w:val="008D3480"/>
    <w:rsid w:val="008D4138"/>
    <w:rsid w:val="008E0215"/>
    <w:rsid w:val="008E0740"/>
    <w:rsid w:val="008E1DA8"/>
    <w:rsid w:val="008E2AF8"/>
    <w:rsid w:val="008F543F"/>
    <w:rsid w:val="009006DE"/>
    <w:rsid w:val="00904990"/>
    <w:rsid w:val="00910701"/>
    <w:rsid w:val="00911176"/>
    <w:rsid w:val="0091496D"/>
    <w:rsid w:val="00914E32"/>
    <w:rsid w:val="00916850"/>
    <w:rsid w:val="009171ED"/>
    <w:rsid w:val="00917C86"/>
    <w:rsid w:val="00917D8C"/>
    <w:rsid w:val="0092318B"/>
    <w:rsid w:val="00925265"/>
    <w:rsid w:val="009323D5"/>
    <w:rsid w:val="00932F1F"/>
    <w:rsid w:val="00934747"/>
    <w:rsid w:val="00935703"/>
    <w:rsid w:val="00935DCE"/>
    <w:rsid w:val="00937072"/>
    <w:rsid w:val="009404C2"/>
    <w:rsid w:val="009419DF"/>
    <w:rsid w:val="00952ECC"/>
    <w:rsid w:val="00953A19"/>
    <w:rsid w:val="00960B42"/>
    <w:rsid w:val="00962390"/>
    <w:rsid w:val="0096263B"/>
    <w:rsid w:val="009639D6"/>
    <w:rsid w:val="009669D8"/>
    <w:rsid w:val="00976CB6"/>
    <w:rsid w:val="00981F50"/>
    <w:rsid w:val="009856FD"/>
    <w:rsid w:val="0098648E"/>
    <w:rsid w:val="00990B50"/>
    <w:rsid w:val="009A046F"/>
    <w:rsid w:val="009A2C8A"/>
    <w:rsid w:val="009B133B"/>
    <w:rsid w:val="009B1CC5"/>
    <w:rsid w:val="009B6870"/>
    <w:rsid w:val="009B7C6A"/>
    <w:rsid w:val="009C0DA2"/>
    <w:rsid w:val="009C0EB8"/>
    <w:rsid w:val="009C29CB"/>
    <w:rsid w:val="009C7263"/>
    <w:rsid w:val="009C768F"/>
    <w:rsid w:val="009D343F"/>
    <w:rsid w:val="009D6071"/>
    <w:rsid w:val="009D7E6B"/>
    <w:rsid w:val="009E0D3A"/>
    <w:rsid w:val="009E0DCC"/>
    <w:rsid w:val="009E20DF"/>
    <w:rsid w:val="009F0BC0"/>
    <w:rsid w:val="009F24B6"/>
    <w:rsid w:val="009F37B8"/>
    <w:rsid w:val="009F7EE9"/>
    <w:rsid w:val="00A00CF4"/>
    <w:rsid w:val="00A057A1"/>
    <w:rsid w:val="00A1051E"/>
    <w:rsid w:val="00A11BE3"/>
    <w:rsid w:val="00A12F5F"/>
    <w:rsid w:val="00A13EF3"/>
    <w:rsid w:val="00A217F3"/>
    <w:rsid w:val="00A22187"/>
    <w:rsid w:val="00A22DFB"/>
    <w:rsid w:val="00A24326"/>
    <w:rsid w:val="00A25381"/>
    <w:rsid w:val="00A261FE"/>
    <w:rsid w:val="00A3755C"/>
    <w:rsid w:val="00A37B0D"/>
    <w:rsid w:val="00A40227"/>
    <w:rsid w:val="00A41107"/>
    <w:rsid w:val="00A44047"/>
    <w:rsid w:val="00A44AD3"/>
    <w:rsid w:val="00A507D7"/>
    <w:rsid w:val="00A51375"/>
    <w:rsid w:val="00A54A52"/>
    <w:rsid w:val="00A60232"/>
    <w:rsid w:val="00A633D2"/>
    <w:rsid w:val="00A64B50"/>
    <w:rsid w:val="00A67A91"/>
    <w:rsid w:val="00A67CB8"/>
    <w:rsid w:val="00A7057D"/>
    <w:rsid w:val="00A77F93"/>
    <w:rsid w:val="00A84A8C"/>
    <w:rsid w:val="00A85852"/>
    <w:rsid w:val="00A90E4B"/>
    <w:rsid w:val="00A962DD"/>
    <w:rsid w:val="00A965B9"/>
    <w:rsid w:val="00AA2E14"/>
    <w:rsid w:val="00AA3EF6"/>
    <w:rsid w:val="00AA4519"/>
    <w:rsid w:val="00AB3F41"/>
    <w:rsid w:val="00AB40FB"/>
    <w:rsid w:val="00AB68CB"/>
    <w:rsid w:val="00AB7378"/>
    <w:rsid w:val="00AC3B1E"/>
    <w:rsid w:val="00AC3E47"/>
    <w:rsid w:val="00AC4B00"/>
    <w:rsid w:val="00AC58D4"/>
    <w:rsid w:val="00AC6CF8"/>
    <w:rsid w:val="00AC76F0"/>
    <w:rsid w:val="00AD1690"/>
    <w:rsid w:val="00AD2E33"/>
    <w:rsid w:val="00AD4DA8"/>
    <w:rsid w:val="00AD6801"/>
    <w:rsid w:val="00AE0AF2"/>
    <w:rsid w:val="00AE0F7B"/>
    <w:rsid w:val="00AE0F91"/>
    <w:rsid w:val="00AE1034"/>
    <w:rsid w:val="00AE320F"/>
    <w:rsid w:val="00AE4010"/>
    <w:rsid w:val="00AE43DA"/>
    <w:rsid w:val="00AE60B3"/>
    <w:rsid w:val="00AE737A"/>
    <w:rsid w:val="00AF0A24"/>
    <w:rsid w:val="00AF1030"/>
    <w:rsid w:val="00AF2AA7"/>
    <w:rsid w:val="00AF327A"/>
    <w:rsid w:val="00AF34EE"/>
    <w:rsid w:val="00AF5EB1"/>
    <w:rsid w:val="00AF7383"/>
    <w:rsid w:val="00AF7A27"/>
    <w:rsid w:val="00B00697"/>
    <w:rsid w:val="00B04F42"/>
    <w:rsid w:val="00B078D8"/>
    <w:rsid w:val="00B10895"/>
    <w:rsid w:val="00B10E5F"/>
    <w:rsid w:val="00B121A0"/>
    <w:rsid w:val="00B13D8E"/>
    <w:rsid w:val="00B13F44"/>
    <w:rsid w:val="00B1438F"/>
    <w:rsid w:val="00B149F9"/>
    <w:rsid w:val="00B160DA"/>
    <w:rsid w:val="00B20EB4"/>
    <w:rsid w:val="00B24224"/>
    <w:rsid w:val="00B279CD"/>
    <w:rsid w:val="00B27FCF"/>
    <w:rsid w:val="00B3258F"/>
    <w:rsid w:val="00B336CD"/>
    <w:rsid w:val="00B365A1"/>
    <w:rsid w:val="00B374DB"/>
    <w:rsid w:val="00B40BFB"/>
    <w:rsid w:val="00B41B74"/>
    <w:rsid w:val="00B42A5A"/>
    <w:rsid w:val="00B43A7A"/>
    <w:rsid w:val="00B60C04"/>
    <w:rsid w:val="00B627CF"/>
    <w:rsid w:val="00B6289C"/>
    <w:rsid w:val="00B6341C"/>
    <w:rsid w:val="00B63F17"/>
    <w:rsid w:val="00B65BEA"/>
    <w:rsid w:val="00B665CC"/>
    <w:rsid w:val="00B73528"/>
    <w:rsid w:val="00B73682"/>
    <w:rsid w:val="00B80F20"/>
    <w:rsid w:val="00B82BDE"/>
    <w:rsid w:val="00B85D22"/>
    <w:rsid w:val="00BA0BC1"/>
    <w:rsid w:val="00BA3A6D"/>
    <w:rsid w:val="00BA5CBC"/>
    <w:rsid w:val="00BA761C"/>
    <w:rsid w:val="00BA7929"/>
    <w:rsid w:val="00BA7BD4"/>
    <w:rsid w:val="00BB0119"/>
    <w:rsid w:val="00BB070B"/>
    <w:rsid w:val="00BB2A28"/>
    <w:rsid w:val="00BB5114"/>
    <w:rsid w:val="00BB5CEA"/>
    <w:rsid w:val="00BB5E33"/>
    <w:rsid w:val="00BC3DAF"/>
    <w:rsid w:val="00BC5864"/>
    <w:rsid w:val="00BC62A0"/>
    <w:rsid w:val="00BC7A16"/>
    <w:rsid w:val="00BD0215"/>
    <w:rsid w:val="00BD2D95"/>
    <w:rsid w:val="00BD4E03"/>
    <w:rsid w:val="00BD5C43"/>
    <w:rsid w:val="00BD5C91"/>
    <w:rsid w:val="00BD6DBC"/>
    <w:rsid w:val="00BF1716"/>
    <w:rsid w:val="00BF6FFA"/>
    <w:rsid w:val="00C079F1"/>
    <w:rsid w:val="00C07DC2"/>
    <w:rsid w:val="00C1510E"/>
    <w:rsid w:val="00C15EC0"/>
    <w:rsid w:val="00C24C48"/>
    <w:rsid w:val="00C320AA"/>
    <w:rsid w:val="00C33287"/>
    <w:rsid w:val="00C35612"/>
    <w:rsid w:val="00C35CFA"/>
    <w:rsid w:val="00C4128F"/>
    <w:rsid w:val="00C453D4"/>
    <w:rsid w:val="00C4659B"/>
    <w:rsid w:val="00C523DB"/>
    <w:rsid w:val="00C52806"/>
    <w:rsid w:val="00C53369"/>
    <w:rsid w:val="00C54A89"/>
    <w:rsid w:val="00C55C82"/>
    <w:rsid w:val="00C60459"/>
    <w:rsid w:val="00C67F9B"/>
    <w:rsid w:val="00C77D02"/>
    <w:rsid w:val="00C8094A"/>
    <w:rsid w:val="00C813C9"/>
    <w:rsid w:val="00C815F1"/>
    <w:rsid w:val="00C83DC4"/>
    <w:rsid w:val="00C84700"/>
    <w:rsid w:val="00C86AD2"/>
    <w:rsid w:val="00C86FFD"/>
    <w:rsid w:val="00CA050B"/>
    <w:rsid w:val="00CA13A8"/>
    <w:rsid w:val="00CA5480"/>
    <w:rsid w:val="00CA73AE"/>
    <w:rsid w:val="00CB121A"/>
    <w:rsid w:val="00CB25D8"/>
    <w:rsid w:val="00CC1E01"/>
    <w:rsid w:val="00CC55B6"/>
    <w:rsid w:val="00CC646E"/>
    <w:rsid w:val="00CD1397"/>
    <w:rsid w:val="00CD1A01"/>
    <w:rsid w:val="00CD3678"/>
    <w:rsid w:val="00CD3DF0"/>
    <w:rsid w:val="00CD4841"/>
    <w:rsid w:val="00CD72A7"/>
    <w:rsid w:val="00CD7F24"/>
    <w:rsid w:val="00CE0C88"/>
    <w:rsid w:val="00CE19AD"/>
    <w:rsid w:val="00CE1A56"/>
    <w:rsid w:val="00CE3546"/>
    <w:rsid w:val="00CF0AC7"/>
    <w:rsid w:val="00CF2FE3"/>
    <w:rsid w:val="00D002C3"/>
    <w:rsid w:val="00D022D7"/>
    <w:rsid w:val="00D064A2"/>
    <w:rsid w:val="00D12506"/>
    <w:rsid w:val="00D14F96"/>
    <w:rsid w:val="00D21803"/>
    <w:rsid w:val="00D23EB4"/>
    <w:rsid w:val="00D30C4D"/>
    <w:rsid w:val="00D30F94"/>
    <w:rsid w:val="00D325D4"/>
    <w:rsid w:val="00D32AF9"/>
    <w:rsid w:val="00D3607C"/>
    <w:rsid w:val="00D40184"/>
    <w:rsid w:val="00D43E87"/>
    <w:rsid w:val="00D44378"/>
    <w:rsid w:val="00D4623E"/>
    <w:rsid w:val="00D4756B"/>
    <w:rsid w:val="00D513BE"/>
    <w:rsid w:val="00D51739"/>
    <w:rsid w:val="00D517EB"/>
    <w:rsid w:val="00D52324"/>
    <w:rsid w:val="00D57C84"/>
    <w:rsid w:val="00D664D4"/>
    <w:rsid w:val="00D71C39"/>
    <w:rsid w:val="00D76FDC"/>
    <w:rsid w:val="00D808B0"/>
    <w:rsid w:val="00D8173E"/>
    <w:rsid w:val="00D83A76"/>
    <w:rsid w:val="00D83C5B"/>
    <w:rsid w:val="00D84BED"/>
    <w:rsid w:val="00D93106"/>
    <w:rsid w:val="00D93D56"/>
    <w:rsid w:val="00D9406A"/>
    <w:rsid w:val="00D95B0E"/>
    <w:rsid w:val="00D96420"/>
    <w:rsid w:val="00DA310E"/>
    <w:rsid w:val="00DA3C93"/>
    <w:rsid w:val="00DA3EA6"/>
    <w:rsid w:val="00DA6E42"/>
    <w:rsid w:val="00DB5F2C"/>
    <w:rsid w:val="00DB6048"/>
    <w:rsid w:val="00DC2F64"/>
    <w:rsid w:val="00DC4D7B"/>
    <w:rsid w:val="00DD3C2D"/>
    <w:rsid w:val="00DD648F"/>
    <w:rsid w:val="00DD7E86"/>
    <w:rsid w:val="00DE3FEB"/>
    <w:rsid w:val="00DE5044"/>
    <w:rsid w:val="00DE7F9F"/>
    <w:rsid w:val="00DF1132"/>
    <w:rsid w:val="00DF588B"/>
    <w:rsid w:val="00DF607A"/>
    <w:rsid w:val="00E02305"/>
    <w:rsid w:val="00E0265D"/>
    <w:rsid w:val="00E03A33"/>
    <w:rsid w:val="00E1012C"/>
    <w:rsid w:val="00E131AE"/>
    <w:rsid w:val="00E13BD1"/>
    <w:rsid w:val="00E155C3"/>
    <w:rsid w:val="00E16F1D"/>
    <w:rsid w:val="00E17969"/>
    <w:rsid w:val="00E21A83"/>
    <w:rsid w:val="00E23A3D"/>
    <w:rsid w:val="00E30E14"/>
    <w:rsid w:val="00E320FA"/>
    <w:rsid w:val="00E329A0"/>
    <w:rsid w:val="00E37644"/>
    <w:rsid w:val="00E406BC"/>
    <w:rsid w:val="00E40BEE"/>
    <w:rsid w:val="00E44656"/>
    <w:rsid w:val="00E44EA4"/>
    <w:rsid w:val="00E44ED1"/>
    <w:rsid w:val="00E5065D"/>
    <w:rsid w:val="00E51B03"/>
    <w:rsid w:val="00E57C0F"/>
    <w:rsid w:val="00E62EE5"/>
    <w:rsid w:val="00E65C0F"/>
    <w:rsid w:val="00E66172"/>
    <w:rsid w:val="00E66373"/>
    <w:rsid w:val="00E66A66"/>
    <w:rsid w:val="00E66CA3"/>
    <w:rsid w:val="00E7206D"/>
    <w:rsid w:val="00E75B92"/>
    <w:rsid w:val="00E76A00"/>
    <w:rsid w:val="00E819A1"/>
    <w:rsid w:val="00E82A06"/>
    <w:rsid w:val="00E84455"/>
    <w:rsid w:val="00E85C2A"/>
    <w:rsid w:val="00E95807"/>
    <w:rsid w:val="00E96D22"/>
    <w:rsid w:val="00EA08D2"/>
    <w:rsid w:val="00EA7EC1"/>
    <w:rsid w:val="00EB05C1"/>
    <w:rsid w:val="00EB1038"/>
    <w:rsid w:val="00EB2999"/>
    <w:rsid w:val="00EB407C"/>
    <w:rsid w:val="00EC1D11"/>
    <w:rsid w:val="00EC2031"/>
    <w:rsid w:val="00EC26A3"/>
    <w:rsid w:val="00EC6725"/>
    <w:rsid w:val="00ED08C0"/>
    <w:rsid w:val="00ED5196"/>
    <w:rsid w:val="00ED5AD4"/>
    <w:rsid w:val="00ED7DA6"/>
    <w:rsid w:val="00EE147F"/>
    <w:rsid w:val="00EE4D4E"/>
    <w:rsid w:val="00EF07CB"/>
    <w:rsid w:val="00EF17F0"/>
    <w:rsid w:val="00EF2D5B"/>
    <w:rsid w:val="00EF5361"/>
    <w:rsid w:val="00F01E1F"/>
    <w:rsid w:val="00F10771"/>
    <w:rsid w:val="00F11F35"/>
    <w:rsid w:val="00F126E9"/>
    <w:rsid w:val="00F1433D"/>
    <w:rsid w:val="00F14915"/>
    <w:rsid w:val="00F1557C"/>
    <w:rsid w:val="00F16CD0"/>
    <w:rsid w:val="00F20F71"/>
    <w:rsid w:val="00F21650"/>
    <w:rsid w:val="00F2413E"/>
    <w:rsid w:val="00F24567"/>
    <w:rsid w:val="00F24C46"/>
    <w:rsid w:val="00F26F4D"/>
    <w:rsid w:val="00F31F40"/>
    <w:rsid w:val="00F35B2C"/>
    <w:rsid w:val="00F35B32"/>
    <w:rsid w:val="00F37075"/>
    <w:rsid w:val="00F4033F"/>
    <w:rsid w:val="00F42717"/>
    <w:rsid w:val="00F51BD2"/>
    <w:rsid w:val="00F51DA0"/>
    <w:rsid w:val="00F55298"/>
    <w:rsid w:val="00F60B4C"/>
    <w:rsid w:val="00F60CCF"/>
    <w:rsid w:val="00F61134"/>
    <w:rsid w:val="00F61BF7"/>
    <w:rsid w:val="00F7034A"/>
    <w:rsid w:val="00F7391C"/>
    <w:rsid w:val="00F743BF"/>
    <w:rsid w:val="00F74EC1"/>
    <w:rsid w:val="00F845B2"/>
    <w:rsid w:val="00F90B36"/>
    <w:rsid w:val="00F936AF"/>
    <w:rsid w:val="00F95B24"/>
    <w:rsid w:val="00FA122C"/>
    <w:rsid w:val="00FA47FF"/>
    <w:rsid w:val="00FA5B32"/>
    <w:rsid w:val="00FB6CAC"/>
    <w:rsid w:val="00FB6E97"/>
    <w:rsid w:val="00FC0445"/>
    <w:rsid w:val="00FC4A21"/>
    <w:rsid w:val="00FC4D8C"/>
    <w:rsid w:val="00FC59CB"/>
    <w:rsid w:val="00FC702F"/>
    <w:rsid w:val="00FC7868"/>
    <w:rsid w:val="00FD1E84"/>
    <w:rsid w:val="00FD243E"/>
    <w:rsid w:val="00FD4FE8"/>
    <w:rsid w:val="00FD6C10"/>
    <w:rsid w:val="00FD6CAF"/>
    <w:rsid w:val="00FE4CF4"/>
    <w:rsid w:val="00FE53D6"/>
    <w:rsid w:val="00FE6DC2"/>
    <w:rsid w:val="00FE723D"/>
    <w:rsid w:val="00FF5947"/>
    <w:rsid w:val="00FF6209"/>
    <w:rsid w:val="00FF657E"/>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AF34EE"/>
    <w:pPr>
      <w:keepNext/>
      <w:keepLines/>
      <w:pageBreakBefore/>
      <w:suppressAutoHyphens/>
      <w:spacing w:after="360" w:line="36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 w:type="character" w:styleId="NmerodaPgina">
    <w:name w:val="page number"/>
    <w:basedOn w:val="Fontepargpadro"/>
    <w:uiPriority w:val="99"/>
    <w:semiHidden/>
    <w:unhideWhenUsed/>
    <w:rsid w:val="008829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 w:id="1633051797">
      <w:bodyDiv w:val="1"/>
      <w:marLeft w:val="0"/>
      <w:marRight w:val="0"/>
      <w:marTop w:val="0"/>
      <w:marBottom w:val="0"/>
      <w:divBdr>
        <w:top w:val="none" w:sz="0" w:space="0" w:color="auto"/>
        <w:left w:val="none" w:sz="0" w:space="0" w:color="auto"/>
        <w:bottom w:val="none" w:sz="0" w:space="0" w:color="auto"/>
        <w:right w:val="none" w:sz="0" w:space="0" w:color="auto"/>
      </w:divBdr>
    </w:div>
    <w:div w:id="1655641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header" Target="header1.xml"/><Relationship Id="rId50" Type="http://schemas.openxmlformats.org/officeDocument/2006/relationships/image" Target="media/image23.png"/><Relationship Id="rId51" Type="http://schemas.openxmlformats.org/officeDocument/2006/relationships/hyperlink" Target="http://labs.play-with-docker.com" TargetMode="External"/><Relationship Id="rId52" Type="http://schemas.openxmlformats.org/officeDocument/2006/relationships/image" Target="media/image24.png"/><Relationship Id="rId53" Type="http://schemas.openxmlformats.org/officeDocument/2006/relationships/hyperlink" Target="https://github.com/play-with-docker/docker-machine-driver-pwd/releases" TargetMode="External"/><Relationship Id="rId54" Type="http://schemas.openxmlformats.org/officeDocument/2006/relationships/hyperlink" Target="https://labs.play-with-docker.co" TargetMode="External"/><Relationship Id="rId55" Type="http://schemas.openxmlformats.org/officeDocument/2006/relationships/image" Target="media/image25.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8.png"/><Relationship Id="rId59" Type="http://schemas.openxmlformats.org/officeDocument/2006/relationships/image" Target="media/image29.png"/><Relationship Id="rId40" Type="http://schemas.openxmlformats.org/officeDocument/2006/relationships/hyperlink" Target="https://docs.docker.com/engine/userguide/labels-custom-metadata/" TargetMode="External"/><Relationship Id="rId41" Type="http://schemas.openxmlformats.org/officeDocument/2006/relationships/hyperlink" Target="https://docs.docker.com/engine/reference/commandline/pull" TargetMode="External"/><Relationship Id="rId42" Type="http://schemas.openxmlformats.org/officeDocument/2006/relationships/hyperlink" Target="https://docs.docker.com/engine/reference/commandline/push" TargetMode="External"/><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image" Target="media/image20.png"/><Relationship Id="rId48" Type="http://schemas.openxmlformats.org/officeDocument/2006/relationships/image" Target="media/image21.png"/><Relationship Id="rId4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70" Type="http://schemas.openxmlformats.org/officeDocument/2006/relationships/footer" Target="footer1.xml"/><Relationship Id="rId71" Type="http://schemas.openxmlformats.org/officeDocument/2006/relationships/fontTable" Target="fontTable.xml"/><Relationship Id="rId72" Type="http://schemas.microsoft.com/office/2011/relationships/people" Target="people.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image" Target="media/image15.png"/><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73" Type="http://schemas.openxmlformats.org/officeDocument/2006/relationships/theme" Target="theme/theme1.xml"/><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F0B18F2-20DB-044D-8CB7-2A5D0C364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94</Pages>
  <Words>16111</Words>
  <Characters>87005</Characters>
  <Application>Microsoft Macintosh Word</Application>
  <DocSecurity>0</DocSecurity>
  <Lines>725</Lines>
  <Paragraphs>205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894</cp:revision>
  <cp:lastPrinted>2017-11-11T13:18:00Z</cp:lastPrinted>
  <dcterms:created xsi:type="dcterms:W3CDTF">2017-11-11T13:15:00Z</dcterms:created>
  <dcterms:modified xsi:type="dcterms:W3CDTF">2017-11-27T22:36:00Z</dcterms:modified>
</cp:coreProperties>
</file>