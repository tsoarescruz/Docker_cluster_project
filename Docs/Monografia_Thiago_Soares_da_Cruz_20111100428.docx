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6C0CD6C" w14:textId="77777777" w:rsidR="003E3881" w:rsidRPr="007F6F71" w:rsidRDefault="003E3881" w:rsidP="0035429F">
      <w:pPr>
        <w:spacing w:line="360" w:lineRule="auto"/>
        <w:jc w:val="center"/>
        <w:rPr>
          <w:b/>
          <w:sz w:val="32"/>
          <w:szCs w:val="32"/>
        </w:rPr>
      </w:pPr>
      <w:r w:rsidRPr="007F6F71">
        <w:rPr>
          <w:noProof/>
          <w:szCs w:val="20"/>
        </w:rPr>
        <w:drawing>
          <wp:anchor distT="0" distB="0" distL="114300" distR="114300" simplePos="0" relativeHeight="251736064" behindDoc="0" locked="0" layoutInCell="1" allowOverlap="1" wp14:anchorId="11708A6D" wp14:editId="257B2395">
            <wp:simplePos x="0" y="0"/>
            <wp:positionH relativeFrom="margin">
              <wp:posOffset>1937385</wp:posOffset>
            </wp:positionH>
            <wp:positionV relativeFrom="margin">
              <wp:posOffset>-459164</wp:posOffset>
            </wp:positionV>
            <wp:extent cx="2137410" cy="387350"/>
            <wp:effectExtent l="0" t="0" r="0" b="0"/>
            <wp:wrapSquare wrapText="bothSides"/>
            <wp:docPr id="77" name="Imagem 2" descr="image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2" descr="image003"/>
                    <pic:cNvPicPr>
                      <a:picLocks noChangeAspect="1" noChangeArrowheads="1"/>
                    </pic:cNvPicPr>
                  </pic:nvPicPr>
                  <pic:blipFill>
                    <a:blip r:embed="rId8"/>
                    <a:stretch>
                      <a:fillRect/>
                    </a:stretch>
                  </pic:blipFill>
                  <pic:spPr bwMode="auto">
                    <a:xfrm>
                      <a:off x="0" y="0"/>
                      <a:ext cx="2137410" cy="387350"/>
                    </a:xfrm>
                    <a:prstGeom prst="rect">
                      <a:avLst/>
                    </a:prstGeom>
                  </pic:spPr>
                </pic:pic>
              </a:graphicData>
            </a:graphic>
          </wp:anchor>
        </w:drawing>
      </w:r>
    </w:p>
    <w:p w14:paraId="7D956419" w14:textId="77777777" w:rsidR="003E3881" w:rsidRPr="007F6F71" w:rsidRDefault="003E3881" w:rsidP="0035429F">
      <w:pPr>
        <w:spacing w:line="360" w:lineRule="auto"/>
        <w:jc w:val="center"/>
        <w:rPr>
          <w:b/>
          <w:sz w:val="32"/>
          <w:szCs w:val="32"/>
        </w:rPr>
      </w:pPr>
      <w:r w:rsidRPr="007F6F71">
        <w:rPr>
          <w:b/>
          <w:sz w:val="32"/>
          <w:szCs w:val="32"/>
        </w:rPr>
        <w:t>UNIVERSIDADE VEIGA DE ALMEIDA – UVA</w:t>
      </w:r>
    </w:p>
    <w:p w14:paraId="672E184D" w14:textId="77777777" w:rsidR="003E3881" w:rsidRPr="007F6F71" w:rsidRDefault="003E3881" w:rsidP="0035429F">
      <w:pPr>
        <w:spacing w:line="360" w:lineRule="auto"/>
        <w:jc w:val="center"/>
        <w:rPr>
          <w:b/>
          <w:sz w:val="32"/>
          <w:szCs w:val="32"/>
        </w:rPr>
      </w:pPr>
    </w:p>
    <w:p w14:paraId="6E6740AD" w14:textId="77777777" w:rsidR="003E3881" w:rsidRPr="007F6F71" w:rsidRDefault="003E3881" w:rsidP="0035429F">
      <w:pPr>
        <w:spacing w:line="360" w:lineRule="auto"/>
        <w:jc w:val="center"/>
        <w:rPr>
          <w:sz w:val="32"/>
        </w:rPr>
      </w:pPr>
      <w:r w:rsidRPr="007F6F71">
        <w:rPr>
          <w:b/>
          <w:sz w:val="32"/>
          <w:szCs w:val="32"/>
        </w:rPr>
        <w:t>BACHARELADO EM CIÊNCIA DA COMPUTAÇÃO</w:t>
      </w:r>
      <w:r w:rsidRPr="007F6F71">
        <w:t xml:space="preserve"> </w:t>
      </w:r>
    </w:p>
    <w:p w14:paraId="0A290C9C" w14:textId="77777777" w:rsidR="003E3881" w:rsidRPr="007F6F71" w:rsidRDefault="003E3881" w:rsidP="0035429F">
      <w:pPr>
        <w:spacing w:line="360" w:lineRule="auto"/>
        <w:jc w:val="center"/>
      </w:pPr>
    </w:p>
    <w:p w14:paraId="63D5758A" w14:textId="77777777" w:rsidR="003E3881" w:rsidRPr="007F6F71" w:rsidRDefault="003E3881" w:rsidP="0035429F">
      <w:pPr>
        <w:spacing w:line="360" w:lineRule="auto"/>
        <w:jc w:val="center"/>
      </w:pPr>
    </w:p>
    <w:p w14:paraId="0F0B2A2B" w14:textId="77777777" w:rsidR="003E3881" w:rsidRPr="007F6F71" w:rsidRDefault="003E3881" w:rsidP="0035429F">
      <w:pPr>
        <w:spacing w:line="360" w:lineRule="auto"/>
        <w:jc w:val="center"/>
      </w:pPr>
    </w:p>
    <w:p w14:paraId="3A5D70D7" w14:textId="77777777" w:rsidR="003E3881" w:rsidRPr="007F6F71" w:rsidRDefault="003E3881" w:rsidP="0035429F">
      <w:pPr>
        <w:spacing w:line="360" w:lineRule="auto"/>
        <w:jc w:val="center"/>
        <w:rPr>
          <w:b/>
        </w:rPr>
      </w:pPr>
    </w:p>
    <w:p w14:paraId="2DBEAAF1" w14:textId="77777777" w:rsidR="003E3881" w:rsidRPr="007F6F71" w:rsidRDefault="003E3881" w:rsidP="0035429F">
      <w:pPr>
        <w:spacing w:line="360" w:lineRule="auto"/>
        <w:jc w:val="center"/>
      </w:pPr>
    </w:p>
    <w:p w14:paraId="06B0BA4B" w14:textId="77777777" w:rsidR="003E3881" w:rsidRPr="007F6F71" w:rsidRDefault="003E3881" w:rsidP="0035429F">
      <w:pPr>
        <w:spacing w:line="360" w:lineRule="auto"/>
        <w:jc w:val="center"/>
      </w:pPr>
    </w:p>
    <w:p w14:paraId="44E78173" w14:textId="77777777" w:rsidR="003E3881" w:rsidRPr="007F6F71" w:rsidRDefault="003E3881" w:rsidP="0035429F">
      <w:pPr>
        <w:spacing w:line="360" w:lineRule="auto"/>
        <w:jc w:val="center"/>
      </w:pPr>
    </w:p>
    <w:p w14:paraId="005DE715" w14:textId="77777777" w:rsidR="003E3881" w:rsidRPr="007F6F71" w:rsidRDefault="003E3881" w:rsidP="0035429F">
      <w:pPr>
        <w:spacing w:line="360" w:lineRule="auto"/>
        <w:jc w:val="center"/>
      </w:pPr>
    </w:p>
    <w:p w14:paraId="41C55B44" w14:textId="1E8BF0A1" w:rsidR="00DF1132" w:rsidRPr="007F6F71" w:rsidRDefault="003E3881" w:rsidP="00DF1132">
      <w:pPr>
        <w:spacing w:line="360" w:lineRule="auto"/>
        <w:jc w:val="center"/>
      </w:pPr>
      <w:r w:rsidRPr="007F6F71">
        <w:rPr>
          <w:b/>
          <w:sz w:val="32"/>
          <w:szCs w:val="28"/>
        </w:rPr>
        <w:t>DOCKER: UM CANIVETE SUÍÇO</w:t>
      </w:r>
      <w:r w:rsidR="00DF1132">
        <w:rPr>
          <w:b/>
          <w:sz w:val="32"/>
          <w:szCs w:val="28"/>
        </w:rPr>
        <w:t>, COM APLICAÇÃO EM RASPBERRY PI</w:t>
      </w:r>
    </w:p>
    <w:p w14:paraId="3F3CFDC5" w14:textId="77777777" w:rsidR="003E3881" w:rsidRPr="007F6F71" w:rsidRDefault="003E3881" w:rsidP="0035429F">
      <w:pPr>
        <w:spacing w:line="360" w:lineRule="auto"/>
        <w:jc w:val="center"/>
      </w:pPr>
    </w:p>
    <w:p w14:paraId="21E037D9" w14:textId="77777777" w:rsidR="003E3881" w:rsidRPr="007F6F71" w:rsidRDefault="003E3881" w:rsidP="0035429F">
      <w:pPr>
        <w:spacing w:line="360" w:lineRule="auto"/>
        <w:jc w:val="center"/>
      </w:pPr>
    </w:p>
    <w:p w14:paraId="31CB4C09" w14:textId="77777777" w:rsidR="003E3881" w:rsidRPr="007F6F71" w:rsidRDefault="003E3881" w:rsidP="0035429F">
      <w:pPr>
        <w:spacing w:line="360" w:lineRule="auto"/>
        <w:jc w:val="center"/>
      </w:pPr>
    </w:p>
    <w:p w14:paraId="5F30C4B1" w14:textId="77777777" w:rsidR="003E3881" w:rsidRPr="007F6F71" w:rsidRDefault="003E3881" w:rsidP="0035429F">
      <w:pPr>
        <w:spacing w:line="360" w:lineRule="auto"/>
        <w:jc w:val="center"/>
        <w:rPr>
          <w:b/>
          <w:sz w:val="28"/>
          <w:szCs w:val="28"/>
        </w:rPr>
      </w:pPr>
      <w:r w:rsidRPr="007F6F71">
        <w:rPr>
          <w:b/>
          <w:sz w:val="28"/>
          <w:szCs w:val="28"/>
        </w:rPr>
        <w:t>Thiago Soares da Cruz</w:t>
      </w:r>
    </w:p>
    <w:p w14:paraId="6CF6A8D1" w14:textId="77777777" w:rsidR="003E3881" w:rsidRPr="007F6F71" w:rsidRDefault="003E3881" w:rsidP="0035429F">
      <w:pPr>
        <w:spacing w:line="360" w:lineRule="auto"/>
        <w:jc w:val="center"/>
      </w:pPr>
    </w:p>
    <w:p w14:paraId="4DB7570E" w14:textId="77777777" w:rsidR="003E3881" w:rsidRPr="007F6F71" w:rsidRDefault="003E3881" w:rsidP="0035429F">
      <w:pPr>
        <w:spacing w:line="360" w:lineRule="auto"/>
        <w:jc w:val="center"/>
      </w:pPr>
    </w:p>
    <w:p w14:paraId="0D939B1E" w14:textId="77777777" w:rsidR="003E3881" w:rsidRPr="007F6F71" w:rsidRDefault="003E3881" w:rsidP="0035429F">
      <w:pPr>
        <w:spacing w:line="360" w:lineRule="auto"/>
        <w:jc w:val="center"/>
      </w:pPr>
    </w:p>
    <w:p w14:paraId="72B27801" w14:textId="77777777" w:rsidR="003E3881" w:rsidRPr="007F6F71" w:rsidRDefault="003E3881" w:rsidP="0035429F">
      <w:pPr>
        <w:spacing w:line="360" w:lineRule="auto"/>
        <w:jc w:val="center"/>
      </w:pPr>
    </w:p>
    <w:p w14:paraId="43B2C1B6" w14:textId="77777777" w:rsidR="003E3881" w:rsidRPr="007F6F71" w:rsidRDefault="003E3881" w:rsidP="0035429F">
      <w:pPr>
        <w:spacing w:line="360" w:lineRule="auto"/>
        <w:jc w:val="center"/>
      </w:pPr>
    </w:p>
    <w:p w14:paraId="3BBE4CFE" w14:textId="77777777" w:rsidR="003E3881" w:rsidRPr="007F6F71" w:rsidRDefault="003E3881" w:rsidP="0035429F">
      <w:pPr>
        <w:spacing w:line="360" w:lineRule="auto"/>
        <w:jc w:val="center"/>
      </w:pPr>
    </w:p>
    <w:p w14:paraId="0E9C7901" w14:textId="77777777" w:rsidR="003E3881" w:rsidRPr="007F6F71" w:rsidRDefault="003E3881" w:rsidP="0035429F">
      <w:pPr>
        <w:spacing w:line="360" w:lineRule="auto"/>
        <w:jc w:val="center"/>
      </w:pPr>
    </w:p>
    <w:p w14:paraId="23DACED7" w14:textId="77777777" w:rsidR="003E3881" w:rsidRPr="007F6F71" w:rsidRDefault="003E3881" w:rsidP="0035429F">
      <w:pPr>
        <w:spacing w:line="360" w:lineRule="auto"/>
        <w:jc w:val="center"/>
      </w:pPr>
    </w:p>
    <w:p w14:paraId="1C3DDFC8" w14:textId="77777777" w:rsidR="003E3881" w:rsidRPr="007F6F71" w:rsidRDefault="003E3881" w:rsidP="0035429F">
      <w:pPr>
        <w:spacing w:line="360" w:lineRule="auto"/>
        <w:jc w:val="center"/>
      </w:pPr>
    </w:p>
    <w:p w14:paraId="0A403DCE" w14:textId="77777777" w:rsidR="003E3881" w:rsidRPr="007F6F71" w:rsidRDefault="003E3881" w:rsidP="0035429F">
      <w:pPr>
        <w:spacing w:line="360" w:lineRule="auto"/>
        <w:jc w:val="center"/>
      </w:pPr>
    </w:p>
    <w:p w14:paraId="5D8FAD39" w14:textId="77777777" w:rsidR="003E3881" w:rsidRPr="007F6F71" w:rsidRDefault="003E3881" w:rsidP="0035429F">
      <w:pPr>
        <w:spacing w:line="360" w:lineRule="auto"/>
        <w:jc w:val="center"/>
        <w:rPr>
          <w:b/>
        </w:rPr>
      </w:pPr>
      <w:r w:rsidRPr="007F6F71">
        <w:rPr>
          <w:b/>
        </w:rPr>
        <w:t>RIO DE JANEIRO</w:t>
      </w:r>
    </w:p>
    <w:p w14:paraId="6BF5560C" w14:textId="77777777" w:rsidR="003E3881" w:rsidRPr="007F6F71" w:rsidRDefault="003E3881" w:rsidP="0035429F">
      <w:pPr>
        <w:spacing w:line="360" w:lineRule="auto"/>
        <w:jc w:val="center"/>
      </w:pPr>
    </w:p>
    <w:p w14:paraId="3DF2EB3E" w14:textId="77777777" w:rsidR="003E3881" w:rsidRPr="007F6F71" w:rsidRDefault="003E3881" w:rsidP="0035429F">
      <w:pPr>
        <w:spacing w:line="360" w:lineRule="auto"/>
        <w:jc w:val="center"/>
      </w:pPr>
      <w:r w:rsidRPr="007F6F71">
        <w:rPr>
          <w:b/>
        </w:rPr>
        <w:t>2017</w:t>
      </w:r>
      <w:r w:rsidRPr="007F6F71">
        <w:br w:type="page"/>
      </w:r>
    </w:p>
    <w:p w14:paraId="2B377E1E" w14:textId="77777777" w:rsidR="003E3881" w:rsidRPr="007F6F71" w:rsidRDefault="003E3881" w:rsidP="0035429F">
      <w:pPr>
        <w:spacing w:line="360" w:lineRule="auto"/>
        <w:jc w:val="center"/>
        <w:rPr>
          <w:b/>
          <w:sz w:val="32"/>
          <w:szCs w:val="32"/>
        </w:rPr>
      </w:pPr>
      <w:r w:rsidRPr="007F6F71">
        <w:rPr>
          <w:b/>
          <w:sz w:val="32"/>
          <w:szCs w:val="32"/>
        </w:rPr>
        <w:lastRenderedPageBreak/>
        <w:t>UNIVERSIDADE VEIGA DE ALMEIDA - UVA</w:t>
      </w:r>
    </w:p>
    <w:p w14:paraId="0AEE2183" w14:textId="77777777" w:rsidR="003E3881" w:rsidRPr="007F6F71" w:rsidRDefault="003E3881" w:rsidP="0035429F">
      <w:pPr>
        <w:spacing w:line="360" w:lineRule="auto"/>
        <w:jc w:val="center"/>
      </w:pPr>
    </w:p>
    <w:p w14:paraId="6C88658B" w14:textId="77777777" w:rsidR="003E3881" w:rsidRPr="007F6F71" w:rsidRDefault="003E3881" w:rsidP="0035429F">
      <w:pPr>
        <w:spacing w:line="360" w:lineRule="auto"/>
        <w:jc w:val="center"/>
        <w:rPr>
          <w:szCs w:val="28"/>
        </w:rPr>
      </w:pPr>
    </w:p>
    <w:p w14:paraId="47AC8639" w14:textId="77777777" w:rsidR="003E3881" w:rsidRPr="007F6F71" w:rsidRDefault="003E3881" w:rsidP="0035429F">
      <w:pPr>
        <w:spacing w:line="360" w:lineRule="auto"/>
        <w:jc w:val="center"/>
        <w:rPr>
          <w:szCs w:val="28"/>
        </w:rPr>
      </w:pPr>
    </w:p>
    <w:p w14:paraId="40A614F2" w14:textId="77777777" w:rsidR="003E3881" w:rsidRPr="007F6F71" w:rsidRDefault="003E3881" w:rsidP="0035429F">
      <w:pPr>
        <w:spacing w:line="360" w:lineRule="auto"/>
        <w:jc w:val="center"/>
        <w:rPr>
          <w:szCs w:val="28"/>
        </w:rPr>
      </w:pPr>
    </w:p>
    <w:p w14:paraId="3E7E5265" w14:textId="77777777" w:rsidR="003E3881" w:rsidRPr="007F6F71" w:rsidRDefault="003E3881" w:rsidP="0035429F">
      <w:pPr>
        <w:spacing w:line="360" w:lineRule="auto"/>
        <w:jc w:val="center"/>
        <w:rPr>
          <w:szCs w:val="28"/>
        </w:rPr>
      </w:pPr>
    </w:p>
    <w:p w14:paraId="0F2BB54D" w14:textId="77777777" w:rsidR="003E3881" w:rsidRPr="007F6F71" w:rsidRDefault="003E3881" w:rsidP="0035429F">
      <w:pPr>
        <w:spacing w:line="360" w:lineRule="auto"/>
        <w:jc w:val="center"/>
        <w:rPr>
          <w:b/>
        </w:rPr>
      </w:pPr>
      <w:r w:rsidRPr="007F6F71">
        <w:rPr>
          <w:b/>
          <w:sz w:val="28"/>
          <w:szCs w:val="28"/>
        </w:rPr>
        <w:t>THIAGO SOARES DA CRUZ</w:t>
      </w:r>
    </w:p>
    <w:p w14:paraId="1AD6FED3" w14:textId="77777777" w:rsidR="003E3881" w:rsidRPr="007F6F71" w:rsidRDefault="003E3881" w:rsidP="0035429F">
      <w:pPr>
        <w:spacing w:line="360" w:lineRule="auto"/>
        <w:jc w:val="center"/>
      </w:pPr>
    </w:p>
    <w:p w14:paraId="44FAB2CD" w14:textId="77777777" w:rsidR="003E3881" w:rsidRPr="007F6F71" w:rsidRDefault="003E3881" w:rsidP="0035429F">
      <w:pPr>
        <w:spacing w:line="360" w:lineRule="auto"/>
        <w:ind w:left="4536"/>
        <w:rPr>
          <w:b/>
          <w:sz w:val="20"/>
          <w:szCs w:val="20"/>
        </w:rPr>
      </w:pPr>
      <w:r w:rsidRPr="007F6F71">
        <w:rPr>
          <w:sz w:val="20"/>
          <w:szCs w:val="20"/>
        </w:rPr>
        <w:t>Monografia apresentada ao curso de Ciência da Computação da Universidade Veiga de Almeida, como requisito parcial para obtenção do título de Bacharel em Ciência da Computação.</w:t>
      </w:r>
    </w:p>
    <w:p w14:paraId="60AA4D9E" w14:textId="77777777" w:rsidR="003E3881" w:rsidRPr="007F6F71" w:rsidRDefault="003E3881" w:rsidP="0035429F">
      <w:pPr>
        <w:spacing w:line="360" w:lineRule="auto"/>
        <w:rPr>
          <w:szCs w:val="28"/>
        </w:rPr>
      </w:pPr>
    </w:p>
    <w:p w14:paraId="00709CDD" w14:textId="77777777" w:rsidR="003E3881" w:rsidRPr="007F6F71" w:rsidRDefault="003E3881" w:rsidP="0035429F">
      <w:pPr>
        <w:spacing w:line="360" w:lineRule="auto"/>
        <w:rPr>
          <w:szCs w:val="28"/>
        </w:rPr>
      </w:pPr>
    </w:p>
    <w:p w14:paraId="7B3E846D" w14:textId="77777777" w:rsidR="003E3881" w:rsidRPr="007F6F71" w:rsidRDefault="003E3881" w:rsidP="0035429F">
      <w:pPr>
        <w:spacing w:line="360" w:lineRule="auto"/>
        <w:rPr>
          <w:sz w:val="28"/>
          <w:szCs w:val="28"/>
        </w:rPr>
      </w:pPr>
      <w:r w:rsidRPr="007F6F71">
        <w:rPr>
          <w:sz w:val="28"/>
          <w:szCs w:val="28"/>
        </w:rPr>
        <w:t xml:space="preserve">Orientador: </w:t>
      </w:r>
      <w:bookmarkStart w:id="0" w:name="__DdeLink__556_1435064614"/>
      <w:bookmarkEnd w:id="0"/>
      <w:r w:rsidRPr="007F6F71">
        <w:rPr>
          <w:sz w:val="28"/>
          <w:szCs w:val="28"/>
        </w:rPr>
        <w:t xml:space="preserve">Carlos Alberto Alves Lemos, </w:t>
      </w:r>
      <w:proofErr w:type="spellStart"/>
      <w:r w:rsidRPr="007F6F71">
        <w:rPr>
          <w:sz w:val="28"/>
          <w:szCs w:val="28"/>
        </w:rPr>
        <w:t>DSc</w:t>
      </w:r>
      <w:proofErr w:type="spellEnd"/>
      <w:r w:rsidRPr="007F6F71">
        <w:rPr>
          <w:sz w:val="28"/>
          <w:szCs w:val="28"/>
        </w:rPr>
        <w:t>.</w:t>
      </w:r>
    </w:p>
    <w:p w14:paraId="286B4801" w14:textId="77777777" w:rsidR="003E3881" w:rsidRPr="007F6F71" w:rsidRDefault="003E3881" w:rsidP="0035429F">
      <w:pPr>
        <w:spacing w:line="360" w:lineRule="auto"/>
        <w:jc w:val="center"/>
        <w:rPr>
          <w:szCs w:val="28"/>
        </w:rPr>
      </w:pPr>
    </w:p>
    <w:p w14:paraId="36B61DDD" w14:textId="77777777" w:rsidR="003E3881" w:rsidRPr="007F6F71" w:rsidRDefault="003E3881" w:rsidP="0035429F">
      <w:pPr>
        <w:spacing w:line="360" w:lineRule="auto"/>
        <w:jc w:val="center"/>
        <w:rPr>
          <w:szCs w:val="28"/>
        </w:rPr>
      </w:pPr>
    </w:p>
    <w:p w14:paraId="03A4766A" w14:textId="77777777" w:rsidR="003E3881" w:rsidRPr="007F6F71" w:rsidRDefault="003E3881" w:rsidP="0035429F">
      <w:pPr>
        <w:spacing w:line="360" w:lineRule="auto"/>
        <w:jc w:val="center"/>
        <w:rPr>
          <w:szCs w:val="28"/>
        </w:rPr>
      </w:pPr>
    </w:p>
    <w:p w14:paraId="2A18B8CB" w14:textId="77777777" w:rsidR="00F743BF" w:rsidRPr="007F6F71" w:rsidRDefault="00F743BF" w:rsidP="00F743BF">
      <w:pPr>
        <w:spacing w:line="360" w:lineRule="auto"/>
        <w:jc w:val="center"/>
      </w:pPr>
      <w:r w:rsidRPr="007F6F71">
        <w:rPr>
          <w:b/>
          <w:sz w:val="32"/>
          <w:szCs w:val="28"/>
        </w:rPr>
        <w:t>DOCKER: UM CANIVETE SUÍÇO</w:t>
      </w:r>
      <w:r>
        <w:rPr>
          <w:b/>
          <w:sz w:val="32"/>
          <w:szCs w:val="28"/>
        </w:rPr>
        <w:t>, COM APLICAÇÃO EM RASPBERRY PI</w:t>
      </w:r>
    </w:p>
    <w:p w14:paraId="02DD68A3" w14:textId="77777777" w:rsidR="003E3881" w:rsidRPr="007F6F71" w:rsidRDefault="003E3881" w:rsidP="0035429F">
      <w:pPr>
        <w:spacing w:line="360" w:lineRule="auto"/>
        <w:jc w:val="center"/>
        <w:rPr>
          <w:szCs w:val="28"/>
        </w:rPr>
      </w:pPr>
    </w:p>
    <w:p w14:paraId="0303F43C" w14:textId="77777777" w:rsidR="003E3881" w:rsidRPr="007F6F71" w:rsidRDefault="003E3881" w:rsidP="0035429F">
      <w:pPr>
        <w:spacing w:line="360" w:lineRule="auto"/>
        <w:jc w:val="center"/>
        <w:rPr>
          <w:szCs w:val="28"/>
        </w:rPr>
      </w:pPr>
    </w:p>
    <w:p w14:paraId="49BD4C0F" w14:textId="77777777" w:rsidR="003E3881" w:rsidRPr="007F6F71" w:rsidRDefault="003E3881" w:rsidP="0035429F">
      <w:pPr>
        <w:spacing w:line="360" w:lineRule="auto"/>
        <w:jc w:val="center"/>
        <w:rPr>
          <w:szCs w:val="28"/>
        </w:rPr>
      </w:pPr>
    </w:p>
    <w:p w14:paraId="7E1BB701" w14:textId="77777777" w:rsidR="003E3881" w:rsidRPr="007F6F71" w:rsidRDefault="003E3881" w:rsidP="0035429F">
      <w:pPr>
        <w:spacing w:line="360" w:lineRule="auto"/>
        <w:jc w:val="center"/>
        <w:rPr>
          <w:szCs w:val="28"/>
        </w:rPr>
      </w:pPr>
    </w:p>
    <w:p w14:paraId="08489894" w14:textId="77777777" w:rsidR="003E3881" w:rsidRPr="007F6F71" w:rsidRDefault="003E3881" w:rsidP="0035429F">
      <w:pPr>
        <w:spacing w:line="360" w:lineRule="auto"/>
        <w:jc w:val="center"/>
        <w:rPr>
          <w:szCs w:val="28"/>
        </w:rPr>
      </w:pPr>
    </w:p>
    <w:p w14:paraId="641218F1" w14:textId="77777777" w:rsidR="003E3881" w:rsidRPr="007F6F71" w:rsidRDefault="003E3881" w:rsidP="0035429F">
      <w:pPr>
        <w:spacing w:line="360" w:lineRule="auto"/>
        <w:jc w:val="center"/>
        <w:rPr>
          <w:szCs w:val="28"/>
        </w:rPr>
      </w:pPr>
    </w:p>
    <w:p w14:paraId="2553B1B7" w14:textId="77777777" w:rsidR="003E3881" w:rsidRPr="007F6F71" w:rsidRDefault="003E3881" w:rsidP="0035429F">
      <w:pPr>
        <w:spacing w:line="360" w:lineRule="auto"/>
        <w:jc w:val="center"/>
        <w:rPr>
          <w:szCs w:val="28"/>
        </w:rPr>
      </w:pPr>
    </w:p>
    <w:p w14:paraId="16D57CFE" w14:textId="77777777" w:rsidR="003E3881" w:rsidRPr="007F6F71" w:rsidRDefault="003E3881" w:rsidP="0035429F">
      <w:pPr>
        <w:spacing w:line="360" w:lineRule="auto"/>
        <w:jc w:val="center"/>
        <w:rPr>
          <w:szCs w:val="28"/>
        </w:rPr>
      </w:pPr>
    </w:p>
    <w:p w14:paraId="177F7ED8" w14:textId="77777777" w:rsidR="003E3881" w:rsidRPr="007F6F71" w:rsidRDefault="003E3881" w:rsidP="0035429F">
      <w:pPr>
        <w:spacing w:line="360" w:lineRule="auto"/>
        <w:jc w:val="center"/>
        <w:rPr>
          <w:szCs w:val="28"/>
        </w:rPr>
      </w:pPr>
    </w:p>
    <w:p w14:paraId="3EFCDEAF" w14:textId="77777777" w:rsidR="003E3881" w:rsidRPr="007F6F71" w:rsidRDefault="003E3881" w:rsidP="0035429F">
      <w:pPr>
        <w:spacing w:line="360" w:lineRule="auto"/>
        <w:jc w:val="center"/>
      </w:pPr>
    </w:p>
    <w:p w14:paraId="05F7ADCE" w14:textId="77777777" w:rsidR="003E3881" w:rsidRPr="007F6F71" w:rsidRDefault="003E3881" w:rsidP="0035429F">
      <w:pPr>
        <w:spacing w:line="360" w:lineRule="auto"/>
        <w:jc w:val="center"/>
        <w:rPr>
          <w:b/>
        </w:rPr>
      </w:pPr>
      <w:r w:rsidRPr="007F6F71">
        <w:rPr>
          <w:b/>
        </w:rPr>
        <w:t>RIO DE JANEIRO</w:t>
      </w:r>
    </w:p>
    <w:p w14:paraId="09D35D3B" w14:textId="77777777" w:rsidR="003E3881" w:rsidRPr="007F6F71" w:rsidRDefault="003E3881" w:rsidP="0035429F">
      <w:pPr>
        <w:spacing w:line="360" w:lineRule="auto"/>
        <w:jc w:val="center"/>
      </w:pPr>
    </w:p>
    <w:p w14:paraId="0CAC460D" w14:textId="77777777" w:rsidR="003E3881" w:rsidRPr="007F6F71" w:rsidRDefault="003E3881" w:rsidP="0035429F">
      <w:pPr>
        <w:spacing w:line="360" w:lineRule="auto"/>
        <w:jc w:val="center"/>
      </w:pPr>
      <w:r w:rsidRPr="007F6F71">
        <w:rPr>
          <w:b/>
        </w:rPr>
        <w:t>2017</w:t>
      </w:r>
      <w:r w:rsidRPr="007F6F71">
        <w:br w:type="page"/>
      </w:r>
    </w:p>
    <w:p w14:paraId="48081B3E" w14:textId="77777777" w:rsidR="003E3881" w:rsidRPr="007F6F71" w:rsidRDefault="003E3881" w:rsidP="0035429F">
      <w:pPr>
        <w:spacing w:line="360" w:lineRule="auto"/>
        <w:jc w:val="center"/>
        <w:rPr>
          <w:szCs w:val="20"/>
        </w:rPr>
      </w:pPr>
      <w:r w:rsidRPr="007F6F71">
        <w:rPr>
          <w:noProof/>
          <w:szCs w:val="20"/>
        </w:rPr>
        <w:lastRenderedPageBreak/>
        <w:drawing>
          <wp:anchor distT="0" distB="0" distL="114300" distR="114300" simplePos="0" relativeHeight="251659264" behindDoc="0" locked="0" layoutInCell="1" allowOverlap="1" wp14:anchorId="0010D683" wp14:editId="210208BA">
            <wp:simplePos x="0" y="0"/>
            <wp:positionH relativeFrom="margin">
              <wp:posOffset>1640840</wp:posOffset>
            </wp:positionH>
            <wp:positionV relativeFrom="margin">
              <wp:posOffset>-398780</wp:posOffset>
            </wp:positionV>
            <wp:extent cx="2137410" cy="387350"/>
            <wp:effectExtent l="0" t="0" r="0" b="0"/>
            <wp:wrapSquare wrapText="bothSides"/>
            <wp:docPr id="1" name="Imagem 2" descr="image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2" descr="image003"/>
                    <pic:cNvPicPr>
                      <a:picLocks noChangeAspect="1" noChangeArrowheads="1"/>
                    </pic:cNvPicPr>
                  </pic:nvPicPr>
                  <pic:blipFill>
                    <a:blip r:embed="rId8"/>
                    <a:stretch>
                      <a:fillRect/>
                    </a:stretch>
                  </pic:blipFill>
                  <pic:spPr bwMode="auto">
                    <a:xfrm>
                      <a:off x="0" y="0"/>
                      <a:ext cx="2137410" cy="387350"/>
                    </a:xfrm>
                    <a:prstGeom prst="rect">
                      <a:avLst/>
                    </a:prstGeom>
                  </pic:spPr>
                </pic:pic>
              </a:graphicData>
            </a:graphic>
          </wp:anchor>
        </w:drawing>
      </w:r>
    </w:p>
    <w:p w14:paraId="7A09EE0A" w14:textId="77777777" w:rsidR="003E3881" w:rsidRPr="007F6F71" w:rsidRDefault="003E3881" w:rsidP="0035429F">
      <w:pPr>
        <w:spacing w:line="360" w:lineRule="auto"/>
        <w:jc w:val="center"/>
        <w:rPr>
          <w:szCs w:val="20"/>
        </w:rPr>
      </w:pPr>
    </w:p>
    <w:p w14:paraId="69FDF1A3" w14:textId="77777777" w:rsidR="003E3881" w:rsidRPr="007F6F71" w:rsidRDefault="003E3881" w:rsidP="0035429F">
      <w:pPr>
        <w:spacing w:line="360" w:lineRule="auto"/>
        <w:jc w:val="center"/>
        <w:rPr>
          <w:b/>
          <w:szCs w:val="20"/>
        </w:rPr>
      </w:pPr>
      <w:r w:rsidRPr="007F6F71">
        <w:rPr>
          <w:b/>
          <w:szCs w:val="20"/>
        </w:rPr>
        <w:t>UNIVERSIDADE VEIGA DE ALMEIDA - UVA</w:t>
      </w:r>
    </w:p>
    <w:p w14:paraId="4E2BEBBB" w14:textId="77777777" w:rsidR="003E3881" w:rsidRPr="007F6F71" w:rsidRDefault="003E3881" w:rsidP="0035429F">
      <w:pPr>
        <w:spacing w:line="360" w:lineRule="auto"/>
        <w:jc w:val="center"/>
        <w:rPr>
          <w:b/>
          <w:szCs w:val="20"/>
        </w:rPr>
      </w:pPr>
      <w:r w:rsidRPr="007F6F71">
        <w:rPr>
          <w:b/>
          <w:szCs w:val="20"/>
        </w:rPr>
        <w:t>BACHARELADO EM ENGENHARIA DA COMPUTAÇÃO</w:t>
      </w:r>
    </w:p>
    <w:p w14:paraId="05FF45E5" w14:textId="77777777" w:rsidR="003E3881" w:rsidRPr="007F6F71" w:rsidRDefault="003E3881" w:rsidP="0035429F">
      <w:pPr>
        <w:spacing w:line="360" w:lineRule="auto"/>
        <w:jc w:val="center"/>
        <w:rPr>
          <w:szCs w:val="20"/>
        </w:rPr>
      </w:pPr>
    </w:p>
    <w:p w14:paraId="2D291751" w14:textId="77777777" w:rsidR="003E3881" w:rsidRPr="007F6F71" w:rsidRDefault="003E3881" w:rsidP="0035429F">
      <w:pPr>
        <w:spacing w:line="360" w:lineRule="auto"/>
        <w:jc w:val="center"/>
        <w:rPr>
          <w:b/>
          <w:sz w:val="28"/>
          <w:szCs w:val="28"/>
        </w:rPr>
      </w:pPr>
      <w:r w:rsidRPr="007F6F71">
        <w:rPr>
          <w:b/>
          <w:sz w:val="28"/>
          <w:szCs w:val="28"/>
        </w:rPr>
        <w:t>THIAGO SOARES DA CRUZ</w:t>
      </w:r>
    </w:p>
    <w:p w14:paraId="1C704FF3" w14:textId="77777777" w:rsidR="003E3881" w:rsidRPr="007F6F71" w:rsidRDefault="003E3881" w:rsidP="0035429F">
      <w:pPr>
        <w:spacing w:line="360" w:lineRule="auto"/>
        <w:jc w:val="center"/>
        <w:rPr>
          <w:szCs w:val="20"/>
        </w:rPr>
      </w:pPr>
    </w:p>
    <w:p w14:paraId="4836A257" w14:textId="77777777" w:rsidR="00613C16" w:rsidRPr="007F6F71" w:rsidRDefault="00613C16" w:rsidP="00613C16">
      <w:pPr>
        <w:spacing w:line="360" w:lineRule="auto"/>
        <w:jc w:val="center"/>
      </w:pPr>
      <w:bookmarkStart w:id="1" w:name="__DdeLink__1055_931731686"/>
      <w:bookmarkEnd w:id="1"/>
      <w:r w:rsidRPr="007F6F71">
        <w:rPr>
          <w:b/>
          <w:sz w:val="32"/>
          <w:szCs w:val="28"/>
        </w:rPr>
        <w:t>DOCKER: UM CANIVETE SUÍÇO</w:t>
      </w:r>
      <w:r>
        <w:rPr>
          <w:b/>
          <w:sz w:val="32"/>
          <w:szCs w:val="28"/>
        </w:rPr>
        <w:t>, COM APLICAÇÃO EM RASPBERRY PI</w:t>
      </w:r>
    </w:p>
    <w:p w14:paraId="79682466" w14:textId="77777777" w:rsidR="003E3881" w:rsidRPr="007F6F71" w:rsidRDefault="003E3881" w:rsidP="0035429F">
      <w:pPr>
        <w:spacing w:line="360" w:lineRule="auto"/>
        <w:jc w:val="center"/>
        <w:rPr>
          <w:szCs w:val="20"/>
        </w:rPr>
      </w:pPr>
    </w:p>
    <w:p w14:paraId="36525855" w14:textId="6522C4A1" w:rsidR="003E3881" w:rsidRPr="00F936AF" w:rsidRDefault="004D36CD" w:rsidP="00D8173E">
      <w:pPr>
        <w:pStyle w:val="Corpodotexto"/>
        <w:spacing w:line="360" w:lineRule="auto"/>
        <w:ind w:left="4950"/>
        <w:jc w:val="both"/>
        <w:rPr>
          <w:rFonts w:ascii="Times New Roman" w:hAnsi="Times New Roman" w:cs="Times New Roman"/>
          <w:b w:val="0"/>
          <w:bCs/>
          <w:lang w:val="pt-BR"/>
        </w:rPr>
      </w:pPr>
      <w:r w:rsidRPr="00AB40FB">
        <w:rPr>
          <w:rFonts w:ascii="Times New Roman" w:hAnsi="Times New Roman" w:cs="Times New Roman"/>
          <w:b w:val="0"/>
          <w:sz w:val="20"/>
          <w:szCs w:val="20"/>
          <w:lang w:val="pt-BR"/>
        </w:rPr>
        <w:t xml:space="preserve">Monografia apresentada ao curso de Ciência da Computação da Universidade Veiga de Almeida, como requisito parcial para obtenção do título de Bacharel em </w:t>
      </w:r>
      <w:r w:rsidR="00642BD1" w:rsidRPr="00AB40FB">
        <w:rPr>
          <w:rFonts w:ascii="Times New Roman" w:hAnsi="Times New Roman" w:cs="Times New Roman"/>
          <w:b w:val="0"/>
          <w:sz w:val="20"/>
          <w:szCs w:val="20"/>
          <w:lang w:val="pt-BR"/>
        </w:rPr>
        <w:t>Ciência</w:t>
      </w:r>
      <w:r w:rsidRPr="00AB40FB">
        <w:rPr>
          <w:rFonts w:ascii="Times New Roman" w:hAnsi="Times New Roman" w:cs="Times New Roman"/>
          <w:b w:val="0"/>
          <w:sz w:val="20"/>
          <w:szCs w:val="20"/>
          <w:lang w:val="pt-BR"/>
        </w:rPr>
        <w:t xml:space="preserve"> da Computação</w:t>
      </w:r>
      <w:r w:rsidRPr="00F936AF" w:rsidDel="004D36CD">
        <w:rPr>
          <w:rFonts w:ascii="Times New Roman" w:hAnsi="Times New Roman" w:cs="Times New Roman"/>
          <w:b w:val="0"/>
          <w:bCs/>
          <w:lang w:val="pt-BR"/>
        </w:rPr>
        <w:t xml:space="preserve"> </w:t>
      </w:r>
    </w:p>
    <w:p w14:paraId="10137937" w14:textId="77777777" w:rsidR="003E3881" w:rsidRPr="007F6F71" w:rsidRDefault="003E3881" w:rsidP="0035429F">
      <w:pPr>
        <w:spacing w:line="360" w:lineRule="auto"/>
        <w:rPr>
          <w:bCs/>
        </w:rPr>
      </w:pPr>
      <w:r w:rsidRPr="007F6F71">
        <w:rPr>
          <w:bCs/>
        </w:rPr>
        <w:t xml:space="preserve">APROVADA EM: </w:t>
      </w:r>
    </w:p>
    <w:p w14:paraId="561DFFA2" w14:textId="77777777" w:rsidR="003E3881" w:rsidRPr="007F6F71" w:rsidRDefault="003E3881" w:rsidP="0035429F">
      <w:pPr>
        <w:spacing w:line="360" w:lineRule="auto"/>
        <w:rPr>
          <w:bCs/>
        </w:rPr>
      </w:pPr>
    </w:p>
    <w:p w14:paraId="57E4BCB9" w14:textId="77777777" w:rsidR="003E3881" w:rsidRPr="007F6F71" w:rsidRDefault="003E3881" w:rsidP="0035429F">
      <w:pPr>
        <w:spacing w:line="360" w:lineRule="auto"/>
        <w:rPr>
          <w:bCs/>
        </w:rPr>
      </w:pPr>
      <w:r w:rsidRPr="007F6F71">
        <w:rPr>
          <w:bCs/>
        </w:rPr>
        <w:t>CONCEITO: ________________________</w:t>
      </w:r>
    </w:p>
    <w:p w14:paraId="7D28DAFF" w14:textId="77777777" w:rsidR="003E3881" w:rsidRPr="007F6F71" w:rsidRDefault="003E3881" w:rsidP="0035429F">
      <w:pPr>
        <w:spacing w:line="360" w:lineRule="auto"/>
        <w:rPr>
          <w:bCs/>
        </w:rPr>
      </w:pPr>
    </w:p>
    <w:p w14:paraId="23666804" w14:textId="77777777" w:rsidR="003E3881" w:rsidRPr="007F6F71" w:rsidRDefault="003E3881" w:rsidP="0035429F">
      <w:pPr>
        <w:spacing w:line="360" w:lineRule="auto"/>
        <w:rPr>
          <w:lang w:val="pt-PT"/>
        </w:rPr>
      </w:pPr>
      <w:r w:rsidRPr="007F6F71">
        <w:rPr>
          <w:bCs/>
          <w:lang w:val="pt-PT"/>
        </w:rPr>
        <w:t>BANCA EXAMINADORA:</w:t>
      </w:r>
    </w:p>
    <w:p w14:paraId="2AB13334" w14:textId="77777777" w:rsidR="003E3881" w:rsidRPr="007F6F71" w:rsidRDefault="003E3881" w:rsidP="0035429F">
      <w:pPr>
        <w:spacing w:line="360" w:lineRule="auto"/>
        <w:rPr>
          <w:szCs w:val="20"/>
          <w:lang w:val="pt-PT"/>
        </w:rPr>
      </w:pPr>
    </w:p>
    <w:p w14:paraId="6B060BE2" w14:textId="77777777" w:rsidR="003E3881" w:rsidRPr="007F6F71" w:rsidRDefault="003E3881" w:rsidP="0035429F">
      <w:pPr>
        <w:spacing w:line="360" w:lineRule="auto"/>
        <w:rPr>
          <w:b/>
          <w:sz w:val="20"/>
          <w:szCs w:val="20"/>
          <w:lang w:val="pt-PT"/>
        </w:rPr>
      </w:pPr>
      <w:r w:rsidRPr="007F6F71">
        <w:rPr>
          <w:b/>
          <w:szCs w:val="20"/>
          <w:lang w:val="pt-PT"/>
        </w:rPr>
        <w:t>________________________________________________</w:t>
      </w:r>
    </w:p>
    <w:p w14:paraId="6202CD91" w14:textId="5F8871E7" w:rsidR="003E3881" w:rsidRPr="007F6F71" w:rsidRDefault="003E3881" w:rsidP="0035429F">
      <w:pPr>
        <w:spacing w:line="360" w:lineRule="auto"/>
      </w:pPr>
      <w:r w:rsidRPr="007F6F71">
        <w:rPr>
          <w:b/>
          <w:sz w:val="20"/>
          <w:szCs w:val="20"/>
          <w:lang w:val="pt-PT"/>
        </w:rPr>
        <w:t xml:space="preserve">               PROF.</w:t>
      </w:r>
      <w:r w:rsidRPr="00E155C3">
        <w:rPr>
          <w:b/>
          <w:sz w:val="20"/>
          <w:szCs w:val="20"/>
          <w:lang w:val="pt-PT"/>
        </w:rPr>
        <w:t xml:space="preserve"> </w:t>
      </w:r>
      <w:r w:rsidR="00D32AF9" w:rsidRPr="00E51B03">
        <w:rPr>
          <w:b/>
        </w:rPr>
        <w:t xml:space="preserve">Carlos Alberto Alves Lemos, </w:t>
      </w:r>
      <w:proofErr w:type="spellStart"/>
      <w:r w:rsidR="00D32AF9" w:rsidRPr="00E51B03">
        <w:rPr>
          <w:b/>
        </w:rPr>
        <w:t>DSc</w:t>
      </w:r>
      <w:proofErr w:type="spellEnd"/>
      <w:r w:rsidR="00D32AF9" w:rsidRPr="00E51B03">
        <w:rPr>
          <w:b/>
        </w:rPr>
        <w:t>.</w:t>
      </w:r>
    </w:p>
    <w:p w14:paraId="2095263E" w14:textId="77777777" w:rsidR="003E3881" w:rsidRPr="007F6F71" w:rsidRDefault="003E3881" w:rsidP="0035429F">
      <w:pPr>
        <w:spacing w:line="360" w:lineRule="auto"/>
        <w:rPr>
          <w:b/>
          <w:sz w:val="20"/>
          <w:szCs w:val="20"/>
          <w:lang w:val="pt-PT"/>
        </w:rPr>
      </w:pPr>
      <w:r w:rsidRPr="007F6F71">
        <w:rPr>
          <w:b/>
          <w:sz w:val="20"/>
          <w:szCs w:val="20"/>
          <w:lang w:val="pt-PT"/>
        </w:rPr>
        <w:t xml:space="preserve">                                          </w:t>
      </w:r>
      <w:r w:rsidRPr="007F6F71">
        <w:rPr>
          <w:b/>
          <w:sz w:val="18"/>
          <w:szCs w:val="20"/>
          <w:lang w:val="pt-PT"/>
        </w:rPr>
        <w:t>ORIENTADOR</w:t>
      </w:r>
    </w:p>
    <w:p w14:paraId="104A133C" w14:textId="77777777" w:rsidR="003E3881" w:rsidRPr="007F6F71" w:rsidRDefault="003E3881" w:rsidP="0035429F">
      <w:pPr>
        <w:spacing w:line="360" w:lineRule="auto"/>
        <w:rPr>
          <w:b/>
          <w:sz w:val="20"/>
          <w:szCs w:val="20"/>
          <w:lang w:val="pt-PT"/>
        </w:rPr>
      </w:pPr>
    </w:p>
    <w:p w14:paraId="04D0A769" w14:textId="77777777" w:rsidR="003E3881" w:rsidRPr="007F6F71" w:rsidRDefault="003E3881" w:rsidP="0035429F">
      <w:pPr>
        <w:spacing w:line="360" w:lineRule="auto"/>
        <w:rPr>
          <w:b/>
          <w:sz w:val="20"/>
          <w:szCs w:val="20"/>
          <w:lang w:val="pt-PT"/>
        </w:rPr>
      </w:pPr>
      <w:r w:rsidRPr="007F6F71">
        <w:rPr>
          <w:b/>
          <w:sz w:val="20"/>
          <w:szCs w:val="20"/>
          <w:lang w:val="pt-PT"/>
        </w:rPr>
        <w:t>_________________________________________________________</w:t>
      </w:r>
    </w:p>
    <w:p w14:paraId="53B32CFA" w14:textId="2F951F0E" w:rsidR="003E3881" w:rsidRPr="007F6F71" w:rsidRDefault="003E3881" w:rsidP="0035429F">
      <w:pPr>
        <w:spacing w:line="360" w:lineRule="auto"/>
        <w:rPr>
          <w:b/>
          <w:sz w:val="20"/>
          <w:szCs w:val="20"/>
          <w:lang w:val="pt-PT"/>
        </w:rPr>
      </w:pPr>
      <w:r w:rsidRPr="007F6F71">
        <w:rPr>
          <w:b/>
          <w:sz w:val="20"/>
          <w:szCs w:val="20"/>
          <w:lang w:val="pt-PT"/>
        </w:rPr>
        <w:t xml:space="preserve">               PROF. </w:t>
      </w:r>
      <w:r w:rsidR="00F7034A" w:rsidRPr="00E155C3">
        <w:rPr>
          <w:b/>
          <w:lang w:val="pt-PT"/>
        </w:rPr>
        <w:t>Miguel Figueir</w:t>
      </w:r>
      <w:r w:rsidR="00F31F40" w:rsidRPr="00E155C3">
        <w:rPr>
          <w:b/>
          <w:lang w:val="pt-PT"/>
        </w:rPr>
        <w:t>edo Ângelo</w:t>
      </w:r>
      <w:r w:rsidR="007322F8" w:rsidRPr="00E155C3">
        <w:rPr>
          <w:b/>
          <w:lang w:val="pt-PT"/>
        </w:rPr>
        <w:t xml:space="preserve"> </w:t>
      </w:r>
      <w:proofErr w:type="spellStart"/>
      <w:r w:rsidR="007322F8" w:rsidRPr="00E155C3">
        <w:rPr>
          <w:b/>
          <w:lang w:val="pt-PT"/>
        </w:rPr>
        <w:t>Zaccur</w:t>
      </w:r>
      <w:proofErr w:type="spellEnd"/>
      <w:r w:rsidR="00F31F40" w:rsidRPr="00E155C3">
        <w:rPr>
          <w:b/>
          <w:lang w:val="pt-PT"/>
        </w:rPr>
        <w:t xml:space="preserve">, </w:t>
      </w:r>
      <w:proofErr w:type="spellStart"/>
      <w:r w:rsidR="00F31F40" w:rsidRPr="00E155C3">
        <w:rPr>
          <w:b/>
          <w:lang w:val="pt-PT"/>
        </w:rPr>
        <w:t>DSc</w:t>
      </w:r>
      <w:proofErr w:type="spellEnd"/>
      <w:r w:rsidR="00F31F40" w:rsidRPr="00E155C3">
        <w:rPr>
          <w:b/>
          <w:lang w:val="pt-PT"/>
        </w:rPr>
        <w:t>.</w:t>
      </w:r>
    </w:p>
    <w:p w14:paraId="1BD157C0" w14:textId="77777777" w:rsidR="003E3881" w:rsidRPr="007F6F71" w:rsidRDefault="003E3881" w:rsidP="0035429F">
      <w:pPr>
        <w:spacing w:line="360" w:lineRule="auto"/>
        <w:rPr>
          <w:b/>
          <w:sz w:val="20"/>
          <w:szCs w:val="20"/>
          <w:lang w:val="pt-PT"/>
        </w:rPr>
      </w:pPr>
    </w:p>
    <w:p w14:paraId="49202DED" w14:textId="77777777" w:rsidR="003E3881" w:rsidRPr="007F6F71" w:rsidRDefault="003E3881" w:rsidP="0035429F">
      <w:pPr>
        <w:spacing w:line="360" w:lineRule="auto"/>
        <w:rPr>
          <w:b/>
          <w:sz w:val="20"/>
          <w:szCs w:val="20"/>
          <w:lang w:val="pt-PT"/>
        </w:rPr>
      </w:pPr>
      <w:r w:rsidRPr="007F6F71">
        <w:rPr>
          <w:b/>
          <w:sz w:val="20"/>
          <w:szCs w:val="20"/>
          <w:lang w:val="pt-PT"/>
        </w:rPr>
        <w:t>_________________________________________________________</w:t>
      </w:r>
    </w:p>
    <w:p w14:paraId="728EBA61" w14:textId="535D342B" w:rsidR="003E3881" w:rsidRPr="007F6F71" w:rsidRDefault="003E3881" w:rsidP="0035429F">
      <w:pPr>
        <w:spacing w:line="360" w:lineRule="auto"/>
        <w:ind w:firstLine="708"/>
        <w:rPr>
          <w:b/>
          <w:sz w:val="20"/>
          <w:szCs w:val="20"/>
          <w:lang w:val="pt-PT"/>
        </w:rPr>
      </w:pPr>
      <w:r w:rsidRPr="007F6F71">
        <w:rPr>
          <w:b/>
          <w:sz w:val="20"/>
          <w:szCs w:val="20"/>
          <w:lang w:val="pt-PT"/>
        </w:rPr>
        <w:t xml:space="preserve">PROF. </w:t>
      </w:r>
      <w:proofErr w:type="spellStart"/>
      <w:r w:rsidR="008E0215" w:rsidRPr="00E155C3">
        <w:rPr>
          <w:b/>
          <w:lang w:val="pt-PT"/>
        </w:rPr>
        <w:t>Jobson</w:t>
      </w:r>
      <w:proofErr w:type="spellEnd"/>
      <w:r w:rsidR="00BA5CBC" w:rsidRPr="00E155C3">
        <w:rPr>
          <w:b/>
          <w:lang w:val="pt-PT"/>
        </w:rPr>
        <w:t xml:space="preserve"> </w:t>
      </w:r>
      <w:r w:rsidR="00A22187" w:rsidRPr="00E155C3">
        <w:rPr>
          <w:b/>
          <w:lang w:val="pt-PT"/>
        </w:rPr>
        <w:t xml:space="preserve">Luiz </w:t>
      </w:r>
      <w:proofErr w:type="spellStart"/>
      <w:r w:rsidR="00A22187" w:rsidRPr="00E155C3">
        <w:rPr>
          <w:b/>
          <w:lang w:val="pt-PT"/>
        </w:rPr>
        <w:t>Massolar</w:t>
      </w:r>
      <w:proofErr w:type="spellEnd"/>
      <w:r w:rsidR="00A22187" w:rsidRPr="00E155C3">
        <w:rPr>
          <w:b/>
          <w:lang w:val="pt-PT"/>
        </w:rPr>
        <w:t xml:space="preserve">. </w:t>
      </w:r>
      <w:proofErr w:type="spellStart"/>
      <w:r w:rsidR="00A22187" w:rsidRPr="00E155C3">
        <w:rPr>
          <w:b/>
          <w:lang w:val="pt-PT"/>
        </w:rPr>
        <w:t>DSc</w:t>
      </w:r>
      <w:proofErr w:type="spellEnd"/>
      <w:r w:rsidR="00A22187" w:rsidRPr="00E155C3">
        <w:rPr>
          <w:b/>
          <w:lang w:val="pt-PT"/>
        </w:rPr>
        <w:t>.</w:t>
      </w:r>
    </w:p>
    <w:p w14:paraId="689120E8" w14:textId="77777777" w:rsidR="003E3881" w:rsidRPr="007F6F71" w:rsidRDefault="003E3881" w:rsidP="0035429F">
      <w:pPr>
        <w:spacing w:line="360" w:lineRule="auto"/>
        <w:rPr>
          <w:bCs/>
          <w:szCs w:val="20"/>
        </w:rPr>
      </w:pPr>
    </w:p>
    <w:p w14:paraId="22A86649" w14:textId="77777777" w:rsidR="003E3881" w:rsidRPr="007F6F71" w:rsidRDefault="003E3881" w:rsidP="0035429F">
      <w:pPr>
        <w:tabs>
          <w:tab w:val="left" w:pos="1665"/>
          <w:tab w:val="center" w:pos="4961"/>
        </w:tabs>
        <w:spacing w:line="360" w:lineRule="auto"/>
        <w:rPr>
          <w:bCs/>
          <w:szCs w:val="20"/>
        </w:rPr>
      </w:pPr>
    </w:p>
    <w:p w14:paraId="3168B79E" w14:textId="77777777" w:rsidR="003E3881" w:rsidRPr="007F6F71" w:rsidRDefault="003E3881" w:rsidP="0035429F">
      <w:pPr>
        <w:tabs>
          <w:tab w:val="left" w:pos="1665"/>
          <w:tab w:val="center" w:pos="4961"/>
        </w:tabs>
        <w:spacing w:line="360" w:lineRule="auto"/>
        <w:jc w:val="center"/>
        <w:rPr>
          <w:b/>
          <w:bCs/>
          <w:szCs w:val="20"/>
        </w:rPr>
      </w:pPr>
      <w:r w:rsidRPr="007F6F71">
        <w:rPr>
          <w:b/>
          <w:bCs/>
          <w:szCs w:val="20"/>
        </w:rPr>
        <w:t>Coordenação de Ciência da Computação</w:t>
      </w:r>
    </w:p>
    <w:p w14:paraId="1958EB9D" w14:textId="77777777" w:rsidR="003E3881" w:rsidRPr="007F6F71" w:rsidRDefault="003E3881" w:rsidP="0035429F">
      <w:pPr>
        <w:spacing w:line="360" w:lineRule="auto"/>
        <w:jc w:val="center"/>
        <w:rPr>
          <w:bCs/>
          <w:szCs w:val="20"/>
        </w:rPr>
      </w:pPr>
    </w:p>
    <w:p w14:paraId="035396E4" w14:textId="77777777" w:rsidR="003E3881" w:rsidRPr="007F6F71" w:rsidRDefault="003E3881" w:rsidP="0035429F">
      <w:pPr>
        <w:spacing w:line="360" w:lineRule="auto"/>
        <w:jc w:val="center"/>
      </w:pPr>
      <w:r w:rsidRPr="007F6F71">
        <w:rPr>
          <w:bCs/>
          <w:szCs w:val="20"/>
        </w:rPr>
        <w:t>Rio de Janeiro, 10 de junho de 2017</w:t>
      </w:r>
      <w:r w:rsidRPr="007F6F71">
        <w:br w:type="page"/>
      </w:r>
    </w:p>
    <w:p w14:paraId="38D06CCA" w14:textId="77777777" w:rsidR="003E3881" w:rsidRPr="007F6F71" w:rsidRDefault="003E3881" w:rsidP="0035429F">
      <w:pPr>
        <w:spacing w:line="360" w:lineRule="auto"/>
        <w:jc w:val="center"/>
        <w:rPr>
          <w:szCs w:val="28"/>
        </w:rPr>
      </w:pPr>
    </w:p>
    <w:p w14:paraId="2EEA518F" w14:textId="77777777" w:rsidR="003E3881" w:rsidRPr="007F6F71" w:rsidRDefault="003E3881" w:rsidP="0035429F">
      <w:pPr>
        <w:spacing w:line="360" w:lineRule="auto"/>
        <w:jc w:val="center"/>
        <w:rPr>
          <w:szCs w:val="28"/>
        </w:rPr>
      </w:pPr>
    </w:p>
    <w:p w14:paraId="6E47B310" w14:textId="77777777" w:rsidR="003E3881" w:rsidRPr="007F6F71" w:rsidRDefault="003E3881" w:rsidP="0035429F">
      <w:pPr>
        <w:spacing w:line="360" w:lineRule="auto"/>
        <w:jc w:val="center"/>
        <w:rPr>
          <w:szCs w:val="28"/>
        </w:rPr>
      </w:pPr>
    </w:p>
    <w:p w14:paraId="4FAD5E07" w14:textId="77777777" w:rsidR="003E3881" w:rsidRPr="007F6F71" w:rsidRDefault="003E3881" w:rsidP="0035429F">
      <w:pPr>
        <w:spacing w:line="360" w:lineRule="auto"/>
        <w:jc w:val="center"/>
        <w:rPr>
          <w:szCs w:val="28"/>
        </w:rPr>
      </w:pPr>
    </w:p>
    <w:p w14:paraId="48FD1E11" w14:textId="77777777" w:rsidR="003E3881" w:rsidRPr="007F6F71" w:rsidRDefault="003E3881" w:rsidP="0035429F">
      <w:pPr>
        <w:spacing w:line="360" w:lineRule="auto"/>
        <w:jc w:val="center"/>
        <w:rPr>
          <w:szCs w:val="28"/>
        </w:rPr>
      </w:pPr>
    </w:p>
    <w:p w14:paraId="31773EC1" w14:textId="77777777" w:rsidR="003E3881" w:rsidRPr="007F6F71" w:rsidRDefault="003E3881" w:rsidP="0035429F">
      <w:pPr>
        <w:spacing w:line="360" w:lineRule="auto"/>
        <w:jc w:val="center"/>
        <w:rPr>
          <w:szCs w:val="28"/>
        </w:rPr>
      </w:pPr>
    </w:p>
    <w:p w14:paraId="46AF3E04" w14:textId="77777777" w:rsidR="003E3881" w:rsidRPr="007F6F71" w:rsidRDefault="003E3881" w:rsidP="0035429F">
      <w:pPr>
        <w:spacing w:line="360" w:lineRule="auto"/>
        <w:jc w:val="center"/>
        <w:rPr>
          <w:szCs w:val="28"/>
        </w:rPr>
      </w:pPr>
    </w:p>
    <w:p w14:paraId="4BEAF95E" w14:textId="77777777" w:rsidR="003E3881" w:rsidRPr="007F6F71" w:rsidRDefault="003E3881" w:rsidP="0035429F">
      <w:pPr>
        <w:spacing w:line="360" w:lineRule="auto"/>
        <w:jc w:val="center"/>
        <w:rPr>
          <w:szCs w:val="28"/>
        </w:rPr>
      </w:pPr>
    </w:p>
    <w:p w14:paraId="106D63CB" w14:textId="77777777" w:rsidR="003E3881" w:rsidRPr="007F6F71" w:rsidRDefault="003E3881" w:rsidP="0035429F">
      <w:pPr>
        <w:spacing w:line="360" w:lineRule="auto"/>
        <w:jc w:val="center"/>
        <w:rPr>
          <w:szCs w:val="28"/>
        </w:rPr>
      </w:pPr>
    </w:p>
    <w:p w14:paraId="4F9A11A7" w14:textId="77777777" w:rsidR="003E3881" w:rsidRPr="007F6F71" w:rsidRDefault="003E3881" w:rsidP="0035429F">
      <w:pPr>
        <w:spacing w:line="360" w:lineRule="auto"/>
        <w:jc w:val="center"/>
        <w:rPr>
          <w:szCs w:val="28"/>
        </w:rPr>
      </w:pPr>
    </w:p>
    <w:p w14:paraId="64A40244" w14:textId="77777777" w:rsidR="003E3881" w:rsidRPr="007F6F71" w:rsidRDefault="003E3881" w:rsidP="0035429F">
      <w:pPr>
        <w:spacing w:line="360" w:lineRule="auto"/>
        <w:jc w:val="center"/>
        <w:rPr>
          <w:szCs w:val="28"/>
        </w:rPr>
      </w:pPr>
    </w:p>
    <w:p w14:paraId="02F7D94D" w14:textId="77777777" w:rsidR="003E3881" w:rsidRPr="007F6F71" w:rsidRDefault="003E3881" w:rsidP="0035429F">
      <w:pPr>
        <w:spacing w:line="360" w:lineRule="auto"/>
        <w:jc w:val="center"/>
        <w:rPr>
          <w:szCs w:val="28"/>
        </w:rPr>
      </w:pPr>
    </w:p>
    <w:p w14:paraId="79581657" w14:textId="77777777" w:rsidR="003E3881" w:rsidRPr="007F6F71" w:rsidRDefault="003E3881" w:rsidP="0035429F">
      <w:pPr>
        <w:spacing w:line="360" w:lineRule="auto"/>
        <w:jc w:val="center"/>
        <w:rPr>
          <w:szCs w:val="28"/>
        </w:rPr>
      </w:pPr>
    </w:p>
    <w:p w14:paraId="435E10BA" w14:textId="77777777" w:rsidR="003E3881" w:rsidRPr="007F6F71" w:rsidRDefault="003E3881" w:rsidP="0035429F">
      <w:pPr>
        <w:spacing w:line="360" w:lineRule="auto"/>
        <w:jc w:val="center"/>
        <w:rPr>
          <w:szCs w:val="28"/>
        </w:rPr>
      </w:pPr>
    </w:p>
    <w:p w14:paraId="0AB48990" w14:textId="77777777" w:rsidR="003E3881" w:rsidRPr="007F6F71" w:rsidRDefault="003E3881" w:rsidP="0035429F">
      <w:pPr>
        <w:spacing w:line="360" w:lineRule="auto"/>
        <w:jc w:val="center"/>
        <w:rPr>
          <w:szCs w:val="28"/>
        </w:rPr>
      </w:pPr>
    </w:p>
    <w:p w14:paraId="4B31930E" w14:textId="77777777" w:rsidR="003E3881" w:rsidRPr="007F6F71" w:rsidRDefault="003E3881" w:rsidP="0035429F">
      <w:pPr>
        <w:spacing w:line="360" w:lineRule="auto"/>
        <w:jc w:val="center"/>
        <w:rPr>
          <w:szCs w:val="28"/>
        </w:rPr>
      </w:pPr>
    </w:p>
    <w:p w14:paraId="47E36B4F" w14:textId="77777777" w:rsidR="003E3881" w:rsidRPr="007F6F71" w:rsidRDefault="003E3881" w:rsidP="0035429F">
      <w:pPr>
        <w:spacing w:line="360" w:lineRule="auto"/>
        <w:jc w:val="center"/>
        <w:rPr>
          <w:szCs w:val="28"/>
        </w:rPr>
      </w:pPr>
    </w:p>
    <w:p w14:paraId="380521AA" w14:textId="77777777" w:rsidR="003E3881" w:rsidRPr="007F6F71" w:rsidRDefault="003E3881" w:rsidP="00D325D4">
      <w:pPr>
        <w:spacing w:line="360" w:lineRule="auto"/>
        <w:ind w:left="4956"/>
        <w:jc w:val="both"/>
      </w:pPr>
      <w:r w:rsidRPr="007F6F71">
        <w:rPr>
          <w:i/>
        </w:rPr>
        <w:t>Dedico este trabalho à minha família, em especial a minha mãe, que sempre acreditou no meu potencial, me impulsionando sempre a ir em frente, fazendo desta caminhada, um grande aprendizado e tornando-a possível.</w:t>
      </w:r>
    </w:p>
    <w:p w14:paraId="37E94D9A" w14:textId="77777777" w:rsidR="003E3881" w:rsidRPr="007F6F71" w:rsidRDefault="003E3881" w:rsidP="00D325D4">
      <w:pPr>
        <w:spacing w:line="360" w:lineRule="auto"/>
        <w:ind w:left="4956"/>
        <w:jc w:val="both"/>
        <w:rPr>
          <w:i/>
        </w:rPr>
      </w:pPr>
      <w:r w:rsidRPr="007F6F71">
        <w:rPr>
          <w:i/>
        </w:rPr>
        <w:t>E todos aqueles que sempre estiveram comigo diante dos problemas e das adversidades me incentivando sempre a levantar e a lutar, para concluir mais essa etapa da minha caminhada profissional e pessoal.</w:t>
      </w:r>
    </w:p>
    <w:p w14:paraId="2C51731B" w14:textId="328E9C6B" w:rsidR="003E3881" w:rsidRPr="007F6F71" w:rsidRDefault="003E3881" w:rsidP="00B3258F">
      <w:pPr>
        <w:spacing w:line="360" w:lineRule="auto"/>
        <w:ind w:left="4962"/>
      </w:pPr>
      <w:r w:rsidRPr="007F6F71">
        <w:rPr>
          <w:i/>
        </w:rPr>
        <w:t xml:space="preserve">Dedico a Deus, por me permitir continuar nesta reencarnação, por sempre cuidar de mim, para que eu possa trilhar o meu caminho e sempre continuar no caminho da Luz. </w:t>
      </w:r>
    </w:p>
    <w:p w14:paraId="4BB9A11C" w14:textId="77777777" w:rsidR="003E3881" w:rsidRPr="007F6F71" w:rsidRDefault="003E3881" w:rsidP="0035429F">
      <w:pPr>
        <w:spacing w:line="360" w:lineRule="auto"/>
        <w:jc w:val="center"/>
      </w:pPr>
    </w:p>
    <w:p w14:paraId="2B6681E5" w14:textId="77777777" w:rsidR="003E3881" w:rsidRPr="007F6F71" w:rsidRDefault="003E3881" w:rsidP="0035429F">
      <w:pPr>
        <w:spacing w:line="360" w:lineRule="auto"/>
        <w:jc w:val="center"/>
      </w:pPr>
    </w:p>
    <w:p w14:paraId="1691F60D" w14:textId="77777777" w:rsidR="003E3881" w:rsidRPr="007F6F71" w:rsidRDefault="003E3881" w:rsidP="0035429F">
      <w:pPr>
        <w:spacing w:line="360" w:lineRule="auto"/>
        <w:jc w:val="center"/>
      </w:pPr>
    </w:p>
    <w:p w14:paraId="78990B9D" w14:textId="77777777" w:rsidR="003E3881" w:rsidRPr="007F6F71" w:rsidRDefault="003E3881" w:rsidP="0035429F">
      <w:pPr>
        <w:spacing w:line="360" w:lineRule="auto"/>
        <w:jc w:val="center"/>
      </w:pPr>
    </w:p>
    <w:p w14:paraId="7290358D" w14:textId="77777777" w:rsidR="00060A83" w:rsidRDefault="00060A83" w:rsidP="0035429F">
      <w:pPr>
        <w:spacing w:line="360" w:lineRule="auto"/>
        <w:jc w:val="center"/>
      </w:pPr>
    </w:p>
    <w:p w14:paraId="21634F3F" w14:textId="77777777" w:rsidR="00060A83" w:rsidRDefault="00060A83" w:rsidP="0035429F">
      <w:pPr>
        <w:spacing w:line="360" w:lineRule="auto"/>
        <w:jc w:val="center"/>
      </w:pPr>
    </w:p>
    <w:p w14:paraId="79E3E273" w14:textId="77777777" w:rsidR="00060A83" w:rsidRDefault="00060A83" w:rsidP="0035429F">
      <w:pPr>
        <w:spacing w:line="360" w:lineRule="auto"/>
        <w:jc w:val="center"/>
      </w:pPr>
    </w:p>
    <w:p w14:paraId="36734951" w14:textId="77777777" w:rsidR="00060A83" w:rsidRDefault="00060A83" w:rsidP="0035429F">
      <w:pPr>
        <w:spacing w:line="360" w:lineRule="auto"/>
        <w:jc w:val="center"/>
      </w:pPr>
    </w:p>
    <w:p w14:paraId="7FD085DC" w14:textId="77777777" w:rsidR="00060A83" w:rsidRDefault="00060A83" w:rsidP="0035429F">
      <w:pPr>
        <w:spacing w:line="360" w:lineRule="auto"/>
        <w:jc w:val="center"/>
      </w:pPr>
    </w:p>
    <w:p w14:paraId="7DAC362A" w14:textId="77777777" w:rsidR="00060A83" w:rsidRDefault="00060A83" w:rsidP="0035429F">
      <w:pPr>
        <w:spacing w:line="360" w:lineRule="auto"/>
        <w:jc w:val="center"/>
      </w:pPr>
    </w:p>
    <w:p w14:paraId="52A6E32A" w14:textId="77777777" w:rsidR="00060A83" w:rsidRDefault="00060A83" w:rsidP="0035429F">
      <w:pPr>
        <w:spacing w:line="360" w:lineRule="auto"/>
        <w:jc w:val="center"/>
      </w:pPr>
    </w:p>
    <w:p w14:paraId="24877768" w14:textId="77777777" w:rsidR="007163A9" w:rsidRDefault="007163A9" w:rsidP="0035429F">
      <w:pPr>
        <w:spacing w:line="360" w:lineRule="auto"/>
        <w:ind w:left="4536"/>
      </w:pPr>
    </w:p>
    <w:p w14:paraId="7BFC8527" w14:textId="77777777" w:rsidR="007163A9" w:rsidRDefault="007163A9" w:rsidP="0035429F">
      <w:pPr>
        <w:spacing w:line="360" w:lineRule="auto"/>
        <w:ind w:left="4536"/>
      </w:pPr>
    </w:p>
    <w:p w14:paraId="218D2819" w14:textId="77777777" w:rsidR="007163A9" w:rsidRDefault="007163A9" w:rsidP="0035429F">
      <w:pPr>
        <w:spacing w:line="360" w:lineRule="auto"/>
        <w:ind w:left="4536"/>
      </w:pPr>
    </w:p>
    <w:p w14:paraId="3F481588" w14:textId="77777777" w:rsidR="007163A9" w:rsidRDefault="007163A9" w:rsidP="0035429F">
      <w:pPr>
        <w:spacing w:line="360" w:lineRule="auto"/>
        <w:ind w:left="4536"/>
      </w:pPr>
    </w:p>
    <w:p w14:paraId="4B6EE310" w14:textId="77777777" w:rsidR="007163A9" w:rsidRDefault="007163A9" w:rsidP="0035429F">
      <w:pPr>
        <w:spacing w:line="360" w:lineRule="auto"/>
        <w:ind w:left="4536"/>
      </w:pPr>
    </w:p>
    <w:p w14:paraId="7809C2C9" w14:textId="77777777" w:rsidR="007163A9" w:rsidRDefault="007163A9" w:rsidP="0035429F">
      <w:pPr>
        <w:spacing w:line="360" w:lineRule="auto"/>
        <w:ind w:left="4536"/>
      </w:pPr>
    </w:p>
    <w:p w14:paraId="2982A164" w14:textId="77777777" w:rsidR="007163A9" w:rsidRDefault="007163A9" w:rsidP="0035429F">
      <w:pPr>
        <w:spacing w:line="360" w:lineRule="auto"/>
        <w:ind w:left="4536"/>
      </w:pPr>
    </w:p>
    <w:p w14:paraId="13764349" w14:textId="77777777" w:rsidR="007163A9" w:rsidRDefault="007163A9" w:rsidP="0035429F">
      <w:pPr>
        <w:spacing w:line="360" w:lineRule="auto"/>
        <w:ind w:left="4536"/>
      </w:pPr>
    </w:p>
    <w:p w14:paraId="3B0005B6" w14:textId="77777777" w:rsidR="007163A9" w:rsidRDefault="007163A9" w:rsidP="0035429F">
      <w:pPr>
        <w:spacing w:line="360" w:lineRule="auto"/>
        <w:ind w:left="4536"/>
      </w:pPr>
    </w:p>
    <w:p w14:paraId="0AE7E7D2" w14:textId="77777777" w:rsidR="007163A9" w:rsidRDefault="007163A9" w:rsidP="0035429F">
      <w:pPr>
        <w:spacing w:line="360" w:lineRule="auto"/>
        <w:ind w:left="4536"/>
      </w:pPr>
    </w:p>
    <w:p w14:paraId="7DB50873" w14:textId="77777777" w:rsidR="007163A9" w:rsidRDefault="007163A9" w:rsidP="0035429F">
      <w:pPr>
        <w:spacing w:line="360" w:lineRule="auto"/>
        <w:ind w:left="4536"/>
      </w:pPr>
    </w:p>
    <w:p w14:paraId="25122794" w14:textId="77777777" w:rsidR="007163A9" w:rsidRDefault="007163A9" w:rsidP="0035429F">
      <w:pPr>
        <w:spacing w:line="360" w:lineRule="auto"/>
        <w:ind w:left="4536"/>
      </w:pPr>
    </w:p>
    <w:p w14:paraId="44851FB9" w14:textId="77777777" w:rsidR="007163A9" w:rsidRDefault="007163A9" w:rsidP="0035429F">
      <w:pPr>
        <w:spacing w:line="360" w:lineRule="auto"/>
        <w:ind w:left="4536"/>
      </w:pPr>
    </w:p>
    <w:p w14:paraId="421ED692" w14:textId="77777777" w:rsidR="007163A9" w:rsidRDefault="007163A9" w:rsidP="0035429F">
      <w:pPr>
        <w:spacing w:line="360" w:lineRule="auto"/>
        <w:ind w:left="4536"/>
      </w:pPr>
    </w:p>
    <w:p w14:paraId="341A7B21" w14:textId="77777777" w:rsidR="007163A9" w:rsidRDefault="007163A9" w:rsidP="0035429F">
      <w:pPr>
        <w:spacing w:line="360" w:lineRule="auto"/>
        <w:ind w:left="4536"/>
      </w:pPr>
    </w:p>
    <w:p w14:paraId="76F25D87" w14:textId="77777777" w:rsidR="007163A9" w:rsidRDefault="007163A9" w:rsidP="0035429F">
      <w:pPr>
        <w:spacing w:line="360" w:lineRule="auto"/>
        <w:ind w:left="4536"/>
      </w:pPr>
    </w:p>
    <w:p w14:paraId="4AFAFB41" w14:textId="77777777" w:rsidR="007163A9" w:rsidRDefault="007163A9" w:rsidP="0035429F">
      <w:pPr>
        <w:spacing w:line="360" w:lineRule="auto"/>
        <w:ind w:left="4536"/>
      </w:pPr>
    </w:p>
    <w:p w14:paraId="1985C628" w14:textId="77777777" w:rsidR="007163A9" w:rsidRDefault="007163A9" w:rsidP="0035429F">
      <w:pPr>
        <w:spacing w:line="360" w:lineRule="auto"/>
        <w:ind w:left="4536"/>
      </w:pPr>
    </w:p>
    <w:p w14:paraId="3C0FA255" w14:textId="77777777" w:rsidR="007163A9" w:rsidRDefault="007163A9" w:rsidP="0035429F">
      <w:pPr>
        <w:spacing w:line="360" w:lineRule="auto"/>
        <w:ind w:left="4536"/>
      </w:pPr>
    </w:p>
    <w:p w14:paraId="3ED35A64" w14:textId="77777777" w:rsidR="007163A9" w:rsidRDefault="007163A9" w:rsidP="0035429F">
      <w:pPr>
        <w:spacing w:line="360" w:lineRule="auto"/>
        <w:ind w:left="4536"/>
      </w:pPr>
    </w:p>
    <w:p w14:paraId="2FFCA0FF" w14:textId="77777777" w:rsidR="003E3881" w:rsidRPr="007F6F71" w:rsidRDefault="003E3881" w:rsidP="0035429F">
      <w:pPr>
        <w:spacing w:line="360" w:lineRule="auto"/>
        <w:ind w:left="4536"/>
      </w:pPr>
      <w:r w:rsidRPr="007F6F71">
        <w:t xml:space="preserve">“Conhecer, é poder”  </w:t>
      </w:r>
    </w:p>
    <w:p w14:paraId="09B92DC8" w14:textId="77777777" w:rsidR="003E3881" w:rsidRPr="007F6F71" w:rsidRDefault="003E3881" w:rsidP="0035429F">
      <w:pPr>
        <w:spacing w:line="360" w:lineRule="auto"/>
        <w:jc w:val="right"/>
      </w:pPr>
      <w:r w:rsidRPr="007F6F71">
        <w:t xml:space="preserve">Fonte: Francis Bacon </w:t>
      </w:r>
    </w:p>
    <w:p w14:paraId="201E0EA6" w14:textId="77777777" w:rsidR="003E3881" w:rsidRPr="007F6F71" w:rsidRDefault="003E3881" w:rsidP="0035429F">
      <w:pPr>
        <w:spacing w:line="360" w:lineRule="auto"/>
      </w:pPr>
      <w:r w:rsidRPr="007F6F71">
        <w:br w:type="page"/>
      </w:r>
    </w:p>
    <w:p w14:paraId="3C24CA99" w14:textId="77777777" w:rsidR="003E3881" w:rsidRPr="007F6F71" w:rsidRDefault="003E3881" w:rsidP="007A2803">
      <w:pPr>
        <w:spacing w:after="360" w:line="720" w:lineRule="auto"/>
        <w:ind w:hanging="142"/>
        <w:jc w:val="center"/>
        <w:rPr>
          <w:b/>
          <w:sz w:val="28"/>
          <w:szCs w:val="28"/>
        </w:rPr>
      </w:pPr>
      <w:r w:rsidRPr="007F6F71">
        <w:rPr>
          <w:b/>
          <w:sz w:val="28"/>
          <w:szCs w:val="28"/>
        </w:rPr>
        <w:lastRenderedPageBreak/>
        <w:t>AGRADECIEMENTO</w:t>
      </w:r>
    </w:p>
    <w:p w14:paraId="6A7D36AE" w14:textId="77777777" w:rsidR="003E3881" w:rsidRPr="007F6F71" w:rsidRDefault="003E3881" w:rsidP="0035429F">
      <w:pPr>
        <w:spacing w:line="360" w:lineRule="auto"/>
        <w:ind w:firstLine="708"/>
      </w:pPr>
      <w:r w:rsidRPr="007F6F71">
        <w:t>Faço um agradecimento especial deste trabalho primeiramente a minha mãe, que sempre teve amor, dedicação e garra para poder me ensinar a viver, a passar por todos os obstáculos, sempre me impulsionando a ir em frente e a nunca desistir; ela que esteve comigo em todos os meus momentos de doenças e adversidades, tornando esta minha caminhada possível e cada vez mais me impulsionando e permitindo que eu tomasse as minhas decisões para continuar em frente. Obrigado mãe, é um prazer ser seu filho e ter sido criado com tanto amor e dedicação por você.</w:t>
      </w:r>
    </w:p>
    <w:p w14:paraId="60A7AF04" w14:textId="77777777" w:rsidR="003E3881" w:rsidRPr="007F6F71" w:rsidRDefault="003E3881" w:rsidP="0035429F">
      <w:pPr>
        <w:spacing w:line="360" w:lineRule="auto"/>
        <w:ind w:firstLine="708"/>
      </w:pPr>
      <w:r w:rsidRPr="007F6F71">
        <w:t>Em segundo agradecimento faço a minha amada avó Vilma, ela que sempre apoiou a família em todos os seus piores momentos, que não foram poucos e sempre este ao nosso lado, que nunca nos deixou desanimar, que sempre foi o pilar e o exemplo para a vida.</w:t>
      </w:r>
    </w:p>
    <w:p w14:paraId="1BF20552" w14:textId="77777777" w:rsidR="003E3881" w:rsidRPr="007F6F71" w:rsidRDefault="003E3881" w:rsidP="0035429F">
      <w:pPr>
        <w:spacing w:line="360" w:lineRule="auto"/>
        <w:ind w:firstLine="708"/>
      </w:pPr>
      <w:r w:rsidRPr="007F6F71">
        <w:t>Faço um agradecimento à minha irmã Thiane, que sempre foi um doce de pessoa, sempre esteve junto da família, colaborando e sendo quase como que uma segunda mãe para mim; a melhor irmã que poderia ser; te amo muito.</w:t>
      </w:r>
    </w:p>
    <w:p w14:paraId="2EC2DE9A" w14:textId="7C31E6C9" w:rsidR="003E3881" w:rsidRPr="007F6F71" w:rsidRDefault="003E3881" w:rsidP="0035429F">
      <w:pPr>
        <w:spacing w:line="360" w:lineRule="auto"/>
        <w:ind w:firstLine="708"/>
      </w:pPr>
      <w:r w:rsidRPr="007F6F71">
        <w:t>Faço um agradecimento à Deus, que com sua benevolência permitiu a minha reencarnação, me dando como um presente a pessoa maravilhosa que é a minha mãe. Sempre colocou pessoas boas e seres de luz em meu caminho para meu crescimento</w:t>
      </w:r>
      <w:r w:rsidR="009D6071">
        <w:t xml:space="preserve">, </w:t>
      </w:r>
      <w:r w:rsidRPr="007F6F71">
        <w:t>aprendizado e</w:t>
      </w:r>
      <w:r w:rsidR="009D6071">
        <w:t xml:space="preserve"> proteção,</w:t>
      </w:r>
      <w:r w:rsidRPr="007F6F71">
        <w:t xml:space="preserve"> sempre esteve comigo em meus piores momentos me guiando para a luz.</w:t>
      </w:r>
    </w:p>
    <w:p w14:paraId="04E27C30" w14:textId="08742060" w:rsidR="003E3881" w:rsidRPr="007F6F71" w:rsidRDefault="003E3881" w:rsidP="0035429F">
      <w:pPr>
        <w:spacing w:line="360" w:lineRule="auto"/>
        <w:ind w:firstLine="708"/>
      </w:pPr>
      <w:r w:rsidRPr="007F6F71">
        <w:t xml:space="preserve">Faço aqui um agradecimento aos meus professores, que sempre me ensinaram muito, alguns foram bem severos e me ensinaram lições muito importantes </w:t>
      </w:r>
      <w:r w:rsidR="003E685E">
        <w:t>para a</w:t>
      </w:r>
      <w:r w:rsidRPr="007F6F71">
        <w:t xml:space="preserve"> vida pessoal, profissional e acadêmica</w:t>
      </w:r>
      <w:r w:rsidR="003E685E">
        <w:t>;</w:t>
      </w:r>
      <w:r w:rsidRPr="007F6F71">
        <w:t xml:space="preserve"> e aqueles que também não o foram, não deixaram de me ensinar algo.</w:t>
      </w:r>
    </w:p>
    <w:p w14:paraId="7FC2E06D" w14:textId="182DA83B" w:rsidR="003E3881" w:rsidRPr="007F6F71" w:rsidRDefault="003E3881" w:rsidP="0035429F">
      <w:pPr>
        <w:spacing w:line="360" w:lineRule="auto"/>
        <w:ind w:firstLine="708"/>
      </w:pPr>
      <w:r w:rsidRPr="007F6F71">
        <w:t xml:space="preserve">Faço um agradecimento a alguns colegas de trabalho: Júlio Bueno, que me ajudou em dúvidas e informações e me autorizou a utilizar parte do seu código para o estudo de caso desta obra; ao Fábio Marinho e ao Leonardo Barros que gentilmente me cederam parte do seu tempo e conhecimento com a ajuda à infraestrutura montada nesta obra; ao Marcelo </w:t>
      </w:r>
      <w:proofErr w:type="spellStart"/>
      <w:r w:rsidRPr="007F6F71">
        <w:t>Iepsen</w:t>
      </w:r>
      <w:proofErr w:type="spellEnd"/>
      <w:r w:rsidRPr="007F6F71">
        <w:t>, que</w:t>
      </w:r>
      <w:r w:rsidR="00A13EF3">
        <w:t xml:space="preserve"> com suas</w:t>
      </w:r>
      <w:r w:rsidRPr="007F6F71">
        <w:t xml:space="preserve"> dicas </w:t>
      </w:r>
      <w:r w:rsidR="00D4756B">
        <w:t xml:space="preserve">de como poderia </w:t>
      </w:r>
      <w:r w:rsidRPr="007F6F71">
        <w:t>iniciar e concluir essa obra</w:t>
      </w:r>
      <w:r w:rsidR="00D71C39">
        <w:t xml:space="preserve"> e a equipe </w:t>
      </w:r>
      <w:proofErr w:type="spellStart"/>
      <w:r w:rsidR="00D71C39">
        <w:t>Tsuru</w:t>
      </w:r>
      <w:proofErr w:type="spellEnd"/>
      <w:r w:rsidR="00D71C39">
        <w:t xml:space="preserve"> de uma empresa de </w:t>
      </w:r>
      <w:r w:rsidR="005E2EE0">
        <w:t>internet de um grupo de mídia, que me permitiu entrevista e acompanhamento de um dos seus dias de trabalho.</w:t>
      </w:r>
    </w:p>
    <w:p w14:paraId="7228AF21" w14:textId="77777777" w:rsidR="003E3881" w:rsidRPr="007F6F71" w:rsidRDefault="003E3881" w:rsidP="0035429F">
      <w:pPr>
        <w:spacing w:line="360" w:lineRule="auto"/>
        <w:ind w:firstLine="708"/>
      </w:pPr>
      <w:r w:rsidRPr="007F6F71">
        <w:lastRenderedPageBreak/>
        <w:t>Agradeço a todos que contribuíram para a conclusão desta obra, seja com dicas, sugestões, ajuda direta e aos entrevistados que me cederam gentilmente parte do seu tempo para que eu pudesse aumentar o meu conhecimento sobre o assunto.</w:t>
      </w:r>
      <w:r w:rsidRPr="007F6F71">
        <w:rPr>
          <w:rFonts w:ascii="PMingLiU" w:eastAsia="PMingLiU" w:hAnsi="PMingLiU" w:cs="PMingLiU"/>
        </w:rPr>
        <w:br w:type="page"/>
      </w:r>
    </w:p>
    <w:p w14:paraId="1DD376CF" w14:textId="77777777" w:rsidR="003E3881" w:rsidRPr="007F6F71" w:rsidRDefault="003E3881" w:rsidP="0035429F">
      <w:pPr>
        <w:spacing w:after="360" w:line="360" w:lineRule="auto"/>
        <w:ind w:hanging="142"/>
        <w:jc w:val="center"/>
        <w:rPr>
          <w:b/>
          <w:sz w:val="28"/>
          <w:szCs w:val="28"/>
        </w:rPr>
      </w:pPr>
      <w:r w:rsidRPr="007F6F71">
        <w:rPr>
          <w:b/>
          <w:sz w:val="28"/>
          <w:szCs w:val="28"/>
        </w:rPr>
        <w:lastRenderedPageBreak/>
        <w:t>RESUMO</w:t>
      </w:r>
    </w:p>
    <w:p w14:paraId="5D3A438A" w14:textId="475D1978" w:rsidR="00F35B32" w:rsidRDefault="00D12506" w:rsidP="00843EAA">
      <w:pPr>
        <w:spacing w:line="360" w:lineRule="auto"/>
        <w:ind w:firstLine="708"/>
        <w:jc w:val="both"/>
      </w:pPr>
      <w:r w:rsidRPr="009F37B8">
        <w:t xml:space="preserve">Nesta </w:t>
      </w:r>
      <w:r w:rsidR="001F2A17" w:rsidRPr="009F37B8">
        <w:t>o</w:t>
      </w:r>
      <w:r w:rsidRPr="009F37B8">
        <w:t>bra, abordo</w:t>
      </w:r>
      <w:r w:rsidR="001F2A17" w:rsidRPr="009F37B8">
        <w:t xml:space="preserve"> </w:t>
      </w:r>
      <w:r w:rsidR="002A6193" w:rsidRPr="002A6193">
        <w:t xml:space="preserve">o tema </w:t>
      </w:r>
      <w:r w:rsidR="002A6193">
        <w:t xml:space="preserve">da plataforma </w:t>
      </w:r>
      <w:r w:rsidRPr="009F37B8">
        <w:t xml:space="preserve">Docker, com uma aplicação utilizando à arquitetura </w:t>
      </w:r>
      <w:r w:rsidR="00070039">
        <w:t xml:space="preserve">de </w:t>
      </w:r>
      <w:r w:rsidRPr="009F37B8">
        <w:t>serviços em containers.</w:t>
      </w:r>
      <w:r w:rsidR="001F2A17" w:rsidRPr="009F37B8">
        <w:t xml:space="preserve"> </w:t>
      </w:r>
    </w:p>
    <w:p w14:paraId="51897716" w14:textId="181F3AE3" w:rsidR="00F35B32" w:rsidRPr="007F6F71" w:rsidRDefault="00F35B32" w:rsidP="00843EAA">
      <w:pPr>
        <w:widowControl w:val="0"/>
        <w:spacing w:line="360" w:lineRule="auto"/>
        <w:ind w:firstLine="708"/>
        <w:jc w:val="both"/>
      </w:pPr>
      <w:r w:rsidRPr="007F6F71">
        <w:t>Este tipo de programação separa o a aplicação em serviços, da qual a aplicação vai se encaixando como se fosse um bloco de caixas, sendo cada caixa um serviço específico. Estes serviços podem ser providos por módulos ligados a própria aplicação, ou módulos extensores de outras aplicações, que fazem interfaces por meio de</w:t>
      </w:r>
      <w:r w:rsidR="00D51739">
        <w:t xml:space="preserve"> </w:t>
      </w:r>
      <w:proofErr w:type="spellStart"/>
      <w:r w:rsidR="00D51739" w:rsidRPr="009F37B8">
        <w:rPr>
          <w:i/>
        </w:rPr>
        <w:t>APIs</w:t>
      </w:r>
      <w:proofErr w:type="spellEnd"/>
      <w:r w:rsidRPr="007F6F71">
        <w:t>.</w:t>
      </w:r>
    </w:p>
    <w:p w14:paraId="1DF613FA" w14:textId="459162BA" w:rsidR="00F35B32" w:rsidRDefault="00F35B32" w:rsidP="00843EAA">
      <w:pPr>
        <w:widowControl w:val="0"/>
        <w:spacing w:line="360" w:lineRule="auto"/>
        <w:ind w:firstLine="708"/>
        <w:jc w:val="both"/>
      </w:pPr>
      <w:r w:rsidRPr="007F6F71">
        <w:t xml:space="preserve">Este conceito de serviços para servir aplicações está diretamente ligado </w:t>
      </w:r>
      <w:r w:rsidR="00095EF2">
        <w:t>ao</w:t>
      </w:r>
      <w:r w:rsidR="00910701">
        <w:t xml:space="preserve"> </w:t>
      </w:r>
      <w:r w:rsidRPr="007F6F71">
        <w:t>paradigma programação</w:t>
      </w:r>
      <w:r w:rsidR="001B3841">
        <w:t xml:space="preserve"> </w:t>
      </w:r>
      <w:r w:rsidRPr="007F6F71">
        <w:t>e processamento em nuvem, da qual cada serviço possa estar fora do da aplicação e ser chamado conforme a sua demanda</w:t>
      </w:r>
      <w:r w:rsidR="006C7364">
        <w:t xml:space="preserve">, </w:t>
      </w:r>
      <w:r w:rsidR="00F1557C">
        <w:t>programação em micro</w:t>
      </w:r>
      <w:r w:rsidR="005729D3">
        <w:t xml:space="preserve"> </w:t>
      </w:r>
      <w:r w:rsidR="00F1557C">
        <w:t>servi</w:t>
      </w:r>
      <w:r w:rsidR="00095EF2">
        <w:t>ç</w:t>
      </w:r>
      <w:r w:rsidR="00F1557C">
        <w:t>os</w:t>
      </w:r>
      <w:r w:rsidRPr="007F6F71">
        <w:t>.</w:t>
      </w:r>
    </w:p>
    <w:p w14:paraId="70977E08" w14:textId="18FA8E1B" w:rsidR="005B4FEE" w:rsidRPr="007F6F71" w:rsidRDefault="00636D2D" w:rsidP="00843EAA">
      <w:pPr>
        <w:spacing w:line="360" w:lineRule="auto"/>
        <w:ind w:firstLine="708"/>
        <w:jc w:val="both"/>
      </w:pPr>
      <w:r>
        <w:t xml:space="preserve">Nesta obra </w:t>
      </w:r>
      <w:r w:rsidR="00F60B4C">
        <w:t>ut</w:t>
      </w:r>
      <w:r w:rsidR="00C35612">
        <w:t>i</w:t>
      </w:r>
      <w:r w:rsidR="00F60B4C">
        <w:t>liz</w:t>
      </w:r>
      <w:r w:rsidR="007C5A24">
        <w:t xml:space="preserve">o uma infraestrutura própria em </w:t>
      </w:r>
      <w:proofErr w:type="spellStart"/>
      <w:r w:rsidR="007C5A24">
        <w:t>Raspberry</w:t>
      </w:r>
      <w:proofErr w:type="spellEnd"/>
      <w:r w:rsidR="007C5A24">
        <w:t xml:space="preserve"> </w:t>
      </w:r>
      <w:proofErr w:type="spellStart"/>
      <w:r w:rsidR="007C5A24">
        <w:t>Pi</w:t>
      </w:r>
      <w:proofErr w:type="spellEnd"/>
      <w:r w:rsidR="007C5A24">
        <w:t>, como prova de conceito p</w:t>
      </w:r>
      <w:r w:rsidR="00647C65">
        <w:t xml:space="preserve">ara o tema que estou propondo, </w:t>
      </w:r>
      <w:r w:rsidR="005B4FEE">
        <w:t>u</w:t>
      </w:r>
      <w:r w:rsidR="005B4FEE" w:rsidRPr="007F6F71">
        <w:t>sei esta arquitetura para poder comprovar a portabilidade do docker e melhorar o meu estudo de caso, com a possibilidade de execução em infraestrutura própria e distribuída</w:t>
      </w:r>
      <w:r w:rsidR="00E13BD1">
        <w:t>.</w:t>
      </w:r>
    </w:p>
    <w:p w14:paraId="74A4B3C6" w14:textId="77777777" w:rsidR="005B4FEE" w:rsidRDefault="005B4FEE" w:rsidP="009F37B8">
      <w:pPr>
        <w:spacing w:line="360" w:lineRule="auto"/>
        <w:ind w:left="709"/>
      </w:pPr>
    </w:p>
    <w:p w14:paraId="7ECAFE46" w14:textId="77777777" w:rsidR="005B4FEE" w:rsidRDefault="005B4FEE" w:rsidP="009F37B8">
      <w:pPr>
        <w:spacing w:line="360" w:lineRule="auto"/>
        <w:ind w:left="709"/>
      </w:pPr>
    </w:p>
    <w:p w14:paraId="09FFC237" w14:textId="2F0427E5" w:rsidR="00AD4DA8" w:rsidRDefault="003E3881" w:rsidP="0035429F">
      <w:pPr>
        <w:spacing w:line="360" w:lineRule="auto"/>
        <w:rPr>
          <w:b/>
        </w:rPr>
      </w:pPr>
      <w:r w:rsidRPr="007F6F71">
        <w:rPr>
          <w:b/>
        </w:rPr>
        <w:t xml:space="preserve">Palavras-Chave: </w:t>
      </w:r>
      <w:r w:rsidR="00C67F9B">
        <w:rPr>
          <w:b/>
          <w:sz w:val="22"/>
        </w:rPr>
        <w:t>D</w:t>
      </w:r>
      <w:r w:rsidR="002B7F97" w:rsidRPr="002B7F97">
        <w:rPr>
          <w:b/>
          <w:sz w:val="22"/>
        </w:rPr>
        <w:t xml:space="preserve">ocker, </w:t>
      </w:r>
      <w:r w:rsidR="005641F6">
        <w:rPr>
          <w:b/>
          <w:sz w:val="22"/>
        </w:rPr>
        <w:t>IOT</w:t>
      </w:r>
      <w:r w:rsidR="002B7F97" w:rsidRPr="002B7F97">
        <w:rPr>
          <w:b/>
          <w:sz w:val="22"/>
        </w:rPr>
        <w:t xml:space="preserve">, </w:t>
      </w:r>
      <w:r w:rsidR="001138A5">
        <w:rPr>
          <w:b/>
          <w:sz w:val="22"/>
        </w:rPr>
        <w:t>C</w:t>
      </w:r>
      <w:r w:rsidR="002B7F97" w:rsidRPr="002B7F97">
        <w:rPr>
          <w:b/>
          <w:sz w:val="22"/>
        </w:rPr>
        <w:t xml:space="preserve">loud, </w:t>
      </w:r>
      <w:r w:rsidR="001138A5">
        <w:rPr>
          <w:b/>
          <w:sz w:val="22"/>
        </w:rPr>
        <w:t>C</w:t>
      </w:r>
      <w:r w:rsidR="002B7F97" w:rsidRPr="002B7F97">
        <w:rPr>
          <w:b/>
          <w:sz w:val="22"/>
        </w:rPr>
        <w:t xml:space="preserve">ontainer, </w:t>
      </w:r>
      <w:proofErr w:type="spellStart"/>
      <w:r w:rsidR="001138A5">
        <w:rPr>
          <w:b/>
          <w:sz w:val="22"/>
        </w:rPr>
        <w:t>R</w:t>
      </w:r>
      <w:r w:rsidR="002B7F97" w:rsidRPr="002B7F97">
        <w:rPr>
          <w:b/>
          <w:sz w:val="22"/>
        </w:rPr>
        <w:t>aspberry</w:t>
      </w:r>
      <w:proofErr w:type="spellEnd"/>
      <w:r w:rsidR="00C813C9">
        <w:rPr>
          <w:b/>
          <w:sz w:val="22"/>
        </w:rPr>
        <w:t xml:space="preserve"> </w:t>
      </w:r>
      <w:r w:rsidR="001138A5">
        <w:rPr>
          <w:b/>
          <w:sz w:val="22"/>
        </w:rPr>
        <w:t>PI</w:t>
      </w:r>
      <w:r w:rsidR="00C813C9">
        <w:rPr>
          <w:b/>
          <w:sz w:val="22"/>
        </w:rPr>
        <w:t xml:space="preserve">, </w:t>
      </w:r>
      <w:r w:rsidR="001138A5">
        <w:rPr>
          <w:b/>
          <w:sz w:val="22"/>
        </w:rPr>
        <w:t>C</w:t>
      </w:r>
      <w:r w:rsidR="00C813C9">
        <w:rPr>
          <w:b/>
          <w:sz w:val="22"/>
        </w:rPr>
        <w:t xml:space="preserve">luster, </w:t>
      </w:r>
      <w:r w:rsidR="001138A5">
        <w:rPr>
          <w:b/>
          <w:sz w:val="22"/>
        </w:rPr>
        <w:t>E</w:t>
      </w:r>
      <w:r w:rsidR="00C813C9">
        <w:rPr>
          <w:b/>
          <w:sz w:val="22"/>
        </w:rPr>
        <w:t>scalonamento,</w:t>
      </w:r>
      <w:r w:rsidR="00C07DC2">
        <w:rPr>
          <w:b/>
          <w:sz w:val="22"/>
        </w:rPr>
        <w:t xml:space="preserve"> </w:t>
      </w:r>
      <w:r w:rsidR="001138A5">
        <w:rPr>
          <w:b/>
          <w:sz w:val="22"/>
        </w:rPr>
        <w:t>A</w:t>
      </w:r>
      <w:r w:rsidR="00C07DC2">
        <w:rPr>
          <w:b/>
          <w:sz w:val="22"/>
        </w:rPr>
        <w:t xml:space="preserve">plicação, </w:t>
      </w:r>
      <w:r w:rsidR="001138A5">
        <w:rPr>
          <w:b/>
          <w:sz w:val="22"/>
        </w:rPr>
        <w:t>S</w:t>
      </w:r>
      <w:r w:rsidR="00C07DC2">
        <w:rPr>
          <w:b/>
          <w:sz w:val="22"/>
        </w:rPr>
        <w:t>erviço</w:t>
      </w:r>
      <w:r w:rsidR="00E1012C">
        <w:rPr>
          <w:b/>
          <w:sz w:val="22"/>
        </w:rPr>
        <w:t>, Ruby</w:t>
      </w:r>
      <w:r w:rsidR="00D517EB">
        <w:rPr>
          <w:b/>
          <w:sz w:val="22"/>
        </w:rPr>
        <w:t xml:space="preserve">, </w:t>
      </w:r>
      <w:proofErr w:type="spellStart"/>
      <w:r w:rsidR="00D517EB">
        <w:rPr>
          <w:b/>
          <w:sz w:val="22"/>
        </w:rPr>
        <w:t>Microserviço</w:t>
      </w:r>
      <w:proofErr w:type="spellEnd"/>
    </w:p>
    <w:p w14:paraId="449AA104" w14:textId="77777777" w:rsidR="00AD4DA8" w:rsidRDefault="00AD4DA8">
      <w:pPr>
        <w:rPr>
          <w:b/>
        </w:rPr>
      </w:pPr>
      <w:r>
        <w:rPr>
          <w:b/>
        </w:rPr>
        <w:br w:type="page"/>
      </w:r>
    </w:p>
    <w:p w14:paraId="6F1631A0" w14:textId="7920F30D" w:rsidR="00AD4DA8" w:rsidRPr="00F4033F" w:rsidRDefault="00AD4DA8" w:rsidP="002F7C8D">
      <w:pPr>
        <w:spacing w:after="360" w:line="720" w:lineRule="auto"/>
        <w:ind w:hanging="142"/>
        <w:jc w:val="center"/>
        <w:rPr>
          <w:b/>
          <w:sz w:val="28"/>
          <w:szCs w:val="28"/>
          <w:lang w:val="en-US"/>
        </w:rPr>
      </w:pPr>
      <w:r w:rsidRPr="00F4033F">
        <w:rPr>
          <w:b/>
          <w:sz w:val="28"/>
          <w:szCs w:val="28"/>
          <w:lang w:val="en-US"/>
        </w:rPr>
        <w:lastRenderedPageBreak/>
        <w:t>ABSTRACT</w:t>
      </w:r>
    </w:p>
    <w:p w14:paraId="69776AAB" w14:textId="77777777" w:rsidR="00AD4DA8" w:rsidRPr="00343E2D" w:rsidRDefault="00AD4DA8" w:rsidP="002F7C8D">
      <w:pPr>
        <w:spacing w:line="360" w:lineRule="auto"/>
        <w:ind w:firstLine="720"/>
        <w:jc w:val="both"/>
        <w:rPr>
          <w:lang w:val="en-US"/>
        </w:rPr>
      </w:pPr>
      <w:r w:rsidRPr="00343E2D">
        <w:rPr>
          <w:lang w:val="en-US"/>
        </w:rPr>
        <w:t>In this work, I approach the theme of the Docker platform, with an application using the container services architecture.</w:t>
      </w:r>
    </w:p>
    <w:p w14:paraId="2544228D" w14:textId="77777777" w:rsidR="00AD4DA8" w:rsidRPr="00343E2D" w:rsidRDefault="00AD4DA8" w:rsidP="001221A3">
      <w:pPr>
        <w:spacing w:line="360" w:lineRule="auto"/>
        <w:ind w:firstLine="720"/>
        <w:jc w:val="both"/>
        <w:rPr>
          <w:lang w:val="en-US"/>
        </w:rPr>
      </w:pPr>
      <w:r w:rsidRPr="00343E2D">
        <w:rPr>
          <w:lang w:val="en-US"/>
        </w:rPr>
        <w:t>This type of programming separates the application into services, from which the application will fit as if it were a block of boxes, each box being a specific service. These services can be provided by modules connected to the application itself, or extension modules of other applications, that interface through APIs.</w:t>
      </w:r>
    </w:p>
    <w:p w14:paraId="41EE3B70" w14:textId="77777777" w:rsidR="00AD4DA8" w:rsidRPr="00343E2D" w:rsidRDefault="00AD4DA8" w:rsidP="001221A3">
      <w:pPr>
        <w:spacing w:line="360" w:lineRule="auto"/>
        <w:ind w:firstLine="720"/>
        <w:jc w:val="both"/>
        <w:rPr>
          <w:lang w:val="en-US"/>
        </w:rPr>
      </w:pPr>
      <w:r w:rsidRPr="00343E2D">
        <w:rPr>
          <w:lang w:val="en-US"/>
        </w:rPr>
        <w:t>This concept of services to serve applications is directly linked to the paradigm programming and processing in the cloud, from which each service can be out of the application and be called according to its demand, programming in micro services.</w:t>
      </w:r>
    </w:p>
    <w:p w14:paraId="7975C3A1" w14:textId="6B6B04B6" w:rsidR="003E3881" w:rsidRPr="00343E2D" w:rsidRDefault="00AD4DA8" w:rsidP="002F7C8D">
      <w:pPr>
        <w:spacing w:line="360" w:lineRule="auto"/>
        <w:jc w:val="both"/>
        <w:rPr>
          <w:lang w:val="en-US"/>
        </w:rPr>
      </w:pPr>
      <w:r w:rsidRPr="00343E2D">
        <w:rPr>
          <w:lang w:val="en-US"/>
        </w:rPr>
        <w:t>In this work, I use my own infrastructure in Raspberry Pi as a proof of concept for the theme I'm proposing, I used this architecture to test the portability of docker and improve my case study, with the possibility of running on own and distributed infrastructure.</w:t>
      </w:r>
    </w:p>
    <w:p w14:paraId="650D2B94" w14:textId="77777777" w:rsidR="002F7C8D" w:rsidRDefault="002F7C8D" w:rsidP="0035429F">
      <w:pPr>
        <w:spacing w:line="360" w:lineRule="auto"/>
        <w:rPr>
          <w:lang w:val="en-US"/>
        </w:rPr>
      </w:pPr>
    </w:p>
    <w:p w14:paraId="454DABC6" w14:textId="58AC8609" w:rsidR="002F7C8D" w:rsidRPr="00BD6DBC" w:rsidRDefault="002F7C8D" w:rsidP="002F7C8D">
      <w:pPr>
        <w:spacing w:line="360" w:lineRule="auto"/>
        <w:rPr>
          <w:b/>
          <w:lang w:val="en-US"/>
        </w:rPr>
      </w:pPr>
      <w:r w:rsidRPr="00BD6DBC">
        <w:rPr>
          <w:b/>
          <w:lang w:val="en-US"/>
        </w:rPr>
        <w:t>Keyword</w:t>
      </w:r>
      <w:r w:rsidR="001221A3" w:rsidRPr="00BD6DBC">
        <w:rPr>
          <w:b/>
          <w:lang w:val="en-US"/>
        </w:rPr>
        <w:t>s</w:t>
      </w:r>
      <w:r w:rsidRPr="00BD6DBC">
        <w:rPr>
          <w:b/>
          <w:lang w:val="en-US"/>
        </w:rPr>
        <w:t xml:space="preserve">: </w:t>
      </w:r>
      <w:r w:rsidR="0041512A" w:rsidRPr="00F51BD2">
        <w:rPr>
          <w:b/>
          <w:sz w:val="22"/>
          <w:lang w:val="en-US"/>
        </w:rPr>
        <w:t xml:space="preserve">Docker, IOT, Cloud, Container, Raspberry PI, Cluster, </w:t>
      </w:r>
      <w:r w:rsidR="00A1051E" w:rsidRPr="00F51BD2">
        <w:rPr>
          <w:b/>
          <w:sz w:val="22"/>
          <w:lang w:val="en-US"/>
        </w:rPr>
        <w:t>Scheduling</w:t>
      </w:r>
      <w:r w:rsidR="0041512A" w:rsidRPr="00F51BD2">
        <w:rPr>
          <w:b/>
          <w:sz w:val="22"/>
          <w:lang w:val="en-US"/>
        </w:rPr>
        <w:t>, A</w:t>
      </w:r>
      <w:r w:rsidR="00023E37" w:rsidRPr="00F51BD2">
        <w:rPr>
          <w:b/>
          <w:sz w:val="22"/>
          <w:lang w:val="en-US"/>
        </w:rPr>
        <w:t>p</w:t>
      </w:r>
      <w:r w:rsidR="002E0159">
        <w:rPr>
          <w:b/>
          <w:sz w:val="22"/>
          <w:lang w:val="en-US"/>
        </w:rPr>
        <w:t>p</w:t>
      </w:r>
      <w:r w:rsidR="00023E37" w:rsidRPr="00F51BD2">
        <w:rPr>
          <w:b/>
          <w:sz w:val="22"/>
          <w:lang w:val="en-US"/>
        </w:rPr>
        <w:t>lication</w:t>
      </w:r>
      <w:r w:rsidR="00BD6DBC">
        <w:rPr>
          <w:b/>
          <w:sz w:val="22"/>
          <w:lang w:val="en-US"/>
        </w:rPr>
        <w:t>s</w:t>
      </w:r>
      <w:r w:rsidR="0041512A" w:rsidRPr="00F51BD2">
        <w:rPr>
          <w:b/>
          <w:sz w:val="22"/>
          <w:lang w:val="en-US"/>
        </w:rPr>
        <w:t xml:space="preserve">, </w:t>
      </w:r>
      <w:proofErr w:type="spellStart"/>
      <w:r w:rsidR="0041512A" w:rsidRPr="00F51BD2">
        <w:rPr>
          <w:b/>
          <w:sz w:val="22"/>
          <w:lang w:val="en-US"/>
        </w:rPr>
        <w:t>S</w:t>
      </w:r>
      <w:r w:rsidR="00BD6DBC" w:rsidRPr="00BD4E03">
        <w:rPr>
          <w:b/>
          <w:sz w:val="22"/>
          <w:lang w:val="en-US"/>
        </w:rPr>
        <w:t>erviçe</w:t>
      </w:r>
      <w:proofErr w:type="spellEnd"/>
      <w:r w:rsidR="0041512A" w:rsidRPr="00F51BD2">
        <w:rPr>
          <w:b/>
          <w:sz w:val="22"/>
          <w:lang w:val="en-US"/>
        </w:rPr>
        <w:t>, Ruby</w:t>
      </w:r>
      <w:r w:rsidR="00BD4E03" w:rsidRPr="002E0159">
        <w:rPr>
          <w:b/>
          <w:sz w:val="22"/>
          <w:lang w:val="en-US"/>
        </w:rPr>
        <w:t xml:space="preserve">, </w:t>
      </w:r>
      <w:proofErr w:type="spellStart"/>
      <w:r w:rsidR="00BD4E03" w:rsidRPr="002E0159">
        <w:rPr>
          <w:b/>
          <w:sz w:val="22"/>
          <w:lang w:val="en-US"/>
        </w:rPr>
        <w:t>Microservice</w:t>
      </w:r>
      <w:proofErr w:type="spellEnd"/>
    </w:p>
    <w:p w14:paraId="1CBDFDF8" w14:textId="3DD525CE" w:rsidR="002F7C8D" w:rsidRPr="00BD6DBC" w:rsidRDefault="003E3881" w:rsidP="0035429F">
      <w:pPr>
        <w:spacing w:line="360" w:lineRule="auto"/>
        <w:rPr>
          <w:lang w:val="en-US"/>
        </w:rPr>
      </w:pPr>
      <w:r w:rsidRPr="00BD6DBC">
        <w:rPr>
          <w:lang w:val="en-US"/>
        </w:rPr>
        <w:br w:type="page"/>
      </w:r>
    </w:p>
    <w:p w14:paraId="28FDFF5C" w14:textId="77777777" w:rsidR="003E3881" w:rsidRPr="007F6F71" w:rsidRDefault="003E3881" w:rsidP="0035429F">
      <w:pPr>
        <w:spacing w:after="360" w:line="360" w:lineRule="auto"/>
        <w:jc w:val="center"/>
      </w:pPr>
      <w:r w:rsidRPr="007F6F71">
        <w:rPr>
          <w:b/>
          <w:sz w:val="28"/>
          <w:szCs w:val="28"/>
        </w:rPr>
        <w:lastRenderedPageBreak/>
        <w:t>LISTA DE ILUSTRAÇÕES</w:t>
      </w:r>
    </w:p>
    <w:p w14:paraId="4A550542" w14:textId="6BFDFD52"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rPr>
        <w:fldChar w:fldCharType="begin"/>
      </w:r>
      <w:r w:rsidRPr="007F6F71">
        <w:rPr>
          <w:rFonts w:ascii="Times New Roman" w:hAnsi="Times New Roman" w:cs="Times New Roman"/>
        </w:rPr>
        <w:instrText>TOC \c "Figura"</w:instrText>
      </w:r>
      <w:r w:rsidRPr="007F6F71">
        <w:rPr>
          <w:rFonts w:ascii="Times New Roman" w:hAnsi="Times New Roman" w:cs="Times New Roman"/>
        </w:rPr>
        <w:fldChar w:fldCharType="separate"/>
      </w:r>
      <w:r w:rsidRPr="007F6F71">
        <w:rPr>
          <w:rFonts w:ascii="Times New Roman" w:hAnsi="Times New Roman" w:cs="Times New Roman"/>
          <w:noProof/>
          <w:color w:val="000000"/>
        </w:rPr>
        <w:t xml:space="preserve">Figura </w:t>
      </w:r>
      <w:r w:rsidRPr="007F6F71">
        <w:rPr>
          <w:rFonts w:ascii="Times New Roman" w:hAnsi="Times New Roman" w:cs="Times New Roman"/>
          <w:noProof/>
        </w:rPr>
        <w:t>1</w:t>
      </w:r>
      <w:r w:rsidRPr="007F6F71">
        <w:rPr>
          <w:rFonts w:ascii="Times New Roman" w:hAnsi="Times New Roman" w:cs="Times New Roman"/>
          <w:noProof/>
          <w:color w:val="000000"/>
        </w:rPr>
        <w:t>: Cloud</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_Toc499286901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17</w:t>
      </w:r>
      <w:r w:rsidRPr="007F6F71">
        <w:rPr>
          <w:rFonts w:ascii="Times New Roman" w:hAnsi="Times New Roman" w:cs="Times New Roman"/>
          <w:noProof/>
        </w:rPr>
        <w:fldChar w:fldCharType="end"/>
      </w:r>
    </w:p>
    <w:p w14:paraId="3AB78035" w14:textId="09EC2FD9"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val="en-US" w:eastAsia="pt-BR"/>
        </w:rPr>
      </w:pPr>
      <w:r w:rsidRPr="007F6F71">
        <w:rPr>
          <w:rFonts w:ascii="Times New Roman" w:hAnsi="Times New Roman" w:cs="Times New Roman"/>
          <w:noProof/>
          <w:color w:val="000000"/>
          <w:lang w:val="en-US"/>
        </w:rPr>
        <w:t xml:space="preserve">Figura </w:t>
      </w:r>
      <w:r w:rsidRPr="007F6F71">
        <w:rPr>
          <w:rFonts w:ascii="Times New Roman" w:hAnsi="Times New Roman" w:cs="Times New Roman"/>
          <w:noProof/>
          <w:lang w:val="en-US"/>
        </w:rPr>
        <w:t>2</w:t>
      </w:r>
      <w:r w:rsidRPr="007F6F71">
        <w:rPr>
          <w:rFonts w:ascii="Times New Roman" w:hAnsi="Times New Roman" w:cs="Times New Roman"/>
          <w:noProof/>
          <w:color w:val="000000"/>
          <w:lang w:val="en-US"/>
        </w:rPr>
        <w:t>: Joseph Carl</w:t>
      </w:r>
      <w:r w:rsidRPr="007F6F71">
        <w:rPr>
          <w:rFonts w:ascii="Times New Roman" w:hAnsi="Times New Roman" w:cs="Times New Roman"/>
          <w:noProof/>
          <w:lang w:val="en-US"/>
        </w:rPr>
        <w:tab/>
      </w:r>
      <w:r w:rsidRPr="007F6F71">
        <w:rPr>
          <w:rFonts w:ascii="Times New Roman" w:hAnsi="Times New Roman" w:cs="Times New Roman"/>
          <w:noProof/>
        </w:rPr>
        <w:fldChar w:fldCharType="begin"/>
      </w:r>
      <w:r w:rsidRPr="007F6F71">
        <w:rPr>
          <w:rFonts w:ascii="Times New Roman" w:hAnsi="Times New Roman" w:cs="Times New Roman"/>
          <w:noProof/>
          <w:lang w:val="en-US"/>
        </w:rPr>
        <w:instrText xml:space="preserve"> PAGEREF _Toc499286902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lang w:val="en-US"/>
        </w:rPr>
        <w:t>18</w:t>
      </w:r>
      <w:r w:rsidRPr="007F6F71">
        <w:rPr>
          <w:rFonts w:ascii="Times New Roman" w:hAnsi="Times New Roman" w:cs="Times New Roman"/>
          <w:noProof/>
        </w:rPr>
        <w:fldChar w:fldCharType="end"/>
      </w:r>
    </w:p>
    <w:p w14:paraId="2CBE32D1" w14:textId="44F45174"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val="en-US" w:eastAsia="pt-BR"/>
        </w:rPr>
      </w:pPr>
      <w:r w:rsidRPr="007F6F71">
        <w:rPr>
          <w:rFonts w:ascii="Times New Roman" w:hAnsi="Times New Roman" w:cs="Times New Roman"/>
          <w:noProof/>
          <w:color w:val="000000"/>
          <w:lang w:val="en-US"/>
        </w:rPr>
        <w:t xml:space="preserve">Figura </w:t>
      </w:r>
      <w:r w:rsidRPr="007F6F71">
        <w:rPr>
          <w:rFonts w:ascii="Times New Roman" w:hAnsi="Times New Roman" w:cs="Times New Roman"/>
          <w:noProof/>
          <w:lang w:val="en-US"/>
        </w:rPr>
        <w:t>3</w:t>
      </w:r>
      <w:r w:rsidRPr="007F6F71">
        <w:rPr>
          <w:rFonts w:ascii="Times New Roman" w:hAnsi="Times New Roman" w:cs="Times New Roman"/>
          <w:noProof/>
          <w:color w:val="000000"/>
          <w:lang w:val="en-US"/>
        </w:rPr>
        <w:t>: John McCarthy</w:t>
      </w:r>
      <w:r w:rsidRPr="007F6F71">
        <w:rPr>
          <w:rFonts w:ascii="Times New Roman" w:hAnsi="Times New Roman" w:cs="Times New Roman"/>
          <w:noProof/>
          <w:lang w:val="en-US"/>
        </w:rPr>
        <w:tab/>
      </w:r>
      <w:r w:rsidRPr="007F6F71">
        <w:rPr>
          <w:rFonts w:ascii="Times New Roman" w:hAnsi="Times New Roman" w:cs="Times New Roman"/>
          <w:noProof/>
        </w:rPr>
        <w:fldChar w:fldCharType="begin"/>
      </w:r>
      <w:r w:rsidRPr="007F6F71">
        <w:rPr>
          <w:rFonts w:ascii="Times New Roman" w:hAnsi="Times New Roman" w:cs="Times New Roman"/>
          <w:noProof/>
          <w:lang w:val="en-US"/>
        </w:rPr>
        <w:instrText xml:space="preserve"> PAGEREF _Toc499286903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lang w:val="en-US"/>
        </w:rPr>
        <w:t>18</w:t>
      </w:r>
      <w:r w:rsidRPr="007F6F71">
        <w:rPr>
          <w:rFonts w:ascii="Times New Roman" w:hAnsi="Times New Roman" w:cs="Times New Roman"/>
          <w:noProof/>
        </w:rPr>
        <w:fldChar w:fldCharType="end"/>
      </w:r>
    </w:p>
    <w:p w14:paraId="17B0534C" w14:textId="6BE59CC4"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val="en-US" w:eastAsia="pt-BR"/>
        </w:rPr>
      </w:pPr>
      <w:r w:rsidRPr="007F6F71">
        <w:rPr>
          <w:rFonts w:ascii="Times New Roman" w:hAnsi="Times New Roman" w:cs="Times New Roman"/>
          <w:noProof/>
          <w:color w:val="000000"/>
          <w:lang w:val="en-US"/>
        </w:rPr>
        <w:t xml:space="preserve">Figura </w:t>
      </w:r>
      <w:r w:rsidRPr="007F6F71">
        <w:rPr>
          <w:rFonts w:ascii="Times New Roman" w:hAnsi="Times New Roman" w:cs="Times New Roman"/>
          <w:noProof/>
          <w:lang w:val="en-US"/>
        </w:rPr>
        <w:t>4</w:t>
      </w:r>
      <w:r w:rsidRPr="007F6F71">
        <w:rPr>
          <w:rFonts w:ascii="Times New Roman" w:hAnsi="Times New Roman" w:cs="Times New Roman"/>
          <w:noProof/>
          <w:color w:val="000000"/>
          <w:lang w:val="en-US"/>
        </w:rPr>
        <w:t>: Ramnath Chellappa</w:t>
      </w:r>
      <w:r w:rsidRPr="007F6F71">
        <w:rPr>
          <w:rFonts w:ascii="Times New Roman" w:hAnsi="Times New Roman" w:cs="Times New Roman"/>
          <w:noProof/>
          <w:lang w:val="en-US"/>
        </w:rPr>
        <w:tab/>
      </w:r>
      <w:r w:rsidRPr="007F6F71">
        <w:rPr>
          <w:rFonts w:ascii="Times New Roman" w:hAnsi="Times New Roman" w:cs="Times New Roman"/>
          <w:noProof/>
        </w:rPr>
        <w:fldChar w:fldCharType="begin"/>
      </w:r>
      <w:r w:rsidRPr="007F6F71">
        <w:rPr>
          <w:rFonts w:ascii="Times New Roman" w:hAnsi="Times New Roman" w:cs="Times New Roman"/>
          <w:noProof/>
          <w:lang w:val="en-US"/>
        </w:rPr>
        <w:instrText xml:space="preserve"> PAGEREF _Toc499286904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lang w:val="en-US"/>
        </w:rPr>
        <w:t>19</w:t>
      </w:r>
      <w:r w:rsidRPr="007F6F71">
        <w:rPr>
          <w:rFonts w:ascii="Times New Roman" w:hAnsi="Times New Roman" w:cs="Times New Roman"/>
          <w:noProof/>
        </w:rPr>
        <w:fldChar w:fldCharType="end"/>
      </w:r>
    </w:p>
    <w:p w14:paraId="62783624" w14:textId="62BBEBEF"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color w:val="000000"/>
        </w:rPr>
        <w:t xml:space="preserve">Figura </w:t>
      </w:r>
      <w:r w:rsidRPr="007F6F71">
        <w:rPr>
          <w:rFonts w:ascii="Times New Roman" w:hAnsi="Times New Roman" w:cs="Times New Roman"/>
          <w:noProof/>
        </w:rPr>
        <w:t>5</w:t>
      </w:r>
      <w:r w:rsidRPr="007F6F71">
        <w:rPr>
          <w:rFonts w:ascii="Times New Roman" w:hAnsi="Times New Roman" w:cs="Times New Roman"/>
          <w:noProof/>
          <w:color w:val="000000"/>
        </w:rPr>
        <w:t>: Modelos de Implementação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_Toc499286905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20</w:t>
      </w:r>
      <w:r w:rsidRPr="007F6F71">
        <w:rPr>
          <w:rFonts w:ascii="Times New Roman" w:hAnsi="Times New Roman" w:cs="Times New Roman"/>
          <w:noProof/>
        </w:rPr>
        <w:fldChar w:fldCharType="end"/>
      </w:r>
    </w:p>
    <w:p w14:paraId="38C1F160" w14:textId="5E571CD8"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color w:val="000000"/>
        </w:rPr>
        <w:t xml:space="preserve">Figura </w:t>
      </w:r>
      <w:r w:rsidRPr="007F6F71">
        <w:rPr>
          <w:rFonts w:ascii="Times New Roman" w:hAnsi="Times New Roman" w:cs="Times New Roman"/>
          <w:noProof/>
        </w:rPr>
        <w:t>6</w:t>
      </w:r>
      <w:r w:rsidRPr="007F6F71">
        <w:rPr>
          <w:rFonts w:ascii="Times New Roman" w:hAnsi="Times New Roman" w:cs="Times New Roman"/>
          <w:noProof/>
          <w:color w:val="000000"/>
        </w:rPr>
        <w:t>: Nuvem pública</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_Toc499286906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20</w:t>
      </w:r>
      <w:r w:rsidRPr="007F6F71">
        <w:rPr>
          <w:rFonts w:ascii="Times New Roman" w:hAnsi="Times New Roman" w:cs="Times New Roman"/>
          <w:noProof/>
        </w:rPr>
        <w:fldChar w:fldCharType="end"/>
      </w:r>
    </w:p>
    <w:p w14:paraId="0355B1BE" w14:textId="4EFA6F52"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color w:val="000000"/>
        </w:rPr>
        <w:t xml:space="preserve">Figura </w:t>
      </w:r>
      <w:r w:rsidRPr="007F6F71">
        <w:rPr>
          <w:rFonts w:ascii="Times New Roman" w:hAnsi="Times New Roman" w:cs="Times New Roman"/>
          <w:noProof/>
        </w:rPr>
        <w:t>7</w:t>
      </w:r>
      <w:r w:rsidRPr="007F6F71">
        <w:rPr>
          <w:rFonts w:ascii="Times New Roman" w:hAnsi="Times New Roman" w:cs="Times New Roman"/>
          <w:noProof/>
          <w:color w:val="000000"/>
        </w:rPr>
        <w:t>: Nuvem Privada</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_Toc499286907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21</w:t>
      </w:r>
      <w:r w:rsidRPr="007F6F71">
        <w:rPr>
          <w:rFonts w:ascii="Times New Roman" w:hAnsi="Times New Roman" w:cs="Times New Roman"/>
          <w:noProof/>
        </w:rPr>
        <w:fldChar w:fldCharType="end"/>
      </w:r>
    </w:p>
    <w:p w14:paraId="09906C8A" w14:textId="788D895B"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color w:val="000000"/>
        </w:rPr>
        <w:t xml:space="preserve">Figura </w:t>
      </w:r>
      <w:r w:rsidRPr="007F6F71">
        <w:rPr>
          <w:rFonts w:ascii="Times New Roman" w:hAnsi="Times New Roman" w:cs="Times New Roman"/>
          <w:noProof/>
        </w:rPr>
        <w:t>8</w:t>
      </w:r>
      <w:r w:rsidRPr="007F6F71">
        <w:rPr>
          <w:rFonts w:ascii="Times New Roman" w:hAnsi="Times New Roman" w:cs="Times New Roman"/>
          <w:noProof/>
          <w:color w:val="000000"/>
        </w:rPr>
        <w:t>: Nuvem Comunitária</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_Toc499286908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22</w:t>
      </w:r>
      <w:r w:rsidRPr="007F6F71">
        <w:rPr>
          <w:rFonts w:ascii="Times New Roman" w:hAnsi="Times New Roman" w:cs="Times New Roman"/>
          <w:noProof/>
        </w:rPr>
        <w:fldChar w:fldCharType="end"/>
      </w:r>
    </w:p>
    <w:p w14:paraId="04A0AB8D" w14:textId="18624363"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color w:val="000000"/>
        </w:rPr>
        <w:t xml:space="preserve">Figura </w:t>
      </w:r>
      <w:r w:rsidRPr="007F6F71">
        <w:rPr>
          <w:rFonts w:ascii="Times New Roman" w:hAnsi="Times New Roman" w:cs="Times New Roman"/>
          <w:noProof/>
        </w:rPr>
        <w:t>9</w:t>
      </w:r>
      <w:r w:rsidRPr="007F6F71">
        <w:rPr>
          <w:rFonts w:ascii="Times New Roman" w:hAnsi="Times New Roman" w:cs="Times New Roman"/>
          <w:noProof/>
          <w:color w:val="000000"/>
        </w:rPr>
        <w:t>: Modelos de Implementação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_Toc499286909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23</w:t>
      </w:r>
      <w:r w:rsidRPr="007F6F71">
        <w:rPr>
          <w:rFonts w:ascii="Times New Roman" w:hAnsi="Times New Roman" w:cs="Times New Roman"/>
          <w:noProof/>
        </w:rPr>
        <w:fldChar w:fldCharType="end"/>
      </w:r>
    </w:p>
    <w:p w14:paraId="22E1E34B" w14:textId="0CBFF8A5"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10 - Modelos de Serviço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_Toc499286910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26</w:t>
      </w:r>
      <w:r w:rsidRPr="007F6F71">
        <w:rPr>
          <w:rFonts w:ascii="Times New Roman" w:hAnsi="Times New Roman" w:cs="Times New Roman"/>
          <w:noProof/>
        </w:rPr>
        <w:fldChar w:fldCharType="end"/>
      </w:r>
    </w:p>
    <w:p w14:paraId="4ED96805" w14:textId="3BB296F3"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color w:val="000000"/>
        </w:rPr>
        <w:t xml:space="preserve">Figura </w:t>
      </w:r>
      <w:r w:rsidRPr="007F6F71">
        <w:rPr>
          <w:rFonts w:ascii="Times New Roman" w:hAnsi="Times New Roman" w:cs="Times New Roman"/>
          <w:noProof/>
        </w:rPr>
        <w:t>11</w:t>
      </w:r>
      <w:r w:rsidRPr="007F6F71">
        <w:rPr>
          <w:rFonts w:ascii="Times New Roman" w:hAnsi="Times New Roman" w:cs="Times New Roman"/>
          <w:noProof/>
          <w:color w:val="000000"/>
        </w:rPr>
        <w:t xml:space="preserve"> Hypervisor Hospedado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_Toc499286911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27</w:t>
      </w:r>
      <w:r w:rsidRPr="007F6F71">
        <w:rPr>
          <w:rFonts w:ascii="Times New Roman" w:hAnsi="Times New Roman" w:cs="Times New Roman"/>
          <w:noProof/>
        </w:rPr>
        <w:fldChar w:fldCharType="end"/>
      </w:r>
    </w:p>
    <w:p w14:paraId="0578755E" w14:textId="4D55CD48"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12 - Evolução do Hypervisor</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_Toc499286912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28</w:t>
      </w:r>
      <w:r w:rsidRPr="007F6F71">
        <w:rPr>
          <w:rFonts w:ascii="Times New Roman" w:hAnsi="Times New Roman" w:cs="Times New Roman"/>
          <w:noProof/>
        </w:rPr>
        <w:fldChar w:fldCharType="end"/>
      </w:r>
    </w:p>
    <w:p w14:paraId="793B39B0" w14:textId="6FB1174C"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13 - Virtualização por Container</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_Toc499286913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28</w:t>
      </w:r>
      <w:r w:rsidRPr="007F6F71">
        <w:rPr>
          <w:rFonts w:ascii="Times New Roman" w:hAnsi="Times New Roman" w:cs="Times New Roman"/>
          <w:noProof/>
        </w:rPr>
        <w:fldChar w:fldCharType="end"/>
      </w:r>
    </w:p>
    <w:p w14:paraId="70210B06" w14:textId="77D7BE22"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15 - LXC vs KVM</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_Toc499286914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30</w:t>
      </w:r>
      <w:r w:rsidRPr="007F6F71">
        <w:rPr>
          <w:rFonts w:ascii="Times New Roman" w:hAnsi="Times New Roman" w:cs="Times New Roman"/>
          <w:noProof/>
        </w:rPr>
        <w:fldChar w:fldCharType="end"/>
      </w:r>
    </w:p>
    <w:p w14:paraId="3EB0C936" w14:textId="468E006D"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16 - Docker Hub do Projeto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_Toc499286915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38</w:t>
      </w:r>
      <w:r w:rsidRPr="007F6F71">
        <w:rPr>
          <w:rFonts w:ascii="Times New Roman" w:hAnsi="Times New Roman" w:cs="Times New Roman"/>
          <w:noProof/>
        </w:rPr>
        <w:fldChar w:fldCharType="end"/>
      </w:r>
    </w:p>
    <w:p w14:paraId="1F23E2FA" w14:textId="50B32638"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17 – Explorer do Docker Hub</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_Toc499286916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39</w:t>
      </w:r>
      <w:r w:rsidRPr="007F6F71">
        <w:rPr>
          <w:rFonts w:ascii="Times New Roman" w:hAnsi="Times New Roman" w:cs="Times New Roman"/>
          <w:noProof/>
        </w:rPr>
        <w:fldChar w:fldCharType="end"/>
      </w:r>
    </w:p>
    <w:p w14:paraId="3EC759CD" w14:textId="03CE1D45"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18 – Repositório oficial da imagem do Ubuntu</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_Toc499286917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39</w:t>
      </w:r>
      <w:r w:rsidRPr="007F6F71">
        <w:rPr>
          <w:rFonts w:ascii="Times New Roman" w:hAnsi="Times New Roman" w:cs="Times New Roman"/>
          <w:noProof/>
        </w:rPr>
        <w:fldChar w:fldCharType="end"/>
      </w:r>
    </w:p>
    <w:p w14:paraId="00CCE42B" w14:textId="15459B43"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19 - Dashboard do Portainer</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_Toc499286918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43</w:t>
      </w:r>
      <w:r w:rsidRPr="007F6F71">
        <w:rPr>
          <w:rFonts w:ascii="Times New Roman" w:hAnsi="Times New Roman" w:cs="Times New Roman"/>
          <w:noProof/>
        </w:rPr>
        <w:fldChar w:fldCharType="end"/>
      </w:r>
    </w:p>
    <w:p w14:paraId="4F59FF2A" w14:textId="2A621FD9"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20 - Dashboard de Imagens do Portainer</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_Toc499286919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43</w:t>
      </w:r>
      <w:r w:rsidRPr="007F6F71">
        <w:rPr>
          <w:rFonts w:ascii="Times New Roman" w:hAnsi="Times New Roman" w:cs="Times New Roman"/>
          <w:noProof/>
        </w:rPr>
        <w:fldChar w:fldCharType="end"/>
      </w:r>
    </w:p>
    <w:p w14:paraId="4A9EDB48" w14:textId="116C9EC1"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21 - Dashboard de Volumes do Portainer</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_Toc499286920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44</w:t>
      </w:r>
      <w:r w:rsidRPr="007F6F71">
        <w:rPr>
          <w:rFonts w:ascii="Times New Roman" w:hAnsi="Times New Roman" w:cs="Times New Roman"/>
          <w:noProof/>
        </w:rPr>
        <w:fldChar w:fldCharType="end"/>
      </w:r>
    </w:p>
    <w:p w14:paraId="4B4F231C" w14:textId="0F12FA34"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22 - Dashboard de Engine do Portainer</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_Toc499286921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44</w:t>
      </w:r>
      <w:r w:rsidRPr="007F6F71">
        <w:rPr>
          <w:rFonts w:ascii="Times New Roman" w:hAnsi="Times New Roman" w:cs="Times New Roman"/>
          <w:noProof/>
        </w:rPr>
        <w:fldChar w:fldCharType="end"/>
      </w:r>
    </w:p>
    <w:p w14:paraId="3602CDBA" w14:textId="77777777"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23 - Visualizer-arm Fonte: Próprio autor</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_Toc499286922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47</w:t>
      </w:r>
      <w:r w:rsidRPr="007F6F71">
        <w:rPr>
          <w:rFonts w:ascii="Times New Roman" w:hAnsi="Times New Roman" w:cs="Times New Roman"/>
          <w:noProof/>
        </w:rPr>
        <w:fldChar w:fldCharType="end"/>
      </w:r>
    </w:p>
    <w:p w14:paraId="249B2945" w14:textId="6615572F"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val="en-US" w:eastAsia="pt-BR"/>
        </w:rPr>
      </w:pPr>
      <w:r w:rsidRPr="007F6F71">
        <w:rPr>
          <w:rFonts w:ascii="Times New Roman" w:hAnsi="Times New Roman" w:cs="Times New Roman"/>
          <w:noProof/>
          <w:lang w:val="en-US"/>
        </w:rPr>
        <w:t>Figura 24 - Play with Docker</w:t>
      </w:r>
      <w:r w:rsidRPr="007F6F71">
        <w:rPr>
          <w:rFonts w:ascii="Times New Roman" w:hAnsi="Times New Roman" w:cs="Times New Roman"/>
          <w:noProof/>
          <w:lang w:val="en-US"/>
        </w:rPr>
        <w:tab/>
      </w:r>
      <w:r w:rsidRPr="007F6F71">
        <w:rPr>
          <w:rFonts w:ascii="Times New Roman" w:hAnsi="Times New Roman" w:cs="Times New Roman"/>
          <w:noProof/>
        </w:rPr>
        <w:fldChar w:fldCharType="begin"/>
      </w:r>
      <w:r w:rsidRPr="007F6F71">
        <w:rPr>
          <w:rFonts w:ascii="Times New Roman" w:hAnsi="Times New Roman" w:cs="Times New Roman"/>
          <w:noProof/>
          <w:lang w:val="en-US"/>
        </w:rPr>
        <w:instrText xml:space="preserve"> PAGEREF _Toc499286923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lang w:val="en-US"/>
        </w:rPr>
        <w:t>48</w:t>
      </w:r>
      <w:r w:rsidRPr="007F6F71">
        <w:rPr>
          <w:rFonts w:ascii="Times New Roman" w:hAnsi="Times New Roman" w:cs="Times New Roman"/>
          <w:noProof/>
        </w:rPr>
        <w:fldChar w:fldCharType="end"/>
      </w:r>
    </w:p>
    <w:p w14:paraId="6F8B0797" w14:textId="5BBE8C0D"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val="en-US" w:eastAsia="pt-BR"/>
        </w:rPr>
      </w:pPr>
      <w:r w:rsidRPr="007F6F71">
        <w:rPr>
          <w:rFonts w:ascii="Times New Roman" w:hAnsi="Times New Roman" w:cs="Times New Roman"/>
          <w:noProof/>
          <w:lang w:val="en-US"/>
        </w:rPr>
        <w:t>Figura 25 - Shell do Play with Docker</w:t>
      </w:r>
      <w:r w:rsidRPr="007F6F71">
        <w:rPr>
          <w:rFonts w:ascii="Times New Roman" w:hAnsi="Times New Roman" w:cs="Times New Roman"/>
          <w:noProof/>
          <w:lang w:val="en-US"/>
        </w:rPr>
        <w:tab/>
      </w:r>
      <w:r w:rsidRPr="007F6F71">
        <w:rPr>
          <w:rFonts w:ascii="Times New Roman" w:hAnsi="Times New Roman" w:cs="Times New Roman"/>
          <w:noProof/>
        </w:rPr>
        <w:fldChar w:fldCharType="begin"/>
      </w:r>
      <w:r w:rsidRPr="007F6F71">
        <w:rPr>
          <w:rFonts w:ascii="Times New Roman" w:hAnsi="Times New Roman" w:cs="Times New Roman"/>
          <w:noProof/>
          <w:lang w:val="en-US"/>
        </w:rPr>
        <w:instrText xml:space="preserve"> PAGEREF _Toc499286924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lang w:val="en-US"/>
        </w:rPr>
        <w:t>49</w:t>
      </w:r>
      <w:r w:rsidRPr="007F6F71">
        <w:rPr>
          <w:rFonts w:ascii="Times New Roman" w:hAnsi="Times New Roman" w:cs="Times New Roman"/>
          <w:noProof/>
        </w:rPr>
        <w:fldChar w:fldCharType="end"/>
      </w:r>
    </w:p>
    <w:p w14:paraId="43AF2FA8" w14:textId="380FB0BB"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val="en-US" w:eastAsia="pt-BR"/>
        </w:rPr>
      </w:pPr>
      <w:r w:rsidRPr="007F6F71">
        <w:rPr>
          <w:rFonts w:ascii="Times New Roman" w:hAnsi="Times New Roman" w:cs="Times New Roman"/>
          <w:noProof/>
          <w:lang w:val="en-US"/>
        </w:rPr>
        <w:t>Figura 26 - Template do Play with Docker</w:t>
      </w:r>
      <w:r w:rsidRPr="007F6F71">
        <w:rPr>
          <w:rFonts w:ascii="Times New Roman" w:hAnsi="Times New Roman" w:cs="Times New Roman"/>
          <w:noProof/>
          <w:lang w:val="en-US"/>
        </w:rPr>
        <w:tab/>
      </w:r>
      <w:r w:rsidRPr="007F6F71">
        <w:rPr>
          <w:rFonts w:ascii="Times New Roman" w:hAnsi="Times New Roman" w:cs="Times New Roman"/>
          <w:noProof/>
        </w:rPr>
        <w:fldChar w:fldCharType="begin"/>
      </w:r>
      <w:r w:rsidRPr="007F6F71">
        <w:rPr>
          <w:rFonts w:ascii="Times New Roman" w:hAnsi="Times New Roman" w:cs="Times New Roman"/>
          <w:noProof/>
          <w:lang w:val="en-US"/>
        </w:rPr>
        <w:instrText xml:space="preserve"> PAGEREF _Toc499286925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lang w:val="en-US"/>
        </w:rPr>
        <w:t>49</w:t>
      </w:r>
      <w:r w:rsidRPr="007F6F71">
        <w:rPr>
          <w:rFonts w:ascii="Times New Roman" w:hAnsi="Times New Roman" w:cs="Times New Roman"/>
          <w:noProof/>
        </w:rPr>
        <w:fldChar w:fldCharType="end"/>
      </w:r>
    </w:p>
    <w:p w14:paraId="32C406FD" w14:textId="4CFBBFE3"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27 - Comunidade do Docker no Telegram</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_Toc499286926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50</w:t>
      </w:r>
      <w:r w:rsidRPr="007F6F71">
        <w:rPr>
          <w:rFonts w:ascii="Times New Roman" w:hAnsi="Times New Roman" w:cs="Times New Roman"/>
          <w:noProof/>
        </w:rPr>
        <w:fldChar w:fldCharType="end"/>
      </w:r>
    </w:p>
    <w:p w14:paraId="254CF247" w14:textId="70FD4C04"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val="en-US" w:eastAsia="pt-BR"/>
        </w:rPr>
      </w:pPr>
      <w:r w:rsidRPr="007F6F71">
        <w:rPr>
          <w:rFonts w:ascii="Times New Roman" w:hAnsi="Times New Roman" w:cs="Times New Roman"/>
          <w:noProof/>
          <w:lang w:val="en-US"/>
        </w:rPr>
        <w:t>Figura 28 - Canal Annoucements do Slack</w:t>
      </w:r>
      <w:r w:rsidRPr="007F6F71">
        <w:rPr>
          <w:rFonts w:ascii="Times New Roman" w:hAnsi="Times New Roman" w:cs="Times New Roman"/>
          <w:noProof/>
          <w:lang w:val="en-US"/>
        </w:rPr>
        <w:tab/>
      </w:r>
      <w:r w:rsidRPr="007F6F71">
        <w:rPr>
          <w:rFonts w:ascii="Times New Roman" w:hAnsi="Times New Roman" w:cs="Times New Roman"/>
          <w:noProof/>
        </w:rPr>
        <w:fldChar w:fldCharType="begin"/>
      </w:r>
      <w:r w:rsidRPr="007F6F71">
        <w:rPr>
          <w:rFonts w:ascii="Times New Roman" w:hAnsi="Times New Roman" w:cs="Times New Roman"/>
          <w:noProof/>
          <w:lang w:val="en-US"/>
        </w:rPr>
        <w:instrText xml:space="preserve"> PAGEREF _Toc499286927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lang w:val="en-US"/>
        </w:rPr>
        <w:t>50</w:t>
      </w:r>
      <w:r w:rsidRPr="007F6F71">
        <w:rPr>
          <w:rFonts w:ascii="Times New Roman" w:hAnsi="Times New Roman" w:cs="Times New Roman"/>
          <w:noProof/>
        </w:rPr>
        <w:fldChar w:fldCharType="end"/>
      </w:r>
    </w:p>
    <w:p w14:paraId="13F74385" w14:textId="405A2C84"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29 - Canal Random do Slack</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_Toc499286928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50</w:t>
      </w:r>
      <w:r w:rsidRPr="007F6F71">
        <w:rPr>
          <w:rFonts w:ascii="Times New Roman" w:hAnsi="Times New Roman" w:cs="Times New Roman"/>
          <w:noProof/>
        </w:rPr>
        <w:fldChar w:fldCharType="end"/>
      </w:r>
    </w:p>
    <w:p w14:paraId="0FE601DD" w14:textId="5E6A8F8E"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30 - Diagrama de Atividades do Estudo de Caso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_Toc499286929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57</w:t>
      </w:r>
      <w:r w:rsidRPr="007F6F71">
        <w:rPr>
          <w:rFonts w:ascii="Times New Roman" w:hAnsi="Times New Roman" w:cs="Times New Roman"/>
          <w:noProof/>
        </w:rPr>
        <w:fldChar w:fldCharType="end"/>
      </w:r>
    </w:p>
    <w:p w14:paraId="05E225C6" w14:textId="39121EFE"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31 - Dashboard Principal do Estudo de Caso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_Toc499286930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59</w:t>
      </w:r>
      <w:r w:rsidRPr="007F6F71">
        <w:rPr>
          <w:rFonts w:ascii="Times New Roman" w:hAnsi="Times New Roman" w:cs="Times New Roman"/>
          <w:noProof/>
        </w:rPr>
        <w:fldChar w:fldCharType="end"/>
      </w:r>
    </w:p>
    <w:p w14:paraId="4FCFD008" w14:textId="073BB90A"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32 - Dashboard de Produtos do Estudo de Caso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_Toc499286931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59</w:t>
      </w:r>
      <w:r w:rsidRPr="007F6F71">
        <w:rPr>
          <w:rFonts w:ascii="Times New Roman" w:hAnsi="Times New Roman" w:cs="Times New Roman"/>
          <w:noProof/>
        </w:rPr>
        <w:fldChar w:fldCharType="end"/>
      </w:r>
    </w:p>
    <w:p w14:paraId="726C9819" w14:textId="1936620B"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33 - Dashboard de Tags do Estudo de Caso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_Toc499286932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60</w:t>
      </w:r>
      <w:r w:rsidRPr="007F6F71">
        <w:rPr>
          <w:rFonts w:ascii="Times New Roman" w:hAnsi="Times New Roman" w:cs="Times New Roman"/>
          <w:noProof/>
        </w:rPr>
        <w:fldChar w:fldCharType="end"/>
      </w:r>
    </w:p>
    <w:p w14:paraId="4B13E514" w14:textId="565BF651"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34 - Dashboard de White List do Estudo de Caso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_Toc499286933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60</w:t>
      </w:r>
      <w:r w:rsidRPr="007F6F71">
        <w:rPr>
          <w:rFonts w:ascii="Times New Roman" w:hAnsi="Times New Roman" w:cs="Times New Roman"/>
          <w:noProof/>
        </w:rPr>
        <w:fldChar w:fldCharType="end"/>
      </w:r>
    </w:p>
    <w:p w14:paraId="5547FC9E" w14:textId="210575B7"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35 - Dashboard de Usuários do Estudo de Caso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_Toc499286934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60</w:t>
      </w:r>
      <w:r w:rsidRPr="007F6F71">
        <w:rPr>
          <w:rFonts w:ascii="Times New Roman" w:hAnsi="Times New Roman" w:cs="Times New Roman"/>
          <w:noProof/>
        </w:rPr>
        <w:fldChar w:fldCharType="end"/>
      </w:r>
    </w:p>
    <w:p w14:paraId="45B316C2" w14:textId="1FDBBB82"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36 - Dashboard de Resultado de Busca do Estudo de Caso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_Toc499286935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61</w:t>
      </w:r>
      <w:r w:rsidRPr="007F6F71">
        <w:rPr>
          <w:rFonts w:ascii="Times New Roman" w:hAnsi="Times New Roman" w:cs="Times New Roman"/>
          <w:noProof/>
        </w:rPr>
        <w:fldChar w:fldCharType="end"/>
      </w:r>
    </w:p>
    <w:p w14:paraId="027CF6C2" w14:textId="323E6CAB"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37 - Dashboard de Filas do Sidekiq do Estudo de Caso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_Toc499286936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61</w:t>
      </w:r>
      <w:r w:rsidRPr="007F6F71">
        <w:rPr>
          <w:rFonts w:ascii="Times New Roman" w:hAnsi="Times New Roman" w:cs="Times New Roman"/>
          <w:noProof/>
        </w:rPr>
        <w:fldChar w:fldCharType="end"/>
      </w:r>
    </w:p>
    <w:p w14:paraId="0F1321A2" w14:textId="6981C3B9"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38 - Dashboard de Histórico de busca do Sidekiq do Estudo de Caso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_Toc499286937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62</w:t>
      </w:r>
      <w:r w:rsidRPr="007F6F71">
        <w:rPr>
          <w:rFonts w:ascii="Times New Roman" w:hAnsi="Times New Roman" w:cs="Times New Roman"/>
          <w:noProof/>
        </w:rPr>
        <w:fldChar w:fldCharType="end"/>
      </w:r>
    </w:p>
    <w:p w14:paraId="2893B411" w14:textId="77777777" w:rsidR="003E3881" w:rsidRPr="007F6F71" w:rsidRDefault="003E3881" w:rsidP="0035429F">
      <w:pPr>
        <w:pStyle w:val="ndicedeilustraes"/>
        <w:rPr>
          <w:rFonts w:ascii="Times New Roman" w:hAnsi="Times New Roman" w:cs="Times New Roman"/>
        </w:rPr>
      </w:pPr>
      <w:r w:rsidRPr="007F6F71">
        <w:rPr>
          <w:rFonts w:ascii="Times New Roman" w:hAnsi="Times New Roman" w:cs="Times New Roman"/>
        </w:rPr>
        <w:fldChar w:fldCharType="end"/>
      </w:r>
    </w:p>
    <w:p w14:paraId="6927D558" w14:textId="77BEFAEE" w:rsidR="003E3881" w:rsidRPr="007F6F71" w:rsidRDefault="003E3881" w:rsidP="00AC3B1E">
      <w:pPr>
        <w:spacing w:line="360" w:lineRule="auto"/>
      </w:pPr>
      <w:r w:rsidRPr="007F6F71">
        <w:br w:type="page"/>
      </w:r>
      <w:r w:rsidRPr="007F6F71">
        <w:rPr>
          <w:b/>
          <w:sz w:val="28"/>
          <w:szCs w:val="28"/>
        </w:rPr>
        <w:lastRenderedPageBreak/>
        <w:t>LISTA DE TABELAS</w:t>
      </w:r>
    </w:p>
    <w:p w14:paraId="44FC15D2" w14:textId="33A18875" w:rsidR="00266AF7"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smallCaps w:val="0"/>
        </w:rPr>
        <w:fldChar w:fldCharType="begin"/>
      </w:r>
      <w:r w:rsidRPr="007F6F71">
        <w:rPr>
          <w:rFonts w:ascii="Times New Roman" w:hAnsi="Times New Roman" w:cs="Times New Roman"/>
          <w:smallCaps w:val="0"/>
        </w:rPr>
        <w:instrText xml:space="preserve"> TOC \c "Tabela" </w:instrText>
      </w:r>
      <w:r w:rsidRPr="007F6F71">
        <w:rPr>
          <w:rFonts w:ascii="Times New Roman" w:hAnsi="Times New Roman" w:cs="Times New Roman"/>
          <w:smallCaps w:val="0"/>
        </w:rPr>
        <w:fldChar w:fldCharType="separate"/>
      </w:r>
      <w:r w:rsidR="00266AF7" w:rsidRPr="007F6F71">
        <w:rPr>
          <w:rFonts w:ascii="Times New Roman" w:hAnsi="Times New Roman" w:cs="Times New Roman"/>
          <w:noProof/>
        </w:rPr>
        <w:t>Tabela 1- Tabela de Imagens utilizadas no Estudo de Caso</w:t>
      </w:r>
      <w:r w:rsidR="00266AF7" w:rsidRPr="007F6F71">
        <w:rPr>
          <w:rFonts w:ascii="Times New Roman" w:hAnsi="Times New Roman" w:cs="Times New Roman"/>
          <w:noProof/>
        </w:rPr>
        <w:tab/>
      </w:r>
      <w:r w:rsidR="00266AF7" w:rsidRPr="007F6F71">
        <w:rPr>
          <w:rFonts w:ascii="Times New Roman" w:hAnsi="Times New Roman" w:cs="Times New Roman"/>
          <w:noProof/>
        </w:rPr>
        <w:fldChar w:fldCharType="begin"/>
      </w:r>
      <w:r w:rsidR="00266AF7" w:rsidRPr="007F6F71">
        <w:rPr>
          <w:rFonts w:ascii="Times New Roman" w:hAnsi="Times New Roman" w:cs="Times New Roman"/>
          <w:noProof/>
        </w:rPr>
        <w:instrText xml:space="preserve"> PAGEREF _Toc499287273 \h </w:instrText>
      </w:r>
      <w:r w:rsidR="00266AF7" w:rsidRPr="007F6F71">
        <w:rPr>
          <w:rFonts w:ascii="Times New Roman" w:hAnsi="Times New Roman" w:cs="Times New Roman"/>
          <w:noProof/>
        </w:rPr>
      </w:r>
      <w:r w:rsidR="00266AF7" w:rsidRPr="007F6F71">
        <w:rPr>
          <w:rFonts w:ascii="Times New Roman" w:hAnsi="Times New Roman" w:cs="Times New Roman"/>
          <w:noProof/>
        </w:rPr>
        <w:fldChar w:fldCharType="separate"/>
      </w:r>
      <w:r w:rsidR="00266AF7" w:rsidRPr="007F6F71">
        <w:rPr>
          <w:rFonts w:ascii="Times New Roman" w:hAnsi="Times New Roman" w:cs="Times New Roman"/>
          <w:noProof/>
        </w:rPr>
        <w:t>37</w:t>
      </w:r>
      <w:r w:rsidR="00266AF7" w:rsidRPr="007F6F71">
        <w:rPr>
          <w:rFonts w:ascii="Times New Roman" w:hAnsi="Times New Roman" w:cs="Times New Roman"/>
          <w:noProof/>
        </w:rPr>
        <w:fldChar w:fldCharType="end"/>
      </w:r>
    </w:p>
    <w:p w14:paraId="15DE014B" w14:textId="56FCB8BC" w:rsidR="00266AF7" w:rsidRPr="007F6F71" w:rsidRDefault="00266AF7"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Tabela 2 - Tabela de containers utilizadas no Estudo de Caso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_Toc499287274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40</w:t>
      </w:r>
      <w:r w:rsidRPr="007F6F71">
        <w:rPr>
          <w:rFonts w:ascii="Times New Roman" w:hAnsi="Times New Roman" w:cs="Times New Roman"/>
          <w:noProof/>
        </w:rPr>
        <w:fldChar w:fldCharType="end"/>
      </w:r>
    </w:p>
    <w:p w14:paraId="00E45239" w14:textId="3847E208" w:rsidR="00266AF7" w:rsidRPr="007F6F71" w:rsidRDefault="00266AF7"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Tabela 3 - Tabela de parâmetros utilizado na manipulação dos containers</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_Toc499287275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41</w:t>
      </w:r>
      <w:r w:rsidRPr="007F6F71">
        <w:rPr>
          <w:rFonts w:ascii="Times New Roman" w:hAnsi="Times New Roman" w:cs="Times New Roman"/>
          <w:noProof/>
        </w:rPr>
        <w:fldChar w:fldCharType="end"/>
      </w:r>
    </w:p>
    <w:p w14:paraId="5232FC1E" w14:textId="38B72FAA" w:rsidR="00266AF7" w:rsidRPr="007F6F71" w:rsidRDefault="00266AF7"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Tabela 4 - Tabela de parâmetros utilizados na execução dos containers</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_Toc499287276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42</w:t>
      </w:r>
      <w:r w:rsidRPr="007F6F71">
        <w:rPr>
          <w:rFonts w:ascii="Times New Roman" w:hAnsi="Times New Roman" w:cs="Times New Roman"/>
          <w:noProof/>
        </w:rPr>
        <w:fldChar w:fldCharType="end"/>
      </w:r>
    </w:p>
    <w:p w14:paraId="65BF9299" w14:textId="77777777" w:rsidR="003E3881" w:rsidRPr="007F6F71" w:rsidRDefault="003E3881" w:rsidP="0035429F">
      <w:pPr>
        <w:spacing w:line="360" w:lineRule="auto"/>
        <w:rPr>
          <w:b/>
          <w:sz w:val="28"/>
          <w:szCs w:val="28"/>
        </w:rPr>
      </w:pPr>
      <w:r w:rsidRPr="007F6F71">
        <w:rPr>
          <w:rFonts w:eastAsia="Times New Roman"/>
          <w:smallCaps/>
          <w:color w:val="00000A"/>
          <w:sz w:val="20"/>
          <w:szCs w:val="20"/>
          <w:lang w:eastAsia="en-US"/>
        </w:rPr>
        <w:fldChar w:fldCharType="end"/>
      </w:r>
    </w:p>
    <w:p w14:paraId="0167E8A7" w14:textId="77777777" w:rsidR="003E3881" w:rsidRPr="007F6F71" w:rsidRDefault="003E3881" w:rsidP="0035429F">
      <w:pPr>
        <w:spacing w:line="360" w:lineRule="auto"/>
        <w:rPr>
          <w:b/>
          <w:sz w:val="28"/>
          <w:szCs w:val="28"/>
        </w:rPr>
      </w:pPr>
      <w:r w:rsidRPr="007F6F71">
        <w:rPr>
          <w:b/>
          <w:sz w:val="28"/>
          <w:szCs w:val="28"/>
        </w:rPr>
        <w:br w:type="page"/>
      </w:r>
    </w:p>
    <w:p w14:paraId="0A5505D2" w14:textId="77777777" w:rsidR="003E3881" w:rsidRPr="007F6F71" w:rsidRDefault="003E3881" w:rsidP="0035429F">
      <w:pPr>
        <w:spacing w:line="360" w:lineRule="auto"/>
        <w:rPr>
          <w:b/>
          <w:sz w:val="28"/>
          <w:szCs w:val="28"/>
        </w:rPr>
      </w:pPr>
    </w:p>
    <w:p w14:paraId="7ACCF0C6" w14:textId="77777777" w:rsidR="003E3881" w:rsidRPr="007F6F71" w:rsidRDefault="003E3881" w:rsidP="0035429F">
      <w:pPr>
        <w:spacing w:after="360" w:line="360" w:lineRule="auto"/>
        <w:jc w:val="center"/>
      </w:pPr>
      <w:r w:rsidRPr="007F6F71">
        <w:rPr>
          <w:b/>
          <w:sz w:val="28"/>
          <w:szCs w:val="28"/>
        </w:rPr>
        <w:t>LISTA DE ABREVIATURAS E SIGLAS</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56"/>
        <w:gridCol w:w="4475"/>
      </w:tblGrid>
      <w:tr w:rsidR="003E3881" w:rsidRPr="007F6F71" w14:paraId="76BB1922" w14:textId="77777777" w:rsidTr="00C83DC4">
        <w:tc>
          <w:tcPr>
            <w:tcW w:w="4530" w:type="dxa"/>
          </w:tcPr>
          <w:p w14:paraId="233DDD12" w14:textId="77777777" w:rsidR="003E3881" w:rsidRPr="007F6F71" w:rsidRDefault="003E3881" w:rsidP="0035429F">
            <w:pPr>
              <w:spacing w:line="360" w:lineRule="auto"/>
            </w:pPr>
            <w:r w:rsidRPr="007F6F71">
              <w:rPr>
                <w:u w:val="single"/>
              </w:rPr>
              <w:t>PaaS</w:t>
            </w:r>
          </w:p>
        </w:tc>
        <w:tc>
          <w:tcPr>
            <w:tcW w:w="4531" w:type="dxa"/>
          </w:tcPr>
          <w:p w14:paraId="1756C472" w14:textId="77777777" w:rsidR="003E3881" w:rsidRPr="007F6F71" w:rsidRDefault="003E3881" w:rsidP="0035429F">
            <w:pPr>
              <w:spacing w:line="360" w:lineRule="auto"/>
            </w:pPr>
            <w:r w:rsidRPr="007F6F71">
              <w:t>Plataforma as a Service – Plataforma como serviço</w:t>
            </w:r>
          </w:p>
        </w:tc>
      </w:tr>
      <w:tr w:rsidR="003E3881" w:rsidRPr="007F6F71" w14:paraId="38B7485F" w14:textId="77777777" w:rsidTr="00C83DC4">
        <w:tc>
          <w:tcPr>
            <w:tcW w:w="4530" w:type="dxa"/>
          </w:tcPr>
          <w:p w14:paraId="02C037C0" w14:textId="77777777" w:rsidR="003E3881" w:rsidRPr="007F6F71" w:rsidRDefault="003E3881" w:rsidP="0035429F">
            <w:pPr>
              <w:spacing w:line="360" w:lineRule="auto"/>
            </w:pPr>
            <w:r w:rsidRPr="007F6F71">
              <w:t>DEPLOY</w:t>
            </w:r>
          </w:p>
        </w:tc>
        <w:tc>
          <w:tcPr>
            <w:tcW w:w="4531" w:type="dxa"/>
          </w:tcPr>
          <w:p w14:paraId="232760BF" w14:textId="77777777" w:rsidR="003E3881" w:rsidRPr="007F6F71" w:rsidRDefault="003E3881" w:rsidP="0035429F">
            <w:pPr>
              <w:spacing w:line="360" w:lineRule="auto"/>
            </w:pPr>
            <w:r w:rsidRPr="007F6F71">
              <w:t xml:space="preserve">Implementação de software em ambiente (QA, PROD ou </w:t>
            </w:r>
            <w:proofErr w:type="spellStart"/>
            <w:r w:rsidRPr="007F6F71">
              <w:t>Staging</w:t>
            </w:r>
            <w:proofErr w:type="spellEnd"/>
            <w:r w:rsidRPr="007F6F71">
              <w:t>)</w:t>
            </w:r>
          </w:p>
        </w:tc>
      </w:tr>
      <w:tr w:rsidR="003E3881" w:rsidRPr="007F6F71" w14:paraId="4AA3C88B" w14:textId="77777777" w:rsidTr="00C83DC4">
        <w:tc>
          <w:tcPr>
            <w:tcW w:w="4530" w:type="dxa"/>
          </w:tcPr>
          <w:p w14:paraId="6A602BD7" w14:textId="77777777" w:rsidR="003E3881" w:rsidRPr="007F6F71" w:rsidRDefault="003E3881" w:rsidP="0035429F">
            <w:pPr>
              <w:spacing w:line="360" w:lineRule="auto"/>
            </w:pPr>
            <w:r w:rsidRPr="007F6F71">
              <w:t>QA</w:t>
            </w:r>
          </w:p>
        </w:tc>
        <w:tc>
          <w:tcPr>
            <w:tcW w:w="4531" w:type="dxa"/>
          </w:tcPr>
          <w:p w14:paraId="067ED451" w14:textId="77777777" w:rsidR="003E3881" w:rsidRPr="007F6F71" w:rsidRDefault="003E3881" w:rsidP="0035429F">
            <w:pPr>
              <w:spacing w:line="360" w:lineRule="auto"/>
            </w:pPr>
            <w:proofErr w:type="spellStart"/>
            <w:r w:rsidRPr="007F6F71">
              <w:t>Quality</w:t>
            </w:r>
            <w:proofErr w:type="spellEnd"/>
            <w:r w:rsidRPr="007F6F71">
              <w:t xml:space="preserve"> </w:t>
            </w:r>
            <w:proofErr w:type="spellStart"/>
            <w:r w:rsidRPr="007F6F71">
              <w:t>Assurance</w:t>
            </w:r>
            <w:proofErr w:type="spellEnd"/>
            <w:r w:rsidRPr="007F6F71">
              <w:t xml:space="preserve"> (Ambiente de mensuração de Qualidade/Testes de novas implementações)</w:t>
            </w:r>
          </w:p>
        </w:tc>
      </w:tr>
      <w:tr w:rsidR="003E3881" w:rsidRPr="007F6F71" w14:paraId="66C1386F" w14:textId="77777777" w:rsidTr="00C83DC4">
        <w:tc>
          <w:tcPr>
            <w:tcW w:w="4530" w:type="dxa"/>
          </w:tcPr>
          <w:p w14:paraId="08516147" w14:textId="77777777" w:rsidR="003E3881" w:rsidRPr="007F6F71" w:rsidRDefault="003E3881" w:rsidP="0035429F">
            <w:pPr>
              <w:spacing w:line="360" w:lineRule="auto"/>
            </w:pPr>
            <w:r w:rsidRPr="007F6F71">
              <w:t>PROD</w:t>
            </w:r>
          </w:p>
        </w:tc>
        <w:tc>
          <w:tcPr>
            <w:tcW w:w="4531" w:type="dxa"/>
          </w:tcPr>
          <w:p w14:paraId="350DA009" w14:textId="77777777" w:rsidR="003E3881" w:rsidRPr="007F6F71" w:rsidRDefault="003E3881" w:rsidP="0035429F">
            <w:pPr>
              <w:spacing w:line="360" w:lineRule="auto"/>
            </w:pPr>
            <w:r w:rsidRPr="007F6F71">
              <w:t xml:space="preserve">Produção (Ambiente de produção da aplicação, da qual fica acessível externamente, provendo valor para usuário </w:t>
            </w:r>
            <w:proofErr w:type="gramStart"/>
            <w:r w:rsidRPr="007F6F71">
              <w:t>ou  serviços</w:t>
            </w:r>
            <w:proofErr w:type="gramEnd"/>
            <w:r w:rsidRPr="007F6F71">
              <w:t xml:space="preserve"> – API)</w:t>
            </w:r>
          </w:p>
        </w:tc>
      </w:tr>
      <w:tr w:rsidR="003E3881" w:rsidRPr="007F6F71" w14:paraId="1AD632F7" w14:textId="77777777" w:rsidTr="00C83DC4">
        <w:tc>
          <w:tcPr>
            <w:tcW w:w="4530" w:type="dxa"/>
          </w:tcPr>
          <w:p w14:paraId="1D9ED8E3" w14:textId="77777777" w:rsidR="003E3881" w:rsidRPr="007F6F71" w:rsidRDefault="003E3881" w:rsidP="0035429F">
            <w:pPr>
              <w:spacing w:line="360" w:lineRule="auto"/>
            </w:pPr>
            <w:r w:rsidRPr="007F6F71">
              <w:t>DEV</w:t>
            </w:r>
          </w:p>
        </w:tc>
        <w:tc>
          <w:tcPr>
            <w:tcW w:w="4531" w:type="dxa"/>
          </w:tcPr>
          <w:p w14:paraId="71F338C8" w14:textId="77777777" w:rsidR="003E3881" w:rsidRPr="007F6F71" w:rsidRDefault="003E3881" w:rsidP="0035429F">
            <w:pPr>
              <w:spacing w:line="360" w:lineRule="auto"/>
            </w:pPr>
            <w:r w:rsidRPr="007F6F71">
              <w:t>Ambiente local de desenvolvimento do programador/analista.</w:t>
            </w:r>
          </w:p>
        </w:tc>
      </w:tr>
      <w:tr w:rsidR="003E3881" w:rsidRPr="007F6F71" w14:paraId="1CEBAEFF" w14:textId="77777777" w:rsidTr="00C83DC4">
        <w:tc>
          <w:tcPr>
            <w:tcW w:w="4530" w:type="dxa"/>
          </w:tcPr>
          <w:p w14:paraId="266DED32" w14:textId="77777777" w:rsidR="003E3881" w:rsidRPr="007F6F71" w:rsidRDefault="003E3881" w:rsidP="0035429F">
            <w:pPr>
              <w:spacing w:line="360" w:lineRule="auto"/>
            </w:pPr>
            <w:r w:rsidRPr="007F6F71">
              <w:t>DOWN-TIME</w:t>
            </w:r>
          </w:p>
        </w:tc>
        <w:tc>
          <w:tcPr>
            <w:tcW w:w="4531" w:type="dxa"/>
          </w:tcPr>
          <w:p w14:paraId="62316B3B" w14:textId="743902AA" w:rsidR="003E3881" w:rsidRPr="007F6F71" w:rsidRDefault="003E3881" w:rsidP="0035429F">
            <w:pPr>
              <w:spacing w:line="360" w:lineRule="auto"/>
            </w:pPr>
            <w:r w:rsidRPr="007F6F71">
              <w:t>Tempo de queda (instabilidade) de uma aplicação ao ser colocada em um ambiente via Deploy</w:t>
            </w:r>
            <w:r w:rsidR="00FA122C">
              <w:t xml:space="preserve"> e ou erros/falhas apresentadas pela aplicação em produção</w:t>
            </w:r>
            <w:r w:rsidRPr="007F6F71">
              <w:t>.</w:t>
            </w:r>
          </w:p>
        </w:tc>
      </w:tr>
      <w:tr w:rsidR="003E3881" w:rsidRPr="007F6F71" w14:paraId="69683019" w14:textId="77777777" w:rsidTr="00C83DC4">
        <w:tc>
          <w:tcPr>
            <w:tcW w:w="4530" w:type="dxa"/>
          </w:tcPr>
          <w:p w14:paraId="18A52A15" w14:textId="77777777" w:rsidR="003E3881" w:rsidRPr="007F6F71" w:rsidRDefault="003E3881" w:rsidP="0035429F">
            <w:pPr>
              <w:spacing w:line="360" w:lineRule="auto"/>
            </w:pPr>
            <w:r w:rsidRPr="007F6F71">
              <w:t>ON-DEMAND</w:t>
            </w:r>
          </w:p>
        </w:tc>
        <w:tc>
          <w:tcPr>
            <w:tcW w:w="4531" w:type="dxa"/>
          </w:tcPr>
          <w:p w14:paraId="134C1902" w14:textId="77777777" w:rsidR="003E3881" w:rsidRPr="007F6F71" w:rsidRDefault="003E3881" w:rsidP="0035429F">
            <w:pPr>
              <w:spacing w:line="360" w:lineRule="auto"/>
            </w:pPr>
            <w:r w:rsidRPr="007F6F71">
              <w:t>Provisionamento de serviços/recursos sobre demanda de requisição é utilização.</w:t>
            </w:r>
          </w:p>
        </w:tc>
      </w:tr>
      <w:tr w:rsidR="003E3881" w:rsidRPr="007F6F71" w14:paraId="3FA6BE69" w14:textId="77777777" w:rsidTr="00C83DC4">
        <w:tc>
          <w:tcPr>
            <w:tcW w:w="4530" w:type="dxa"/>
          </w:tcPr>
          <w:p w14:paraId="5D0A2F22" w14:textId="77777777" w:rsidR="003E3881" w:rsidRPr="007F6F71" w:rsidRDefault="003E3881" w:rsidP="0035429F">
            <w:pPr>
              <w:spacing w:line="360" w:lineRule="auto"/>
            </w:pPr>
            <w:r w:rsidRPr="007F6F71">
              <w:t>DOCKERHUB</w:t>
            </w:r>
          </w:p>
        </w:tc>
        <w:tc>
          <w:tcPr>
            <w:tcW w:w="4531" w:type="dxa"/>
          </w:tcPr>
          <w:p w14:paraId="6ABF1573" w14:textId="77777777" w:rsidR="003E3881" w:rsidRPr="007F6F71" w:rsidRDefault="003E3881" w:rsidP="0035429F">
            <w:pPr>
              <w:spacing w:line="360" w:lineRule="auto"/>
            </w:pPr>
            <w:r w:rsidRPr="007F6F71">
              <w:t>Repositório de imagens do Docker, com imagens dos containers registradas de forma pública pelo criador/administrador da conta.</w:t>
            </w:r>
          </w:p>
        </w:tc>
      </w:tr>
      <w:tr w:rsidR="003E3881" w:rsidRPr="007F6F71" w14:paraId="1654D1DA" w14:textId="77777777" w:rsidTr="00C83DC4">
        <w:tc>
          <w:tcPr>
            <w:tcW w:w="4530" w:type="dxa"/>
          </w:tcPr>
          <w:p w14:paraId="7AE38F9E" w14:textId="77777777" w:rsidR="003E3881" w:rsidRPr="007F6F71" w:rsidRDefault="003E3881" w:rsidP="0035429F">
            <w:pPr>
              <w:spacing w:line="360" w:lineRule="auto"/>
            </w:pPr>
            <w:r w:rsidRPr="007F6F71">
              <w:t>OPEN-SOURCE</w:t>
            </w:r>
          </w:p>
        </w:tc>
        <w:tc>
          <w:tcPr>
            <w:tcW w:w="4531" w:type="dxa"/>
          </w:tcPr>
          <w:p w14:paraId="07099990" w14:textId="77777777" w:rsidR="003E3881" w:rsidRPr="007F6F71" w:rsidRDefault="003E3881" w:rsidP="0035429F">
            <w:pPr>
              <w:spacing w:line="360" w:lineRule="auto"/>
            </w:pPr>
            <w:r w:rsidRPr="007F6F71">
              <w:t>Forma de licenciamento de softwares que não há o pagamento de licenças. Podendo ter regulamentação por alguma organização/comunidade e sendo sua distribuição/utilização livre de encargos.</w:t>
            </w:r>
          </w:p>
        </w:tc>
      </w:tr>
      <w:tr w:rsidR="003E3881" w:rsidRPr="007F6F71" w14:paraId="234B9DF2" w14:textId="77777777" w:rsidTr="00C83DC4">
        <w:tc>
          <w:tcPr>
            <w:tcW w:w="4530" w:type="dxa"/>
          </w:tcPr>
          <w:p w14:paraId="4F0355F0" w14:textId="77777777" w:rsidR="003E3881" w:rsidRPr="007F6F71" w:rsidRDefault="003E3881" w:rsidP="0035429F">
            <w:pPr>
              <w:spacing w:line="360" w:lineRule="auto"/>
            </w:pPr>
            <w:r w:rsidRPr="007F6F71">
              <w:t>LIBS</w:t>
            </w:r>
          </w:p>
        </w:tc>
        <w:tc>
          <w:tcPr>
            <w:tcW w:w="4531" w:type="dxa"/>
          </w:tcPr>
          <w:p w14:paraId="4E04A570" w14:textId="77777777" w:rsidR="003E3881" w:rsidRPr="007F6F71" w:rsidRDefault="003E3881" w:rsidP="0035429F">
            <w:pPr>
              <w:spacing w:line="360" w:lineRule="auto"/>
            </w:pPr>
            <w:r w:rsidRPr="007F6F71">
              <w:t>Bibliotecas do Sistema Operacional.</w:t>
            </w:r>
          </w:p>
        </w:tc>
      </w:tr>
      <w:tr w:rsidR="003E3881" w:rsidRPr="007F6F71" w14:paraId="489D216C" w14:textId="77777777" w:rsidTr="00C83DC4">
        <w:tc>
          <w:tcPr>
            <w:tcW w:w="4530" w:type="dxa"/>
          </w:tcPr>
          <w:p w14:paraId="26F701BE" w14:textId="77777777" w:rsidR="003E3881" w:rsidRPr="007F6F71" w:rsidRDefault="003E3881" w:rsidP="0035429F">
            <w:pPr>
              <w:spacing w:line="360" w:lineRule="auto"/>
            </w:pPr>
            <w:r w:rsidRPr="007F6F71">
              <w:t>OS</w:t>
            </w:r>
          </w:p>
        </w:tc>
        <w:tc>
          <w:tcPr>
            <w:tcW w:w="4531" w:type="dxa"/>
          </w:tcPr>
          <w:p w14:paraId="6D0A8BAB" w14:textId="77777777" w:rsidR="003E3881" w:rsidRPr="007F6F71" w:rsidRDefault="003E3881" w:rsidP="0035429F">
            <w:pPr>
              <w:spacing w:line="360" w:lineRule="auto"/>
            </w:pPr>
            <w:proofErr w:type="spellStart"/>
            <w:r w:rsidRPr="007F6F71">
              <w:t>Operation</w:t>
            </w:r>
            <w:proofErr w:type="spellEnd"/>
            <w:r w:rsidRPr="007F6F71">
              <w:t xml:space="preserve"> System – Sistema Operacional.</w:t>
            </w:r>
          </w:p>
        </w:tc>
      </w:tr>
      <w:tr w:rsidR="003E3881" w:rsidRPr="007F6F71" w14:paraId="01BFDFCB" w14:textId="77777777" w:rsidTr="00C83DC4">
        <w:tc>
          <w:tcPr>
            <w:tcW w:w="4530" w:type="dxa"/>
          </w:tcPr>
          <w:p w14:paraId="4F180147" w14:textId="77777777" w:rsidR="003E3881" w:rsidRPr="007F6F71" w:rsidRDefault="003E3881" w:rsidP="0035429F">
            <w:pPr>
              <w:spacing w:line="360" w:lineRule="auto"/>
            </w:pPr>
            <w:r w:rsidRPr="007F6F71">
              <w:rPr>
                <w:color w:val="000000"/>
              </w:rPr>
              <w:t>KERNEL</w:t>
            </w:r>
          </w:p>
        </w:tc>
        <w:tc>
          <w:tcPr>
            <w:tcW w:w="4531" w:type="dxa"/>
          </w:tcPr>
          <w:p w14:paraId="66F5E0D9" w14:textId="77777777" w:rsidR="003E3881" w:rsidRPr="007F6F71" w:rsidRDefault="003E3881" w:rsidP="0035429F">
            <w:pPr>
              <w:spacing w:line="360" w:lineRule="auto"/>
            </w:pPr>
            <w:r w:rsidRPr="007F6F71">
              <w:t>Núcleo do Sistema Operacional.</w:t>
            </w:r>
          </w:p>
        </w:tc>
      </w:tr>
      <w:tr w:rsidR="003E3881" w:rsidRPr="007F6F71" w14:paraId="1568E597" w14:textId="77777777" w:rsidTr="00C83DC4">
        <w:tc>
          <w:tcPr>
            <w:tcW w:w="4530" w:type="dxa"/>
          </w:tcPr>
          <w:p w14:paraId="38F924FF" w14:textId="77777777" w:rsidR="003E3881" w:rsidRPr="007F6F71" w:rsidRDefault="003E3881" w:rsidP="0035429F">
            <w:pPr>
              <w:spacing w:line="360" w:lineRule="auto"/>
            </w:pPr>
            <w:r w:rsidRPr="007F6F71">
              <w:rPr>
                <w:lang w:val="x-none" w:eastAsia="x-none"/>
              </w:rPr>
              <w:t>HOST</w:t>
            </w:r>
          </w:p>
        </w:tc>
        <w:tc>
          <w:tcPr>
            <w:tcW w:w="4531" w:type="dxa"/>
          </w:tcPr>
          <w:p w14:paraId="490D1199" w14:textId="77777777" w:rsidR="003E3881" w:rsidRPr="007F6F71" w:rsidRDefault="003E3881" w:rsidP="0035429F">
            <w:pPr>
              <w:spacing w:line="360" w:lineRule="auto"/>
            </w:pPr>
            <w:r w:rsidRPr="007F6F71">
              <w:t xml:space="preserve">Computador ou </w:t>
            </w:r>
            <w:proofErr w:type="spellStart"/>
            <w:r w:rsidRPr="007F6F71">
              <w:t>device</w:t>
            </w:r>
            <w:proofErr w:type="spellEnd"/>
            <w:r w:rsidRPr="007F6F71">
              <w:t xml:space="preserve"> conectado a uma rede que pode executar instruções computacionais.</w:t>
            </w:r>
          </w:p>
        </w:tc>
      </w:tr>
      <w:tr w:rsidR="003E3881" w:rsidRPr="007F6F71" w14:paraId="382C59A3" w14:textId="77777777" w:rsidTr="00C83DC4">
        <w:tc>
          <w:tcPr>
            <w:tcW w:w="4530" w:type="dxa"/>
          </w:tcPr>
          <w:p w14:paraId="743C7E83" w14:textId="77777777" w:rsidR="003E3881" w:rsidRPr="007F6F71" w:rsidRDefault="003E3881" w:rsidP="0035429F">
            <w:pPr>
              <w:spacing w:line="360" w:lineRule="auto"/>
            </w:pPr>
            <w:r w:rsidRPr="007F6F71">
              <w:t>DAEMON</w:t>
            </w:r>
          </w:p>
        </w:tc>
        <w:tc>
          <w:tcPr>
            <w:tcW w:w="4531" w:type="dxa"/>
          </w:tcPr>
          <w:p w14:paraId="4FCE4B52" w14:textId="77777777" w:rsidR="003E3881" w:rsidRPr="007F6F71" w:rsidRDefault="003E3881" w:rsidP="0035429F">
            <w:pPr>
              <w:spacing w:line="360" w:lineRule="auto"/>
            </w:pPr>
            <w:r w:rsidRPr="007F6F71">
              <w:t>Execução de aplicações em background. Informa o PID da aplicação, mais não bloqueia uma sessão do terminal.</w:t>
            </w:r>
          </w:p>
        </w:tc>
      </w:tr>
      <w:tr w:rsidR="003E3881" w:rsidRPr="007F6F71" w14:paraId="67065869" w14:textId="77777777" w:rsidTr="00C83DC4">
        <w:tc>
          <w:tcPr>
            <w:tcW w:w="4530" w:type="dxa"/>
          </w:tcPr>
          <w:p w14:paraId="18779BAF" w14:textId="77777777" w:rsidR="003E3881" w:rsidRPr="007F6F71" w:rsidRDefault="003E3881" w:rsidP="0035429F">
            <w:pPr>
              <w:spacing w:line="360" w:lineRule="auto"/>
            </w:pPr>
            <w:r w:rsidRPr="007F6F71">
              <w:rPr>
                <w:rFonts w:eastAsia="Times New Roman"/>
                <w:color w:val="000000" w:themeColor="text1"/>
              </w:rPr>
              <w:t>MOUNT POINT</w:t>
            </w:r>
          </w:p>
        </w:tc>
        <w:tc>
          <w:tcPr>
            <w:tcW w:w="4531" w:type="dxa"/>
          </w:tcPr>
          <w:p w14:paraId="3F9C3768" w14:textId="77777777" w:rsidR="003E3881" w:rsidRPr="007F6F71" w:rsidRDefault="003E3881" w:rsidP="0035429F">
            <w:pPr>
              <w:spacing w:line="360" w:lineRule="auto"/>
            </w:pPr>
            <w:proofErr w:type="spellStart"/>
            <w:r w:rsidRPr="007F6F71">
              <w:t>Storage</w:t>
            </w:r>
            <w:proofErr w:type="spellEnd"/>
            <w:r w:rsidRPr="007F6F71">
              <w:t xml:space="preserve"> no disco, local que pode ser utilizado para guardar dados de execução do container.</w:t>
            </w:r>
          </w:p>
        </w:tc>
      </w:tr>
      <w:tr w:rsidR="003E3881" w:rsidRPr="007F6F71" w14:paraId="10366796" w14:textId="77777777" w:rsidTr="00C83DC4">
        <w:tc>
          <w:tcPr>
            <w:tcW w:w="4530" w:type="dxa"/>
          </w:tcPr>
          <w:p w14:paraId="797AA6DB" w14:textId="77777777" w:rsidR="003E3881" w:rsidRPr="007F6F71" w:rsidRDefault="003E3881" w:rsidP="0035429F">
            <w:pPr>
              <w:spacing w:line="360" w:lineRule="auto"/>
            </w:pPr>
            <w:r w:rsidRPr="007F6F71">
              <w:rPr>
                <w:rFonts w:eastAsia="Times New Roman"/>
                <w:color w:val="000000" w:themeColor="text1"/>
              </w:rPr>
              <w:t>CHOWN</w:t>
            </w:r>
          </w:p>
        </w:tc>
        <w:tc>
          <w:tcPr>
            <w:tcW w:w="4531" w:type="dxa"/>
          </w:tcPr>
          <w:p w14:paraId="71602348" w14:textId="77777777" w:rsidR="003E3881" w:rsidRPr="007F6F71" w:rsidRDefault="003E3881" w:rsidP="0035429F">
            <w:pPr>
              <w:spacing w:line="360" w:lineRule="auto"/>
            </w:pPr>
            <w:r w:rsidRPr="007F6F71">
              <w:t>Comando Linux que define permissões escrita/leitura para pastas e arquivos dentro do diretório.</w:t>
            </w:r>
          </w:p>
        </w:tc>
      </w:tr>
      <w:tr w:rsidR="003E3881" w:rsidRPr="007F6F71" w14:paraId="2ADC468A" w14:textId="77777777" w:rsidTr="00C83DC4">
        <w:tc>
          <w:tcPr>
            <w:tcW w:w="4530" w:type="dxa"/>
          </w:tcPr>
          <w:p w14:paraId="1230A4A9" w14:textId="77777777" w:rsidR="003E3881" w:rsidRPr="007F6F71" w:rsidRDefault="003E3881" w:rsidP="0035429F">
            <w:pPr>
              <w:spacing w:line="360" w:lineRule="auto"/>
              <w:rPr>
                <w:rFonts w:eastAsia="Times New Roman"/>
                <w:color w:val="000000" w:themeColor="text1"/>
              </w:rPr>
            </w:pPr>
            <w:r w:rsidRPr="007F6F71">
              <w:rPr>
                <w:lang w:eastAsia="x-none"/>
              </w:rPr>
              <w:lastRenderedPageBreak/>
              <w:t>STACK TRACE</w:t>
            </w:r>
          </w:p>
        </w:tc>
        <w:tc>
          <w:tcPr>
            <w:tcW w:w="4531" w:type="dxa"/>
          </w:tcPr>
          <w:p w14:paraId="6F299F97" w14:textId="77777777" w:rsidR="003E3881" w:rsidRPr="007F6F71" w:rsidRDefault="003E3881" w:rsidP="0035429F">
            <w:pPr>
              <w:spacing w:line="360" w:lineRule="auto"/>
            </w:pPr>
            <w:r w:rsidRPr="007F6F71">
              <w:t>Trecho de saída da execução de um comando e/ou erro de execução do software.</w:t>
            </w:r>
          </w:p>
        </w:tc>
      </w:tr>
      <w:tr w:rsidR="003E3881" w:rsidRPr="007F6F71" w14:paraId="61D6E1E4" w14:textId="77777777" w:rsidTr="00C83DC4">
        <w:tc>
          <w:tcPr>
            <w:tcW w:w="4530" w:type="dxa"/>
          </w:tcPr>
          <w:p w14:paraId="5F8AD826" w14:textId="77777777" w:rsidR="003E3881" w:rsidRPr="007F6F71" w:rsidRDefault="003E3881" w:rsidP="0035429F">
            <w:pPr>
              <w:spacing w:line="360" w:lineRule="auto"/>
              <w:rPr>
                <w:rFonts w:eastAsia="Times New Roman"/>
                <w:color w:val="000000" w:themeColor="text1"/>
              </w:rPr>
            </w:pPr>
            <w:r w:rsidRPr="007F6F71">
              <w:rPr>
                <w:rFonts w:eastAsia="Times New Roman"/>
                <w:color w:val="000000" w:themeColor="text1"/>
              </w:rPr>
              <w:t>CMD</w:t>
            </w:r>
          </w:p>
        </w:tc>
        <w:tc>
          <w:tcPr>
            <w:tcW w:w="4531" w:type="dxa"/>
          </w:tcPr>
          <w:p w14:paraId="6C931699" w14:textId="77777777" w:rsidR="003E3881" w:rsidRPr="007F6F71" w:rsidRDefault="003E3881" w:rsidP="0035429F">
            <w:pPr>
              <w:spacing w:line="360" w:lineRule="auto"/>
            </w:pPr>
            <w:r w:rsidRPr="007F6F71">
              <w:t xml:space="preserve">Abreviação de </w:t>
            </w:r>
            <w:proofErr w:type="spellStart"/>
            <w:r w:rsidRPr="007F6F71">
              <w:t>Command</w:t>
            </w:r>
            <w:proofErr w:type="spellEnd"/>
            <w:r w:rsidRPr="007F6F71">
              <w:t>, execução de um comando dentro do container</w:t>
            </w:r>
          </w:p>
        </w:tc>
      </w:tr>
      <w:tr w:rsidR="003E3881" w:rsidRPr="007F6F71" w14:paraId="252CEDA7" w14:textId="77777777" w:rsidTr="00C83DC4">
        <w:tc>
          <w:tcPr>
            <w:tcW w:w="4530" w:type="dxa"/>
          </w:tcPr>
          <w:p w14:paraId="0BA4E0D7" w14:textId="77777777" w:rsidR="003E3881" w:rsidRPr="007F6F71" w:rsidRDefault="003E3881" w:rsidP="0035429F">
            <w:pPr>
              <w:spacing w:line="360" w:lineRule="auto"/>
              <w:rPr>
                <w:rFonts w:eastAsia="Times New Roman"/>
                <w:color w:val="000000" w:themeColor="text1"/>
              </w:rPr>
            </w:pPr>
            <w:r w:rsidRPr="007F6F71">
              <w:rPr>
                <w:rFonts w:eastAsia="Times New Roman"/>
                <w:color w:val="000000" w:themeColor="text1"/>
              </w:rPr>
              <w:t>UI</w:t>
            </w:r>
          </w:p>
        </w:tc>
        <w:tc>
          <w:tcPr>
            <w:tcW w:w="4531" w:type="dxa"/>
          </w:tcPr>
          <w:p w14:paraId="4F5258FE" w14:textId="77777777" w:rsidR="003E3881" w:rsidRPr="007F6F71" w:rsidRDefault="003E3881" w:rsidP="0035429F">
            <w:pPr>
              <w:spacing w:line="360" w:lineRule="auto"/>
            </w:pPr>
            <w:proofErr w:type="spellStart"/>
            <w:r w:rsidRPr="007F6F71">
              <w:t>User</w:t>
            </w:r>
            <w:proofErr w:type="spellEnd"/>
            <w:r w:rsidRPr="007F6F71">
              <w:t xml:space="preserve"> Interface - Interface de usuário, interfaces que facilitam a interação do usuário com o sistema </w:t>
            </w:r>
          </w:p>
        </w:tc>
      </w:tr>
      <w:tr w:rsidR="003E3881" w:rsidRPr="007F6F71" w14:paraId="56838D64" w14:textId="77777777" w:rsidTr="00C83DC4">
        <w:tc>
          <w:tcPr>
            <w:tcW w:w="4530" w:type="dxa"/>
          </w:tcPr>
          <w:p w14:paraId="47A5F04A" w14:textId="77777777" w:rsidR="003E3881" w:rsidRPr="007F6F71" w:rsidRDefault="003E3881" w:rsidP="0035429F">
            <w:pPr>
              <w:spacing w:line="360" w:lineRule="auto"/>
              <w:rPr>
                <w:rFonts w:eastAsia="Times New Roman"/>
                <w:color w:val="000000" w:themeColor="text1"/>
              </w:rPr>
            </w:pPr>
            <w:r w:rsidRPr="007F6F71">
              <w:rPr>
                <w:lang w:eastAsia="x-none"/>
              </w:rPr>
              <w:t>CI</w:t>
            </w:r>
          </w:p>
        </w:tc>
        <w:tc>
          <w:tcPr>
            <w:tcW w:w="4531" w:type="dxa"/>
          </w:tcPr>
          <w:p w14:paraId="440031CE" w14:textId="77777777" w:rsidR="003E3881" w:rsidRPr="007F6F71" w:rsidRDefault="003E3881" w:rsidP="0035429F">
            <w:pPr>
              <w:spacing w:line="360" w:lineRule="auto"/>
            </w:pPr>
            <w:proofErr w:type="spellStart"/>
            <w:r w:rsidRPr="007F6F71">
              <w:t>Continuos</w:t>
            </w:r>
            <w:proofErr w:type="spellEnd"/>
            <w:r w:rsidRPr="007F6F71">
              <w:t xml:space="preserve"> </w:t>
            </w:r>
            <w:proofErr w:type="spellStart"/>
            <w:r w:rsidRPr="007F6F71">
              <w:t>Integration</w:t>
            </w:r>
            <w:proofErr w:type="spellEnd"/>
            <w:r w:rsidRPr="007F6F71">
              <w:t xml:space="preserve"> – Integração Contínua, são softwares para automatizar o deploy das aplicações nos ambientes.</w:t>
            </w:r>
          </w:p>
        </w:tc>
      </w:tr>
      <w:tr w:rsidR="003E3881" w:rsidRPr="007F6F71" w14:paraId="647944DD" w14:textId="77777777" w:rsidTr="00C83DC4">
        <w:tc>
          <w:tcPr>
            <w:tcW w:w="4530" w:type="dxa"/>
          </w:tcPr>
          <w:p w14:paraId="0FD42234" w14:textId="77777777" w:rsidR="003E3881" w:rsidRPr="007F6F71" w:rsidRDefault="003E3881" w:rsidP="0035429F">
            <w:pPr>
              <w:spacing w:line="360" w:lineRule="auto"/>
              <w:rPr>
                <w:rFonts w:eastAsia="Times New Roman"/>
                <w:color w:val="000000" w:themeColor="text1"/>
              </w:rPr>
            </w:pPr>
            <w:r w:rsidRPr="007F6F71">
              <w:rPr>
                <w:rFonts w:eastAsia="Times New Roman"/>
                <w:color w:val="000000" w:themeColor="text1"/>
              </w:rPr>
              <w:t>SCHEDULE</w:t>
            </w:r>
          </w:p>
        </w:tc>
        <w:tc>
          <w:tcPr>
            <w:tcW w:w="4531" w:type="dxa"/>
          </w:tcPr>
          <w:p w14:paraId="5830D571" w14:textId="77777777" w:rsidR="003E3881" w:rsidRPr="007F6F71" w:rsidRDefault="003E3881" w:rsidP="0035429F">
            <w:pPr>
              <w:spacing w:line="360" w:lineRule="auto"/>
            </w:pPr>
            <w:r w:rsidRPr="007F6F71">
              <w:t>Agendamento e execução de tarefas em background.</w:t>
            </w:r>
          </w:p>
        </w:tc>
      </w:tr>
    </w:tbl>
    <w:p w14:paraId="1B53B2F2" w14:textId="77777777" w:rsidR="003E3881" w:rsidRPr="007F6F71" w:rsidRDefault="003E3881" w:rsidP="0035429F">
      <w:pPr>
        <w:spacing w:line="360" w:lineRule="auto"/>
      </w:pPr>
      <w:r w:rsidRPr="007F6F71">
        <w:br w:type="page"/>
      </w:r>
    </w:p>
    <w:p w14:paraId="7504AD86" w14:textId="77777777" w:rsidR="003E3881" w:rsidRPr="007F6F71" w:rsidRDefault="003E3881" w:rsidP="0035429F">
      <w:pPr>
        <w:spacing w:after="360" w:line="360" w:lineRule="auto"/>
        <w:jc w:val="center"/>
      </w:pPr>
      <w:r w:rsidRPr="007F6F71">
        <w:rPr>
          <w:b/>
          <w:sz w:val="28"/>
          <w:szCs w:val="28"/>
        </w:rPr>
        <w:lastRenderedPageBreak/>
        <w:t>SUMÁRIO</w:t>
      </w:r>
    </w:p>
    <w:sdt>
      <w:sdtPr>
        <w:rPr>
          <w:rFonts w:ascii="Times New Roman" w:eastAsia="Calibri" w:hAnsi="Times New Roman" w:cs="Times New Roman"/>
          <w:b w:val="0"/>
          <w:bCs w:val="0"/>
          <w:color w:val="auto"/>
          <w:sz w:val="24"/>
          <w:szCs w:val="24"/>
        </w:rPr>
        <w:id w:val="-1487085520"/>
        <w:docPartObj>
          <w:docPartGallery w:val="Table of Contents"/>
          <w:docPartUnique/>
        </w:docPartObj>
      </w:sdtPr>
      <w:sdtEndPr>
        <w:rPr>
          <w:rFonts w:ascii="Calibri" w:hAnsi="Calibri"/>
          <w:noProof/>
          <w:sz w:val="20"/>
          <w:szCs w:val="20"/>
        </w:rPr>
      </w:sdtEndPr>
      <w:sdtContent>
        <w:p w14:paraId="4F81F60C" w14:textId="77777777" w:rsidR="003E3881" w:rsidRPr="007F6F71" w:rsidRDefault="003E3881" w:rsidP="0035429F">
          <w:pPr>
            <w:pStyle w:val="CabealhodoSumrio"/>
            <w:spacing w:line="360" w:lineRule="auto"/>
            <w:rPr>
              <w:rFonts w:ascii="Times New Roman" w:hAnsi="Times New Roman" w:cs="Times New Roman"/>
            </w:rPr>
          </w:pPr>
        </w:p>
        <w:p w14:paraId="63E4BEE0" w14:textId="77777777" w:rsidR="003B536A" w:rsidRDefault="003E3881">
          <w:pPr>
            <w:pStyle w:val="Sumrio1"/>
            <w:tabs>
              <w:tab w:val="right" w:leader="dot" w:pos="8921"/>
            </w:tabs>
            <w:rPr>
              <w:rFonts w:eastAsiaTheme="minorEastAsia" w:cstheme="minorBidi"/>
              <w:b w:val="0"/>
              <w:bCs w:val="0"/>
              <w:noProof/>
            </w:rPr>
          </w:pPr>
          <w:r w:rsidRPr="007A1FDB">
            <w:rPr>
              <w:rFonts w:ascii="Calibri" w:hAnsi="Calibri"/>
              <w:b w:val="0"/>
              <w:bCs w:val="0"/>
              <w:sz w:val="20"/>
              <w:szCs w:val="20"/>
            </w:rPr>
            <w:fldChar w:fldCharType="begin"/>
          </w:r>
          <w:r w:rsidRPr="007A1FDB">
            <w:rPr>
              <w:rFonts w:ascii="Calibri" w:hAnsi="Calibri"/>
              <w:sz w:val="20"/>
              <w:szCs w:val="20"/>
            </w:rPr>
            <w:instrText>TOC \o "1-3" \h \z \u</w:instrText>
          </w:r>
          <w:r w:rsidRPr="007A1FDB">
            <w:rPr>
              <w:rFonts w:ascii="Calibri" w:hAnsi="Calibri"/>
              <w:b w:val="0"/>
              <w:bCs w:val="0"/>
              <w:sz w:val="20"/>
              <w:szCs w:val="20"/>
            </w:rPr>
            <w:fldChar w:fldCharType="separate"/>
          </w:r>
          <w:hyperlink w:anchor="_Toc499555673" w:history="1">
            <w:r w:rsidR="003B536A" w:rsidRPr="0065459D">
              <w:rPr>
                <w:rStyle w:val="Hiperlink"/>
                <w:noProof/>
              </w:rPr>
              <w:t>INTRODUÇÃO</w:t>
            </w:r>
            <w:r w:rsidR="003B536A">
              <w:rPr>
                <w:noProof/>
                <w:webHidden/>
              </w:rPr>
              <w:tab/>
            </w:r>
            <w:r w:rsidR="003B536A">
              <w:rPr>
                <w:noProof/>
                <w:webHidden/>
              </w:rPr>
              <w:fldChar w:fldCharType="begin"/>
            </w:r>
            <w:r w:rsidR="003B536A">
              <w:rPr>
                <w:noProof/>
                <w:webHidden/>
              </w:rPr>
              <w:instrText xml:space="preserve"> PAGEREF _Toc499555673 \h </w:instrText>
            </w:r>
            <w:r w:rsidR="003B536A">
              <w:rPr>
                <w:noProof/>
                <w:webHidden/>
              </w:rPr>
            </w:r>
            <w:r w:rsidR="003B536A">
              <w:rPr>
                <w:noProof/>
                <w:webHidden/>
              </w:rPr>
              <w:fldChar w:fldCharType="separate"/>
            </w:r>
            <w:r w:rsidR="003B536A">
              <w:rPr>
                <w:noProof/>
                <w:webHidden/>
              </w:rPr>
              <w:t>16</w:t>
            </w:r>
            <w:r w:rsidR="003B536A">
              <w:rPr>
                <w:noProof/>
                <w:webHidden/>
              </w:rPr>
              <w:fldChar w:fldCharType="end"/>
            </w:r>
          </w:hyperlink>
        </w:p>
        <w:p w14:paraId="597B7F4D" w14:textId="77777777" w:rsidR="003B536A" w:rsidRDefault="00CE0C88">
          <w:pPr>
            <w:pStyle w:val="Sumrio1"/>
            <w:tabs>
              <w:tab w:val="right" w:leader="dot" w:pos="8921"/>
            </w:tabs>
            <w:rPr>
              <w:rFonts w:eastAsiaTheme="minorEastAsia" w:cstheme="minorBidi"/>
              <w:b w:val="0"/>
              <w:bCs w:val="0"/>
              <w:noProof/>
            </w:rPr>
          </w:pPr>
          <w:hyperlink w:anchor="_Toc499555674" w:history="1">
            <w:r w:rsidR="003B536A" w:rsidRPr="0065459D">
              <w:rPr>
                <w:rStyle w:val="Hiperlink"/>
                <w:noProof/>
              </w:rPr>
              <w:t>2 METODOLOGIA</w:t>
            </w:r>
            <w:r w:rsidR="003B536A">
              <w:rPr>
                <w:noProof/>
                <w:webHidden/>
              </w:rPr>
              <w:tab/>
            </w:r>
            <w:r w:rsidR="003B536A">
              <w:rPr>
                <w:noProof/>
                <w:webHidden/>
              </w:rPr>
              <w:fldChar w:fldCharType="begin"/>
            </w:r>
            <w:r w:rsidR="003B536A">
              <w:rPr>
                <w:noProof/>
                <w:webHidden/>
              </w:rPr>
              <w:instrText xml:space="preserve"> PAGEREF _Toc499555674 \h </w:instrText>
            </w:r>
            <w:r w:rsidR="003B536A">
              <w:rPr>
                <w:noProof/>
                <w:webHidden/>
              </w:rPr>
            </w:r>
            <w:r w:rsidR="003B536A">
              <w:rPr>
                <w:noProof/>
                <w:webHidden/>
              </w:rPr>
              <w:fldChar w:fldCharType="separate"/>
            </w:r>
            <w:r w:rsidR="003B536A">
              <w:rPr>
                <w:noProof/>
                <w:webHidden/>
              </w:rPr>
              <w:t>18</w:t>
            </w:r>
            <w:r w:rsidR="003B536A">
              <w:rPr>
                <w:noProof/>
                <w:webHidden/>
              </w:rPr>
              <w:fldChar w:fldCharType="end"/>
            </w:r>
          </w:hyperlink>
        </w:p>
        <w:p w14:paraId="71CF8456" w14:textId="77777777" w:rsidR="003B536A" w:rsidRDefault="00CE0C88">
          <w:pPr>
            <w:pStyle w:val="Sumrio1"/>
            <w:tabs>
              <w:tab w:val="right" w:leader="dot" w:pos="8921"/>
            </w:tabs>
            <w:rPr>
              <w:rFonts w:eastAsiaTheme="minorEastAsia" w:cstheme="minorBidi"/>
              <w:b w:val="0"/>
              <w:bCs w:val="0"/>
              <w:noProof/>
            </w:rPr>
          </w:pPr>
          <w:hyperlink w:anchor="_Toc499555675" w:history="1">
            <w:r w:rsidR="003B536A" w:rsidRPr="0065459D">
              <w:rPr>
                <w:rStyle w:val="Hiperlink"/>
                <w:noProof/>
              </w:rPr>
              <w:t>3 COMPUTAÇÃO EM NUVEM</w:t>
            </w:r>
            <w:r w:rsidR="003B536A">
              <w:rPr>
                <w:noProof/>
                <w:webHidden/>
              </w:rPr>
              <w:tab/>
            </w:r>
            <w:r w:rsidR="003B536A">
              <w:rPr>
                <w:noProof/>
                <w:webHidden/>
              </w:rPr>
              <w:fldChar w:fldCharType="begin"/>
            </w:r>
            <w:r w:rsidR="003B536A">
              <w:rPr>
                <w:noProof/>
                <w:webHidden/>
              </w:rPr>
              <w:instrText xml:space="preserve"> PAGEREF _Toc499555675 \h </w:instrText>
            </w:r>
            <w:r w:rsidR="003B536A">
              <w:rPr>
                <w:noProof/>
                <w:webHidden/>
              </w:rPr>
            </w:r>
            <w:r w:rsidR="003B536A">
              <w:rPr>
                <w:noProof/>
                <w:webHidden/>
              </w:rPr>
              <w:fldChar w:fldCharType="separate"/>
            </w:r>
            <w:r w:rsidR="003B536A">
              <w:rPr>
                <w:noProof/>
                <w:webHidden/>
              </w:rPr>
              <w:t>20</w:t>
            </w:r>
            <w:r w:rsidR="003B536A">
              <w:rPr>
                <w:noProof/>
                <w:webHidden/>
              </w:rPr>
              <w:fldChar w:fldCharType="end"/>
            </w:r>
          </w:hyperlink>
        </w:p>
        <w:p w14:paraId="4114CF81" w14:textId="77777777" w:rsidR="003B536A" w:rsidRDefault="00CE0C88">
          <w:pPr>
            <w:pStyle w:val="Sumrio2"/>
            <w:tabs>
              <w:tab w:val="right" w:leader="dot" w:pos="8921"/>
            </w:tabs>
            <w:rPr>
              <w:rFonts w:eastAsiaTheme="minorEastAsia" w:cstheme="minorBidi"/>
              <w:b w:val="0"/>
              <w:bCs w:val="0"/>
              <w:noProof/>
              <w:sz w:val="24"/>
              <w:szCs w:val="24"/>
            </w:rPr>
          </w:pPr>
          <w:hyperlink w:anchor="_Toc499555676" w:history="1">
            <w:r w:rsidR="003B536A" w:rsidRPr="0065459D">
              <w:rPr>
                <w:rStyle w:val="Hiperlink"/>
                <w:noProof/>
              </w:rPr>
              <w:t>3.1 HISTÓRIA</w:t>
            </w:r>
            <w:r w:rsidR="003B536A">
              <w:rPr>
                <w:noProof/>
                <w:webHidden/>
              </w:rPr>
              <w:tab/>
            </w:r>
            <w:r w:rsidR="003B536A">
              <w:rPr>
                <w:noProof/>
                <w:webHidden/>
              </w:rPr>
              <w:fldChar w:fldCharType="begin"/>
            </w:r>
            <w:r w:rsidR="003B536A">
              <w:rPr>
                <w:noProof/>
                <w:webHidden/>
              </w:rPr>
              <w:instrText xml:space="preserve"> PAGEREF _Toc499555676 \h </w:instrText>
            </w:r>
            <w:r w:rsidR="003B536A">
              <w:rPr>
                <w:noProof/>
                <w:webHidden/>
              </w:rPr>
            </w:r>
            <w:r w:rsidR="003B536A">
              <w:rPr>
                <w:noProof/>
                <w:webHidden/>
              </w:rPr>
              <w:fldChar w:fldCharType="separate"/>
            </w:r>
            <w:r w:rsidR="003B536A">
              <w:rPr>
                <w:noProof/>
                <w:webHidden/>
              </w:rPr>
              <w:t>21</w:t>
            </w:r>
            <w:r w:rsidR="003B536A">
              <w:rPr>
                <w:noProof/>
                <w:webHidden/>
              </w:rPr>
              <w:fldChar w:fldCharType="end"/>
            </w:r>
          </w:hyperlink>
        </w:p>
        <w:p w14:paraId="56694FDE" w14:textId="77777777" w:rsidR="003B536A" w:rsidRDefault="00CE0C88">
          <w:pPr>
            <w:pStyle w:val="Sumrio2"/>
            <w:tabs>
              <w:tab w:val="right" w:leader="dot" w:pos="8921"/>
            </w:tabs>
            <w:rPr>
              <w:rFonts w:eastAsiaTheme="minorEastAsia" w:cstheme="minorBidi"/>
              <w:b w:val="0"/>
              <w:bCs w:val="0"/>
              <w:noProof/>
              <w:sz w:val="24"/>
              <w:szCs w:val="24"/>
            </w:rPr>
          </w:pPr>
          <w:hyperlink w:anchor="_Toc499555677" w:history="1">
            <w:r w:rsidR="003B536A" w:rsidRPr="0065459D">
              <w:rPr>
                <w:rStyle w:val="Hiperlink"/>
                <w:noProof/>
              </w:rPr>
              <w:t>3.2 MODELOS DE IMPLANTAÇÃO</w:t>
            </w:r>
            <w:r w:rsidR="003B536A">
              <w:rPr>
                <w:noProof/>
                <w:webHidden/>
              </w:rPr>
              <w:tab/>
            </w:r>
            <w:r w:rsidR="003B536A">
              <w:rPr>
                <w:noProof/>
                <w:webHidden/>
              </w:rPr>
              <w:fldChar w:fldCharType="begin"/>
            </w:r>
            <w:r w:rsidR="003B536A">
              <w:rPr>
                <w:noProof/>
                <w:webHidden/>
              </w:rPr>
              <w:instrText xml:space="preserve"> PAGEREF _Toc499555677 \h </w:instrText>
            </w:r>
            <w:r w:rsidR="003B536A">
              <w:rPr>
                <w:noProof/>
                <w:webHidden/>
              </w:rPr>
            </w:r>
            <w:r w:rsidR="003B536A">
              <w:rPr>
                <w:noProof/>
                <w:webHidden/>
              </w:rPr>
              <w:fldChar w:fldCharType="separate"/>
            </w:r>
            <w:r w:rsidR="003B536A">
              <w:rPr>
                <w:noProof/>
                <w:webHidden/>
              </w:rPr>
              <w:t>24</w:t>
            </w:r>
            <w:r w:rsidR="003B536A">
              <w:rPr>
                <w:noProof/>
                <w:webHidden/>
              </w:rPr>
              <w:fldChar w:fldCharType="end"/>
            </w:r>
          </w:hyperlink>
        </w:p>
        <w:p w14:paraId="2129E6D8" w14:textId="77777777" w:rsidR="003B536A" w:rsidRDefault="00CE0C88">
          <w:pPr>
            <w:pStyle w:val="Sumrio3"/>
            <w:tabs>
              <w:tab w:val="right" w:leader="dot" w:pos="8921"/>
            </w:tabs>
            <w:rPr>
              <w:rFonts w:eastAsiaTheme="minorEastAsia" w:cstheme="minorBidi"/>
              <w:noProof/>
              <w:sz w:val="24"/>
              <w:szCs w:val="24"/>
            </w:rPr>
          </w:pPr>
          <w:hyperlink w:anchor="_Toc499555678" w:history="1">
            <w:r w:rsidR="003B536A" w:rsidRPr="0065459D">
              <w:rPr>
                <w:rStyle w:val="Hiperlink"/>
                <w:rFonts w:ascii="Times New Roman" w:hAnsi="Times New Roman"/>
                <w:b/>
                <w:noProof/>
              </w:rPr>
              <w:t>2.2.1 Nuvem Pública</w:t>
            </w:r>
            <w:r w:rsidR="003B536A">
              <w:rPr>
                <w:noProof/>
                <w:webHidden/>
              </w:rPr>
              <w:tab/>
            </w:r>
            <w:r w:rsidR="003B536A">
              <w:rPr>
                <w:noProof/>
                <w:webHidden/>
              </w:rPr>
              <w:fldChar w:fldCharType="begin"/>
            </w:r>
            <w:r w:rsidR="003B536A">
              <w:rPr>
                <w:noProof/>
                <w:webHidden/>
              </w:rPr>
              <w:instrText xml:space="preserve"> PAGEREF _Toc499555678 \h </w:instrText>
            </w:r>
            <w:r w:rsidR="003B536A">
              <w:rPr>
                <w:noProof/>
                <w:webHidden/>
              </w:rPr>
            </w:r>
            <w:r w:rsidR="003B536A">
              <w:rPr>
                <w:noProof/>
                <w:webHidden/>
              </w:rPr>
              <w:fldChar w:fldCharType="separate"/>
            </w:r>
            <w:r w:rsidR="003B536A">
              <w:rPr>
                <w:noProof/>
                <w:webHidden/>
              </w:rPr>
              <w:t>24</w:t>
            </w:r>
            <w:r w:rsidR="003B536A">
              <w:rPr>
                <w:noProof/>
                <w:webHidden/>
              </w:rPr>
              <w:fldChar w:fldCharType="end"/>
            </w:r>
          </w:hyperlink>
        </w:p>
        <w:p w14:paraId="5F89B539" w14:textId="77777777" w:rsidR="003B536A" w:rsidRDefault="00CE0C88">
          <w:pPr>
            <w:pStyle w:val="Sumrio3"/>
            <w:tabs>
              <w:tab w:val="right" w:leader="dot" w:pos="8921"/>
            </w:tabs>
            <w:rPr>
              <w:rFonts w:eastAsiaTheme="minorEastAsia" w:cstheme="minorBidi"/>
              <w:noProof/>
              <w:sz w:val="24"/>
              <w:szCs w:val="24"/>
            </w:rPr>
          </w:pPr>
          <w:hyperlink w:anchor="_Toc499555679" w:history="1">
            <w:r w:rsidR="003B536A" w:rsidRPr="0065459D">
              <w:rPr>
                <w:rStyle w:val="Hiperlink"/>
                <w:rFonts w:ascii="Times New Roman" w:hAnsi="Times New Roman"/>
                <w:b/>
                <w:noProof/>
              </w:rPr>
              <w:t>3.2.2 Nuvem Privada</w:t>
            </w:r>
            <w:r w:rsidR="003B536A">
              <w:rPr>
                <w:noProof/>
                <w:webHidden/>
              </w:rPr>
              <w:tab/>
            </w:r>
            <w:r w:rsidR="003B536A">
              <w:rPr>
                <w:noProof/>
                <w:webHidden/>
              </w:rPr>
              <w:fldChar w:fldCharType="begin"/>
            </w:r>
            <w:r w:rsidR="003B536A">
              <w:rPr>
                <w:noProof/>
                <w:webHidden/>
              </w:rPr>
              <w:instrText xml:space="preserve"> PAGEREF _Toc499555679 \h </w:instrText>
            </w:r>
            <w:r w:rsidR="003B536A">
              <w:rPr>
                <w:noProof/>
                <w:webHidden/>
              </w:rPr>
            </w:r>
            <w:r w:rsidR="003B536A">
              <w:rPr>
                <w:noProof/>
                <w:webHidden/>
              </w:rPr>
              <w:fldChar w:fldCharType="separate"/>
            </w:r>
            <w:r w:rsidR="003B536A">
              <w:rPr>
                <w:noProof/>
                <w:webHidden/>
              </w:rPr>
              <w:t>26</w:t>
            </w:r>
            <w:r w:rsidR="003B536A">
              <w:rPr>
                <w:noProof/>
                <w:webHidden/>
              </w:rPr>
              <w:fldChar w:fldCharType="end"/>
            </w:r>
          </w:hyperlink>
        </w:p>
        <w:p w14:paraId="40FA33DC" w14:textId="77777777" w:rsidR="003B536A" w:rsidRDefault="00CE0C88">
          <w:pPr>
            <w:pStyle w:val="Sumrio3"/>
            <w:tabs>
              <w:tab w:val="right" w:leader="dot" w:pos="8921"/>
            </w:tabs>
            <w:rPr>
              <w:rFonts w:eastAsiaTheme="minorEastAsia" w:cstheme="minorBidi"/>
              <w:noProof/>
              <w:sz w:val="24"/>
              <w:szCs w:val="24"/>
            </w:rPr>
          </w:pPr>
          <w:hyperlink w:anchor="_Toc499555680" w:history="1">
            <w:r w:rsidR="003B536A" w:rsidRPr="0065459D">
              <w:rPr>
                <w:rStyle w:val="Hiperlink"/>
                <w:rFonts w:ascii="Times New Roman" w:hAnsi="Times New Roman"/>
                <w:b/>
                <w:noProof/>
              </w:rPr>
              <w:t>3.2.3 Nuvem Comunitária</w:t>
            </w:r>
            <w:r w:rsidR="003B536A">
              <w:rPr>
                <w:noProof/>
                <w:webHidden/>
              </w:rPr>
              <w:tab/>
            </w:r>
            <w:r w:rsidR="003B536A">
              <w:rPr>
                <w:noProof/>
                <w:webHidden/>
              </w:rPr>
              <w:fldChar w:fldCharType="begin"/>
            </w:r>
            <w:r w:rsidR="003B536A">
              <w:rPr>
                <w:noProof/>
                <w:webHidden/>
              </w:rPr>
              <w:instrText xml:space="preserve"> PAGEREF _Toc499555680 \h </w:instrText>
            </w:r>
            <w:r w:rsidR="003B536A">
              <w:rPr>
                <w:noProof/>
                <w:webHidden/>
              </w:rPr>
            </w:r>
            <w:r w:rsidR="003B536A">
              <w:rPr>
                <w:noProof/>
                <w:webHidden/>
              </w:rPr>
              <w:fldChar w:fldCharType="separate"/>
            </w:r>
            <w:r w:rsidR="003B536A">
              <w:rPr>
                <w:noProof/>
                <w:webHidden/>
              </w:rPr>
              <w:t>27</w:t>
            </w:r>
            <w:r w:rsidR="003B536A">
              <w:rPr>
                <w:noProof/>
                <w:webHidden/>
              </w:rPr>
              <w:fldChar w:fldCharType="end"/>
            </w:r>
          </w:hyperlink>
        </w:p>
        <w:p w14:paraId="59A444D4" w14:textId="77777777" w:rsidR="003B536A" w:rsidRDefault="00CE0C88">
          <w:pPr>
            <w:pStyle w:val="Sumrio3"/>
            <w:tabs>
              <w:tab w:val="right" w:leader="dot" w:pos="8921"/>
            </w:tabs>
            <w:rPr>
              <w:rFonts w:eastAsiaTheme="minorEastAsia" w:cstheme="minorBidi"/>
              <w:noProof/>
              <w:sz w:val="24"/>
              <w:szCs w:val="24"/>
            </w:rPr>
          </w:pPr>
          <w:hyperlink w:anchor="_Toc499555681" w:history="1">
            <w:r w:rsidR="003B536A" w:rsidRPr="0065459D">
              <w:rPr>
                <w:rStyle w:val="Hiperlink"/>
                <w:rFonts w:ascii="Times New Roman" w:hAnsi="Times New Roman"/>
                <w:b/>
                <w:noProof/>
              </w:rPr>
              <w:t>3.2.3 Nuvem Híbrida</w:t>
            </w:r>
            <w:r w:rsidR="003B536A">
              <w:rPr>
                <w:noProof/>
                <w:webHidden/>
              </w:rPr>
              <w:tab/>
            </w:r>
            <w:r w:rsidR="003B536A">
              <w:rPr>
                <w:noProof/>
                <w:webHidden/>
              </w:rPr>
              <w:fldChar w:fldCharType="begin"/>
            </w:r>
            <w:r w:rsidR="003B536A">
              <w:rPr>
                <w:noProof/>
                <w:webHidden/>
              </w:rPr>
              <w:instrText xml:space="preserve"> PAGEREF _Toc499555681 \h </w:instrText>
            </w:r>
            <w:r w:rsidR="003B536A">
              <w:rPr>
                <w:noProof/>
                <w:webHidden/>
              </w:rPr>
            </w:r>
            <w:r w:rsidR="003B536A">
              <w:rPr>
                <w:noProof/>
                <w:webHidden/>
              </w:rPr>
              <w:fldChar w:fldCharType="separate"/>
            </w:r>
            <w:r w:rsidR="003B536A">
              <w:rPr>
                <w:noProof/>
                <w:webHidden/>
              </w:rPr>
              <w:t>27</w:t>
            </w:r>
            <w:r w:rsidR="003B536A">
              <w:rPr>
                <w:noProof/>
                <w:webHidden/>
              </w:rPr>
              <w:fldChar w:fldCharType="end"/>
            </w:r>
          </w:hyperlink>
        </w:p>
        <w:p w14:paraId="0DF164EA" w14:textId="77777777" w:rsidR="003B536A" w:rsidRDefault="00CE0C88">
          <w:pPr>
            <w:pStyle w:val="Sumrio2"/>
            <w:tabs>
              <w:tab w:val="right" w:leader="dot" w:pos="8921"/>
            </w:tabs>
            <w:rPr>
              <w:rFonts w:eastAsiaTheme="minorEastAsia" w:cstheme="minorBidi"/>
              <w:b w:val="0"/>
              <w:bCs w:val="0"/>
              <w:noProof/>
              <w:sz w:val="24"/>
              <w:szCs w:val="24"/>
            </w:rPr>
          </w:pPr>
          <w:hyperlink w:anchor="_Toc499555682" w:history="1">
            <w:r w:rsidR="003B536A" w:rsidRPr="0065459D">
              <w:rPr>
                <w:rStyle w:val="Hiperlink"/>
                <w:noProof/>
              </w:rPr>
              <w:t>3.3 PRINCÍPIOS DA COMPUTAÇÃO EM NUVEM</w:t>
            </w:r>
            <w:r w:rsidR="003B536A">
              <w:rPr>
                <w:noProof/>
                <w:webHidden/>
              </w:rPr>
              <w:tab/>
            </w:r>
            <w:r w:rsidR="003B536A">
              <w:rPr>
                <w:noProof/>
                <w:webHidden/>
              </w:rPr>
              <w:fldChar w:fldCharType="begin"/>
            </w:r>
            <w:r w:rsidR="003B536A">
              <w:rPr>
                <w:noProof/>
                <w:webHidden/>
              </w:rPr>
              <w:instrText xml:space="preserve"> PAGEREF _Toc499555682 \h </w:instrText>
            </w:r>
            <w:r w:rsidR="003B536A">
              <w:rPr>
                <w:noProof/>
                <w:webHidden/>
              </w:rPr>
            </w:r>
            <w:r w:rsidR="003B536A">
              <w:rPr>
                <w:noProof/>
                <w:webHidden/>
              </w:rPr>
              <w:fldChar w:fldCharType="separate"/>
            </w:r>
            <w:r w:rsidR="003B536A">
              <w:rPr>
                <w:noProof/>
                <w:webHidden/>
              </w:rPr>
              <w:t>28</w:t>
            </w:r>
            <w:r w:rsidR="003B536A">
              <w:rPr>
                <w:noProof/>
                <w:webHidden/>
              </w:rPr>
              <w:fldChar w:fldCharType="end"/>
            </w:r>
          </w:hyperlink>
        </w:p>
        <w:p w14:paraId="00B92E11" w14:textId="77777777" w:rsidR="003B536A" w:rsidRDefault="00CE0C88">
          <w:pPr>
            <w:pStyle w:val="Sumrio2"/>
            <w:tabs>
              <w:tab w:val="right" w:leader="dot" w:pos="8921"/>
            </w:tabs>
            <w:rPr>
              <w:rFonts w:eastAsiaTheme="minorEastAsia" w:cstheme="minorBidi"/>
              <w:b w:val="0"/>
              <w:bCs w:val="0"/>
              <w:noProof/>
              <w:sz w:val="24"/>
              <w:szCs w:val="24"/>
            </w:rPr>
          </w:pPr>
          <w:hyperlink w:anchor="_Toc499555683" w:history="1">
            <w:r w:rsidR="003B536A" w:rsidRPr="0065459D">
              <w:rPr>
                <w:rStyle w:val="Hiperlink"/>
                <w:noProof/>
              </w:rPr>
              <w:t>3.4 MODELOS DE SERVIÇOS</w:t>
            </w:r>
            <w:r w:rsidR="003B536A">
              <w:rPr>
                <w:noProof/>
                <w:webHidden/>
              </w:rPr>
              <w:tab/>
            </w:r>
            <w:r w:rsidR="003B536A">
              <w:rPr>
                <w:noProof/>
                <w:webHidden/>
              </w:rPr>
              <w:fldChar w:fldCharType="begin"/>
            </w:r>
            <w:r w:rsidR="003B536A">
              <w:rPr>
                <w:noProof/>
                <w:webHidden/>
              </w:rPr>
              <w:instrText xml:space="preserve"> PAGEREF _Toc499555683 \h </w:instrText>
            </w:r>
            <w:r w:rsidR="003B536A">
              <w:rPr>
                <w:noProof/>
                <w:webHidden/>
              </w:rPr>
            </w:r>
            <w:r w:rsidR="003B536A">
              <w:rPr>
                <w:noProof/>
                <w:webHidden/>
              </w:rPr>
              <w:fldChar w:fldCharType="separate"/>
            </w:r>
            <w:r w:rsidR="003B536A">
              <w:rPr>
                <w:noProof/>
                <w:webHidden/>
              </w:rPr>
              <w:t>30</w:t>
            </w:r>
            <w:r w:rsidR="003B536A">
              <w:rPr>
                <w:noProof/>
                <w:webHidden/>
              </w:rPr>
              <w:fldChar w:fldCharType="end"/>
            </w:r>
          </w:hyperlink>
        </w:p>
        <w:p w14:paraId="5B28F979" w14:textId="77777777" w:rsidR="003B536A" w:rsidRDefault="00CE0C88">
          <w:pPr>
            <w:pStyle w:val="Sumrio1"/>
            <w:tabs>
              <w:tab w:val="right" w:leader="dot" w:pos="8921"/>
            </w:tabs>
            <w:rPr>
              <w:rFonts w:eastAsiaTheme="minorEastAsia" w:cstheme="minorBidi"/>
              <w:b w:val="0"/>
              <w:bCs w:val="0"/>
              <w:noProof/>
            </w:rPr>
          </w:pPr>
          <w:hyperlink w:anchor="_Toc499555684" w:history="1">
            <w:r w:rsidR="003B536A" w:rsidRPr="0065459D">
              <w:rPr>
                <w:rStyle w:val="Hiperlink"/>
                <w:noProof/>
              </w:rPr>
              <w:t>4 CONTAINER VS VIRTUALIZAÇÃO</w:t>
            </w:r>
            <w:r w:rsidR="003B536A">
              <w:rPr>
                <w:noProof/>
                <w:webHidden/>
              </w:rPr>
              <w:tab/>
            </w:r>
            <w:r w:rsidR="003B536A">
              <w:rPr>
                <w:noProof/>
                <w:webHidden/>
              </w:rPr>
              <w:fldChar w:fldCharType="begin"/>
            </w:r>
            <w:r w:rsidR="003B536A">
              <w:rPr>
                <w:noProof/>
                <w:webHidden/>
              </w:rPr>
              <w:instrText xml:space="preserve"> PAGEREF _Toc499555684 \h </w:instrText>
            </w:r>
            <w:r w:rsidR="003B536A">
              <w:rPr>
                <w:noProof/>
                <w:webHidden/>
              </w:rPr>
            </w:r>
            <w:r w:rsidR="003B536A">
              <w:rPr>
                <w:noProof/>
                <w:webHidden/>
              </w:rPr>
              <w:fldChar w:fldCharType="separate"/>
            </w:r>
            <w:r w:rsidR="003B536A">
              <w:rPr>
                <w:noProof/>
                <w:webHidden/>
              </w:rPr>
              <w:t>32</w:t>
            </w:r>
            <w:r w:rsidR="003B536A">
              <w:rPr>
                <w:noProof/>
                <w:webHidden/>
              </w:rPr>
              <w:fldChar w:fldCharType="end"/>
            </w:r>
          </w:hyperlink>
        </w:p>
        <w:p w14:paraId="4DF772BF" w14:textId="77777777" w:rsidR="003B536A" w:rsidRDefault="00CE0C88">
          <w:pPr>
            <w:pStyle w:val="Sumrio2"/>
            <w:tabs>
              <w:tab w:val="right" w:leader="dot" w:pos="8921"/>
            </w:tabs>
            <w:rPr>
              <w:rFonts w:eastAsiaTheme="minorEastAsia" w:cstheme="minorBidi"/>
              <w:b w:val="0"/>
              <w:bCs w:val="0"/>
              <w:noProof/>
              <w:sz w:val="24"/>
              <w:szCs w:val="24"/>
            </w:rPr>
          </w:pPr>
          <w:hyperlink w:anchor="_Toc499555685" w:history="1">
            <w:r w:rsidR="003B536A" w:rsidRPr="0065459D">
              <w:rPr>
                <w:rStyle w:val="Hiperlink"/>
                <w:noProof/>
              </w:rPr>
              <w:t>4.1 LXC CONTAINERS</w:t>
            </w:r>
            <w:r w:rsidR="003B536A">
              <w:rPr>
                <w:noProof/>
                <w:webHidden/>
              </w:rPr>
              <w:tab/>
            </w:r>
            <w:r w:rsidR="003B536A">
              <w:rPr>
                <w:noProof/>
                <w:webHidden/>
              </w:rPr>
              <w:fldChar w:fldCharType="begin"/>
            </w:r>
            <w:r w:rsidR="003B536A">
              <w:rPr>
                <w:noProof/>
                <w:webHidden/>
              </w:rPr>
              <w:instrText xml:space="preserve"> PAGEREF _Toc499555685 \h </w:instrText>
            </w:r>
            <w:r w:rsidR="003B536A">
              <w:rPr>
                <w:noProof/>
                <w:webHidden/>
              </w:rPr>
            </w:r>
            <w:r w:rsidR="003B536A">
              <w:rPr>
                <w:noProof/>
                <w:webHidden/>
              </w:rPr>
              <w:fldChar w:fldCharType="separate"/>
            </w:r>
            <w:r w:rsidR="003B536A">
              <w:rPr>
                <w:noProof/>
                <w:webHidden/>
              </w:rPr>
              <w:t>34</w:t>
            </w:r>
            <w:r w:rsidR="003B536A">
              <w:rPr>
                <w:noProof/>
                <w:webHidden/>
              </w:rPr>
              <w:fldChar w:fldCharType="end"/>
            </w:r>
          </w:hyperlink>
        </w:p>
        <w:p w14:paraId="28F9DBE2" w14:textId="77777777" w:rsidR="003B536A" w:rsidRDefault="00CE0C88">
          <w:pPr>
            <w:pStyle w:val="Sumrio1"/>
            <w:tabs>
              <w:tab w:val="right" w:leader="dot" w:pos="8921"/>
            </w:tabs>
            <w:rPr>
              <w:rFonts w:eastAsiaTheme="minorEastAsia" w:cstheme="minorBidi"/>
              <w:b w:val="0"/>
              <w:bCs w:val="0"/>
              <w:noProof/>
            </w:rPr>
          </w:pPr>
          <w:hyperlink w:anchor="_Toc499555686" w:history="1">
            <w:r w:rsidR="003B536A" w:rsidRPr="0065459D">
              <w:rPr>
                <w:rStyle w:val="Hiperlink"/>
                <w:noProof/>
              </w:rPr>
              <w:t>5. DOCKER</w:t>
            </w:r>
            <w:r w:rsidR="003B536A">
              <w:rPr>
                <w:noProof/>
                <w:webHidden/>
              </w:rPr>
              <w:tab/>
            </w:r>
            <w:r w:rsidR="003B536A">
              <w:rPr>
                <w:noProof/>
                <w:webHidden/>
              </w:rPr>
              <w:fldChar w:fldCharType="begin"/>
            </w:r>
            <w:r w:rsidR="003B536A">
              <w:rPr>
                <w:noProof/>
                <w:webHidden/>
              </w:rPr>
              <w:instrText xml:space="preserve"> PAGEREF _Toc499555686 \h </w:instrText>
            </w:r>
            <w:r w:rsidR="003B536A">
              <w:rPr>
                <w:noProof/>
                <w:webHidden/>
              </w:rPr>
            </w:r>
            <w:r w:rsidR="003B536A">
              <w:rPr>
                <w:noProof/>
                <w:webHidden/>
              </w:rPr>
              <w:fldChar w:fldCharType="separate"/>
            </w:r>
            <w:r w:rsidR="003B536A">
              <w:rPr>
                <w:noProof/>
                <w:webHidden/>
              </w:rPr>
              <w:t>37</w:t>
            </w:r>
            <w:r w:rsidR="003B536A">
              <w:rPr>
                <w:noProof/>
                <w:webHidden/>
              </w:rPr>
              <w:fldChar w:fldCharType="end"/>
            </w:r>
          </w:hyperlink>
        </w:p>
        <w:p w14:paraId="1475466B" w14:textId="77777777" w:rsidR="003B536A" w:rsidRDefault="00CE0C88">
          <w:pPr>
            <w:pStyle w:val="Sumrio2"/>
            <w:tabs>
              <w:tab w:val="right" w:leader="dot" w:pos="8921"/>
            </w:tabs>
            <w:rPr>
              <w:rFonts w:eastAsiaTheme="minorEastAsia" w:cstheme="minorBidi"/>
              <w:b w:val="0"/>
              <w:bCs w:val="0"/>
              <w:noProof/>
              <w:sz w:val="24"/>
              <w:szCs w:val="24"/>
            </w:rPr>
          </w:pPr>
          <w:hyperlink w:anchor="_Toc499555687" w:history="1">
            <w:r w:rsidR="003B536A" w:rsidRPr="0065459D">
              <w:rPr>
                <w:rStyle w:val="Hiperlink"/>
                <w:noProof/>
              </w:rPr>
              <w:t>5.1 MOTIVOS PARA USAR O DOCKER</w:t>
            </w:r>
            <w:r w:rsidR="003B536A">
              <w:rPr>
                <w:noProof/>
                <w:webHidden/>
              </w:rPr>
              <w:tab/>
            </w:r>
            <w:r w:rsidR="003B536A">
              <w:rPr>
                <w:noProof/>
                <w:webHidden/>
              </w:rPr>
              <w:fldChar w:fldCharType="begin"/>
            </w:r>
            <w:r w:rsidR="003B536A">
              <w:rPr>
                <w:noProof/>
                <w:webHidden/>
              </w:rPr>
              <w:instrText xml:space="preserve"> PAGEREF _Toc499555687 \h </w:instrText>
            </w:r>
            <w:r w:rsidR="003B536A">
              <w:rPr>
                <w:noProof/>
                <w:webHidden/>
              </w:rPr>
            </w:r>
            <w:r w:rsidR="003B536A">
              <w:rPr>
                <w:noProof/>
                <w:webHidden/>
              </w:rPr>
              <w:fldChar w:fldCharType="separate"/>
            </w:r>
            <w:r w:rsidR="003B536A">
              <w:rPr>
                <w:noProof/>
                <w:webHidden/>
              </w:rPr>
              <w:t>37</w:t>
            </w:r>
            <w:r w:rsidR="003B536A">
              <w:rPr>
                <w:noProof/>
                <w:webHidden/>
              </w:rPr>
              <w:fldChar w:fldCharType="end"/>
            </w:r>
          </w:hyperlink>
        </w:p>
        <w:p w14:paraId="721B3E20" w14:textId="77777777" w:rsidR="003B536A" w:rsidRDefault="00CE0C88">
          <w:pPr>
            <w:pStyle w:val="Sumrio3"/>
            <w:tabs>
              <w:tab w:val="right" w:leader="dot" w:pos="8921"/>
            </w:tabs>
            <w:rPr>
              <w:rFonts w:eastAsiaTheme="minorEastAsia" w:cstheme="minorBidi"/>
              <w:noProof/>
              <w:sz w:val="24"/>
              <w:szCs w:val="24"/>
            </w:rPr>
          </w:pPr>
          <w:hyperlink w:anchor="_Toc499555688" w:history="1">
            <w:r w:rsidR="003B536A" w:rsidRPr="0065459D">
              <w:rPr>
                <w:rStyle w:val="Hiperlink"/>
                <w:rFonts w:ascii="Times New Roman" w:hAnsi="Times New Roman"/>
                <w:b/>
                <w:noProof/>
              </w:rPr>
              <w:t>5.1.2 Instalação do Docker</w:t>
            </w:r>
            <w:r w:rsidR="003B536A">
              <w:rPr>
                <w:noProof/>
                <w:webHidden/>
              </w:rPr>
              <w:tab/>
            </w:r>
            <w:r w:rsidR="003B536A">
              <w:rPr>
                <w:noProof/>
                <w:webHidden/>
              </w:rPr>
              <w:fldChar w:fldCharType="begin"/>
            </w:r>
            <w:r w:rsidR="003B536A">
              <w:rPr>
                <w:noProof/>
                <w:webHidden/>
              </w:rPr>
              <w:instrText xml:space="preserve"> PAGEREF _Toc499555688 \h </w:instrText>
            </w:r>
            <w:r w:rsidR="003B536A">
              <w:rPr>
                <w:noProof/>
                <w:webHidden/>
              </w:rPr>
            </w:r>
            <w:r w:rsidR="003B536A">
              <w:rPr>
                <w:noProof/>
                <w:webHidden/>
              </w:rPr>
              <w:fldChar w:fldCharType="separate"/>
            </w:r>
            <w:r w:rsidR="003B536A">
              <w:rPr>
                <w:noProof/>
                <w:webHidden/>
              </w:rPr>
              <w:t>39</w:t>
            </w:r>
            <w:r w:rsidR="003B536A">
              <w:rPr>
                <w:noProof/>
                <w:webHidden/>
              </w:rPr>
              <w:fldChar w:fldCharType="end"/>
            </w:r>
          </w:hyperlink>
        </w:p>
        <w:p w14:paraId="1A2B47DD" w14:textId="77777777" w:rsidR="003B536A" w:rsidRDefault="00CE0C88">
          <w:pPr>
            <w:pStyle w:val="Sumrio2"/>
            <w:tabs>
              <w:tab w:val="right" w:leader="dot" w:pos="8921"/>
            </w:tabs>
            <w:rPr>
              <w:rFonts w:eastAsiaTheme="minorEastAsia" w:cstheme="minorBidi"/>
              <w:b w:val="0"/>
              <w:bCs w:val="0"/>
              <w:noProof/>
              <w:sz w:val="24"/>
              <w:szCs w:val="24"/>
            </w:rPr>
          </w:pPr>
          <w:hyperlink w:anchor="_Toc499555689" w:history="1">
            <w:r w:rsidR="003B536A" w:rsidRPr="0065459D">
              <w:rPr>
                <w:rStyle w:val="Hiperlink"/>
                <w:noProof/>
              </w:rPr>
              <w:t>5.2 ARQUIVOS DE CONFIGURAÇÃO</w:t>
            </w:r>
            <w:r w:rsidR="003B536A">
              <w:rPr>
                <w:noProof/>
                <w:webHidden/>
              </w:rPr>
              <w:tab/>
            </w:r>
            <w:r w:rsidR="003B536A">
              <w:rPr>
                <w:noProof/>
                <w:webHidden/>
              </w:rPr>
              <w:fldChar w:fldCharType="begin"/>
            </w:r>
            <w:r w:rsidR="003B536A">
              <w:rPr>
                <w:noProof/>
                <w:webHidden/>
              </w:rPr>
              <w:instrText xml:space="preserve"> PAGEREF _Toc499555689 \h </w:instrText>
            </w:r>
            <w:r w:rsidR="003B536A">
              <w:rPr>
                <w:noProof/>
                <w:webHidden/>
              </w:rPr>
            </w:r>
            <w:r w:rsidR="003B536A">
              <w:rPr>
                <w:noProof/>
                <w:webHidden/>
              </w:rPr>
              <w:fldChar w:fldCharType="separate"/>
            </w:r>
            <w:r w:rsidR="003B536A">
              <w:rPr>
                <w:noProof/>
                <w:webHidden/>
              </w:rPr>
              <w:t>40</w:t>
            </w:r>
            <w:r w:rsidR="003B536A">
              <w:rPr>
                <w:noProof/>
                <w:webHidden/>
              </w:rPr>
              <w:fldChar w:fldCharType="end"/>
            </w:r>
          </w:hyperlink>
        </w:p>
        <w:p w14:paraId="0970B50B" w14:textId="77777777" w:rsidR="003B536A" w:rsidRDefault="00CE0C88">
          <w:pPr>
            <w:pStyle w:val="Sumrio3"/>
            <w:tabs>
              <w:tab w:val="right" w:leader="dot" w:pos="8921"/>
            </w:tabs>
            <w:rPr>
              <w:rFonts w:eastAsiaTheme="minorEastAsia" w:cstheme="minorBidi"/>
              <w:noProof/>
              <w:sz w:val="24"/>
              <w:szCs w:val="24"/>
            </w:rPr>
          </w:pPr>
          <w:hyperlink w:anchor="_Toc499555690" w:history="1">
            <w:r w:rsidR="003B536A" w:rsidRPr="0065459D">
              <w:rPr>
                <w:rStyle w:val="Hiperlink"/>
                <w:rFonts w:ascii="Times New Roman" w:hAnsi="Times New Roman"/>
                <w:b/>
                <w:noProof/>
              </w:rPr>
              <w:t>5.2.1 Docker-Compose</w:t>
            </w:r>
            <w:r w:rsidR="003B536A">
              <w:rPr>
                <w:noProof/>
                <w:webHidden/>
              </w:rPr>
              <w:tab/>
            </w:r>
            <w:r w:rsidR="003B536A">
              <w:rPr>
                <w:noProof/>
                <w:webHidden/>
              </w:rPr>
              <w:fldChar w:fldCharType="begin"/>
            </w:r>
            <w:r w:rsidR="003B536A">
              <w:rPr>
                <w:noProof/>
                <w:webHidden/>
              </w:rPr>
              <w:instrText xml:space="preserve"> PAGEREF _Toc499555690 \h </w:instrText>
            </w:r>
            <w:r w:rsidR="003B536A">
              <w:rPr>
                <w:noProof/>
                <w:webHidden/>
              </w:rPr>
            </w:r>
            <w:r w:rsidR="003B536A">
              <w:rPr>
                <w:noProof/>
                <w:webHidden/>
              </w:rPr>
              <w:fldChar w:fldCharType="separate"/>
            </w:r>
            <w:r w:rsidR="003B536A">
              <w:rPr>
                <w:noProof/>
                <w:webHidden/>
              </w:rPr>
              <w:t>40</w:t>
            </w:r>
            <w:r w:rsidR="003B536A">
              <w:rPr>
                <w:noProof/>
                <w:webHidden/>
              </w:rPr>
              <w:fldChar w:fldCharType="end"/>
            </w:r>
          </w:hyperlink>
        </w:p>
        <w:p w14:paraId="43DE0C9C" w14:textId="77777777" w:rsidR="003B536A" w:rsidRDefault="00CE0C88">
          <w:pPr>
            <w:pStyle w:val="Sumrio3"/>
            <w:tabs>
              <w:tab w:val="right" w:leader="dot" w:pos="8921"/>
            </w:tabs>
            <w:rPr>
              <w:rFonts w:eastAsiaTheme="minorEastAsia" w:cstheme="minorBidi"/>
              <w:noProof/>
              <w:sz w:val="24"/>
              <w:szCs w:val="24"/>
            </w:rPr>
          </w:pPr>
          <w:hyperlink w:anchor="_Toc499555691" w:history="1">
            <w:r w:rsidR="003B536A" w:rsidRPr="0065459D">
              <w:rPr>
                <w:rStyle w:val="Hiperlink"/>
                <w:rFonts w:ascii="Times New Roman" w:hAnsi="Times New Roman"/>
                <w:b/>
                <w:noProof/>
              </w:rPr>
              <w:t>5.2.2 Docker File</w:t>
            </w:r>
            <w:r w:rsidR="003B536A">
              <w:rPr>
                <w:noProof/>
                <w:webHidden/>
              </w:rPr>
              <w:tab/>
            </w:r>
            <w:r w:rsidR="003B536A">
              <w:rPr>
                <w:noProof/>
                <w:webHidden/>
              </w:rPr>
              <w:fldChar w:fldCharType="begin"/>
            </w:r>
            <w:r w:rsidR="003B536A">
              <w:rPr>
                <w:noProof/>
                <w:webHidden/>
              </w:rPr>
              <w:instrText xml:space="preserve"> PAGEREF _Toc499555691 \h </w:instrText>
            </w:r>
            <w:r w:rsidR="003B536A">
              <w:rPr>
                <w:noProof/>
                <w:webHidden/>
              </w:rPr>
            </w:r>
            <w:r w:rsidR="003B536A">
              <w:rPr>
                <w:noProof/>
                <w:webHidden/>
              </w:rPr>
              <w:fldChar w:fldCharType="separate"/>
            </w:r>
            <w:r w:rsidR="003B536A">
              <w:rPr>
                <w:noProof/>
                <w:webHidden/>
              </w:rPr>
              <w:t>42</w:t>
            </w:r>
            <w:r w:rsidR="003B536A">
              <w:rPr>
                <w:noProof/>
                <w:webHidden/>
              </w:rPr>
              <w:fldChar w:fldCharType="end"/>
            </w:r>
          </w:hyperlink>
        </w:p>
        <w:p w14:paraId="38969D8E" w14:textId="77777777" w:rsidR="003B536A" w:rsidRDefault="00CE0C88">
          <w:pPr>
            <w:pStyle w:val="Sumrio2"/>
            <w:tabs>
              <w:tab w:val="right" w:leader="dot" w:pos="8921"/>
            </w:tabs>
            <w:rPr>
              <w:rFonts w:eastAsiaTheme="minorEastAsia" w:cstheme="minorBidi"/>
              <w:b w:val="0"/>
              <w:bCs w:val="0"/>
              <w:noProof/>
              <w:sz w:val="24"/>
              <w:szCs w:val="24"/>
            </w:rPr>
          </w:pPr>
          <w:hyperlink w:anchor="_Toc499555692" w:history="1">
            <w:r w:rsidR="003B536A" w:rsidRPr="0065459D">
              <w:rPr>
                <w:rStyle w:val="Hiperlink"/>
                <w:noProof/>
              </w:rPr>
              <w:t>5.3 DOCKER IMAGEM</w:t>
            </w:r>
            <w:r w:rsidR="003B536A">
              <w:rPr>
                <w:noProof/>
                <w:webHidden/>
              </w:rPr>
              <w:tab/>
            </w:r>
            <w:r w:rsidR="003B536A">
              <w:rPr>
                <w:noProof/>
                <w:webHidden/>
              </w:rPr>
              <w:fldChar w:fldCharType="begin"/>
            </w:r>
            <w:r w:rsidR="003B536A">
              <w:rPr>
                <w:noProof/>
                <w:webHidden/>
              </w:rPr>
              <w:instrText xml:space="preserve"> PAGEREF _Toc499555692 \h </w:instrText>
            </w:r>
            <w:r w:rsidR="003B536A">
              <w:rPr>
                <w:noProof/>
                <w:webHidden/>
              </w:rPr>
            </w:r>
            <w:r w:rsidR="003B536A">
              <w:rPr>
                <w:noProof/>
                <w:webHidden/>
              </w:rPr>
              <w:fldChar w:fldCharType="separate"/>
            </w:r>
            <w:r w:rsidR="003B536A">
              <w:rPr>
                <w:noProof/>
                <w:webHidden/>
              </w:rPr>
              <w:t>44</w:t>
            </w:r>
            <w:r w:rsidR="003B536A">
              <w:rPr>
                <w:noProof/>
                <w:webHidden/>
              </w:rPr>
              <w:fldChar w:fldCharType="end"/>
            </w:r>
          </w:hyperlink>
        </w:p>
        <w:p w14:paraId="0527251C" w14:textId="77777777" w:rsidR="003B536A" w:rsidRDefault="00CE0C88">
          <w:pPr>
            <w:pStyle w:val="Sumrio2"/>
            <w:tabs>
              <w:tab w:val="right" w:leader="dot" w:pos="8921"/>
            </w:tabs>
            <w:rPr>
              <w:rFonts w:eastAsiaTheme="minorEastAsia" w:cstheme="minorBidi"/>
              <w:b w:val="0"/>
              <w:bCs w:val="0"/>
              <w:noProof/>
              <w:sz w:val="24"/>
              <w:szCs w:val="24"/>
            </w:rPr>
          </w:pPr>
          <w:hyperlink w:anchor="_Toc499555693" w:history="1">
            <w:r w:rsidR="003B536A" w:rsidRPr="0065459D">
              <w:rPr>
                <w:rStyle w:val="Hiperlink"/>
                <w:noProof/>
              </w:rPr>
              <w:t>5.4 DOCKERHUB</w:t>
            </w:r>
            <w:r w:rsidR="003B536A">
              <w:rPr>
                <w:noProof/>
                <w:webHidden/>
              </w:rPr>
              <w:tab/>
            </w:r>
            <w:r w:rsidR="003B536A">
              <w:rPr>
                <w:noProof/>
                <w:webHidden/>
              </w:rPr>
              <w:fldChar w:fldCharType="begin"/>
            </w:r>
            <w:r w:rsidR="003B536A">
              <w:rPr>
                <w:noProof/>
                <w:webHidden/>
              </w:rPr>
              <w:instrText xml:space="preserve"> PAGEREF _Toc499555693 \h </w:instrText>
            </w:r>
            <w:r w:rsidR="003B536A">
              <w:rPr>
                <w:noProof/>
                <w:webHidden/>
              </w:rPr>
            </w:r>
            <w:r w:rsidR="003B536A">
              <w:rPr>
                <w:noProof/>
                <w:webHidden/>
              </w:rPr>
              <w:fldChar w:fldCharType="separate"/>
            </w:r>
            <w:r w:rsidR="003B536A">
              <w:rPr>
                <w:noProof/>
                <w:webHidden/>
              </w:rPr>
              <w:t>46</w:t>
            </w:r>
            <w:r w:rsidR="003B536A">
              <w:rPr>
                <w:noProof/>
                <w:webHidden/>
              </w:rPr>
              <w:fldChar w:fldCharType="end"/>
            </w:r>
          </w:hyperlink>
        </w:p>
        <w:p w14:paraId="49C75274" w14:textId="77777777" w:rsidR="003B536A" w:rsidRDefault="00CE0C88">
          <w:pPr>
            <w:pStyle w:val="Sumrio2"/>
            <w:tabs>
              <w:tab w:val="right" w:leader="dot" w:pos="8921"/>
            </w:tabs>
            <w:rPr>
              <w:rFonts w:eastAsiaTheme="minorEastAsia" w:cstheme="minorBidi"/>
              <w:b w:val="0"/>
              <w:bCs w:val="0"/>
              <w:noProof/>
              <w:sz w:val="24"/>
              <w:szCs w:val="24"/>
            </w:rPr>
          </w:pPr>
          <w:hyperlink w:anchor="_Toc499555694" w:history="1">
            <w:r w:rsidR="003B536A" w:rsidRPr="0065459D">
              <w:rPr>
                <w:rStyle w:val="Hiperlink"/>
                <w:noProof/>
              </w:rPr>
              <w:t>5.5 DOCKER CONTAINER</w:t>
            </w:r>
            <w:r w:rsidR="003B536A">
              <w:rPr>
                <w:noProof/>
                <w:webHidden/>
              </w:rPr>
              <w:tab/>
            </w:r>
            <w:r w:rsidR="003B536A">
              <w:rPr>
                <w:noProof/>
                <w:webHidden/>
              </w:rPr>
              <w:fldChar w:fldCharType="begin"/>
            </w:r>
            <w:r w:rsidR="003B536A">
              <w:rPr>
                <w:noProof/>
                <w:webHidden/>
              </w:rPr>
              <w:instrText xml:space="preserve"> PAGEREF _Toc499555694 \h </w:instrText>
            </w:r>
            <w:r w:rsidR="003B536A">
              <w:rPr>
                <w:noProof/>
                <w:webHidden/>
              </w:rPr>
            </w:r>
            <w:r w:rsidR="003B536A">
              <w:rPr>
                <w:noProof/>
                <w:webHidden/>
              </w:rPr>
              <w:fldChar w:fldCharType="separate"/>
            </w:r>
            <w:r w:rsidR="003B536A">
              <w:rPr>
                <w:noProof/>
                <w:webHidden/>
              </w:rPr>
              <w:t>49</w:t>
            </w:r>
            <w:r w:rsidR="003B536A">
              <w:rPr>
                <w:noProof/>
                <w:webHidden/>
              </w:rPr>
              <w:fldChar w:fldCharType="end"/>
            </w:r>
          </w:hyperlink>
        </w:p>
        <w:p w14:paraId="7EB2F737" w14:textId="77777777" w:rsidR="003B536A" w:rsidRDefault="00CE0C88">
          <w:pPr>
            <w:pStyle w:val="Sumrio3"/>
            <w:tabs>
              <w:tab w:val="right" w:leader="dot" w:pos="8921"/>
            </w:tabs>
            <w:rPr>
              <w:rFonts w:eastAsiaTheme="minorEastAsia" w:cstheme="minorBidi"/>
              <w:noProof/>
              <w:sz w:val="24"/>
              <w:szCs w:val="24"/>
            </w:rPr>
          </w:pPr>
          <w:hyperlink w:anchor="_Toc499555695" w:history="1">
            <w:r w:rsidR="003B536A" w:rsidRPr="0065459D">
              <w:rPr>
                <w:rStyle w:val="Hiperlink"/>
                <w:rFonts w:ascii="Times New Roman" w:hAnsi="Times New Roman"/>
                <w:b/>
                <w:noProof/>
              </w:rPr>
              <w:t>5.5.1 Software de Gerenciamento de Containers</w:t>
            </w:r>
            <w:r w:rsidR="003B536A">
              <w:rPr>
                <w:noProof/>
                <w:webHidden/>
              </w:rPr>
              <w:tab/>
            </w:r>
            <w:r w:rsidR="003B536A">
              <w:rPr>
                <w:noProof/>
                <w:webHidden/>
              </w:rPr>
              <w:fldChar w:fldCharType="begin"/>
            </w:r>
            <w:r w:rsidR="003B536A">
              <w:rPr>
                <w:noProof/>
                <w:webHidden/>
              </w:rPr>
              <w:instrText xml:space="preserve"> PAGEREF _Toc499555695 \h </w:instrText>
            </w:r>
            <w:r w:rsidR="003B536A">
              <w:rPr>
                <w:noProof/>
                <w:webHidden/>
              </w:rPr>
            </w:r>
            <w:r w:rsidR="003B536A">
              <w:rPr>
                <w:noProof/>
                <w:webHidden/>
              </w:rPr>
              <w:fldChar w:fldCharType="separate"/>
            </w:r>
            <w:r w:rsidR="003B536A">
              <w:rPr>
                <w:noProof/>
                <w:webHidden/>
              </w:rPr>
              <w:t>52</w:t>
            </w:r>
            <w:r w:rsidR="003B536A">
              <w:rPr>
                <w:noProof/>
                <w:webHidden/>
              </w:rPr>
              <w:fldChar w:fldCharType="end"/>
            </w:r>
          </w:hyperlink>
        </w:p>
        <w:p w14:paraId="32C2F955" w14:textId="77777777" w:rsidR="003B536A" w:rsidRDefault="00CE0C88">
          <w:pPr>
            <w:pStyle w:val="Sumrio2"/>
            <w:tabs>
              <w:tab w:val="right" w:leader="dot" w:pos="8921"/>
            </w:tabs>
            <w:rPr>
              <w:rFonts w:eastAsiaTheme="minorEastAsia" w:cstheme="minorBidi"/>
              <w:b w:val="0"/>
              <w:bCs w:val="0"/>
              <w:noProof/>
              <w:sz w:val="24"/>
              <w:szCs w:val="24"/>
            </w:rPr>
          </w:pPr>
          <w:hyperlink w:anchor="_Toc499555696" w:history="1">
            <w:r w:rsidR="003B536A" w:rsidRPr="0065459D">
              <w:rPr>
                <w:rStyle w:val="Hiperlink"/>
                <w:noProof/>
              </w:rPr>
              <w:t>5.6 DOCKER SWARM</w:t>
            </w:r>
            <w:r w:rsidR="003B536A">
              <w:rPr>
                <w:noProof/>
                <w:webHidden/>
              </w:rPr>
              <w:tab/>
            </w:r>
            <w:r w:rsidR="003B536A">
              <w:rPr>
                <w:noProof/>
                <w:webHidden/>
              </w:rPr>
              <w:fldChar w:fldCharType="begin"/>
            </w:r>
            <w:r w:rsidR="003B536A">
              <w:rPr>
                <w:noProof/>
                <w:webHidden/>
              </w:rPr>
              <w:instrText xml:space="preserve"> PAGEREF _Toc499555696 \h </w:instrText>
            </w:r>
            <w:r w:rsidR="003B536A">
              <w:rPr>
                <w:noProof/>
                <w:webHidden/>
              </w:rPr>
            </w:r>
            <w:r w:rsidR="003B536A">
              <w:rPr>
                <w:noProof/>
                <w:webHidden/>
              </w:rPr>
              <w:fldChar w:fldCharType="separate"/>
            </w:r>
            <w:r w:rsidR="003B536A">
              <w:rPr>
                <w:noProof/>
                <w:webHidden/>
              </w:rPr>
              <w:t>55</w:t>
            </w:r>
            <w:r w:rsidR="003B536A">
              <w:rPr>
                <w:noProof/>
                <w:webHidden/>
              </w:rPr>
              <w:fldChar w:fldCharType="end"/>
            </w:r>
          </w:hyperlink>
        </w:p>
        <w:p w14:paraId="7CE4118F" w14:textId="77777777" w:rsidR="003B536A" w:rsidRDefault="00CE0C88">
          <w:pPr>
            <w:pStyle w:val="Sumrio2"/>
            <w:tabs>
              <w:tab w:val="right" w:leader="dot" w:pos="8921"/>
            </w:tabs>
            <w:rPr>
              <w:rFonts w:eastAsiaTheme="minorEastAsia" w:cstheme="minorBidi"/>
              <w:b w:val="0"/>
              <w:bCs w:val="0"/>
              <w:noProof/>
              <w:sz w:val="24"/>
              <w:szCs w:val="24"/>
            </w:rPr>
          </w:pPr>
          <w:hyperlink w:anchor="_Toc499555697" w:history="1">
            <w:r w:rsidR="003B536A" w:rsidRPr="0065459D">
              <w:rPr>
                <w:rStyle w:val="Hiperlink"/>
                <w:noProof/>
              </w:rPr>
              <w:t>5.7 PLAY WITH DOCKER</w:t>
            </w:r>
            <w:r w:rsidR="003B536A">
              <w:rPr>
                <w:noProof/>
                <w:webHidden/>
              </w:rPr>
              <w:tab/>
            </w:r>
            <w:r w:rsidR="003B536A">
              <w:rPr>
                <w:noProof/>
                <w:webHidden/>
              </w:rPr>
              <w:fldChar w:fldCharType="begin"/>
            </w:r>
            <w:r w:rsidR="003B536A">
              <w:rPr>
                <w:noProof/>
                <w:webHidden/>
              </w:rPr>
              <w:instrText xml:space="preserve"> PAGEREF _Toc499555697 \h </w:instrText>
            </w:r>
            <w:r w:rsidR="003B536A">
              <w:rPr>
                <w:noProof/>
                <w:webHidden/>
              </w:rPr>
            </w:r>
            <w:r w:rsidR="003B536A">
              <w:rPr>
                <w:noProof/>
                <w:webHidden/>
              </w:rPr>
              <w:fldChar w:fldCharType="separate"/>
            </w:r>
            <w:r w:rsidR="003B536A">
              <w:rPr>
                <w:noProof/>
                <w:webHidden/>
              </w:rPr>
              <w:t>58</w:t>
            </w:r>
            <w:r w:rsidR="003B536A">
              <w:rPr>
                <w:noProof/>
                <w:webHidden/>
              </w:rPr>
              <w:fldChar w:fldCharType="end"/>
            </w:r>
          </w:hyperlink>
        </w:p>
        <w:p w14:paraId="5482996D" w14:textId="77777777" w:rsidR="003B536A" w:rsidRDefault="00CE0C88">
          <w:pPr>
            <w:pStyle w:val="Sumrio2"/>
            <w:tabs>
              <w:tab w:val="right" w:leader="dot" w:pos="8921"/>
            </w:tabs>
            <w:rPr>
              <w:rFonts w:eastAsiaTheme="minorEastAsia" w:cstheme="minorBidi"/>
              <w:b w:val="0"/>
              <w:bCs w:val="0"/>
              <w:noProof/>
              <w:sz w:val="24"/>
              <w:szCs w:val="24"/>
            </w:rPr>
          </w:pPr>
          <w:hyperlink w:anchor="_Toc499555698" w:history="1">
            <w:r w:rsidR="003B536A" w:rsidRPr="0065459D">
              <w:rPr>
                <w:rStyle w:val="Hiperlink"/>
                <w:noProof/>
              </w:rPr>
              <w:t>5.8 COMUNIDADE E EMPRESARIAL</w:t>
            </w:r>
            <w:r w:rsidR="003B536A">
              <w:rPr>
                <w:noProof/>
                <w:webHidden/>
              </w:rPr>
              <w:tab/>
            </w:r>
            <w:r w:rsidR="003B536A">
              <w:rPr>
                <w:noProof/>
                <w:webHidden/>
              </w:rPr>
              <w:fldChar w:fldCharType="begin"/>
            </w:r>
            <w:r w:rsidR="003B536A">
              <w:rPr>
                <w:noProof/>
                <w:webHidden/>
              </w:rPr>
              <w:instrText xml:space="preserve"> PAGEREF _Toc499555698 \h </w:instrText>
            </w:r>
            <w:r w:rsidR="003B536A">
              <w:rPr>
                <w:noProof/>
                <w:webHidden/>
              </w:rPr>
            </w:r>
            <w:r w:rsidR="003B536A">
              <w:rPr>
                <w:noProof/>
                <w:webHidden/>
              </w:rPr>
              <w:fldChar w:fldCharType="separate"/>
            </w:r>
            <w:r w:rsidR="003B536A">
              <w:rPr>
                <w:noProof/>
                <w:webHidden/>
              </w:rPr>
              <w:t>60</w:t>
            </w:r>
            <w:r w:rsidR="003B536A">
              <w:rPr>
                <w:noProof/>
                <w:webHidden/>
              </w:rPr>
              <w:fldChar w:fldCharType="end"/>
            </w:r>
          </w:hyperlink>
        </w:p>
        <w:p w14:paraId="3144DBD1" w14:textId="77777777" w:rsidR="003B536A" w:rsidRDefault="00CE0C88">
          <w:pPr>
            <w:pStyle w:val="Sumrio3"/>
            <w:tabs>
              <w:tab w:val="right" w:leader="dot" w:pos="8921"/>
            </w:tabs>
            <w:rPr>
              <w:rFonts w:eastAsiaTheme="minorEastAsia" w:cstheme="minorBidi"/>
              <w:noProof/>
              <w:sz w:val="24"/>
              <w:szCs w:val="24"/>
            </w:rPr>
          </w:pPr>
          <w:hyperlink w:anchor="_Toc499555699" w:history="1">
            <w:r w:rsidR="003B536A" w:rsidRPr="0065459D">
              <w:rPr>
                <w:rStyle w:val="Hiperlink"/>
                <w:rFonts w:ascii="Times New Roman" w:hAnsi="Times New Roman"/>
                <w:b/>
                <w:noProof/>
              </w:rPr>
              <w:t>5.8.1 Empresarial</w:t>
            </w:r>
            <w:r w:rsidR="003B536A">
              <w:rPr>
                <w:noProof/>
                <w:webHidden/>
              </w:rPr>
              <w:tab/>
            </w:r>
            <w:r w:rsidR="003B536A">
              <w:rPr>
                <w:noProof/>
                <w:webHidden/>
              </w:rPr>
              <w:fldChar w:fldCharType="begin"/>
            </w:r>
            <w:r w:rsidR="003B536A">
              <w:rPr>
                <w:noProof/>
                <w:webHidden/>
              </w:rPr>
              <w:instrText xml:space="preserve"> PAGEREF _Toc499555699 \h </w:instrText>
            </w:r>
            <w:r w:rsidR="003B536A">
              <w:rPr>
                <w:noProof/>
                <w:webHidden/>
              </w:rPr>
            </w:r>
            <w:r w:rsidR="003B536A">
              <w:rPr>
                <w:noProof/>
                <w:webHidden/>
              </w:rPr>
              <w:fldChar w:fldCharType="separate"/>
            </w:r>
            <w:r w:rsidR="003B536A">
              <w:rPr>
                <w:noProof/>
                <w:webHidden/>
              </w:rPr>
              <w:t>61</w:t>
            </w:r>
            <w:r w:rsidR="003B536A">
              <w:rPr>
                <w:noProof/>
                <w:webHidden/>
              </w:rPr>
              <w:fldChar w:fldCharType="end"/>
            </w:r>
          </w:hyperlink>
        </w:p>
        <w:p w14:paraId="39B1A603" w14:textId="77777777" w:rsidR="003B536A" w:rsidRDefault="00CE0C88">
          <w:pPr>
            <w:pStyle w:val="Sumrio1"/>
            <w:tabs>
              <w:tab w:val="right" w:leader="dot" w:pos="8921"/>
            </w:tabs>
            <w:rPr>
              <w:rFonts w:eastAsiaTheme="minorEastAsia" w:cstheme="minorBidi"/>
              <w:b w:val="0"/>
              <w:bCs w:val="0"/>
              <w:noProof/>
            </w:rPr>
          </w:pPr>
          <w:hyperlink w:anchor="_Toc499555700" w:history="1">
            <w:r w:rsidR="003B536A" w:rsidRPr="0065459D">
              <w:rPr>
                <w:rStyle w:val="Hiperlink"/>
                <w:noProof/>
              </w:rPr>
              <w:t>6 BOAS PRÁTICAS DE CONSTRUÇÃO DA APLICAÇÃO (DOZE FATORES)</w:t>
            </w:r>
            <w:r w:rsidR="003B536A">
              <w:rPr>
                <w:noProof/>
                <w:webHidden/>
              </w:rPr>
              <w:tab/>
            </w:r>
            <w:r w:rsidR="003B536A">
              <w:rPr>
                <w:noProof/>
                <w:webHidden/>
              </w:rPr>
              <w:fldChar w:fldCharType="begin"/>
            </w:r>
            <w:r w:rsidR="003B536A">
              <w:rPr>
                <w:noProof/>
                <w:webHidden/>
              </w:rPr>
              <w:instrText xml:space="preserve"> PAGEREF _Toc499555700 \h </w:instrText>
            </w:r>
            <w:r w:rsidR="003B536A">
              <w:rPr>
                <w:noProof/>
                <w:webHidden/>
              </w:rPr>
            </w:r>
            <w:r w:rsidR="003B536A">
              <w:rPr>
                <w:noProof/>
                <w:webHidden/>
              </w:rPr>
              <w:fldChar w:fldCharType="separate"/>
            </w:r>
            <w:r w:rsidR="003B536A">
              <w:rPr>
                <w:noProof/>
                <w:webHidden/>
              </w:rPr>
              <w:t>63</w:t>
            </w:r>
            <w:r w:rsidR="003B536A">
              <w:rPr>
                <w:noProof/>
                <w:webHidden/>
              </w:rPr>
              <w:fldChar w:fldCharType="end"/>
            </w:r>
          </w:hyperlink>
        </w:p>
        <w:p w14:paraId="6F3A86B2" w14:textId="77777777" w:rsidR="003B536A" w:rsidRDefault="00CE0C88">
          <w:pPr>
            <w:pStyle w:val="Sumrio2"/>
            <w:tabs>
              <w:tab w:val="right" w:leader="dot" w:pos="8921"/>
            </w:tabs>
            <w:rPr>
              <w:rFonts w:eastAsiaTheme="minorEastAsia" w:cstheme="minorBidi"/>
              <w:b w:val="0"/>
              <w:bCs w:val="0"/>
              <w:noProof/>
              <w:sz w:val="24"/>
              <w:szCs w:val="24"/>
            </w:rPr>
          </w:pPr>
          <w:hyperlink w:anchor="_Toc499555701" w:history="1">
            <w:r w:rsidR="003B536A" w:rsidRPr="0065459D">
              <w:rPr>
                <w:rStyle w:val="Hiperlink"/>
                <w:noProof/>
              </w:rPr>
              <w:t>6.1 OS DOZE FATORES</w:t>
            </w:r>
            <w:r w:rsidR="003B536A">
              <w:rPr>
                <w:noProof/>
                <w:webHidden/>
              </w:rPr>
              <w:tab/>
            </w:r>
            <w:r w:rsidR="003B536A">
              <w:rPr>
                <w:noProof/>
                <w:webHidden/>
              </w:rPr>
              <w:fldChar w:fldCharType="begin"/>
            </w:r>
            <w:r w:rsidR="003B536A">
              <w:rPr>
                <w:noProof/>
                <w:webHidden/>
              </w:rPr>
              <w:instrText xml:space="preserve"> PAGEREF _Toc499555701 \h </w:instrText>
            </w:r>
            <w:r w:rsidR="003B536A">
              <w:rPr>
                <w:noProof/>
                <w:webHidden/>
              </w:rPr>
            </w:r>
            <w:r w:rsidR="003B536A">
              <w:rPr>
                <w:noProof/>
                <w:webHidden/>
              </w:rPr>
              <w:fldChar w:fldCharType="separate"/>
            </w:r>
            <w:r w:rsidR="003B536A">
              <w:rPr>
                <w:noProof/>
                <w:webHidden/>
              </w:rPr>
              <w:t>64</w:t>
            </w:r>
            <w:r w:rsidR="003B536A">
              <w:rPr>
                <w:noProof/>
                <w:webHidden/>
              </w:rPr>
              <w:fldChar w:fldCharType="end"/>
            </w:r>
          </w:hyperlink>
        </w:p>
        <w:p w14:paraId="334E510D" w14:textId="77777777" w:rsidR="003B536A" w:rsidRDefault="00CE0C88">
          <w:pPr>
            <w:pStyle w:val="Sumrio1"/>
            <w:tabs>
              <w:tab w:val="right" w:leader="dot" w:pos="8921"/>
            </w:tabs>
            <w:rPr>
              <w:rFonts w:eastAsiaTheme="minorEastAsia" w:cstheme="minorBidi"/>
              <w:b w:val="0"/>
              <w:bCs w:val="0"/>
              <w:noProof/>
            </w:rPr>
          </w:pPr>
          <w:hyperlink w:anchor="_Toc499555702" w:history="1">
            <w:r w:rsidR="003B536A" w:rsidRPr="0065459D">
              <w:rPr>
                <w:rStyle w:val="Hiperlink"/>
                <w:noProof/>
              </w:rPr>
              <w:t>7 SOFTWARES DE ORQUESTRAÇÃO</w:t>
            </w:r>
            <w:r w:rsidR="003B536A">
              <w:rPr>
                <w:noProof/>
                <w:webHidden/>
              </w:rPr>
              <w:tab/>
            </w:r>
            <w:r w:rsidR="003B536A">
              <w:rPr>
                <w:noProof/>
                <w:webHidden/>
              </w:rPr>
              <w:fldChar w:fldCharType="begin"/>
            </w:r>
            <w:r w:rsidR="003B536A">
              <w:rPr>
                <w:noProof/>
                <w:webHidden/>
              </w:rPr>
              <w:instrText xml:space="preserve"> PAGEREF _Toc499555702 \h </w:instrText>
            </w:r>
            <w:r w:rsidR="003B536A">
              <w:rPr>
                <w:noProof/>
                <w:webHidden/>
              </w:rPr>
            </w:r>
            <w:r w:rsidR="003B536A">
              <w:rPr>
                <w:noProof/>
                <w:webHidden/>
              </w:rPr>
              <w:fldChar w:fldCharType="separate"/>
            </w:r>
            <w:r w:rsidR="003B536A">
              <w:rPr>
                <w:noProof/>
                <w:webHidden/>
              </w:rPr>
              <w:t>65</w:t>
            </w:r>
            <w:r w:rsidR="003B536A">
              <w:rPr>
                <w:noProof/>
                <w:webHidden/>
              </w:rPr>
              <w:fldChar w:fldCharType="end"/>
            </w:r>
          </w:hyperlink>
        </w:p>
        <w:p w14:paraId="5E883943" w14:textId="77777777" w:rsidR="003B536A" w:rsidRDefault="00CE0C88">
          <w:pPr>
            <w:pStyle w:val="Sumrio1"/>
            <w:tabs>
              <w:tab w:val="right" w:leader="dot" w:pos="8921"/>
            </w:tabs>
            <w:rPr>
              <w:rFonts w:eastAsiaTheme="minorEastAsia" w:cstheme="minorBidi"/>
              <w:b w:val="0"/>
              <w:bCs w:val="0"/>
              <w:noProof/>
            </w:rPr>
          </w:pPr>
          <w:hyperlink w:anchor="_Toc499555703" w:history="1">
            <w:r w:rsidR="003B536A" w:rsidRPr="0065459D">
              <w:rPr>
                <w:rStyle w:val="Hiperlink"/>
                <w:noProof/>
              </w:rPr>
              <w:t>8 ESTUDO DE CASO</w:t>
            </w:r>
            <w:r w:rsidR="003B536A">
              <w:rPr>
                <w:noProof/>
                <w:webHidden/>
              </w:rPr>
              <w:tab/>
            </w:r>
            <w:r w:rsidR="003B536A">
              <w:rPr>
                <w:noProof/>
                <w:webHidden/>
              </w:rPr>
              <w:fldChar w:fldCharType="begin"/>
            </w:r>
            <w:r w:rsidR="003B536A">
              <w:rPr>
                <w:noProof/>
                <w:webHidden/>
              </w:rPr>
              <w:instrText xml:space="preserve"> PAGEREF _Toc499555703 \h </w:instrText>
            </w:r>
            <w:r w:rsidR="003B536A">
              <w:rPr>
                <w:noProof/>
                <w:webHidden/>
              </w:rPr>
            </w:r>
            <w:r w:rsidR="003B536A">
              <w:rPr>
                <w:noProof/>
                <w:webHidden/>
              </w:rPr>
              <w:fldChar w:fldCharType="separate"/>
            </w:r>
            <w:r w:rsidR="003B536A">
              <w:rPr>
                <w:noProof/>
                <w:webHidden/>
              </w:rPr>
              <w:t>66</w:t>
            </w:r>
            <w:r w:rsidR="003B536A">
              <w:rPr>
                <w:noProof/>
                <w:webHidden/>
              </w:rPr>
              <w:fldChar w:fldCharType="end"/>
            </w:r>
          </w:hyperlink>
        </w:p>
        <w:p w14:paraId="2B099B81" w14:textId="77777777" w:rsidR="003B536A" w:rsidRDefault="00CE0C88">
          <w:pPr>
            <w:pStyle w:val="Sumrio2"/>
            <w:tabs>
              <w:tab w:val="right" w:leader="dot" w:pos="8921"/>
            </w:tabs>
            <w:rPr>
              <w:rFonts w:eastAsiaTheme="minorEastAsia" w:cstheme="minorBidi"/>
              <w:b w:val="0"/>
              <w:bCs w:val="0"/>
              <w:noProof/>
              <w:sz w:val="24"/>
              <w:szCs w:val="24"/>
            </w:rPr>
          </w:pPr>
          <w:hyperlink w:anchor="_Toc499555704" w:history="1">
            <w:r w:rsidR="003B536A" w:rsidRPr="0065459D">
              <w:rPr>
                <w:rStyle w:val="Hiperlink"/>
                <w:noProof/>
              </w:rPr>
              <w:t>8.1 OBJETIVO</w:t>
            </w:r>
            <w:r w:rsidR="003B536A">
              <w:rPr>
                <w:noProof/>
                <w:webHidden/>
              </w:rPr>
              <w:tab/>
            </w:r>
            <w:r w:rsidR="003B536A">
              <w:rPr>
                <w:noProof/>
                <w:webHidden/>
              </w:rPr>
              <w:fldChar w:fldCharType="begin"/>
            </w:r>
            <w:r w:rsidR="003B536A">
              <w:rPr>
                <w:noProof/>
                <w:webHidden/>
              </w:rPr>
              <w:instrText xml:space="preserve"> PAGEREF _Toc499555704 \h </w:instrText>
            </w:r>
            <w:r w:rsidR="003B536A">
              <w:rPr>
                <w:noProof/>
                <w:webHidden/>
              </w:rPr>
            </w:r>
            <w:r w:rsidR="003B536A">
              <w:rPr>
                <w:noProof/>
                <w:webHidden/>
              </w:rPr>
              <w:fldChar w:fldCharType="separate"/>
            </w:r>
            <w:r w:rsidR="003B536A">
              <w:rPr>
                <w:noProof/>
                <w:webHidden/>
              </w:rPr>
              <w:t>66</w:t>
            </w:r>
            <w:r w:rsidR="003B536A">
              <w:rPr>
                <w:noProof/>
                <w:webHidden/>
              </w:rPr>
              <w:fldChar w:fldCharType="end"/>
            </w:r>
          </w:hyperlink>
        </w:p>
        <w:p w14:paraId="2A9F6760" w14:textId="77777777" w:rsidR="003B536A" w:rsidRDefault="00CE0C88">
          <w:pPr>
            <w:pStyle w:val="Sumrio2"/>
            <w:tabs>
              <w:tab w:val="right" w:leader="dot" w:pos="8921"/>
            </w:tabs>
            <w:rPr>
              <w:rFonts w:eastAsiaTheme="minorEastAsia" w:cstheme="minorBidi"/>
              <w:b w:val="0"/>
              <w:bCs w:val="0"/>
              <w:noProof/>
              <w:sz w:val="24"/>
              <w:szCs w:val="24"/>
            </w:rPr>
          </w:pPr>
          <w:hyperlink w:anchor="_Toc499555705" w:history="1">
            <w:r w:rsidR="003B536A" w:rsidRPr="0065459D">
              <w:rPr>
                <w:rStyle w:val="Hiperlink"/>
                <w:noProof/>
              </w:rPr>
              <w:t>8.2 CENÁRIO ATUAL</w:t>
            </w:r>
            <w:r w:rsidR="003B536A">
              <w:rPr>
                <w:noProof/>
                <w:webHidden/>
              </w:rPr>
              <w:tab/>
            </w:r>
            <w:r w:rsidR="003B536A">
              <w:rPr>
                <w:noProof/>
                <w:webHidden/>
              </w:rPr>
              <w:fldChar w:fldCharType="begin"/>
            </w:r>
            <w:r w:rsidR="003B536A">
              <w:rPr>
                <w:noProof/>
                <w:webHidden/>
              </w:rPr>
              <w:instrText xml:space="preserve"> PAGEREF _Toc499555705 \h </w:instrText>
            </w:r>
            <w:r w:rsidR="003B536A">
              <w:rPr>
                <w:noProof/>
                <w:webHidden/>
              </w:rPr>
            </w:r>
            <w:r w:rsidR="003B536A">
              <w:rPr>
                <w:noProof/>
                <w:webHidden/>
              </w:rPr>
              <w:fldChar w:fldCharType="separate"/>
            </w:r>
            <w:r w:rsidR="003B536A">
              <w:rPr>
                <w:noProof/>
                <w:webHidden/>
              </w:rPr>
              <w:t>66</w:t>
            </w:r>
            <w:r w:rsidR="003B536A">
              <w:rPr>
                <w:noProof/>
                <w:webHidden/>
              </w:rPr>
              <w:fldChar w:fldCharType="end"/>
            </w:r>
          </w:hyperlink>
        </w:p>
        <w:p w14:paraId="404D9A9A" w14:textId="77777777" w:rsidR="003B536A" w:rsidRDefault="00CE0C88">
          <w:pPr>
            <w:pStyle w:val="Sumrio2"/>
            <w:tabs>
              <w:tab w:val="right" w:leader="dot" w:pos="8921"/>
            </w:tabs>
            <w:rPr>
              <w:rFonts w:eastAsiaTheme="minorEastAsia" w:cstheme="minorBidi"/>
              <w:b w:val="0"/>
              <w:bCs w:val="0"/>
              <w:noProof/>
              <w:sz w:val="24"/>
              <w:szCs w:val="24"/>
            </w:rPr>
          </w:pPr>
          <w:hyperlink w:anchor="_Toc499555706" w:history="1">
            <w:r w:rsidR="003B536A" w:rsidRPr="0065459D">
              <w:rPr>
                <w:rStyle w:val="Hiperlink"/>
                <w:noProof/>
              </w:rPr>
              <w:t>8.3 DESCRIÇÃO DO PROJETO</w:t>
            </w:r>
            <w:r w:rsidR="003B536A">
              <w:rPr>
                <w:noProof/>
                <w:webHidden/>
              </w:rPr>
              <w:tab/>
            </w:r>
            <w:r w:rsidR="003B536A">
              <w:rPr>
                <w:noProof/>
                <w:webHidden/>
              </w:rPr>
              <w:fldChar w:fldCharType="begin"/>
            </w:r>
            <w:r w:rsidR="003B536A">
              <w:rPr>
                <w:noProof/>
                <w:webHidden/>
              </w:rPr>
              <w:instrText xml:space="preserve"> PAGEREF _Toc499555706 \h </w:instrText>
            </w:r>
            <w:r w:rsidR="003B536A">
              <w:rPr>
                <w:noProof/>
                <w:webHidden/>
              </w:rPr>
            </w:r>
            <w:r w:rsidR="003B536A">
              <w:rPr>
                <w:noProof/>
                <w:webHidden/>
              </w:rPr>
              <w:fldChar w:fldCharType="separate"/>
            </w:r>
            <w:r w:rsidR="003B536A">
              <w:rPr>
                <w:noProof/>
                <w:webHidden/>
              </w:rPr>
              <w:t>66</w:t>
            </w:r>
            <w:r w:rsidR="003B536A">
              <w:rPr>
                <w:noProof/>
                <w:webHidden/>
              </w:rPr>
              <w:fldChar w:fldCharType="end"/>
            </w:r>
          </w:hyperlink>
        </w:p>
        <w:p w14:paraId="7C30DFC8" w14:textId="77777777" w:rsidR="003B536A" w:rsidRDefault="00CE0C88">
          <w:pPr>
            <w:pStyle w:val="Sumrio2"/>
            <w:tabs>
              <w:tab w:val="right" w:leader="dot" w:pos="8921"/>
            </w:tabs>
            <w:rPr>
              <w:rFonts w:eastAsiaTheme="minorEastAsia" w:cstheme="minorBidi"/>
              <w:b w:val="0"/>
              <w:bCs w:val="0"/>
              <w:noProof/>
              <w:sz w:val="24"/>
              <w:szCs w:val="24"/>
            </w:rPr>
          </w:pPr>
          <w:hyperlink w:anchor="_Toc499555707" w:history="1">
            <w:r w:rsidR="003B536A" w:rsidRPr="0065459D">
              <w:rPr>
                <w:rStyle w:val="Hiperlink"/>
                <w:noProof/>
              </w:rPr>
              <w:t>8.4 ENVOLVIMENTO</w:t>
            </w:r>
            <w:r w:rsidR="003B536A">
              <w:rPr>
                <w:noProof/>
                <w:webHidden/>
              </w:rPr>
              <w:tab/>
            </w:r>
            <w:r w:rsidR="003B536A">
              <w:rPr>
                <w:noProof/>
                <w:webHidden/>
              </w:rPr>
              <w:fldChar w:fldCharType="begin"/>
            </w:r>
            <w:r w:rsidR="003B536A">
              <w:rPr>
                <w:noProof/>
                <w:webHidden/>
              </w:rPr>
              <w:instrText xml:space="preserve"> PAGEREF _Toc499555707 \h </w:instrText>
            </w:r>
            <w:r w:rsidR="003B536A">
              <w:rPr>
                <w:noProof/>
                <w:webHidden/>
              </w:rPr>
            </w:r>
            <w:r w:rsidR="003B536A">
              <w:rPr>
                <w:noProof/>
                <w:webHidden/>
              </w:rPr>
              <w:fldChar w:fldCharType="separate"/>
            </w:r>
            <w:r w:rsidR="003B536A">
              <w:rPr>
                <w:noProof/>
                <w:webHidden/>
              </w:rPr>
              <w:t>67</w:t>
            </w:r>
            <w:r w:rsidR="003B536A">
              <w:rPr>
                <w:noProof/>
                <w:webHidden/>
              </w:rPr>
              <w:fldChar w:fldCharType="end"/>
            </w:r>
          </w:hyperlink>
        </w:p>
        <w:p w14:paraId="7A05F3B0" w14:textId="77777777" w:rsidR="003B536A" w:rsidRDefault="00CE0C88">
          <w:pPr>
            <w:pStyle w:val="Sumrio3"/>
            <w:tabs>
              <w:tab w:val="right" w:leader="dot" w:pos="8921"/>
            </w:tabs>
            <w:rPr>
              <w:rFonts w:eastAsiaTheme="minorEastAsia" w:cstheme="minorBidi"/>
              <w:noProof/>
              <w:sz w:val="24"/>
              <w:szCs w:val="24"/>
            </w:rPr>
          </w:pPr>
          <w:hyperlink w:anchor="_Toc499555708" w:history="1">
            <w:r w:rsidR="003B536A" w:rsidRPr="0065459D">
              <w:rPr>
                <w:rStyle w:val="Hiperlink"/>
                <w:rFonts w:ascii="Times New Roman" w:hAnsi="Times New Roman"/>
                <w:b/>
                <w:noProof/>
              </w:rPr>
              <w:t>8.4.1. Abrangência</w:t>
            </w:r>
            <w:r w:rsidR="003B536A">
              <w:rPr>
                <w:noProof/>
                <w:webHidden/>
              </w:rPr>
              <w:tab/>
            </w:r>
            <w:r w:rsidR="003B536A">
              <w:rPr>
                <w:noProof/>
                <w:webHidden/>
              </w:rPr>
              <w:fldChar w:fldCharType="begin"/>
            </w:r>
            <w:r w:rsidR="003B536A">
              <w:rPr>
                <w:noProof/>
                <w:webHidden/>
              </w:rPr>
              <w:instrText xml:space="preserve"> PAGEREF _Toc499555708 \h </w:instrText>
            </w:r>
            <w:r w:rsidR="003B536A">
              <w:rPr>
                <w:noProof/>
                <w:webHidden/>
              </w:rPr>
            </w:r>
            <w:r w:rsidR="003B536A">
              <w:rPr>
                <w:noProof/>
                <w:webHidden/>
              </w:rPr>
              <w:fldChar w:fldCharType="separate"/>
            </w:r>
            <w:r w:rsidR="003B536A">
              <w:rPr>
                <w:noProof/>
                <w:webHidden/>
              </w:rPr>
              <w:t>67</w:t>
            </w:r>
            <w:r w:rsidR="003B536A">
              <w:rPr>
                <w:noProof/>
                <w:webHidden/>
              </w:rPr>
              <w:fldChar w:fldCharType="end"/>
            </w:r>
          </w:hyperlink>
        </w:p>
        <w:p w14:paraId="5162A6D7" w14:textId="77777777" w:rsidR="003B536A" w:rsidRDefault="00CE0C88">
          <w:pPr>
            <w:pStyle w:val="Sumrio2"/>
            <w:tabs>
              <w:tab w:val="right" w:leader="dot" w:pos="8921"/>
            </w:tabs>
            <w:rPr>
              <w:rFonts w:eastAsiaTheme="minorEastAsia" w:cstheme="minorBidi"/>
              <w:b w:val="0"/>
              <w:bCs w:val="0"/>
              <w:noProof/>
              <w:sz w:val="24"/>
              <w:szCs w:val="24"/>
            </w:rPr>
          </w:pPr>
          <w:hyperlink w:anchor="_Toc499555709" w:history="1">
            <w:r w:rsidR="003B536A" w:rsidRPr="0065459D">
              <w:rPr>
                <w:rStyle w:val="Hiperlink"/>
                <w:noProof/>
              </w:rPr>
              <w:t>8.5 RESTRIÇÕES</w:t>
            </w:r>
            <w:r w:rsidR="003B536A">
              <w:rPr>
                <w:noProof/>
                <w:webHidden/>
              </w:rPr>
              <w:tab/>
            </w:r>
            <w:r w:rsidR="003B536A">
              <w:rPr>
                <w:noProof/>
                <w:webHidden/>
              </w:rPr>
              <w:fldChar w:fldCharType="begin"/>
            </w:r>
            <w:r w:rsidR="003B536A">
              <w:rPr>
                <w:noProof/>
                <w:webHidden/>
              </w:rPr>
              <w:instrText xml:space="preserve"> PAGEREF _Toc499555709 \h </w:instrText>
            </w:r>
            <w:r w:rsidR="003B536A">
              <w:rPr>
                <w:noProof/>
                <w:webHidden/>
              </w:rPr>
            </w:r>
            <w:r w:rsidR="003B536A">
              <w:rPr>
                <w:noProof/>
                <w:webHidden/>
              </w:rPr>
              <w:fldChar w:fldCharType="separate"/>
            </w:r>
            <w:r w:rsidR="003B536A">
              <w:rPr>
                <w:noProof/>
                <w:webHidden/>
              </w:rPr>
              <w:t>67</w:t>
            </w:r>
            <w:r w:rsidR="003B536A">
              <w:rPr>
                <w:noProof/>
                <w:webHidden/>
              </w:rPr>
              <w:fldChar w:fldCharType="end"/>
            </w:r>
          </w:hyperlink>
        </w:p>
        <w:p w14:paraId="50A76257" w14:textId="77777777" w:rsidR="003B536A" w:rsidRDefault="00CE0C88">
          <w:pPr>
            <w:pStyle w:val="Sumrio2"/>
            <w:tabs>
              <w:tab w:val="right" w:leader="dot" w:pos="8921"/>
            </w:tabs>
            <w:rPr>
              <w:rFonts w:eastAsiaTheme="minorEastAsia" w:cstheme="minorBidi"/>
              <w:b w:val="0"/>
              <w:bCs w:val="0"/>
              <w:noProof/>
              <w:sz w:val="24"/>
              <w:szCs w:val="24"/>
            </w:rPr>
          </w:pPr>
          <w:hyperlink w:anchor="_Toc499555710" w:history="1">
            <w:r w:rsidR="003B536A" w:rsidRPr="0065459D">
              <w:rPr>
                <w:rStyle w:val="Hiperlink"/>
                <w:noProof/>
              </w:rPr>
              <w:t>8.6 PROPOSTA DE SOLUÇÃO TECNOLÓGICA ESCOLHIDA</w:t>
            </w:r>
            <w:r w:rsidR="003B536A">
              <w:rPr>
                <w:noProof/>
                <w:webHidden/>
              </w:rPr>
              <w:tab/>
            </w:r>
            <w:r w:rsidR="003B536A">
              <w:rPr>
                <w:noProof/>
                <w:webHidden/>
              </w:rPr>
              <w:fldChar w:fldCharType="begin"/>
            </w:r>
            <w:r w:rsidR="003B536A">
              <w:rPr>
                <w:noProof/>
                <w:webHidden/>
              </w:rPr>
              <w:instrText xml:space="preserve"> PAGEREF _Toc499555710 \h </w:instrText>
            </w:r>
            <w:r w:rsidR="003B536A">
              <w:rPr>
                <w:noProof/>
                <w:webHidden/>
              </w:rPr>
            </w:r>
            <w:r w:rsidR="003B536A">
              <w:rPr>
                <w:noProof/>
                <w:webHidden/>
              </w:rPr>
              <w:fldChar w:fldCharType="separate"/>
            </w:r>
            <w:r w:rsidR="003B536A">
              <w:rPr>
                <w:noProof/>
                <w:webHidden/>
              </w:rPr>
              <w:t>68</w:t>
            </w:r>
            <w:r w:rsidR="003B536A">
              <w:rPr>
                <w:noProof/>
                <w:webHidden/>
              </w:rPr>
              <w:fldChar w:fldCharType="end"/>
            </w:r>
          </w:hyperlink>
        </w:p>
        <w:p w14:paraId="40749473" w14:textId="77777777" w:rsidR="003B536A" w:rsidRDefault="00CE0C88">
          <w:pPr>
            <w:pStyle w:val="Sumrio2"/>
            <w:tabs>
              <w:tab w:val="right" w:leader="dot" w:pos="8921"/>
            </w:tabs>
            <w:rPr>
              <w:rFonts w:eastAsiaTheme="minorEastAsia" w:cstheme="minorBidi"/>
              <w:b w:val="0"/>
              <w:bCs w:val="0"/>
              <w:noProof/>
              <w:sz w:val="24"/>
              <w:szCs w:val="24"/>
            </w:rPr>
          </w:pPr>
          <w:hyperlink w:anchor="_Toc499555711" w:history="1">
            <w:r w:rsidR="003B536A" w:rsidRPr="0065459D">
              <w:rPr>
                <w:rStyle w:val="Hiperlink"/>
                <w:noProof/>
              </w:rPr>
              <w:t>8.8 DIAGRAMA DE ATIVIDADES</w:t>
            </w:r>
            <w:r w:rsidR="003B536A">
              <w:rPr>
                <w:noProof/>
                <w:webHidden/>
              </w:rPr>
              <w:tab/>
            </w:r>
            <w:r w:rsidR="003B536A">
              <w:rPr>
                <w:noProof/>
                <w:webHidden/>
              </w:rPr>
              <w:fldChar w:fldCharType="begin"/>
            </w:r>
            <w:r w:rsidR="003B536A">
              <w:rPr>
                <w:noProof/>
                <w:webHidden/>
              </w:rPr>
              <w:instrText xml:space="preserve"> PAGEREF _Toc499555711 \h </w:instrText>
            </w:r>
            <w:r w:rsidR="003B536A">
              <w:rPr>
                <w:noProof/>
                <w:webHidden/>
              </w:rPr>
            </w:r>
            <w:r w:rsidR="003B536A">
              <w:rPr>
                <w:noProof/>
                <w:webHidden/>
              </w:rPr>
              <w:fldChar w:fldCharType="separate"/>
            </w:r>
            <w:r w:rsidR="003B536A">
              <w:rPr>
                <w:noProof/>
                <w:webHidden/>
              </w:rPr>
              <w:t>68</w:t>
            </w:r>
            <w:r w:rsidR="003B536A">
              <w:rPr>
                <w:noProof/>
                <w:webHidden/>
              </w:rPr>
              <w:fldChar w:fldCharType="end"/>
            </w:r>
          </w:hyperlink>
        </w:p>
        <w:p w14:paraId="536FC862" w14:textId="77777777" w:rsidR="003B536A" w:rsidRDefault="00CE0C88">
          <w:pPr>
            <w:pStyle w:val="Sumrio2"/>
            <w:tabs>
              <w:tab w:val="right" w:leader="dot" w:pos="8921"/>
            </w:tabs>
            <w:rPr>
              <w:rFonts w:eastAsiaTheme="minorEastAsia" w:cstheme="minorBidi"/>
              <w:b w:val="0"/>
              <w:bCs w:val="0"/>
              <w:noProof/>
              <w:sz w:val="24"/>
              <w:szCs w:val="24"/>
            </w:rPr>
          </w:pPr>
          <w:hyperlink w:anchor="_Toc499555712" w:history="1">
            <w:r w:rsidR="003B536A" w:rsidRPr="0065459D">
              <w:rPr>
                <w:rStyle w:val="Hiperlink"/>
                <w:noProof/>
              </w:rPr>
              <w:t>8.9 REGRAS DE NEGÓCIO</w:t>
            </w:r>
            <w:r w:rsidR="003B536A">
              <w:rPr>
                <w:noProof/>
                <w:webHidden/>
              </w:rPr>
              <w:tab/>
            </w:r>
            <w:r w:rsidR="003B536A">
              <w:rPr>
                <w:noProof/>
                <w:webHidden/>
              </w:rPr>
              <w:fldChar w:fldCharType="begin"/>
            </w:r>
            <w:r w:rsidR="003B536A">
              <w:rPr>
                <w:noProof/>
                <w:webHidden/>
              </w:rPr>
              <w:instrText xml:space="preserve"> PAGEREF _Toc499555712 \h </w:instrText>
            </w:r>
            <w:r w:rsidR="003B536A">
              <w:rPr>
                <w:noProof/>
                <w:webHidden/>
              </w:rPr>
            </w:r>
            <w:r w:rsidR="003B536A">
              <w:rPr>
                <w:noProof/>
                <w:webHidden/>
              </w:rPr>
              <w:fldChar w:fldCharType="separate"/>
            </w:r>
            <w:r w:rsidR="003B536A">
              <w:rPr>
                <w:noProof/>
                <w:webHidden/>
              </w:rPr>
              <w:t>70</w:t>
            </w:r>
            <w:r w:rsidR="003B536A">
              <w:rPr>
                <w:noProof/>
                <w:webHidden/>
              </w:rPr>
              <w:fldChar w:fldCharType="end"/>
            </w:r>
          </w:hyperlink>
        </w:p>
        <w:p w14:paraId="026731D2" w14:textId="77777777" w:rsidR="003B536A" w:rsidRDefault="00CE0C88">
          <w:pPr>
            <w:pStyle w:val="Sumrio2"/>
            <w:tabs>
              <w:tab w:val="right" w:leader="dot" w:pos="8921"/>
            </w:tabs>
            <w:rPr>
              <w:rFonts w:eastAsiaTheme="minorEastAsia" w:cstheme="minorBidi"/>
              <w:b w:val="0"/>
              <w:bCs w:val="0"/>
              <w:noProof/>
              <w:sz w:val="24"/>
              <w:szCs w:val="24"/>
            </w:rPr>
          </w:pPr>
          <w:hyperlink w:anchor="_Toc499555713" w:history="1">
            <w:r w:rsidR="003B536A" w:rsidRPr="0065459D">
              <w:rPr>
                <w:rStyle w:val="Hiperlink"/>
                <w:noProof/>
              </w:rPr>
              <w:t>8.10 INTERFACE VISUAL</w:t>
            </w:r>
            <w:r w:rsidR="003B536A">
              <w:rPr>
                <w:noProof/>
                <w:webHidden/>
              </w:rPr>
              <w:tab/>
            </w:r>
            <w:r w:rsidR="003B536A">
              <w:rPr>
                <w:noProof/>
                <w:webHidden/>
              </w:rPr>
              <w:fldChar w:fldCharType="begin"/>
            </w:r>
            <w:r w:rsidR="003B536A">
              <w:rPr>
                <w:noProof/>
                <w:webHidden/>
              </w:rPr>
              <w:instrText xml:space="preserve"> PAGEREF _Toc499555713 \h </w:instrText>
            </w:r>
            <w:r w:rsidR="003B536A">
              <w:rPr>
                <w:noProof/>
                <w:webHidden/>
              </w:rPr>
            </w:r>
            <w:r w:rsidR="003B536A">
              <w:rPr>
                <w:noProof/>
                <w:webHidden/>
              </w:rPr>
              <w:fldChar w:fldCharType="separate"/>
            </w:r>
            <w:r w:rsidR="003B536A">
              <w:rPr>
                <w:noProof/>
                <w:webHidden/>
              </w:rPr>
              <w:t>71</w:t>
            </w:r>
            <w:r w:rsidR="003B536A">
              <w:rPr>
                <w:noProof/>
                <w:webHidden/>
              </w:rPr>
              <w:fldChar w:fldCharType="end"/>
            </w:r>
          </w:hyperlink>
        </w:p>
        <w:p w14:paraId="4BEEED13" w14:textId="77777777" w:rsidR="003B536A" w:rsidRDefault="00CE0C88">
          <w:pPr>
            <w:pStyle w:val="Sumrio1"/>
            <w:tabs>
              <w:tab w:val="right" w:leader="dot" w:pos="8921"/>
            </w:tabs>
            <w:rPr>
              <w:rFonts w:eastAsiaTheme="minorEastAsia" w:cstheme="minorBidi"/>
              <w:b w:val="0"/>
              <w:bCs w:val="0"/>
              <w:noProof/>
            </w:rPr>
          </w:pPr>
          <w:hyperlink w:anchor="_Toc499555714" w:history="1">
            <w:r w:rsidR="003B536A" w:rsidRPr="0065459D">
              <w:rPr>
                <w:rStyle w:val="Hiperlink"/>
                <w:noProof/>
              </w:rPr>
              <w:t>9 INFRAESTRUTURA</w:t>
            </w:r>
            <w:r w:rsidR="003B536A">
              <w:rPr>
                <w:noProof/>
                <w:webHidden/>
              </w:rPr>
              <w:tab/>
            </w:r>
            <w:r w:rsidR="003B536A">
              <w:rPr>
                <w:noProof/>
                <w:webHidden/>
              </w:rPr>
              <w:fldChar w:fldCharType="begin"/>
            </w:r>
            <w:r w:rsidR="003B536A">
              <w:rPr>
                <w:noProof/>
                <w:webHidden/>
              </w:rPr>
              <w:instrText xml:space="preserve"> PAGEREF _Toc499555714 \h </w:instrText>
            </w:r>
            <w:r w:rsidR="003B536A">
              <w:rPr>
                <w:noProof/>
                <w:webHidden/>
              </w:rPr>
            </w:r>
            <w:r w:rsidR="003B536A">
              <w:rPr>
                <w:noProof/>
                <w:webHidden/>
              </w:rPr>
              <w:fldChar w:fldCharType="separate"/>
            </w:r>
            <w:r w:rsidR="003B536A">
              <w:rPr>
                <w:noProof/>
                <w:webHidden/>
              </w:rPr>
              <w:t>76</w:t>
            </w:r>
            <w:r w:rsidR="003B536A">
              <w:rPr>
                <w:noProof/>
                <w:webHidden/>
              </w:rPr>
              <w:fldChar w:fldCharType="end"/>
            </w:r>
          </w:hyperlink>
        </w:p>
        <w:p w14:paraId="2809DD0E" w14:textId="77777777" w:rsidR="003B536A" w:rsidRDefault="00CE0C88">
          <w:pPr>
            <w:pStyle w:val="Sumrio1"/>
            <w:tabs>
              <w:tab w:val="right" w:leader="dot" w:pos="8921"/>
            </w:tabs>
            <w:rPr>
              <w:rFonts w:eastAsiaTheme="minorEastAsia" w:cstheme="minorBidi"/>
              <w:b w:val="0"/>
              <w:bCs w:val="0"/>
              <w:noProof/>
            </w:rPr>
          </w:pPr>
          <w:hyperlink w:anchor="_Toc499555715" w:history="1">
            <w:r w:rsidR="003B536A" w:rsidRPr="0065459D">
              <w:rPr>
                <w:rStyle w:val="Hiperlink"/>
                <w:noProof/>
              </w:rPr>
              <w:t>10 CONCLUSÃO</w:t>
            </w:r>
            <w:r w:rsidR="003B536A">
              <w:rPr>
                <w:noProof/>
                <w:webHidden/>
              </w:rPr>
              <w:tab/>
            </w:r>
            <w:r w:rsidR="003B536A">
              <w:rPr>
                <w:noProof/>
                <w:webHidden/>
              </w:rPr>
              <w:fldChar w:fldCharType="begin"/>
            </w:r>
            <w:r w:rsidR="003B536A">
              <w:rPr>
                <w:noProof/>
                <w:webHidden/>
              </w:rPr>
              <w:instrText xml:space="preserve"> PAGEREF _Toc499555715 \h </w:instrText>
            </w:r>
            <w:r w:rsidR="003B536A">
              <w:rPr>
                <w:noProof/>
                <w:webHidden/>
              </w:rPr>
            </w:r>
            <w:r w:rsidR="003B536A">
              <w:rPr>
                <w:noProof/>
                <w:webHidden/>
              </w:rPr>
              <w:fldChar w:fldCharType="separate"/>
            </w:r>
            <w:r w:rsidR="003B536A">
              <w:rPr>
                <w:noProof/>
                <w:webHidden/>
              </w:rPr>
              <w:t>78</w:t>
            </w:r>
            <w:r w:rsidR="003B536A">
              <w:rPr>
                <w:noProof/>
                <w:webHidden/>
              </w:rPr>
              <w:fldChar w:fldCharType="end"/>
            </w:r>
          </w:hyperlink>
        </w:p>
        <w:p w14:paraId="1D7222D4" w14:textId="77777777" w:rsidR="003B536A" w:rsidRDefault="00CE0C88">
          <w:pPr>
            <w:pStyle w:val="Sumrio1"/>
            <w:tabs>
              <w:tab w:val="right" w:leader="dot" w:pos="8921"/>
            </w:tabs>
            <w:rPr>
              <w:rFonts w:eastAsiaTheme="minorEastAsia" w:cstheme="minorBidi"/>
              <w:b w:val="0"/>
              <w:bCs w:val="0"/>
              <w:noProof/>
            </w:rPr>
          </w:pPr>
          <w:hyperlink w:anchor="_Toc499555716" w:history="1">
            <w:r w:rsidR="003B536A" w:rsidRPr="0065459D">
              <w:rPr>
                <w:rStyle w:val="Hiperlink"/>
                <w:noProof/>
              </w:rPr>
              <w:t>11 TRABALHOS FUTUROS</w:t>
            </w:r>
            <w:r w:rsidR="003B536A">
              <w:rPr>
                <w:noProof/>
                <w:webHidden/>
              </w:rPr>
              <w:tab/>
            </w:r>
            <w:r w:rsidR="003B536A">
              <w:rPr>
                <w:noProof/>
                <w:webHidden/>
              </w:rPr>
              <w:fldChar w:fldCharType="begin"/>
            </w:r>
            <w:r w:rsidR="003B536A">
              <w:rPr>
                <w:noProof/>
                <w:webHidden/>
              </w:rPr>
              <w:instrText xml:space="preserve"> PAGEREF _Toc499555716 \h </w:instrText>
            </w:r>
            <w:r w:rsidR="003B536A">
              <w:rPr>
                <w:noProof/>
                <w:webHidden/>
              </w:rPr>
            </w:r>
            <w:r w:rsidR="003B536A">
              <w:rPr>
                <w:noProof/>
                <w:webHidden/>
              </w:rPr>
              <w:fldChar w:fldCharType="separate"/>
            </w:r>
            <w:r w:rsidR="003B536A">
              <w:rPr>
                <w:noProof/>
                <w:webHidden/>
              </w:rPr>
              <w:t>79</w:t>
            </w:r>
            <w:r w:rsidR="003B536A">
              <w:rPr>
                <w:noProof/>
                <w:webHidden/>
              </w:rPr>
              <w:fldChar w:fldCharType="end"/>
            </w:r>
          </w:hyperlink>
        </w:p>
        <w:p w14:paraId="3EAED018" w14:textId="77777777" w:rsidR="003B536A" w:rsidRDefault="00CE0C88">
          <w:pPr>
            <w:pStyle w:val="Sumrio1"/>
            <w:tabs>
              <w:tab w:val="right" w:leader="dot" w:pos="8921"/>
            </w:tabs>
            <w:rPr>
              <w:rFonts w:eastAsiaTheme="minorEastAsia" w:cstheme="minorBidi"/>
              <w:b w:val="0"/>
              <w:bCs w:val="0"/>
              <w:noProof/>
            </w:rPr>
          </w:pPr>
          <w:hyperlink w:anchor="_Toc499555717" w:history="1">
            <w:r w:rsidR="003B536A" w:rsidRPr="0065459D">
              <w:rPr>
                <w:rStyle w:val="Hiperlink"/>
                <w:noProof/>
              </w:rPr>
              <w:t>12 REFERÊNCIAS</w:t>
            </w:r>
            <w:r w:rsidR="003B536A">
              <w:rPr>
                <w:noProof/>
                <w:webHidden/>
              </w:rPr>
              <w:tab/>
            </w:r>
            <w:r w:rsidR="003B536A">
              <w:rPr>
                <w:noProof/>
                <w:webHidden/>
              </w:rPr>
              <w:fldChar w:fldCharType="begin"/>
            </w:r>
            <w:r w:rsidR="003B536A">
              <w:rPr>
                <w:noProof/>
                <w:webHidden/>
              </w:rPr>
              <w:instrText xml:space="preserve"> PAGEREF _Toc499555717 \h </w:instrText>
            </w:r>
            <w:r w:rsidR="003B536A">
              <w:rPr>
                <w:noProof/>
                <w:webHidden/>
              </w:rPr>
            </w:r>
            <w:r w:rsidR="003B536A">
              <w:rPr>
                <w:noProof/>
                <w:webHidden/>
              </w:rPr>
              <w:fldChar w:fldCharType="separate"/>
            </w:r>
            <w:r w:rsidR="003B536A">
              <w:rPr>
                <w:noProof/>
                <w:webHidden/>
              </w:rPr>
              <w:t>80</w:t>
            </w:r>
            <w:r w:rsidR="003B536A">
              <w:rPr>
                <w:noProof/>
                <w:webHidden/>
              </w:rPr>
              <w:fldChar w:fldCharType="end"/>
            </w:r>
          </w:hyperlink>
        </w:p>
        <w:p w14:paraId="53720195" w14:textId="77777777" w:rsidR="003B536A" w:rsidRDefault="00CE0C88">
          <w:pPr>
            <w:pStyle w:val="Sumrio1"/>
            <w:tabs>
              <w:tab w:val="right" w:leader="dot" w:pos="8921"/>
            </w:tabs>
            <w:rPr>
              <w:rFonts w:eastAsiaTheme="minorEastAsia" w:cstheme="minorBidi"/>
              <w:b w:val="0"/>
              <w:bCs w:val="0"/>
              <w:noProof/>
            </w:rPr>
          </w:pPr>
          <w:hyperlink w:anchor="_Toc499555718" w:history="1">
            <w:r w:rsidR="003B536A" w:rsidRPr="0065459D">
              <w:rPr>
                <w:rStyle w:val="Hiperlink"/>
                <w:noProof/>
              </w:rPr>
              <w:t>13 APÊNDICE</w:t>
            </w:r>
            <w:r w:rsidR="003B536A">
              <w:rPr>
                <w:noProof/>
                <w:webHidden/>
              </w:rPr>
              <w:tab/>
            </w:r>
            <w:r w:rsidR="003B536A">
              <w:rPr>
                <w:noProof/>
                <w:webHidden/>
              </w:rPr>
              <w:fldChar w:fldCharType="begin"/>
            </w:r>
            <w:r w:rsidR="003B536A">
              <w:rPr>
                <w:noProof/>
                <w:webHidden/>
              </w:rPr>
              <w:instrText xml:space="preserve"> PAGEREF _Toc499555718 \h </w:instrText>
            </w:r>
            <w:r w:rsidR="003B536A">
              <w:rPr>
                <w:noProof/>
                <w:webHidden/>
              </w:rPr>
            </w:r>
            <w:r w:rsidR="003B536A">
              <w:rPr>
                <w:noProof/>
                <w:webHidden/>
              </w:rPr>
              <w:fldChar w:fldCharType="separate"/>
            </w:r>
            <w:r w:rsidR="003B536A">
              <w:rPr>
                <w:noProof/>
                <w:webHidden/>
              </w:rPr>
              <w:t>82</w:t>
            </w:r>
            <w:r w:rsidR="003B536A">
              <w:rPr>
                <w:noProof/>
                <w:webHidden/>
              </w:rPr>
              <w:fldChar w:fldCharType="end"/>
            </w:r>
          </w:hyperlink>
        </w:p>
        <w:p w14:paraId="57B39B4D" w14:textId="77777777" w:rsidR="003B536A" w:rsidRDefault="00CE0C88">
          <w:pPr>
            <w:pStyle w:val="Sumrio2"/>
            <w:tabs>
              <w:tab w:val="right" w:leader="dot" w:pos="8921"/>
            </w:tabs>
            <w:rPr>
              <w:rFonts w:eastAsiaTheme="minorEastAsia" w:cstheme="minorBidi"/>
              <w:b w:val="0"/>
              <w:bCs w:val="0"/>
              <w:noProof/>
              <w:sz w:val="24"/>
              <w:szCs w:val="24"/>
            </w:rPr>
          </w:pPr>
          <w:hyperlink w:anchor="_Toc499555719" w:history="1">
            <w:r w:rsidR="003B536A" w:rsidRPr="0065459D">
              <w:rPr>
                <w:rStyle w:val="Hiperlink"/>
                <w:noProof/>
              </w:rPr>
              <w:t>Apêndice 13.1 – Dockerfile - X64</w:t>
            </w:r>
            <w:r w:rsidR="003B536A">
              <w:rPr>
                <w:noProof/>
                <w:webHidden/>
              </w:rPr>
              <w:tab/>
            </w:r>
            <w:r w:rsidR="003B536A">
              <w:rPr>
                <w:noProof/>
                <w:webHidden/>
              </w:rPr>
              <w:fldChar w:fldCharType="begin"/>
            </w:r>
            <w:r w:rsidR="003B536A">
              <w:rPr>
                <w:noProof/>
                <w:webHidden/>
              </w:rPr>
              <w:instrText xml:space="preserve"> PAGEREF _Toc499555719 \h </w:instrText>
            </w:r>
            <w:r w:rsidR="003B536A">
              <w:rPr>
                <w:noProof/>
                <w:webHidden/>
              </w:rPr>
            </w:r>
            <w:r w:rsidR="003B536A">
              <w:rPr>
                <w:noProof/>
                <w:webHidden/>
              </w:rPr>
              <w:fldChar w:fldCharType="separate"/>
            </w:r>
            <w:r w:rsidR="003B536A">
              <w:rPr>
                <w:noProof/>
                <w:webHidden/>
              </w:rPr>
              <w:t>82</w:t>
            </w:r>
            <w:r w:rsidR="003B536A">
              <w:rPr>
                <w:noProof/>
                <w:webHidden/>
              </w:rPr>
              <w:fldChar w:fldCharType="end"/>
            </w:r>
          </w:hyperlink>
        </w:p>
        <w:p w14:paraId="2059C193" w14:textId="77777777" w:rsidR="003B536A" w:rsidRDefault="00CE0C88">
          <w:pPr>
            <w:pStyle w:val="Sumrio2"/>
            <w:tabs>
              <w:tab w:val="right" w:leader="dot" w:pos="8921"/>
            </w:tabs>
            <w:rPr>
              <w:rFonts w:eastAsiaTheme="minorEastAsia" w:cstheme="minorBidi"/>
              <w:b w:val="0"/>
              <w:bCs w:val="0"/>
              <w:noProof/>
              <w:sz w:val="24"/>
              <w:szCs w:val="24"/>
            </w:rPr>
          </w:pPr>
          <w:hyperlink w:anchor="_Toc499555720" w:history="1">
            <w:r w:rsidR="003B536A" w:rsidRPr="0065459D">
              <w:rPr>
                <w:rStyle w:val="Hiperlink"/>
                <w:noProof/>
              </w:rPr>
              <w:t>Apêndice 13.2 – Docker-compose versão 2 - X64</w:t>
            </w:r>
            <w:r w:rsidR="003B536A">
              <w:rPr>
                <w:noProof/>
                <w:webHidden/>
              </w:rPr>
              <w:tab/>
            </w:r>
            <w:r w:rsidR="003B536A">
              <w:rPr>
                <w:noProof/>
                <w:webHidden/>
              </w:rPr>
              <w:fldChar w:fldCharType="begin"/>
            </w:r>
            <w:r w:rsidR="003B536A">
              <w:rPr>
                <w:noProof/>
                <w:webHidden/>
              </w:rPr>
              <w:instrText xml:space="preserve"> PAGEREF _Toc499555720 \h </w:instrText>
            </w:r>
            <w:r w:rsidR="003B536A">
              <w:rPr>
                <w:noProof/>
                <w:webHidden/>
              </w:rPr>
            </w:r>
            <w:r w:rsidR="003B536A">
              <w:rPr>
                <w:noProof/>
                <w:webHidden/>
              </w:rPr>
              <w:fldChar w:fldCharType="separate"/>
            </w:r>
            <w:r w:rsidR="003B536A">
              <w:rPr>
                <w:noProof/>
                <w:webHidden/>
              </w:rPr>
              <w:t>84</w:t>
            </w:r>
            <w:r w:rsidR="003B536A">
              <w:rPr>
                <w:noProof/>
                <w:webHidden/>
              </w:rPr>
              <w:fldChar w:fldCharType="end"/>
            </w:r>
          </w:hyperlink>
        </w:p>
        <w:p w14:paraId="2E63EDC2" w14:textId="77777777" w:rsidR="003B536A" w:rsidRDefault="00CE0C88">
          <w:pPr>
            <w:pStyle w:val="Sumrio2"/>
            <w:tabs>
              <w:tab w:val="right" w:leader="dot" w:pos="8921"/>
            </w:tabs>
            <w:rPr>
              <w:rFonts w:eastAsiaTheme="minorEastAsia" w:cstheme="minorBidi"/>
              <w:b w:val="0"/>
              <w:bCs w:val="0"/>
              <w:noProof/>
              <w:sz w:val="24"/>
              <w:szCs w:val="24"/>
            </w:rPr>
          </w:pPr>
          <w:hyperlink w:anchor="_Toc499555721" w:history="1">
            <w:r w:rsidR="003B536A" w:rsidRPr="0065459D">
              <w:rPr>
                <w:rStyle w:val="Hiperlink"/>
                <w:noProof/>
              </w:rPr>
              <w:t>Apêndice 13.3 – Dockerfile – ARM</w:t>
            </w:r>
            <w:r w:rsidR="003B536A">
              <w:rPr>
                <w:noProof/>
                <w:webHidden/>
              </w:rPr>
              <w:tab/>
            </w:r>
            <w:r w:rsidR="003B536A">
              <w:rPr>
                <w:noProof/>
                <w:webHidden/>
              </w:rPr>
              <w:fldChar w:fldCharType="begin"/>
            </w:r>
            <w:r w:rsidR="003B536A">
              <w:rPr>
                <w:noProof/>
                <w:webHidden/>
              </w:rPr>
              <w:instrText xml:space="preserve"> PAGEREF _Toc499555721 \h </w:instrText>
            </w:r>
            <w:r w:rsidR="003B536A">
              <w:rPr>
                <w:noProof/>
                <w:webHidden/>
              </w:rPr>
            </w:r>
            <w:r w:rsidR="003B536A">
              <w:rPr>
                <w:noProof/>
                <w:webHidden/>
              </w:rPr>
              <w:fldChar w:fldCharType="separate"/>
            </w:r>
            <w:r w:rsidR="003B536A">
              <w:rPr>
                <w:noProof/>
                <w:webHidden/>
              </w:rPr>
              <w:t>86</w:t>
            </w:r>
            <w:r w:rsidR="003B536A">
              <w:rPr>
                <w:noProof/>
                <w:webHidden/>
              </w:rPr>
              <w:fldChar w:fldCharType="end"/>
            </w:r>
          </w:hyperlink>
        </w:p>
        <w:p w14:paraId="4AA4FEA6" w14:textId="77777777" w:rsidR="003B536A" w:rsidRDefault="00CE0C88">
          <w:pPr>
            <w:pStyle w:val="Sumrio2"/>
            <w:tabs>
              <w:tab w:val="right" w:leader="dot" w:pos="8921"/>
            </w:tabs>
            <w:rPr>
              <w:rFonts w:eastAsiaTheme="minorEastAsia" w:cstheme="minorBidi"/>
              <w:b w:val="0"/>
              <w:bCs w:val="0"/>
              <w:noProof/>
              <w:sz w:val="24"/>
              <w:szCs w:val="24"/>
            </w:rPr>
          </w:pPr>
          <w:hyperlink w:anchor="_Toc499555722" w:history="1">
            <w:r w:rsidR="003B536A" w:rsidRPr="0065459D">
              <w:rPr>
                <w:rStyle w:val="Hiperlink"/>
                <w:noProof/>
              </w:rPr>
              <w:t>Apêndice 13.4 – Docker-compose versão 2 - ARM</w:t>
            </w:r>
            <w:r w:rsidR="003B536A">
              <w:rPr>
                <w:noProof/>
                <w:webHidden/>
              </w:rPr>
              <w:tab/>
            </w:r>
            <w:r w:rsidR="003B536A">
              <w:rPr>
                <w:noProof/>
                <w:webHidden/>
              </w:rPr>
              <w:fldChar w:fldCharType="begin"/>
            </w:r>
            <w:r w:rsidR="003B536A">
              <w:rPr>
                <w:noProof/>
                <w:webHidden/>
              </w:rPr>
              <w:instrText xml:space="preserve"> PAGEREF _Toc499555722 \h </w:instrText>
            </w:r>
            <w:r w:rsidR="003B536A">
              <w:rPr>
                <w:noProof/>
                <w:webHidden/>
              </w:rPr>
            </w:r>
            <w:r w:rsidR="003B536A">
              <w:rPr>
                <w:noProof/>
                <w:webHidden/>
              </w:rPr>
              <w:fldChar w:fldCharType="separate"/>
            </w:r>
            <w:r w:rsidR="003B536A">
              <w:rPr>
                <w:noProof/>
                <w:webHidden/>
              </w:rPr>
              <w:t>88</w:t>
            </w:r>
            <w:r w:rsidR="003B536A">
              <w:rPr>
                <w:noProof/>
                <w:webHidden/>
              </w:rPr>
              <w:fldChar w:fldCharType="end"/>
            </w:r>
          </w:hyperlink>
        </w:p>
        <w:p w14:paraId="36C9F19C" w14:textId="77777777" w:rsidR="003B536A" w:rsidRDefault="00CE0C88">
          <w:pPr>
            <w:pStyle w:val="Sumrio2"/>
            <w:tabs>
              <w:tab w:val="right" w:leader="dot" w:pos="8921"/>
            </w:tabs>
            <w:rPr>
              <w:rFonts w:eastAsiaTheme="minorEastAsia" w:cstheme="minorBidi"/>
              <w:b w:val="0"/>
              <w:bCs w:val="0"/>
              <w:noProof/>
              <w:sz w:val="24"/>
              <w:szCs w:val="24"/>
            </w:rPr>
          </w:pPr>
          <w:hyperlink w:anchor="_Toc499555723" w:history="1">
            <w:r w:rsidR="003B536A" w:rsidRPr="0065459D">
              <w:rPr>
                <w:rStyle w:val="Hiperlink"/>
                <w:noProof/>
              </w:rPr>
              <w:t>Apêndice 13.5 – Docker-compose versão 3 - ARM</w:t>
            </w:r>
            <w:r w:rsidR="003B536A">
              <w:rPr>
                <w:noProof/>
                <w:webHidden/>
              </w:rPr>
              <w:tab/>
            </w:r>
            <w:r w:rsidR="003B536A">
              <w:rPr>
                <w:noProof/>
                <w:webHidden/>
              </w:rPr>
              <w:fldChar w:fldCharType="begin"/>
            </w:r>
            <w:r w:rsidR="003B536A">
              <w:rPr>
                <w:noProof/>
                <w:webHidden/>
              </w:rPr>
              <w:instrText xml:space="preserve"> PAGEREF _Toc499555723 \h </w:instrText>
            </w:r>
            <w:r w:rsidR="003B536A">
              <w:rPr>
                <w:noProof/>
                <w:webHidden/>
              </w:rPr>
            </w:r>
            <w:r w:rsidR="003B536A">
              <w:rPr>
                <w:noProof/>
                <w:webHidden/>
              </w:rPr>
              <w:fldChar w:fldCharType="separate"/>
            </w:r>
            <w:r w:rsidR="003B536A">
              <w:rPr>
                <w:noProof/>
                <w:webHidden/>
              </w:rPr>
              <w:t>90</w:t>
            </w:r>
            <w:r w:rsidR="003B536A">
              <w:rPr>
                <w:noProof/>
                <w:webHidden/>
              </w:rPr>
              <w:fldChar w:fldCharType="end"/>
            </w:r>
          </w:hyperlink>
        </w:p>
        <w:p w14:paraId="13AF3805" w14:textId="77777777" w:rsidR="003E3881" w:rsidRPr="007F6F71" w:rsidRDefault="003E3881" w:rsidP="0035429F">
          <w:pPr>
            <w:spacing w:line="360" w:lineRule="auto"/>
          </w:pPr>
          <w:r w:rsidRPr="007A1FDB">
            <w:rPr>
              <w:rFonts w:ascii="Calibri" w:hAnsi="Calibri"/>
              <w:b/>
              <w:bCs/>
              <w:noProof/>
              <w:sz w:val="20"/>
              <w:szCs w:val="20"/>
            </w:rPr>
            <w:fldChar w:fldCharType="end"/>
          </w:r>
        </w:p>
      </w:sdtContent>
    </w:sdt>
    <w:p w14:paraId="4404E37E" w14:textId="77777777" w:rsidR="003E3881" w:rsidRPr="007F6F71" w:rsidRDefault="003E3881" w:rsidP="003B536A">
      <w:pPr>
        <w:pStyle w:val="Ttulo11"/>
      </w:pPr>
      <w:bookmarkStart w:id="2" w:name="_Toc496802689"/>
      <w:bookmarkStart w:id="3" w:name="_Toc496802918"/>
      <w:bookmarkStart w:id="4" w:name="_Toc499555673"/>
      <w:r w:rsidRPr="007F6F71">
        <w:lastRenderedPageBreak/>
        <w:t>INTRODUÇÃO</w:t>
      </w:r>
      <w:bookmarkEnd w:id="2"/>
      <w:bookmarkEnd w:id="3"/>
      <w:bookmarkEnd w:id="4"/>
    </w:p>
    <w:p w14:paraId="0A984426" w14:textId="76E1EED4" w:rsidR="003E3881" w:rsidRPr="007F6F71" w:rsidRDefault="003E3881" w:rsidP="00AA2E14">
      <w:pPr>
        <w:spacing w:line="360" w:lineRule="auto"/>
        <w:ind w:firstLine="708"/>
        <w:jc w:val="both"/>
      </w:pPr>
      <w:r w:rsidRPr="007F6F71">
        <w:t xml:space="preserve">A computação em nuvem tem como enfoco proporcionar soluções com baixo custo de forma eficiente para o processamento, armazenamento e distribuições de montantes de dados. Atualmente, existem diversas definições e conceitos para a computação em nuvem. Neste estudo, irei utilizar a definição de </w:t>
      </w:r>
      <w:r w:rsidR="004B46B4">
        <w:t>(</w:t>
      </w:r>
      <w:r w:rsidRPr="007F6F71">
        <w:t>MELL AND GRANCE 2009</w:t>
      </w:r>
      <w:r w:rsidR="004B46B4">
        <w:t>)</w:t>
      </w:r>
      <w:r w:rsidR="0001136E">
        <w:t xml:space="preserve"> [1]</w:t>
      </w:r>
      <w:r w:rsidRPr="007F6F71">
        <w:t>, onde de acordo com o mesmo, se pode definir computação em nuvem como sendo um modelo que provê acesso sob demanda a um conjunto de recursos computacionais, onde estes podem ser configurado de acordo com as necessidades, como CPU, armazenamento, memória e outros.</w:t>
      </w:r>
    </w:p>
    <w:p w14:paraId="0E7B2473" w14:textId="77777777" w:rsidR="003E3881" w:rsidRPr="007F6F71" w:rsidRDefault="003E3881" w:rsidP="00AA2E14">
      <w:pPr>
        <w:spacing w:line="360" w:lineRule="auto"/>
        <w:jc w:val="both"/>
      </w:pPr>
      <w:r w:rsidRPr="007F6F71">
        <w:t xml:space="preserve">Estes recursos podem ser fornecidos e liberados de forma rápida, utilizado o mínimo de esforço de gerenciamento ou assistência do provedor da nuvem. </w:t>
      </w:r>
    </w:p>
    <w:p w14:paraId="2531FD8F" w14:textId="1E6296DE" w:rsidR="003E3881" w:rsidRPr="007F6F71" w:rsidRDefault="003E3881" w:rsidP="00AA2E14">
      <w:pPr>
        <w:widowControl w:val="0"/>
        <w:spacing w:line="360" w:lineRule="auto"/>
        <w:ind w:firstLine="708"/>
        <w:jc w:val="both"/>
      </w:pPr>
      <w:r w:rsidRPr="007F6F71">
        <w:t>Com a revolução de dispositivos móveis e com a demanda crescente de aplicativos, dados, informações (</w:t>
      </w:r>
      <w:r w:rsidR="00F74EC1">
        <w:t>dados e metadados</w:t>
      </w:r>
      <w:r w:rsidR="00B160DA">
        <w:t>), processamento e armazenamento;</w:t>
      </w:r>
      <w:r w:rsidRPr="007F6F71">
        <w:t xml:space="preserve"> </w:t>
      </w:r>
      <w:proofErr w:type="gramStart"/>
      <w:r w:rsidRPr="007F6F71">
        <w:t>Os</w:t>
      </w:r>
      <w:proofErr w:type="gramEnd"/>
      <w:r w:rsidRPr="007F6F71">
        <w:t xml:space="preserve"> dados foram se tornando cada vez mais importante</w:t>
      </w:r>
      <w:r w:rsidR="003F5158">
        <w:t>s</w:t>
      </w:r>
      <w:r w:rsidRPr="007F6F71">
        <w:t>, onde ao passar das épocas, foi-se tornando visível o avanço quanto a necessidade de dados e cons</w:t>
      </w:r>
      <w:r w:rsidR="0031045B">
        <w:t>equentemente</w:t>
      </w:r>
      <w:r w:rsidRPr="007F6F71">
        <w:t>, se foi percebendo um acumulo cada vez maior de informações.</w:t>
      </w:r>
    </w:p>
    <w:p w14:paraId="09D9301E" w14:textId="26C6777D" w:rsidR="003E3881" w:rsidRPr="007F6F71" w:rsidRDefault="003E3881" w:rsidP="00AA2E14">
      <w:pPr>
        <w:widowControl w:val="0"/>
        <w:spacing w:line="360" w:lineRule="auto"/>
        <w:ind w:firstLine="708"/>
        <w:jc w:val="both"/>
      </w:pPr>
      <w:r w:rsidRPr="007F6F71">
        <w:t>A muito invisível para os usuários como seus aplicativos p</w:t>
      </w:r>
      <w:r w:rsidR="00674A47">
        <w:t>rocessam os seus recursos (meta</w:t>
      </w:r>
      <w:r w:rsidRPr="007F6F71">
        <w:t xml:space="preserve">dados), dados e informações relevantes para a entrega de serviços; para engenheiros da computação e analistas é uma crescente preocupação de como poder crescente (escalar) cada vez mais provendo o máximo de recursos e dados frente a constante e crescente demanda dos clientes, sem ter o mínimo de </w:t>
      </w:r>
      <w:r w:rsidR="00884A89" w:rsidRPr="007F6F71">
        <w:rPr>
          <w:i/>
        </w:rPr>
        <w:t>down-time</w:t>
      </w:r>
      <w:r w:rsidRPr="007F6F71">
        <w:t xml:space="preserve"> (tempo de falha) para novas implementações em produção </w:t>
      </w:r>
      <w:r w:rsidR="00EB1038" w:rsidRPr="007F6F71">
        <w:t>(</w:t>
      </w:r>
      <w:r w:rsidR="00EB1038" w:rsidRPr="007F6F71">
        <w:rPr>
          <w:i/>
        </w:rPr>
        <w:t>deploy</w:t>
      </w:r>
      <w:r w:rsidRPr="007F6F71">
        <w:t>).</w:t>
      </w:r>
    </w:p>
    <w:p w14:paraId="6C17A837" w14:textId="0F878CC6" w:rsidR="003E3881" w:rsidRPr="007F6F71" w:rsidRDefault="003E3881" w:rsidP="00AA2E14">
      <w:pPr>
        <w:widowControl w:val="0"/>
        <w:spacing w:line="360" w:lineRule="auto"/>
        <w:ind w:firstLine="708"/>
        <w:jc w:val="both"/>
      </w:pPr>
      <w:r w:rsidRPr="007F6F71">
        <w:t xml:space="preserve">Um novo conceito está surgindo e revolucionando a maneira de programar e suprir recursos para o ambiente das aplicações: programação em </w:t>
      </w:r>
      <w:proofErr w:type="spellStart"/>
      <w:r w:rsidRPr="007F6F71">
        <w:t>microserviços</w:t>
      </w:r>
      <w:proofErr w:type="spellEnd"/>
      <w:r w:rsidRPr="007F6F71">
        <w:t xml:space="preserve">. </w:t>
      </w:r>
    </w:p>
    <w:p w14:paraId="629D4475" w14:textId="77777777" w:rsidR="003E3881" w:rsidRPr="007F6F71" w:rsidRDefault="003E3881" w:rsidP="00AA2E14">
      <w:pPr>
        <w:widowControl w:val="0"/>
        <w:spacing w:line="360" w:lineRule="auto"/>
        <w:ind w:firstLine="708"/>
        <w:jc w:val="both"/>
      </w:pPr>
      <w:r w:rsidRPr="007F6F71">
        <w:t xml:space="preserve">Este tipo de programação separa o a aplicação em serviços, da qual a aplicação vai se encaixando como se fosse um bloco de caixas, sendo cada caixa um serviço específico. Estes serviços podem ser providos por módulos ligados a própria aplicação, ou módulos extensores de outras aplicações, que fazem interfaces por meio de </w:t>
      </w:r>
      <w:proofErr w:type="spellStart"/>
      <w:r w:rsidRPr="007F6F71">
        <w:rPr>
          <w:i/>
        </w:rPr>
        <w:t>midlewares</w:t>
      </w:r>
      <w:proofErr w:type="spellEnd"/>
      <w:r w:rsidRPr="007F6F71">
        <w:t xml:space="preserve"> (</w:t>
      </w:r>
      <w:proofErr w:type="spellStart"/>
      <w:r w:rsidRPr="007F6F71">
        <w:t>APIs</w:t>
      </w:r>
      <w:proofErr w:type="spellEnd"/>
      <w:r w:rsidRPr="007F6F71">
        <w:t>).</w:t>
      </w:r>
    </w:p>
    <w:p w14:paraId="46582DB8" w14:textId="77777777" w:rsidR="003E3881" w:rsidRPr="007F6F71" w:rsidRDefault="003E3881" w:rsidP="00AA2E14">
      <w:pPr>
        <w:widowControl w:val="0"/>
        <w:spacing w:line="360" w:lineRule="auto"/>
        <w:ind w:firstLine="708"/>
        <w:jc w:val="both"/>
      </w:pPr>
      <w:r w:rsidRPr="007F6F71">
        <w:t xml:space="preserve">Estes serviços não precisam estar no mesmo servidor que a aplicação, podem estar em outro servidor, em outro </w:t>
      </w:r>
      <w:r w:rsidRPr="00EB1038">
        <w:rPr>
          <w:i/>
        </w:rPr>
        <w:t>Data Center</w:t>
      </w:r>
      <w:r w:rsidRPr="007F6F71">
        <w:t xml:space="preserve"> e até em outro continente.</w:t>
      </w:r>
    </w:p>
    <w:p w14:paraId="3FDED74B" w14:textId="77777777" w:rsidR="003E3881" w:rsidRPr="007F6F71" w:rsidRDefault="003E3881" w:rsidP="00AA2E14">
      <w:pPr>
        <w:widowControl w:val="0"/>
        <w:spacing w:line="360" w:lineRule="auto"/>
        <w:ind w:firstLine="708"/>
        <w:jc w:val="both"/>
      </w:pPr>
      <w:r w:rsidRPr="007F6F71">
        <w:t>Este conceito de serviços para servir aplicações está diretamente ligado ao novo paradigma programação e processamento em nuvem (programação distribuída), da qual cada serviço possa estar fora do da aplicação e ser chamado conforme a sua demanda.</w:t>
      </w:r>
    </w:p>
    <w:p w14:paraId="62F61DDA" w14:textId="77777777" w:rsidR="003E3881" w:rsidRPr="007F6F71" w:rsidRDefault="003E3881" w:rsidP="008D32A4">
      <w:pPr>
        <w:spacing w:line="360" w:lineRule="auto"/>
        <w:ind w:firstLine="708"/>
        <w:jc w:val="both"/>
      </w:pPr>
      <w:r w:rsidRPr="007F6F71">
        <w:lastRenderedPageBreak/>
        <w:t xml:space="preserve">Devido a grande demanda de determinados serviços, essenciais a determinadas aplicações, estes precisam estar disponíveis quase que o tempo todo; porém grandes demandas podem ser um problema para os engenheiros de software, administradores de sistemas e a equipe de infraestrutura, sendo necessário aumentar a disponibilidade </w:t>
      </w:r>
      <w:proofErr w:type="gramStart"/>
      <w:r w:rsidRPr="007F6F71">
        <w:t>desse(</w:t>
      </w:r>
      <w:proofErr w:type="gramEnd"/>
      <w:r w:rsidRPr="007F6F71">
        <w:t>s) serviço(s) subindo uma nova instância do mesmo;</w:t>
      </w:r>
    </w:p>
    <w:p w14:paraId="16E42A96" w14:textId="310E33E0" w:rsidR="003E3881" w:rsidRPr="007F6F71" w:rsidRDefault="003E3881" w:rsidP="008D32A4">
      <w:pPr>
        <w:widowControl w:val="0"/>
        <w:spacing w:line="360" w:lineRule="auto"/>
        <w:ind w:firstLine="708"/>
        <w:jc w:val="both"/>
      </w:pPr>
      <w:r w:rsidRPr="007F6F71">
        <w:t xml:space="preserve">O conceito de container visa resolver estes e outros problemas; se encaixa perfeitamente para a programação em </w:t>
      </w:r>
      <w:proofErr w:type="spellStart"/>
      <w:r w:rsidRPr="007F6F71">
        <w:t>microserviço</w:t>
      </w:r>
      <w:proofErr w:type="spellEnd"/>
      <w:r w:rsidRPr="007F6F71">
        <w:t>, pois cada serviço fica isolado em um único container e este pode ser replicado (escalonado) conforme a demanda.</w:t>
      </w:r>
    </w:p>
    <w:p w14:paraId="4A426FAB" w14:textId="77777777" w:rsidR="003E3881" w:rsidRPr="007F6F71" w:rsidRDefault="003E3881" w:rsidP="008D32A4">
      <w:pPr>
        <w:widowControl w:val="0"/>
        <w:spacing w:line="360" w:lineRule="auto"/>
        <w:ind w:firstLine="709"/>
        <w:jc w:val="both"/>
      </w:pPr>
      <w:r w:rsidRPr="007F6F71">
        <w:t>A minha linha de pesquisa não se fundamenta na aplicação em si, mais no conceito de serviço como infraestrutura e a escalabilidade que se pode ter para cada serviço, recurso, metadados, banco de dados e outros que possam estar servindo à aplicação. Irei fazer uma aplicação para fundamentar as teorias aplicadas nesta obra, porém a mesma será meramente aplicável ao conceito, não sendo o foco desta obra.</w:t>
      </w:r>
    </w:p>
    <w:p w14:paraId="097A7A24" w14:textId="77777777" w:rsidR="00AF7383" w:rsidRDefault="00AF7383" w:rsidP="008D32A4">
      <w:pPr>
        <w:widowControl w:val="0"/>
        <w:spacing w:line="360" w:lineRule="auto"/>
        <w:ind w:firstLine="708"/>
        <w:jc w:val="both"/>
      </w:pPr>
    </w:p>
    <w:p w14:paraId="037DBB64" w14:textId="77777777" w:rsidR="00AF7383" w:rsidRDefault="00AF7383">
      <w:r>
        <w:br w:type="page"/>
      </w:r>
    </w:p>
    <w:p w14:paraId="28A5F479" w14:textId="379A7199" w:rsidR="001F7712" w:rsidRPr="007F6F71" w:rsidRDefault="001F7712" w:rsidP="003B536A">
      <w:pPr>
        <w:pStyle w:val="Ttulo11"/>
        <w:spacing w:line="720" w:lineRule="auto"/>
      </w:pPr>
      <w:bookmarkStart w:id="5" w:name="_Toc499555674"/>
      <w:r w:rsidRPr="007F6F71">
        <w:lastRenderedPageBreak/>
        <w:t>2 M</w:t>
      </w:r>
      <w:r>
        <w:t>ETODOLOGIA</w:t>
      </w:r>
      <w:bookmarkEnd w:id="5"/>
    </w:p>
    <w:p w14:paraId="01ECB80C" w14:textId="1387BEC9" w:rsidR="00AF7383" w:rsidRPr="007F6F71" w:rsidRDefault="00AF7383" w:rsidP="00AF7383">
      <w:pPr>
        <w:widowControl w:val="0"/>
        <w:spacing w:line="360" w:lineRule="auto"/>
        <w:ind w:firstLine="708"/>
        <w:jc w:val="both"/>
      </w:pPr>
      <w:r w:rsidRPr="007F6F71">
        <w:t xml:space="preserve">Este trabalho se dividirá além da introdução em outros </w:t>
      </w:r>
      <w:r w:rsidRPr="007F6F71">
        <w:rPr>
          <w:highlight w:val="magenta"/>
          <w:shd w:val="clear" w:color="auto" w:fill="FFFF00"/>
        </w:rPr>
        <w:t>capítulos: No capítulo 2, irei fazer uma fundamentação histórica e teórica sobre a computação em nuvem, modelos de implantação, suas vantagens e desvantagens, seus modelos de serviços, a elasticidade para os seus serviços e pagamento pela utilização de recursos; além de argumentar sobre esses modelos e falar sobre falhas e suas tolerâncias.</w:t>
      </w:r>
    </w:p>
    <w:p w14:paraId="715D47DF" w14:textId="77777777" w:rsidR="00AF7383" w:rsidRPr="007F6F71" w:rsidRDefault="00AF7383" w:rsidP="00AF7383">
      <w:pPr>
        <w:widowControl w:val="0"/>
        <w:spacing w:line="360" w:lineRule="auto"/>
        <w:ind w:firstLine="708"/>
        <w:jc w:val="both"/>
        <w:rPr>
          <w:shd w:val="clear" w:color="auto" w:fill="FFFF00"/>
        </w:rPr>
      </w:pPr>
      <w:r w:rsidRPr="007F6F71">
        <w:rPr>
          <w:highlight w:val="magenta"/>
        </w:rPr>
        <w:t xml:space="preserve">No </w:t>
      </w:r>
      <w:r w:rsidRPr="007F6F71">
        <w:rPr>
          <w:highlight w:val="magenta"/>
          <w:shd w:val="clear" w:color="auto" w:fill="FFFF00"/>
        </w:rPr>
        <w:t xml:space="preserve">capítulo 3, irei apresentar a informações sobre container e virtualização e </w:t>
      </w:r>
      <w:proofErr w:type="gramStart"/>
      <w:r w:rsidRPr="007F6F71">
        <w:rPr>
          <w:highlight w:val="magenta"/>
          <w:shd w:val="clear" w:color="auto" w:fill="FFFF00"/>
        </w:rPr>
        <w:t>o  conceito</w:t>
      </w:r>
      <w:proofErr w:type="gramEnd"/>
      <w:r w:rsidRPr="007F6F71">
        <w:rPr>
          <w:highlight w:val="magenta"/>
          <w:shd w:val="clear" w:color="auto" w:fill="FFFF00"/>
        </w:rPr>
        <w:t xml:space="preserve"> do LXC Container.</w:t>
      </w:r>
      <w:r w:rsidRPr="007F6F71">
        <w:rPr>
          <w:shd w:val="clear" w:color="auto" w:fill="FFFF00"/>
        </w:rPr>
        <w:t xml:space="preserve"> </w:t>
      </w:r>
    </w:p>
    <w:p w14:paraId="229B39F7" w14:textId="77777777" w:rsidR="00AF7383" w:rsidRPr="007F6F71" w:rsidRDefault="00AF7383" w:rsidP="00AF7383">
      <w:pPr>
        <w:widowControl w:val="0"/>
        <w:spacing w:line="360" w:lineRule="auto"/>
        <w:ind w:firstLine="708"/>
        <w:jc w:val="both"/>
        <w:rPr>
          <w:shd w:val="clear" w:color="auto" w:fill="FFFF00"/>
        </w:rPr>
      </w:pPr>
      <w:r w:rsidRPr="007F6F71">
        <w:rPr>
          <w:shd w:val="clear" w:color="auto" w:fill="FFFF00"/>
        </w:rPr>
        <w:t xml:space="preserve">No capítulo 4, irei falar sobre alguns a plataforma a Open-source do Docker, informando como fazer a instalação em sistemas Linux e no Mac. Irei falar sobre os arquivos de configuração utilizados no projeto, irei falar do conceito do Docker imagem e do repositório de imagens o Docker Hub. </w:t>
      </w:r>
    </w:p>
    <w:p w14:paraId="380B7E31" w14:textId="77777777" w:rsidR="00AF7383" w:rsidRPr="007F6F71" w:rsidRDefault="00AF7383" w:rsidP="00AF7383">
      <w:pPr>
        <w:widowControl w:val="0"/>
        <w:spacing w:line="360" w:lineRule="auto"/>
        <w:ind w:firstLine="708"/>
        <w:jc w:val="both"/>
        <w:rPr>
          <w:shd w:val="clear" w:color="auto" w:fill="FFFF00"/>
        </w:rPr>
      </w:pPr>
      <w:r w:rsidRPr="007F6F71">
        <w:rPr>
          <w:shd w:val="clear" w:color="auto" w:fill="FFFF00"/>
        </w:rPr>
        <w:t xml:space="preserve">Neste mesmo capítulo irei introduzir o conceito do Docker container, irei informar sobre o software de gerenciamento de containers utilizado nesta obra, informarei sobre o conceito próprio do docker de orquestração em cluster, além de mostrar um projeto de treinamento e aprendizado sobre a plataforma Docker e encerrarei este capítulo informando sobre a comunidade e algumas características da plataforma para o mercado fechado, </w:t>
      </w:r>
      <w:proofErr w:type="spellStart"/>
      <w:r w:rsidRPr="007F6F71">
        <w:rPr>
          <w:shd w:val="clear" w:color="auto" w:fill="FFFF00"/>
        </w:rPr>
        <w:t>empresariasl</w:t>
      </w:r>
      <w:proofErr w:type="spellEnd"/>
      <w:r w:rsidRPr="007F6F71">
        <w:rPr>
          <w:shd w:val="clear" w:color="auto" w:fill="FFFF00"/>
        </w:rPr>
        <w:t xml:space="preserve">. </w:t>
      </w:r>
    </w:p>
    <w:p w14:paraId="2BF4DFE4" w14:textId="77777777" w:rsidR="00AF7383" w:rsidRPr="007F6F71" w:rsidRDefault="00AF7383" w:rsidP="00AF7383">
      <w:pPr>
        <w:widowControl w:val="0"/>
        <w:spacing w:line="360" w:lineRule="auto"/>
        <w:ind w:firstLine="708"/>
        <w:jc w:val="both"/>
        <w:rPr>
          <w:highlight w:val="yellow"/>
        </w:rPr>
      </w:pPr>
      <w:r w:rsidRPr="007F6F71">
        <w:rPr>
          <w:shd w:val="clear" w:color="auto" w:fill="FFFF00"/>
        </w:rPr>
        <w:t>No capítulo 5, irei falar sobre boas práticas adotadas em aplicações Web, utilizando o conceito de virtualização; são 12 fatores, boas práticas que são recomendadas de serem seguidas para esses tipos de aplicações;</w:t>
      </w:r>
    </w:p>
    <w:p w14:paraId="6C3DE93E" w14:textId="77777777" w:rsidR="00AF7383" w:rsidRPr="007F6F71" w:rsidRDefault="00AF7383" w:rsidP="00AF7383">
      <w:pPr>
        <w:widowControl w:val="0"/>
        <w:spacing w:line="360" w:lineRule="auto"/>
        <w:ind w:firstLine="708"/>
        <w:jc w:val="both"/>
        <w:rPr>
          <w:highlight w:val="yellow"/>
        </w:rPr>
      </w:pPr>
      <w:r w:rsidRPr="007F6F71">
        <w:rPr>
          <w:shd w:val="clear" w:color="auto" w:fill="FFFF00"/>
        </w:rPr>
        <w:t xml:space="preserve">No capítulo 6, irei informar levemente sobre </w:t>
      </w:r>
      <w:r w:rsidRPr="007F6F71">
        <w:rPr>
          <w:i/>
          <w:shd w:val="clear" w:color="auto" w:fill="FFFF00"/>
        </w:rPr>
        <w:t>PaaS</w:t>
      </w:r>
      <w:r w:rsidRPr="007F6F71">
        <w:rPr>
          <w:shd w:val="clear" w:color="auto" w:fill="FFFF00"/>
        </w:rPr>
        <w:t xml:space="preserve"> de orquestração e fazer algumas comparações, não aprofundadas entre as plataformas de orquestração. Não irei me aprofundar neste tópico.</w:t>
      </w:r>
    </w:p>
    <w:p w14:paraId="1E29F14D" w14:textId="77777777" w:rsidR="00AF7383" w:rsidRPr="007F6F71" w:rsidRDefault="00AF7383" w:rsidP="00AF7383">
      <w:pPr>
        <w:widowControl w:val="0"/>
        <w:spacing w:line="360" w:lineRule="auto"/>
        <w:ind w:firstLine="708"/>
      </w:pPr>
      <w:r w:rsidRPr="007F6F71">
        <w:rPr>
          <w:shd w:val="clear" w:color="auto" w:fill="FFFF00"/>
        </w:rPr>
        <w:t xml:space="preserve">No </w:t>
      </w:r>
      <w:proofErr w:type="spellStart"/>
      <w:r w:rsidRPr="007F6F71">
        <w:rPr>
          <w:shd w:val="clear" w:color="auto" w:fill="FFFF00"/>
        </w:rPr>
        <w:t>capítlulo</w:t>
      </w:r>
      <w:proofErr w:type="spellEnd"/>
      <w:r w:rsidRPr="007F6F71">
        <w:rPr>
          <w:shd w:val="clear" w:color="auto" w:fill="FFFF00"/>
        </w:rPr>
        <w:t xml:space="preserve"> 7, irei abordar e fundamentar a teoria do software que está sendo usado como caso de uso desta obra, irei fazer o modelo de</w:t>
      </w:r>
      <w:r w:rsidRPr="007F6F71">
        <w:t>.</w:t>
      </w:r>
    </w:p>
    <w:p w14:paraId="4A1AE187" w14:textId="77777777" w:rsidR="00AF7383" w:rsidRPr="007F6F71" w:rsidRDefault="00AF7383" w:rsidP="00AF7383">
      <w:pPr>
        <w:widowControl w:val="0"/>
        <w:spacing w:line="360" w:lineRule="auto"/>
        <w:ind w:firstLine="708"/>
        <w:rPr>
          <w:shd w:val="clear" w:color="auto" w:fill="FFFF00"/>
        </w:rPr>
      </w:pPr>
      <w:r w:rsidRPr="007F6F71">
        <w:rPr>
          <w:shd w:val="clear" w:color="auto" w:fill="FFFF00"/>
        </w:rPr>
        <w:t xml:space="preserve">No capítulo 8, irei falar sobre o estudo de casos abordado no trabalho, farei da fundamentação teórica do modelo de visão do projeto, dando ênfases nos dados do software e regras de negócios da aplicação. </w:t>
      </w:r>
    </w:p>
    <w:p w14:paraId="044AC79F" w14:textId="77777777" w:rsidR="00AF7383" w:rsidRPr="007F6F71" w:rsidRDefault="00AF7383" w:rsidP="00AF7383">
      <w:pPr>
        <w:widowControl w:val="0"/>
        <w:spacing w:line="360" w:lineRule="auto"/>
        <w:ind w:firstLine="708"/>
        <w:rPr>
          <w:highlight w:val="yellow"/>
        </w:rPr>
      </w:pPr>
      <w:r w:rsidRPr="007F6F71">
        <w:rPr>
          <w:shd w:val="clear" w:color="auto" w:fill="FFFF00"/>
        </w:rPr>
        <w:t>No capítulo 8, irei falar sobre infraestrutura de cluster utilizada, como fundamentação desta obra e a aplicabilidade deste modelo de computação.</w:t>
      </w:r>
    </w:p>
    <w:p w14:paraId="43D8CE7E" w14:textId="77777777" w:rsidR="00AF7383" w:rsidRPr="007F6F71" w:rsidRDefault="00AF7383" w:rsidP="00AF7383">
      <w:pPr>
        <w:widowControl w:val="0"/>
        <w:spacing w:line="360" w:lineRule="auto"/>
        <w:ind w:firstLine="708"/>
        <w:rPr>
          <w:shd w:val="clear" w:color="auto" w:fill="FFFF00"/>
        </w:rPr>
      </w:pPr>
      <w:r w:rsidRPr="007F6F71">
        <w:rPr>
          <w:shd w:val="clear" w:color="auto" w:fill="FFFF00"/>
        </w:rPr>
        <w:lastRenderedPageBreak/>
        <w:t xml:space="preserve">No capítulo 9, irei fazer a conclusão do meu trabalho; </w:t>
      </w:r>
      <w:proofErr w:type="gramStart"/>
      <w:r w:rsidRPr="007F6F71">
        <w:rPr>
          <w:shd w:val="clear" w:color="auto" w:fill="FFFF00"/>
        </w:rPr>
        <w:t>Abordando</w:t>
      </w:r>
      <w:proofErr w:type="gramEnd"/>
      <w:r w:rsidRPr="007F6F71">
        <w:rPr>
          <w:shd w:val="clear" w:color="auto" w:fill="FFFF00"/>
        </w:rPr>
        <w:t xml:space="preserve"> meu ponto de vista e críticas e soluções relativas à este novo modelo e paradigma de programação.</w:t>
      </w:r>
    </w:p>
    <w:p w14:paraId="6F76864C" w14:textId="77777777" w:rsidR="00AF7383" w:rsidRPr="007F6F71" w:rsidRDefault="00AF7383" w:rsidP="00AF7383">
      <w:pPr>
        <w:widowControl w:val="0"/>
        <w:spacing w:line="360" w:lineRule="auto"/>
        <w:ind w:firstLine="708"/>
        <w:rPr>
          <w:shd w:val="clear" w:color="auto" w:fill="FFFF00"/>
        </w:rPr>
      </w:pPr>
      <w:r w:rsidRPr="007F6F71">
        <w:rPr>
          <w:shd w:val="clear" w:color="auto" w:fill="FFFF00"/>
        </w:rPr>
        <w:t>No capítulo 10 irei informar o meu ponto de vista de melhorias futuras, se por ventura esta obra possa ser continuada.</w:t>
      </w:r>
    </w:p>
    <w:p w14:paraId="310AF93D" w14:textId="77777777" w:rsidR="00AF7383" w:rsidRPr="007F6F71" w:rsidRDefault="00AF7383" w:rsidP="00AF7383">
      <w:pPr>
        <w:widowControl w:val="0"/>
        <w:spacing w:line="360" w:lineRule="auto"/>
        <w:ind w:firstLine="708"/>
        <w:rPr>
          <w:shd w:val="clear" w:color="auto" w:fill="FFFF00"/>
        </w:rPr>
      </w:pPr>
      <w:r w:rsidRPr="007F6F71">
        <w:rPr>
          <w:shd w:val="clear" w:color="auto" w:fill="FFFF00"/>
        </w:rPr>
        <w:t>No capítulo 11 são as referências utilizadas como base de aprendizado e consulta desta obra.</w:t>
      </w:r>
    </w:p>
    <w:p w14:paraId="7F589F8E" w14:textId="0D0854BB" w:rsidR="00AF7383" w:rsidRDefault="00AF7383" w:rsidP="00AF7383">
      <w:r w:rsidRPr="007F6F71">
        <w:rPr>
          <w:shd w:val="clear" w:color="auto" w:fill="FFFF00"/>
        </w:rPr>
        <w:t>No capítulo 12 irei anexar os arquivos de configurações das arquiteturas utilizadas nesta obra, para conhecimento e continuação, se houver.</w:t>
      </w:r>
    </w:p>
    <w:p w14:paraId="15FDEB4F" w14:textId="2CF6919D" w:rsidR="003E3881" w:rsidRPr="007F6F71" w:rsidRDefault="003E3881" w:rsidP="0035429F">
      <w:pPr>
        <w:widowControl w:val="0"/>
        <w:spacing w:line="360" w:lineRule="auto"/>
        <w:ind w:firstLine="708"/>
      </w:pPr>
    </w:p>
    <w:p w14:paraId="4938E79A" w14:textId="77777777" w:rsidR="003E3881" w:rsidRPr="007F6F71" w:rsidRDefault="003E3881" w:rsidP="0035429F">
      <w:pPr>
        <w:widowControl w:val="0"/>
        <w:spacing w:line="360" w:lineRule="auto"/>
        <w:rPr>
          <w:szCs w:val="28"/>
        </w:rPr>
      </w:pPr>
      <w:r w:rsidRPr="007F6F71">
        <w:rPr>
          <w:szCs w:val="28"/>
        </w:rPr>
        <w:t xml:space="preserve"> </w:t>
      </w:r>
    </w:p>
    <w:p w14:paraId="2719D7BD" w14:textId="77777777" w:rsidR="003E3881" w:rsidRPr="007F6F71" w:rsidRDefault="003E3881" w:rsidP="0035429F">
      <w:pPr>
        <w:spacing w:line="360" w:lineRule="auto"/>
        <w:rPr>
          <w:szCs w:val="28"/>
        </w:rPr>
      </w:pPr>
      <w:r w:rsidRPr="007F6F71">
        <w:br w:type="page"/>
      </w:r>
    </w:p>
    <w:p w14:paraId="25762A81" w14:textId="1D5CE9D2" w:rsidR="003E3881" w:rsidRPr="007F6F71" w:rsidRDefault="00BA7929" w:rsidP="003B536A">
      <w:pPr>
        <w:pStyle w:val="Ttulo11"/>
      </w:pPr>
      <w:bookmarkStart w:id="6" w:name="_Toc496802690"/>
      <w:bookmarkStart w:id="7" w:name="_Toc496802919"/>
      <w:bookmarkStart w:id="8" w:name="_Toc499555675"/>
      <w:r>
        <w:lastRenderedPageBreak/>
        <w:t>3</w:t>
      </w:r>
      <w:r w:rsidR="003E3881" w:rsidRPr="007F6F71">
        <w:t xml:space="preserve"> C</w:t>
      </w:r>
      <w:bookmarkEnd w:id="6"/>
      <w:bookmarkEnd w:id="7"/>
      <w:r w:rsidR="003E3881" w:rsidRPr="007F6F71">
        <w:t>OMPUTAÇÃO EM NUVEM</w:t>
      </w:r>
      <w:bookmarkEnd w:id="8"/>
    </w:p>
    <w:p w14:paraId="41495D39" w14:textId="77777777" w:rsidR="003E3881" w:rsidRPr="007F6F71" w:rsidRDefault="003E3881" w:rsidP="001245A1">
      <w:pPr>
        <w:spacing w:line="360" w:lineRule="auto"/>
        <w:ind w:firstLine="708"/>
        <w:jc w:val="both"/>
      </w:pPr>
      <w:r w:rsidRPr="007F6F71">
        <w:t xml:space="preserve">O termo de computação em nuvem se refere à entrega de recursos computacionais através da Web ou de uma rede própria. </w:t>
      </w:r>
    </w:p>
    <w:p w14:paraId="368A1CB0" w14:textId="77777777" w:rsidR="003E3881" w:rsidRPr="007F6F71" w:rsidRDefault="003E3881" w:rsidP="001245A1">
      <w:pPr>
        <w:spacing w:line="360" w:lineRule="auto"/>
        <w:jc w:val="both"/>
      </w:pPr>
      <w:r w:rsidRPr="007F6F71">
        <w:t>De acordo com o Instituto Nacional de Padrões e Tecnologia do Departamento de Comércio Norte-Americano:</w:t>
      </w:r>
    </w:p>
    <w:p w14:paraId="6B7B62A1" w14:textId="2C1F24C8" w:rsidR="003E3881" w:rsidRPr="007F6F71" w:rsidRDefault="003E3881" w:rsidP="001245A1">
      <w:pPr>
        <w:spacing w:line="360" w:lineRule="auto"/>
        <w:ind w:left="2268"/>
        <w:jc w:val="both"/>
      </w:pPr>
      <w:r w:rsidRPr="007F6F71">
        <w:t>Computação em nuvem é um modelo para permitir acesso ubíquo, conveniente e sob demanda via rede a um agrupamento compartilhado e configurável de recursos computacionais (por exemplo, redes, servidores, equipamentos de armazenamento, aplicações e serviços), que pode ser rapidamente fornecido e liberado com esforços mínimos de gerenciamento ou interação com o provedor de serviços. (NIST, 2015)</w:t>
      </w:r>
      <w:r w:rsidR="00B80F20">
        <w:t xml:space="preserve"> [1]</w:t>
      </w:r>
      <w:r w:rsidRPr="007F6F71">
        <w:t>.</w:t>
      </w:r>
    </w:p>
    <w:p w14:paraId="77839A65" w14:textId="77777777" w:rsidR="003E3881" w:rsidRPr="007F6F71" w:rsidRDefault="003E3881" w:rsidP="001245A1">
      <w:pPr>
        <w:spacing w:line="360" w:lineRule="auto"/>
        <w:jc w:val="both"/>
      </w:pPr>
    </w:p>
    <w:p w14:paraId="0EC701B7" w14:textId="77777777" w:rsidR="003E3881" w:rsidRPr="007F6F71" w:rsidRDefault="003E3881" w:rsidP="001245A1">
      <w:pPr>
        <w:spacing w:line="360" w:lineRule="auto"/>
        <w:ind w:firstLine="708"/>
        <w:jc w:val="both"/>
      </w:pPr>
      <w:r w:rsidRPr="007F6F71">
        <w:t xml:space="preserve">Ao invés de manter servidores e infraestrutura especializada para processamento de dados, </w:t>
      </w:r>
      <w:proofErr w:type="spellStart"/>
      <w:r w:rsidRPr="007F6F71">
        <w:rPr>
          <w:i/>
        </w:rPr>
        <w:t>storage</w:t>
      </w:r>
      <w:proofErr w:type="spellEnd"/>
      <w:r w:rsidRPr="007F6F71">
        <w:t xml:space="preserve"> de arquivos e outros serviços, utiliza-se serviços online (pode ser de outras empresas) para tal fim. Porém ao se expor a esse tipo de serviço, torna-se necessário ter algum tipo de questionamento e expertise para se manter a segurança, a confiabilidade e a privacidade desses dados.</w:t>
      </w:r>
    </w:p>
    <w:p w14:paraId="0399880D" w14:textId="77777777" w:rsidR="003E3881" w:rsidRPr="007F6F71" w:rsidRDefault="003E3881" w:rsidP="0035429F">
      <w:pPr>
        <w:spacing w:line="360" w:lineRule="auto"/>
      </w:pPr>
      <w:r w:rsidRPr="007F6F71">
        <w:rPr>
          <w:noProof/>
        </w:rPr>
        <mc:AlternateContent>
          <mc:Choice Requires="wps">
            <w:drawing>
              <wp:anchor distT="0" distB="0" distL="114300" distR="114300" simplePos="0" relativeHeight="251669504" behindDoc="0" locked="0" layoutInCell="1" allowOverlap="1" wp14:anchorId="661596B2" wp14:editId="65430AF2">
                <wp:simplePos x="0" y="0"/>
                <wp:positionH relativeFrom="column">
                  <wp:posOffset>800735</wp:posOffset>
                </wp:positionH>
                <wp:positionV relativeFrom="paragraph">
                  <wp:posOffset>3220720</wp:posOffset>
                </wp:positionV>
                <wp:extent cx="4232910" cy="330200"/>
                <wp:effectExtent l="0" t="0" r="0" b="0"/>
                <wp:wrapSquare wrapText="bothSides"/>
                <wp:docPr id="2" name="Caixa de Texto 10"/>
                <wp:cNvGraphicFramePr/>
                <a:graphic xmlns:a="http://schemas.openxmlformats.org/drawingml/2006/main">
                  <a:graphicData uri="http://schemas.microsoft.com/office/word/2010/wordprocessingShape">
                    <wps:wsp>
                      <wps:cNvSpPr/>
                      <wps:spPr>
                        <a:xfrm>
                          <a:off x="0" y="0"/>
                          <a:ext cx="4232910" cy="33020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0B9F5A62" w14:textId="77777777" w:rsidR="00CE0C88" w:rsidRDefault="00CE0C88" w:rsidP="003E3881">
                            <w:pPr>
                              <w:pStyle w:val="Legenda"/>
                            </w:pPr>
                            <w:bookmarkStart w:id="9" w:name="_Toc482039959"/>
                            <w:bookmarkStart w:id="10" w:name="_Toc482302119"/>
                            <w:bookmarkStart w:id="11" w:name="_Toc482039817"/>
                            <w:bookmarkStart w:id="12" w:name="_Toc499286901"/>
                            <w:r>
                              <w:rPr>
                                <w:color w:val="000000"/>
                              </w:rPr>
                              <w:t xml:space="preserve">Figura </w:t>
                            </w:r>
                            <w:r>
                              <w:rPr>
                                <w:color w:val="000000"/>
                              </w:rPr>
                              <w:fldChar w:fldCharType="begin"/>
                            </w:r>
                            <w:r>
                              <w:instrText>SEQ Figura \* ARABIC</w:instrText>
                            </w:r>
                            <w:r>
                              <w:fldChar w:fldCharType="separate"/>
                            </w:r>
                            <w:r>
                              <w:rPr>
                                <w:noProof/>
                              </w:rPr>
                              <w:t>1</w:t>
                            </w:r>
                            <w:r>
                              <w:fldChar w:fldCharType="end"/>
                            </w:r>
                            <w:bookmarkEnd w:id="9"/>
                            <w:bookmarkEnd w:id="10"/>
                            <w:bookmarkEnd w:id="11"/>
                            <w:r>
                              <w:rPr>
                                <w:color w:val="000000"/>
                              </w:rPr>
                              <w:t>: Cloud Fonte: http://www.synergixtech.com/wp-content/uploads/2016/09/Cloud-Computing-Benefits.png</w:t>
                            </w:r>
                            <w:bookmarkEnd w:id="12"/>
                          </w:p>
                        </w:txbxContent>
                      </wps:txbx>
                      <wps:bodyPr lIns="0" tIns="0" rIns="0" bIns="0">
                        <a:prstTxWarp prst="textNoShape">
                          <a:avLst/>
                        </a:prstTxWarp>
                        <a:spAutoFit/>
                      </wps:bodyPr>
                    </wps:wsp>
                  </a:graphicData>
                </a:graphic>
              </wp:anchor>
            </w:drawing>
          </mc:Choice>
          <mc:Fallback>
            <w:pict>
              <v:rect w14:anchorId="661596B2" id="Caixa de Texto 10" o:spid="_x0000_s1026" style="position:absolute;margin-left:63.05pt;margin-top:253.6pt;width:333.3pt;height:26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" stroked="f">
                <v:textbox style="mso-fit-shape-to-text:t" inset="0,0,0,0">
                  <w:txbxContent>
                    <w:p w14:paraId="0B9F5A62" w14:textId="77777777" w:rsidR="00CE0C88" w:rsidRDefault="00CE0C88" w:rsidP="003E3881">
                      <w:pPr>
                        <w:pStyle w:val="Legenda"/>
                      </w:pPr>
                      <w:bookmarkStart w:id="13" w:name="_Toc482039959"/>
                      <w:bookmarkStart w:id="14" w:name="_Toc482302119"/>
                      <w:bookmarkStart w:id="15" w:name="_Toc482039817"/>
                      <w:bookmarkStart w:id="16" w:name="_Toc499286901"/>
                      <w:r>
                        <w:rPr>
                          <w:color w:val="000000"/>
                        </w:rPr>
                        <w:t xml:space="preserve">Figura </w:t>
                      </w:r>
                      <w:r>
                        <w:rPr>
                          <w:color w:val="000000"/>
                        </w:rPr>
                        <w:fldChar w:fldCharType="begin"/>
                      </w:r>
                      <w:r>
                        <w:instrText>SEQ Figura \* ARABIC</w:instrText>
                      </w:r>
                      <w:r>
                        <w:fldChar w:fldCharType="separate"/>
                      </w:r>
                      <w:r>
                        <w:rPr>
                          <w:noProof/>
                        </w:rPr>
                        <w:t>1</w:t>
                      </w:r>
                      <w:r>
                        <w:fldChar w:fldCharType="end"/>
                      </w:r>
                      <w:bookmarkEnd w:id="13"/>
                      <w:bookmarkEnd w:id="14"/>
                      <w:bookmarkEnd w:id="15"/>
                      <w:r>
                        <w:rPr>
                          <w:color w:val="000000"/>
                        </w:rPr>
                        <w:t>: Cloud Fonte: http://www.synergixtech.com/wp-content/uploads/2016/09/Cloud-Computing-Benefits.png</w:t>
                      </w:r>
                      <w:bookmarkEnd w:id="16"/>
                    </w:p>
                  </w:txbxContent>
                </v:textbox>
                <w10:wrap type="square"/>
              </v:rect>
            </w:pict>
          </mc:Fallback>
        </mc:AlternateContent>
      </w:r>
      <w:r w:rsidRPr="007F6F71">
        <w:rPr>
          <w:noProof/>
        </w:rPr>
        <w:drawing>
          <wp:inline distT="0" distB="0" distL="0" distR="0" wp14:anchorId="5807CF69" wp14:editId="3EACE5C2">
            <wp:extent cx="4229735" cy="3155315"/>
            <wp:effectExtent l="0" t="0" r="0" b="0"/>
            <wp:docPr id="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9"/>
                    <pic:cNvPicPr>
                      <a:picLocks noChangeAspect="1" noChangeArrowheads="1"/>
                    </pic:cNvPicPr>
                  </pic:nvPicPr>
                  <pic:blipFill>
                    <a:blip r:embed="rId9"/>
                    <a:stretch>
                      <a:fillRect/>
                    </a:stretch>
                  </pic:blipFill>
                  <pic:spPr bwMode="auto">
                    <a:xfrm>
                      <a:off x="0" y="0"/>
                      <a:ext cx="4229735" cy="3155315"/>
                    </a:xfrm>
                    <a:prstGeom prst="rect">
                      <a:avLst/>
                    </a:prstGeom>
                  </pic:spPr>
                </pic:pic>
              </a:graphicData>
            </a:graphic>
          </wp:inline>
        </w:drawing>
      </w:r>
      <w:r w:rsidRPr="007F6F71">
        <w:t xml:space="preserve">  </w:t>
      </w:r>
    </w:p>
    <w:p w14:paraId="34050189" w14:textId="77777777" w:rsidR="003E3881" w:rsidRPr="007F6F71" w:rsidRDefault="003E3881" w:rsidP="0035429F">
      <w:pPr>
        <w:spacing w:line="360" w:lineRule="auto"/>
      </w:pPr>
      <w:r w:rsidRPr="007F6F71">
        <w:br w:type="page"/>
      </w:r>
    </w:p>
    <w:p w14:paraId="3F18C20E" w14:textId="4C0C36D1" w:rsidR="003E3881" w:rsidRPr="007F6F71" w:rsidRDefault="00A67CB8" w:rsidP="0035429F">
      <w:pPr>
        <w:pStyle w:val="Ttulo21"/>
        <w:jc w:val="left"/>
      </w:pPr>
      <w:bookmarkStart w:id="17" w:name="_Toc496802691"/>
      <w:bookmarkStart w:id="18" w:name="_Toc496802920"/>
      <w:bookmarkStart w:id="19" w:name="_Toc499555676"/>
      <w:r>
        <w:lastRenderedPageBreak/>
        <w:t>3</w:t>
      </w:r>
      <w:r w:rsidR="003E3881" w:rsidRPr="007F6F71">
        <w:t>.1 HISTÓRIA</w:t>
      </w:r>
      <w:bookmarkEnd w:id="17"/>
      <w:bookmarkEnd w:id="18"/>
      <w:bookmarkEnd w:id="19"/>
    </w:p>
    <w:p w14:paraId="33D97265" w14:textId="10BE1427" w:rsidR="003E3881" w:rsidRPr="007F6F71" w:rsidRDefault="003E3881" w:rsidP="001245A1">
      <w:pPr>
        <w:shd w:val="clear" w:color="auto" w:fill="FFFFFF"/>
        <w:spacing w:beforeAutospacing="1" w:afterAutospacing="1" w:line="360" w:lineRule="auto"/>
        <w:ind w:firstLine="720"/>
        <w:jc w:val="both"/>
        <w:rPr>
          <w:color w:val="000000"/>
        </w:rPr>
      </w:pPr>
      <w:r w:rsidRPr="007F6F71">
        <w:rPr>
          <w:color w:val="000000"/>
        </w:rPr>
        <w:t xml:space="preserve">A principal funcionalidade da computação em nuvem é a utilização de recursos computacionais por meio da web, e a idéia não é tão recente, a ideia já existia em 1960, com Joseph Carl </w:t>
      </w:r>
      <w:proofErr w:type="spellStart"/>
      <w:r w:rsidRPr="007F6F71">
        <w:rPr>
          <w:color w:val="000000"/>
        </w:rPr>
        <w:t>Robnett</w:t>
      </w:r>
      <w:proofErr w:type="spellEnd"/>
      <w:r w:rsidRPr="007F6F71">
        <w:rPr>
          <w:color w:val="000000"/>
        </w:rPr>
        <w:t xml:space="preserve"> </w:t>
      </w:r>
      <w:proofErr w:type="spellStart"/>
      <w:r w:rsidRPr="007F6F71">
        <w:rPr>
          <w:color w:val="000000"/>
        </w:rPr>
        <w:t>Licklider</w:t>
      </w:r>
      <w:proofErr w:type="spellEnd"/>
      <w:r w:rsidR="00A12F5F">
        <w:rPr>
          <w:color w:val="000000"/>
        </w:rPr>
        <w:t xml:space="preserve"> [2]</w:t>
      </w:r>
      <w:r w:rsidRPr="007F6F71">
        <w:rPr>
          <w:color w:val="000000"/>
        </w:rPr>
        <w:t>.</w:t>
      </w:r>
    </w:p>
    <w:p w14:paraId="38066854" w14:textId="372C7BC6" w:rsidR="003E3881" w:rsidRPr="007F6F71" w:rsidRDefault="003E3881" w:rsidP="001245A1">
      <w:pPr>
        <w:shd w:val="clear" w:color="auto" w:fill="FFFFFF"/>
        <w:spacing w:beforeAutospacing="1" w:afterAutospacing="1" w:line="360" w:lineRule="auto"/>
        <w:ind w:firstLine="720"/>
        <w:jc w:val="both"/>
        <w:rPr>
          <w:color w:val="000000"/>
        </w:rPr>
      </w:pPr>
      <w:r w:rsidRPr="007F6F71">
        <w:rPr>
          <w:color w:val="000000"/>
        </w:rPr>
        <w:t xml:space="preserve">Joseph Carl foi um dos desenvolvedores da </w:t>
      </w:r>
      <w:r w:rsidRPr="002D114B">
        <w:rPr>
          <w:i/>
          <w:color w:val="000000"/>
        </w:rPr>
        <w:t>ARPANET</w:t>
      </w:r>
      <w:r w:rsidRPr="007F6F71">
        <w:rPr>
          <w:color w:val="000000"/>
        </w:rPr>
        <w:t xml:space="preserve"> (</w:t>
      </w:r>
      <w:proofErr w:type="spellStart"/>
      <w:r w:rsidRPr="007F6F71">
        <w:rPr>
          <w:i/>
          <w:iCs/>
          <w:color w:val="000000"/>
        </w:rPr>
        <w:t>Advanced</w:t>
      </w:r>
      <w:proofErr w:type="spellEnd"/>
      <w:r w:rsidRPr="007F6F71">
        <w:rPr>
          <w:i/>
          <w:iCs/>
          <w:color w:val="000000"/>
        </w:rPr>
        <w:t xml:space="preserve"> </w:t>
      </w:r>
      <w:proofErr w:type="spellStart"/>
      <w:r w:rsidRPr="007F6F71">
        <w:rPr>
          <w:i/>
          <w:iCs/>
          <w:color w:val="000000"/>
        </w:rPr>
        <w:t>Research</w:t>
      </w:r>
      <w:proofErr w:type="spellEnd"/>
      <w:r w:rsidRPr="007F6F71">
        <w:rPr>
          <w:i/>
          <w:iCs/>
          <w:color w:val="000000"/>
        </w:rPr>
        <w:t xml:space="preserve"> </w:t>
      </w:r>
      <w:proofErr w:type="spellStart"/>
      <w:r w:rsidRPr="007F6F71">
        <w:rPr>
          <w:i/>
          <w:iCs/>
          <w:color w:val="000000"/>
        </w:rPr>
        <w:t>Projects</w:t>
      </w:r>
      <w:proofErr w:type="spellEnd"/>
      <w:r w:rsidRPr="007F6F71">
        <w:rPr>
          <w:i/>
          <w:iCs/>
          <w:color w:val="000000"/>
        </w:rPr>
        <w:t xml:space="preserve"> </w:t>
      </w:r>
      <w:proofErr w:type="spellStart"/>
      <w:r w:rsidRPr="007F6F71">
        <w:rPr>
          <w:i/>
          <w:iCs/>
          <w:color w:val="000000"/>
        </w:rPr>
        <w:t>Agency</w:t>
      </w:r>
      <w:proofErr w:type="spellEnd"/>
      <w:r w:rsidRPr="007F6F71">
        <w:rPr>
          <w:i/>
          <w:iCs/>
          <w:color w:val="000000"/>
        </w:rPr>
        <w:t xml:space="preserve"> Network</w:t>
      </w:r>
      <w:r w:rsidRPr="007F6F71">
        <w:rPr>
          <w:color w:val="000000"/>
        </w:rPr>
        <w:t xml:space="preserve">), o antecessor direto da internet, que tinha o objetivo de interligar as bases militares e os departamentos de pesquisa do governo americano. </w:t>
      </w:r>
    </w:p>
    <w:p w14:paraId="68DD3DF9" w14:textId="77777777" w:rsidR="003E3881" w:rsidRPr="007F6F71" w:rsidRDefault="003E3881" w:rsidP="001245A1">
      <w:pPr>
        <w:shd w:val="clear" w:color="auto" w:fill="FFFFFF"/>
        <w:spacing w:beforeAutospacing="1" w:afterAutospacing="1" w:line="360" w:lineRule="auto"/>
        <w:ind w:firstLine="720"/>
        <w:jc w:val="both"/>
        <w:rPr>
          <w:color w:val="000000"/>
        </w:rPr>
      </w:pPr>
      <w:r w:rsidRPr="007F6F71">
        <w:rPr>
          <w:color w:val="000000"/>
        </w:rPr>
        <w:t>Nesse período, Joseph já imaginava uma rede de computadores intergaláctica em que todos estariam conectados acessando programas e dados de qualquer lugar.</w:t>
      </w:r>
    </w:p>
    <w:p w14:paraId="0A9F6309" w14:textId="77777777" w:rsidR="003E3881" w:rsidRPr="007F6F71" w:rsidRDefault="003E3881" w:rsidP="001245A1">
      <w:pPr>
        <w:shd w:val="clear" w:color="auto" w:fill="FFFFFF"/>
        <w:spacing w:beforeAutospacing="1" w:afterAutospacing="1" w:line="360" w:lineRule="auto"/>
        <w:ind w:firstLine="720"/>
        <w:jc w:val="both"/>
        <w:rPr>
          <w:color w:val="000000"/>
          <w:sz w:val="20"/>
          <w:szCs w:val="20"/>
        </w:rPr>
      </w:pPr>
      <w:r w:rsidRPr="007F6F71">
        <w:rPr>
          <w:noProof/>
          <w:color w:val="000000"/>
          <w:sz w:val="20"/>
          <w:szCs w:val="20"/>
        </w:rPr>
        <w:drawing>
          <wp:anchor distT="0" distB="0" distL="114300" distR="114300" simplePos="0" relativeHeight="251660288" behindDoc="0" locked="0" layoutInCell="1" allowOverlap="1" wp14:anchorId="09F70B90" wp14:editId="65833CBF">
            <wp:simplePos x="0" y="0"/>
            <wp:positionH relativeFrom="column">
              <wp:posOffset>347345</wp:posOffset>
            </wp:positionH>
            <wp:positionV relativeFrom="paragraph">
              <wp:posOffset>46355</wp:posOffset>
            </wp:positionV>
            <wp:extent cx="1366520" cy="1737995"/>
            <wp:effectExtent l="0" t="0" r="0" b="0"/>
            <wp:wrapSquare wrapText="bothSides"/>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noChangeArrowheads="1"/>
                    </pic:cNvPicPr>
                  </pic:nvPicPr>
                  <pic:blipFill>
                    <a:blip r:embed="rId10"/>
                    <a:stretch>
                      <a:fillRect/>
                    </a:stretch>
                  </pic:blipFill>
                  <pic:spPr bwMode="auto">
                    <a:xfrm>
                      <a:off x="0" y="0"/>
                      <a:ext cx="1366520" cy="1737995"/>
                    </a:xfrm>
                    <a:prstGeom prst="rect">
                      <a:avLst/>
                    </a:prstGeom>
                  </pic:spPr>
                </pic:pic>
              </a:graphicData>
            </a:graphic>
          </wp:anchor>
        </w:drawing>
      </w:r>
    </w:p>
    <w:p w14:paraId="1FA70120" w14:textId="77777777" w:rsidR="003E3881" w:rsidRPr="007F6F71" w:rsidRDefault="003E3881" w:rsidP="001245A1">
      <w:pPr>
        <w:shd w:val="clear" w:color="auto" w:fill="FFFFFF"/>
        <w:spacing w:beforeAutospacing="1" w:afterAutospacing="1" w:line="360" w:lineRule="auto"/>
        <w:ind w:firstLine="720"/>
        <w:jc w:val="both"/>
        <w:rPr>
          <w:color w:val="000000"/>
          <w:sz w:val="20"/>
          <w:szCs w:val="20"/>
        </w:rPr>
      </w:pPr>
    </w:p>
    <w:p w14:paraId="64E2EC95" w14:textId="77777777" w:rsidR="003E3881" w:rsidRPr="007F6F71" w:rsidRDefault="003E3881" w:rsidP="001245A1">
      <w:pPr>
        <w:shd w:val="clear" w:color="auto" w:fill="FFFFFF"/>
        <w:spacing w:beforeAutospacing="1" w:afterAutospacing="1" w:line="360" w:lineRule="auto"/>
        <w:ind w:firstLine="720"/>
        <w:jc w:val="both"/>
        <w:rPr>
          <w:color w:val="000000"/>
          <w:sz w:val="20"/>
          <w:szCs w:val="20"/>
        </w:rPr>
      </w:pPr>
    </w:p>
    <w:p w14:paraId="709B06AA" w14:textId="77777777" w:rsidR="003E3881" w:rsidRPr="007F6F71" w:rsidRDefault="003E3881" w:rsidP="001245A1">
      <w:pPr>
        <w:shd w:val="clear" w:color="auto" w:fill="FFFFFF"/>
        <w:spacing w:beforeAutospacing="1" w:afterAutospacing="1" w:line="360" w:lineRule="auto"/>
        <w:ind w:firstLine="720"/>
        <w:jc w:val="both"/>
        <w:rPr>
          <w:color w:val="000000"/>
          <w:sz w:val="20"/>
          <w:szCs w:val="20"/>
        </w:rPr>
      </w:pPr>
    </w:p>
    <w:p w14:paraId="065B8F3D" w14:textId="77777777" w:rsidR="003E3881" w:rsidRPr="007F6F71" w:rsidRDefault="003E3881" w:rsidP="001245A1">
      <w:pPr>
        <w:shd w:val="clear" w:color="auto" w:fill="FFFFFF"/>
        <w:spacing w:beforeAutospacing="1" w:afterAutospacing="1" w:line="360" w:lineRule="auto"/>
        <w:ind w:firstLine="720"/>
        <w:jc w:val="both"/>
        <w:rPr>
          <w:color w:val="000000"/>
          <w:sz w:val="20"/>
          <w:szCs w:val="20"/>
        </w:rPr>
      </w:pPr>
    </w:p>
    <w:p w14:paraId="0192C4CC" w14:textId="77777777" w:rsidR="003E3881" w:rsidRPr="007F6F71" w:rsidRDefault="003E3881" w:rsidP="001245A1">
      <w:pPr>
        <w:shd w:val="clear" w:color="auto" w:fill="FFFFFF"/>
        <w:spacing w:beforeAutospacing="1" w:afterAutospacing="1" w:line="360" w:lineRule="auto"/>
        <w:ind w:firstLine="720"/>
        <w:jc w:val="both"/>
        <w:rPr>
          <w:color w:val="000000"/>
          <w:sz w:val="20"/>
          <w:szCs w:val="20"/>
        </w:rPr>
      </w:pPr>
      <w:r w:rsidRPr="007F6F71">
        <w:rPr>
          <w:noProof/>
          <w:color w:val="000000"/>
          <w:sz w:val="20"/>
          <w:szCs w:val="20"/>
        </w:rPr>
        <mc:AlternateContent>
          <mc:Choice Requires="wps">
            <w:drawing>
              <wp:anchor distT="0" distB="0" distL="114300" distR="114300" simplePos="0" relativeHeight="251670528" behindDoc="0" locked="0" layoutInCell="1" allowOverlap="1" wp14:anchorId="76BE5662" wp14:editId="7F04D61F">
                <wp:simplePos x="0" y="0"/>
                <wp:positionH relativeFrom="column">
                  <wp:posOffset>335280</wp:posOffset>
                </wp:positionH>
                <wp:positionV relativeFrom="paragraph">
                  <wp:posOffset>249555</wp:posOffset>
                </wp:positionV>
                <wp:extent cx="3782060" cy="330200"/>
                <wp:effectExtent l="0" t="0" r="5080" b="0"/>
                <wp:wrapSquare wrapText="bothSides"/>
                <wp:docPr id="6" name="Caixa de Texto 13"/>
                <wp:cNvGraphicFramePr/>
                <a:graphic xmlns:a="http://schemas.openxmlformats.org/drawingml/2006/main">
                  <a:graphicData uri="http://schemas.microsoft.com/office/word/2010/wordprocessingShape">
                    <wps:wsp>
                      <wps:cNvSpPr/>
                      <wps:spPr>
                        <a:xfrm>
                          <a:off x="0" y="0"/>
                          <a:ext cx="3782060" cy="33020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7B5B2316" w14:textId="77777777" w:rsidR="00CE0C88" w:rsidRDefault="00CE0C88" w:rsidP="003E3881">
                            <w:pPr>
                              <w:pStyle w:val="Legenda"/>
                            </w:pPr>
                            <w:bookmarkStart w:id="20" w:name="_Toc482302120"/>
                            <w:bookmarkStart w:id="21" w:name="_Toc482039818"/>
                            <w:bookmarkStart w:id="22" w:name="_Toc482039960"/>
                            <w:bookmarkStart w:id="23" w:name="_Toc499286902"/>
                            <w:r>
                              <w:rPr>
                                <w:color w:val="000000"/>
                              </w:rPr>
                              <w:t xml:space="preserve">Figura </w:t>
                            </w:r>
                            <w:r>
                              <w:rPr>
                                <w:color w:val="000000"/>
                              </w:rPr>
                              <w:fldChar w:fldCharType="begin"/>
                            </w:r>
                            <w:r>
                              <w:instrText>SEQ Figura \* ARABIC</w:instrText>
                            </w:r>
                            <w:r>
                              <w:fldChar w:fldCharType="separate"/>
                            </w:r>
                            <w:r>
                              <w:rPr>
                                <w:noProof/>
                              </w:rPr>
                              <w:t>2</w:t>
                            </w:r>
                            <w:r>
                              <w:fldChar w:fldCharType="end"/>
                            </w:r>
                            <w:bookmarkEnd w:id="20"/>
                            <w:bookmarkEnd w:id="21"/>
                            <w:bookmarkEnd w:id="22"/>
                            <w:r>
                              <w:rPr>
                                <w:color w:val="000000"/>
                              </w:rPr>
                              <w:t>: Joseph Carl Fonte: http://www.psynergie.com/psychologie-internet/photo-joseph-licklider.jpg</w:t>
                            </w:r>
                            <w:bookmarkEnd w:id="23"/>
                          </w:p>
                        </w:txbxContent>
                      </wps:txbx>
                      <wps:bodyPr lIns="0" tIns="0" rIns="0" bIns="0">
                        <a:prstTxWarp prst="textNoShape">
                          <a:avLst/>
                        </a:prstTxWarp>
                        <a:spAutoFit/>
                      </wps:bodyPr>
                    </wps:wsp>
                  </a:graphicData>
                </a:graphic>
              </wp:anchor>
            </w:drawing>
          </mc:Choice>
          <mc:Fallback>
            <w:pict>
              <v:rect w14:anchorId="76BE5662" id="Caixa de Texto 13" o:spid="_x0000_s1027" style="position:absolute;left:0;text-align:left;margin-left:26.4pt;margin-top:19.65pt;width:297.8pt;height:26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" stroked="f">
                <v:textbox style="mso-fit-shape-to-text:t" inset="0,0,0,0">
                  <w:txbxContent>
                    <w:p w14:paraId="7B5B2316" w14:textId="77777777" w:rsidR="00CE0C88" w:rsidRDefault="00CE0C88" w:rsidP="003E3881">
                      <w:pPr>
                        <w:pStyle w:val="Legenda"/>
                      </w:pPr>
                      <w:bookmarkStart w:id="24" w:name="_Toc482302120"/>
                      <w:bookmarkStart w:id="25" w:name="_Toc482039818"/>
                      <w:bookmarkStart w:id="26" w:name="_Toc482039960"/>
                      <w:bookmarkStart w:id="27" w:name="_Toc499286902"/>
                      <w:r>
                        <w:rPr>
                          <w:color w:val="000000"/>
                        </w:rPr>
                        <w:t xml:space="preserve">Figura </w:t>
                      </w:r>
                      <w:r>
                        <w:rPr>
                          <w:color w:val="000000"/>
                        </w:rPr>
                        <w:fldChar w:fldCharType="begin"/>
                      </w:r>
                      <w:r>
                        <w:instrText>SEQ Figura \* ARABIC</w:instrText>
                      </w:r>
                      <w:r>
                        <w:fldChar w:fldCharType="separate"/>
                      </w:r>
                      <w:r>
                        <w:rPr>
                          <w:noProof/>
                        </w:rPr>
                        <w:t>2</w:t>
                      </w:r>
                      <w:r>
                        <w:fldChar w:fldCharType="end"/>
                      </w:r>
                      <w:bookmarkEnd w:id="24"/>
                      <w:bookmarkEnd w:id="25"/>
                      <w:bookmarkEnd w:id="26"/>
                      <w:r>
                        <w:rPr>
                          <w:color w:val="000000"/>
                        </w:rPr>
                        <w:t>: Joseph Carl Fonte: http://www.psynergie.com/psychologie-internet/photo-joseph-licklider.jpg</w:t>
                      </w:r>
                      <w:bookmarkEnd w:id="27"/>
                    </w:p>
                  </w:txbxContent>
                </v:textbox>
                <w10:wrap type="square"/>
              </v:rect>
            </w:pict>
          </mc:Fallback>
        </mc:AlternateContent>
      </w:r>
    </w:p>
    <w:p w14:paraId="76946AF9" w14:textId="77777777" w:rsidR="003E3881" w:rsidRPr="007F6F71" w:rsidRDefault="003E3881" w:rsidP="001245A1">
      <w:pPr>
        <w:shd w:val="clear" w:color="auto" w:fill="FFFFFF"/>
        <w:spacing w:beforeAutospacing="1" w:afterAutospacing="1" w:line="360" w:lineRule="auto"/>
        <w:ind w:firstLine="720"/>
        <w:jc w:val="both"/>
        <w:rPr>
          <w:color w:val="000000"/>
          <w:sz w:val="20"/>
          <w:szCs w:val="20"/>
        </w:rPr>
      </w:pPr>
    </w:p>
    <w:p w14:paraId="36D8BA62" w14:textId="543B06DF" w:rsidR="003E3881" w:rsidRPr="007F6F71" w:rsidRDefault="003E3881" w:rsidP="001245A1">
      <w:pPr>
        <w:shd w:val="clear" w:color="auto" w:fill="FFFFFF"/>
        <w:spacing w:beforeAutospacing="1" w:afterAutospacing="1" w:line="360" w:lineRule="auto"/>
        <w:ind w:firstLine="709"/>
        <w:jc w:val="both"/>
        <w:rPr>
          <w:color w:val="000000"/>
          <w:szCs w:val="22"/>
        </w:rPr>
      </w:pPr>
      <w:r w:rsidRPr="007F6F71">
        <w:rPr>
          <w:color w:val="000000"/>
          <w:szCs w:val="22"/>
        </w:rPr>
        <w:t xml:space="preserve">Na década de 1960, John McCarthy, um importante americano pesquisador da área da informática e também um dos pioneiros da inteligência artificial, propôs a ideia de que a computação deveria ser organizada na forma de um serviço de utilidade pública, assim como </w:t>
      </w:r>
      <w:r w:rsidRPr="007F6F71">
        <w:rPr>
          <w:color w:val="000000"/>
          <w:szCs w:val="22"/>
        </w:rPr>
        <w:lastRenderedPageBreak/>
        <w:t xml:space="preserve">os serviços de água e energia, em que os usuários só pagam pelo que usam, sendo precursor </w:t>
      </w:r>
      <w:r w:rsidR="00CA050B" w:rsidRPr="007F6F71">
        <w:rPr>
          <w:noProof/>
        </w:rPr>
        <w:drawing>
          <wp:anchor distT="0" distB="0" distL="114300" distR="114300" simplePos="0" relativeHeight="251661312" behindDoc="0" locked="0" layoutInCell="1" allowOverlap="1" wp14:anchorId="77977272" wp14:editId="70EE5C58">
            <wp:simplePos x="0" y="0"/>
            <wp:positionH relativeFrom="column">
              <wp:posOffset>622300</wp:posOffset>
            </wp:positionH>
            <wp:positionV relativeFrom="paragraph">
              <wp:posOffset>691515</wp:posOffset>
            </wp:positionV>
            <wp:extent cx="1510665" cy="2090420"/>
            <wp:effectExtent l="0" t="0" r="0" b="0"/>
            <wp:wrapTopAndBottom/>
            <wp:docPr id="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5"/>
                    <pic:cNvPicPr>
                      <a:picLocks noChangeAspect="1" noChangeArrowheads="1"/>
                    </pic:cNvPicPr>
                  </pic:nvPicPr>
                  <pic:blipFill>
                    <a:blip r:embed="rId11"/>
                    <a:stretch>
                      <a:fillRect/>
                    </a:stretch>
                  </pic:blipFill>
                  <pic:spPr bwMode="auto">
                    <a:xfrm>
                      <a:off x="0" y="0"/>
                      <a:ext cx="1510665" cy="2090420"/>
                    </a:xfrm>
                    <a:prstGeom prst="rect">
                      <a:avLst/>
                    </a:prstGeom>
                  </pic:spPr>
                </pic:pic>
              </a:graphicData>
            </a:graphic>
            <wp14:sizeRelH relativeFrom="margin">
              <wp14:pctWidth>0</wp14:pctWidth>
            </wp14:sizeRelH>
            <wp14:sizeRelV relativeFrom="margin">
              <wp14:pctHeight>0</wp14:pctHeight>
            </wp14:sizeRelV>
          </wp:anchor>
        </w:drawing>
      </w:r>
      <w:r w:rsidRPr="007F6F71">
        <w:rPr>
          <w:color w:val="000000"/>
          <w:szCs w:val="22"/>
        </w:rPr>
        <w:t xml:space="preserve">da idéia de </w:t>
      </w:r>
      <w:r w:rsidRPr="002F7AE1">
        <w:rPr>
          <w:i/>
          <w:color w:val="000000"/>
          <w:szCs w:val="22"/>
        </w:rPr>
        <w:t>PaaS</w:t>
      </w:r>
      <w:r w:rsidRPr="007F6F71">
        <w:rPr>
          <w:color w:val="000000"/>
          <w:szCs w:val="22"/>
        </w:rPr>
        <w:t>.</w:t>
      </w:r>
    </w:p>
    <w:p w14:paraId="33732495" w14:textId="77836C8E" w:rsidR="003E3881" w:rsidRPr="007F6F71" w:rsidRDefault="00CA050B" w:rsidP="001245A1">
      <w:pPr>
        <w:shd w:val="clear" w:color="auto" w:fill="FFFFFF"/>
        <w:spacing w:beforeAutospacing="1" w:afterAutospacing="1" w:line="360" w:lineRule="auto"/>
        <w:ind w:firstLine="720"/>
        <w:jc w:val="both"/>
        <w:rPr>
          <w:color w:val="000000"/>
          <w:sz w:val="20"/>
          <w:szCs w:val="20"/>
        </w:rPr>
      </w:pPr>
      <w:r w:rsidRPr="007F6F71">
        <w:rPr>
          <w:noProof/>
          <w:color w:val="000000"/>
          <w:sz w:val="20"/>
          <w:szCs w:val="20"/>
        </w:rPr>
        <mc:AlternateContent>
          <mc:Choice Requires="wps">
            <w:drawing>
              <wp:anchor distT="0" distB="0" distL="114300" distR="114300" simplePos="0" relativeHeight="251671552" behindDoc="0" locked="0" layoutInCell="1" allowOverlap="1" wp14:anchorId="2FEF1A63" wp14:editId="32F97AFC">
                <wp:simplePos x="0" y="0"/>
                <wp:positionH relativeFrom="column">
                  <wp:posOffset>154305</wp:posOffset>
                </wp:positionH>
                <wp:positionV relativeFrom="paragraph">
                  <wp:posOffset>2282212</wp:posOffset>
                </wp:positionV>
                <wp:extent cx="3199130" cy="333375"/>
                <wp:effectExtent l="0" t="0" r="1270" b="0"/>
                <wp:wrapThrough wrapText="bothSides">
                  <wp:wrapPolygon edited="0">
                    <wp:start x="0" y="0"/>
                    <wp:lineTo x="0" y="19749"/>
                    <wp:lineTo x="21437" y="19749"/>
                    <wp:lineTo x="21437" y="0"/>
                    <wp:lineTo x="0" y="0"/>
                  </wp:wrapPolygon>
                </wp:wrapThrough>
                <wp:docPr id="9" name="Caixa de Texto 15"/>
                <wp:cNvGraphicFramePr/>
                <a:graphic xmlns:a="http://schemas.openxmlformats.org/drawingml/2006/main">
                  <a:graphicData uri="http://schemas.microsoft.com/office/word/2010/wordprocessingShape">
                    <wps:wsp>
                      <wps:cNvSpPr/>
                      <wps:spPr>
                        <a:xfrm>
                          <a:off x="0" y="0"/>
                          <a:ext cx="3199130" cy="333375"/>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725DF9C0" w14:textId="77777777" w:rsidR="00CE0C88" w:rsidRDefault="00CE0C88" w:rsidP="003E3881">
                            <w:pPr>
                              <w:pStyle w:val="Legenda"/>
                            </w:pPr>
                            <w:bookmarkStart w:id="28" w:name="_Toc482302121"/>
                            <w:bookmarkStart w:id="29" w:name="_Toc482039961"/>
                            <w:bookmarkStart w:id="30" w:name="_Toc482039819"/>
                            <w:bookmarkStart w:id="31" w:name="_Toc499286903"/>
                            <w:r>
                              <w:rPr>
                                <w:color w:val="000000"/>
                              </w:rPr>
                              <w:t xml:space="preserve">Figura </w:t>
                            </w:r>
                            <w:r>
                              <w:rPr>
                                <w:color w:val="000000"/>
                              </w:rPr>
                              <w:fldChar w:fldCharType="begin"/>
                            </w:r>
                            <w:r>
                              <w:instrText>SEQ Figura \* ARABIC</w:instrText>
                            </w:r>
                            <w:r>
                              <w:fldChar w:fldCharType="separate"/>
                            </w:r>
                            <w:r>
                              <w:rPr>
                                <w:noProof/>
                              </w:rPr>
                              <w:t>3</w:t>
                            </w:r>
                            <w:r>
                              <w:fldChar w:fldCharType="end"/>
                            </w:r>
                            <w:bookmarkEnd w:id="28"/>
                            <w:bookmarkEnd w:id="29"/>
                            <w:bookmarkEnd w:id="30"/>
                            <w:r>
                              <w:rPr>
                                <w:color w:val="000000"/>
                              </w:rPr>
                              <w:t>: John McCarthy Fonte: http://www-formal.stanford.edu/jmc/jmccolor.jpg</w:t>
                            </w:r>
                            <w:bookmarkEnd w:id="31"/>
                          </w:p>
                        </w:txbxContent>
                      </wps:txbx>
                      <wps:bodyPr lIns="0" tIns="0" rIns="0" bIns="0">
                        <a:prstTxWarp prst="textNoShape">
                          <a:avLst/>
                        </a:prstTxWarp>
                        <a:noAutofit/>
                      </wps:bodyPr>
                    </wps:wsp>
                  </a:graphicData>
                </a:graphic>
              </wp:anchor>
            </w:drawing>
          </mc:Choice>
          <mc:Fallback>
            <w:pict>
              <v:rect w14:anchorId="2FEF1A63" id="Caixa de Texto 15" o:spid="_x0000_s1028" style="position:absolute;left:0;text-align:left;margin-left:12.15pt;margin-top:179.7pt;width:251.9pt;height:26.2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" stroked="f">
                <v:textbox inset="0,0,0,0">
                  <w:txbxContent>
                    <w:p w14:paraId="725DF9C0" w14:textId="77777777" w:rsidR="00CE0C88" w:rsidRDefault="00CE0C88" w:rsidP="003E3881">
                      <w:pPr>
                        <w:pStyle w:val="Legenda"/>
                      </w:pPr>
                      <w:bookmarkStart w:id="32" w:name="_Toc482302121"/>
                      <w:bookmarkStart w:id="33" w:name="_Toc482039961"/>
                      <w:bookmarkStart w:id="34" w:name="_Toc482039819"/>
                      <w:bookmarkStart w:id="35" w:name="_Toc499286903"/>
                      <w:r>
                        <w:rPr>
                          <w:color w:val="000000"/>
                        </w:rPr>
                        <w:t xml:space="preserve">Figura </w:t>
                      </w:r>
                      <w:r>
                        <w:rPr>
                          <w:color w:val="000000"/>
                        </w:rPr>
                        <w:fldChar w:fldCharType="begin"/>
                      </w:r>
                      <w:r>
                        <w:instrText>SEQ Figura \* ARABIC</w:instrText>
                      </w:r>
                      <w:r>
                        <w:fldChar w:fldCharType="separate"/>
                      </w:r>
                      <w:r>
                        <w:rPr>
                          <w:noProof/>
                        </w:rPr>
                        <w:t>3</w:t>
                      </w:r>
                      <w:r>
                        <w:fldChar w:fldCharType="end"/>
                      </w:r>
                      <w:bookmarkEnd w:id="32"/>
                      <w:bookmarkEnd w:id="33"/>
                      <w:bookmarkEnd w:id="34"/>
                      <w:r>
                        <w:rPr>
                          <w:color w:val="000000"/>
                        </w:rPr>
                        <w:t>: John McCarthy Fonte: http://www-formal.stanford.edu/jmc/jmccolor.jpg</w:t>
                      </w:r>
                      <w:bookmarkEnd w:id="35"/>
                    </w:p>
                  </w:txbxContent>
                </v:textbox>
                <w10:wrap type="through"/>
              </v:rect>
            </w:pict>
          </mc:Fallback>
        </mc:AlternateContent>
      </w:r>
    </w:p>
    <w:p w14:paraId="634F3FF1" w14:textId="6B685E72" w:rsidR="003E3881" w:rsidRPr="007F6F71" w:rsidRDefault="003E3881" w:rsidP="001245A1">
      <w:pPr>
        <w:spacing w:line="360" w:lineRule="auto"/>
        <w:jc w:val="both"/>
        <w:rPr>
          <w:color w:val="000000"/>
          <w:sz w:val="20"/>
          <w:szCs w:val="20"/>
        </w:rPr>
      </w:pPr>
    </w:p>
    <w:p w14:paraId="589ED01E" w14:textId="52139271" w:rsidR="003E3881" w:rsidRPr="007F6F71" w:rsidRDefault="003E3881" w:rsidP="001245A1">
      <w:pPr>
        <w:shd w:val="clear" w:color="auto" w:fill="FFFFFF"/>
        <w:spacing w:beforeAutospacing="1" w:afterAutospacing="1" w:line="360" w:lineRule="auto"/>
        <w:ind w:firstLine="708"/>
        <w:jc w:val="both"/>
        <w:rPr>
          <w:color w:val="000000"/>
        </w:rPr>
      </w:pPr>
      <w:r w:rsidRPr="007F6F71">
        <w:rPr>
          <w:color w:val="000000"/>
        </w:rPr>
        <w:t xml:space="preserve">Mesmo com a existência dessas ideias há tanto tempo, o termo computação em nuvem só veio a ser mencionado em 1997, numa palestra acadêmica do professor de Sistemas da Informação </w:t>
      </w:r>
      <w:proofErr w:type="spellStart"/>
      <w:r w:rsidRPr="007F6F71">
        <w:rPr>
          <w:color w:val="000000"/>
        </w:rPr>
        <w:t>Ramnath</w:t>
      </w:r>
      <w:proofErr w:type="spellEnd"/>
      <w:r w:rsidRPr="007F6F71">
        <w:rPr>
          <w:color w:val="000000"/>
        </w:rPr>
        <w:t xml:space="preserve"> </w:t>
      </w:r>
      <w:proofErr w:type="spellStart"/>
      <w:r w:rsidRPr="007F6F71">
        <w:rPr>
          <w:color w:val="000000"/>
        </w:rPr>
        <w:t>Chellappa</w:t>
      </w:r>
      <w:proofErr w:type="spellEnd"/>
      <w:r w:rsidRPr="007F6F71">
        <w:rPr>
          <w:color w:val="000000"/>
        </w:rPr>
        <w:t xml:space="preserve">, e só foi desenvolvida no ano de 1999 com o surgimento da Salesforce.com, primeira empresa a disponibilizar aplicações pela internet. </w:t>
      </w:r>
    </w:p>
    <w:p w14:paraId="5FA2FAF2" w14:textId="77777777" w:rsidR="003E3881" w:rsidRPr="007F6F71" w:rsidRDefault="003E3881" w:rsidP="001245A1">
      <w:pPr>
        <w:shd w:val="clear" w:color="auto" w:fill="FFFFFF"/>
        <w:spacing w:beforeAutospacing="1" w:afterAutospacing="1" w:line="360" w:lineRule="auto"/>
        <w:ind w:firstLine="708"/>
        <w:jc w:val="both"/>
        <w:rPr>
          <w:color w:val="000000"/>
        </w:rPr>
      </w:pPr>
      <w:r w:rsidRPr="007F6F71">
        <w:rPr>
          <w:noProof/>
        </w:rPr>
        <w:drawing>
          <wp:inline distT="0" distB="0" distL="0" distR="0" wp14:anchorId="1D8C5FBF" wp14:editId="2D41DB09">
            <wp:extent cx="1850390" cy="2580640"/>
            <wp:effectExtent l="0" t="0" r="0" b="0"/>
            <wp:docPr id="1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7"/>
                    <pic:cNvPicPr>
                      <a:picLocks noChangeAspect="1" noChangeArrowheads="1"/>
                    </pic:cNvPicPr>
                  </pic:nvPicPr>
                  <pic:blipFill>
                    <a:blip r:embed="rId12"/>
                    <a:stretch>
                      <a:fillRect/>
                    </a:stretch>
                  </pic:blipFill>
                  <pic:spPr bwMode="auto">
                    <a:xfrm>
                      <a:off x="0" y="0"/>
                      <a:ext cx="1850390" cy="2580640"/>
                    </a:xfrm>
                    <a:prstGeom prst="rect">
                      <a:avLst/>
                    </a:prstGeom>
                  </pic:spPr>
                </pic:pic>
              </a:graphicData>
            </a:graphic>
          </wp:inline>
        </w:drawing>
      </w:r>
    </w:p>
    <w:p w14:paraId="0A81ECE9" w14:textId="77777777" w:rsidR="003E3881" w:rsidRPr="007F6F71" w:rsidRDefault="003E3881" w:rsidP="001245A1">
      <w:pPr>
        <w:shd w:val="clear" w:color="auto" w:fill="FFFFFF"/>
        <w:spacing w:beforeAutospacing="1" w:afterAutospacing="1" w:line="360" w:lineRule="auto"/>
        <w:ind w:firstLine="708"/>
        <w:jc w:val="both"/>
        <w:rPr>
          <w:color w:val="000000"/>
        </w:rPr>
      </w:pPr>
      <w:r w:rsidRPr="007F6F71">
        <w:rPr>
          <w:noProof/>
          <w:color w:val="000000"/>
        </w:rPr>
        <mc:AlternateContent>
          <mc:Choice Requires="wps">
            <w:drawing>
              <wp:anchor distT="0" distB="0" distL="114300" distR="114300" simplePos="0" relativeHeight="251672576" behindDoc="0" locked="0" layoutInCell="1" allowOverlap="1" wp14:anchorId="527CBF09" wp14:editId="16B9A326">
                <wp:simplePos x="0" y="0"/>
                <wp:positionH relativeFrom="column">
                  <wp:posOffset>456565</wp:posOffset>
                </wp:positionH>
                <wp:positionV relativeFrom="paragraph">
                  <wp:posOffset>27940</wp:posOffset>
                </wp:positionV>
                <wp:extent cx="3221355" cy="330200"/>
                <wp:effectExtent l="0" t="0" r="7620" b="0"/>
                <wp:wrapSquare wrapText="bothSides"/>
                <wp:docPr id="12" name="Caixa de Texto 18"/>
                <wp:cNvGraphicFramePr/>
                <a:graphic xmlns:a="http://schemas.openxmlformats.org/drawingml/2006/main">
                  <a:graphicData uri="http://schemas.microsoft.com/office/word/2010/wordprocessingShape">
                    <wps:wsp>
                      <wps:cNvSpPr/>
                      <wps:spPr>
                        <a:xfrm>
                          <a:off x="0" y="0"/>
                          <a:ext cx="3221355" cy="33020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1A433735" w14:textId="77777777" w:rsidR="00CE0C88" w:rsidRDefault="00CE0C88" w:rsidP="003E3881">
                            <w:pPr>
                              <w:pStyle w:val="Legenda"/>
                            </w:pPr>
                            <w:bookmarkStart w:id="36" w:name="_Toc482302122"/>
                            <w:bookmarkStart w:id="37" w:name="_Toc482039962"/>
                            <w:bookmarkStart w:id="38" w:name="_Toc482039820"/>
                            <w:bookmarkStart w:id="39" w:name="_Toc499286904"/>
                            <w:r>
                              <w:rPr>
                                <w:color w:val="000000"/>
                              </w:rPr>
                              <w:t xml:space="preserve">Figura </w:t>
                            </w:r>
                            <w:r>
                              <w:rPr>
                                <w:color w:val="000000"/>
                              </w:rPr>
                              <w:fldChar w:fldCharType="begin"/>
                            </w:r>
                            <w:r>
                              <w:instrText>SEQ Figura \* ARABIC</w:instrText>
                            </w:r>
                            <w:r>
                              <w:fldChar w:fldCharType="separate"/>
                            </w:r>
                            <w:r>
                              <w:rPr>
                                <w:noProof/>
                              </w:rPr>
                              <w:t>4</w:t>
                            </w:r>
                            <w:r>
                              <w:fldChar w:fldCharType="end"/>
                            </w:r>
                            <w:bookmarkEnd w:id="36"/>
                            <w:bookmarkEnd w:id="37"/>
                            <w:bookmarkEnd w:id="38"/>
                            <w:r>
                              <w:rPr>
                                <w:color w:val="000000"/>
                              </w:rPr>
                              <w:t xml:space="preserve">: </w:t>
                            </w:r>
                            <w:proofErr w:type="spellStart"/>
                            <w:r>
                              <w:rPr>
                                <w:color w:val="000000"/>
                              </w:rPr>
                              <w:t>Ramnath</w:t>
                            </w:r>
                            <w:proofErr w:type="spellEnd"/>
                            <w:r>
                              <w:rPr>
                                <w:color w:val="000000"/>
                              </w:rPr>
                              <w:t xml:space="preserve"> </w:t>
                            </w:r>
                            <w:proofErr w:type="spellStart"/>
                            <w:r>
                              <w:rPr>
                                <w:color w:val="000000"/>
                              </w:rPr>
                              <w:t>Chellappa</w:t>
                            </w:r>
                            <w:proofErr w:type="spellEnd"/>
                            <w:r>
                              <w:rPr>
                                <w:color w:val="000000"/>
                              </w:rPr>
                              <w:t xml:space="preserve"> Fonte: http://goizueta.emory.edu/profiles/images/portrait/chellapa.jpg</w:t>
                            </w:r>
                            <w:bookmarkEnd w:id="39"/>
                          </w:p>
                        </w:txbxContent>
                      </wps:txbx>
                      <wps:bodyPr lIns="0" tIns="0" rIns="0" bIns="0">
                        <a:prstTxWarp prst="textNoShape">
                          <a:avLst/>
                        </a:prstTxWarp>
                        <a:spAutoFit/>
                      </wps:bodyPr>
                    </wps:wsp>
                  </a:graphicData>
                </a:graphic>
              </wp:anchor>
            </w:drawing>
          </mc:Choice>
          <mc:Fallback>
            <w:pict>
              <v:rect w14:anchorId="527CBF09" id="Caixa de Texto 18" o:spid="_x0000_s1029" style="position:absolute;left:0;text-align:left;margin-left:35.95pt;margin-top:2.2pt;width:253.65pt;height:26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" stroked="f">
                <v:textbox style="mso-fit-shape-to-text:t" inset="0,0,0,0">
                  <w:txbxContent>
                    <w:p w14:paraId="1A433735" w14:textId="77777777" w:rsidR="00CE0C88" w:rsidRDefault="00CE0C88" w:rsidP="003E3881">
                      <w:pPr>
                        <w:pStyle w:val="Legenda"/>
                      </w:pPr>
                      <w:bookmarkStart w:id="40" w:name="_Toc482302122"/>
                      <w:bookmarkStart w:id="41" w:name="_Toc482039962"/>
                      <w:bookmarkStart w:id="42" w:name="_Toc482039820"/>
                      <w:bookmarkStart w:id="43" w:name="_Toc499286904"/>
                      <w:r>
                        <w:rPr>
                          <w:color w:val="000000"/>
                        </w:rPr>
                        <w:t xml:space="preserve">Figura </w:t>
                      </w:r>
                      <w:r>
                        <w:rPr>
                          <w:color w:val="000000"/>
                        </w:rPr>
                        <w:fldChar w:fldCharType="begin"/>
                      </w:r>
                      <w:r>
                        <w:instrText>SEQ Figura \* ARABIC</w:instrText>
                      </w:r>
                      <w:r>
                        <w:fldChar w:fldCharType="separate"/>
                      </w:r>
                      <w:r>
                        <w:rPr>
                          <w:noProof/>
                        </w:rPr>
                        <w:t>4</w:t>
                      </w:r>
                      <w:r>
                        <w:fldChar w:fldCharType="end"/>
                      </w:r>
                      <w:bookmarkEnd w:id="40"/>
                      <w:bookmarkEnd w:id="41"/>
                      <w:bookmarkEnd w:id="42"/>
                      <w:r>
                        <w:rPr>
                          <w:color w:val="000000"/>
                        </w:rPr>
                        <w:t xml:space="preserve">: </w:t>
                      </w:r>
                      <w:proofErr w:type="spellStart"/>
                      <w:r>
                        <w:rPr>
                          <w:color w:val="000000"/>
                        </w:rPr>
                        <w:t>Ramnath</w:t>
                      </w:r>
                      <w:proofErr w:type="spellEnd"/>
                      <w:r>
                        <w:rPr>
                          <w:color w:val="000000"/>
                        </w:rPr>
                        <w:t xml:space="preserve"> </w:t>
                      </w:r>
                      <w:proofErr w:type="spellStart"/>
                      <w:r>
                        <w:rPr>
                          <w:color w:val="000000"/>
                        </w:rPr>
                        <w:t>Chellappa</w:t>
                      </w:r>
                      <w:proofErr w:type="spellEnd"/>
                      <w:r>
                        <w:rPr>
                          <w:color w:val="000000"/>
                        </w:rPr>
                        <w:t xml:space="preserve"> Fonte: http://goizueta.emory.edu/profiles/images/portrait/chellapa.jpg</w:t>
                      </w:r>
                      <w:bookmarkEnd w:id="43"/>
                    </w:p>
                  </w:txbxContent>
                </v:textbox>
                <w10:wrap type="square"/>
              </v:rect>
            </w:pict>
          </mc:Fallback>
        </mc:AlternateContent>
      </w:r>
    </w:p>
    <w:p w14:paraId="356A55B3" w14:textId="77777777" w:rsidR="003E3881" w:rsidRPr="007F6F71" w:rsidRDefault="003E3881" w:rsidP="001245A1">
      <w:pPr>
        <w:shd w:val="clear" w:color="auto" w:fill="FFFFFF"/>
        <w:spacing w:beforeAutospacing="1" w:afterAutospacing="1" w:line="360" w:lineRule="auto"/>
        <w:ind w:firstLine="708"/>
        <w:jc w:val="both"/>
        <w:rPr>
          <w:color w:val="000000"/>
        </w:rPr>
      </w:pPr>
    </w:p>
    <w:p w14:paraId="4B669090" w14:textId="3FBCEF63" w:rsidR="003E3881" w:rsidRPr="007F6F71" w:rsidRDefault="003E3881" w:rsidP="001245A1">
      <w:pPr>
        <w:shd w:val="clear" w:color="auto" w:fill="FFFFFF"/>
        <w:spacing w:beforeAutospacing="1" w:afterAutospacing="1" w:line="360" w:lineRule="auto"/>
        <w:ind w:firstLine="708"/>
        <w:jc w:val="both"/>
        <w:rPr>
          <w:color w:val="000000"/>
        </w:rPr>
      </w:pPr>
      <w:r w:rsidRPr="007F6F71">
        <w:rPr>
          <w:color w:val="000000"/>
        </w:rPr>
        <w:lastRenderedPageBreak/>
        <w:t xml:space="preserve">A partir do sucesso dessa empresa, outras grandes começaram a investir na área, como </w:t>
      </w:r>
      <w:r w:rsidR="00B73528">
        <w:rPr>
          <w:color w:val="000000"/>
        </w:rPr>
        <w:t>a</w:t>
      </w:r>
      <w:r w:rsidRPr="007F6F71">
        <w:rPr>
          <w:color w:val="000000"/>
        </w:rPr>
        <w:t xml:space="preserve"> </w:t>
      </w:r>
      <w:proofErr w:type="spellStart"/>
      <w:r w:rsidRPr="007F6F71">
        <w:rPr>
          <w:color w:val="000000"/>
        </w:rPr>
        <w:t>Amazon</w:t>
      </w:r>
      <w:proofErr w:type="spellEnd"/>
      <w:r w:rsidR="002D114B">
        <w:rPr>
          <w:color w:val="000000"/>
        </w:rPr>
        <w:t>®</w:t>
      </w:r>
      <w:r w:rsidRPr="007F6F71">
        <w:rPr>
          <w:color w:val="000000"/>
        </w:rPr>
        <w:t>, a Google</w:t>
      </w:r>
      <w:r w:rsidR="002D114B">
        <w:rPr>
          <w:color w:val="000000"/>
        </w:rPr>
        <w:t>®</w:t>
      </w:r>
      <w:r w:rsidRPr="007F6F71">
        <w:rPr>
          <w:color w:val="000000"/>
        </w:rPr>
        <w:t>, a IBM</w:t>
      </w:r>
      <w:r w:rsidR="002D114B">
        <w:rPr>
          <w:color w:val="000000"/>
        </w:rPr>
        <w:t>®</w:t>
      </w:r>
      <w:r w:rsidRPr="007F6F71">
        <w:rPr>
          <w:color w:val="000000"/>
        </w:rPr>
        <w:t xml:space="preserve"> e a Microsoft</w:t>
      </w:r>
      <w:r w:rsidR="002D114B">
        <w:rPr>
          <w:color w:val="000000"/>
        </w:rPr>
        <w:t>®</w:t>
      </w:r>
      <w:r w:rsidRPr="007F6F71">
        <w:rPr>
          <w:color w:val="000000"/>
        </w:rPr>
        <w:t>.</w:t>
      </w:r>
    </w:p>
    <w:p w14:paraId="38C4CAAA" w14:textId="77777777" w:rsidR="003E3881" w:rsidRPr="007F6F71" w:rsidRDefault="003E3881" w:rsidP="001245A1">
      <w:pPr>
        <w:shd w:val="clear" w:color="auto" w:fill="FFFFFF"/>
        <w:spacing w:beforeAutospacing="1" w:afterAutospacing="1" w:line="360" w:lineRule="auto"/>
        <w:ind w:firstLine="720"/>
        <w:jc w:val="both"/>
        <w:rPr>
          <w:color w:val="000000"/>
        </w:rPr>
      </w:pPr>
      <w:r w:rsidRPr="007F6F71">
        <w:rPr>
          <w:color w:val="000000"/>
        </w:rPr>
        <w:t xml:space="preserve">O que conhecemos hoje como computação em nuvem, nasceu com os sistemas distribuídos, caracterizados por serem um conjunto de unidades de processamento independentes, que, por meio da troca de comunicação e gerenciamento de sincronização, pode processar uma aplicação em diferentes localidades, de forma transparente para o usuário, ou seja, o usuário da aplicação vê apenas o todo. A computação em nuvem vai além disso, trata-se de um formato de computação a partir do qual aplicativos, serviços, dados e recursos de </w:t>
      </w:r>
      <w:r w:rsidRPr="000E1A5E">
        <w:rPr>
          <w:i/>
          <w:color w:val="000000"/>
        </w:rPr>
        <w:t>TI</w:t>
      </w:r>
      <w:r w:rsidRPr="007F6F71">
        <w:rPr>
          <w:color w:val="000000"/>
        </w:rPr>
        <w:t xml:space="preserve"> são disponibilizados aos usuários como serviço, por meio da internet e/ou de uma rede própria. </w:t>
      </w:r>
    </w:p>
    <w:p w14:paraId="709FBA3D" w14:textId="77777777" w:rsidR="003E3881" w:rsidRPr="007F6F71" w:rsidRDefault="003E3881" w:rsidP="001245A1">
      <w:pPr>
        <w:shd w:val="clear" w:color="auto" w:fill="FFFFFF"/>
        <w:spacing w:beforeAutospacing="1" w:afterAutospacing="1" w:line="360" w:lineRule="auto"/>
        <w:ind w:firstLine="720"/>
        <w:jc w:val="both"/>
        <w:rPr>
          <w:color w:val="000000"/>
        </w:rPr>
      </w:pPr>
      <w:r w:rsidRPr="007F6F71">
        <w:rPr>
          <w:color w:val="000000"/>
        </w:rPr>
        <w:t>Não é mais necessário, para algumas empresas, ter supercomputadores, pois o poder de processamento e os dados ficam nas nuvens. Só precisamos de dispositivos que nos dêem acesso a esses recursos. Dispositivos estes que consequentemente são mais baratos e possuem uma maior portabilidade e flexibilidade, como smartphones, </w:t>
      </w:r>
      <w:r w:rsidRPr="007F6F71">
        <w:rPr>
          <w:iCs/>
          <w:color w:val="000000"/>
        </w:rPr>
        <w:t>tablets</w:t>
      </w:r>
      <w:r w:rsidRPr="007F6F71">
        <w:rPr>
          <w:color w:val="000000"/>
        </w:rPr>
        <w:t> e </w:t>
      </w:r>
      <w:r w:rsidRPr="007F6F71">
        <w:rPr>
          <w:iCs/>
          <w:color w:val="000000"/>
        </w:rPr>
        <w:t>notebooks</w:t>
      </w:r>
      <w:r w:rsidRPr="007F6F71">
        <w:rPr>
          <w:color w:val="000000"/>
        </w:rPr>
        <w:t xml:space="preserve">. </w:t>
      </w:r>
    </w:p>
    <w:p w14:paraId="3AB8B83C" w14:textId="77777777" w:rsidR="003E3881" w:rsidRPr="007F6F71" w:rsidRDefault="003E3881" w:rsidP="0035429F">
      <w:pPr>
        <w:spacing w:line="360" w:lineRule="auto"/>
        <w:rPr>
          <w:color w:val="000000"/>
          <w:sz w:val="20"/>
          <w:szCs w:val="20"/>
        </w:rPr>
      </w:pPr>
      <w:r w:rsidRPr="007F6F71">
        <w:br w:type="page"/>
      </w:r>
    </w:p>
    <w:p w14:paraId="5B80BC39" w14:textId="1D160957" w:rsidR="003E3881" w:rsidRPr="007F6F71" w:rsidRDefault="003E3881" w:rsidP="0035429F">
      <w:pPr>
        <w:pStyle w:val="Ttulo21"/>
        <w:jc w:val="left"/>
      </w:pPr>
      <w:bookmarkStart w:id="44" w:name="_Toc496802692"/>
      <w:bookmarkStart w:id="45" w:name="_Toc496802921"/>
      <w:bookmarkStart w:id="46" w:name="_Toc499555677"/>
      <w:r w:rsidRPr="007F6F71">
        <w:rPr>
          <w:noProof/>
          <w:lang w:val="pt-BR" w:eastAsia="pt-BR"/>
        </w:rPr>
        <w:lastRenderedPageBreak/>
        <mc:AlternateContent>
          <mc:Choice Requires="wps">
            <w:drawing>
              <wp:anchor distT="0" distB="0" distL="114300" distR="114300" simplePos="0" relativeHeight="251673600" behindDoc="0" locked="0" layoutInCell="1" allowOverlap="1" wp14:anchorId="6AB4AB57" wp14:editId="301E0DD6">
                <wp:simplePos x="0" y="0"/>
                <wp:positionH relativeFrom="column">
                  <wp:posOffset>69850</wp:posOffset>
                </wp:positionH>
                <wp:positionV relativeFrom="paragraph">
                  <wp:posOffset>3051175</wp:posOffset>
                </wp:positionV>
                <wp:extent cx="5763260" cy="330200"/>
                <wp:effectExtent l="0" t="0" r="2540" b="0"/>
                <wp:wrapSquare wrapText="bothSides"/>
                <wp:docPr id="14" name="Caixa de Texto 21"/>
                <wp:cNvGraphicFramePr/>
                <a:graphic xmlns:a="http://schemas.openxmlformats.org/drawingml/2006/main">
                  <a:graphicData uri="http://schemas.microsoft.com/office/word/2010/wordprocessingShape">
                    <wps:wsp>
                      <wps:cNvSpPr/>
                      <wps:spPr>
                        <a:xfrm>
                          <a:off x="0" y="0"/>
                          <a:ext cx="5763260" cy="33020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1FA9BADB" w14:textId="77777777" w:rsidR="00CE0C88" w:rsidRDefault="00CE0C88" w:rsidP="003E3881">
                            <w:pPr>
                              <w:pStyle w:val="Legenda"/>
                            </w:pPr>
                            <w:bookmarkStart w:id="47" w:name="_Toc482302123"/>
                            <w:bookmarkStart w:id="48" w:name="_Toc482039963"/>
                            <w:bookmarkStart w:id="49" w:name="_Toc482039821"/>
                            <w:bookmarkStart w:id="50" w:name="_Toc499286905"/>
                            <w:r>
                              <w:rPr>
                                <w:color w:val="000000"/>
                              </w:rPr>
                              <w:t xml:space="preserve">Figura </w:t>
                            </w:r>
                            <w:r>
                              <w:rPr>
                                <w:color w:val="000000"/>
                              </w:rPr>
                              <w:fldChar w:fldCharType="begin"/>
                            </w:r>
                            <w:r>
                              <w:instrText>SEQ Figura \* ARABIC</w:instrText>
                            </w:r>
                            <w:r>
                              <w:fldChar w:fldCharType="separate"/>
                            </w:r>
                            <w:r>
                              <w:rPr>
                                <w:noProof/>
                              </w:rPr>
                              <w:t>5</w:t>
                            </w:r>
                            <w:r>
                              <w:fldChar w:fldCharType="end"/>
                            </w:r>
                            <w:bookmarkEnd w:id="47"/>
                            <w:bookmarkEnd w:id="48"/>
                            <w:bookmarkEnd w:id="49"/>
                            <w:r>
                              <w:rPr>
                                <w:color w:val="000000"/>
                              </w:rPr>
                              <w:t>: Modelos de Implementação Fonte: http://www.vividdynamics.com/wp-content/uploads/2013/12/cloud-hosting.jpg</w:t>
                            </w:r>
                            <w:bookmarkEnd w:id="50"/>
                          </w:p>
                        </w:txbxContent>
                      </wps:txbx>
                      <wps:bodyPr lIns="0" tIns="0" rIns="0" bIns="0">
                        <a:prstTxWarp prst="textNoShape">
                          <a:avLst/>
                        </a:prstTxWarp>
                        <a:spAutoFit/>
                      </wps:bodyPr>
                    </wps:wsp>
                  </a:graphicData>
                </a:graphic>
              </wp:anchor>
            </w:drawing>
          </mc:Choice>
          <mc:Fallback>
            <w:pict>
              <v:rect w14:anchorId="6AB4AB57" id="Caixa de Texto 21" o:spid="_x0000_s1030" style="position:absolute;left:0;text-align:left;margin-left:5.5pt;margin-top:240.25pt;width:453.8pt;height:26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" stroked="f">
                <v:textbox style="mso-fit-shape-to-text:t" inset="0,0,0,0">
                  <w:txbxContent>
                    <w:p w14:paraId="1FA9BADB" w14:textId="77777777" w:rsidR="00CE0C88" w:rsidRDefault="00CE0C88" w:rsidP="003E3881">
                      <w:pPr>
                        <w:pStyle w:val="Legenda"/>
                      </w:pPr>
                      <w:bookmarkStart w:id="51" w:name="_Toc482302123"/>
                      <w:bookmarkStart w:id="52" w:name="_Toc482039963"/>
                      <w:bookmarkStart w:id="53" w:name="_Toc482039821"/>
                      <w:bookmarkStart w:id="54" w:name="_Toc499286905"/>
                      <w:r>
                        <w:rPr>
                          <w:color w:val="000000"/>
                        </w:rPr>
                        <w:t xml:space="preserve">Figura </w:t>
                      </w:r>
                      <w:r>
                        <w:rPr>
                          <w:color w:val="000000"/>
                        </w:rPr>
                        <w:fldChar w:fldCharType="begin"/>
                      </w:r>
                      <w:r>
                        <w:instrText>SEQ Figura \* ARABIC</w:instrText>
                      </w:r>
                      <w:r>
                        <w:fldChar w:fldCharType="separate"/>
                      </w:r>
                      <w:r>
                        <w:rPr>
                          <w:noProof/>
                        </w:rPr>
                        <w:t>5</w:t>
                      </w:r>
                      <w:r>
                        <w:fldChar w:fldCharType="end"/>
                      </w:r>
                      <w:bookmarkEnd w:id="51"/>
                      <w:bookmarkEnd w:id="52"/>
                      <w:bookmarkEnd w:id="53"/>
                      <w:r>
                        <w:rPr>
                          <w:color w:val="000000"/>
                        </w:rPr>
                        <w:t>: Modelos de Implementação Fonte: http://www.vividdynamics.com/wp-content/uploads/2013/12/cloud-hosting.jpg</w:t>
                      </w:r>
                      <w:bookmarkEnd w:id="54"/>
                    </w:p>
                  </w:txbxContent>
                </v:textbox>
                <w10:wrap type="square"/>
              </v:rect>
            </w:pict>
          </mc:Fallback>
        </mc:AlternateContent>
      </w:r>
      <w:r w:rsidR="005F2707">
        <w:t>3</w:t>
      </w:r>
      <w:r w:rsidRPr="007F6F71">
        <w:t>.2 MODELOS DE IMPLANTAÇÃO</w:t>
      </w:r>
      <w:bookmarkEnd w:id="44"/>
      <w:bookmarkEnd w:id="45"/>
      <w:bookmarkEnd w:id="46"/>
    </w:p>
    <w:p w14:paraId="74C1BC28" w14:textId="77777777" w:rsidR="003E3881" w:rsidRPr="007F6F71" w:rsidRDefault="003E3881" w:rsidP="0035429F">
      <w:pPr>
        <w:spacing w:line="360" w:lineRule="auto"/>
      </w:pPr>
      <w:r w:rsidRPr="007F6F71">
        <w:rPr>
          <w:noProof/>
        </w:rPr>
        <w:drawing>
          <wp:anchor distT="0" distB="0" distL="114300" distR="114300" simplePos="0" relativeHeight="251663360" behindDoc="0" locked="0" layoutInCell="1" allowOverlap="1" wp14:anchorId="0C058D6F" wp14:editId="4C0F81C3">
            <wp:simplePos x="0" y="0"/>
            <wp:positionH relativeFrom="column">
              <wp:posOffset>1905</wp:posOffset>
            </wp:positionH>
            <wp:positionV relativeFrom="paragraph">
              <wp:posOffset>127635</wp:posOffset>
            </wp:positionV>
            <wp:extent cx="5760085" cy="2618105"/>
            <wp:effectExtent l="0" t="0" r="5715" b="0"/>
            <wp:wrapSquare wrapText="bothSides"/>
            <wp:docPr id="1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3"/>
                    <pic:cNvPicPr>
                      <a:picLocks noChangeAspect="1" noChangeArrowheads="1"/>
                    </pic:cNvPicPr>
                  </pic:nvPicPr>
                  <pic:blipFill>
                    <a:blip r:embed="rId13"/>
                    <a:stretch>
                      <a:fillRect/>
                    </a:stretch>
                  </pic:blipFill>
                  <pic:spPr bwMode="auto">
                    <a:xfrm>
                      <a:off x="0" y="0"/>
                      <a:ext cx="5760085" cy="2618105"/>
                    </a:xfrm>
                    <a:prstGeom prst="rect">
                      <a:avLst/>
                    </a:prstGeom>
                  </pic:spPr>
                </pic:pic>
              </a:graphicData>
            </a:graphic>
          </wp:anchor>
        </w:drawing>
      </w:r>
    </w:p>
    <w:p w14:paraId="475C487C" w14:textId="77777777" w:rsidR="003E3881" w:rsidRPr="007F6F71" w:rsidRDefault="003E3881" w:rsidP="007579B3">
      <w:pPr>
        <w:spacing w:line="360" w:lineRule="auto"/>
        <w:ind w:firstLine="708"/>
        <w:jc w:val="both"/>
      </w:pPr>
      <w:r w:rsidRPr="007F6F71">
        <w:t>É possível implantar soluções utilizando computação em nuvem de maneiras diferentes, dependendo de fatores, como:</w:t>
      </w:r>
    </w:p>
    <w:p w14:paraId="3A55A3ED" w14:textId="77777777" w:rsidR="003E3881" w:rsidRPr="007F6F71" w:rsidRDefault="003E3881" w:rsidP="007579B3">
      <w:pPr>
        <w:numPr>
          <w:ilvl w:val="0"/>
          <w:numId w:val="1"/>
        </w:numPr>
        <w:spacing w:line="360" w:lineRule="auto"/>
        <w:jc w:val="both"/>
      </w:pPr>
      <w:r w:rsidRPr="007F6F71">
        <w:t>Requisitos de segurança;</w:t>
      </w:r>
    </w:p>
    <w:p w14:paraId="027E7DA3" w14:textId="77777777" w:rsidR="003E3881" w:rsidRPr="007F6F71" w:rsidRDefault="003E3881" w:rsidP="007579B3">
      <w:pPr>
        <w:numPr>
          <w:ilvl w:val="0"/>
          <w:numId w:val="1"/>
        </w:numPr>
        <w:spacing w:line="360" w:lineRule="auto"/>
        <w:jc w:val="both"/>
      </w:pPr>
      <w:r w:rsidRPr="007F6F71">
        <w:t>Hospedagem dos serviços;</w:t>
      </w:r>
    </w:p>
    <w:p w14:paraId="49A69514" w14:textId="77777777" w:rsidR="003E3881" w:rsidRPr="007F6F71" w:rsidRDefault="003E3881" w:rsidP="007579B3">
      <w:pPr>
        <w:numPr>
          <w:ilvl w:val="0"/>
          <w:numId w:val="1"/>
        </w:numPr>
        <w:spacing w:line="360" w:lineRule="auto"/>
        <w:jc w:val="both"/>
      </w:pPr>
      <w:r w:rsidRPr="007F6F71">
        <w:t>Capacidade de customização;</w:t>
      </w:r>
    </w:p>
    <w:p w14:paraId="16B20952" w14:textId="77777777" w:rsidR="003E3881" w:rsidRPr="007F6F71" w:rsidRDefault="003E3881" w:rsidP="007579B3">
      <w:pPr>
        <w:numPr>
          <w:ilvl w:val="0"/>
          <w:numId w:val="1"/>
        </w:numPr>
        <w:spacing w:line="360" w:lineRule="auto"/>
        <w:jc w:val="both"/>
      </w:pPr>
      <w:r w:rsidRPr="007F6F71">
        <w:t>Nível de acesso;</w:t>
      </w:r>
    </w:p>
    <w:p w14:paraId="471C4C3B" w14:textId="77777777" w:rsidR="003E3881" w:rsidRPr="007F6F71" w:rsidRDefault="003E3881" w:rsidP="007579B3">
      <w:pPr>
        <w:numPr>
          <w:ilvl w:val="0"/>
          <w:numId w:val="1"/>
        </w:numPr>
        <w:spacing w:line="360" w:lineRule="auto"/>
        <w:jc w:val="both"/>
      </w:pPr>
      <w:r w:rsidRPr="007F6F71">
        <w:t>Gerenciamento de serviços;</w:t>
      </w:r>
    </w:p>
    <w:p w14:paraId="23A54B2D" w14:textId="77777777" w:rsidR="003E3881" w:rsidRPr="007F6F71" w:rsidRDefault="003E3881" w:rsidP="007579B3">
      <w:pPr>
        <w:spacing w:line="360" w:lineRule="auto"/>
        <w:jc w:val="both"/>
      </w:pPr>
    </w:p>
    <w:p w14:paraId="1741CBBA" w14:textId="77777777" w:rsidR="003E3881" w:rsidRPr="007F6F71" w:rsidRDefault="003E3881" w:rsidP="007579B3">
      <w:pPr>
        <w:spacing w:line="360" w:lineRule="auto"/>
        <w:ind w:firstLine="708"/>
        <w:jc w:val="both"/>
      </w:pPr>
      <w:r w:rsidRPr="007F6F71">
        <w:t>Existem modelos principais que são determinados pelo nível de acesso: Nuvem pública, Nuvem privada, Nuvem Comunitária e Nuvem híbrida.</w:t>
      </w:r>
    </w:p>
    <w:p w14:paraId="523151E5" w14:textId="77777777" w:rsidR="003E3881" w:rsidRPr="007F6F71" w:rsidRDefault="003E3881" w:rsidP="0035429F">
      <w:pPr>
        <w:spacing w:line="360" w:lineRule="auto"/>
        <w:rPr>
          <w:lang w:val="x-none" w:eastAsia="x-none"/>
        </w:rPr>
      </w:pPr>
    </w:p>
    <w:p w14:paraId="491FA84A" w14:textId="6D705833" w:rsidR="003E3881" w:rsidRPr="00F10771" w:rsidRDefault="003B536A" w:rsidP="00F10771">
      <w:pPr>
        <w:pStyle w:val="Ttulo3"/>
        <w:spacing w:line="360" w:lineRule="auto"/>
        <w:rPr>
          <w:rFonts w:ascii="Times New Roman" w:hAnsi="Times New Roman"/>
          <w:b/>
          <w:sz w:val="26"/>
          <w:szCs w:val="26"/>
        </w:rPr>
      </w:pPr>
      <w:bookmarkStart w:id="55" w:name="_Toc496802693"/>
      <w:bookmarkStart w:id="56" w:name="_Toc496802922"/>
      <w:bookmarkStart w:id="57" w:name="_Toc499555678"/>
      <w:r>
        <w:rPr>
          <w:rFonts w:ascii="Times New Roman" w:hAnsi="Times New Roman"/>
          <w:b/>
          <w:sz w:val="26"/>
          <w:szCs w:val="26"/>
        </w:rPr>
        <w:t>3</w:t>
      </w:r>
      <w:r w:rsidR="003E3881" w:rsidRPr="00F10771">
        <w:rPr>
          <w:rFonts w:ascii="Times New Roman" w:hAnsi="Times New Roman"/>
          <w:b/>
          <w:sz w:val="26"/>
          <w:szCs w:val="26"/>
        </w:rPr>
        <w:t>.2.1 Nuvem Pública</w:t>
      </w:r>
      <w:bookmarkEnd w:id="55"/>
      <w:bookmarkEnd w:id="56"/>
      <w:bookmarkEnd w:id="57"/>
    </w:p>
    <w:p w14:paraId="5E880083" w14:textId="77777777" w:rsidR="003E3881" w:rsidRPr="007F6F71" w:rsidRDefault="003E3881" w:rsidP="0035429F">
      <w:pPr>
        <w:spacing w:line="360" w:lineRule="auto"/>
      </w:pPr>
      <w:r w:rsidRPr="007F6F71">
        <w:rPr>
          <w:noProof/>
        </w:rPr>
        <w:lastRenderedPageBreak/>
        <mc:AlternateContent>
          <mc:Choice Requires="wps">
            <w:drawing>
              <wp:anchor distT="0" distB="0" distL="114300" distR="114300" simplePos="0" relativeHeight="251674624" behindDoc="0" locked="0" layoutInCell="1" allowOverlap="1" wp14:anchorId="09F1F6A7" wp14:editId="22900BDC">
                <wp:simplePos x="0" y="0"/>
                <wp:positionH relativeFrom="column">
                  <wp:posOffset>-1905</wp:posOffset>
                </wp:positionH>
                <wp:positionV relativeFrom="paragraph">
                  <wp:posOffset>3021965</wp:posOffset>
                </wp:positionV>
                <wp:extent cx="5755640" cy="238760"/>
                <wp:effectExtent l="0" t="0" r="12700" b="0"/>
                <wp:wrapSquare wrapText="bothSides"/>
                <wp:docPr id="17" name="Caixa de Texto 24"/>
                <wp:cNvGraphicFramePr/>
                <a:graphic xmlns:a="http://schemas.openxmlformats.org/drawingml/2006/main">
                  <a:graphicData uri="http://schemas.microsoft.com/office/word/2010/wordprocessingShape">
                    <wps:wsp>
                      <wps:cNvSpPr/>
                      <wps:spPr>
                        <a:xfrm>
                          <a:off x="0" y="0"/>
                          <a:ext cx="5754960" cy="23796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4D722BCA" w14:textId="77777777" w:rsidR="00CE0C88" w:rsidRDefault="00CE0C88" w:rsidP="003E3881">
                            <w:pPr>
                              <w:pStyle w:val="Legenda"/>
                            </w:pPr>
                            <w:bookmarkStart w:id="58" w:name="_Toc482302124"/>
                            <w:bookmarkStart w:id="59" w:name="_Toc482039964"/>
                            <w:bookmarkStart w:id="60" w:name="_Toc482039822"/>
                            <w:bookmarkStart w:id="61" w:name="_Toc499286906"/>
                            <w:r>
                              <w:rPr>
                                <w:color w:val="000000"/>
                              </w:rPr>
                              <w:t xml:space="preserve">Figura </w:t>
                            </w:r>
                            <w:r>
                              <w:rPr>
                                <w:color w:val="000000"/>
                              </w:rPr>
                              <w:fldChar w:fldCharType="begin"/>
                            </w:r>
                            <w:r>
                              <w:instrText>SEQ Figura \* ARABIC</w:instrText>
                            </w:r>
                            <w:r>
                              <w:fldChar w:fldCharType="separate"/>
                            </w:r>
                            <w:r>
                              <w:rPr>
                                <w:noProof/>
                              </w:rPr>
                              <w:t>6</w:t>
                            </w:r>
                            <w:r>
                              <w:fldChar w:fldCharType="end"/>
                            </w:r>
                            <w:bookmarkEnd w:id="58"/>
                            <w:bookmarkEnd w:id="59"/>
                            <w:bookmarkEnd w:id="60"/>
                            <w:r>
                              <w:rPr>
                                <w:color w:val="000000"/>
                              </w:rPr>
                              <w:t>: Nuvem pública Fonte: http://www.ximedica.info/images/uploads/the_cloud-resized-600.jpg</w:t>
                            </w:r>
                            <w:bookmarkEnd w:id="61"/>
                          </w:p>
                        </w:txbxContent>
                      </wps:txbx>
                      <wps:bodyPr lIns="0" tIns="0" rIns="0" bIns="0">
                        <a:prstTxWarp prst="textNoShape">
                          <a:avLst/>
                        </a:prstTxWarp>
                        <a:noAutofit/>
                      </wps:bodyPr>
                    </wps:wsp>
                  </a:graphicData>
                </a:graphic>
              </wp:anchor>
            </w:drawing>
          </mc:Choice>
          <mc:Fallback>
            <w:pict>
              <v:rect w14:anchorId="09F1F6A7" id="Caixa de Texto 24" o:spid="_x0000_s1031" style="position:absolute;margin-left:-.15pt;margin-top:237.95pt;width:453.2pt;height:18.8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" stroked="f">
                <v:textbox inset="0,0,0,0">
                  <w:txbxContent>
                    <w:p w14:paraId="4D722BCA" w14:textId="77777777" w:rsidR="00CE0C88" w:rsidRDefault="00CE0C88" w:rsidP="003E3881">
                      <w:pPr>
                        <w:pStyle w:val="Legenda"/>
                      </w:pPr>
                      <w:bookmarkStart w:id="62" w:name="_Toc482302124"/>
                      <w:bookmarkStart w:id="63" w:name="_Toc482039964"/>
                      <w:bookmarkStart w:id="64" w:name="_Toc482039822"/>
                      <w:bookmarkStart w:id="65" w:name="_Toc499286906"/>
                      <w:r>
                        <w:rPr>
                          <w:color w:val="000000"/>
                        </w:rPr>
                        <w:t xml:space="preserve">Figura </w:t>
                      </w:r>
                      <w:r>
                        <w:rPr>
                          <w:color w:val="000000"/>
                        </w:rPr>
                        <w:fldChar w:fldCharType="begin"/>
                      </w:r>
                      <w:r>
                        <w:instrText>SEQ Figura \* ARABIC</w:instrText>
                      </w:r>
                      <w:r>
                        <w:fldChar w:fldCharType="separate"/>
                      </w:r>
                      <w:r>
                        <w:rPr>
                          <w:noProof/>
                        </w:rPr>
                        <w:t>6</w:t>
                      </w:r>
                      <w:r>
                        <w:fldChar w:fldCharType="end"/>
                      </w:r>
                      <w:bookmarkEnd w:id="62"/>
                      <w:bookmarkEnd w:id="63"/>
                      <w:bookmarkEnd w:id="64"/>
                      <w:r>
                        <w:rPr>
                          <w:color w:val="000000"/>
                        </w:rPr>
                        <w:t>: Nuvem pública Fonte: http://www.ximedica.info/images/uploads/the_cloud-resized-600.jpg</w:t>
                      </w:r>
                      <w:bookmarkEnd w:id="65"/>
                    </w:p>
                  </w:txbxContent>
                </v:textbox>
                <w10:wrap type="square"/>
              </v:rect>
            </w:pict>
          </mc:Fallback>
        </mc:AlternateContent>
      </w:r>
      <w:r w:rsidRPr="007F6F71">
        <w:rPr>
          <w:noProof/>
        </w:rPr>
        <w:drawing>
          <wp:anchor distT="0" distB="0" distL="114300" distR="114300" simplePos="0" relativeHeight="251664384" behindDoc="0" locked="0" layoutInCell="1" allowOverlap="1" wp14:anchorId="0B23AA54" wp14:editId="7249FCDA">
            <wp:simplePos x="0" y="0"/>
            <wp:positionH relativeFrom="column">
              <wp:posOffset>0</wp:posOffset>
            </wp:positionH>
            <wp:positionV relativeFrom="paragraph">
              <wp:posOffset>238760</wp:posOffset>
            </wp:positionV>
            <wp:extent cx="5752465" cy="2727960"/>
            <wp:effectExtent l="0" t="0" r="0" b="0"/>
            <wp:wrapSquare wrapText="bothSides"/>
            <wp:docPr id="1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5"/>
                    <pic:cNvPicPr>
                      <a:picLocks noChangeAspect="1" noChangeArrowheads="1"/>
                    </pic:cNvPicPr>
                  </pic:nvPicPr>
                  <pic:blipFill>
                    <a:blip r:embed="rId14"/>
                    <a:stretch>
                      <a:fillRect/>
                    </a:stretch>
                  </pic:blipFill>
                  <pic:spPr bwMode="auto">
                    <a:xfrm>
                      <a:off x="0" y="0"/>
                      <a:ext cx="5752465" cy="2727960"/>
                    </a:xfrm>
                    <a:prstGeom prst="rect">
                      <a:avLst/>
                    </a:prstGeom>
                  </pic:spPr>
                </pic:pic>
              </a:graphicData>
            </a:graphic>
          </wp:anchor>
        </w:drawing>
      </w:r>
    </w:p>
    <w:p w14:paraId="2288956E" w14:textId="77777777" w:rsidR="003E3881" w:rsidRPr="007F6F71" w:rsidRDefault="003E3881" w:rsidP="0035429F">
      <w:pPr>
        <w:spacing w:line="360" w:lineRule="auto"/>
      </w:pPr>
    </w:p>
    <w:p w14:paraId="6CD96FC1" w14:textId="77777777" w:rsidR="003E3881" w:rsidRPr="007F6F71" w:rsidRDefault="003E3881" w:rsidP="007579B3">
      <w:pPr>
        <w:spacing w:line="360" w:lineRule="auto"/>
        <w:ind w:firstLine="708"/>
        <w:jc w:val="both"/>
      </w:pPr>
      <w:r w:rsidRPr="007F6F71">
        <w:t xml:space="preserve">Uma infraestrutura de nuvem pública é disponibilizada para o público geral e é de propriedade de um provedor de serviços de web (terceirizado). Em uma nuvem pública, os recursos de computação são disponibilizados dinamicamente através do provedor e são fornecidos para seus clientes (rede própria utilizando </w:t>
      </w:r>
      <w:proofErr w:type="spellStart"/>
      <w:r w:rsidRPr="007F6F71">
        <w:rPr>
          <w:i/>
        </w:rPr>
        <w:t>VPN</w:t>
      </w:r>
      <w:r w:rsidRPr="007F6F71">
        <w:t>s</w:t>
      </w:r>
      <w:proofErr w:type="spellEnd"/>
      <w:r w:rsidRPr="007F6F71">
        <w:t xml:space="preserve"> tendo como base a infraestrutura da web); A cobrança feita pelo provedor é feita pela quantidade de recursos que o cliente utiliza (isto pode variar em contrato). </w:t>
      </w:r>
    </w:p>
    <w:p w14:paraId="6CA1344C" w14:textId="77777777" w:rsidR="003E3881" w:rsidRPr="007F6F71" w:rsidRDefault="003E3881" w:rsidP="007579B3">
      <w:pPr>
        <w:spacing w:line="360" w:lineRule="auto"/>
        <w:ind w:firstLine="708"/>
        <w:jc w:val="both"/>
      </w:pPr>
      <w:r w:rsidRPr="007F6F71">
        <w:t>Esse modelo possui boa relação custo/benefício para o cliente, uma vez que oferece a flexibilidade de disponibilizar apenas os recursos necessários e entregar todos os serviços com certa consistência de disponibilidade, resiliência, segurança e facilidade de gerenciamento. Como este modelo é baseado na web e possui infraestrutura e meios de acesso administrados pelo provedor de acesso o cliente precisa aceitar o controle reduzido e o monitoramento feito do provedor, além de confiar na governança e segurança da infraestrutura servida pelo provedor.</w:t>
      </w:r>
    </w:p>
    <w:p w14:paraId="7F604B1B" w14:textId="77777777" w:rsidR="003E3881" w:rsidRPr="007F6F71" w:rsidRDefault="003E3881" w:rsidP="0035429F">
      <w:pPr>
        <w:spacing w:line="360" w:lineRule="auto"/>
        <w:rPr>
          <w:lang w:val="x-none" w:eastAsia="x-none"/>
        </w:rPr>
      </w:pPr>
    </w:p>
    <w:p w14:paraId="2C2E429F" w14:textId="6BBF90C2" w:rsidR="003E3881" w:rsidRPr="00F10771" w:rsidRDefault="003E3881" w:rsidP="00F10771">
      <w:pPr>
        <w:pStyle w:val="Ttulo3"/>
        <w:spacing w:line="360" w:lineRule="auto"/>
        <w:rPr>
          <w:rFonts w:ascii="Times New Roman" w:hAnsi="Times New Roman"/>
          <w:b/>
          <w:sz w:val="26"/>
          <w:szCs w:val="26"/>
        </w:rPr>
      </w:pPr>
      <w:bookmarkStart w:id="66" w:name="_Toc496802694"/>
      <w:bookmarkStart w:id="67" w:name="_Toc496802923"/>
      <w:bookmarkStart w:id="68" w:name="_Toc499555679"/>
      <w:r w:rsidRPr="00F10771">
        <w:rPr>
          <w:rFonts w:ascii="Times New Roman" w:hAnsi="Times New Roman"/>
          <w:b/>
          <w:noProof/>
          <w:sz w:val="26"/>
          <w:szCs w:val="26"/>
        </w:rPr>
        <w:lastRenderedPageBreak/>
        <mc:AlternateContent>
          <mc:Choice Requires="wps">
            <w:drawing>
              <wp:anchor distT="0" distB="0" distL="114300" distR="114300" simplePos="0" relativeHeight="251675648" behindDoc="0" locked="0" layoutInCell="1" allowOverlap="1" wp14:anchorId="1B763B12" wp14:editId="21C4EF64">
                <wp:simplePos x="0" y="0"/>
                <wp:positionH relativeFrom="column">
                  <wp:posOffset>-4445</wp:posOffset>
                </wp:positionH>
                <wp:positionV relativeFrom="paragraph">
                  <wp:posOffset>4479925</wp:posOffset>
                </wp:positionV>
                <wp:extent cx="5721350" cy="274320"/>
                <wp:effectExtent l="0" t="0" r="0" b="7620"/>
                <wp:wrapSquare wrapText="bothSides"/>
                <wp:docPr id="20" name="Caixa de Texto 27"/>
                <wp:cNvGraphicFramePr/>
                <a:graphic xmlns:a="http://schemas.openxmlformats.org/drawingml/2006/main">
                  <a:graphicData uri="http://schemas.microsoft.com/office/word/2010/wordprocessingShape">
                    <wps:wsp>
                      <wps:cNvSpPr/>
                      <wps:spPr>
                        <a:xfrm>
                          <a:off x="0" y="0"/>
                          <a:ext cx="5720760" cy="27360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3006C21F" w14:textId="77777777" w:rsidR="00CE0C88" w:rsidRDefault="00CE0C88" w:rsidP="003E3881">
                            <w:pPr>
                              <w:pStyle w:val="Legenda"/>
                            </w:pPr>
                            <w:bookmarkStart w:id="69" w:name="_Toc482302125"/>
                            <w:bookmarkStart w:id="70" w:name="_Toc482039965"/>
                            <w:bookmarkStart w:id="71" w:name="_Toc482039823"/>
                            <w:bookmarkStart w:id="72" w:name="_Toc499286907"/>
                            <w:r>
                              <w:rPr>
                                <w:color w:val="000000"/>
                              </w:rPr>
                              <w:t xml:space="preserve">Figura </w:t>
                            </w:r>
                            <w:r>
                              <w:rPr>
                                <w:color w:val="000000"/>
                              </w:rPr>
                              <w:fldChar w:fldCharType="begin"/>
                            </w:r>
                            <w:r>
                              <w:instrText>SEQ Figura \* ARABIC</w:instrText>
                            </w:r>
                            <w:r>
                              <w:fldChar w:fldCharType="separate"/>
                            </w:r>
                            <w:r>
                              <w:rPr>
                                <w:noProof/>
                              </w:rPr>
                              <w:t>7</w:t>
                            </w:r>
                            <w:r>
                              <w:fldChar w:fldCharType="end"/>
                            </w:r>
                            <w:bookmarkEnd w:id="69"/>
                            <w:bookmarkEnd w:id="70"/>
                            <w:bookmarkEnd w:id="71"/>
                            <w:r>
                              <w:rPr>
                                <w:color w:val="000000"/>
                              </w:rPr>
                              <w:t>: Nuvem Privada Fonte: https://web-material3.yokogawa.com/image_8952.jpg</w:t>
                            </w:r>
                            <w:bookmarkEnd w:id="72"/>
                          </w:p>
                        </w:txbxContent>
                      </wps:txbx>
                      <wps:bodyPr lIns="0" tIns="0" rIns="0" bIns="0">
                        <a:prstTxWarp prst="textNoShape">
                          <a:avLst/>
                        </a:prstTxWarp>
                        <a:noAutofit/>
                      </wps:bodyPr>
                    </wps:wsp>
                  </a:graphicData>
                </a:graphic>
              </wp:anchor>
            </w:drawing>
          </mc:Choice>
          <mc:Fallback>
            <w:pict>
              <v:rect w14:anchorId="1B763B12" id="Caixa de Texto 27" o:spid="_x0000_s1032" style="position:absolute;margin-left:-.35pt;margin-top:352.75pt;width:450.5pt;height:21.6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" stroked="f">
                <v:textbox inset="0,0,0,0">
                  <w:txbxContent>
                    <w:p w14:paraId="3006C21F" w14:textId="77777777" w:rsidR="00CE0C88" w:rsidRDefault="00CE0C88" w:rsidP="003E3881">
                      <w:pPr>
                        <w:pStyle w:val="Legenda"/>
                      </w:pPr>
                      <w:bookmarkStart w:id="73" w:name="_Toc482302125"/>
                      <w:bookmarkStart w:id="74" w:name="_Toc482039965"/>
                      <w:bookmarkStart w:id="75" w:name="_Toc482039823"/>
                      <w:bookmarkStart w:id="76" w:name="_Toc499286907"/>
                      <w:r>
                        <w:rPr>
                          <w:color w:val="000000"/>
                        </w:rPr>
                        <w:t xml:space="preserve">Figura </w:t>
                      </w:r>
                      <w:r>
                        <w:rPr>
                          <w:color w:val="000000"/>
                        </w:rPr>
                        <w:fldChar w:fldCharType="begin"/>
                      </w:r>
                      <w:r>
                        <w:instrText>SEQ Figura \* ARABIC</w:instrText>
                      </w:r>
                      <w:r>
                        <w:fldChar w:fldCharType="separate"/>
                      </w:r>
                      <w:r>
                        <w:rPr>
                          <w:noProof/>
                        </w:rPr>
                        <w:t>7</w:t>
                      </w:r>
                      <w:r>
                        <w:fldChar w:fldCharType="end"/>
                      </w:r>
                      <w:bookmarkEnd w:id="73"/>
                      <w:bookmarkEnd w:id="74"/>
                      <w:bookmarkEnd w:id="75"/>
                      <w:r>
                        <w:rPr>
                          <w:color w:val="000000"/>
                        </w:rPr>
                        <w:t>: Nuvem Privada Fonte: https://web-material3.yokogawa.com/image_8952.jpg</w:t>
                      </w:r>
                      <w:bookmarkEnd w:id="76"/>
                    </w:p>
                  </w:txbxContent>
                </v:textbox>
                <w10:wrap type="square"/>
              </v:rect>
            </w:pict>
          </mc:Fallback>
        </mc:AlternateContent>
      </w:r>
      <w:r w:rsidRPr="00F10771">
        <w:rPr>
          <w:rFonts w:ascii="Times New Roman" w:hAnsi="Times New Roman"/>
          <w:b/>
          <w:noProof/>
          <w:sz w:val="26"/>
          <w:szCs w:val="26"/>
        </w:rPr>
        <w:drawing>
          <wp:anchor distT="0" distB="0" distL="114300" distR="114300" simplePos="0" relativeHeight="251665408" behindDoc="0" locked="0" layoutInCell="1" allowOverlap="1" wp14:anchorId="1B209E9B" wp14:editId="4D715A87">
            <wp:simplePos x="0" y="0"/>
            <wp:positionH relativeFrom="column">
              <wp:posOffset>-3810</wp:posOffset>
            </wp:positionH>
            <wp:positionV relativeFrom="paragraph">
              <wp:posOffset>408940</wp:posOffset>
            </wp:positionV>
            <wp:extent cx="5760085" cy="4014470"/>
            <wp:effectExtent l="0" t="0" r="0" b="0"/>
            <wp:wrapSquare wrapText="bothSides"/>
            <wp:docPr id="2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9"/>
                    <pic:cNvPicPr>
                      <a:picLocks noChangeAspect="1" noChangeArrowheads="1"/>
                    </pic:cNvPicPr>
                  </pic:nvPicPr>
                  <pic:blipFill>
                    <a:blip r:embed="rId15"/>
                    <a:stretch>
                      <a:fillRect/>
                    </a:stretch>
                  </pic:blipFill>
                  <pic:spPr bwMode="auto">
                    <a:xfrm>
                      <a:off x="0" y="0"/>
                      <a:ext cx="5760085" cy="4014470"/>
                    </a:xfrm>
                    <a:prstGeom prst="rect">
                      <a:avLst/>
                    </a:prstGeom>
                  </pic:spPr>
                </pic:pic>
              </a:graphicData>
            </a:graphic>
          </wp:anchor>
        </w:drawing>
      </w:r>
      <w:r w:rsidR="004137BF">
        <w:rPr>
          <w:rFonts w:ascii="Times New Roman" w:hAnsi="Times New Roman"/>
          <w:b/>
          <w:sz w:val="26"/>
          <w:szCs w:val="26"/>
        </w:rPr>
        <w:t>3</w:t>
      </w:r>
      <w:r w:rsidRPr="00F10771">
        <w:rPr>
          <w:rFonts w:ascii="Times New Roman" w:hAnsi="Times New Roman"/>
          <w:b/>
          <w:sz w:val="26"/>
          <w:szCs w:val="26"/>
        </w:rPr>
        <w:t>.2.2 Nuvem Privada</w:t>
      </w:r>
      <w:bookmarkEnd w:id="66"/>
      <w:bookmarkEnd w:id="67"/>
      <w:bookmarkEnd w:id="68"/>
    </w:p>
    <w:p w14:paraId="05BE9253" w14:textId="77777777" w:rsidR="003E3881" w:rsidRPr="007F6F71" w:rsidRDefault="003E3881" w:rsidP="0035429F">
      <w:pPr>
        <w:spacing w:line="360" w:lineRule="auto"/>
      </w:pPr>
    </w:p>
    <w:p w14:paraId="7B003558" w14:textId="77777777" w:rsidR="003E3881" w:rsidRPr="007F6F71" w:rsidRDefault="003E3881" w:rsidP="007579B3">
      <w:pPr>
        <w:spacing w:line="360" w:lineRule="auto"/>
        <w:ind w:firstLine="708"/>
        <w:jc w:val="both"/>
      </w:pPr>
      <w:r w:rsidRPr="007F6F71">
        <w:t xml:space="preserve">Uma infraestrutura de nuvem privada é operada apenas para um único cliente, o provedor dedica serviços específicos para aquele cliente. O cliente especifica, arquiteta e controla toda a gama de recursos computacionais que o provedor fornece. Um motivo comum que leva os clientes a procurarem um serviço de nuvem privado é a capacidade de controlar e garantir seus próprios padrões de segurança dos dados. </w:t>
      </w:r>
    </w:p>
    <w:p w14:paraId="520B5DD7" w14:textId="77777777" w:rsidR="003E3881" w:rsidRPr="007F6F71" w:rsidRDefault="003E3881" w:rsidP="007579B3">
      <w:pPr>
        <w:spacing w:line="360" w:lineRule="auto"/>
        <w:ind w:firstLine="708"/>
        <w:jc w:val="both"/>
      </w:pPr>
      <w:r w:rsidRPr="007F6F71">
        <w:t>Um cliente normalmente fará uso de uma nuvem pública utilizando conexões através de links privados e esses recursos apenas serão compartilhados internamente. Como os recursos não são compartilhados entre várias organizações, o cliente, que contratou o serviço, paga o valor total pelos recursos da nuvem, independente da quantidade que foi utilizada.</w:t>
      </w:r>
    </w:p>
    <w:p w14:paraId="191BD81A" w14:textId="77777777" w:rsidR="003E3881" w:rsidRPr="007F6F71" w:rsidRDefault="003E3881" w:rsidP="007579B3">
      <w:pPr>
        <w:spacing w:line="360" w:lineRule="auto"/>
        <w:ind w:firstLine="709"/>
        <w:jc w:val="both"/>
      </w:pPr>
      <w:r w:rsidRPr="007F6F71">
        <w:t>Sendo assim, a organização contratante pode realocar os recursos para subáreas da mesma empresa conforme suas necessidades.</w:t>
      </w:r>
    </w:p>
    <w:p w14:paraId="5C3E0C80" w14:textId="77777777" w:rsidR="003E3881" w:rsidRPr="007F6F71" w:rsidRDefault="003E3881" w:rsidP="0035429F">
      <w:pPr>
        <w:spacing w:line="360" w:lineRule="auto"/>
        <w:rPr>
          <w:lang w:val="x-none" w:eastAsia="x-none"/>
        </w:rPr>
      </w:pPr>
    </w:p>
    <w:p w14:paraId="53726709" w14:textId="134F716F" w:rsidR="003E3881" w:rsidRPr="00AF5EB1" w:rsidRDefault="003E3881" w:rsidP="00AF5EB1">
      <w:pPr>
        <w:pStyle w:val="Ttulo3"/>
        <w:spacing w:line="360" w:lineRule="auto"/>
        <w:rPr>
          <w:rFonts w:ascii="Times New Roman" w:hAnsi="Times New Roman"/>
          <w:b/>
          <w:sz w:val="26"/>
          <w:szCs w:val="26"/>
        </w:rPr>
      </w:pPr>
      <w:bookmarkStart w:id="77" w:name="_Toc496802695"/>
      <w:bookmarkStart w:id="78" w:name="_Toc496802924"/>
      <w:bookmarkStart w:id="79" w:name="_Toc499555680"/>
      <w:r w:rsidRPr="00AF5EB1">
        <w:rPr>
          <w:rFonts w:ascii="Times New Roman" w:hAnsi="Times New Roman"/>
          <w:b/>
          <w:noProof/>
          <w:sz w:val="26"/>
          <w:szCs w:val="26"/>
        </w:rPr>
        <w:lastRenderedPageBreak/>
        <mc:AlternateContent>
          <mc:Choice Requires="wps">
            <w:drawing>
              <wp:anchor distT="0" distB="0" distL="114300" distR="114300" simplePos="0" relativeHeight="251676672" behindDoc="0" locked="0" layoutInCell="1" allowOverlap="1" wp14:anchorId="10AACC0E" wp14:editId="0362F4DB">
                <wp:simplePos x="0" y="0"/>
                <wp:positionH relativeFrom="column">
                  <wp:posOffset>2540</wp:posOffset>
                </wp:positionH>
                <wp:positionV relativeFrom="paragraph">
                  <wp:posOffset>4698365</wp:posOffset>
                </wp:positionV>
                <wp:extent cx="5492750" cy="476250"/>
                <wp:effectExtent l="0" t="0" r="0" b="6350"/>
                <wp:wrapSquare wrapText="bothSides"/>
                <wp:docPr id="23" name="Caixa de Texto 32"/>
                <wp:cNvGraphicFramePr/>
                <a:graphic xmlns:a="http://schemas.openxmlformats.org/drawingml/2006/main">
                  <a:graphicData uri="http://schemas.microsoft.com/office/word/2010/wordprocessingShape">
                    <wps:wsp>
                      <wps:cNvSpPr/>
                      <wps:spPr>
                        <a:xfrm>
                          <a:off x="0" y="0"/>
                          <a:ext cx="5492750" cy="47625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0E51DBA8" w14:textId="77777777" w:rsidR="00CE0C88" w:rsidRDefault="00CE0C88" w:rsidP="003E3881">
                            <w:pPr>
                              <w:pStyle w:val="Legenda"/>
                            </w:pPr>
                            <w:bookmarkStart w:id="80" w:name="_Toc482302126"/>
                            <w:bookmarkStart w:id="81" w:name="_Toc482039966"/>
                            <w:bookmarkStart w:id="82" w:name="_Toc482039824"/>
                            <w:bookmarkStart w:id="83" w:name="_Toc499286908"/>
                            <w:r>
                              <w:rPr>
                                <w:color w:val="000000"/>
                              </w:rPr>
                              <w:t xml:space="preserve">Figura </w:t>
                            </w:r>
                            <w:r>
                              <w:rPr>
                                <w:color w:val="000000"/>
                              </w:rPr>
                              <w:fldChar w:fldCharType="begin"/>
                            </w:r>
                            <w:r>
                              <w:instrText>SEQ Figura \* ARABIC</w:instrText>
                            </w:r>
                            <w:r>
                              <w:fldChar w:fldCharType="separate"/>
                            </w:r>
                            <w:r>
                              <w:rPr>
                                <w:noProof/>
                              </w:rPr>
                              <w:t>8</w:t>
                            </w:r>
                            <w:r>
                              <w:fldChar w:fldCharType="end"/>
                            </w:r>
                            <w:bookmarkEnd w:id="80"/>
                            <w:bookmarkEnd w:id="81"/>
                            <w:bookmarkEnd w:id="82"/>
                            <w:r>
                              <w:rPr>
                                <w:color w:val="000000"/>
                              </w:rPr>
                              <w:t>: Nuvem Comunitária Fonte: https://lh4.googleusercontent.com/NWf67CzmfbXLVsj60ZRyC-eX-UcdAt3ITRZcgedyN4dBbGU0BOWdCSNdtuqz9DxZ4fHNC6GLnUlreeoRX__8c07l61YMMoY3zxKJvMkbFfx92vjjDYLm1ai2STm0h4XQfA</w:t>
                            </w:r>
                            <w:bookmarkEnd w:id="83"/>
                          </w:p>
                        </w:txbxContent>
                      </wps:txbx>
                      <wps:bodyPr lIns="0" tIns="0" rIns="0" bIns="0">
                        <a:prstTxWarp prst="textNoShape">
                          <a:avLst/>
                        </a:prstTxWarp>
                        <a:spAutoFit/>
                      </wps:bodyPr>
                    </wps:wsp>
                  </a:graphicData>
                </a:graphic>
              </wp:anchor>
            </w:drawing>
          </mc:Choice>
          <mc:Fallback>
            <w:pict>
              <v:rect w14:anchorId="10AACC0E" id="Caixa de Texto 32" o:spid="_x0000_s1033" style="position:absolute;margin-left:.2pt;margin-top:369.95pt;width:432.5pt;height:37.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" stroked="f">
                <v:textbox style="mso-fit-shape-to-text:t" inset="0,0,0,0">
                  <w:txbxContent>
                    <w:p w14:paraId="0E51DBA8" w14:textId="77777777" w:rsidR="00CE0C88" w:rsidRDefault="00CE0C88" w:rsidP="003E3881">
                      <w:pPr>
                        <w:pStyle w:val="Legenda"/>
                      </w:pPr>
                      <w:bookmarkStart w:id="84" w:name="_Toc482302126"/>
                      <w:bookmarkStart w:id="85" w:name="_Toc482039966"/>
                      <w:bookmarkStart w:id="86" w:name="_Toc482039824"/>
                      <w:bookmarkStart w:id="87" w:name="_Toc499286908"/>
                      <w:r>
                        <w:rPr>
                          <w:color w:val="000000"/>
                        </w:rPr>
                        <w:t xml:space="preserve">Figura </w:t>
                      </w:r>
                      <w:r>
                        <w:rPr>
                          <w:color w:val="000000"/>
                        </w:rPr>
                        <w:fldChar w:fldCharType="begin"/>
                      </w:r>
                      <w:r>
                        <w:instrText>SEQ Figura \* ARABIC</w:instrText>
                      </w:r>
                      <w:r>
                        <w:fldChar w:fldCharType="separate"/>
                      </w:r>
                      <w:r>
                        <w:rPr>
                          <w:noProof/>
                        </w:rPr>
                        <w:t>8</w:t>
                      </w:r>
                      <w:r>
                        <w:fldChar w:fldCharType="end"/>
                      </w:r>
                      <w:bookmarkEnd w:id="84"/>
                      <w:bookmarkEnd w:id="85"/>
                      <w:bookmarkEnd w:id="86"/>
                      <w:r>
                        <w:rPr>
                          <w:color w:val="000000"/>
                        </w:rPr>
                        <w:t>: Nuvem Comunitária Fonte: https://lh4.googleusercontent.com/NWf67CzmfbXLVsj60ZRyC-eX-UcdAt3ITRZcgedyN4dBbGU0BOWdCSNdtuqz9DxZ4fHNC6GLnUlreeoRX__8c07l61YMMoY3zxKJvMkbFfx92vjjDYLm1ai2STm0h4XQfA</w:t>
                      </w:r>
                      <w:bookmarkEnd w:id="87"/>
                    </w:p>
                  </w:txbxContent>
                </v:textbox>
                <w10:wrap type="square"/>
              </v:rect>
            </w:pict>
          </mc:Fallback>
        </mc:AlternateContent>
      </w:r>
      <w:r w:rsidRPr="00AF5EB1">
        <w:rPr>
          <w:rFonts w:ascii="Times New Roman" w:hAnsi="Times New Roman"/>
          <w:b/>
          <w:noProof/>
          <w:sz w:val="26"/>
          <w:szCs w:val="26"/>
        </w:rPr>
        <w:drawing>
          <wp:anchor distT="0" distB="0" distL="114300" distR="114300" simplePos="0" relativeHeight="251666432" behindDoc="0" locked="0" layoutInCell="1" allowOverlap="1" wp14:anchorId="065818C7" wp14:editId="7CBB4C00">
            <wp:simplePos x="0" y="0"/>
            <wp:positionH relativeFrom="column">
              <wp:posOffset>-1905</wp:posOffset>
            </wp:positionH>
            <wp:positionV relativeFrom="paragraph">
              <wp:posOffset>296545</wp:posOffset>
            </wp:positionV>
            <wp:extent cx="5716270" cy="4345305"/>
            <wp:effectExtent l="0" t="0" r="0" b="0"/>
            <wp:wrapSquare wrapText="bothSides"/>
            <wp:docPr id="2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1"/>
                    <pic:cNvPicPr>
                      <a:picLocks noChangeAspect="1" noChangeArrowheads="1"/>
                    </pic:cNvPicPr>
                  </pic:nvPicPr>
                  <pic:blipFill>
                    <a:blip r:embed="rId16"/>
                    <a:stretch>
                      <a:fillRect/>
                    </a:stretch>
                  </pic:blipFill>
                  <pic:spPr bwMode="auto">
                    <a:xfrm>
                      <a:off x="0" y="0"/>
                      <a:ext cx="5716270" cy="4345305"/>
                    </a:xfrm>
                    <a:prstGeom prst="rect">
                      <a:avLst/>
                    </a:prstGeom>
                  </pic:spPr>
                </pic:pic>
              </a:graphicData>
            </a:graphic>
          </wp:anchor>
        </w:drawing>
      </w:r>
      <w:r w:rsidR="007C0EA1">
        <w:rPr>
          <w:rFonts w:ascii="Times New Roman" w:hAnsi="Times New Roman"/>
          <w:b/>
          <w:sz w:val="26"/>
          <w:szCs w:val="26"/>
        </w:rPr>
        <w:t>3</w:t>
      </w:r>
      <w:r w:rsidRPr="00AF5EB1">
        <w:rPr>
          <w:rFonts w:ascii="Times New Roman" w:hAnsi="Times New Roman"/>
          <w:b/>
          <w:sz w:val="26"/>
          <w:szCs w:val="26"/>
        </w:rPr>
        <w:t>.2.3 Nuvem Comunitária</w:t>
      </w:r>
      <w:bookmarkEnd w:id="77"/>
      <w:bookmarkEnd w:id="78"/>
      <w:bookmarkEnd w:id="79"/>
    </w:p>
    <w:p w14:paraId="66E7AA9F" w14:textId="77777777" w:rsidR="003E3881" w:rsidRPr="007F6F71" w:rsidRDefault="003E3881" w:rsidP="0035429F">
      <w:pPr>
        <w:spacing w:line="360" w:lineRule="auto"/>
      </w:pPr>
    </w:p>
    <w:p w14:paraId="6089743F" w14:textId="77777777" w:rsidR="003E3881" w:rsidRPr="007F6F71" w:rsidRDefault="003E3881" w:rsidP="007579B3">
      <w:pPr>
        <w:spacing w:line="360" w:lineRule="auto"/>
        <w:ind w:firstLine="708"/>
        <w:jc w:val="both"/>
      </w:pPr>
      <w:r w:rsidRPr="007F6F71">
        <w:t>Uma infraestrutura de nuvem comunitária é contratada por um grupo de organizações em conjunto ou programas que compartilham necessidades especificas, como segurança e aspectos legais. O controle da nuvem pode ser feito pelo cliente ou pelo provedor, de acordo com o que foi combinado no contrato.</w:t>
      </w:r>
    </w:p>
    <w:p w14:paraId="143D709A" w14:textId="77777777" w:rsidR="003E3881" w:rsidRPr="007F6F71" w:rsidRDefault="003E3881" w:rsidP="007579B3">
      <w:pPr>
        <w:spacing w:line="360" w:lineRule="auto"/>
        <w:ind w:firstLine="708"/>
        <w:jc w:val="both"/>
      </w:pPr>
      <w:r w:rsidRPr="007F6F71">
        <w:t>Quando organizações possuem o mesmo conjunto de requisitos e clientes, a nuvem comunitária permite a eles combinarem ferramentas e compartilharem recursos computacionais, dados e capacidades. Ao eliminar a duplicidade de sistemas similares, as organizações podem economizar dinheiro e alocar seus recursos de maneira mais eficiente.</w:t>
      </w:r>
    </w:p>
    <w:p w14:paraId="14158403" w14:textId="77777777" w:rsidR="003E3881" w:rsidRPr="007F6F71" w:rsidRDefault="003E3881" w:rsidP="0035429F">
      <w:pPr>
        <w:spacing w:line="360" w:lineRule="auto"/>
      </w:pPr>
    </w:p>
    <w:p w14:paraId="1876262F" w14:textId="7DFC8B10" w:rsidR="003E3881" w:rsidRPr="00AF5EB1" w:rsidRDefault="003265DB" w:rsidP="00AF5EB1">
      <w:pPr>
        <w:pStyle w:val="Ttulo3"/>
        <w:spacing w:line="360" w:lineRule="auto"/>
        <w:rPr>
          <w:rFonts w:ascii="Times New Roman" w:hAnsi="Times New Roman"/>
          <w:b/>
          <w:sz w:val="26"/>
          <w:szCs w:val="26"/>
        </w:rPr>
      </w:pPr>
      <w:bookmarkStart w:id="88" w:name="_Toc496802696"/>
      <w:bookmarkStart w:id="89" w:name="_Toc496802925"/>
      <w:bookmarkStart w:id="90" w:name="_Toc499555681"/>
      <w:r>
        <w:rPr>
          <w:rFonts w:ascii="Times New Roman" w:hAnsi="Times New Roman"/>
          <w:b/>
          <w:sz w:val="26"/>
          <w:szCs w:val="26"/>
        </w:rPr>
        <w:t>3</w:t>
      </w:r>
      <w:r w:rsidR="003E3881" w:rsidRPr="00AF5EB1">
        <w:rPr>
          <w:rFonts w:ascii="Times New Roman" w:hAnsi="Times New Roman"/>
          <w:b/>
          <w:sz w:val="26"/>
          <w:szCs w:val="26"/>
        </w:rPr>
        <w:t>.2.3 Nuvem Híbrida</w:t>
      </w:r>
      <w:bookmarkEnd w:id="88"/>
      <w:bookmarkEnd w:id="89"/>
      <w:bookmarkEnd w:id="90"/>
    </w:p>
    <w:p w14:paraId="07A38A4E" w14:textId="77777777" w:rsidR="003E3881" w:rsidRPr="007F6F71" w:rsidRDefault="003E3881" w:rsidP="0035429F">
      <w:pPr>
        <w:spacing w:line="360" w:lineRule="auto"/>
      </w:pPr>
      <w:r w:rsidRPr="007F6F71">
        <w:rPr>
          <w:noProof/>
        </w:rPr>
        <w:lastRenderedPageBreak/>
        <mc:AlternateContent>
          <mc:Choice Requires="wps">
            <w:drawing>
              <wp:anchor distT="0" distB="0" distL="114300" distR="114300" simplePos="0" relativeHeight="251677696" behindDoc="0" locked="0" layoutInCell="1" allowOverlap="1" wp14:anchorId="385FA7AB" wp14:editId="48B014C7">
                <wp:simplePos x="0" y="0"/>
                <wp:positionH relativeFrom="column">
                  <wp:posOffset>111125</wp:posOffset>
                </wp:positionH>
                <wp:positionV relativeFrom="paragraph">
                  <wp:posOffset>3554730</wp:posOffset>
                </wp:positionV>
                <wp:extent cx="5604510" cy="476250"/>
                <wp:effectExtent l="0" t="0" r="0" b="0"/>
                <wp:wrapSquare wrapText="bothSides"/>
                <wp:docPr id="26" name="Caixa de Texto 33"/>
                <wp:cNvGraphicFramePr/>
                <a:graphic xmlns:a="http://schemas.openxmlformats.org/drawingml/2006/main">
                  <a:graphicData uri="http://schemas.microsoft.com/office/word/2010/wordprocessingShape">
                    <wps:wsp>
                      <wps:cNvSpPr/>
                      <wps:spPr>
                        <a:xfrm>
                          <a:off x="0" y="0"/>
                          <a:ext cx="5604510" cy="47625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75647EF0" w14:textId="77777777" w:rsidR="00CE0C88" w:rsidRDefault="00CE0C88" w:rsidP="003E3881">
                            <w:pPr>
                              <w:pStyle w:val="Legenda"/>
                            </w:pPr>
                            <w:bookmarkStart w:id="91" w:name="_Toc482302127"/>
                            <w:bookmarkStart w:id="92" w:name="_Toc482039967"/>
                            <w:bookmarkStart w:id="93" w:name="_Toc482039825"/>
                            <w:bookmarkStart w:id="94" w:name="_Toc499286909"/>
                            <w:r>
                              <w:rPr>
                                <w:color w:val="000000"/>
                              </w:rPr>
                              <w:t xml:space="preserve">Figura </w:t>
                            </w:r>
                            <w:r>
                              <w:rPr>
                                <w:color w:val="000000"/>
                              </w:rPr>
                              <w:fldChar w:fldCharType="begin"/>
                            </w:r>
                            <w:r>
                              <w:instrText>SEQ Figura \* ARABIC</w:instrText>
                            </w:r>
                            <w:r>
                              <w:fldChar w:fldCharType="separate"/>
                            </w:r>
                            <w:r>
                              <w:rPr>
                                <w:noProof/>
                              </w:rPr>
                              <w:t>9</w:t>
                            </w:r>
                            <w:r>
                              <w:fldChar w:fldCharType="end"/>
                            </w:r>
                            <w:bookmarkEnd w:id="91"/>
                            <w:bookmarkEnd w:id="92"/>
                            <w:bookmarkEnd w:id="93"/>
                            <w:r>
                              <w:rPr>
                                <w:color w:val="000000"/>
                              </w:rPr>
                              <w:t>: Modelos de Implementação Fonte: https://puserscontentstorage.blob.core.windows.net/userimages/de1cc483-bb71-4170-bd25-0c04f167acf5/c9851e30-da98-4765-92bb-d33ca089ff49image32.png</w:t>
                            </w:r>
                            <w:bookmarkEnd w:id="94"/>
                          </w:p>
                        </w:txbxContent>
                      </wps:txbx>
                      <wps:bodyPr lIns="0" tIns="0" rIns="0" bIns="0">
                        <a:prstTxWarp prst="textNoShape">
                          <a:avLst/>
                        </a:prstTxWarp>
                        <a:spAutoFit/>
                      </wps:bodyPr>
                    </wps:wsp>
                  </a:graphicData>
                </a:graphic>
              </wp:anchor>
            </w:drawing>
          </mc:Choice>
          <mc:Fallback>
            <w:pict>
              <v:rect w14:anchorId="385FA7AB" id="Caixa de Texto 33" o:spid="_x0000_s1034" style="position:absolute;margin-left:8.75pt;margin-top:279.9pt;width:441.3pt;height:37.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" stroked="f">
                <v:textbox style="mso-fit-shape-to-text:t" inset="0,0,0,0">
                  <w:txbxContent>
                    <w:p w14:paraId="75647EF0" w14:textId="77777777" w:rsidR="00CE0C88" w:rsidRDefault="00CE0C88" w:rsidP="003E3881">
                      <w:pPr>
                        <w:pStyle w:val="Legenda"/>
                      </w:pPr>
                      <w:bookmarkStart w:id="95" w:name="_Toc482302127"/>
                      <w:bookmarkStart w:id="96" w:name="_Toc482039967"/>
                      <w:bookmarkStart w:id="97" w:name="_Toc482039825"/>
                      <w:bookmarkStart w:id="98" w:name="_Toc499286909"/>
                      <w:r>
                        <w:rPr>
                          <w:color w:val="000000"/>
                        </w:rPr>
                        <w:t xml:space="preserve">Figura </w:t>
                      </w:r>
                      <w:r>
                        <w:rPr>
                          <w:color w:val="000000"/>
                        </w:rPr>
                        <w:fldChar w:fldCharType="begin"/>
                      </w:r>
                      <w:r>
                        <w:instrText>SEQ Figura \* ARABIC</w:instrText>
                      </w:r>
                      <w:r>
                        <w:fldChar w:fldCharType="separate"/>
                      </w:r>
                      <w:r>
                        <w:rPr>
                          <w:noProof/>
                        </w:rPr>
                        <w:t>9</w:t>
                      </w:r>
                      <w:r>
                        <w:fldChar w:fldCharType="end"/>
                      </w:r>
                      <w:bookmarkEnd w:id="95"/>
                      <w:bookmarkEnd w:id="96"/>
                      <w:bookmarkEnd w:id="97"/>
                      <w:r>
                        <w:rPr>
                          <w:color w:val="000000"/>
                        </w:rPr>
                        <w:t>: Modelos de Implementação Fonte: https://puserscontentstorage.blob.core.windows.net/userimages/de1cc483-bb71-4170-bd25-0c04f167acf5/c9851e30-da98-4765-92bb-d33ca089ff49image32.png</w:t>
                      </w:r>
                      <w:bookmarkEnd w:id="98"/>
                    </w:p>
                  </w:txbxContent>
                </v:textbox>
                <w10:wrap type="square"/>
              </v:rect>
            </w:pict>
          </mc:Fallback>
        </mc:AlternateContent>
      </w:r>
      <w:r w:rsidRPr="007F6F71">
        <w:rPr>
          <w:noProof/>
        </w:rPr>
        <w:drawing>
          <wp:anchor distT="0" distB="0" distL="114300" distR="114300" simplePos="0" relativeHeight="251662336" behindDoc="0" locked="0" layoutInCell="1" allowOverlap="1" wp14:anchorId="2619DEFA" wp14:editId="498BD7A4">
            <wp:simplePos x="0" y="0"/>
            <wp:positionH relativeFrom="column">
              <wp:posOffset>111125</wp:posOffset>
            </wp:positionH>
            <wp:positionV relativeFrom="paragraph">
              <wp:posOffset>238760</wp:posOffset>
            </wp:positionV>
            <wp:extent cx="5601335" cy="3258820"/>
            <wp:effectExtent l="0" t="0" r="0" b="0"/>
            <wp:wrapSquare wrapText="bothSides"/>
            <wp:docPr id="2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8"/>
                    <pic:cNvPicPr>
                      <a:picLocks noChangeAspect="1" noChangeArrowheads="1"/>
                    </pic:cNvPicPr>
                  </pic:nvPicPr>
                  <pic:blipFill>
                    <a:blip r:embed="rId17"/>
                    <a:stretch>
                      <a:fillRect/>
                    </a:stretch>
                  </pic:blipFill>
                  <pic:spPr bwMode="auto">
                    <a:xfrm>
                      <a:off x="0" y="0"/>
                      <a:ext cx="5601335" cy="3258820"/>
                    </a:xfrm>
                    <a:prstGeom prst="rect">
                      <a:avLst/>
                    </a:prstGeom>
                  </pic:spPr>
                </pic:pic>
              </a:graphicData>
            </a:graphic>
          </wp:anchor>
        </w:drawing>
      </w:r>
    </w:p>
    <w:p w14:paraId="27FD92C7" w14:textId="77777777" w:rsidR="003E3881" w:rsidRPr="007F6F71" w:rsidRDefault="003E3881" w:rsidP="0035429F">
      <w:pPr>
        <w:spacing w:line="360" w:lineRule="auto"/>
      </w:pPr>
    </w:p>
    <w:p w14:paraId="45F497DC" w14:textId="77777777" w:rsidR="003E3881" w:rsidRPr="007F6F71" w:rsidRDefault="003E3881" w:rsidP="007579B3">
      <w:pPr>
        <w:spacing w:line="360" w:lineRule="auto"/>
        <w:ind w:firstLine="708"/>
        <w:jc w:val="both"/>
      </w:pPr>
      <w:r w:rsidRPr="007F6F71">
        <w:t>Uma infraestrutura de nuvem híbrida abrange duas ou mais nuvens, podendo estas serem nuvens públicas, comunitárias ou privadas, com o conjunto dos serviços que são hospedados internamente ou externamente.</w:t>
      </w:r>
    </w:p>
    <w:p w14:paraId="5372BC45" w14:textId="77777777" w:rsidR="003E3881" w:rsidRPr="007F6F71" w:rsidRDefault="003E3881" w:rsidP="007579B3">
      <w:pPr>
        <w:spacing w:line="360" w:lineRule="auto"/>
        <w:ind w:firstLine="708"/>
        <w:jc w:val="both"/>
      </w:pPr>
      <w:r w:rsidRPr="007F6F71">
        <w:t>Os clientes geralmente não se limitam a um único modelo de implantação, mas sim preferem incorporar serviços de nuvem diferentes e sobrepostos para atingir seus requisitos específicos. Modelos de implantação híbridos são complexos e requerem um planejamento específico para serem executados e gerenciados especialmente quando é necessária a comunicação entre dois tipos diferentes de implantações em nuvem.</w:t>
      </w:r>
    </w:p>
    <w:p w14:paraId="73AD8BBD" w14:textId="77777777" w:rsidR="003E3881" w:rsidRPr="007F6F71" w:rsidRDefault="003E3881" w:rsidP="0035429F">
      <w:pPr>
        <w:spacing w:line="360" w:lineRule="auto"/>
      </w:pPr>
    </w:p>
    <w:p w14:paraId="63D6C858" w14:textId="134FA31B" w:rsidR="003E3881" w:rsidRPr="007F6F71" w:rsidRDefault="00E37644" w:rsidP="0035429F">
      <w:pPr>
        <w:pStyle w:val="Ttulo21"/>
        <w:jc w:val="left"/>
      </w:pPr>
      <w:bookmarkStart w:id="99" w:name="_Toc496802697"/>
      <w:bookmarkStart w:id="100" w:name="_Toc496802926"/>
      <w:bookmarkStart w:id="101" w:name="_Toc499555682"/>
      <w:r>
        <w:t>3</w:t>
      </w:r>
      <w:r w:rsidR="003E3881" w:rsidRPr="007F6F71">
        <w:t>.3 PRINCÍPIOS DA COMPUTAÇÃO EM NUVEM</w:t>
      </w:r>
      <w:bookmarkEnd w:id="99"/>
      <w:bookmarkEnd w:id="100"/>
      <w:bookmarkEnd w:id="101"/>
    </w:p>
    <w:p w14:paraId="41D0CD62" w14:textId="3BF3BC37" w:rsidR="003E3881" w:rsidRPr="007F6F71" w:rsidRDefault="003E3881" w:rsidP="007579B3">
      <w:pPr>
        <w:spacing w:line="360" w:lineRule="auto"/>
        <w:ind w:firstLine="709"/>
        <w:jc w:val="both"/>
      </w:pPr>
      <w:r w:rsidRPr="007F6F71">
        <w:t>Segundo NIST (2011)</w:t>
      </w:r>
      <w:r w:rsidR="00D23EB4">
        <w:t xml:space="preserve"> </w:t>
      </w:r>
      <w:r w:rsidR="00122778">
        <w:t>[1]</w:t>
      </w:r>
      <w:r w:rsidRPr="007F6F71">
        <w:t>, um modelo de Computação em Nuvem deve apresentar algumas características essenciais:</w:t>
      </w:r>
    </w:p>
    <w:p w14:paraId="0263F449" w14:textId="77777777" w:rsidR="003E3881" w:rsidRPr="007F6F71" w:rsidRDefault="003E3881" w:rsidP="00307761">
      <w:pPr>
        <w:pStyle w:val="PargrafodaLista"/>
        <w:numPr>
          <w:ilvl w:val="0"/>
          <w:numId w:val="2"/>
        </w:numPr>
        <w:rPr>
          <w:rFonts w:cs="Times New Roman"/>
          <w:sz w:val="24"/>
        </w:rPr>
      </w:pPr>
      <w:r w:rsidRPr="007F6F71">
        <w:rPr>
          <w:rFonts w:cs="Times New Roman"/>
          <w:sz w:val="24"/>
        </w:rPr>
        <w:t>Autoatendimento sob demanda: o usuário pode usufruir das funcionalidades computacionais sem a necessidade da interação humana com o provedor de serviço, ou seja, o provedor identifica as necessidades do usuário, podendo assim automaticamente reconfigurar todo hardware e software, e essas modificações devem ser apresentadas ao usuário de forma transparente.</w:t>
      </w:r>
    </w:p>
    <w:p w14:paraId="4F9F332A" w14:textId="77777777" w:rsidR="003E3881" w:rsidRPr="007F6F71" w:rsidRDefault="003E3881" w:rsidP="00307761">
      <w:pPr>
        <w:pStyle w:val="PargrafodaLista"/>
        <w:numPr>
          <w:ilvl w:val="0"/>
          <w:numId w:val="2"/>
        </w:numPr>
        <w:rPr>
          <w:rFonts w:cs="Times New Roman"/>
          <w:sz w:val="24"/>
        </w:rPr>
      </w:pPr>
      <w:r w:rsidRPr="007F6F71">
        <w:rPr>
          <w:rFonts w:cs="Times New Roman"/>
          <w:sz w:val="24"/>
        </w:rPr>
        <w:lastRenderedPageBreak/>
        <w:t>Amplo acesso a serviços de rede: os recursos computacionais são acessados através da internet, que são acessados por mecanismos padronizados, que pode ser um navegador simples, que use poucos recursos computacionais, sem a necessidade de o usuário modificar o ambiente de trabalho de seu dispositivo, como por exemplo, linguagem de programação e sistema operacional.</w:t>
      </w:r>
    </w:p>
    <w:p w14:paraId="297AB744" w14:textId="77777777" w:rsidR="003E3881" w:rsidRPr="007F6F71" w:rsidRDefault="003E3881" w:rsidP="007579B3">
      <w:pPr>
        <w:pStyle w:val="PargrafodaLista"/>
        <w:numPr>
          <w:ilvl w:val="0"/>
          <w:numId w:val="3"/>
        </w:numPr>
        <w:rPr>
          <w:rFonts w:cs="Times New Roman"/>
          <w:sz w:val="24"/>
        </w:rPr>
      </w:pPr>
      <w:r w:rsidRPr="007F6F71">
        <w:rPr>
          <w:rFonts w:cs="Times New Roman"/>
          <w:sz w:val="24"/>
        </w:rPr>
        <w:t>Pool de recursos: os recursos computacionais (físicos ou virtuais) do provedor são divididos em pools para que possam atender a múltiplos usuários simultaneamente. Esses recursos são alocados e realocados dinamicamente, de acordo com a demanda dos usuários. Os usuários por sua vez não precisam saber a localização física dos recursos computacionais, essas informações podem ser proporcionadas de maneira de alta abstração podendo apenas ser informados o país, estado ou centro de dados.</w:t>
      </w:r>
    </w:p>
    <w:p w14:paraId="63D5707C" w14:textId="77777777" w:rsidR="003E3881" w:rsidRPr="00EF2D5B" w:rsidRDefault="003E3881" w:rsidP="007579B3">
      <w:pPr>
        <w:pStyle w:val="PargrafodaLista"/>
        <w:numPr>
          <w:ilvl w:val="0"/>
          <w:numId w:val="3"/>
        </w:numPr>
        <w:rPr>
          <w:rFonts w:cs="Times New Roman"/>
          <w:sz w:val="24"/>
        </w:rPr>
      </w:pPr>
      <w:r w:rsidRPr="00EF2D5B">
        <w:rPr>
          <w:rFonts w:cs="Times New Roman"/>
          <w:sz w:val="24"/>
        </w:rPr>
        <w:t>Elasticidade rápida: as funcionalidades computacionais devem ser rápidas e elásticas, assim como rapidamente liberadas, podendo em alguns casos serem liberadas automaticamente caso haja necessidade devido a demanda. O usuário deve ter a impressão de ter recursos ilimitados que podem ser comprados ou adquiridos em qualquer quantidade e a qualquer momento. A elasticidade deve ter três componentes: escalabilidade linear, utilização on-demand e pagamento por unidades consumidas de um recurso. Outro recurso que pode auxiliar nesse processo é a virtualização que pode criar várias instâncias de recursos requisitados usando apenas um recurso físico. A virtualização também torna possível abstrair características físicas de uma plataforma computacional, emulando vários ambientes que podem ser independentes ou não.</w:t>
      </w:r>
    </w:p>
    <w:p w14:paraId="2A7CCABC" w14:textId="2BBEB4F5" w:rsidR="003E3881" w:rsidRPr="00EF2D5B" w:rsidRDefault="003E3881" w:rsidP="007579B3">
      <w:pPr>
        <w:pStyle w:val="PargrafodaLista"/>
        <w:numPr>
          <w:ilvl w:val="0"/>
          <w:numId w:val="3"/>
        </w:numPr>
        <w:rPr>
          <w:sz w:val="24"/>
        </w:rPr>
      </w:pPr>
      <w:r w:rsidRPr="00EF2D5B">
        <w:rPr>
          <w:rFonts w:cs="Times New Roman"/>
          <w:sz w:val="24"/>
        </w:rPr>
        <w:t>Serviços mensuráveis: os sistemas em nuvem automaticamente controlam e monitoram os recursos necessários para cada tipo de serviço, tais como armazenamento,</w:t>
      </w:r>
      <w:r w:rsidRPr="00EF2D5B">
        <w:rPr>
          <w:sz w:val="24"/>
        </w:rPr>
        <w:t xml:space="preserve"> processamento e largura de banda. Esse recurso deve ser monitorado e controlado de forma transparente tanto para o provedor de serviço quanto para o usuário.</w:t>
      </w:r>
    </w:p>
    <w:p w14:paraId="107A6657" w14:textId="77777777" w:rsidR="003E3881" w:rsidRPr="007F6F71" w:rsidRDefault="003E3881" w:rsidP="007579B3">
      <w:pPr>
        <w:spacing w:line="360" w:lineRule="auto"/>
        <w:ind w:firstLine="708"/>
        <w:jc w:val="both"/>
      </w:pPr>
      <w:r w:rsidRPr="00EF2D5B">
        <w:t>Além dessas características, algumas outras não tão essenciais em um ambiente de computação em nuvem, mais que definem para o bom serviço às aplicações estão hospedadas e o bom relacionamento com o cliente, são essas:</w:t>
      </w:r>
    </w:p>
    <w:p w14:paraId="42B4DB7E" w14:textId="77777777" w:rsidR="003E3881" w:rsidRPr="007F6F71" w:rsidRDefault="003E3881" w:rsidP="007579B3">
      <w:pPr>
        <w:spacing w:line="360" w:lineRule="auto"/>
        <w:jc w:val="both"/>
      </w:pPr>
    </w:p>
    <w:p w14:paraId="2F5539FB" w14:textId="77777777" w:rsidR="003E3881" w:rsidRPr="007F6F71" w:rsidRDefault="003E3881" w:rsidP="00307761">
      <w:pPr>
        <w:pStyle w:val="PargrafodaLista"/>
        <w:numPr>
          <w:ilvl w:val="0"/>
          <w:numId w:val="4"/>
        </w:numPr>
        <w:rPr>
          <w:rFonts w:cs="Times New Roman"/>
          <w:sz w:val="24"/>
        </w:rPr>
      </w:pPr>
      <w:r w:rsidRPr="007F6F71">
        <w:rPr>
          <w:rFonts w:cs="Times New Roman"/>
          <w:sz w:val="24"/>
        </w:rPr>
        <w:t xml:space="preserve">Tolerância a falhas: O provedor de serviço tem que ser totalmente redundante em sua infraestrutura e possibilitar alta disponibilidade de dados para os seus clientes, de modo que se houver alguma falha ou problema em sua estrutura de </w:t>
      </w:r>
      <w:r w:rsidRPr="007F6F71">
        <w:rPr>
          <w:rFonts w:cs="Times New Roman"/>
          <w:sz w:val="24"/>
        </w:rPr>
        <w:lastRenderedPageBreak/>
        <w:t>rede, servidor, processamento, armazenamento e outros, os dados e aplicações dos clientes possam ser realocados para outras máquinas (servidores), datacenters, cluster e até continentes sem que o cliente perceba que tal falha ocorreu.</w:t>
      </w:r>
    </w:p>
    <w:p w14:paraId="739E176A" w14:textId="5DC99BC9" w:rsidR="003E3881" w:rsidRPr="007F6F71" w:rsidRDefault="003E3881" w:rsidP="007579B3">
      <w:pPr>
        <w:pStyle w:val="PargrafodaLista"/>
        <w:numPr>
          <w:ilvl w:val="0"/>
          <w:numId w:val="4"/>
        </w:numPr>
        <w:rPr>
          <w:rFonts w:cs="Times New Roman"/>
          <w:sz w:val="24"/>
        </w:rPr>
      </w:pPr>
      <w:r w:rsidRPr="007F6F71">
        <w:rPr>
          <w:rFonts w:cs="Times New Roman"/>
          <w:sz w:val="24"/>
        </w:rPr>
        <w:t xml:space="preserve">Níveis de Qualidade de Serviço de </w:t>
      </w:r>
      <w:r w:rsidRPr="00B73528">
        <w:rPr>
          <w:rFonts w:cs="Times New Roman"/>
          <w:i/>
          <w:sz w:val="24"/>
        </w:rPr>
        <w:t>SLA</w:t>
      </w:r>
      <w:r w:rsidRPr="007F6F71">
        <w:rPr>
          <w:rFonts w:cs="Times New Roman"/>
          <w:sz w:val="24"/>
        </w:rPr>
        <w:t xml:space="preserve">: Esta questão está diretamente ligada com a tolerância </w:t>
      </w:r>
      <w:r w:rsidR="000E1A5E" w:rsidRPr="007F6F71">
        <w:rPr>
          <w:rFonts w:cs="Times New Roman"/>
          <w:sz w:val="24"/>
        </w:rPr>
        <w:t>a</w:t>
      </w:r>
      <w:r w:rsidRPr="007F6F71">
        <w:rPr>
          <w:rFonts w:cs="Times New Roman"/>
          <w:sz w:val="24"/>
        </w:rPr>
        <w:t xml:space="preserve"> falhas, da qual em último caso de a falha de fato ocorrer que o provedor de serviço possa dar o mínimo de assistências aos seus usuários e que o mesmo</w:t>
      </w:r>
      <w:r w:rsidR="000150ED">
        <w:rPr>
          <w:rFonts w:cs="Times New Roman"/>
          <w:sz w:val="24"/>
        </w:rPr>
        <w:t>,</w:t>
      </w:r>
      <w:r w:rsidRPr="007F6F71">
        <w:rPr>
          <w:rFonts w:cs="Times New Roman"/>
          <w:sz w:val="24"/>
        </w:rPr>
        <w:t xml:space="preserve"> possam ter alguma garantia de que os seus serviços, possam ser restabelecidos dentro do tempo referenciado em contrato.</w:t>
      </w:r>
    </w:p>
    <w:p w14:paraId="12F5376B" w14:textId="77777777" w:rsidR="003E3881" w:rsidRPr="007F6F71" w:rsidRDefault="003E3881" w:rsidP="0035429F">
      <w:pPr>
        <w:spacing w:line="360" w:lineRule="auto"/>
      </w:pPr>
    </w:p>
    <w:p w14:paraId="645BCBBA" w14:textId="28A2B622" w:rsidR="003E3881" w:rsidRPr="007F6F71" w:rsidRDefault="004A64DA" w:rsidP="0035429F">
      <w:pPr>
        <w:pStyle w:val="Ttulo21"/>
        <w:jc w:val="left"/>
      </w:pPr>
      <w:bookmarkStart w:id="102" w:name="_Toc496802698"/>
      <w:bookmarkStart w:id="103" w:name="_Toc496802927"/>
      <w:bookmarkStart w:id="104" w:name="_Toc499555683"/>
      <w:r>
        <w:t>3</w:t>
      </w:r>
      <w:r w:rsidR="003E3881" w:rsidRPr="007F6F71">
        <w:t>.4 MODELOS DE SERVIÇOS</w:t>
      </w:r>
      <w:bookmarkEnd w:id="102"/>
      <w:bookmarkEnd w:id="103"/>
      <w:bookmarkEnd w:id="104"/>
    </w:p>
    <w:p w14:paraId="30A37FD4" w14:textId="77777777" w:rsidR="003E3881" w:rsidRPr="007F6F71" w:rsidRDefault="003E3881" w:rsidP="007579B3">
      <w:pPr>
        <w:spacing w:line="360" w:lineRule="auto"/>
        <w:ind w:firstLine="709"/>
        <w:jc w:val="both"/>
      </w:pPr>
      <w:r w:rsidRPr="007F6F71">
        <w:t>A idéia de Computação em Nuvem é composta por modelos de serviços, esses modelos são pagos conforme a necessidade e o uso dos mesmos (</w:t>
      </w:r>
      <w:proofErr w:type="spellStart"/>
      <w:r w:rsidRPr="00441DB2">
        <w:rPr>
          <w:i/>
        </w:rPr>
        <w:t>pay</w:t>
      </w:r>
      <w:proofErr w:type="spellEnd"/>
      <w:r w:rsidRPr="00441DB2">
        <w:rPr>
          <w:i/>
        </w:rPr>
        <w:t>-per-use</w:t>
      </w:r>
      <w:r w:rsidRPr="007F6F71">
        <w:t xml:space="preserve">), dando ao cliente a possiblidade de usar mais ou menos recursos de acordo com sua necessidade. Os modelos de serviços são os seguintes: </w:t>
      </w:r>
    </w:p>
    <w:p w14:paraId="0B6BB904" w14:textId="77777777" w:rsidR="003E3881" w:rsidRPr="007F6F71" w:rsidRDefault="003E3881" w:rsidP="007579B3">
      <w:pPr>
        <w:spacing w:line="360" w:lineRule="auto"/>
        <w:jc w:val="both"/>
      </w:pPr>
    </w:p>
    <w:p w14:paraId="3EA58F7E" w14:textId="0B13A0DC" w:rsidR="003E3881" w:rsidRPr="007F6F71" w:rsidRDefault="003E3881" w:rsidP="007579B3">
      <w:pPr>
        <w:pStyle w:val="PargrafodaLista"/>
        <w:numPr>
          <w:ilvl w:val="0"/>
          <w:numId w:val="5"/>
        </w:numPr>
        <w:suppressAutoHyphens w:val="0"/>
        <w:rPr>
          <w:rFonts w:cs="Times New Roman"/>
          <w:sz w:val="24"/>
        </w:rPr>
      </w:pPr>
      <w:r w:rsidRPr="007F6F71">
        <w:rPr>
          <w:rFonts w:cs="Times New Roman"/>
          <w:sz w:val="24"/>
        </w:rPr>
        <w:t>Software como Serviço (</w:t>
      </w:r>
      <w:r w:rsidRPr="002F7AE1">
        <w:rPr>
          <w:rFonts w:cs="Times New Roman"/>
          <w:i/>
          <w:sz w:val="24"/>
        </w:rPr>
        <w:t>SaaS</w:t>
      </w:r>
      <w:r w:rsidRPr="007F6F71">
        <w:rPr>
          <w:rFonts w:cs="Times New Roman"/>
          <w:sz w:val="24"/>
        </w:rPr>
        <w:t xml:space="preserve">): um aplicativo pode ser utilizado por uma grande quantidade de usuários simultaneamente. Esse tipo de serviço é disponibilizado por provedores e acessado pelos usuários através de aplicações como o navegador. Todo o controle e gerenciamento da rede, sistemas operacionais, armazenamento e possíveis manutenções será de responsabilidade do provedor de serviço </w:t>
      </w:r>
      <w:r w:rsidR="002F1A8A" w:rsidRPr="00CA5480">
        <w:rPr>
          <w:rFonts w:cs="Times New Roman"/>
          <w:color w:val="auto"/>
          <w:sz w:val="24"/>
        </w:rPr>
        <w:t>[</w:t>
      </w:r>
      <w:r w:rsidR="008D4138" w:rsidRPr="008D4138">
        <w:rPr>
          <w:rFonts w:cs="Times New Roman"/>
          <w:color w:val="auto"/>
          <w:sz w:val="24"/>
        </w:rPr>
        <w:t>AULBACH</w:t>
      </w:r>
      <w:r w:rsidRPr="00CA5480">
        <w:rPr>
          <w:rFonts w:cs="Times New Roman"/>
          <w:color w:val="auto"/>
          <w:sz w:val="24"/>
        </w:rPr>
        <w:t>, 2009</w:t>
      </w:r>
      <w:r w:rsidR="002F1A8A" w:rsidRPr="00CA5480">
        <w:rPr>
          <w:rFonts w:cs="Times New Roman"/>
          <w:color w:val="auto"/>
          <w:sz w:val="24"/>
        </w:rPr>
        <w:t>]</w:t>
      </w:r>
      <w:r w:rsidR="00E95807" w:rsidRPr="00CA5480">
        <w:rPr>
          <w:rFonts w:cs="Times New Roman"/>
          <w:color w:val="auto"/>
          <w:sz w:val="24"/>
        </w:rPr>
        <w:t xml:space="preserve">[ </w:t>
      </w:r>
      <w:r w:rsidR="007B60B7">
        <w:rPr>
          <w:rFonts w:cs="Times New Roman"/>
          <w:color w:val="auto"/>
          <w:sz w:val="24"/>
        </w:rPr>
        <w:t>4</w:t>
      </w:r>
      <w:r w:rsidR="00E95807" w:rsidRPr="00CA5480">
        <w:rPr>
          <w:rFonts w:cs="Times New Roman"/>
          <w:color w:val="auto"/>
          <w:sz w:val="24"/>
        </w:rPr>
        <w:t>]</w:t>
      </w:r>
      <w:r w:rsidRPr="00CA5480">
        <w:rPr>
          <w:rFonts w:cs="Times New Roman"/>
          <w:color w:val="auto"/>
          <w:sz w:val="24"/>
        </w:rPr>
        <w:t>.</w:t>
      </w:r>
      <w:r w:rsidRPr="007F6F71">
        <w:rPr>
          <w:rFonts w:cs="Times New Roman"/>
          <w:sz w:val="24"/>
        </w:rPr>
        <w:t xml:space="preserve"> </w:t>
      </w:r>
    </w:p>
    <w:p w14:paraId="707EA1B9" w14:textId="77777777" w:rsidR="003E3881" w:rsidRPr="007F6F71" w:rsidRDefault="003E3881" w:rsidP="007579B3">
      <w:pPr>
        <w:spacing w:line="360" w:lineRule="auto"/>
        <w:jc w:val="both"/>
      </w:pPr>
    </w:p>
    <w:p w14:paraId="450F24F3" w14:textId="6818F4DA" w:rsidR="003E3881" w:rsidRPr="007F6F71" w:rsidRDefault="003E3881" w:rsidP="007579B3">
      <w:pPr>
        <w:pStyle w:val="PargrafodaLista"/>
        <w:numPr>
          <w:ilvl w:val="0"/>
          <w:numId w:val="5"/>
        </w:numPr>
        <w:suppressAutoHyphens w:val="0"/>
        <w:rPr>
          <w:rFonts w:cs="Times New Roman"/>
          <w:sz w:val="24"/>
        </w:rPr>
      </w:pPr>
      <w:r w:rsidRPr="007F6F71">
        <w:rPr>
          <w:rFonts w:cs="Times New Roman"/>
          <w:sz w:val="24"/>
        </w:rPr>
        <w:t>Plataforma como Serviço (</w:t>
      </w:r>
      <w:r w:rsidRPr="002F7AE1">
        <w:rPr>
          <w:rFonts w:cs="Times New Roman"/>
          <w:i/>
          <w:sz w:val="24"/>
        </w:rPr>
        <w:t>PaaS</w:t>
      </w:r>
      <w:r w:rsidRPr="007F6F71">
        <w:rPr>
          <w:rFonts w:cs="Times New Roman"/>
          <w:sz w:val="24"/>
        </w:rPr>
        <w:t xml:space="preserve">): é a disponibilização de plataformas de desenvolvimento que facilitam a implantação de aplicações assim como o gerenciamento do hardware subjacente e das camadas de software. O usuário não tem controle sobre a rede, sistemas operacionais ou armazenamento, mas poderá controlar a aplicação implementada na nuvem. A linguagem de programação bem como o ambiente de desenvolvimento é fornecida pelo provedor </w:t>
      </w:r>
      <w:r w:rsidR="006C4DD2">
        <w:rPr>
          <w:rFonts w:cs="Times New Roman"/>
          <w:sz w:val="24"/>
        </w:rPr>
        <w:t>(</w:t>
      </w:r>
      <w:r w:rsidRPr="007F6F71">
        <w:rPr>
          <w:rFonts w:cs="Times New Roman"/>
          <w:sz w:val="24"/>
        </w:rPr>
        <w:t>NOGUEIRA, 2010</w:t>
      </w:r>
      <w:r w:rsidR="006C4DD2">
        <w:rPr>
          <w:rFonts w:cs="Times New Roman"/>
          <w:sz w:val="24"/>
        </w:rPr>
        <w:t>)</w:t>
      </w:r>
      <w:r w:rsidR="00EC6725">
        <w:rPr>
          <w:rFonts w:cs="Times New Roman"/>
          <w:sz w:val="24"/>
        </w:rPr>
        <w:t xml:space="preserve"> [</w:t>
      </w:r>
      <w:r w:rsidR="00A85852">
        <w:rPr>
          <w:rFonts w:cs="Times New Roman"/>
          <w:sz w:val="24"/>
        </w:rPr>
        <w:t>3</w:t>
      </w:r>
      <w:r w:rsidR="00EC6725">
        <w:rPr>
          <w:rFonts w:cs="Times New Roman"/>
          <w:sz w:val="24"/>
        </w:rPr>
        <w:t>]</w:t>
      </w:r>
      <w:r w:rsidRPr="007F6F71">
        <w:rPr>
          <w:rFonts w:cs="Times New Roman"/>
          <w:sz w:val="24"/>
        </w:rPr>
        <w:t xml:space="preserve">. </w:t>
      </w:r>
    </w:p>
    <w:p w14:paraId="11382989" w14:textId="7369A966" w:rsidR="003E3881" w:rsidRPr="007F6F71" w:rsidRDefault="003E3881" w:rsidP="007579B3">
      <w:pPr>
        <w:pStyle w:val="PargrafodaLista"/>
        <w:numPr>
          <w:ilvl w:val="0"/>
          <w:numId w:val="5"/>
        </w:numPr>
        <w:suppressAutoHyphens w:val="0"/>
        <w:rPr>
          <w:rFonts w:cs="Times New Roman"/>
          <w:sz w:val="24"/>
        </w:rPr>
      </w:pPr>
      <w:r w:rsidRPr="007F6F71">
        <w:rPr>
          <w:rFonts w:cs="Times New Roman"/>
          <w:sz w:val="24"/>
        </w:rPr>
        <w:t>Infraestrutura como Serviço (</w:t>
      </w:r>
      <w:proofErr w:type="spellStart"/>
      <w:r w:rsidRPr="007167A4">
        <w:rPr>
          <w:rFonts w:cs="Times New Roman"/>
          <w:i/>
          <w:sz w:val="24"/>
        </w:rPr>
        <w:t>IaaS</w:t>
      </w:r>
      <w:proofErr w:type="spellEnd"/>
      <w:r w:rsidRPr="007F6F71">
        <w:rPr>
          <w:rFonts w:cs="Times New Roman"/>
          <w:sz w:val="24"/>
        </w:rPr>
        <w:t xml:space="preserve">): consiste no fornecimento de infraestrutura de processamento, armazenamento, redes, entre outros. Este serviço, assim como os demais, tem seus recursos – neste caso a infraestrutura – compartilhados com diversos usuários simultaneamente. Isso se torna possível através do processo de virtualização, </w:t>
      </w:r>
      <w:r w:rsidRPr="007F6F71">
        <w:rPr>
          <w:rFonts w:cs="Times New Roman"/>
          <w:sz w:val="24"/>
        </w:rPr>
        <w:lastRenderedPageBreak/>
        <w:t xml:space="preserve">no qual o usuário terá controle sobre máquinas virtuais, armazenamento, aplicativos instalados e possivelmente um controle limitado sobre os recursos de rede </w:t>
      </w:r>
      <w:r w:rsidR="009C29CB">
        <w:rPr>
          <w:rFonts w:cs="Times New Roman"/>
          <w:sz w:val="24"/>
        </w:rPr>
        <w:t>(</w:t>
      </w:r>
      <w:r w:rsidRPr="007F6F71">
        <w:rPr>
          <w:rFonts w:cs="Times New Roman"/>
          <w:sz w:val="24"/>
        </w:rPr>
        <w:t>VERAS, 2012</w:t>
      </w:r>
      <w:r w:rsidR="009C29CB">
        <w:rPr>
          <w:rFonts w:cs="Times New Roman"/>
          <w:sz w:val="24"/>
        </w:rPr>
        <w:t>)</w:t>
      </w:r>
      <w:r w:rsidR="0075042E">
        <w:rPr>
          <w:rFonts w:cs="Times New Roman"/>
          <w:sz w:val="24"/>
        </w:rPr>
        <w:t xml:space="preserve"> [6]</w:t>
      </w:r>
      <w:r w:rsidRPr="007F6F71">
        <w:rPr>
          <w:rFonts w:cs="Times New Roman"/>
          <w:sz w:val="24"/>
        </w:rPr>
        <w:t xml:space="preserve">. </w:t>
      </w:r>
    </w:p>
    <w:p w14:paraId="329E2857" w14:textId="371731AB" w:rsidR="003E3881" w:rsidRPr="007F6F71" w:rsidRDefault="001E5D5F" w:rsidP="0035429F">
      <w:pPr>
        <w:shd w:val="clear" w:color="auto" w:fill="FFFFFF"/>
        <w:spacing w:line="360" w:lineRule="auto"/>
        <w:rPr>
          <w:color w:val="000000"/>
          <w:sz w:val="21"/>
          <w:szCs w:val="21"/>
        </w:rPr>
      </w:pPr>
      <w:r w:rsidRPr="007F6F71">
        <w:rPr>
          <w:noProof/>
        </w:rPr>
        <w:drawing>
          <wp:anchor distT="0" distB="0" distL="114300" distR="114300" simplePos="0" relativeHeight="251692032" behindDoc="0" locked="0" layoutInCell="1" allowOverlap="1" wp14:anchorId="027E60F6" wp14:editId="1D9B1C02">
            <wp:simplePos x="0" y="0"/>
            <wp:positionH relativeFrom="column">
              <wp:posOffset>801370</wp:posOffset>
            </wp:positionH>
            <wp:positionV relativeFrom="paragraph">
              <wp:posOffset>630555</wp:posOffset>
            </wp:positionV>
            <wp:extent cx="4343400" cy="3133090"/>
            <wp:effectExtent l="0" t="0" r="0" b="0"/>
            <wp:wrapTopAndBottom/>
            <wp:docPr id="3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5"/>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4343400" cy="3133090"/>
                    </a:xfrm>
                    <a:prstGeom prst="rect">
                      <a:avLst/>
                    </a:prstGeom>
                  </pic:spPr>
                </pic:pic>
              </a:graphicData>
            </a:graphic>
            <wp14:sizeRelH relativeFrom="page">
              <wp14:pctWidth>0</wp14:pctWidth>
            </wp14:sizeRelH>
            <wp14:sizeRelV relativeFrom="page">
              <wp14:pctHeight>0</wp14:pctHeight>
            </wp14:sizeRelV>
          </wp:anchor>
        </w:drawing>
      </w:r>
    </w:p>
    <w:p w14:paraId="787E5497" w14:textId="7C98D5D9" w:rsidR="003E3881" w:rsidRPr="007F6F71" w:rsidRDefault="001E5D5F" w:rsidP="0035429F">
      <w:pPr>
        <w:spacing w:line="360" w:lineRule="auto"/>
      </w:pPr>
      <w:r w:rsidRPr="007F6F71">
        <w:rPr>
          <w:noProof/>
        </w:rPr>
        <mc:AlternateContent>
          <mc:Choice Requires="wps">
            <w:drawing>
              <wp:anchor distT="0" distB="0" distL="114300" distR="114300" simplePos="0" relativeHeight="251693056" behindDoc="0" locked="0" layoutInCell="1" allowOverlap="1" wp14:anchorId="14DC789C" wp14:editId="4AB10691">
                <wp:simplePos x="0" y="0"/>
                <wp:positionH relativeFrom="column">
                  <wp:posOffset>801370</wp:posOffset>
                </wp:positionH>
                <wp:positionV relativeFrom="paragraph">
                  <wp:posOffset>3607863</wp:posOffset>
                </wp:positionV>
                <wp:extent cx="4343400" cy="330200"/>
                <wp:effectExtent l="0" t="0" r="0" b="0"/>
                <wp:wrapThrough wrapText="bothSides">
                  <wp:wrapPolygon edited="0">
                    <wp:start x="0" y="0"/>
                    <wp:lineTo x="0" y="19938"/>
                    <wp:lineTo x="21474" y="19938"/>
                    <wp:lineTo x="21474" y="0"/>
                    <wp:lineTo x="0" y="0"/>
                  </wp:wrapPolygon>
                </wp:wrapThrough>
                <wp:docPr id="49" name="Caixa de Texto 49"/>
                <wp:cNvGraphicFramePr/>
                <a:graphic xmlns:a="http://schemas.openxmlformats.org/drawingml/2006/main">
                  <a:graphicData uri="http://schemas.microsoft.com/office/word/2010/wordprocessingShape">
                    <wps:wsp>
                      <wps:cNvSpPr txBox="1"/>
                      <wps:spPr>
                        <a:xfrm>
                          <a:off x="0" y="0"/>
                          <a:ext cx="4343400" cy="330200"/>
                        </a:xfrm>
                        <a:prstGeom prst="rect">
                          <a:avLst/>
                        </a:prstGeom>
                        <a:solidFill>
                          <a:prstClr val="white"/>
                        </a:solidFill>
                        <a:ln>
                          <a:noFill/>
                        </a:ln>
                        <a:effectLst/>
                      </wps:spPr>
                      <wps:txbx>
                        <w:txbxContent>
                          <w:p w14:paraId="2B66C542" w14:textId="77777777" w:rsidR="00CE0C88" w:rsidRPr="00B05638" w:rsidRDefault="00CE0C88" w:rsidP="003E3881">
                            <w:pPr>
                              <w:pStyle w:val="Legenda"/>
                              <w:rPr>
                                <w:noProof/>
                                <w:sz w:val="22"/>
                              </w:rPr>
                            </w:pPr>
                            <w:bookmarkStart w:id="105" w:name="_Toc499286910"/>
                            <w:r>
                              <w:t xml:space="preserve">Figura </w:t>
                            </w:r>
                            <w:r>
                              <w:fldChar w:fldCharType="begin"/>
                            </w:r>
                            <w:r>
                              <w:instrText xml:space="preserve"> SEQ Figura \* ARABIC </w:instrText>
                            </w:r>
                            <w:r>
                              <w:fldChar w:fldCharType="separate"/>
                            </w:r>
                            <w:r>
                              <w:rPr>
                                <w:noProof/>
                              </w:rPr>
                              <w:t>10</w:t>
                            </w:r>
                            <w:r>
                              <w:rPr>
                                <w:noProof/>
                              </w:rPr>
                              <w:fldChar w:fldCharType="end"/>
                            </w:r>
                            <w:r>
                              <w:t xml:space="preserve"> - </w:t>
                            </w:r>
                            <w:r w:rsidRPr="00DF4D33">
                              <w:t>Modelos de Serviço Fonte: http://ftp.unipar.br/~seinpar/2013/artigos/Rogerio%20Schueroff%20Vandresen.pdf</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4DC789C" id="_x0000_t202" coordsize="21600,21600" o:spt="202" path="m0,0l0,21600,21600,21600,21600,0xe">
                <v:stroke joinstyle="miter"/>
                <v:path gradientshapeok="t" o:connecttype="rect"/>
              </v:shapetype>
              <v:shape id="Caixa de Texto 49" o:spid="_x0000_s1035" type="#_x0000_t202" style="position:absolute;margin-left:63.1pt;margin-top:284.1pt;width:342pt;height:26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" stroked="f">
                <v:textbox style="mso-fit-shape-to-text:t" inset="0,0,0,0">
                  <w:txbxContent>
                    <w:p w14:paraId="2B66C542" w14:textId="77777777" w:rsidR="00CE0C88" w:rsidRPr="00B05638" w:rsidRDefault="00CE0C88" w:rsidP="003E3881">
                      <w:pPr>
                        <w:pStyle w:val="Legenda"/>
                        <w:rPr>
                          <w:noProof/>
                          <w:sz w:val="22"/>
                        </w:rPr>
                      </w:pPr>
                      <w:bookmarkStart w:id="106" w:name="_Toc499286910"/>
                      <w:r>
                        <w:t xml:space="preserve">Figura </w:t>
                      </w:r>
                      <w:r>
                        <w:fldChar w:fldCharType="begin"/>
                      </w:r>
                      <w:r>
                        <w:instrText xml:space="preserve"> SEQ Figura \* ARABIC </w:instrText>
                      </w:r>
                      <w:r>
                        <w:fldChar w:fldCharType="separate"/>
                      </w:r>
                      <w:r>
                        <w:rPr>
                          <w:noProof/>
                        </w:rPr>
                        <w:t>10</w:t>
                      </w:r>
                      <w:r>
                        <w:rPr>
                          <w:noProof/>
                        </w:rPr>
                        <w:fldChar w:fldCharType="end"/>
                      </w:r>
                      <w:r>
                        <w:t xml:space="preserve"> - </w:t>
                      </w:r>
                      <w:r w:rsidRPr="00DF4D33">
                        <w:t>Modelos de Serviço Fonte: http://ftp.unipar.br/~seinpar/2013/artigos/Rogerio%20Schueroff%20Vandresen.pdf</w:t>
                      </w:r>
                      <w:bookmarkEnd w:id="106"/>
                    </w:p>
                  </w:txbxContent>
                </v:textbox>
                <w10:wrap type="through"/>
              </v:shape>
            </w:pict>
          </mc:Fallback>
        </mc:AlternateContent>
      </w:r>
      <w:r w:rsidR="003E3881" w:rsidRPr="007F6F71">
        <w:br w:type="page"/>
      </w:r>
    </w:p>
    <w:p w14:paraId="21800D88" w14:textId="37F6C458" w:rsidR="003E3881" w:rsidRPr="007F6F71" w:rsidRDefault="00E75B92" w:rsidP="003B536A">
      <w:pPr>
        <w:pStyle w:val="Ttulo11"/>
      </w:pPr>
      <w:bookmarkStart w:id="107" w:name="_Toc496802699"/>
      <w:bookmarkStart w:id="108" w:name="_Toc496802928"/>
      <w:bookmarkStart w:id="109" w:name="_Toc499555684"/>
      <w:r>
        <w:lastRenderedPageBreak/>
        <w:t>4</w:t>
      </w:r>
      <w:r w:rsidR="003E3881" w:rsidRPr="007F6F71">
        <w:t xml:space="preserve"> CONTAINER VS VIRTUALIZAÇÃO</w:t>
      </w:r>
      <w:bookmarkEnd w:id="107"/>
      <w:bookmarkEnd w:id="108"/>
      <w:bookmarkEnd w:id="109"/>
      <w:r w:rsidR="003E3881" w:rsidRPr="007F6F71">
        <w:t xml:space="preserve"> </w:t>
      </w:r>
    </w:p>
    <w:p w14:paraId="4893EACE" w14:textId="77777777" w:rsidR="003E3881" w:rsidRPr="007F6F71" w:rsidRDefault="003E3881" w:rsidP="007579B3">
      <w:pPr>
        <w:spacing w:line="360" w:lineRule="auto"/>
        <w:ind w:firstLine="708"/>
        <w:jc w:val="both"/>
      </w:pPr>
      <w:r w:rsidRPr="007F6F71">
        <w:t xml:space="preserve">Os sistemas de virtualização passaram por algumas mudanças ao longo do tempo até chegarem aos sistemas atuais, em primeira fase eram servidores em grande escala que ocupavam grande parte de uma sala, sem virtualização e que rodavam somente uma aplicação, não usando nem metade do seu poder de processamento e com grandes gastos de energia; </w:t>
      </w:r>
      <w:proofErr w:type="gramStart"/>
      <w:r w:rsidRPr="007F6F71">
        <w:t>Se</w:t>
      </w:r>
      <w:proofErr w:type="gramEnd"/>
      <w:r w:rsidRPr="007F6F71">
        <w:t xml:space="preserve"> necessário ampliação havia custos de compra de hardware e de espaços, energia, gerenciamento centralizado das máquinas, segurança</w:t>
      </w:r>
      <w:r w:rsidRPr="007F6F71">
        <w:rPr>
          <w:color w:val="505050"/>
        </w:rPr>
        <w:t xml:space="preserve"> </w:t>
      </w:r>
      <w:r w:rsidRPr="007F6F71">
        <w:t>entre outros.</w:t>
      </w:r>
    </w:p>
    <w:p w14:paraId="6DA3B6DA" w14:textId="77777777" w:rsidR="003E3881" w:rsidRPr="007F6F71" w:rsidRDefault="003E3881" w:rsidP="007579B3">
      <w:pPr>
        <w:spacing w:line="360" w:lineRule="auto"/>
        <w:ind w:firstLine="709"/>
        <w:jc w:val="both"/>
      </w:pPr>
      <w:r w:rsidRPr="007F6F71">
        <w:rPr>
          <w:noProof/>
        </w:rPr>
        <mc:AlternateContent>
          <mc:Choice Requires="wps">
            <w:drawing>
              <wp:anchor distT="0" distB="0" distL="114300" distR="114300" simplePos="0" relativeHeight="251668480" behindDoc="0" locked="0" layoutInCell="1" allowOverlap="1" wp14:anchorId="37913833" wp14:editId="5925C5CE">
                <wp:simplePos x="0" y="0"/>
                <wp:positionH relativeFrom="column">
                  <wp:posOffset>799465</wp:posOffset>
                </wp:positionH>
                <wp:positionV relativeFrom="paragraph">
                  <wp:posOffset>3860165</wp:posOffset>
                </wp:positionV>
                <wp:extent cx="3587750" cy="330200"/>
                <wp:effectExtent l="0" t="0" r="0" b="0"/>
                <wp:wrapThrough wrapText="bothSides">
                  <wp:wrapPolygon edited="0">
                    <wp:start x="0" y="0"/>
                    <wp:lineTo x="0" y="0"/>
                    <wp:lineTo x="0" y="0"/>
                  </wp:wrapPolygon>
                </wp:wrapThrough>
                <wp:docPr id="32" name="Caixa de Texto 7"/>
                <wp:cNvGraphicFramePr/>
                <a:graphic xmlns:a="http://schemas.openxmlformats.org/drawingml/2006/main">
                  <a:graphicData uri="http://schemas.microsoft.com/office/word/2010/wordprocessingShape">
                    <wps:wsp>
                      <wps:cNvSpPr/>
                      <wps:spPr>
                        <a:xfrm>
                          <a:off x="0" y="0"/>
                          <a:ext cx="3587750" cy="33020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20AA496C" w14:textId="77777777" w:rsidR="00CE0C88" w:rsidRDefault="00CE0C88" w:rsidP="003E3881">
                            <w:pPr>
                              <w:pStyle w:val="Legenda"/>
                            </w:pPr>
                            <w:bookmarkStart w:id="110" w:name="_Toc482302129"/>
                            <w:bookmarkStart w:id="111" w:name="_Toc482039969"/>
                            <w:bookmarkStart w:id="112" w:name="_Toc482039827"/>
                            <w:bookmarkStart w:id="113" w:name="_Toc499286911"/>
                            <w:r>
                              <w:rPr>
                                <w:color w:val="000000"/>
                              </w:rPr>
                              <w:t xml:space="preserve">Figura </w:t>
                            </w:r>
                            <w:r>
                              <w:rPr>
                                <w:color w:val="000000"/>
                              </w:rPr>
                              <w:fldChar w:fldCharType="begin"/>
                            </w:r>
                            <w:r>
                              <w:instrText>SEQ Figura \* ARABIC</w:instrText>
                            </w:r>
                            <w:r>
                              <w:fldChar w:fldCharType="separate"/>
                            </w:r>
                            <w:r>
                              <w:rPr>
                                <w:noProof/>
                              </w:rPr>
                              <w:t>11</w:t>
                            </w:r>
                            <w:r>
                              <w:fldChar w:fldCharType="end"/>
                            </w:r>
                            <w:r>
                              <w:rPr>
                                <w:color w:val="000000"/>
                              </w:rPr>
                              <w:t xml:space="preserve"> Hypervisor</w:t>
                            </w:r>
                            <w:bookmarkEnd w:id="110"/>
                            <w:bookmarkEnd w:id="111"/>
                            <w:bookmarkEnd w:id="112"/>
                            <w:r>
                              <w:rPr>
                                <w:color w:val="000000"/>
                              </w:rPr>
                              <w:t xml:space="preserve"> Hospedado Fonte: http://3way.com.br/saiba-como-a-virtualizacao-por-container-mudou-a-infraestrutura-de-ti/</w:t>
                            </w:r>
                            <w:bookmarkEnd w:id="113"/>
                          </w:p>
                        </w:txbxContent>
                      </wps:txbx>
                      <wps:bodyPr lIns="0" tIns="0" rIns="0" bIns="0">
                        <a:prstTxWarp prst="textNoShape">
                          <a:avLst/>
                        </a:prstTxWarp>
                        <a:spAutoFit/>
                      </wps:bodyPr>
                    </wps:wsp>
                  </a:graphicData>
                </a:graphic>
              </wp:anchor>
            </w:drawing>
          </mc:Choice>
          <mc:Fallback>
            <w:pict>
              <v:rect w14:anchorId="37913833" id="Caixa de Texto 7" o:spid="_x0000_s1036" style="position:absolute;left:0;text-align:left;margin-left:62.95pt;margin-top:303.95pt;width:282.5pt;height:26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" stroked="f">
                <v:textbox style="mso-fit-shape-to-text:t" inset="0,0,0,0">
                  <w:txbxContent>
                    <w:p w14:paraId="20AA496C" w14:textId="77777777" w:rsidR="00CE0C88" w:rsidRDefault="00CE0C88" w:rsidP="003E3881">
                      <w:pPr>
                        <w:pStyle w:val="Legenda"/>
                      </w:pPr>
                      <w:bookmarkStart w:id="114" w:name="_Toc482302129"/>
                      <w:bookmarkStart w:id="115" w:name="_Toc482039969"/>
                      <w:bookmarkStart w:id="116" w:name="_Toc482039827"/>
                      <w:bookmarkStart w:id="117" w:name="_Toc499286911"/>
                      <w:r>
                        <w:rPr>
                          <w:color w:val="000000"/>
                        </w:rPr>
                        <w:t xml:space="preserve">Figura </w:t>
                      </w:r>
                      <w:r>
                        <w:rPr>
                          <w:color w:val="000000"/>
                        </w:rPr>
                        <w:fldChar w:fldCharType="begin"/>
                      </w:r>
                      <w:r>
                        <w:instrText>SEQ Figura \* ARABIC</w:instrText>
                      </w:r>
                      <w:r>
                        <w:fldChar w:fldCharType="separate"/>
                      </w:r>
                      <w:r>
                        <w:rPr>
                          <w:noProof/>
                        </w:rPr>
                        <w:t>11</w:t>
                      </w:r>
                      <w:r>
                        <w:fldChar w:fldCharType="end"/>
                      </w:r>
                      <w:r>
                        <w:rPr>
                          <w:color w:val="000000"/>
                        </w:rPr>
                        <w:t xml:space="preserve"> Hypervisor</w:t>
                      </w:r>
                      <w:bookmarkEnd w:id="114"/>
                      <w:bookmarkEnd w:id="115"/>
                      <w:bookmarkEnd w:id="116"/>
                      <w:r>
                        <w:rPr>
                          <w:color w:val="000000"/>
                        </w:rPr>
                        <w:t xml:space="preserve"> Hospedado Fonte: http://3way.com.br/saiba-como-a-virtualizacao-por-container-mudou-a-infraestrutura-de-ti/</w:t>
                      </w:r>
                      <w:bookmarkEnd w:id="117"/>
                    </w:p>
                  </w:txbxContent>
                </v:textbox>
                <w10:wrap type="through"/>
              </v:rect>
            </w:pict>
          </mc:Fallback>
        </mc:AlternateContent>
      </w:r>
      <w:r w:rsidRPr="007F6F71">
        <w:t>Com o surgimento da virtualização houve a inserção de um hypervisor no sistema operacional, que consiste em um gerenciador para a virtualização.</w:t>
      </w:r>
    </w:p>
    <w:p w14:paraId="3CAAB71E" w14:textId="77777777" w:rsidR="003E3881" w:rsidRPr="007F6F71" w:rsidRDefault="003E3881" w:rsidP="0035429F">
      <w:pPr>
        <w:spacing w:line="360" w:lineRule="auto"/>
      </w:pPr>
      <w:r w:rsidRPr="007F6F71">
        <w:rPr>
          <w:noProof/>
        </w:rPr>
        <w:drawing>
          <wp:anchor distT="0" distB="0" distL="114300" distR="114300" simplePos="0" relativeHeight="251667456" behindDoc="0" locked="0" layoutInCell="1" allowOverlap="1" wp14:anchorId="19226267" wp14:editId="5725D8D7">
            <wp:simplePos x="0" y="0"/>
            <wp:positionH relativeFrom="column">
              <wp:posOffset>799465</wp:posOffset>
            </wp:positionH>
            <wp:positionV relativeFrom="paragraph">
              <wp:posOffset>175260</wp:posOffset>
            </wp:positionV>
            <wp:extent cx="3657600" cy="3168015"/>
            <wp:effectExtent l="0" t="0" r="0" b="0"/>
            <wp:wrapTopAndBottom/>
            <wp:docPr id="34"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m 3"/>
                    <pic:cNvPicPr>
                      <a:picLocks noChangeAspect="1" noChangeArrowheads="1"/>
                    </pic:cNvPicPr>
                  </pic:nvPicPr>
                  <pic:blipFill>
                    <a:blip r:embed="rId19"/>
                    <a:stretch>
                      <a:fillRect/>
                    </a:stretch>
                  </pic:blipFill>
                  <pic:spPr bwMode="auto">
                    <a:xfrm>
                      <a:off x="0" y="0"/>
                      <a:ext cx="3657600" cy="3168015"/>
                    </a:xfrm>
                    <a:prstGeom prst="rect">
                      <a:avLst/>
                    </a:prstGeom>
                  </pic:spPr>
                </pic:pic>
              </a:graphicData>
            </a:graphic>
          </wp:anchor>
        </w:drawing>
      </w:r>
    </w:p>
    <w:p w14:paraId="7C3FBF5B" w14:textId="77777777" w:rsidR="003E3881" w:rsidRPr="007F6F71" w:rsidRDefault="003E3881" w:rsidP="0035429F">
      <w:pPr>
        <w:spacing w:line="360" w:lineRule="auto"/>
      </w:pPr>
      <w:r w:rsidRPr="007F6F71">
        <w:t xml:space="preserve"> </w:t>
      </w:r>
    </w:p>
    <w:p w14:paraId="349CEE82" w14:textId="77777777" w:rsidR="003E3881" w:rsidRPr="007F6F71" w:rsidRDefault="003E3881" w:rsidP="0035429F">
      <w:pPr>
        <w:spacing w:line="360" w:lineRule="auto"/>
      </w:pPr>
    </w:p>
    <w:p w14:paraId="0376D329" w14:textId="77777777" w:rsidR="003E3881" w:rsidRPr="007F6F71" w:rsidRDefault="003E3881" w:rsidP="0035429F">
      <w:pPr>
        <w:spacing w:line="360" w:lineRule="auto"/>
      </w:pPr>
      <w:r w:rsidRPr="007F6F71">
        <w:t xml:space="preserve"> </w:t>
      </w:r>
    </w:p>
    <w:p w14:paraId="008F8EE2" w14:textId="77777777" w:rsidR="003E3881" w:rsidRPr="007F6F71" w:rsidRDefault="003E3881" w:rsidP="007579B3">
      <w:pPr>
        <w:spacing w:line="360" w:lineRule="auto"/>
        <w:ind w:firstLine="708"/>
        <w:jc w:val="both"/>
      </w:pPr>
      <w:r w:rsidRPr="007F6F71">
        <w:t>A evolução deste modelo consiste em não usar mais a camada do sistema operacional, e sim que o próprio hypervisor é que faz a gestão em cima da camada do hardware, se tornando um sistema operacional de gerenciamento.</w:t>
      </w:r>
    </w:p>
    <w:p w14:paraId="1E69366A" w14:textId="77777777" w:rsidR="003E3881" w:rsidRPr="007F6F71" w:rsidRDefault="003E3881" w:rsidP="0035429F">
      <w:pPr>
        <w:keepNext/>
        <w:spacing w:line="360" w:lineRule="auto"/>
      </w:pPr>
      <w:r w:rsidRPr="007F6F71">
        <w:rPr>
          <w:noProof/>
        </w:rPr>
        <w:lastRenderedPageBreak/>
        <w:drawing>
          <wp:anchor distT="0" distB="0" distL="114300" distR="114300" simplePos="0" relativeHeight="251678720" behindDoc="0" locked="0" layoutInCell="1" allowOverlap="1" wp14:anchorId="61FC9E9F" wp14:editId="335E36E5">
            <wp:simplePos x="0" y="0"/>
            <wp:positionH relativeFrom="column">
              <wp:posOffset>902970</wp:posOffset>
            </wp:positionH>
            <wp:positionV relativeFrom="paragraph">
              <wp:posOffset>182260</wp:posOffset>
            </wp:positionV>
            <wp:extent cx="3892550" cy="2858770"/>
            <wp:effectExtent l="0" t="0" r="0" b="0"/>
            <wp:wrapTopAndBottom/>
            <wp:docPr id="35"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m 7"/>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3892550" cy="2858770"/>
                    </a:xfrm>
                    <a:prstGeom prst="rect">
                      <a:avLst/>
                    </a:prstGeom>
                  </pic:spPr>
                </pic:pic>
              </a:graphicData>
            </a:graphic>
            <wp14:sizeRelH relativeFrom="page">
              <wp14:pctWidth>0</wp14:pctWidth>
            </wp14:sizeRelH>
            <wp14:sizeRelV relativeFrom="page">
              <wp14:pctHeight>0</wp14:pctHeight>
            </wp14:sizeRelV>
          </wp:anchor>
        </w:drawing>
      </w:r>
      <w:r w:rsidRPr="007F6F71">
        <w:rPr>
          <w:noProof/>
        </w:rPr>
        <mc:AlternateContent>
          <mc:Choice Requires="wps">
            <w:drawing>
              <wp:anchor distT="0" distB="0" distL="114300" distR="114300" simplePos="0" relativeHeight="251679744" behindDoc="0" locked="0" layoutInCell="1" allowOverlap="1" wp14:anchorId="406CAFB4" wp14:editId="249D754B">
                <wp:simplePos x="0" y="0"/>
                <wp:positionH relativeFrom="column">
                  <wp:posOffset>902970</wp:posOffset>
                </wp:positionH>
                <wp:positionV relativeFrom="paragraph">
                  <wp:posOffset>2915920</wp:posOffset>
                </wp:positionV>
                <wp:extent cx="3892550" cy="330200"/>
                <wp:effectExtent l="0" t="0" r="0" b="0"/>
                <wp:wrapThrough wrapText="bothSides">
                  <wp:wrapPolygon edited="0">
                    <wp:start x="0" y="0"/>
                    <wp:lineTo x="0" y="0"/>
                    <wp:lineTo x="0" y="0"/>
                  </wp:wrapPolygon>
                </wp:wrapThrough>
                <wp:docPr id="18" name="Caixa de Texto 18"/>
                <wp:cNvGraphicFramePr/>
                <a:graphic xmlns:a="http://schemas.openxmlformats.org/drawingml/2006/main">
                  <a:graphicData uri="http://schemas.microsoft.com/office/word/2010/wordprocessingShape">
                    <wps:wsp>
                      <wps:cNvSpPr txBox="1"/>
                      <wps:spPr>
                        <a:xfrm>
                          <a:off x="0" y="0"/>
                          <a:ext cx="3892550" cy="330200"/>
                        </a:xfrm>
                        <a:prstGeom prst="rect">
                          <a:avLst/>
                        </a:prstGeom>
                        <a:solidFill>
                          <a:prstClr val="white"/>
                        </a:solidFill>
                        <a:ln>
                          <a:noFill/>
                        </a:ln>
                        <a:effectLst/>
                      </wps:spPr>
                      <wps:txbx>
                        <w:txbxContent>
                          <w:p w14:paraId="3FCF82E9" w14:textId="77777777" w:rsidR="00CE0C88" w:rsidRPr="00C249FC" w:rsidRDefault="00CE0C88" w:rsidP="003E3881">
                            <w:pPr>
                              <w:pStyle w:val="Legenda"/>
                              <w:rPr>
                                <w:rFonts w:eastAsia="Calibri" w:cs="Times New Roman"/>
                                <w:noProof/>
                              </w:rPr>
                            </w:pPr>
                            <w:bookmarkStart w:id="118" w:name="_Toc499286912"/>
                            <w:r>
                              <w:t xml:space="preserve">Figura </w:t>
                            </w:r>
                            <w:r>
                              <w:fldChar w:fldCharType="begin"/>
                            </w:r>
                            <w:r>
                              <w:instrText xml:space="preserve"> SEQ Figura \* ARABIC </w:instrText>
                            </w:r>
                            <w:r>
                              <w:fldChar w:fldCharType="separate"/>
                            </w:r>
                            <w:r>
                              <w:rPr>
                                <w:noProof/>
                              </w:rPr>
                              <w:t>12</w:t>
                            </w:r>
                            <w:r>
                              <w:rPr>
                                <w:noProof/>
                              </w:rPr>
                              <w:fldChar w:fldCharType="end"/>
                            </w:r>
                            <w:r>
                              <w:t xml:space="preserve"> </w:t>
                            </w:r>
                            <w:r w:rsidRPr="003C126C">
                              <w:t>- Evolução do Hypervisor Fonte: http://3way.com.br/saiba-como-a-virtualizacao-por-container-revolucionou-a-infraestrutura-de-ti.png</w:t>
                            </w:r>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6CAFB4" id="_x0000_s1037" type="#_x0000_t202" style="position:absolute;margin-left:71.1pt;margin-top:229.6pt;width:306.5pt;height:26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" stroked="f">
                <v:textbox style="mso-fit-shape-to-text:t" inset="0,0,0,0">
                  <w:txbxContent>
                    <w:p w14:paraId="3FCF82E9" w14:textId="77777777" w:rsidR="00CE0C88" w:rsidRPr="00C249FC" w:rsidRDefault="00CE0C88" w:rsidP="003E3881">
                      <w:pPr>
                        <w:pStyle w:val="Legenda"/>
                        <w:rPr>
                          <w:rFonts w:eastAsia="Calibri" w:cs="Times New Roman"/>
                          <w:noProof/>
                        </w:rPr>
                      </w:pPr>
                      <w:bookmarkStart w:id="119" w:name="_Toc499286912"/>
                      <w:r>
                        <w:t xml:space="preserve">Figura </w:t>
                      </w:r>
                      <w:r>
                        <w:fldChar w:fldCharType="begin"/>
                      </w:r>
                      <w:r>
                        <w:instrText xml:space="preserve"> SEQ Figura \* ARABIC </w:instrText>
                      </w:r>
                      <w:r>
                        <w:fldChar w:fldCharType="separate"/>
                      </w:r>
                      <w:r>
                        <w:rPr>
                          <w:noProof/>
                        </w:rPr>
                        <w:t>12</w:t>
                      </w:r>
                      <w:r>
                        <w:rPr>
                          <w:noProof/>
                        </w:rPr>
                        <w:fldChar w:fldCharType="end"/>
                      </w:r>
                      <w:r>
                        <w:t xml:space="preserve"> </w:t>
                      </w:r>
                      <w:r w:rsidRPr="003C126C">
                        <w:t>- Evolução do Hypervisor Fonte: http://3way.com.br/saiba-como-a-virtualizacao-por-container-revolucionou-a-infraestrutura-de-ti.png</w:t>
                      </w:r>
                      <w:bookmarkEnd w:id="119"/>
                    </w:p>
                  </w:txbxContent>
                </v:textbox>
                <w10:wrap type="through"/>
              </v:shape>
            </w:pict>
          </mc:Fallback>
        </mc:AlternateContent>
      </w:r>
    </w:p>
    <w:p w14:paraId="455950D5" w14:textId="77777777" w:rsidR="003E3881" w:rsidRPr="007F6F71" w:rsidRDefault="003E3881" w:rsidP="0035429F">
      <w:pPr>
        <w:pStyle w:val="Legenda"/>
        <w:spacing w:line="360" w:lineRule="auto"/>
        <w:jc w:val="both"/>
        <w:rPr>
          <w:rFonts w:cs="Times New Roman"/>
        </w:rPr>
      </w:pPr>
      <w:bookmarkStart w:id="120" w:name="_Toc482302130"/>
    </w:p>
    <w:p w14:paraId="0E7ED5EF" w14:textId="77777777" w:rsidR="003E3881" w:rsidRPr="007F6F71" w:rsidRDefault="003E3881" w:rsidP="0035429F">
      <w:pPr>
        <w:pStyle w:val="Legenda"/>
        <w:spacing w:line="360" w:lineRule="auto"/>
        <w:jc w:val="both"/>
        <w:rPr>
          <w:rFonts w:cs="Times New Roman"/>
        </w:rPr>
      </w:pPr>
    </w:p>
    <w:p w14:paraId="32E1E5D3" w14:textId="6AC563FA" w:rsidR="003E3881" w:rsidRPr="007F6F71" w:rsidRDefault="00042FCC" w:rsidP="007579B3">
      <w:pPr>
        <w:spacing w:line="360" w:lineRule="auto"/>
        <w:ind w:firstLine="708"/>
        <w:jc w:val="both"/>
      </w:pPr>
      <w:r w:rsidRPr="007F6F71">
        <w:rPr>
          <w:noProof/>
        </w:rPr>
        <w:drawing>
          <wp:anchor distT="0" distB="0" distL="114300" distR="114300" simplePos="0" relativeHeight="251680768" behindDoc="0" locked="0" layoutInCell="1" allowOverlap="1" wp14:anchorId="22AA4B83" wp14:editId="643EA372">
            <wp:simplePos x="0" y="0"/>
            <wp:positionH relativeFrom="column">
              <wp:posOffset>913765</wp:posOffset>
            </wp:positionH>
            <wp:positionV relativeFrom="paragraph">
              <wp:posOffset>1075973</wp:posOffset>
            </wp:positionV>
            <wp:extent cx="3828415" cy="3028315"/>
            <wp:effectExtent l="0" t="0" r="6985" b="0"/>
            <wp:wrapTopAndBottom/>
            <wp:docPr id="36"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m 10"/>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3828415" cy="3028315"/>
                    </a:xfrm>
                    <a:prstGeom prst="rect">
                      <a:avLst/>
                    </a:prstGeom>
                  </pic:spPr>
                </pic:pic>
              </a:graphicData>
            </a:graphic>
            <wp14:sizeRelH relativeFrom="page">
              <wp14:pctWidth>0</wp14:pctWidth>
            </wp14:sizeRelH>
            <wp14:sizeRelV relativeFrom="page">
              <wp14:pctHeight>0</wp14:pctHeight>
            </wp14:sizeRelV>
          </wp:anchor>
        </w:drawing>
      </w:r>
      <w:bookmarkEnd w:id="120"/>
      <w:r w:rsidR="003E3881" w:rsidRPr="007F6F71">
        <w:t xml:space="preserve">O modelo de containers elimina a camada do sistema operacional que existia para cada máquina virtualizada e o hypervisor para gerenciar as instâncias virtualizadas. A virtualização pelo container utiliza o kernel do sistema operacional nativo da máquina, geralmente sendo o Linux, mais hoje já é possível ser feito em outros sistemas operacionais. </w:t>
      </w:r>
    </w:p>
    <w:p w14:paraId="1F3AABBE" w14:textId="31996183" w:rsidR="003E3881" w:rsidRPr="007F6F71" w:rsidRDefault="00042FCC" w:rsidP="0035429F">
      <w:pPr>
        <w:spacing w:line="360" w:lineRule="auto"/>
      </w:pPr>
      <w:r w:rsidRPr="007F6F71">
        <w:rPr>
          <w:noProof/>
        </w:rPr>
        <mc:AlternateContent>
          <mc:Choice Requires="wps">
            <w:drawing>
              <wp:anchor distT="0" distB="0" distL="114300" distR="114300" simplePos="0" relativeHeight="251681792" behindDoc="0" locked="0" layoutInCell="1" allowOverlap="1" wp14:anchorId="47A97D1C" wp14:editId="7C4ABFDA">
                <wp:simplePos x="0" y="0"/>
                <wp:positionH relativeFrom="column">
                  <wp:posOffset>913765</wp:posOffset>
                </wp:positionH>
                <wp:positionV relativeFrom="paragraph">
                  <wp:posOffset>3143885</wp:posOffset>
                </wp:positionV>
                <wp:extent cx="3828415" cy="476250"/>
                <wp:effectExtent l="0" t="0" r="6985" b="6350"/>
                <wp:wrapThrough wrapText="bothSides">
                  <wp:wrapPolygon edited="0">
                    <wp:start x="0" y="0"/>
                    <wp:lineTo x="0" y="20736"/>
                    <wp:lineTo x="21496" y="20736"/>
                    <wp:lineTo x="21496" y="0"/>
                    <wp:lineTo x="0" y="0"/>
                  </wp:wrapPolygon>
                </wp:wrapThrough>
                <wp:docPr id="21" name="Caixa de Texto 21"/>
                <wp:cNvGraphicFramePr/>
                <a:graphic xmlns:a="http://schemas.openxmlformats.org/drawingml/2006/main">
                  <a:graphicData uri="http://schemas.microsoft.com/office/word/2010/wordprocessingShape">
                    <wps:wsp>
                      <wps:cNvSpPr txBox="1"/>
                      <wps:spPr>
                        <a:xfrm>
                          <a:off x="0" y="0"/>
                          <a:ext cx="3828415" cy="476250"/>
                        </a:xfrm>
                        <a:prstGeom prst="rect">
                          <a:avLst/>
                        </a:prstGeom>
                        <a:solidFill>
                          <a:prstClr val="white"/>
                        </a:solidFill>
                        <a:ln>
                          <a:noFill/>
                        </a:ln>
                        <a:effectLst/>
                      </wps:spPr>
                      <wps:txbx>
                        <w:txbxContent>
                          <w:p w14:paraId="16DDF3D9" w14:textId="77777777" w:rsidR="00CE0C88" w:rsidRPr="006422F2" w:rsidRDefault="00CE0C88" w:rsidP="003E3881">
                            <w:pPr>
                              <w:pStyle w:val="Legenda"/>
                              <w:rPr>
                                <w:rFonts w:eastAsia="Calibri" w:cs="Times New Roman"/>
                                <w:noProof/>
                              </w:rPr>
                            </w:pPr>
                            <w:bookmarkStart w:id="121" w:name="_Toc499286913"/>
                            <w:r>
                              <w:t xml:space="preserve">Figura </w:t>
                            </w:r>
                            <w:r>
                              <w:fldChar w:fldCharType="begin"/>
                            </w:r>
                            <w:r>
                              <w:instrText xml:space="preserve"> SEQ Figura \* ARABIC </w:instrText>
                            </w:r>
                            <w:r>
                              <w:fldChar w:fldCharType="separate"/>
                            </w:r>
                            <w:r>
                              <w:rPr>
                                <w:noProof/>
                              </w:rPr>
                              <w:t>13</w:t>
                            </w:r>
                            <w:r>
                              <w:rPr>
                                <w:noProof/>
                              </w:rPr>
                              <w:fldChar w:fldCharType="end"/>
                            </w:r>
                            <w:r>
                              <w:t xml:space="preserve"> - </w:t>
                            </w:r>
                            <w:r w:rsidRPr="00CD652E">
                              <w:t>Virtualização por Container Fonte: http://3way.com.br/saiba-como-a-virtualizacao-por-container-revolucionou-a-infraestrutura-de-ti.png</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A97D1C" id="_x0000_s1038" type="#_x0000_t202" style="position:absolute;margin-left:71.95pt;margin-top:247.55pt;width:301.45pt;height:37.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" stroked="f">
                <v:textbox style="mso-fit-shape-to-text:t" inset="0,0,0,0">
                  <w:txbxContent>
                    <w:p w14:paraId="16DDF3D9" w14:textId="77777777" w:rsidR="00CE0C88" w:rsidRPr="006422F2" w:rsidRDefault="00CE0C88" w:rsidP="003E3881">
                      <w:pPr>
                        <w:pStyle w:val="Legenda"/>
                        <w:rPr>
                          <w:rFonts w:eastAsia="Calibri" w:cs="Times New Roman"/>
                          <w:noProof/>
                        </w:rPr>
                      </w:pPr>
                      <w:bookmarkStart w:id="122" w:name="_Toc499286913"/>
                      <w:r>
                        <w:t xml:space="preserve">Figura </w:t>
                      </w:r>
                      <w:r>
                        <w:fldChar w:fldCharType="begin"/>
                      </w:r>
                      <w:r>
                        <w:instrText xml:space="preserve"> SEQ Figura \* ARABIC </w:instrText>
                      </w:r>
                      <w:r>
                        <w:fldChar w:fldCharType="separate"/>
                      </w:r>
                      <w:r>
                        <w:rPr>
                          <w:noProof/>
                        </w:rPr>
                        <w:t>13</w:t>
                      </w:r>
                      <w:r>
                        <w:rPr>
                          <w:noProof/>
                        </w:rPr>
                        <w:fldChar w:fldCharType="end"/>
                      </w:r>
                      <w:r>
                        <w:t xml:space="preserve"> - </w:t>
                      </w:r>
                      <w:r w:rsidRPr="00CD652E">
                        <w:t>Virtualização por Container Fonte: http://3way.com.br/saiba-como-a-virtualizacao-por-container-revolucionou-a-infraestrutura-de-ti.png</w:t>
                      </w:r>
                      <w:bookmarkEnd w:id="122"/>
                    </w:p>
                  </w:txbxContent>
                </v:textbox>
                <w10:wrap type="through"/>
              </v:shape>
            </w:pict>
          </mc:Fallback>
        </mc:AlternateContent>
      </w:r>
    </w:p>
    <w:p w14:paraId="28DB5491" w14:textId="77777777" w:rsidR="003E3881" w:rsidRPr="007F6F71" w:rsidRDefault="003E3881" w:rsidP="0035429F">
      <w:pPr>
        <w:keepNext/>
        <w:spacing w:line="360" w:lineRule="auto"/>
      </w:pPr>
    </w:p>
    <w:p w14:paraId="01480F87" w14:textId="77777777" w:rsidR="003E3881" w:rsidRPr="007F6F71" w:rsidRDefault="003E3881" w:rsidP="0035429F">
      <w:pPr>
        <w:pStyle w:val="Legenda"/>
        <w:spacing w:line="360" w:lineRule="auto"/>
        <w:jc w:val="both"/>
        <w:rPr>
          <w:rFonts w:cs="Times New Roman"/>
        </w:rPr>
      </w:pPr>
      <w:bookmarkStart w:id="123" w:name="_Toc482302131"/>
    </w:p>
    <w:p w14:paraId="44886125" w14:textId="77777777" w:rsidR="003E3881" w:rsidRPr="007F6F71" w:rsidRDefault="003E3881" w:rsidP="0035429F">
      <w:pPr>
        <w:pStyle w:val="Legenda"/>
        <w:spacing w:line="360" w:lineRule="auto"/>
        <w:jc w:val="both"/>
        <w:rPr>
          <w:rFonts w:cs="Times New Roman"/>
        </w:rPr>
      </w:pPr>
    </w:p>
    <w:bookmarkEnd w:id="123"/>
    <w:p w14:paraId="3F039DA3" w14:textId="77777777" w:rsidR="003E3881" w:rsidRPr="007F6F71" w:rsidRDefault="003E3881" w:rsidP="007579B3">
      <w:pPr>
        <w:spacing w:line="360" w:lineRule="auto"/>
        <w:ind w:firstLine="708"/>
        <w:jc w:val="both"/>
      </w:pPr>
      <w:r w:rsidRPr="007F6F71">
        <w:lastRenderedPageBreak/>
        <w:t>O kernel do sistema é responsável por fornecer as bibliotecas e os binários necessários para que o container possa rodar a aplicação de forma necessária.</w:t>
      </w:r>
    </w:p>
    <w:p w14:paraId="08C34950" w14:textId="0E525B09" w:rsidR="003E3881" w:rsidRPr="009F37B8" w:rsidRDefault="003E3881" w:rsidP="007579B3">
      <w:pPr>
        <w:spacing w:line="360" w:lineRule="auto"/>
        <w:ind w:firstLine="708"/>
        <w:jc w:val="both"/>
      </w:pPr>
      <w:r w:rsidRPr="009F37B8">
        <w:t xml:space="preserve">Basicamente há uma abstração do nível de sistema operacional, pois as configurações ficam no container e o mesmo </w:t>
      </w:r>
      <w:r w:rsidR="004E21A6" w:rsidRPr="009F37B8">
        <w:t xml:space="preserve">possui um </w:t>
      </w:r>
      <w:r w:rsidRPr="009F37B8">
        <w:t xml:space="preserve">alto nível de provisionamento, podendo ser replicado sem menores problemas, simplificando muito a implementação em diferentes máquinas e ambientes de homologação (QA, </w:t>
      </w:r>
      <w:r w:rsidR="00D30F94" w:rsidRPr="009F37B8">
        <w:t>STAGING</w:t>
      </w:r>
      <w:r w:rsidRPr="009F37B8">
        <w:t xml:space="preserve">, </w:t>
      </w:r>
      <w:r w:rsidR="00D30F94" w:rsidRPr="009F37B8">
        <w:t>PROD</w:t>
      </w:r>
      <w:r w:rsidRPr="009F37B8">
        <w:t xml:space="preserve">); o container pode ser baixado em qualquer </w:t>
      </w:r>
      <w:r w:rsidR="00EB2999" w:rsidRPr="009F37B8">
        <w:t>host, que possui um cliente do Docker instalado,</w:t>
      </w:r>
      <w:r w:rsidRPr="009F37B8">
        <w:t xml:space="preserve"> utilizando o Dockerhub (repositório do </w:t>
      </w:r>
      <w:r w:rsidR="00EB2999" w:rsidRPr="009F37B8">
        <w:t>Docker</w:t>
      </w:r>
      <w:r w:rsidRPr="009F37B8">
        <w:t>).</w:t>
      </w:r>
    </w:p>
    <w:p w14:paraId="46E04666" w14:textId="77777777" w:rsidR="003E3881" w:rsidRPr="007F6F71" w:rsidRDefault="003E3881" w:rsidP="007579B3">
      <w:pPr>
        <w:spacing w:line="360" w:lineRule="auto"/>
        <w:ind w:firstLine="708"/>
        <w:jc w:val="both"/>
      </w:pPr>
      <w:r w:rsidRPr="009F37B8">
        <w:t>Esse dinamismo foi um dos alicerces da computação em nuvem, permitindo replicações de recursos, aplicações e escalabilidade a níveis nunca vistos antes.</w:t>
      </w:r>
      <w:r w:rsidRPr="007F6F71">
        <w:t xml:space="preserve"> </w:t>
      </w:r>
    </w:p>
    <w:p w14:paraId="24F983B5" w14:textId="77777777" w:rsidR="003E3881" w:rsidRPr="007F6F71" w:rsidRDefault="003E3881" w:rsidP="0035429F">
      <w:pPr>
        <w:spacing w:line="360" w:lineRule="auto"/>
        <w:rPr>
          <w:sz w:val="22"/>
          <w:szCs w:val="20"/>
        </w:rPr>
      </w:pPr>
    </w:p>
    <w:p w14:paraId="133E89A1" w14:textId="50C7B04C" w:rsidR="003E3881" w:rsidRPr="007F6F71" w:rsidRDefault="00FC4D8C" w:rsidP="0035429F">
      <w:pPr>
        <w:pStyle w:val="Ttulo21"/>
        <w:jc w:val="left"/>
      </w:pPr>
      <w:bookmarkStart w:id="124" w:name="_Toc496802700"/>
      <w:bookmarkStart w:id="125" w:name="_Toc496802929"/>
      <w:bookmarkStart w:id="126" w:name="_Toc499555685"/>
      <w:r>
        <w:t>4</w:t>
      </w:r>
      <w:r w:rsidR="003E3881" w:rsidRPr="007F6F71">
        <w:t>.1 LXC CONTAINERS</w:t>
      </w:r>
      <w:bookmarkEnd w:id="124"/>
      <w:bookmarkEnd w:id="125"/>
      <w:bookmarkEnd w:id="126"/>
    </w:p>
    <w:p w14:paraId="782663F8" w14:textId="77777777" w:rsidR="00491E99" w:rsidRDefault="003E3881" w:rsidP="007579B3">
      <w:pPr>
        <w:spacing w:line="360" w:lineRule="auto"/>
        <w:ind w:firstLine="708"/>
        <w:jc w:val="both"/>
        <w:rPr>
          <w:color w:val="000000" w:themeColor="text1"/>
        </w:rPr>
      </w:pPr>
      <w:r w:rsidRPr="007F6F71">
        <w:rPr>
          <w:sz w:val="26"/>
          <w:szCs w:val="26"/>
        </w:rPr>
        <w:t>C</w:t>
      </w:r>
      <w:r w:rsidRPr="007F6F71">
        <w:t xml:space="preserve">onforme citação do </w:t>
      </w:r>
      <w:r w:rsidRPr="007F6F71">
        <w:rPr>
          <w:color w:val="000000"/>
        </w:rPr>
        <w:t xml:space="preserve">Rogério dos Anjos (em </w:t>
      </w:r>
      <w:hyperlink r:id="rId22">
        <w:r w:rsidRPr="007F6F71">
          <w:rPr>
            <w:rStyle w:val="LigaodeInternet"/>
            <w:color w:val="000000"/>
            <w:u w:val="none"/>
          </w:rPr>
          <w:t>Linux</w:t>
        </w:r>
      </w:hyperlink>
      <w:r w:rsidRPr="007F6F71">
        <w:rPr>
          <w:color w:val="000000"/>
        </w:rPr>
        <w:t xml:space="preserve">, </w:t>
      </w:r>
      <w:hyperlink r:id="rId23">
        <w:r w:rsidRPr="007F6F71">
          <w:rPr>
            <w:rStyle w:val="LigaodeInternet"/>
            <w:color w:val="000000"/>
            <w:u w:val="none"/>
          </w:rPr>
          <w:t>Novidades</w:t>
        </w:r>
      </w:hyperlink>
      <w:r w:rsidRPr="007F6F71">
        <w:rPr>
          <w:color w:val="000000"/>
        </w:rPr>
        <w:t>)</w:t>
      </w:r>
      <w:r w:rsidR="00491E99">
        <w:rPr>
          <w:color w:val="000000" w:themeColor="text1"/>
        </w:rPr>
        <w:t>:</w:t>
      </w:r>
    </w:p>
    <w:p w14:paraId="613294EB" w14:textId="370DF9AF" w:rsidR="003E3881" w:rsidRPr="007F6F71" w:rsidRDefault="003E3881" w:rsidP="00200F5B">
      <w:pPr>
        <w:spacing w:line="360" w:lineRule="auto"/>
        <w:ind w:left="2268"/>
        <w:jc w:val="both"/>
      </w:pPr>
      <w:r w:rsidRPr="007F6F71">
        <w:rPr>
          <w:color w:val="000000" w:themeColor="text1"/>
        </w:rPr>
        <w:t>“O LXC (Linux Container) é um sistema leve de virtualização que usa múltiplos containers de forma isolada no kernel Linux. Ele cria um ambiente muito próximo de um sistema Linux sem precisar instalar um kernel separado. Com o LXC é possível criar processos separados para usuários, espaço em disco, memória, CPU, rede e muito mais”.</w:t>
      </w:r>
      <w:r w:rsidR="00456F44">
        <w:rPr>
          <w:color w:val="000000" w:themeColor="text1"/>
        </w:rPr>
        <w:t xml:space="preserve"> [</w:t>
      </w:r>
      <w:r w:rsidR="00BD5C43">
        <w:rPr>
          <w:color w:val="000000" w:themeColor="text1"/>
        </w:rPr>
        <w:t>9</w:t>
      </w:r>
      <w:r w:rsidR="00456F44">
        <w:rPr>
          <w:color w:val="000000" w:themeColor="text1"/>
        </w:rPr>
        <w:t>]</w:t>
      </w:r>
    </w:p>
    <w:p w14:paraId="01C7D1B2" w14:textId="43480BC9" w:rsidR="006C5C98" w:rsidRDefault="003E3881" w:rsidP="007579B3">
      <w:pPr>
        <w:spacing w:line="360" w:lineRule="auto"/>
        <w:ind w:firstLine="708"/>
        <w:jc w:val="both"/>
        <w:rPr>
          <w:color w:val="000000" w:themeColor="text1"/>
        </w:rPr>
      </w:pPr>
      <w:r w:rsidRPr="007F6F71">
        <w:rPr>
          <w:color w:val="000000" w:themeColor="text1"/>
        </w:rPr>
        <w:t xml:space="preserve">Conforme citação de </w:t>
      </w:r>
      <w:hyperlink r:id="rId24">
        <w:r w:rsidRPr="007F6F71">
          <w:rPr>
            <w:rStyle w:val="LigaodeInternet"/>
            <w:color w:val="000000" w:themeColor="text1"/>
            <w:highlight w:val="white"/>
            <w:u w:val="none"/>
          </w:rPr>
          <w:t xml:space="preserve">Cristiano </w:t>
        </w:r>
        <w:proofErr w:type="spellStart"/>
        <w:r w:rsidRPr="007F6F71">
          <w:rPr>
            <w:rStyle w:val="LigaodeInternet"/>
            <w:color w:val="000000" w:themeColor="text1"/>
            <w:highlight w:val="white"/>
            <w:u w:val="none"/>
          </w:rPr>
          <w:t>Diedrich</w:t>
        </w:r>
        <w:proofErr w:type="spellEnd"/>
      </w:hyperlink>
      <w:r w:rsidR="00066B40">
        <w:rPr>
          <w:rStyle w:val="LigaodeInternet"/>
          <w:color w:val="000000" w:themeColor="text1"/>
          <w:u w:val="none"/>
        </w:rPr>
        <w:t>:</w:t>
      </w:r>
      <w:r w:rsidRPr="007F6F71">
        <w:rPr>
          <w:color w:val="000000" w:themeColor="text1"/>
        </w:rPr>
        <w:t xml:space="preserve"> </w:t>
      </w:r>
    </w:p>
    <w:p w14:paraId="6C87D462" w14:textId="58B15E4F" w:rsidR="003E3881" w:rsidRPr="007F6F71" w:rsidRDefault="003E3881" w:rsidP="00200F5B">
      <w:pPr>
        <w:spacing w:line="360" w:lineRule="auto"/>
        <w:ind w:left="2268"/>
        <w:jc w:val="both"/>
      </w:pPr>
      <w:r w:rsidRPr="007F6F71">
        <w:rPr>
          <w:color w:val="000000" w:themeColor="text1"/>
        </w:rPr>
        <w:t>“</w:t>
      </w:r>
      <w:r w:rsidR="006C5C98">
        <w:rPr>
          <w:color w:val="000000" w:themeColor="text1"/>
        </w:rPr>
        <w:t>O</w:t>
      </w:r>
      <w:r w:rsidRPr="007F6F71">
        <w:rPr>
          <w:color w:val="000000" w:themeColor="text1"/>
        </w:rPr>
        <w:t xml:space="preserve"> projeto do</w:t>
      </w:r>
      <w:r w:rsidRPr="007F6F71">
        <w:rPr>
          <w:color w:val="000000" w:themeColor="text1"/>
          <w:shd w:val="clear" w:color="auto" w:fill="FFFFFF"/>
        </w:rPr>
        <w:t xml:space="preserve"> LXC, trazia as seguintes fases: LXC, </w:t>
      </w:r>
      <w:proofErr w:type="spellStart"/>
      <w:r w:rsidRPr="007F6F71">
        <w:rPr>
          <w:color w:val="000000" w:themeColor="text1"/>
          <w:shd w:val="clear" w:color="auto" w:fill="FFFFFF"/>
        </w:rPr>
        <w:t>chroot</w:t>
      </w:r>
      <w:proofErr w:type="spellEnd"/>
      <w:r w:rsidRPr="007F6F71">
        <w:rPr>
          <w:color w:val="000000" w:themeColor="text1"/>
          <w:shd w:val="clear" w:color="auto" w:fill="FFFFFF"/>
        </w:rPr>
        <w:t xml:space="preserve"> com </w:t>
      </w:r>
      <w:proofErr w:type="spellStart"/>
      <w:r w:rsidRPr="007F6F71">
        <w:rPr>
          <w:color w:val="000000" w:themeColor="text1"/>
          <w:shd w:val="clear" w:color="auto" w:fill="FFFFFF"/>
        </w:rPr>
        <w:t>ester</w:t>
      </w:r>
      <w:r w:rsidR="00395BD3">
        <w:rPr>
          <w:color w:val="000000" w:themeColor="text1"/>
          <w:shd w:val="clear" w:color="auto" w:fill="FFFFFF"/>
        </w:rPr>
        <w:t>ó</w:t>
      </w:r>
      <w:r w:rsidRPr="007F6F71">
        <w:rPr>
          <w:color w:val="000000" w:themeColor="text1"/>
          <w:shd w:val="clear" w:color="auto" w:fill="FFFFFF"/>
        </w:rPr>
        <w:t>ides</w:t>
      </w:r>
      <w:proofErr w:type="spellEnd"/>
      <w:r w:rsidRPr="007F6F71">
        <w:rPr>
          <w:color w:val="000000" w:themeColor="text1"/>
          <w:shd w:val="clear" w:color="auto" w:fill="FFFFFF"/>
        </w:rPr>
        <w:t xml:space="preserve">. O objetivo do projeto era ser uma alternativa a já consolidada tecnologia de </w:t>
      </w:r>
      <w:proofErr w:type="spellStart"/>
      <w:r w:rsidRPr="007F6F71">
        <w:rPr>
          <w:color w:val="000000" w:themeColor="text1"/>
          <w:shd w:val="clear" w:color="auto" w:fill="FFFFFF"/>
        </w:rPr>
        <w:t>chroot</w:t>
      </w:r>
      <w:proofErr w:type="spellEnd"/>
      <w:r w:rsidRPr="007F6F71">
        <w:rPr>
          <w:color w:val="000000" w:themeColor="text1"/>
          <w:shd w:val="clear" w:color="auto" w:fill="FFFFFF"/>
        </w:rPr>
        <w:t xml:space="preserve">, sendo um meio termo entre máquina virtual e </w:t>
      </w:r>
      <w:proofErr w:type="spellStart"/>
      <w:r w:rsidRPr="007F6F71">
        <w:rPr>
          <w:color w:val="000000" w:themeColor="text1"/>
          <w:shd w:val="clear" w:color="auto" w:fill="FFFFFF"/>
        </w:rPr>
        <w:t>chroot</w:t>
      </w:r>
      <w:proofErr w:type="spellEnd"/>
      <w:r w:rsidRPr="007F6F71">
        <w:rPr>
          <w:color w:val="000000" w:themeColor="text1"/>
          <w:shd w:val="clear" w:color="auto" w:fill="FFFFFF"/>
        </w:rPr>
        <w:t xml:space="preserve">, possibilitando a criação de um ambiente mais próximo possível de uma instalação Linux sem a necessidade de um kernel </w:t>
      </w:r>
      <w:proofErr w:type="gramStart"/>
      <w:r w:rsidRPr="007F6F71">
        <w:rPr>
          <w:color w:val="000000" w:themeColor="text1"/>
          <w:shd w:val="clear" w:color="auto" w:fill="FFFFFF"/>
        </w:rPr>
        <w:t>separado.”</w:t>
      </w:r>
      <w:proofErr w:type="gramEnd"/>
      <w:r w:rsidR="006D5F9E">
        <w:rPr>
          <w:color w:val="000000" w:themeColor="text1"/>
          <w:shd w:val="clear" w:color="auto" w:fill="FFFFFF"/>
        </w:rPr>
        <w:t>[1</w:t>
      </w:r>
      <w:r w:rsidR="00AF0A24">
        <w:rPr>
          <w:color w:val="000000" w:themeColor="text1"/>
          <w:shd w:val="clear" w:color="auto" w:fill="FFFFFF"/>
        </w:rPr>
        <w:t>2</w:t>
      </w:r>
      <w:r w:rsidR="006D5F9E">
        <w:rPr>
          <w:color w:val="000000" w:themeColor="text1"/>
          <w:shd w:val="clear" w:color="auto" w:fill="FFFFFF"/>
        </w:rPr>
        <w:t>]</w:t>
      </w:r>
    </w:p>
    <w:p w14:paraId="31EBABB6" w14:textId="77777777" w:rsidR="003E3881" w:rsidRPr="007F6F71" w:rsidRDefault="003E3881" w:rsidP="007579B3">
      <w:pPr>
        <w:spacing w:line="360" w:lineRule="auto"/>
        <w:ind w:firstLine="708"/>
        <w:jc w:val="both"/>
      </w:pPr>
      <w:r w:rsidRPr="007F6F71">
        <w:rPr>
          <w:color w:val="000000"/>
        </w:rPr>
        <w:t xml:space="preserve">O container tem a característica de isolar os recursos do sistema dos recursos da aplicação, criando assim um ambiente isolado; o mesmo poder consumir recursos do sistema como: </w:t>
      </w:r>
      <w:proofErr w:type="spellStart"/>
      <w:r w:rsidRPr="007F6F71">
        <w:rPr>
          <w:color w:val="000000"/>
        </w:rPr>
        <w:t>namespace</w:t>
      </w:r>
      <w:proofErr w:type="spellEnd"/>
      <w:r w:rsidRPr="007F6F71">
        <w:rPr>
          <w:color w:val="000000"/>
        </w:rPr>
        <w:t xml:space="preserve">, </w:t>
      </w:r>
      <w:proofErr w:type="spellStart"/>
      <w:r w:rsidRPr="007F6F71">
        <w:rPr>
          <w:color w:val="000000"/>
        </w:rPr>
        <w:t>chroot</w:t>
      </w:r>
      <w:proofErr w:type="spellEnd"/>
      <w:r w:rsidRPr="007F6F71">
        <w:rPr>
          <w:color w:val="000000"/>
        </w:rPr>
        <w:t xml:space="preserve">, </w:t>
      </w:r>
      <w:proofErr w:type="spellStart"/>
      <w:r w:rsidRPr="007F6F71">
        <w:rPr>
          <w:color w:val="000000"/>
        </w:rPr>
        <w:t>cgroups</w:t>
      </w:r>
      <w:proofErr w:type="spellEnd"/>
      <w:r w:rsidRPr="007F6F71">
        <w:rPr>
          <w:color w:val="000000"/>
        </w:rPr>
        <w:t xml:space="preserve"> entre outros. Funciona com se cada container fosse uma máquina virtual completa, podendo ter inclusive os mesmos problemas de uma máquina virtual, como criação de usuários e permissões de escritas em diretórios e etc.</w:t>
      </w:r>
    </w:p>
    <w:p w14:paraId="3927458D" w14:textId="77777777" w:rsidR="003E3881" w:rsidRPr="007F6F71" w:rsidRDefault="003E3881" w:rsidP="007579B3">
      <w:pPr>
        <w:spacing w:line="360" w:lineRule="auto"/>
        <w:ind w:firstLine="708"/>
        <w:jc w:val="both"/>
      </w:pPr>
      <w:r w:rsidRPr="007F6F71">
        <w:rPr>
          <w:color w:val="000000"/>
        </w:rPr>
        <w:t>O resultado é uma máquina virtual sem a camada do hypervisor, isolada e com controle de recursos.</w:t>
      </w:r>
    </w:p>
    <w:p w14:paraId="4A242C35" w14:textId="5DCB6D46" w:rsidR="00EC1D11" w:rsidRDefault="003E3881" w:rsidP="007579B3">
      <w:pPr>
        <w:spacing w:line="360" w:lineRule="auto"/>
        <w:ind w:firstLine="708"/>
        <w:jc w:val="both"/>
        <w:rPr>
          <w:color w:val="000000"/>
        </w:rPr>
      </w:pPr>
      <w:r w:rsidRPr="007F6F71">
        <w:rPr>
          <w:color w:val="000000"/>
        </w:rPr>
        <w:t xml:space="preserve">Conforme citação do Rogério dos Anjos (em </w:t>
      </w:r>
      <w:hyperlink r:id="rId25">
        <w:r w:rsidRPr="007F6F71">
          <w:rPr>
            <w:rStyle w:val="LigaodeInternet"/>
            <w:color w:val="000000"/>
            <w:u w:val="none"/>
          </w:rPr>
          <w:t>Linux</w:t>
        </w:r>
      </w:hyperlink>
      <w:r w:rsidRPr="007F6F71">
        <w:rPr>
          <w:color w:val="000000"/>
        </w:rPr>
        <w:t xml:space="preserve">, </w:t>
      </w:r>
      <w:hyperlink r:id="rId26">
        <w:r w:rsidRPr="007F6F71">
          <w:rPr>
            <w:rStyle w:val="LigaodeInternet"/>
            <w:color w:val="000000"/>
            <w:u w:val="none"/>
          </w:rPr>
          <w:t>Novidades</w:t>
        </w:r>
      </w:hyperlink>
      <w:r w:rsidRPr="007F6F71">
        <w:rPr>
          <w:color w:val="000000"/>
        </w:rPr>
        <w:t>)</w:t>
      </w:r>
      <w:r w:rsidR="00EC1D11">
        <w:rPr>
          <w:color w:val="000000"/>
        </w:rPr>
        <w:t>:</w:t>
      </w:r>
    </w:p>
    <w:p w14:paraId="32A4034C" w14:textId="5D9AAC13" w:rsidR="003E3881" w:rsidRPr="007F6F71" w:rsidRDefault="003E3881" w:rsidP="00CE3546">
      <w:pPr>
        <w:spacing w:line="360" w:lineRule="auto"/>
        <w:ind w:left="2268"/>
        <w:jc w:val="both"/>
      </w:pPr>
      <w:r w:rsidRPr="007F6F71">
        <w:rPr>
          <w:color w:val="000000"/>
        </w:rPr>
        <w:lastRenderedPageBreak/>
        <w:t>“Os containers fornecem um ambiente mais próximo possível de um sistema operacional do que você conseguiria de uma máquina virtual, mas sem a sobrecarga da execução separada do kernel e da simulação de hardware do sistema”</w:t>
      </w:r>
      <w:r w:rsidR="0015557A">
        <w:rPr>
          <w:color w:val="000000"/>
        </w:rPr>
        <w:t>[10]</w:t>
      </w:r>
      <w:r w:rsidR="00705EEA">
        <w:rPr>
          <w:color w:val="000000"/>
        </w:rPr>
        <w:t>.</w:t>
      </w:r>
    </w:p>
    <w:p w14:paraId="591F429D" w14:textId="77777777" w:rsidR="003E3881" w:rsidRPr="007F6F71" w:rsidRDefault="003E3881" w:rsidP="007579B3">
      <w:pPr>
        <w:spacing w:line="360" w:lineRule="auto"/>
        <w:ind w:firstLine="708"/>
        <w:jc w:val="both"/>
      </w:pPr>
      <w:r w:rsidRPr="007F6F71">
        <w:rPr>
          <w:color w:val="000000"/>
        </w:rPr>
        <w:t>Os benefícios da utilização do LXC container, viabilizou grandes benefícios para a virtualização e para a computação em nuvem, como:</w:t>
      </w:r>
    </w:p>
    <w:p w14:paraId="1F4B703B" w14:textId="77777777" w:rsidR="003E3881" w:rsidRPr="007F6F71" w:rsidRDefault="003E3881" w:rsidP="00402809">
      <w:pPr>
        <w:pStyle w:val="PargrafodaLista"/>
        <w:numPr>
          <w:ilvl w:val="0"/>
          <w:numId w:val="15"/>
        </w:numPr>
        <w:rPr>
          <w:rFonts w:cs="Times New Roman"/>
          <w:color w:val="000000"/>
        </w:rPr>
      </w:pPr>
      <w:r w:rsidRPr="007F6F71">
        <w:rPr>
          <w:rFonts w:cs="Times New Roman"/>
          <w:color w:val="000000"/>
          <w:sz w:val="24"/>
        </w:rPr>
        <w:t>Provisionamento: Sendo praticamente rápido e simples inicializar um container, quase que instantaneamente, demorando alguns minutos, bem mais rápido do que um provisionamento por uma máquina virtual.</w:t>
      </w:r>
    </w:p>
    <w:p w14:paraId="2C1D5031" w14:textId="77777777" w:rsidR="003E3881" w:rsidRPr="007F6F71" w:rsidRDefault="003E3881" w:rsidP="007579B3">
      <w:pPr>
        <w:pStyle w:val="PargrafodaLista"/>
        <w:numPr>
          <w:ilvl w:val="0"/>
          <w:numId w:val="15"/>
        </w:numPr>
        <w:rPr>
          <w:rFonts w:cs="Times New Roman"/>
          <w:sz w:val="24"/>
        </w:rPr>
      </w:pPr>
      <w:r w:rsidRPr="007F6F71">
        <w:rPr>
          <w:rFonts w:cs="Times New Roman"/>
          <w:color w:val="000000"/>
          <w:sz w:val="24"/>
        </w:rPr>
        <w:t>Escalabilidade: O provisionamento dinâmico do LXC container, permite criar instâncias conforme a demanda, promovendo disponibilidade de serviço.</w:t>
      </w:r>
    </w:p>
    <w:p w14:paraId="7B9A2996" w14:textId="77777777" w:rsidR="003E3881" w:rsidRPr="007F6F71" w:rsidRDefault="003E3881" w:rsidP="007579B3">
      <w:pPr>
        <w:pStyle w:val="PargrafodaLista"/>
        <w:numPr>
          <w:ilvl w:val="0"/>
          <w:numId w:val="15"/>
        </w:numPr>
        <w:rPr>
          <w:rFonts w:cs="Times New Roman"/>
        </w:rPr>
      </w:pPr>
      <w:r w:rsidRPr="007F6F71">
        <w:rPr>
          <w:rFonts w:cs="Times New Roman"/>
          <w:color w:val="000000"/>
          <w:sz w:val="24"/>
        </w:rPr>
        <w:t>Custo: Tendo em vista que para a virtualização de máquina, na maioria das vezes é feito sobre plataformas de virtualização e isto pode implicar em custos adicionais para empresas que podem precisar de suporte especializado. Isto implica em custos de licenças e suporte. O projeto do LXC container e algumas plataformas de gerenciamento e deploy de containers são de carácter open-source.</w:t>
      </w:r>
    </w:p>
    <w:p w14:paraId="643A4BC3" w14:textId="77777777" w:rsidR="003E3881" w:rsidRPr="007F6F71" w:rsidRDefault="003E3881" w:rsidP="0035429F">
      <w:pPr>
        <w:spacing w:line="360" w:lineRule="auto"/>
      </w:pPr>
      <w:r w:rsidRPr="007F6F71">
        <w:rPr>
          <w:noProof/>
        </w:rPr>
        <mc:AlternateContent>
          <mc:Choice Requires="wps">
            <w:drawing>
              <wp:anchor distT="0" distB="0" distL="114300" distR="114300" simplePos="0" relativeHeight="251691008" behindDoc="0" locked="0" layoutInCell="1" allowOverlap="1" wp14:anchorId="298B75D2" wp14:editId="6633D320">
                <wp:simplePos x="0" y="0"/>
                <wp:positionH relativeFrom="column">
                  <wp:posOffset>799465</wp:posOffset>
                </wp:positionH>
                <wp:positionV relativeFrom="paragraph">
                  <wp:posOffset>3996690</wp:posOffset>
                </wp:positionV>
                <wp:extent cx="4027805" cy="330200"/>
                <wp:effectExtent l="0" t="0" r="0" b="0"/>
                <wp:wrapThrough wrapText="bothSides">
                  <wp:wrapPolygon edited="0">
                    <wp:start x="0" y="0"/>
                    <wp:lineTo x="0" y="0"/>
                    <wp:lineTo x="0" y="0"/>
                  </wp:wrapPolygon>
                </wp:wrapThrough>
                <wp:docPr id="48" name="Caixa de Texto 48"/>
                <wp:cNvGraphicFramePr/>
                <a:graphic xmlns:a="http://schemas.openxmlformats.org/drawingml/2006/main">
                  <a:graphicData uri="http://schemas.microsoft.com/office/word/2010/wordprocessingShape">
                    <wps:wsp>
                      <wps:cNvSpPr txBox="1"/>
                      <wps:spPr>
                        <a:xfrm>
                          <a:off x="0" y="0"/>
                          <a:ext cx="4027805" cy="330200"/>
                        </a:xfrm>
                        <a:prstGeom prst="rect">
                          <a:avLst/>
                        </a:prstGeom>
                        <a:solidFill>
                          <a:prstClr val="white"/>
                        </a:solidFill>
                        <a:ln>
                          <a:noFill/>
                        </a:ln>
                        <a:effectLst/>
                      </wps:spPr>
                      <wps:txbx>
                        <w:txbxContent>
                          <w:p w14:paraId="5BE07F15" w14:textId="77777777" w:rsidR="00CE0C88" w:rsidRPr="00941D2F" w:rsidRDefault="00CE0C88" w:rsidP="003E3881">
                            <w:pPr>
                              <w:pStyle w:val="Legenda"/>
                              <w:rPr>
                                <w:rFonts w:eastAsia="Calibri" w:cs="Times New Roman"/>
                                <w:noProof/>
                              </w:rPr>
                            </w:pPr>
                            <w:bookmarkStart w:id="127" w:name="_Toc499286914"/>
                            <w:r>
                              <w:t xml:space="preserve">Figura </w:t>
                            </w:r>
                            <w:r>
                              <w:fldChar w:fldCharType="begin"/>
                            </w:r>
                            <w:r>
                              <w:instrText xml:space="preserve"> SEQ Figura \* ARABIC </w:instrText>
                            </w:r>
                            <w:r>
                              <w:fldChar w:fldCharType="separate"/>
                            </w:r>
                            <w:r>
                              <w:rPr>
                                <w:noProof/>
                              </w:rPr>
                              <w:t>15</w:t>
                            </w:r>
                            <w:r>
                              <w:rPr>
                                <w:noProof/>
                              </w:rPr>
                              <w:fldChar w:fldCharType="end"/>
                            </w:r>
                            <w:r>
                              <w:t xml:space="preserve"> - </w:t>
                            </w:r>
                            <w:r w:rsidRPr="00D709D0">
                              <w:t xml:space="preserve">LXC </w:t>
                            </w:r>
                            <w:proofErr w:type="spellStart"/>
                            <w:r w:rsidRPr="00D709D0">
                              <w:t>vs</w:t>
                            </w:r>
                            <w:proofErr w:type="spellEnd"/>
                            <w:r w:rsidRPr="00D709D0">
                              <w:t xml:space="preserve"> KVM Fonte: </w:t>
                            </w:r>
                            <w:proofErr w:type="gramStart"/>
                            <w:r w:rsidRPr="00D709D0">
                              <w:t>http:3way.com.br</w:t>
                            </w:r>
                            <w:proofErr w:type="gramEnd"/>
                            <w:r w:rsidRPr="00D709D0">
                              <w:t>/saiba-como-a-virtualizacao-por-container-revolucionou-a-infraestrutura-de-ti-part2/.png</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8B75D2" id="Caixa de Texto 48" o:spid="_x0000_s1039" type="#_x0000_t202" style="position:absolute;margin-left:62.95pt;margin-top:314.7pt;width:317.15pt;height:26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" stroked="f">
                <v:textbox style="mso-fit-shape-to-text:t" inset="0,0,0,0">
                  <w:txbxContent>
                    <w:p w14:paraId="5BE07F15" w14:textId="77777777" w:rsidR="00CE0C88" w:rsidRPr="00941D2F" w:rsidRDefault="00CE0C88" w:rsidP="003E3881">
                      <w:pPr>
                        <w:pStyle w:val="Legenda"/>
                        <w:rPr>
                          <w:rFonts w:eastAsia="Calibri" w:cs="Times New Roman"/>
                          <w:noProof/>
                        </w:rPr>
                      </w:pPr>
                      <w:bookmarkStart w:id="128" w:name="_Toc499286914"/>
                      <w:r>
                        <w:t xml:space="preserve">Figura </w:t>
                      </w:r>
                      <w:r>
                        <w:fldChar w:fldCharType="begin"/>
                      </w:r>
                      <w:r>
                        <w:instrText xml:space="preserve"> SEQ Figura \* ARABIC </w:instrText>
                      </w:r>
                      <w:r>
                        <w:fldChar w:fldCharType="separate"/>
                      </w:r>
                      <w:r>
                        <w:rPr>
                          <w:noProof/>
                        </w:rPr>
                        <w:t>15</w:t>
                      </w:r>
                      <w:r>
                        <w:rPr>
                          <w:noProof/>
                        </w:rPr>
                        <w:fldChar w:fldCharType="end"/>
                      </w:r>
                      <w:r>
                        <w:t xml:space="preserve"> - </w:t>
                      </w:r>
                      <w:r w:rsidRPr="00D709D0">
                        <w:t xml:space="preserve">LXC </w:t>
                      </w:r>
                      <w:proofErr w:type="spellStart"/>
                      <w:r w:rsidRPr="00D709D0">
                        <w:t>vs</w:t>
                      </w:r>
                      <w:proofErr w:type="spellEnd"/>
                      <w:r w:rsidRPr="00D709D0">
                        <w:t xml:space="preserve"> KVM Fonte: </w:t>
                      </w:r>
                      <w:proofErr w:type="gramStart"/>
                      <w:r w:rsidRPr="00D709D0">
                        <w:t>http:3way.com.br</w:t>
                      </w:r>
                      <w:proofErr w:type="gramEnd"/>
                      <w:r w:rsidRPr="00D709D0">
                        <w:t>/saiba-como-a-virtualizacao-por-container-revolucionou-a-infraestrutura-de-ti-part2/.png</w:t>
                      </w:r>
                      <w:bookmarkEnd w:id="128"/>
                    </w:p>
                  </w:txbxContent>
                </v:textbox>
                <w10:wrap type="through"/>
              </v:shape>
            </w:pict>
          </mc:Fallback>
        </mc:AlternateContent>
      </w:r>
      <w:r w:rsidRPr="007F6F71">
        <w:rPr>
          <w:noProof/>
        </w:rPr>
        <w:drawing>
          <wp:anchor distT="0" distB="0" distL="114300" distR="114300" simplePos="0" relativeHeight="251689984" behindDoc="0" locked="0" layoutInCell="1" allowOverlap="1" wp14:anchorId="6D376AA8" wp14:editId="0203AECA">
            <wp:simplePos x="0" y="0"/>
            <wp:positionH relativeFrom="column">
              <wp:posOffset>799465</wp:posOffset>
            </wp:positionH>
            <wp:positionV relativeFrom="paragraph">
              <wp:posOffset>184150</wp:posOffset>
            </wp:positionV>
            <wp:extent cx="4027805" cy="3755390"/>
            <wp:effectExtent l="0" t="0" r="10795" b="3810"/>
            <wp:wrapTopAndBottom/>
            <wp:docPr id="38"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m 15"/>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4027805" cy="3755390"/>
                    </a:xfrm>
                    <a:prstGeom prst="rect">
                      <a:avLst/>
                    </a:prstGeom>
                  </pic:spPr>
                </pic:pic>
              </a:graphicData>
            </a:graphic>
            <wp14:sizeRelH relativeFrom="page">
              <wp14:pctWidth>0</wp14:pctWidth>
            </wp14:sizeRelH>
            <wp14:sizeRelV relativeFrom="page">
              <wp14:pctHeight>0</wp14:pctHeight>
            </wp14:sizeRelV>
          </wp:anchor>
        </w:drawing>
      </w:r>
    </w:p>
    <w:p w14:paraId="2B7963D0" w14:textId="77777777" w:rsidR="003E3881" w:rsidRPr="007F6F71" w:rsidRDefault="003E3881" w:rsidP="0035429F">
      <w:pPr>
        <w:spacing w:line="360" w:lineRule="auto"/>
      </w:pPr>
    </w:p>
    <w:p w14:paraId="6AF6F295" w14:textId="77777777" w:rsidR="003E3881" w:rsidRPr="007F6F71" w:rsidRDefault="003E3881" w:rsidP="0035429F">
      <w:pPr>
        <w:spacing w:line="360" w:lineRule="auto"/>
        <w:ind w:firstLine="708"/>
        <w:rPr>
          <w:lang w:val="x-none" w:eastAsia="x-none"/>
        </w:rPr>
      </w:pPr>
    </w:p>
    <w:p w14:paraId="1EC53E09" w14:textId="77777777" w:rsidR="003E3881" w:rsidRPr="007F6F71" w:rsidRDefault="003E3881" w:rsidP="0035429F">
      <w:pPr>
        <w:spacing w:line="360" w:lineRule="auto"/>
        <w:ind w:firstLine="708"/>
        <w:rPr>
          <w:lang w:val="x-none" w:eastAsia="x-none"/>
        </w:rPr>
      </w:pPr>
    </w:p>
    <w:p w14:paraId="0FE99525" w14:textId="0B46581B" w:rsidR="003E3881" w:rsidRPr="007F6F71" w:rsidRDefault="003E3881" w:rsidP="007579B3">
      <w:pPr>
        <w:spacing w:line="360" w:lineRule="auto"/>
        <w:ind w:firstLine="708"/>
        <w:jc w:val="both"/>
        <w:rPr>
          <w:lang w:val="x-none" w:eastAsia="x-none"/>
        </w:rPr>
      </w:pPr>
      <w:r w:rsidRPr="007F6F71">
        <w:rPr>
          <w:lang w:val="x-none" w:eastAsia="x-none"/>
        </w:rPr>
        <w:lastRenderedPageBreak/>
        <w:t>A tecnologia de containers é a base do Docker, que será mostrado à seguir; Durante este trabalho irei falar sobre alguns benefícios de se usar o docker e a tecnologia de containers; porém de acordo com Rafael Benevides – Diretor de Experiência de Desenvolvimento da Red Hat</w:t>
      </w:r>
      <w:r w:rsidR="00270F44">
        <w:rPr>
          <w:lang w:val="x-none" w:eastAsia="x-none"/>
        </w:rPr>
        <w:t>[13]</w:t>
      </w:r>
      <w:r w:rsidRPr="007F6F71">
        <w:rPr>
          <w:lang w:val="x-none" w:eastAsia="x-none"/>
        </w:rPr>
        <w:t xml:space="preserve"> - existem alguns passos à serem seguidos para execução com cantainers:</w:t>
      </w:r>
    </w:p>
    <w:p w14:paraId="0F0B76EC" w14:textId="33717199" w:rsidR="003E3881" w:rsidRPr="007F6F71" w:rsidRDefault="003E3881" w:rsidP="00CD1A01">
      <w:pPr>
        <w:pStyle w:val="PargrafodaLista"/>
        <w:numPr>
          <w:ilvl w:val="0"/>
          <w:numId w:val="5"/>
        </w:numPr>
        <w:rPr>
          <w:rFonts w:cs="Times New Roman"/>
          <w:sz w:val="24"/>
          <w:lang w:val="x-none" w:eastAsia="x-none"/>
        </w:rPr>
      </w:pPr>
      <w:r w:rsidRPr="007F6F71">
        <w:rPr>
          <w:rFonts w:cs="Times New Roman"/>
          <w:sz w:val="24"/>
          <w:lang w:val="x-none" w:eastAsia="x-none"/>
        </w:rPr>
        <w:t>Primeiro: Containers são imutáveis - O S</w:t>
      </w:r>
      <w:r w:rsidR="00AE0F7B">
        <w:rPr>
          <w:rFonts w:cs="Times New Roman"/>
          <w:sz w:val="24"/>
          <w:lang w:val="x-none" w:eastAsia="x-none"/>
        </w:rPr>
        <w:t>istema Operacional</w:t>
      </w:r>
      <w:r w:rsidRPr="007F6F71">
        <w:rPr>
          <w:rFonts w:cs="Times New Roman"/>
          <w:sz w:val="24"/>
          <w:lang w:val="x-none" w:eastAsia="x-none"/>
        </w:rPr>
        <w:t xml:space="preserve">, versões de bibliotecas, configurações, pastas e a aplicação são empacotados dentro do container. Isto garante que a mesma imagem que foi testada em QA, irá reagir no ambiente de produção com o mesmo comportamento. </w:t>
      </w:r>
    </w:p>
    <w:p w14:paraId="45DE0457" w14:textId="77777777" w:rsidR="003E3881" w:rsidRPr="007F6F71" w:rsidRDefault="003E3881" w:rsidP="007579B3">
      <w:pPr>
        <w:pStyle w:val="PargrafodaLista"/>
        <w:numPr>
          <w:ilvl w:val="0"/>
          <w:numId w:val="5"/>
        </w:numPr>
        <w:rPr>
          <w:rFonts w:cs="Times New Roman"/>
          <w:sz w:val="24"/>
        </w:rPr>
      </w:pPr>
      <w:r w:rsidRPr="007F6F71">
        <w:rPr>
          <w:rFonts w:cs="Times New Roman"/>
          <w:sz w:val="24"/>
        </w:rPr>
        <w:t>Segundo: Containers são leves – A memória dentro do container é pequena. O container apenas alocará memória para o processo principal</w:t>
      </w:r>
    </w:p>
    <w:p w14:paraId="715957D1" w14:textId="77777777" w:rsidR="003E3881" w:rsidRPr="007F6F71" w:rsidRDefault="003E3881" w:rsidP="007579B3">
      <w:pPr>
        <w:pStyle w:val="PargrafodaLista"/>
        <w:numPr>
          <w:ilvl w:val="0"/>
          <w:numId w:val="5"/>
        </w:numPr>
        <w:rPr>
          <w:rFonts w:cs="Times New Roman"/>
          <w:color w:val="000000"/>
        </w:rPr>
      </w:pPr>
      <w:r w:rsidRPr="007F6F71">
        <w:rPr>
          <w:rFonts w:cs="Times New Roman"/>
          <w:sz w:val="24"/>
        </w:rPr>
        <w:t xml:space="preserve">Terceiro: Containers são rápidos – É necessário instanciar um container de forma rápida, assim como um típico processo Linux inicia. Instanciado em minutos, é necessário iniciar um novo container em segundos. </w:t>
      </w:r>
      <w:r w:rsidRPr="007F6F71">
        <w:rPr>
          <w:rFonts w:cs="Times New Roman"/>
        </w:rPr>
        <w:t xml:space="preserve"> </w:t>
      </w:r>
    </w:p>
    <w:p w14:paraId="0B8AE171" w14:textId="774EE3DA" w:rsidR="003E3881" w:rsidRPr="007F6F71" w:rsidRDefault="000B2C8C" w:rsidP="003B536A">
      <w:pPr>
        <w:pStyle w:val="Ttulo11"/>
      </w:pPr>
      <w:bookmarkStart w:id="129" w:name="_Toc496802701"/>
      <w:bookmarkStart w:id="130" w:name="_Toc496802930"/>
      <w:bookmarkStart w:id="131" w:name="_Toc499555686"/>
      <w:r>
        <w:lastRenderedPageBreak/>
        <w:t>5</w:t>
      </w:r>
      <w:r w:rsidR="003E3881" w:rsidRPr="007F6F71">
        <w:t>. DOCKER</w:t>
      </w:r>
      <w:bookmarkEnd w:id="129"/>
      <w:bookmarkEnd w:id="130"/>
      <w:bookmarkEnd w:id="131"/>
    </w:p>
    <w:p w14:paraId="69F770E8" w14:textId="77777777" w:rsidR="003E3881" w:rsidRPr="007F6F71" w:rsidRDefault="003E3881" w:rsidP="007579B3">
      <w:pPr>
        <w:spacing w:line="360" w:lineRule="auto"/>
        <w:ind w:firstLine="708"/>
        <w:jc w:val="both"/>
      </w:pPr>
      <w:r w:rsidRPr="007F6F71">
        <w:rPr>
          <w:lang w:val="x-none" w:eastAsia="x-none"/>
        </w:rPr>
        <w:t>De acordo com a documentação oficial do Docker:</w:t>
      </w:r>
    </w:p>
    <w:p w14:paraId="54B371B6" w14:textId="77777777" w:rsidR="003E3881" w:rsidRPr="007F6F71" w:rsidRDefault="003E3881" w:rsidP="007579B3">
      <w:pPr>
        <w:spacing w:line="360" w:lineRule="auto"/>
        <w:ind w:firstLine="708"/>
        <w:jc w:val="both"/>
      </w:pPr>
      <w:r w:rsidRPr="007F6F71">
        <w:rPr>
          <w:lang w:val="x-none" w:eastAsia="x-none"/>
        </w:rPr>
        <w:t>O Docker é uma plataforma aberta de desenvolvimento, entrega e execução de aplicações.</w:t>
      </w:r>
      <w:r w:rsidRPr="007F6F71">
        <w:rPr>
          <w:lang w:eastAsia="x-none"/>
        </w:rPr>
        <w:t xml:space="preserve"> </w:t>
      </w:r>
      <w:r w:rsidRPr="007F6F71">
        <w:rPr>
          <w:lang w:val="x-none" w:eastAsia="x-none"/>
        </w:rPr>
        <w:t>Docker permite separar sua aplicação da sua infraestrutura para fazer entregas de forma rápida.</w:t>
      </w:r>
    </w:p>
    <w:p w14:paraId="031E2F82" w14:textId="6FB3735D" w:rsidR="003E3881" w:rsidRPr="007F6F71" w:rsidRDefault="00B85D22" w:rsidP="007579B3">
      <w:pPr>
        <w:spacing w:line="360" w:lineRule="auto"/>
        <w:ind w:left="2268"/>
        <w:jc w:val="both"/>
        <w:rPr>
          <w:lang w:val="x-none" w:eastAsia="x-none"/>
        </w:rPr>
      </w:pPr>
      <w:r>
        <w:rPr>
          <w:lang w:eastAsia="x-none"/>
        </w:rPr>
        <w:t xml:space="preserve">Tradução nossa, </w:t>
      </w:r>
      <w:r w:rsidR="00935DCE">
        <w:rPr>
          <w:lang w:eastAsia="x-none"/>
        </w:rPr>
        <w:t>“</w:t>
      </w:r>
      <w:r w:rsidR="00500FB8">
        <w:rPr>
          <w:lang w:eastAsia="x-none"/>
        </w:rPr>
        <w:t>C</w:t>
      </w:r>
      <w:r w:rsidR="003E3881" w:rsidRPr="007F6F71">
        <w:rPr>
          <w:lang w:val="x-none" w:eastAsia="x-none"/>
        </w:rPr>
        <w:t>o</w:t>
      </w:r>
      <w:r w:rsidR="00500FB8">
        <w:rPr>
          <w:lang w:eastAsia="x-none"/>
        </w:rPr>
        <w:t>m o</w:t>
      </w:r>
      <w:r w:rsidR="003E3881" w:rsidRPr="007F6F71">
        <w:rPr>
          <w:lang w:eastAsia="x-none"/>
        </w:rPr>
        <w:t xml:space="preserve"> </w:t>
      </w:r>
      <w:r w:rsidR="00A11BE3">
        <w:rPr>
          <w:lang w:val="x-none" w:eastAsia="x-none"/>
        </w:rPr>
        <w:t>D</w:t>
      </w:r>
      <w:r w:rsidR="003E3881" w:rsidRPr="007F6F71">
        <w:rPr>
          <w:lang w:val="x-none" w:eastAsia="x-none"/>
        </w:rPr>
        <w:t>ocker, é possível gerenciar a sua infraestrutura da mesma forma que se gerencia sua aplicação. Mais com a vantagem da metodologia do Docker de carregar, testar e entregar o código de forma rápida, você pode reduzir significativamente o tempo entre escrever o código e rodá-lo em produção</w:t>
      </w:r>
      <w:r w:rsidR="006705A4">
        <w:rPr>
          <w:lang w:val="x-none" w:eastAsia="x-none"/>
        </w:rPr>
        <w:t xml:space="preserve"> [14]</w:t>
      </w:r>
      <w:r w:rsidR="003E3881" w:rsidRPr="007F6F71">
        <w:rPr>
          <w:lang w:val="x-none" w:eastAsia="x-none"/>
        </w:rPr>
        <w:t>.</w:t>
      </w:r>
    </w:p>
    <w:p w14:paraId="38114048" w14:textId="77777777" w:rsidR="003E3881" w:rsidRPr="007F6F71" w:rsidRDefault="003E3881" w:rsidP="007579B3">
      <w:pPr>
        <w:spacing w:line="360" w:lineRule="auto"/>
        <w:jc w:val="both"/>
      </w:pPr>
    </w:p>
    <w:p w14:paraId="08DBCA87" w14:textId="6FDC5E8A" w:rsidR="003E3881" w:rsidRPr="007F6F71" w:rsidRDefault="003E3881" w:rsidP="007579B3">
      <w:pPr>
        <w:spacing w:line="360" w:lineRule="auto"/>
        <w:ind w:firstLine="708"/>
        <w:jc w:val="both"/>
        <w:rPr>
          <w:lang w:val="x-none" w:eastAsia="x-none"/>
        </w:rPr>
      </w:pPr>
      <w:r w:rsidRPr="007F6F71">
        <w:rPr>
          <w:lang w:val="x-none" w:eastAsia="x-none"/>
        </w:rPr>
        <w:t xml:space="preserve">O Docker possibilita o empacotamento de uma aplicação ou ambiente inteiro dentro de um container, e a partir desse momento o ambiente inteiro torna-se portável para qualquer outro </w:t>
      </w:r>
      <w:r w:rsidR="00FF657E" w:rsidRPr="009F37B8">
        <w:rPr>
          <w:i/>
          <w:lang w:eastAsia="x-none"/>
        </w:rPr>
        <w:t>h</w:t>
      </w:r>
      <w:r w:rsidRPr="009F37B8">
        <w:rPr>
          <w:i/>
          <w:lang w:val="x-none" w:eastAsia="x-none"/>
        </w:rPr>
        <w:t>ost</w:t>
      </w:r>
      <w:r w:rsidRPr="007F6F71">
        <w:rPr>
          <w:lang w:val="x-none" w:eastAsia="x-none"/>
        </w:rPr>
        <w:t xml:space="preserve"> que contenha o </w:t>
      </w:r>
      <w:r w:rsidR="003C5163">
        <w:rPr>
          <w:lang w:eastAsia="x-none"/>
        </w:rPr>
        <w:t xml:space="preserve">cliente do </w:t>
      </w:r>
      <w:r w:rsidRPr="007F6F71">
        <w:rPr>
          <w:lang w:val="x-none" w:eastAsia="x-none"/>
        </w:rPr>
        <w:t>Docker instalado.</w:t>
      </w:r>
    </w:p>
    <w:p w14:paraId="72F54248" w14:textId="77777777" w:rsidR="003E3881" w:rsidRPr="007F6F71" w:rsidRDefault="003E3881" w:rsidP="007579B3">
      <w:pPr>
        <w:spacing w:line="360" w:lineRule="auto"/>
        <w:ind w:firstLine="708"/>
        <w:jc w:val="both"/>
        <w:rPr>
          <w:lang w:val="x-none" w:eastAsia="x-none"/>
        </w:rPr>
      </w:pPr>
      <w:r w:rsidRPr="007F6F71">
        <w:rPr>
          <w:lang w:val="x-none" w:eastAsia="x-none"/>
        </w:rPr>
        <w:t xml:space="preserve">Isso reduz drasticamente o tempo de </w:t>
      </w:r>
      <w:r w:rsidRPr="009F37B8">
        <w:rPr>
          <w:i/>
          <w:lang w:val="x-none" w:eastAsia="x-none"/>
        </w:rPr>
        <w:t>deploy</w:t>
      </w:r>
      <w:r w:rsidRPr="007F6F71">
        <w:rPr>
          <w:lang w:val="x-none" w:eastAsia="x-none"/>
        </w:rPr>
        <w:t xml:space="preserve"> de alguma infraestrutura ou até mesmo aplicação, pois não há necessidade de ajustes de ambiente para o correto funcionamento do serviço, o ambiente é sempre o mesmo, configure-o uma vez e replique-o quantas vezes quiser.  Este ambiente poderá estar disponível no </w:t>
      </w:r>
      <w:r w:rsidRPr="009F37B8">
        <w:rPr>
          <w:i/>
          <w:lang w:val="x-none" w:eastAsia="x-none"/>
        </w:rPr>
        <w:t>DockerHub</w:t>
      </w:r>
      <w:r w:rsidRPr="007F6F71">
        <w:rPr>
          <w:lang w:val="x-none" w:eastAsia="x-none"/>
        </w:rPr>
        <w:t xml:space="preserve"> que é o repositório de imagens do Docker, irei falar mais adiante sobre este ambiente em maiores detalhes.</w:t>
      </w:r>
    </w:p>
    <w:p w14:paraId="45FCA88F" w14:textId="18A3D5B8" w:rsidR="003E3881" w:rsidRPr="007F6F71" w:rsidRDefault="003E3881" w:rsidP="007579B3">
      <w:pPr>
        <w:spacing w:line="360" w:lineRule="auto"/>
        <w:ind w:firstLine="708"/>
        <w:jc w:val="both"/>
        <w:rPr>
          <w:lang w:val="x-none" w:eastAsia="x-none"/>
        </w:rPr>
      </w:pPr>
      <w:r w:rsidRPr="007F6F71">
        <w:rPr>
          <w:lang w:val="x-none" w:eastAsia="x-none"/>
        </w:rPr>
        <w:t xml:space="preserve">Muito utilizado para testes de homologação de aplicações, pois é possível criar um ambiente de </w:t>
      </w:r>
      <w:r w:rsidRPr="009F37B8">
        <w:rPr>
          <w:i/>
          <w:lang w:val="x-none" w:eastAsia="x-none"/>
        </w:rPr>
        <w:t>QA</w:t>
      </w:r>
      <w:r w:rsidRPr="007F6F71">
        <w:rPr>
          <w:lang w:val="x-none" w:eastAsia="x-none"/>
        </w:rPr>
        <w:t xml:space="preserve"> igual ao ambiente de </w:t>
      </w:r>
      <w:r w:rsidR="00D83A76" w:rsidRPr="009F37B8">
        <w:rPr>
          <w:i/>
          <w:lang w:eastAsia="x-none"/>
        </w:rPr>
        <w:t>PROD</w:t>
      </w:r>
      <w:r w:rsidRPr="007F6F71">
        <w:rPr>
          <w:lang w:val="x-none" w:eastAsia="x-none"/>
        </w:rPr>
        <w:t xml:space="preserve"> de forma que possa ser homologado com </w:t>
      </w:r>
      <w:r w:rsidRPr="00CD3678">
        <w:rPr>
          <w:lang w:val="x-none" w:eastAsia="x-none"/>
        </w:rPr>
        <w:t>segurança</w:t>
      </w:r>
      <w:r w:rsidR="00A44AD3" w:rsidRPr="00CD3678">
        <w:rPr>
          <w:lang w:val="x-none" w:eastAsia="x-none"/>
        </w:rPr>
        <w:t xml:space="preserve"> e governança</w:t>
      </w:r>
      <w:r w:rsidRPr="00CD3678">
        <w:rPr>
          <w:lang w:val="x-none" w:eastAsia="x-none"/>
        </w:rPr>
        <w:t>.</w:t>
      </w:r>
    </w:p>
    <w:p w14:paraId="08DB5F14" w14:textId="77777777" w:rsidR="003E3881" w:rsidRPr="007F6F71" w:rsidRDefault="003E3881" w:rsidP="0035429F">
      <w:pPr>
        <w:spacing w:line="360" w:lineRule="auto"/>
        <w:ind w:firstLine="708"/>
        <w:rPr>
          <w:lang w:val="x-none" w:eastAsia="x-none"/>
        </w:rPr>
      </w:pPr>
    </w:p>
    <w:p w14:paraId="62DB2FAC" w14:textId="00F58F45" w:rsidR="003E3881" w:rsidRPr="007F6F71" w:rsidRDefault="0013436A" w:rsidP="0035429F">
      <w:pPr>
        <w:pStyle w:val="Ttulo21"/>
        <w:jc w:val="left"/>
      </w:pPr>
      <w:bookmarkStart w:id="132" w:name="_Toc499555687"/>
      <w:r>
        <w:t>5</w:t>
      </w:r>
      <w:r w:rsidR="003E3881" w:rsidRPr="007F6F71">
        <w:t>.1 MOTIVOS PARA USAR O DOCKER</w:t>
      </w:r>
      <w:bookmarkEnd w:id="132"/>
      <w:r w:rsidR="003E3881" w:rsidRPr="007F6F71">
        <w:t xml:space="preserve"> </w:t>
      </w:r>
    </w:p>
    <w:p w14:paraId="0DC0B62D" w14:textId="77777777" w:rsidR="003E3881" w:rsidRPr="007F6F71" w:rsidRDefault="003E3881" w:rsidP="007579B3">
      <w:pPr>
        <w:spacing w:line="360" w:lineRule="auto"/>
        <w:ind w:firstLine="709"/>
        <w:jc w:val="both"/>
      </w:pPr>
      <w:r w:rsidRPr="007F6F71">
        <w:tab/>
        <w:t>Existem algumas refutações para poder usar o Docker, principalmente sobre entendimento e a aplicabilidade desta tecnologia nas empresas e adoção dos desenvolvedores.</w:t>
      </w:r>
    </w:p>
    <w:p w14:paraId="351983E9" w14:textId="77777777" w:rsidR="003E3881" w:rsidRPr="007F6F71" w:rsidRDefault="003E3881" w:rsidP="007579B3">
      <w:pPr>
        <w:spacing w:line="360" w:lineRule="auto"/>
        <w:ind w:firstLine="709"/>
        <w:jc w:val="both"/>
        <w:rPr>
          <w:lang w:val="x-none" w:eastAsia="x-none"/>
        </w:rPr>
      </w:pPr>
      <w:r w:rsidRPr="007F6F71">
        <w:rPr>
          <w:lang w:val="x-none" w:eastAsia="x-none"/>
        </w:rPr>
        <w:t>De acordo com o livro Docker para desenvolvedores:</w:t>
      </w:r>
    </w:p>
    <w:p w14:paraId="2EE657E3" w14:textId="6C034A8A" w:rsidR="003E3881" w:rsidRPr="007F6F71" w:rsidRDefault="003E3881" w:rsidP="007579B3">
      <w:pPr>
        <w:spacing w:line="360" w:lineRule="auto"/>
        <w:ind w:left="2268"/>
        <w:jc w:val="both"/>
        <w:rPr>
          <w:rFonts w:eastAsia="Times New Roman"/>
          <w:vertAlign w:val="superscript"/>
        </w:rPr>
      </w:pPr>
      <w:r w:rsidRPr="007F6F71">
        <w:rPr>
          <w:rFonts w:eastAsia="Times New Roman"/>
          <w:color w:val="24292E"/>
          <w:shd w:val="clear" w:color="auto" w:fill="FFFFFF"/>
        </w:rPr>
        <w:t>Vale frisar que o Docker não é uma “bala de prata” - ele não se propõe a resolver todos problemas, muito menos ser a solução única para as mais variadas situações</w:t>
      </w:r>
      <w:r w:rsidR="00595F44">
        <w:rPr>
          <w:rFonts w:eastAsia="Times New Roman"/>
          <w:color w:val="24292E"/>
          <w:shd w:val="clear" w:color="auto" w:fill="FFFFFF"/>
        </w:rPr>
        <w:t xml:space="preserve">. </w:t>
      </w:r>
      <w:r w:rsidR="0026041D">
        <w:rPr>
          <w:rFonts w:eastAsia="Times New Roman"/>
          <w:color w:val="24292E"/>
          <w:shd w:val="clear" w:color="auto" w:fill="FFFFFF"/>
        </w:rPr>
        <w:t>[15]</w:t>
      </w:r>
    </w:p>
    <w:p w14:paraId="55C67BED" w14:textId="77777777" w:rsidR="003E3881" w:rsidRPr="007F6F71" w:rsidRDefault="003E3881" w:rsidP="007579B3">
      <w:pPr>
        <w:spacing w:line="360" w:lineRule="auto"/>
        <w:jc w:val="both"/>
        <w:rPr>
          <w:lang w:eastAsia="en-US"/>
        </w:rPr>
      </w:pPr>
    </w:p>
    <w:p w14:paraId="3A8D127B" w14:textId="77777777" w:rsidR="003E3881" w:rsidRPr="007F6F71" w:rsidRDefault="003E3881" w:rsidP="007579B3">
      <w:pPr>
        <w:spacing w:line="360" w:lineRule="auto"/>
        <w:ind w:firstLine="720"/>
        <w:jc w:val="both"/>
        <w:rPr>
          <w:lang w:val="x-none" w:eastAsia="x-none"/>
        </w:rPr>
      </w:pPr>
      <w:r w:rsidRPr="007F6F71">
        <w:rPr>
          <w:lang w:val="x-none" w:eastAsia="x-none"/>
        </w:rPr>
        <w:t>O Docker trás alguns benefícios para</w:t>
      </w:r>
      <w:r w:rsidRPr="007F6F71">
        <w:rPr>
          <w:lang w:eastAsia="x-none"/>
        </w:rPr>
        <w:t xml:space="preserve"> determinados</w:t>
      </w:r>
      <w:r w:rsidRPr="007F6F71">
        <w:rPr>
          <w:lang w:val="x-none" w:eastAsia="x-none"/>
        </w:rPr>
        <w:t xml:space="preserve"> </w:t>
      </w:r>
      <w:r w:rsidRPr="007F6F71">
        <w:rPr>
          <w:lang w:eastAsia="x-none"/>
        </w:rPr>
        <w:t>cenários</w:t>
      </w:r>
      <w:r w:rsidRPr="007F6F71">
        <w:rPr>
          <w:lang w:val="x-none" w:eastAsia="x-none"/>
        </w:rPr>
        <w:t xml:space="preserve"> d</w:t>
      </w:r>
      <w:r w:rsidRPr="007F6F71">
        <w:rPr>
          <w:lang w:eastAsia="x-none"/>
        </w:rPr>
        <w:t xml:space="preserve">e </w:t>
      </w:r>
      <w:r w:rsidRPr="007F6F71">
        <w:rPr>
          <w:lang w:val="x-none" w:eastAsia="x-none"/>
        </w:rPr>
        <w:t>aplicações:</w:t>
      </w:r>
    </w:p>
    <w:p w14:paraId="510ADB4A" w14:textId="77777777" w:rsidR="003E3881" w:rsidRPr="003A0A44" w:rsidRDefault="003E3881" w:rsidP="00D808B0">
      <w:pPr>
        <w:pStyle w:val="PargrafodaLista"/>
        <w:numPr>
          <w:ilvl w:val="0"/>
          <w:numId w:val="5"/>
        </w:numPr>
        <w:rPr>
          <w:rFonts w:cs="Times New Roman"/>
          <w:sz w:val="24"/>
          <w:lang w:val="x-none" w:eastAsia="x-none"/>
        </w:rPr>
      </w:pPr>
      <w:r w:rsidRPr="003A0A44">
        <w:rPr>
          <w:rFonts w:cs="Times New Roman"/>
          <w:sz w:val="24"/>
          <w:lang w:val="x-none" w:eastAsia="x-none"/>
        </w:rPr>
        <w:lastRenderedPageBreak/>
        <w:t xml:space="preserve">Abstração do </w:t>
      </w:r>
      <w:r w:rsidRPr="003A0A44">
        <w:rPr>
          <w:rFonts w:cs="Times New Roman"/>
          <w:sz w:val="24"/>
          <w:lang w:eastAsia="x-none"/>
        </w:rPr>
        <w:t>ho</w:t>
      </w:r>
      <w:r w:rsidRPr="003A0A44">
        <w:rPr>
          <w:rFonts w:cs="Times New Roman"/>
          <w:sz w:val="24"/>
          <w:lang w:val="x-none" w:eastAsia="x-none"/>
        </w:rPr>
        <w:t>st separada da aplicação</w:t>
      </w:r>
    </w:p>
    <w:p w14:paraId="288B8139" w14:textId="5281C0E5" w:rsidR="003E3881" w:rsidRPr="003A0A44" w:rsidRDefault="003E3881" w:rsidP="007579B3">
      <w:pPr>
        <w:pStyle w:val="PargrafodaLista"/>
        <w:numPr>
          <w:ilvl w:val="0"/>
          <w:numId w:val="6"/>
        </w:numPr>
        <w:rPr>
          <w:rFonts w:cs="Times New Roman"/>
          <w:sz w:val="24"/>
          <w:lang w:eastAsia="x-none"/>
        </w:rPr>
      </w:pPr>
      <w:r w:rsidRPr="003A0A44">
        <w:rPr>
          <w:rFonts w:cs="Times New Roman"/>
          <w:sz w:val="24"/>
          <w:lang w:eastAsia="x-none"/>
        </w:rPr>
        <w:t xml:space="preserve">Como já informado anteriormente há uma separação do host e da aplicação. Utilizando o conceito do LXC container e algumas outras ferramentas, como o </w:t>
      </w:r>
      <w:r w:rsidR="004F4A1E">
        <w:rPr>
          <w:rFonts w:cs="Times New Roman"/>
          <w:sz w:val="24"/>
          <w:lang w:eastAsia="x-none"/>
        </w:rPr>
        <w:t>D</w:t>
      </w:r>
      <w:r w:rsidRPr="003A0A44">
        <w:rPr>
          <w:rFonts w:cs="Times New Roman"/>
          <w:sz w:val="24"/>
          <w:lang w:eastAsia="x-none"/>
        </w:rPr>
        <w:t>ocker-compose, irei explicitá-lo em outro capítulo.</w:t>
      </w:r>
    </w:p>
    <w:p w14:paraId="0AE92B4C" w14:textId="77777777" w:rsidR="003E3881" w:rsidRPr="003A0A44" w:rsidRDefault="003E3881" w:rsidP="007579B3">
      <w:pPr>
        <w:pStyle w:val="PargrafodaLista"/>
        <w:numPr>
          <w:ilvl w:val="0"/>
          <w:numId w:val="5"/>
        </w:numPr>
        <w:rPr>
          <w:rFonts w:cs="Times New Roman"/>
          <w:sz w:val="24"/>
          <w:lang w:val="x-none" w:eastAsia="x-none"/>
        </w:rPr>
      </w:pPr>
      <w:r w:rsidRPr="003A0A44">
        <w:rPr>
          <w:rFonts w:cs="Times New Roman"/>
          <w:sz w:val="24"/>
          <w:lang w:val="x-none" w:eastAsia="x-none"/>
        </w:rPr>
        <w:t>Fácil Escalabilidade</w:t>
      </w:r>
    </w:p>
    <w:p w14:paraId="2E2EAFF1" w14:textId="77777777" w:rsidR="003E3881" w:rsidRPr="003A0A44" w:rsidRDefault="003E3881" w:rsidP="007579B3">
      <w:pPr>
        <w:pStyle w:val="PargrafodaLista"/>
        <w:numPr>
          <w:ilvl w:val="1"/>
          <w:numId w:val="5"/>
        </w:numPr>
        <w:rPr>
          <w:rFonts w:cs="Times New Roman"/>
          <w:sz w:val="24"/>
          <w:lang w:eastAsia="x-none"/>
        </w:rPr>
      </w:pPr>
      <w:r w:rsidRPr="003A0A44">
        <w:rPr>
          <w:rFonts w:cs="Times New Roman"/>
          <w:sz w:val="24"/>
          <w:lang w:eastAsia="x-none"/>
        </w:rPr>
        <w:t>Fácil replicação de algum recurso/serviços com a duplicação do container, utilizando scripts e/ou plataformas de automatização.</w:t>
      </w:r>
    </w:p>
    <w:p w14:paraId="50208645" w14:textId="77777777" w:rsidR="003E3881" w:rsidRPr="003A0A44" w:rsidRDefault="003E3881" w:rsidP="007579B3">
      <w:pPr>
        <w:pStyle w:val="PargrafodaLista"/>
        <w:numPr>
          <w:ilvl w:val="0"/>
          <w:numId w:val="5"/>
        </w:numPr>
        <w:rPr>
          <w:rFonts w:cs="Times New Roman"/>
          <w:sz w:val="24"/>
          <w:lang w:val="x-none" w:eastAsia="x-none"/>
        </w:rPr>
      </w:pPr>
      <w:r w:rsidRPr="003A0A44">
        <w:rPr>
          <w:rFonts w:cs="Times New Roman"/>
          <w:sz w:val="24"/>
          <w:lang w:eastAsia="x-none"/>
        </w:rPr>
        <w:t>Gerenciamento</w:t>
      </w:r>
      <w:r w:rsidRPr="003A0A44">
        <w:rPr>
          <w:rFonts w:cs="Times New Roman"/>
          <w:sz w:val="24"/>
          <w:lang w:val="x-none" w:eastAsia="x-none"/>
        </w:rPr>
        <w:t xml:space="preserve"> simples de dependências e versionamento das aplicações</w:t>
      </w:r>
    </w:p>
    <w:p w14:paraId="0ACBD71E" w14:textId="77777777" w:rsidR="003E3881" w:rsidRPr="006838C9" w:rsidRDefault="003E3881" w:rsidP="007579B3">
      <w:pPr>
        <w:pStyle w:val="PargrafodaLista"/>
        <w:numPr>
          <w:ilvl w:val="1"/>
          <w:numId w:val="5"/>
        </w:numPr>
        <w:rPr>
          <w:rFonts w:cs="Times New Roman"/>
          <w:sz w:val="24"/>
          <w:lang w:eastAsia="x-none"/>
        </w:rPr>
      </w:pPr>
      <w:r w:rsidRPr="006838C9">
        <w:rPr>
          <w:rFonts w:cs="Times New Roman"/>
          <w:sz w:val="24"/>
          <w:lang w:eastAsia="x-none"/>
        </w:rPr>
        <w:t>Como a aplicação fica isolada, a mesma pode possuir todas as suas dependências (variáveis de ambiente, bibliotecas e outras dependências) no próprio container.</w:t>
      </w:r>
    </w:p>
    <w:p w14:paraId="49084967" w14:textId="77777777" w:rsidR="003E3881" w:rsidRPr="006838C9" w:rsidRDefault="003E3881" w:rsidP="007579B3">
      <w:pPr>
        <w:pStyle w:val="PargrafodaLista"/>
        <w:numPr>
          <w:ilvl w:val="0"/>
          <w:numId w:val="5"/>
        </w:numPr>
        <w:rPr>
          <w:rFonts w:cs="Times New Roman"/>
          <w:sz w:val="24"/>
          <w:lang w:val="x-none" w:eastAsia="x-none"/>
        </w:rPr>
      </w:pPr>
      <w:r w:rsidRPr="006838C9">
        <w:rPr>
          <w:rFonts w:cs="Times New Roman"/>
          <w:sz w:val="24"/>
          <w:lang w:val="x-none" w:eastAsia="x-none"/>
        </w:rPr>
        <w:t>Ambientes de execuções leves e isolados</w:t>
      </w:r>
    </w:p>
    <w:p w14:paraId="5DF4D466" w14:textId="77777777" w:rsidR="003E3881" w:rsidRPr="006838C9" w:rsidRDefault="003E3881" w:rsidP="007579B3">
      <w:pPr>
        <w:pStyle w:val="PargrafodaLista"/>
        <w:numPr>
          <w:ilvl w:val="1"/>
          <w:numId w:val="5"/>
        </w:numPr>
        <w:rPr>
          <w:rFonts w:cs="Times New Roman"/>
          <w:sz w:val="24"/>
          <w:lang w:eastAsia="x-none"/>
        </w:rPr>
      </w:pPr>
      <w:r w:rsidRPr="006838C9">
        <w:rPr>
          <w:rFonts w:cs="Times New Roman"/>
          <w:sz w:val="24"/>
          <w:lang w:eastAsia="x-none"/>
        </w:rPr>
        <w:t>Cada aplicação ou recurso fica isolado, somente com o que é necessário à sua execução.</w:t>
      </w:r>
    </w:p>
    <w:p w14:paraId="1485410C" w14:textId="77777777" w:rsidR="003E3881" w:rsidRPr="006838C9" w:rsidRDefault="003E3881" w:rsidP="007579B3">
      <w:pPr>
        <w:pStyle w:val="PargrafodaLista"/>
        <w:numPr>
          <w:ilvl w:val="0"/>
          <w:numId w:val="5"/>
        </w:numPr>
        <w:rPr>
          <w:rFonts w:cs="Times New Roman"/>
          <w:sz w:val="24"/>
          <w:lang w:val="x-none" w:eastAsia="x-none"/>
        </w:rPr>
      </w:pPr>
      <w:r w:rsidRPr="006838C9">
        <w:rPr>
          <w:rFonts w:cs="Times New Roman"/>
          <w:sz w:val="24"/>
          <w:lang w:val="x-none" w:eastAsia="x-none"/>
        </w:rPr>
        <w:t>Camadas compartilhadas</w:t>
      </w:r>
    </w:p>
    <w:p w14:paraId="571D23BA" w14:textId="0DC91C2B" w:rsidR="003E3881" w:rsidRPr="006838C9" w:rsidRDefault="003E3881" w:rsidP="007579B3">
      <w:pPr>
        <w:pStyle w:val="PargrafodaLista"/>
        <w:numPr>
          <w:ilvl w:val="1"/>
          <w:numId w:val="5"/>
        </w:numPr>
        <w:rPr>
          <w:rFonts w:cs="Times New Roman"/>
          <w:sz w:val="24"/>
          <w:lang w:eastAsia="x-none"/>
        </w:rPr>
      </w:pPr>
      <w:r w:rsidRPr="006838C9">
        <w:rPr>
          <w:rFonts w:cs="Times New Roman"/>
          <w:sz w:val="24"/>
          <w:lang w:eastAsia="x-none"/>
        </w:rPr>
        <w:t xml:space="preserve">Compartilhamento de camadas comuns a nível de Sistema Operacional, como bibliotecas, </w:t>
      </w:r>
      <w:r w:rsidR="00884D50">
        <w:rPr>
          <w:rFonts w:cs="Times New Roman"/>
          <w:sz w:val="24"/>
          <w:lang w:eastAsia="x-none"/>
        </w:rPr>
        <w:t>Kernel</w:t>
      </w:r>
      <w:r w:rsidRPr="006838C9">
        <w:rPr>
          <w:rFonts w:cs="Times New Roman"/>
          <w:sz w:val="24"/>
          <w:lang w:eastAsia="x-none"/>
        </w:rPr>
        <w:t xml:space="preserve"> e etc.</w:t>
      </w:r>
    </w:p>
    <w:p w14:paraId="4414CE6F" w14:textId="77777777" w:rsidR="003E3881" w:rsidRPr="007F6F71" w:rsidRDefault="003E3881" w:rsidP="007579B3">
      <w:pPr>
        <w:spacing w:line="360" w:lineRule="auto"/>
        <w:ind w:left="1141"/>
        <w:jc w:val="both"/>
        <w:rPr>
          <w:lang w:eastAsia="x-none"/>
        </w:rPr>
      </w:pPr>
    </w:p>
    <w:p w14:paraId="6D40595B" w14:textId="77777777" w:rsidR="003E3881" w:rsidRPr="007F6F71" w:rsidRDefault="003E3881" w:rsidP="00D808B0">
      <w:pPr>
        <w:pStyle w:val="PargrafodaLista"/>
        <w:ind w:left="781" w:firstLine="0"/>
        <w:rPr>
          <w:rFonts w:cs="Times New Roman"/>
          <w:b/>
          <w:sz w:val="24"/>
          <w:lang w:eastAsia="x-none"/>
        </w:rPr>
      </w:pPr>
      <w:r w:rsidRPr="007F6F71">
        <w:rPr>
          <w:rFonts w:cs="Times New Roman"/>
          <w:b/>
          <w:sz w:val="24"/>
          <w:lang w:eastAsia="x-none"/>
        </w:rPr>
        <w:t>Problemas de usar o Docker:</w:t>
      </w:r>
    </w:p>
    <w:p w14:paraId="58B0DA83" w14:textId="77777777" w:rsidR="003E3881" w:rsidRPr="003A0A44" w:rsidRDefault="003E3881" w:rsidP="007579B3">
      <w:pPr>
        <w:pStyle w:val="PargrafodaLista"/>
        <w:numPr>
          <w:ilvl w:val="0"/>
          <w:numId w:val="25"/>
        </w:numPr>
        <w:rPr>
          <w:rFonts w:cs="Times New Roman"/>
          <w:sz w:val="24"/>
          <w:lang w:val="x-none" w:eastAsia="x-none"/>
        </w:rPr>
      </w:pPr>
      <w:r w:rsidRPr="003A0A44">
        <w:rPr>
          <w:rFonts w:cs="Times New Roman"/>
          <w:sz w:val="24"/>
          <w:lang w:eastAsia="x-none"/>
        </w:rPr>
        <w:t>Necessário adaptar a aplicação ao Docker.</w:t>
      </w:r>
    </w:p>
    <w:p w14:paraId="13BBC782" w14:textId="77777777" w:rsidR="003E3881" w:rsidRPr="003A0A44" w:rsidRDefault="003E3881" w:rsidP="007579B3">
      <w:pPr>
        <w:pStyle w:val="PargrafodaLista"/>
        <w:numPr>
          <w:ilvl w:val="0"/>
          <w:numId w:val="25"/>
        </w:numPr>
        <w:rPr>
          <w:rFonts w:cs="Times New Roman"/>
          <w:sz w:val="24"/>
          <w:lang w:eastAsia="x-none"/>
        </w:rPr>
      </w:pPr>
      <w:r w:rsidRPr="003A0A44">
        <w:rPr>
          <w:rFonts w:cs="Times New Roman"/>
          <w:sz w:val="24"/>
          <w:lang w:eastAsia="x-none"/>
        </w:rPr>
        <w:t>Necessário conhecimento, e/ou experiência com o uso de container/imagem.</w:t>
      </w:r>
    </w:p>
    <w:p w14:paraId="25E179A1" w14:textId="77777777" w:rsidR="003E3881" w:rsidRPr="003A0A44" w:rsidRDefault="003E3881" w:rsidP="007579B3">
      <w:pPr>
        <w:pStyle w:val="PargrafodaLista"/>
        <w:numPr>
          <w:ilvl w:val="0"/>
          <w:numId w:val="25"/>
        </w:numPr>
        <w:rPr>
          <w:rFonts w:cs="Times New Roman"/>
          <w:sz w:val="24"/>
          <w:lang w:eastAsia="x-none"/>
        </w:rPr>
      </w:pPr>
      <w:r w:rsidRPr="003A0A44">
        <w:rPr>
          <w:rFonts w:cs="Times New Roman"/>
          <w:sz w:val="24"/>
          <w:lang w:eastAsia="x-none"/>
        </w:rPr>
        <w:t>Curva de aprendizagem demorada e que precisa de experiência do usuário.</w:t>
      </w:r>
    </w:p>
    <w:p w14:paraId="5603E031" w14:textId="77777777" w:rsidR="003E3881" w:rsidRPr="003A0A44" w:rsidRDefault="003E3881" w:rsidP="007579B3">
      <w:pPr>
        <w:pStyle w:val="PargrafodaLista"/>
        <w:numPr>
          <w:ilvl w:val="0"/>
          <w:numId w:val="25"/>
        </w:numPr>
        <w:rPr>
          <w:rFonts w:cs="Times New Roman"/>
          <w:sz w:val="24"/>
          <w:lang w:eastAsia="x-none"/>
        </w:rPr>
      </w:pPr>
      <w:r w:rsidRPr="003A0A44">
        <w:rPr>
          <w:rFonts w:cs="Times New Roman"/>
          <w:sz w:val="24"/>
          <w:lang w:eastAsia="x-none"/>
        </w:rPr>
        <w:t>Pouca documentação para conceitos/problemas envolvendo à aplicação.</w:t>
      </w:r>
    </w:p>
    <w:p w14:paraId="6DBC954F" w14:textId="77777777" w:rsidR="003E3881" w:rsidRPr="003A0A44" w:rsidRDefault="003E3881" w:rsidP="007579B3">
      <w:pPr>
        <w:pStyle w:val="PargrafodaLista"/>
        <w:numPr>
          <w:ilvl w:val="0"/>
          <w:numId w:val="25"/>
        </w:numPr>
        <w:rPr>
          <w:rFonts w:cs="Times New Roman"/>
          <w:sz w:val="24"/>
          <w:lang w:eastAsia="x-none"/>
        </w:rPr>
      </w:pPr>
      <w:r w:rsidRPr="003A0A44">
        <w:rPr>
          <w:rFonts w:cs="Times New Roman"/>
          <w:sz w:val="24"/>
          <w:lang w:eastAsia="x-none"/>
        </w:rPr>
        <w:t>Erros na criação do container/imagem são de difícil compreensão, assimilação e entendimento. Necessária experiência do usuário.</w:t>
      </w:r>
    </w:p>
    <w:p w14:paraId="76B8EBE9" w14:textId="77777777" w:rsidR="003E3881" w:rsidRPr="003A0A44" w:rsidRDefault="003E3881" w:rsidP="007579B3">
      <w:pPr>
        <w:pStyle w:val="PargrafodaLista"/>
        <w:numPr>
          <w:ilvl w:val="0"/>
          <w:numId w:val="25"/>
        </w:numPr>
        <w:rPr>
          <w:rFonts w:cs="Times New Roman"/>
          <w:sz w:val="24"/>
          <w:lang w:eastAsia="x-none"/>
        </w:rPr>
      </w:pPr>
      <w:r w:rsidRPr="003A0A44">
        <w:rPr>
          <w:rFonts w:cs="Times New Roman"/>
          <w:sz w:val="24"/>
          <w:lang w:eastAsia="x-none"/>
        </w:rPr>
        <w:t>Necessário conhecimento prévios de Linux.</w:t>
      </w:r>
    </w:p>
    <w:p w14:paraId="2F3F3F5C" w14:textId="77777777" w:rsidR="003E3881" w:rsidRPr="007F6F71" w:rsidRDefault="003E3881" w:rsidP="007579B3">
      <w:pPr>
        <w:spacing w:line="360" w:lineRule="auto"/>
        <w:ind w:firstLine="708"/>
        <w:jc w:val="both"/>
        <w:rPr>
          <w:lang w:val="x-none" w:eastAsia="x-none"/>
        </w:rPr>
      </w:pPr>
    </w:p>
    <w:p w14:paraId="286E6DB0" w14:textId="77777777" w:rsidR="003E3881" w:rsidRPr="007F6F71" w:rsidRDefault="003E3881" w:rsidP="007579B3">
      <w:pPr>
        <w:spacing w:line="360" w:lineRule="auto"/>
        <w:ind w:firstLine="708"/>
        <w:jc w:val="both"/>
        <w:rPr>
          <w:lang w:val="x-none" w:eastAsia="x-none"/>
        </w:rPr>
      </w:pPr>
      <w:r w:rsidRPr="007F6F71">
        <w:rPr>
          <w:lang w:val="x-none" w:eastAsia="x-none"/>
        </w:rPr>
        <w:t xml:space="preserve">Principal problema do Docker, é que a equipe de desenvolvimento tem que produzir a aplicação já pensando na forma de execução da mesma no Docker. Em meu estudo de caso, precisei fazer alterações </w:t>
      </w:r>
      <w:r w:rsidRPr="007F6F71">
        <w:rPr>
          <w:lang w:eastAsia="x-none"/>
        </w:rPr>
        <w:t xml:space="preserve">significativas </w:t>
      </w:r>
      <w:r w:rsidRPr="007F6F71">
        <w:rPr>
          <w:lang w:val="x-none" w:eastAsia="x-none"/>
        </w:rPr>
        <w:t xml:space="preserve">na aplicação para que a mesma pudesse ser executada no Docker. </w:t>
      </w:r>
    </w:p>
    <w:p w14:paraId="2F72B46F" w14:textId="55A72CB7" w:rsidR="003E3881" w:rsidRPr="007F6F71" w:rsidRDefault="003E3881" w:rsidP="007579B3">
      <w:pPr>
        <w:spacing w:line="360" w:lineRule="auto"/>
        <w:ind w:firstLine="708"/>
        <w:jc w:val="both"/>
        <w:rPr>
          <w:lang w:eastAsia="x-none"/>
        </w:rPr>
      </w:pPr>
      <w:r w:rsidRPr="007F6F71">
        <w:rPr>
          <w:lang w:eastAsia="x-none"/>
        </w:rPr>
        <w:lastRenderedPageBreak/>
        <w:t xml:space="preserve">Usuário leigos e/ou sem um bom conhecimento de Linux terão extrema dificuldade de utilização da plataforma, pois alguns erros não são claros e requerem bastante conhecimento e motivação do usuário para continuar a </w:t>
      </w:r>
      <w:proofErr w:type="spellStart"/>
      <w:r w:rsidRPr="007F6F71">
        <w:rPr>
          <w:i/>
          <w:lang w:eastAsia="x-none"/>
        </w:rPr>
        <w:t>debugar</w:t>
      </w:r>
      <w:proofErr w:type="spellEnd"/>
      <w:r w:rsidRPr="007F6F71">
        <w:rPr>
          <w:lang w:eastAsia="x-none"/>
        </w:rPr>
        <w:t xml:space="preserve">. Em meu estudo de caso varias vezes a minha aplicação não levantava, ficava “up” e somente obtive um </w:t>
      </w:r>
      <w:r w:rsidR="007A6E40">
        <w:rPr>
          <w:lang w:eastAsia="x-none"/>
        </w:rPr>
        <w:t>“</w:t>
      </w:r>
      <w:r w:rsidRPr="007F6F71">
        <w:rPr>
          <w:lang w:eastAsia="x-none"/>
        </w:rPr>
        <w:t xml:space="preserve">stack trace de </w:t>
      </w:r>
      <w:proofErr w:type="spellStart"/>
      <w:r w:rsidRPr="007F6F71">
        <w:rPr>
          <w:lang w:eastAsia="x-none"/>
        </w:rPr>
        <w:t>exit</w:t>
      </w:r>
      <w:proofErr w:type="spellEnd"/>
      <w:r w:rsidRPr="007F6F71">
        <w:rPr>
          <w:lang w:eastAsia="x-none"/>
        </w:rPr>
        <w:t>=1</w:t>
      </w:r>
      <w:r w:rsidR="007A6E40">
        <w:rPr>
          <w:lang w:eastAsia="x-none"/>
        </w:rPr>
        <w:t>”</w:t>
      </w:r>
      <w:r w:rsidRPr="007F6F71">
        <w:rPr>
          <w:lang w:eastAsia="x-none"/>
        </w:rPr>
        <w:t xml:space="preserve">; pois um container dependente não era iniciado de forma correta e o container minha aplicação ne informava esse stack trace de erro. </w:t>
      </w:r>
    </w:p>
    <w:p w14:paraId="5E80C257" w14:textId="77777777" w:rsidR="003E3881" w:rsidRPr="007F6F71" w:rsidRDefault="003E3881" w:rsidP="0035429F">
      <w:pPr>
        <w:spacing w:line="360" w:lineRule="auto"/>
        <w:rPr>
          <w:lang w:eastAsia="x-none"/>
        </w:rPr>
      </w:pPr>
    </w:p>
    <w:p w14:paraId="0CAC7068" w14:textId="7114A3D2" w:rsidR="003E3881" w:rsidRPr="007E590E" w:rsidRDefault="006C36F7" w:rsidP="007E590E">
      <w:pPr>
        <w:pStyle w:val="Ttulo3"/>
        <w:spacing w:line="360" w:lineRule="auto"/>
        <w:rPr>
          <w:rFonts w:ascii="Times New Roman" w:hAnsi="Times New Roman"/>
          <w:b/>
          <w:sz w:val="26"/>
          <w:szCs w:val="26"/>
        </w:rPr>
      </w:pPr>
      <w:bookmarkStart w:id="133" w:name="_Toc499555688"/>
      <w:r>
        <w:rPr>
          <w:rFonts w:ascii="Times New Roman" w:hAnsi="Times New Roman"/>
          <w:b/>
          <w:sz w:val="26"/>
          <w:szCs w:val="26"/>
        </w:rPr>
        <w:t>5</w:t>
      </w:r>
      <w:r w:rsidR="003E3881" w:rsidRPr="007E590E">
        <w:rPr>
          <w:rFonts w:ascii="Times New Roman" w:hAnsi="Times New Roman"/>
          <w:b/>
          <w:sz w:val="26"/>
          <w:szCs w:val="26"/>
        </w:rPr>
        <w:t>.1.2 Instalação do Docker</w:t>
      </w:r>
      <w:bookmarkEnd w:id="133"/>
    </w:p>
    <w:p w14:paraId="4E60EF5E" w14:textId="77777777" w:rsidR="003E3881" w:rsidRPr="007F6F71" w:rsidRDefault="003E3881" w:rsidP="0035429F">
      <w:pPr>
        <w:spacing w:line="360" w:lineRule="auto"/>
        <w:rPr>
          <w:b/>
        </w:rPr>
      </w:pPr>
      <w:r w:rsidRPr="007F6F71">
        <w:rPr>
          <w:b/>
        </w:rPr>
        <w:t>Instalando no GNU/Linux</w:t>
      </w:r>
    </w:p>
    <w:p w14:paraId="5DED6220" w14:textId="77777777" w:rsidR="003E3881" w:rsidRPr="007F6F71" w:rsidRDefault="003E3881" w:rsidP="007579B3">
      <w:pPr>
        <w:spacing w:line="360" w:lineRule="auto"/>
        <w:ind w:firstLine="720"/>
        <w:jc w:val="both"/>
      </w:pPr>
      <w:r w:rsidRPr="007F6F71">
        <w:t>A instalação do Docker é bem simples e de uma forma bem genérica, segue os comandos usados GNU/Linux</w:t>
      </w:r>
    </w:p>
    <w:p w14:paraId="1F131EC1" w14:textId="77777777" w:rsidR="00783A13" w:rsidRDefault="00783A13" w:rsidP="007579B3">
      <w:pPr>
        <w:spacing w:line="360" w:lineRule="auto"/>
        <w:jc w:val="both"/>
        <w:rPr>
          <w:b/>
        </w:rPr>
      </w:pPr>
    </w:p>
    <w:p w14:paraId="301D2EBF" w14:textId="77777777" w:rsidR="003E3881" w:rsidRPr="007F6F71" w:rsidRDefault="003E3881" w:rsidP="007579B3">
      <w:pPr>
        <w:spacing w:line="360" w:lineRule="auto"/>
        <w:jc w:val="both"/>
        <w:rPr>
          <w:b/>
        </w:rPr>
      </w:pPr>
      <w:r w:rsidRPr="007F6F71">
        <w:rPr>
          <w:b/>
        </w:rPr>
        <w:t>Docker engine no GNU/Linux</w:t>
      </w:r>
    </w:p>
    <w:p w14:paraId="6A971958" w14:textId="77777777" w:rsidR="003E3881" w:rsidRPr="007F6F71" w:rsidRDefault="003E3881" w:rsidP="007579B3">
      <w:pPr>
        <w:spacing w:line="360" w:lineRule="auto"/>
        <w:jc w:val="both"/>
      </w:pPr>
    </w:p>
    <w:p w14:paraId="41B43B81" w14:textId="77777777" w:rsidR="003E3881" w:rsidRPr="007F6F71" w:rsidRDefault="003E3881" w:rsidP="007579B3">
      <w:pPr>
        <w:spacing w:line="360" w:lineRule="auto"/>
        <w:ind w:firstLine="720"/>
        <w:jc w:val="both"/>
      </w:pPr>
      <w:r w:rsidRPr="007F6F71">
        <w:t>Para instalar o Docker engine é simples. No terminal do GNU/Linux é necessário se tornar usuário root:</w:t>
      </w:r>
    </w:p>
    <w:p w14:paraId="3A5BAB57" w14:textId="77777777" w:rsidR="003E3881" w:rsidRPr="007F6F71" w:rsidRDefault="003E3881" w:rsidP="007579B3">
      <w:pPr>
        <w:spacing w:line="360" w:lineRule="auto"/>
        <w:jc w:val="both"/>
      </w:pPr>
    </w:p>
    <w:p w14:paraId="69C8FC86" w14:textId="77777777" w:rsidR="003E3881" w:rsidRPr="007F6F71" w:rsidRDefault="003E3881" w:rsidP="007E590E">
      <w:pPr>
        <w:pStyle w:val="PargrafodaLista"/>
        <w:numPr>
          <w:ilvl w:val="0"/>
          <w:numId w:val="46"/>
        </w:numPr>
      </w:pPr>
      <w:proofErr w:type="spellStart"/>
      <w:proofErr w:type="gramStart"/>
      <w:r w:rsidRPr="007F6F71">
        <w:t>sudo</w:t>
      </w:r>
      <w:proofErr w:type="spellEnd"/>
      <w:proofErr w:type="gramEnd"/>
      <w:r w:rsidRPr="007F6F71">
        <w:t xml:space="preserve"> </w:t>
      </w:r>
      <w:proofErr w:type="spellStart"/>
      <w:r w:rsidRPr="007F6F71">
        <w:t>su</w:t>
      </w:r>
      <w:proofErr w:type="spellEnd"/>
      <w:r w:rsidRPr="007F6F71">
        <w:t xml:space="preserve"> - root</w:t>
      </w:r>
    </w:p>
    <w:p w14:paraId="5E8C8B4D" w14:textId="77777777" w:rsidR="003E3881" w:rsidRPr="007F6F71" w:rsidRDefault="003E3881" w:rsidP="007579B3">
      <w:pPr>
        <w:spacing w:line="360" w:lineRule="auto"/>
        <w:jc w:val="both"/>
      </w:pPr>
    </w:p>
    <w:p w14:paraId="50C8F505" w14:textId="77777777" w:rsidR="003E3881" w:rsidRPr="007F6F71" w:rsidRDefault="003E3881" w:rsidP="00094E5D">
      <w:pPr>
        <w:spacing w:line="360" w:lineRule="auto"/>
        <w:jc w:val="both"/>
      </w:pPr>
      <w:r w:rsidRPr="007F6F71">
        <w:t>Execute o comando abaixo:</w:t>
      </w:r>
    </w:p>
    <w:p w14:paraId="486C97CF" w14:textId="77777777" w:rsidR="003E3881" w:rsidRPr="007F6F71" w:rsidRDefault="003E3881" w:rsidP="007579B3">
      <w:pPr>
        <w:spacing w:line="360" w:lineRule="auto"/>
        <w:jc w:val="both"/>
      </w:pPr>
    </w:p>
    <w:p w14:paraId="0908B59F" w14:textId="77777777" w:rsidR="003E3881" w:rsidRPr="007E590E" w:rsidRDefault="003E3881" w:rsidP="007E590E">
      <w:pPr>
        <w:pStyle w:val="PargrafodaLista"/>
        <w:numPr>
          <w:ilvl w:val="0"/>
          <w:numId w:val="46"/>
        </w:numPr>
        <w:rPr>
          <w:lang w:val="en-US"/>
        </w:rPr>
      </w:pPr>
      <w:proofErr w:type="spellStart"/>
      <w:r w:rsidRPr="007E590E">
        <w:rPr>
          <w:lang w:val="en-US"/>
        </w:rPr>
        <w:t>wget</w:t>
      </w:r>
      <w:proofErr w:type="spellEnd"/>
      <w:r w:rsidRPr="007E590E">
        <w:rPr>
          <w:lang w:val="en-US"/>
        </w:rPr>
        <w:t xml:space="preserve"> -</w:t>
      </w:r>
      <w:proofErr w:type="spellStart"/>
      <w:r w:rsidRPr="007E590E">
        <w:rPr>
          <w:lang w:val="en-US"/>
        </w:rPr>
        <w:t>qO</w:t>
      </w:r>
      <w:proofErr w:type="spellEnd"/>
      <w:r w:rsidRPr="007E590E">
        <w:rPr>
          <w:lang w:val="en-US"/>
        </w:rPr>
        <w:t xml:space="preserve">- https://get.docker.com/ | </w:t>
      </w:r>
      <w:proofErr w:type="spellStart"/>
      <w:r w:rsidRPr="007E590E">
        <w:rPr>
          <w:lang w:val="en-US"/>
        </w:rPr>
        <w:t>sh</w:t>
      </w:r>
      <w:proofErr w:type="spellEnd"/>
    </w:p>
    <w:p w14:paraId="2E2C4AF0" w14:textId="77777777" w:rsidR="003E3881" w:rsidRPr="007F6F71" w:rsidRDefault="003E3881" w:rsidP="007579B3">
      <w:pPr>
        <w:spacing w:line="360" w:lineRule="auto"/>
        <w:jc w:val="both"/>
        <w:rPr>
          <w:lang w:val="en-US"/>
        </w:rPr>
      </w:pPr>
    </w:p>
    <w:p w14:paraId="7443992C" w14:textId="77777777" w:rsidR="003E3881" w:rsidRPr="007F6F71" w:rsidRDefault="003E3881" w:rsidP="007579B3">
      <w:pPr>
        <w:spacing w:line="360" w:lineRule="auto"/>
        <w:jc w:val="both"/>
        <w:rPr>
          <w:b/>
        </w:rPr>
      </w:pPr>
      <w:r w:rsidRPr="007F6F71">
        <w:rPr>
          <w:b/>
        </w:rPr>
        <w:t xml:space="preserve">Instalando no </w:t>
      </w:r>
      <w:proofErr w:type="spellStart"/>
      <w:r w:rsidRPr="007F6F71">
        <w:rPr>
          <w:b/>
        </w:rPr>
        <w:t>MacOS</w:t>
      </w:r>
      <w:proofErr w:type="spellEnd"/>
    </w:p>
    <w:p w14:paraId="5777E45A" w14:textId="4B1BBD51" w:rsidR="007E590E" w:rsidRPr="007F6F71" w:rsidRDefault="003E3881" w:rsidP="00094E5D">
      <w:pPr>
        <w:spacing w:line="360" w:lineRule="auto"/>
        <w:ind w:firstLine="720"/>
        <w:jc w:val="both"/>
      </w:pPr>
      <w:r w:rsidRPr="007F6F71">
        <w:t xml:space="preserve">A instalação do Docker no </w:t>
      </w:r>
      <w:proofErr w:type="spellStart"/>
      <w:r w:rsidRPr="007F6F71">
        <w:t>MacOS</w:t>
      </w:r>
      <w:proofErr w:type="spellEnd"/>
      <w:r w:rsidRPr="007F6F71">
        <w:t xml:space="preserve"> pode ser realizada através do </w:t>
      </w:r>
      <w:proofErr w:type="spellStart"/>
      <w:r w:rsidRPr="007F6F71">
        <w:t>brew</w:t>
      </w:r>
      <w:proofErr w:type="spellEnd"/>
      <w:r w:rsidR="007E590E">
        <w:t xml:space="preserve"> </w:t>
      </w:r>
      <w:proofErr w:type="spellStart"/>
      <w:r w:rsidR="007E590E">
        <w:t>cask</w:t>
      </w:r>
      <w:proofErr w:type="spellEnd"/>
      <w:r w:rsidR="007E590E">
        <w:t xml:space="preserve">, com o comando abaixo: </w:t>
      </w:r>
    </w:p>
    <w:p w14:paraId="4634F5E2" w14:textId="6EF0A5B4" w:rsidR="003E3881" w:rsidRPr="007F6F71" w:rsidRDefault="003E3881" w:rsidP="00864EF0">
      <w:pPr>
        <w:pStyle w:val="PargrafodaLista"/>
        <w:numPr>
          <w:ilvl w:val="0"/>
          <w:numId w:val="46"/>
        </w:numPr>
      </w:pPr>
      <w:proofErr w:type="spellStart"/>
      <w:proofErr w:type="gramStart"/>
      <w:r w:rsidRPr="007F6F71">
        <w:t>brew</w:t>
      </w:r>
      <w:proofErr w:type="spellEnd"/>
      <w:proofErr w:type="gramEnd"/>
      <w:r w:rsidRPr="007F6F71">
        <w:t xml:space="preserve"> </w:t>
      </w:r>
      <w:proofErr w:type="spellStart"/>
      <w:r w:rsidRPr="007F6F71">
        <w:t>cask</w:t>
      </w:r>
      <w:proofErr w:type="spellEnd"/>
      <w:r w:rsidRPr="007F6F71">
        <w:t xml:space="preserve"> </w:t>
      </w:r>
      <w:proofErr w:type="spellStart"/>
      <w:r w:rsidRPr="007F6F71">
        <w:t>install</w:t>
      </w:r>
      <w:proofErr w:type="spellEnd"/>
      <w:r w:rsidRPr="007F6F71">
        <w:t xml:space="preserve"> docker</w:t>
      </w:r>
    </w:p>
    <w:p w14:paraId="78C9A84E" w14:textId="77777777" w:rsidR="003E3881" w:rsidRPr="007F6F71" w:rsidRDefault="003E3881" w:rsidP="007579B3">
      <w:pPr>
        <w:spacing w:line="360" w:lineRule="auto"/>
        <w:jc w:val="both"/>
      </w:pPr>
    </w:p>
    <w:p w14:paraId="6B4AA3EE" w14:textId="53376279" w:rsidR="003E3881" w:rsidRPr="007F6F71" w:rsidRDefault="001A72FC" w:rsidP="007579B3">
      <w:pPr>
        <w:spacing w:line="360" w:lineRule="auto"/>
        <w:jc w:val="both"/>
      </w:pPr>
      <w:r>
        <w:t>O</w:t>
      </w:r>
      <w:r w:rsidR="003E3881" w:rsidRPr="007F6F71">
        <w:t>u é possível instalar o cliente pelo próprio site do Docker</w:t>
      </w:r>
    </w:p>
    <w:p w14:paraId="297FDB5F" w14:textId="77777777" w:rsidR="003E3881" w:rsidRPr="007F6F71" w:rsidRDefault="003E3881" w:rsidP="0035429F">
      <w:pPr>
        <w:spacing w:line="360" w:lineRule="auto"/>
        <w:rPr>
          <w:lang w:val="x-none" w:eastAsia="x-none"/>
        </w:rPr>
      </w:pPr>
      <w:bookmarkStart w:id="134" w:name="_Toc496802705"/>
      <w:bookmarkStart w:id="135" w:name="_Toc496802934"/>
      <w:bookmarkStart w:id="136" w:name="_Toc496802703"/>
      <w:bookmarkStart w:id="137" w:name="_Toc496802932"/>
    </w:p>
    <w:p w14:paraId="290F935F" w14:textId="228D4886" w:rsidR="003E3881" w:rsidRPr="007F6F71" w:rsidRDefault="003C069B" w:rsidP="0035429F">
      <w:pPr>
        <w:pStyle w:val="Ttulo21"/>
        <w:jc w:val="left"/>
      </w:pPr>
      <w:bookmarkStart w:id="138" w:name="_Toc499555689"/>
      <w:r>
        <w:t>5</w:t>
      </w:r>
      <w:r w:rsidR="003E3881" w:rsidRPr="007F6F71">
        <w:t xml:space="preserve">.2 ARQUIVOS DE </w:t>
      </w:r>
      <w:bookmarkEnd w:id="134"/>
      <w:bookmarkEnd w:id="135"/>
      <w:r w:rsidR="003E3881" w:rsidRPr="007F6F71">
        <w:t>CONFIGURAÇÃO</w:t>
      </w:r>
      <w:bookmarkEnd w:id="138"/>
    </w:p>
    <w:p w14:paraId="55955E68" w14:textId="77777777" w:rsidR="003E3881" w:rsidRPr="007F6F71" w:rsidRDefault="003E3881" w:rsidP="007579B3">
      <w:pPr>
        <w:spacing w:line="360" w:lineRule="auto"/>
        <w:ind w:firstLine="708"/>
        <w:jc w:val="both"/>
      </w:pPr>
      <w:r w:rsidRPr="007F6F71">
        <w:t xml:space="preserve">Os arquivos de configuração do Docker, são arquivos que vão repassar para a </w:t>
      </w:r>
      <w:r w:rsidRPr="00357BC2">
        <w:rPr>
          <w:i/>
        </w:rPr>
        <w:t>API</w:t>
      </w:r>
      <w:r w:rsidRPr="007F6F71">
        <w:t xml:space="preserve"> do Docker a forma de o mesmo irá prosseguir, criando as imagens, containers e serviços.</w:t>
      </w:r>
    </w:p>
    <w:p w14:paraId="5E538CC7" w14:textId="77777777" w:rsidR="003E3881" w:rsidRPr="007F6F71" w:rsidRDefault="003E3881" w:rsidP="007579B3">
      <w:pPr>
        <w:spacing w:line="360" w:lineRule="auto"/>
        <w:ind w:firstLine="708"/>
        <w:jc w:val="both"/>
      </w:pPr>
      <w:r w:rsidRPr="007F6F71">
        <w:lastRenderedPageBreak/>
        <w:t xml:space="preserve">Esses arquivos são úteis para criar configurações personalizadas e gerenciar a forma que os serviços vão ser executados pelo </w:t>
      </w:r>
      <w:proofErr w:type="spellStart"/>
      <w:r w:rsidRPr="00357BC2">
        <w:rPr>
          <w:i/>
        </w:rPr>
        <w:t>Daemon</w:t>
      </w:r>
      <w:proofErr w:type="spellEnd"/>
      <w:r w:rsidRPr="007F6F71">
        <w:t xml:space="preserve"> do Docker.</w:t>
      </w:r>
      <w:bookmarkStart w:id="139" w:name="_Toc496802706"/>
      <w:bookmarkStart w:id="140" w:name="_Toc496802935"/>
    </w:p>
    <w:p w14:paraId="464C95B2" w14:textId="0EC99BA5" w:rsidR="003E3881" w:rsidRPr="007F6F71" w:rsidRDefault="003E3881" w:rsidP="007579B3">
      <w:pPr>
        <w:spacing w:line="360" w:lineRule="auto"/>
        <w:ind w:firstLine="708"/>
        <w:jc w:val="both"/>
      </w:pPr>
      <w:r w:rsidRPr="007F6F71">
        <w:t>Na documentação oficial do Docker é possível ver uma relação de boas práticas</w:t>
      </w:r>
      <w:r w:rsidR="005A1EF6">
        <w:t xml:space="preserve"> [17]</w:t>
      </w:r>
      <w:r w:rsidRPr="007F6F71">
        <w:t xml:space="preserve"> para a melhor construção desse arquivo.</w:t>
      </w:r>
    </w:p>
    <w:p w14:paraId="03179A9F" w14:textId="5455CC63" w:rsidR="003E3881" w:rsidRPr="007F6F71" w:rsidRDefault="003E3881" w:rsidP="007579B3">
      <w:pPr>
        <w:spacing w:line="360" w:lineRule="auto"/>
        <w:ind w:firstLine="708"/>
        <w:jc w:val="both"/>
        <w:rPr>
          <w:lang w:val="x-none" w:eastAsia="x-none"/>
        </w:rPr>
      </w:pPr>
      <w:r w:rsidRPr="007F6F71">
        <w:rPr>
          <w:lang w:val="x-none" w:eastAsia="x-none"/>
        </w:rPr>
        <w:t xml:space="preserve">Possuo dois arquivos de configurações do </w:t>
      </w:r>
      <w:r w:rsidR="00D14F96">
        <w:rPr>
          <w:lang w:val="x-none" w:eastAsia="x-none"/>
        </w:rPr>
        <w:t>D</w:t>
      </w:r>
      <w:r w:rsidRPr="007F6F71">
        <w:rPr>
          <w:lang w:val="x-none" w:eastAsia="x-none"/>
        </w:rPr>
        <w:t xml:space="preserve">ocker-compose e </w:t>
      </w:r>
      <w:r w:rsidR="00D14F96">
        <w:rPr>
          <w:lang w:val="x-none" w:eastAsia="x-none"/>
        </w:rPr>
        <w:t>D</w:t>
      </w:r>
      <w:r w:rsidRPr="007F6F71">
        <w:rPr>
          <w:lang w:val="x-none" w:eastAsia="x-none"/>
        </w:rPr>
        <w:t>ockerfile adaptados para as arquiteturas X64 e ARM. Foi necessário fazer essas adaptações devido a diferença de arquiteturas de processadores que executarão os códigos.</w:t>
      </w:r>
    </w:p>
    <w:p w14:paraId="3B9367C8" w14:textId="77777777" w:rsidR="003E3881" w:rsidRPr="007F6F71" w:rsidRDefault="003E3881" w:rsidP="007579B3">
      <w:pPr>
        <w:spacing w:line="360" w:lineRule="auto"/>
        <w:ind w:firstLine="708"/>
        <w:jc w:val="both"/>
        <w:rPr>
          <w:lang w:val="x-none" w:eastAsia="x-none"/>
        </w:rPr>
      </w:pPr>
      <w:r w:rsidRPr="007F6F71">
        <w:rPr>
          <w:lang w:val="x-none" w:eastAsia="x-none"/>
        </w:rPr>
        <w:t xml:space="preserve">Possuo duas arquiteturas, pois fiz a implementação do estudo de caso em um cluster ARM, com Raspberry Pi 3, irei falar mais adiante sobre o mesmo. </w:t>
      </w:r>
    </w:p>
    <w:p w14:paraId="210128F8" w14:textId="77777777" w:rsidR="003E3881" w:rsidRPr="007F6F71" w:rsidRDefault="003E3881" w:rsidP="007579B3">
      <w:pPr>
        <w:spacing w:line="360" w:lineRule="auto"/>
        <w:ind w:left="708"/>
        <w:jc w:val="both"/>
        <w:rPr>
          <w:lang w:val="x-none" w:eastAsia="x-none"/>
        </w:rPr>
      </w:pPr>
      <w:r w:rsidRPr="007F6F71">
        <w:rPr>
          <w:lang w:val="x-none" w:eastAsia="x-none"/>
        </w:rPr>
        <w:t xml:space="preserve">Arquivos das Arquiteturas: </w:t>
      </w:r>
    </w:p>
    <w:p w14:paraId="448D7D3F" w14:textId="77777777" w:rsidR="003E3881" w:rsidRPr="007F6F71" w:rsidRDefault="003E3881" w:rsidP="007579B3">
      <w:pPr>
        <w:spacing w:line="360" w:lineRule="auto"/>
        <w:ind w:firstLine="708"/>
        <w:jc w:val="both"/>
        <w:rPr>
          <w:lang w:val="x-none" w:eastAsia="x-none"/>
        </w:rPr>
      </w:pPr>
    </w:p>
    <w:p w14:paraId="030ABAD9" w14:textId="77777777" w:rsidR="003E3881" w:rsidRPr="00EF17F0" w:rsidRDefault="003E3881" w:rsidP="002E1B02">
      <w:pPr>
        <w:pStyle w:val="PargrafodaLista"/>
        <w:numPr>
          <w:ilvl w:val="0"/>
          <w:numId w:val="34"/>
        </w:numPr>
        <w:rPr>
          <w:rFonts w:cs="Times New Roman"/>
          <w:sz w:val="24"/>
        </w:rPr>
      </w:pPr>
      <w:r w:rsidRPr="00EF17F0">
        <w:rPr>
          <w:rFonts w:cs="Times New Roman"/>
          <w:sz w:val="24"/>
        </w:rPr>
        <w:t>X64:</w:t>
      </w:r>
    </w:p>
    <w:p w14:paraId="4DAECBF5" w14:textId="7FD2837A" w:rsidR="003E3881" w:rsidRPr="00EF17F0" w:rsidRDefault="003E3881" w:rsidP="007579B3">
      <w:pPr>
        <w:pStyle w:val="PargrafodaLista"/>
        <w:numPr>
          <w:ilvl w:val="1"/>
          <w:numId w:val="34"/>
        </w:numPr>
        <w:rPr>
          <w:rFonts w:cs="Times New Roman"/>
          <w:sz w:val="24"/>
        </w:rPr>
      </w:pPr>
      <w:r w:rsidRPr="00EF17F0">
        <w:rPr>
          <w:rFonts w:cs="Times New Roman"/>
          <w:sz w:val="24"/>
        </w:rPr>
        <w:t>Docker file:</w:t>
      </w:r>
      <w:r w:rsidR="00F61134" w:rsidRPr="00EF17F0">
        <w:rPr>
          <w:rFonts w:cs="Times New Roman"/>
          <w:sz w:val="24"/>
        </w:rPr>
        <w:t xml:space="preserve"> </w:t>
      </w:r>
      <w:r w:rsidR="00F61134" w:rsidRPr="00EF17F0">
        <w:rPr>
          <w:sz w:val="24"/>
        </w:rPr>
        <w:t>Apêndice</w:t>
      </w:r>
      <w:r w:rsidRPr="00EF17F0">
        <w:rPr>
          <w:rFonts w:cs="Times New Roman"/>
          <w:sz w:val="24"/>
        </w:rPr>
        <w:t xml:space="preserve"> 1</w:t>
      </w:r>
      <w:r w:rsidR="00F4033F" w:rsidRPr="00EF17F0">
        <w:rPr>
          <w:rFonts w:cs="Times New Roman"/>
          <w:sz w:val="24"/>
        </w:rPr>
        <w:t>3</w:t>
      </w:r>
      <w:r w:rsidRPr="00EF17F0">
        <w:rPr>
          <w:rFonts w:cs="Times New Roman"/>
          <w:sz w:val="24"/>
        </w:rPr>
        <w:t>.1</w:t>
      </w:r>
    </w:p>
    <w:p w14:paraId="45D34787" w14:textId="4A0ACB84" w:rsidR="003E3881" w:rsidRPr="00EF17F0" w:rsidRDefault="003E3881" w:rsidP="007579B3">
      <w:pPr>
        <w:pStyle w:val="PargrafodaLista"/>
        <w:numPr>
          <w:ilvl w:val="1"/>
          <w:numId w:val="34"/>
        </w:numPr>
        <w:rPr>
          <w:rFonts w:cs="Times New Roman"/>
          <w:sz w:val="24"/>
        </w:rPr>
      </w:pPr>
      <w:r w:rsidRPr="00EF17F0">
        <w:rPr>
          <w:rFonts w:cs="Times New Roman"/>
          <w:sz w:val="24"/>
        </w:rPr>
        <w:t xml:space="preserve">Docker-compose: </w:t>
      </w:r>
      <w:r w:rsidR="00B365A1" w:rsidRPr="00EF17F0">
        <w:rPr>
          <w:sz w:val="24"/>
        </w:rPr>
        <w:t>Apêndice</w:t>
      </w:r>
      <w:r w:rsidRPr="00EF17F0">
        <w:rPr>
          <w:rFonts w:cs="Times New Roman"/>
          <w:sz w:val="24"/>
        </w:rPr>
        <w:t xml:space="preserve"> 1</w:t>
      </w:r>
      <w:r w:rsidR="00F4033F" w:rsidRPr="00EF17F0">
        <w:rPr>
          <w:rFonts w:cs="Times New Roman"/>
          <w:sz w:val="24"/>
        </w:rPr>
        <w:t>3</w:t>
      </w:r>
      <w:r w:rsidRPr="00EF17F0">
        <w:rPr>
          <w:rFonts w:cs="Times New Roman"/>
          <w:sz w:val="24"/>
        </w:rPr>
        <w:t>.2</w:t>
      </w:r>
    </w:p>
    <w:p w14:paraId="556BE87F" w14:textId="77777777" w:rsidR="003E3881" w:rsidRPr="00EF17F0" w:rsidRDefault="003E3881" w:rsidP="007579B3">
      <w:pPr>
        <w:pStyle w:val="PargrafodaLista"/>
        <w:numPr>
          <w:ilvl w:val="0"/>
          <w:numId w:val="34"/>
        </w:numPr>
        <w:rPr>
          <w:rFonts w:cs="Times New Roman"/>
          <w:sz w:val="24"/>
          <w:lang w:val="x-none" w:eastAsia="x-none"/>
        </w:rPr>
      </w:pPr>
      <w:r w:rsidRPr="00EF17F0">
        <w:rPr>
          <w:rFonts w:cs="Times New Roman"/>
          <w:sz w:val="24"/>
          <w:lang w:val="x-none" w:eastAsia="x-none"/>
        </w:rPr>
        <w:t>ARM:</w:t>
      </w:r>
    </w:p>
    <w:p w14:paraId="27C343E7" w14:textId="1B2E6BE2" w:rsidR="003E3881" w:rsidRPr="00EF17F0" w:rsidRDefault="003E3881" w:rsidP="007579B3">
      <w:pPr>
        <w:pStyle w:val="PargrafodaLista"/>
        <w:numPr>
          <w:ilvl w:val="1"/>
          <w:numId w:val="34"/>
        </w:numPr>
        <w:rPr>
          <w:rFonts w:cs="Times New Roman"/>
          <w:sz w:val="24"/>
          <w:lang w:val="x-none" w:eastAsia="x-none"/>
        </w:rPr>
      </w:pPr>
      <w:r w:rsidRPr="00EF17F0">
        <w:rPr>
          <w:rFonts w:cs="Times New Roman"/>
          <w:sz w:val="24"/>
          <w:lang w:val="x-none" w:eastAsia="x-none"/>
        </w:rPr>
        <w:t xml:space="preserve">Docker file: </w:t>
      </w:r>
      <w:r w:rsidR="005D054B" w:rsidRPr="00EF17F0">
        <w:rPr>
          <w:sz w:val="24"/>
        </w:rPr>
        <w:t>Apêndice</w:t>
      </w:r>
      <w:r w:rsidRPr="00EF17F0">
        <w:rPr>
          <w:rFonts w:cs="Times New Roman"/>
          <w:sz w:val="24"/>
          <w:lang w:val="x-none" w:eastAsia="x-none"/>
        </w:rPr>
        <w:t xml:space="preserve"> 1</w:t>
      </w:r>
      <w:r w:rsidR="00F4033F" w:rsidRPr="00EF17F0">
        <w:rPr>
          <w:rFonts w:cs="Times New Roman"/>
          <w:sz w:val="24"/>
          <w:lang w:val="x-none" w:eastAsia="x-none"/>
        </w:rPr>
        <w:t>3</w:t>
      </w:r>
      <w:r w:rsidRPr="00EF17F0">
        <w:rPr>
          <w:rFonts w:cs="Times New Roman"/>
          <w:sz w:val="24"/>
          <w:lang w:val="x-none" w:eastAsia="x-none"/>
        </w:rPr>
        <w:t>.3</w:t>
      </w:r>
    </w:p>
    <w:p w14:paraId="0910C0C0" w14:textId="5EED8A47" w:rsidR="003E3881" w:rsidRPr="00EF17F0" w:rsidRDefault="003E3881" w:rsidP="007579B3">
      <w:pPr>
        <w:pStyle w:val="PargrafodaLista"/>
        <w:numPr>
          <w:ilvl w:val="1"/>
          <w:numId w:val="34"/>
        </w:numPr>
        <w:rPr>
          <w:rFonts w:cs="Times New Roman"/>
          <w:sz w:val="24"/>
          <w:lang w:val="x-none"/>
        </w:rPr>
      </w:pPr>
      <w:r w:rsidRPr="00EF17F0">
        <w:rPr>
          <w:rFonts w:cs="Times New Roman"/>
          <w:sz w:val="24"/>
          <w:lang w:val="x-none"/>
        </w:rPr>
        <w:t xml:space="preserve">Docker-compose versao 2 : </w:t>
      </w:r>
      <w:r w:rsidR="00A60232" w:rsidRPr="00EF17F0">
        <w:rPr>
          <w:sz w:val="24"/>
        </w:rPr>
        <w:t>Apêndice</w:t>
      </w:r>
      <w:r w:rsidRPr="00EF17F0">
        <w:rPr>
          <w:rFonts w:cs="Times New Roman"/>
          <w:sz w:val="24"/>
          <w:lang w:val="x-none"/>
        </w:rPr>
        <w:t xml:space="preserve"> 1</w:t>
      </w:r>
      <w:r w:rsidR="00F4033F" w:rsidRPr="00EF17F0">
        <w:rPr>
          <w:rFonts w:cs="Times New Roman"/>
          <w:sz w:val="24"/>
          <w:lang w:val="x-none"/>
        </w:rPr>
        <w:t>3</w:t>
      </w:r>
      <w:r w:rsidRPr="00EF17F0">
        <w:rPr>
          <w:rFonts w:cs="Times New Roman"/>
          <w:sz w:val="24"/>
          <w:lang w:val="x-none"/>
        </w:rPr>
        <w:t>.4</w:t>
      </w:r>
    </w:p>
    <w:p w14:paraId="62BF3255" w14:textId="59DEA314" w:rsidR="003E3881" w:rsidRPr="00EF17F0" w:rsidRDefault="003E3881" w:rsidP="007579B3">
      <w:pPr>
        <w:pStyle w:val="PargrafodaLista"/>
        <w:numPr>
          <w:ilvl w:val="1"/>
          <w:numId w:val="34"/>
        </w:numPr>
        <w:rPr>
          <w:rFonts w:cs="Times New Roman"/>
          <w:sz w:val="24"/>
        </w:rPr>
      </w:pPr>
      <w:r w:rsidRPr="00EF17F0">
        <w:rPr>
          <w:rFonts w:cs="Times New Roman"/>
          <w:sz w:val="24"/>
          <w:lang w:val="x-none"/>
        </w:rPr>
        <w:t xml:space="preserve">Docker-compose versao 3 : </w:t>
      </w:r>
      <w:r w:rsidR="002B3789" w:rsidRPr="00EF17F0">
        <w:rPr>
          <w:sz w:val="24"/>
        </w:rPr>
        <w:t>Apêndice</w:t>
      </w:r>
      <w:r w:rsidRPr="00EF17F0">
        <w:rPr>
          <w:rFonts w:cs="Times New Roman"/>
          <w:sz w:val="24"/>
          <w:lang w:val="x-none"/>
        </w:rPr>
        <w:t xml:space="preserve"> 1</w:t>
      </w:r>
      <w:r w:rsidR="00F4033F" w:rsidRPr="00EF17F0">
        <w:rPr>
          <w:rFonts w:cs="Times New Roman"/>
          <w:sz w:val="24"/>
          <w:lang w:val="x-none"/>
        </w:rPr>
        <w:t>3</w:t>
      </w:r>
      <w:r w:rsidRPr="00EF17F0">
        <w:rPr>
          <w:rFonts w:cs="Times New Roman"/>
          <w:sz w:val="24"/>
          <w:lang w:val="x-none"/>
        </w:rPr>
        <w:t>.5</w:t>
      </w:r>
    </w:p>
    <w:p w14:paraId="5BFAC3A4" w14:textId="77777777" w:rsidR="003E3881" w:rsidRPr="007F6F71" w:rsidRDefault="003E3881" w:rsidP="0035429F">
      <w:pPr>
        <w:spacing w:line="360" w:lineRule="auto"/>
        <w:ind w:firstLine="708"/>
      </w:pPr>
    </w:p>
    <w:p w14:paraId="3E303F79" w14:textId="21240A28" w:rsidR="003E3881" w:rsidRPr="00094E5D" w:rsidRDefault="00B121A0" w:rsidP="00094E5D">
      <w:pPr>
        <w:pStyle w:val="Ttulo3"/>
        <w:spacing w:line="360" w:lineRule="auto"/>
        <w:rPr>
          <w:rFonts w:ascii="Times New Roman" w:hAnsi="Times New Roman"/>
          <w:b/>
          <w:sz w:val="26"/>
          <w:szCs w:val="26"/>
        </w:rPr>
      </w:pPr>
      <w:bookmarkStart w:id="141" w:name="_Toc499555690"/>
      <w:r>
        <w:rPr>
          <w:rFonts w:ascii="Times New Roman" w:hAnsi="Times New Roman"/>
          <w:b/>
          <w:sz w:val="26"/>
          <w:szCs w:val="26"/>
        </w:rPr>
        <w:t>5</w:t>
      </w:r>
      <w:r w:rsidR="003E3881" w:rsidRPr="00094E5D">
        <w:rPr>
          <w:rFonts w:ascii="Times New Roman" w:hAnsi="Times New Roman"/>
          <w:b/>
          <w:sz w:val="26"/>
          <w:szCs w:val="26"/>
        </w:rPr>
        <w:t>.2.1 Docker-Compose</w:t>
      </w:r>
      <w:bookmarkEnd w:id="139"/>
      <w:bookmarkEnd w:id="140"/>
      <w:bookmarkEnd w:id="141"/>
    </w:p>
    <w:p w14:paraId="5BFFD714" w14:textId="77777777" w:rsidR="003E3881" w:rsidRPr="007F6F71" w:rsidRDefault="003E3881" w:rsidP="007579B3">
      <w:pPr>
        <w:spacing w:line="360" w:lineRule="auto"/>
        <w:ind w:firstLine="708"/>
        <w:jc w:val="both"/>
      </w:pPr>
      <w:r w:rsidRPr="007F6F71">
        <w:t xml:space="preserve">Existe uma ferramenta do Docker que é o Docker-compose, da qual é possível escrever um único arquivo em formato </w:t>
      </w:r>
      <w:proofErr w:type="gramStart"/>
      <w:r w:rsidRPr="007F6F71">
        <w:t>“.yml</w:t>
      </w:r>
      <w:proofErr w:type="gramEnd"/>
      <w:r w:rsidRPr="007F6F71">
        <w:t xml:space="preserve">” e o mesmo criará os containers em formato de serviços. Esses serviços serão executados na ordem que forem escritos no arquivo e o mesmo irá criar os containers de acordo com as configurações descritas nesse arquivo </w:t>
      </w:r>
      <w:proofErr w:type="gramStart"/>
      <w:r w:rsidRPr="007F6F71">
        <w:t>“.yml</w:t>
      </w:r>
      <w:proofErr w:type="gramEnd"/>
      <w:r w:rsidRPr="007F6F71">
        <w:t>”</w:t>
      </w:r>
    </w:p>
    <w:p w14:paraId="00EAF71B" w14:textId="6764BAB1" w:rsidR="003E3881" w:rsidRPr="007F6F71" w:rsidRDefault="003E3881" w:rsidP="007579B3">
      <w:pPr>
        <w:spacing w:line="360" w:lineRule="auto"/>
        <w:ind w:firstLine="708"/>
        <w:jc w:val="both"/>
      </w:pPr>
      <w:r w:rsidRPr="007F6F71">
        <w:t xml:space="preserve">De acordo com a documentação oficial do </w:t>
      </w:r>
      <w:r w:rsidR="00D022D7">
        <w:t>D</w:t>
      </w:r>
      <w:r w:rsidRPr="007F6F71">
        <w:t>ocker-compose:</w:t>
      </w:r>
    </w:p>
    <w:p w14:paraId="51167C4F" w14:textId="03F82559" w:rsidR="003E3881" w:rsidRPr="007F6F71" w:rsidRDefault="003E3881" w:rsidP="007579B3">
      <w:pPr>
        <w:spacing w:line="360" w:lineRule="auto"/>
        <w:ind w:left="2268"/>
        <w:jc w:val="both"/>
      </w:pPr>
      <w:r w:rsidRPr="007F6F71">
        <w:t xml:space="preserve">Tradução nossa, </w:t>
      </w:r>
      <w:r w:rsidR="00FA47FF">
        <w:t>“</w:t>
      </w:r>
      <w:r w:rsidRPr="007F6F71">
        <w:t>Compose é uma ferramenta para definição e execução de aplicações complexas com Docker. Com o Docker-compose, é possível definir múltiplos containers em um único arquivo. Então levante a sua aplicação com um único comando que faça o que for preciso para executá-</w:t>
      </w:r>
      <w:proofErr w:type="gramStart"/>
      <w:r w:rsidRPr="007F6F71">
        <w:t>la.</w:t>
      </w:r>
      <w:r w:rsidR="00357BC2">
        <w:t>”</w:t>
      </w:r>
      <w:proofErr w:type="gramEnd"/>
    </w:p>
    <w:p w14:paraId="66ABB0B3" w14:textId="77777777" w:rsidR="003E3881" w:rsidRPr="007F6F71" w:rsidRDefault="003E3881" w:rsidP="007579B3">
      <w:pPr>
        <w:spacing w:line="360" w:lineRule="auto"/>
        <w:ind w:left="2268"/>
        <w:jc w:val="both"/>
      </w:pPr>
    </w:p>
    <w:p w14:paraId="63A6ABB3" w14:textId="77777777" w:rsidR="003E3881" w:rsidRPr="007F6F71" w:rsidRDefault="003E3881" w:rsidP="007579B3">
      <w:pPr>
        <w:spacing w:line="360" w:lineRule="auto"/>
        <w:ind w:firstLine="708"/>
        <w:jc w:val="both"/>
        <w:rPr>
          <w:lang w:eastAsia="x-none"/>
        </w:rPr>
      </w:pPr>
      <w:r w:rsidRPr="007F6F71">
        <w:rPr>
          <w:lang w:eastAsia="x-none"/>
        </w:rPr>
        <w:lastRenderedPageBreak/>
        <w:t xml:space="preserve">Toda a escrita do arquivo do Docker-compose é no formato </w:t>
      </w:r>
      <w:proofErr w:type="gramStart"/>
      <w:r w:rsidRPr="007F6F71">
        <w:rPr>
          <w:lang w:eastAsia="x-none"/>
        </w:rPr>
        <w:t>“.yml</w:t>
      </w:r>
      <w:proofErr w:type="gramEnd"/>
      <w:r w:rsidRPr="007F6F71">
        <w:rPr>
          <w:lang w:eastAsia="x-none"/>
        </w:rPr>
        <w:t>” uma linguagem bem próxima da linguagem natural e que poder ser facilmente compreendida e interpretada por uma simplicidade e quase nenhum conhecimento prévio específico de programação .</w:t>
      </w:r>
    </w:p>
    <w:p w14:paraId="0C15E8B8" w14:textId="77777777" w:rsidR="003E3881" w:rsidRPr="007F6F71" w:rsidRDefault="003E3881" w:rsidP="007579B3">
      <w:pPr>
        <w:spacing w:line="360" w:lineRule="auto"/>
        <w:ind w:firstLine="708"/>
        <w:jc w:val="both"/>
        <w:rPr>
          <w:lang w:eastAsia="x-none"/>
        </w:rPr>
      </w:pPr>
      <w:r w:rsidRPr="007F6F71">
        <w:rPr>
          <w:lang w:eastAsia="x-none"/>
        </w:rPr>
        <w:t>O Docker-compose utiliza o conceito de execução por serviços, da qual cada container é executado como um serviço e o mesmo pode estar dependente é vinculado a outro serviço (s) para poder executar.</w:t>
      </w:r>
    </w:p>
    <w:p w14:paraId="3F8D8388" w14:textId="1729E78F" w:rsidR="003E3881" w:rsidRPr="007F6F71" w:rsidRDefault="003E3881" w:rsidP="007579B3">
      <w:pPr>
        <w:spacing w:line="360" w:lineRule="auto"/>
        <w:ind w:firstLine="708"/>
        <w:jc w:val="both"/>
        <w:rPr>
          <w:lang w:eastAsia="x-none"/>
        </w:rPr>
      </w:pPr>
      <w:r w:rsidRPr="007F6F71">
        <w:rPr>
          <w:lang w:eastAsia="x-none"/>
        </w:rPr>
        <w:t xml:space="preserve">Dependente significa que o mesmo depende de outro serviço para poder executar, um exemplo: o </w:t>
      </w:r>
      <w:r w:rsidR="002155B2" w:rsidRPr="00A40227">
        <w:rPr>
          <w:i/>
          <w:lang w:eastAsia="x-none"/>
        </w:rPr>
        <w:t>R</w:t>
      </w:r>
      <w:r w:rsidRPr="00A40227">
        <w:rPr>
          <w:i/>
          <w:lang w:eastAsia="x-none"/>
        </w:rPr>
        <w:t>edis</w:t>
      </w:r>
      <w:r w:rsidRPr="007F6F71">
        <w:rPr>
          <w:lang w:eastAsia="x-none"/>
        </w:rPr>
        <w:t xml:space="preserve">. A aplicação que está sendo mostrada neste estudo de caso, depende </w:t>
      </w:r>
      <w:proofErr w:type="gramStart"/>
      <w:r w:rsidRPr="007F6F71">
        <w:rPr>
          <w:lang w:eastAsia="x-none"/>
        </w:rPr>
        <w:t>do</w:t>
      </w:r>
      <w:proofErr w:type="gramEnd"/>
      <w:r w:rsidRPr="007F6F71">
        <w:rPr>
          <w:lang w:eastAsia="x-none"/>
        </w:rPr>
        <w:t xml:space="preserve"> redis para poder executar; isso significa que o container do redis tem que ser construído “build” e executado antes do container da aplicação. Essa ordem é de suma importância e está referenciada na ordem de execução dos serviços escritos no arquivo </w:t>
      </w:r>
      <w:proofErr w:type="gramStart"/>
      <w:r w:rsidRPr="007F6F71">
        <w:rPr>
          <w:lang w:eastAsia="x-none"/>
        </w:rPr>
        <w:t>“.yml</w:t>
      </w:r>
      <w:proofErr w:type="gramEnd"/>
      <w:r w:rsidRPr="007F6F71">
        <w:rPr>
          <w:lang w:eastAsia="x-none"/>
        </w:rPr>
        <w:t>”.</w:t>
      </w:r>
    </w:p>
    <w:p w14:paraId="32FBC416" w14:textId="77777777" w:rsidR="003E3881" w:rsidRPr="007F6F71" w:rsidRDefault="003E3881" w:rsidP="007579B3">
      <w:pPr>
        <w:spacing w:line="360" w:lineRule="auto"/>
        <w:ind w:firstLine="708"/>
        <w:jc w:val="both"/>
        <w:rPr>
          <w:lang w:eastAsia="x-none"/>
        </w:rPr>
      </w:pPr>
      <w:r w:rsidRPr="007F6F71">
        <w:rPr>
          <w:lang w:eastAsia="x-none"/>
        </w:rPr>
        <w:t>Estar vinculado significa que um container estará prestando serviço para outro container. Ambos são independentes e podem ser construídos (build) e executados em separado. Por exemplo o banco de dados em MySQL ele presta serviços para a aplicação, a mesma consegue ser construída (build) e ficar “up” sem o banco; não vai ter sua completa utilização e execução sem o mesmo, mais é possível.</w:t>
      </w:r>
    </w:p>
    <w:p w14:paraId="7F9E44FF" w14:textId="77777777" w:rsidR="003E3881" w:rsidRPr="007F6F71" w:rsidRDefault="003E3881" w:rsidP="007579B3">
      <w:pPr>
        <w:spacing w:line="360" w:lineRule="auto"/>
        <w:ind w:firstLine="708"/>
        <w:jc w:val="both"/>
        <w:rPr>
          <w:lang w:eastAsia="x-none"/>
        </w:rPr>
      </w:pPr>
      <w:r w:rsidRPr="007F6F71">
        <w:rPr>
          <w:lang w:eastAsia="x-none"/>
        </w:rPr>
        <w:t xml:space="preserve">Todos os serviços precisam estar vinculados no arquivo </w:t>
      </w:r>
      <w:proofErr w:type="gramStart"/>
      <w:r w:rsidRPr="007F6F71">
        <w:rPr>
          <w:lang w:eastAsia="x-none"/>
        </w:rPr>
        <w:t>“.yml</w:t>
      </w:r>
      <w:proofErr w:type="gramEnd"/>
      <w:r w:rsidRPr="007F6F71">
        <w:rPr>
          <w:lang w:eastAsia="x-none"/>
        </w:rPr>
        <w:t>”, fazendo referência à imagem que foi criada pelo Dockerfile. A imagem é construída antes da execução do container que faz referência, os containers são criados seguindo a ordem que está descrita no arquivo “yml”.</w:t>
      </w:r>
    </w:p>
    <w:p w14:paraId="75C9F600" w14:textId="77777777" w:rsidR="003E3881" w:rsidRPr="007F6F71" w:rsidRDefault="003E3881" w:rsidP="007579B3">
      <w:pPr>
        <w:spacing w:line="360" w:lineRule="auto"/>
        <w:ind w:firstLine="708"/>
        <w:jc w:val="both"/>
        <w:rPr>
          <w:lang w:eastAsia="x-none"/>
        </w:rPr>
      </w:pPr>
      <w:r w:rsidRPr="007F6F71">
        <w:rPr>
          <w:lang w:eastAsia="x-none"/>
        </w:rPr>
        <w:t>Ordem de execução:</w:t>
      </w:r>
    </w:p>
    <w:p w14:paraId="5FEF5882" w14:textId="77777777" w:rsidR="003E3881" w:rsidRPr="00EF17F0" w:rsidRDefault="003E3881" w:rsidP="00CF0AC7">
      <w:pPr>
        <w:pStyle w:val="PargrafodaLista"/>
        <w:numPr>
          <w:ilvl w:val="0"/>
          <w:numId w:val="14"/>
        </w:numPr>
        <w:rPr>
          <w:rFonts w:cs="Times New Roman"/>
          <w:sz w:val="24"/>
          <w:lang w:eastAsia="x-none"/>
        </w:rPr>
      </w:pPr>
      <w:proofErr w:type="gramStart"/>
      <w:r w:rsidRPr="00EF17F0">
        <w:rPr>
          <w:rFonts w:cs="Times New Roman"/>
          <w:sz w:val="24"/>
          <w:lang w:eastAsia="x-none"/>
        </w:rPr>
        <w:t>Docker File</w:t>
      </w:r>
      <w:proofErr w:type="gramEnd"/>
    </w:p>
    <w:p w14:paraId="7C234C76" w14:textId="77777777" w:rsidR="003E3881" w:rsidRPr="00EF17F0" w:rsidRDefault="003E3881" w:rsidP="007579B3">
      <w:pPr>
        <w:pStyle w:val="PargrafodaLista"/>
        <w:numPr>
          <w:ilvl w:val="0"/>
          <w:numId w:val="14"/>
        </w:numPr>
        <w:rPr>
          <w:rFonts w:cs="Times New Roman"/>
          <w:sz w:val="24"/>
          <w:lang w:eastAsia="x-none"/>
        </w:rPr>
      </w:pPr>
      <w:r w:rsidRPr="00EF17F0">
        <w:rPr>
          <w:rFonts w:cs="Times New Roman"/>
          <w:sz w:val="24"/>
          <w:lang w:eastAsia="x-none"/>
        </w:rPr>
        <w:t>Imagem</w:t>
      </w:r>
    </w:p>
    <w:p w14:paraId="713957E1" w14:textId="77777777" w:rsidR="003E3881" w:rsidRPr="00EF17F0" w:rsidRDefault="003E3881" w:rsidP="007579B3">
      <w:pPr>
        <w:pStyle w:val="PargrafodaLista"/>
        <w:numPr>
          <w:ilvl w:val="0"/>
          <w:numId w:val="14"/>
        </w:numPr>
        <w:rPr>
          <w:rFonts w:cs="Times New Roman"/>
          <w:sz w:val="24"/>
          <w:lang w:eastAsia="x-none"/>
        </w:rPr>
      </w:pPr>
      <w:r w:rsidRPr="00EF17F0">
        <w:rPr>
          <w:rFonts w:cs="Times New Roman"/>
          <w:sz w:val="24"/>
          <w:lang w:eastAsia="x-none"/>
        </w:rPr>
        <w:t>Docker-compose</w:t>
      </w:r>
    </w:p>
    <w:p w14:paraId="3FED4D3F" w14:textId="77777777" w:rsidR="003E3881" w:rsidRPr="00EF17F0" w:rsidRDefault="003E3881" w:rsidP="007579B3">
      <w:pPr>
        <w:pStyle w:val="PargrafodaLista"/>
        <w:numPr>
          <w:ilvl w:val="0"/>
          <w:numId w:val="14"/>
        </w:numPr>
        <w:rPr>
          <w:rFonts w:cs="Times New Roman"/>
          <w:sz w:val="24"/>
          <w:lang w:eastAsia="x-none"/>
        </w:rPr>
      </w:pPr>
      <w:r w:rsidRPr="00EF17F0">
        <w:rPr>
          <w:rFonts w:cs="Times New Roman"/>
          <w:sz w:val="24"/>
          <w:lang w:eastAsia="x-none"/>
        </w:rPr>
        <w:t>Containers</w:t>
      </w:r>
    </w:p>
    <w:p w14:paraId="0DB94321" w14:textId="77777777" w:rsidR="003E3881" w:rsidRPr="007F6F71" w:rsidRDefault="003E3881" w:rsidP="007579B3">
      <w:pPr>
        <w:spacing w:line="360" w:lineRule="auto"/>
        <w:jc w:val="both"/>
        <w:rPr>
          <w:lang w:eastAsia="x-none"/>
        </w:rPr>
      </w:pPr>
    </w:p>
    <w:p w14:paraId="17510948" w14:textId="77777777" w:rsidR="003E3881" w:rsidRPr="007F6F71" w:rsidRDefault="003E3881" w:rsidP="007579B3">
      <w:pPr>
        <w:spacing w:line="360" w:lineRule="auto"/>
        <w:jc w:val="both"/>
        <w:rPr>
          <w:b/>
          <w:lang w:eastAsia="x-none"/>
        </w:rPr>
      </w:pPr>
      <w:r w:rsidRPr="007F6F71">
        <w:rPr>
          <w:b/>
          <w:lang w:eastAsia="x-none"/>
        </w:rPr>
        <w:t>Comandos do Docker-compose utilizados:</w:t>
      </w:r>
    </w:p>
    <w:p w14:paraId="1ADDBCCA" w14:textId="77777777" w:rsidR="003E3881" w:rsidRPr="007F6F71" w:rsidRDefault="003E3881" w:rsidP="007579B3">
      <w:pPr>
        <w:spacing w:line="360" w:lineRule="auto"/>
        <w:jc w:val="both"/>
        <w:rPr>
          <w:b/>
          <w:lang w:eastAsia="x-none"/>
        </w:rPr>
      </w:pPr>
    </w:p>
    <w:p w14:paraId="47A05C9C" w14:textId="77777777" w:rsidR="003E3881" w:rsidRPr="00EF17F0" w:rsidRDefault="003E3881" w:rsidP="00CF0AC7">
      <w:pPr>
        <w:pStyle w:val="PargrafodaLista"/>
        <w:numPr>
          <w:ilvl w:val="0"/>
          <w:numId w:val="40"/>
        </w:numPr>
        <w:rPr>
          <w:rFonts w:cs="Times New Roman"/>
          <w:sz w:val="24"/>
        </w:rPr>
      </w:pPr>
      <w:r w:rsidRPr="00EF17F0">
        <w:rPr>
          <w:rFonts w:cs="Times New Roman"/>
          <w:sz w:val="24"/>
          <w:lang w:eastAsia="x-none"/>
        </w:rPr>
        <w:t xml:space="preserve">Build — Descrição do comando no terminal – Criar e/ou recriar serviços. </w:t>
      </w:r>
    </w:p>
    <w:p w14:paraId="6E0DB498" w14:textId="77777777" w:rsidR="003E3881" w:rsidRPr="00EF17F0" w:rsidRDefault="003E3881" w:rsidP="007579B3">
      <w:pPr>
        <w:pStyle w:val="PargrafodaLista"/>
        <w:suppressAutoHyphens w:val="0"/>
        <w:rPr>
          <w:rFonts w:cs="Times New Roman"/>
          <w:sz w:val="24"/>
          <w:lang w:eastAsia="x-none"/>
        </w:rPr>
      </w:pPr>
      <w:r w:rsidRPr="00EF17F0">
        <w:rPr>
          <w:rFonts w:cs="Times New Roman"/>
          <w:sz w:val="24"/>
          <w:lang w:eastAsia="x-none"/>
        </w:rPr>
        <w:t xml:space="preserve">Serviços são tageados com o nome da aplicação seguido do nome do serviço por </w:t>
      </w:r>
      <w:proofErr w:type="spellStart"/>
      <w:r w:rsidRPr="00EF17F0">
        <w:rPr>
          <w:rFonts w:cs="Times New Roman"/>
          <w:sz w:val="24"/>
          <w:lang w:eastAsia="x-none"/>
        </w:rPr>
        <w:t>underline</w:t>
      </w:r>
      <w:proofErr w:type="spellEnd"/>
      <w:r w:rsidRPr="00EF17F0">
        <w:rPr>
          <w:rFonts w:cs="Times New Roman"/>
          <w:sz w:val="24"/>
          <w:lang w:eastAsia="x-none"/>
        </w:rPr>
        <w:t xml:space="preserve">. </w:t>
      </w:r>
    </w:p>
    <w:p w14:paraId="1ED628F3" w14:textId="13DD062F" w:rsidR="003E3881" w:rsidRPr="007F6F71" w:rsidRDefault="003E3881" w:rsidP="00CF0AC7">
      <w:pPr>
        <w:pStyle w:val="PargrafodaLista"/>
        <w:numPr>
          <w:ilvl w:val="0"/>
          <w:numId w:val="40"/>
        </w:numPr>
        <w:rPr>
          <w:rFonts w:cs="Times New Roman"/>
          <w:sz w:val="21"/>
        </w:rPr>
      </w:pPr>
      <w:r w:rsidRPr="00EF17F0">
        <w:rPr>
          <w:rFonts w:cs="Times New Roman"/>
          <w:sz w:val="24"/>
          <w:lang w:eastAsia="x-none"/>
        </w:rPr>
        <w:lastRenderedPageBreak/>
        <w:t xml:space="preserve">Up —  Descrição do comando no terminal – Criar, </w:t>
      </w:r>
      <w:proofErr w:type="spellStart"/>
      <w:proofErr w:type="gramStart"/>
      <w:r w:rsidRPr="00EF17F0">
        <w:rPr>
          <w:rFonts w:cs="Times New Roman"/>
          <w:sz w:val="24"/>
          <w:lang w:eastAsia="x-none"/>
        </w:rPr>
        <w:t>re</w:t>
      </w:r>
      <w:proofErr w:type="spellEnd"/>
      <w:r w:rsidRPr="00EF17F0">
        <w:rPr>
          <w:rFonts w:cs="Times New Roman"/>
          <w:sz w:val="24"/>
          <w:lang w:eastAsia="x-none"/>
        </w:rPr>
        <w:t>(</w:t>
      </w:r>
      <w:proofErr w:type="gramEnd"/>
      <w:r w:rsidRPr="00EF17F0">
        <w:rPr>
          <w:rFonts w:cs="Times New Roman"/>
          <w:sz w:val="24"/>
          <w:lang w:eastAsia="x-none"/>
        </w:rPr>
        <w:t>criar), iniciar o container de serviço. Se o container não existir será executado o build. Se o container já existir o mesmo será parado e recriado, preservando os volumes.</w:t>
      </w:r>
      <w:r w:rsidRPr="007F6F71">
        <w:rPr>
          <w:rFonts w:cs="Times New Roman"/>
          <w:lang w:eastAsia="x-none"/>
        </w:rPr>
        <w:t xml:space="preserve"> </w:t>
      </w:r>
    </w:p>
    <w:p w14:paraId="18EDC454" w14:textId="77777777" w:rsidR="003E3881" w:rsidRPr="007F6F71" w:rsidRDefault="003E3881" w:rsidP="0035429F">
      <w:pPr>
        <w:spacing w:line="360" w:lineRule="auto"/>
        <w:rPr>
          <w:rFonts w:eastAsia="Times New Roman"/>
          <w:color w:val="00000A"/>
          <w:sz w:val="21"/>
          <w:lang w:eastAsia="x-none"/>
        </w:rPr>
      </w:pPr>
    </w:p>
    <w:p w14:paraId="74917A04" w14:textId="7EA67353" w:rsidR="003E3881" w:rsidRPr="00094E5D" w:rsidRDefault="00B63F17" w:rsidP="00094E5D">
      <w:pPr>
        <w:pStyle w:val="Ttulo3"/>
        <w:spacing w:line="360" w:lineRule="auto"/>
        <w:rPr>
          <w:rFonts w:ascii="Times New Roman" w:hAnsi="Times New Roman"/>
          <w:b/>
          <w:sz w:val="26"/>
          <w:szCs w:val="26"/>
        </w:rPr>
      </w:pPr>
      <w:bookmarkStart w:id="142" w:name="_Toc496802707"/>
      <w:bookmarkStart w:id="143" w:name="_Toc496802936"/>
      <w:bookmarkStart w:id="144" w:name="_Toc499555691"/>
      <w:r>
        <w:rPr>
          <w:rFonts w:ascii="Times New Roman" w:hAnsi="Times New Roman"/>
          <w:b/>
          <w:sz w:val="26"/>
          <w:szCs w:val="26"/>
        </w:rPr>
        <w:t>5</w:t>
      </w:r>
      <w:r w:rsidR="003E3881" w:rsidRPr="00094E5D">
        <w:rPr>
          <w:rFonts w:ascii="Times New Roman" w:hAnsi="Times New Roman"/>
          <w:b/>
          <w:sz w:val="26"/>
          <w:szCs w:val="26"/>
        </w:rPr>
        <w:t>.2.2 Docker File</w:t>
      </w:r>
      <w:bookmarkEnd w:id="142"/>
      <w:bookmarkEnd w:id="143"/>
      <w:bookmarkEnd w:id="144"/>
    </w:p>
    <w:p w14:paraId="0C02F1CE" w14:textId="77777777" w:rsidR="003E3881" w:rsidRPr="007F6F71" w:rsidRDefault="003E3881" w:rsidP="007579B3">
      <w:pPr>
        <w:pStyle w:val="PargrafodaLista"/>
        <w:suppressAutoHyphens w:val="0"/>
        <w:ind w:left="0"/>
        <w:rPr>
          <w:rFonts w:cs="Times New Roman"/>
          <w:sz w:val="24"/>
          <w:lang w:eastAsia="x-none"/>
        </w:rPr>
      </w:pPr>
      <w:r w:rsidRPr="007F6F71">
        <w:rPr>
          <w:rFonts w:cs="Times New Roman"/>
          <w:sz w:val="24"/>
          <w:lang w:eastAsia="x-none"/>
        </w:rPr>
        <w:t>De acordo com a documentação oficial do Docker:</w:t>
      </w:r>
    </w:p>
    <w:p w14:paraId="6803132C" w14:textId="77777777" w:rsidR="003E3881" w:rsidRPr="007F6F71" w:rsidRDefault="003E3881" w:rsidP="007579B3">
      <w:pPr>
        <w:spacing w:line="360" w:lineRule="auto"/>
        <w:ind w:left="2124"/>
        <w:jc w:val="both"/>
        <w:rPr>
          <w:lang w:eastAsia="x-none"/>
        </w:rPr>
      </w:pPr>
    </w:p>
    <w:p w14:paraId="590366AF" w14:textId="6F386E57" w:rsidR="003E3881" w:rsidRPr="007F6F71" w:rsidRDefault="003E3881" w:rsidP="007579B3">
      <w:pPr>
        <w:spacing w:line="360" w:lineRule="auto"/>
        <w:ind w:left="2268"/>
        <w:jc w:val="both"/>
        <w:rPr>
          <w:lang w:eastAsia="x-none"/>
        </w:rPr>
      </w:pPr>
      <w:r w:rsidRPr="007F6F71">
        <w:rPr>
          <w:lang w:eastAsia="x-none"/>
        </w:rPr>
        <w:t xml:space="preserve">Tradução nossa, </w:t>
      </w:r>
      <w:r w:rsidR="00A40227">
        <w:rPr>
          <w:lang w:eastAsia="x-none"/>
        </w:rPr>
        <w:t>“</w:t>
      </w:r>
      <w:r w:rsidRPr="007F6F71">
        <w:rPr>
          <w:lang w:eastAsia="x-none"/>
        </w:rPr>
        <w:t xml:space="preserve">O Dockerfile é um documento de texto que contém comandos que normalmente serão executados manualmente no build da imagem. O Docker pode fazer o build automaticamente da imagem, lendo as instruções no arquivo do </w:t>
      </w:r>
      <w:proofErr w:type="gramStart"/>
      <w:r w:rsidRPr="007F6F71">
        <w:rPr>
          <w:lang w:eastAsia="x-none"/>
        </w:rPr>
        <w:t>Dockerfile</w:t>
      </w:r>
      <w:r w:rsidR="00470EAD">
        <w:rPr>
          <w:lang w:eastAsia="x-none"/>
        </w:rPr>
        <w:t>.</w:t>
      </w:r>
      <w:r w:rsidRPr="007F6F71">
        <w:rPr>
          <w:lang w:eastAsia="x-none"/>
        </w:rPr>
        <w:t>”</w:t>
      </w:r>
      <w:proofErr w:type="gramEnd"/>
      <w:r w:rsidR="00EA08D2">
        <w:rPr>
          <w:lang w:eastAsia="x-none"/>
        </w:rPr>
        <w:t xml:space="preserve"> [17]</w:t>
      </w:r>
    </w:p>
    <w:p w14:paraId="72873065" w14:textId="77777777" w:rsidR="003E3881" w:rsidRPr="007F6F71" w:rsidRDefault="003E3881" w:rsidP="007579B3">
      <w:pPr>
        <w:spacing w:line="360" w:lineRule="auto"/>
        <w:jc w:val="both"/>
        <w:rPr>
          <w:lang w:eastAsia="x-none"/>
        </w:rPr>
      </w:pPr>
    </w:p>
    <w:p w14:paraId="47589750" w14:textId="77777777" w:rsidR="003E3881" w:rsidRPr="007F6F71" w:rsidRDefault="003E3881" w:rsidP="007579B3">
      <w:pPr>
        <w:pStyle w:val="PargrafodaLista"/>
        <w:suppressAutoHyphens w:val="0"/>
        <w:ind w:left="0"/>
        <w:rPr>
          <w:rFonts w:cs="Times New Roman"/>
          <w:sz w:val="24"/>
          <w:lang w:eastAsia="x-none"/>
        </w:rPr>
      </w:pPr>
      <w:r w:rsidRPr="007F6F71">
        <w:rPr>
          <w:rFonts w:cs="Times New Roman"/>
          <w:sz w:val="24"/>
          <w:lang w:eastAsia="x-none"/>
        </w:rPr>
        <w:t xml:space="preserve">A escrita do arquivo do Dockerfile é em formato Shell-Script, não sendo tão próxima da linguagem natural, como o arquivo do Docker-compose, é de compreensão difícil, por se tratar de uma linguagem mais baixo nível e não comumente utilizada. Necessitando de conhecimentos prévios de computação para execução de tal. </w:t>
      </w:r>
    </w:p>
    <w:p w14:paraId="2CB1C562" w14:textId="77777777" w:rsidR="003E3881" w:rsidRPr="007F6F71" w:rsidRDefault="003E3881" w:rsidP="007579B3">
      <w:pPr>
        <w:pStyle w:val="PargrafodaLista"/>
        <w:suppressAutoHyphens w:val="0"/>
        <w:ind w:left="0"/>
        <w:rPr>
          <w:rFonts w:cs="Times New Roman"/>
          <w:sz w:val="24"/>
          <w:lang w:eastAsia="x-none"/>
        </w:rPr>
      </w:pPr>
      <w:r w:rsidRPr="007F6F71">
        <w:rPr>
          <w:rFonts w:cs="Times New Roman"/>
          <w:sz w:val="24"/>
          <w:lang w:eastAsia="x-none"/>
        </w:rPr>
        <w:t>Administradores de Sistemas e equipes de Infraestrutura, acostumados a fazer scripts para fazer alterações em lote para Sistemas Operacionais Linux, possuem maior compreensão deste tipo de linguagem e dos comandos de Sistema Operacional utilizados.</w:t>
      </w:r>
    </w:p>
    <w:p w14:paraId="3AEE1AF7" w14:textId="77777777" w:rsidR="003E3881" w:rsidRPr="007F6F71" w:rsidRDefault="003E3881" w:rsidP="007579B3">
      <w:pPr>
        <w:spacing w:line="360" w:lineRule="auto"/>
        <w:ind w:left="708" w:firstLine="708"/>
        <w:jc w:val="both"/>
        <w:rPr>
          <w:lang w:eastAsia="x-none"/>
        </w:rPr>
      </w:pPr>
      <w:r w:rsidRPr="007F6F71">
        <w:rPr>
          <w:lang w:eastAsia="x-none"/>
        </w:rPr>
        <w:t>Essa técnica possui algumas aplicações:</w:t>
      </w:r>
    </w:p>
    <w:p w14:paraId="5B8D51D1" w14:textId="77777777" w:rsidR="003E3881" w:rsidRPr="007F6F71" w:rsidRDefault="003E3881" w:rsidP="007579B3">
      <w:pPr>
        <w:pStyle w:val="PargrafodaLista"/>
        <w:numPr>
          <w:ilvl w:val="0"/>
          <w:numId w:val="7"/>
        </w:numPr>
        <w:suppressAutoHyphens w:val="0"/>
        <w:rPr>
          <w:rFonts w:cs="Times New Roman"/>
          <w:sz w:val="24"/>
          <w:lang w:eastAsia="x-none"/>
        </w:rPr>
      </w:pPr>
      <w:r w:rsidRPr="007F6F71">
        <w:rPr>
          <w:rFonts w:cs="Times New Roman"/>
          <w:sz w:val="24"/>
          <w:lang w:eastAsia="x-none"/>
        </w:rPr>
        <w:t>Isolamento do sistema operacional</w:t>
      </w:r>
    </w:p>
    <w:p w14:paraId="5788A1D4" w14:textId="77777777" w:rsidR="003E3881" w:rsidRPr="007F6F71" w:rsidRDefault="003E3881" w:rsidP="007579B3">
      <w:pPr>
        <w:pStyle w:val="PargrafodaLista"/>
        <w:numPr>
          <w:ilvl w:val="1"/>
          <w:numId w:val="7"/>
        </w:numPr>
        <w:suppressAutoHyphens w:val="0"/>
        <w:rPr>
          <w:rFonts w:cs="Times New Roman"/>
          <w:sz w:val="24"/>
          <w:lang w:eastAsia="x-none"/>
        </w:rPr>
      </w:pPr>
      <w:r w:rsidRPr="007F6F71">
        <w:rPr>
          <w:rFonts w:cs="Times New Roman"/>
          <w:sz w:val="24"/>
          <w:lang w:eastAsia="x-none"/>
        </w:rPr>
        <w:t xml:space="preserve">É possível utilizar um sistema operacional específico para a imagem, pode até ser diferente do sistema operacional nativo do host, da qual o Docker está sendo executado — Em versões mais antigas era necessário a instalação do Boot2docker — que faria essa camada de abstração do Docker ao Sistema Operacional. Porém já foi corrigido em novas versões do Docker; não sendo mais necessário. </w:t>
      </w:r>
    </w:p>
    <w:p w14:paraId="2FB5393A" w14:textId="77777777" w:rsidR="003E3881" w:rsidRPr="007F6F71" w:rsidRDefault="003E3881" w:rsidP="007579B3">
      <w:pPr>
        <w:pStyle w:val="PargrafodaLista"/>
        <w:numPr>
          <w:ilvl w:val="0"/>
          <w:numId w:val="7"/>
        </w:numPr>
        <w:suppressAutoHyphens w:val="0"/>
        <w:rPr>
          <w:rFonts w:cs="Times New Roman"/>
          <w:sz w:val="24"/>
          <w:lang w:eastAsia="x-none"/>
        </w:rPr>
      </w:pPr>
      <w:r w:rsidRPr="007F6F71">
        <w:rPr>
          <w:rFonts w:cs="Times New Roman"/>
          <w:sz w:val="24"/>
          <w:lang w:eastAsia="x-none"/>
        </w:rPr>
        <w:t>Controle de arquivos</w:t>
      </w:r>
    </w:p>
    <w:p w14:paraId="56613F89" w14:textId="77777777" w:rsidR="003E3881" w:rsidRPr="007F6F71" w:rsidRDefault="003E3881" w:rsidP="007579B3">
      <w:pPr>
        <w:pStyle w:val="PargrafodaLista"/>
        <w:numPr>
          <w:ilvl w:val="1"/>
          <w:numId w:val="7"/>
        </w:numPr>
        <w:suppressAutoHyphens w:val="0"/>
        <w:rPr>
          <w:rFonts w:cs="Times New Roman"/>
          <w:sz w:val="24"/>
          <w:lang w:eastAsia="x-none"/>
        </w:rPr>
      </w:pPr>
      <w:r w:rsidRPr="007F6F71">
        <w:rPr>
          <w:rFonts w:cs="Times New Roman"/>
          <w:sz w:val="24"/>
          <w:lang w:eastAsia="x-none"/>
        </w:rPr>
        <w:t>Permite fazer um controle de diretórios e arquivos que serão interessantes e/ou necessários à aplicação acessar para manter a execução. Como por exemplo diretório de arquivos utilizados pela própria aplicação.</w:t>
      </w:r>
    </w:p>
    <w:p w14:paraId="6BCF3FF6" w14:textId="77777777" w:rsidR="003E3881" w:rsidRPr="007F6F71" w:rsidRDefault="003E3881" w:rsidP="001174ED">
      <w:pPr>
        <w:pStyle w:val="PargrafodaLista"/>
        <w:numPr>
          <w:ilvl w:val="0"/>
          <w:numId w:val="7"/>
        </w:numPr>
        <w:rPr>
          <w:rFonts w:cs="Times New Roman"/>
          <w:sz w:val="24"/>
          <w:lang w:eastAsia="x-none"/>
        </w:rPr>
      </w:pPr>
      <w:r w:rsidRPr="007F6F71">
        <w:rPr>
          <w:rFonts w:cs="Times New Roman"/>
          <w:sz w:val="24"/>
          <w:lang w:eastAsia="x-none"/>
        </w:rPr>
        <w:t>Controle de Dependências</w:t>
      </w:r>
    </w:p>
    <w:p w14:paraId="08D5AE5E" w14:textId="77777777" w:rsidR="003E3881" w:rsidRPr="007F6F71" w:rsidRDefault="003E3881" w:rsidP="007579B3">
      <w:pPr>
        <w:pStyle w:val="PargrafodaLista"/>
        <w:numPr>
          <w:ilvl w:val="1"/>
          <w:numId w:val="7"/>
        </w:numPr>
        <w:rPr>
          <w:rFonts w:cs="Times New Roman"/>
          <w:sz w:val="24"/>
          <w:lang w:eastAsia="x-none"/>
        </w:rPr>
      </w:pPr>
      <w:r w:rsidRPr="007F6F71">
        <w:rPr>
          <w:rFonts w:cs="Times New Roman"/>
          <w:sz w:val="24"/>
          <w:lang w:eastAsia="x-none"/>
        </w:rPr>
        <w:lastRenderedPageBreak/>
        <w:t>É possível faze a instalação específica de dependências (bibliotecas) necessárias à execução da aplicação.</w:t>
      </w:r>
    </w:p>
    <w:p w14:paraId="088EF224" w14:textId="77777777" w:rsidR="003E3881" w:rsidRPr="007F6F71" w:rsidRDefault="003E3881" w:rsidP="007579B3">
      <w:pPr>
        <w:pStyle w:val="PargrafodaLista"/>
        <w:suppressAutoHyphens w:val="0"/>
        <w:ind w:left="0"/>
        <w:rPr>
          <w:rFonts w:cs="Times New Roman"/>
          <w:sz w:val="24"/>
          <w:lang w:eastAsia="x-none"/>
        </w:rPr>
      </w:pPr>
      <w:r w:rsidRPr="007F6F71">
        <w:rPr>
          <w:rFonts w:cs="Times New Roman"/>
          <w:sz w:val="24"/>
          <w:lang w:eastAsia="x-none"/>
        </w:rPr>
        <w:t xml:space="preserve">Instalações que permanecerão para a imagem também podem ser inseridas no momento de construção do Docker file; </w:t>
      </w:r>
      <w:proofErr w:type="gramStart"/>
      <w:r w:rsidRPr="007F6F71">
        <w:rPr>
          <w:rFonts w:cs="Times New Roman"/>
          <w:sz w:val="24"/>
          <w:lang w:eastAsia="x-none"/>
        </w:rPr>
        <w:t>Em</w:t>
      </w:r>
      <w:proofErr w:type="gramEnd"/>
      <w:r w:rsidRPr="007F6F71">
        <w:rPr>
          <w:rFonts w:cs="Times New Roman"/>
          <w:sz w:val="24"/>
          <w:lang w:eastAsia="x-none"/>
        </w:rPr>
        <w:t xml:space="preserve"> meu estudo de caso para a arquitetura ARM eu faço a instalação do RVM, Ruby e bundler das dependências do projeto nesse arquivo diretamente. Estas serão necessárias a execução para esta arquitetura; visto que não consegui uma imagem funcional do Ruby, RVM e bundler para esta arquitetura. Irei aprofundar informações da imagem mais adiante.</w:t>
      </w:r>
    </w:p>
    <w:p w14:paraId="6EEC0613" w14:textId="77777777" w:rsidR="003E3881" w:rsidRPr="007F6F71" w:rsidRDefault="003E3881" w:rsidP="007579B3">
      <w:pPr>
        <w:pStyle w:val="PargrafodaLista"/>
        <w:suppressAutoHyphens w:val="0"/>
        <w:ind w:left="0"/>
        <w:rPr>
          <w:rFonts w:cs="Times New Roman"/>
          <w:sz w:val="24"/>
          <w:lang w:eastAsia="x-none"/>
        </w:rPr>
      </w:pPr>
      <w:r w:rsidRPr="007F6F71">
        <w:rPr>
          <w:rFonts w:cs="Times New Roman"/>
          <w:sz w:val="24"/>
          <w:lang w:eastAsia="x-none"/>
        </w:rPr>
        <w:t>Este arquivo é de suma importância para a arquitetura do Docker, pois será através dele que a imagem será criada e os containers terão como base para a sua execução; quaisquer esquecimento e/ou faltas de instalação de bibliotecas e dependências, implicarão na remoção das imagens e dos containers associados e recriação.</w:t>
      </w:r>
    </w:p>
    <w:p w14:paraId="6FB1ED2D" w14:textId="77777777" w:rsidR="003E3881" w:rsidRPr="007F6F71" w:rsidRDefault="003E3881" w:rsidP="007579B3">
      <w:pPr>
        <w:pStyle w:val="PargrafodaLista"/>
        <w:suppressAutoHyphens w:val="0"/>
        <w:ind w:left="0"/>
        <w:rPr>
          <w:rFonts w:cs="Times New Roman"/>
          <w:sz w:val="24"/>
          <w:lang w:eastAsia="x-none"/>
        </w:rPr>
      </w:pPr>
      <w:r w:rsidRPr="007F6F71">
        <w:rPr>
          <w:rFonts w:cs="Times New Roman"/>
          <w:sz w:val="24"/>
          <w:lang w:eastAsia="x-none"/>
        </w:rPr>
        <w:t xml:space="preserve">Durante os meus testes para o estudo de caso, tive extrema dificuldade com o arquivo para a arquitetura ARM, pois como é uma arquitetura diferente, tive de alterar algumas coisas para o formate da arquitetura, isto implicou em criar e recriar este arquivo de Dockerfile e do Docker-compose, algumas centenas de vezes, assim como a remoção das imagens e dos containers associados. Esta é uma prática comum durante a construção da imagem e dos containers, visto que a imagem é imutável e se for necessário fazer alterações nela, todo o processo necessitará ser reiniciado. </w:t>
      </w:r>
    </w:p>
    <w:p w14:paraId="17E4D54E" w14:textId="41F6292B" w:rsidR="003E3881" w:rsidRPr="007F6F71" w:rsidRDefault="003E3881" w:rsidP="007579B3">
      <w:pPr>
        <w:pStyle w:val="PargrafodaLista"/>
        <w:suppressAutoHyphens w:val="0"/>
        <w:ind w:left="0"/>
        <w:rPr>
          <w:rFonts w:cs="Times New Roman"/>
          <w:sz w:val="24"/>
          <w:lang w:val="x-none" w:eastAsia="x-none"/>
        </w:rPr>
      </w:pPr>
      <w:r w:rsidRPr="007F6F71">
        <w:rPr>
          <w:rFonts w:cs="Times New Roman"/>
          <w:sz w:val="24"/>
          <w:lang w:val="x-none" w:eastAsia="x-none"/>
        </w:rPr>
        <w:t xml:space="preserve">De acordo com Rafael Benevides – Diretor de Experiência de Desenvolvimento da Red Hat – Tradução nossa, </w:t>
      </w:r>
      <w:r w:rsidR="00ED5AD4">
        <w:rPr>
          <w:rFonts w:cs="Times New Roman"/>
          <w:sz w:val="24"/>
          <w:lang w:val="x-none" w:eastAsia="x-none"/>
        </w:rPr>
        <w:t>“</w:t>
      </w:r>
      <w:r w:rsidRPr="007F6F71">
        <w:rPr>
          <w:rFonts w:cs="Times New Roman"/>
          <w:sz w:val="24"/>
          <w:lang w:val="x-none" w:eastAsia="x-none"/>
        </w:rPr>
        <w:t>Containers são descartáveis”.</w:t>
      </w:r>
    </w:p>
    <w:p w14:paraId="40D7D1D9" w14:textId="3E4AE174" w:rsidR="003E3881" w:rsidRPr="007F6F71" w:rsidRDefault="003E3881" w:rsidP="007579B3">
      <w:pPr>
        <w:pStyle w:val="PargrafodaLista"/>
        <w:suppressAutoHyphens w:val="0"/>
        <w:ind w:left="0"/>
        <w:rPr>
          <w:rFonts w:cs="Times New Roman"/>
          <w:sz w:val="24"/>
          <w:lang w:val="x-none" w:eastAsia="x-none"/>
        </w:rPr>
      </w:pPr>
      <w:r w:rsidRPr="007F6F71">
        <w:rPr>
          <w:rFonts w:cs="Times New Roman"/>
          <w:sz w:val="24"/>
          <w:lang w:val="x-none" w:eastAsia="x-none"/>
        </w:rPr>
        <w:t xml:space="preserve">Cada comando executado dentro do </w:t>
      </w:r>
      <w:r w:rsidR="002E700B">
        <w:rPr>
          <w:rFonts w:cs="Times New Roman"/>
          <w:sz w:val="24"/>
          <w:lang w:val="x-none" w:eastAsia="x-none"/>
        </w:rPr>
        <w:t>D</w:t>
      </w:r>
      <w:r w:rsidRPr="007F6F71">
        <w:rPr>
          <w:rFonts w:cs="Times New Roman"/>
          <w:sz w:val="24"/>
          <w:lang w:val="x-none" w:eastAsia="x-none"/>
        </w:rPr>
        <w:t xml:space="preserve">ockerfile, o </w:t>
      </w:r>
      <w:r w:rsidR="002E700B">
        <w:rPr>
          <w:rFonts w:cs="Times New Roman"/>
          <w:sz w:val="24"/>
          <w:lang w:val="x-none" w:eastAsia="x-none"/>
        </w:rPr>
        <w:t>D</w:t>
      </w:r>
      <w:r w:rsidRPr="007F6F71">
        <w:rPr>
          <w:rFonts w:cs="Times New Roman"/>
          <w:sz w:val="24"/>
          <w:lang w:val="x-none" w:eastAsia="x-none"/>
        </w:rPr>
        <w:t xml:space="preserve">ocker cria um sistema de camadas (layers) que o mesmo executa o comando e vai inserindo na imagem. O correto é que o </w:t>
      </w:r>
      <w:r w:rsidR="00DE3FEB">
        <w:rPr>
          <w:rFonts w:cs="Times New Roman"/>
          <w:sz w:val="24"/>
          <w:lang w:val="x-none" w:eastAsia="x-none"/>
        </w:rPr>
        <w:t>D</w:t>
      </w:r>
      <w:r w:rsidRPr="007F6F71">
        <w:rPr>
          <w:rFonts w:cs="Times New Roman"/>
          <w:sz w:val="24"/>
          <w:lang w:val="x-none" w:eastAsia="x-none"/>
        </w:rPr>
        <w:t>ockerfile seja o máximo otimizado, para que a imagem fique com poucas camadas de forma enxuta.</w:t>
      </w:r>
    </w:p>
    <w:p w14:paraId="329A5ABC" w14:textId="77777777" w:rsidR="003E3881" w:rsidRPr="007F6F71" w:rsidRDefault="003E3881" w:rsidP="007579B3">
      <w:pPr>
        <w:pStyle w:val="PargrafodaLista"/>
        <w:suppressAutoHyphens w:val="0"/>
        <w:rPr>
          <w:rFonts w:cs="Times New Roman"/>
          <w:lang w:val="x-none" w:eastAsia="x-none"/>
        </w:rPr>
      </w:pPr>
    </w:p>
    <w:p w14:paraId="66979D29" w14:textId="77777777" w:rsidR="003E3881" w:rsidRPr="007F6F71" w:rsidRDefault="003E3881" w:rsidP="007579B3">
      <w:pPr>
        <w:pStyle w:val="PargrafodaLista"/>
        <w:suppressAutoHyphens w:val="0"/>
        <w:ind w:left="0" w:firstLine="0"/>
        <w:rPr>
          <w:rFonts w:cs="Times New Roman"/>
          <w:b/>
          <w:sz w:val="24"/>
          <w:lang w:eastAsia="x-none"/>
        </w:rPr>
      </w:pPr>
      <w:r w:rsidRPr="007F6F71">
        <w:rPr>
          <w:rFonts w:cs="Times New Roman"/>
          <w:b/>
          <w:sz w:val="24"/>
          <w:lang w:eastAsia="x-none"/>
        </w:rPr>
        <w:t>Principais instruções utilizadas no Dockerfile:</w:t>
      </w:r>
    </w:p>
    <w:p w14:paraId="617516F1" w14:textId="77777777" w:rsidR="003E3881" w:rsidRPr="007F6F71" w:rsidRDefault="00CE0C88" w:rsidP="007579B3">
      <w:pPr>
        <w:numPr>
          <w:ilvl w:val="0"/>
          <w:numId w:val="24"/>
        </w:numPr>
        <w:spacing w:before="100" w:beforeAutospacing="1" w:after="100" w:afterAutospacing="1" w:line="360" w:lineRule="auto"/>
        <w:jc w:val="both"/>
        <w:rPr>
          <w:rFonts w:eastAsia="Times New Roman"/>
          <w:color w:val="000000" w:themeColor="text1"/>
        </w:rPr>
      </w:pPr>
      <w:hyperlink r:id="rId28" w:anchor="dockerignore-file" w:history="1">
        <w:proofErr w:type="gramStart"/>
        <w:r w:rsidR="003E3881" w:rsidRPr="007F6F71">
          <w:rPr>
            <w:rFonts w:eastAsia="Times New Roman"/>
            <w:color w:val="000000" w:themeColor="text1"/>
          </w:rPr>
          <w:t>.</w:t>
        </w:r>
        <w:proofErr w:type="spellStart"/>
        <w:r w:rsidR="003E3881" w:rsidRPr="007F6F71">
          <w:rPr>
            <w:rFonts w:eastAsia="Times New Roman"/>
            <w:color w:val="000000" w:themeColor="text1"/>
          </w:rPr>
          <w:t>dockerignore</w:t>
        </w:r>
        <w:proofErr w:type="spellEnd"/>
        <w:proofErr w:type="gramEnd"/>
      </w:hyperlink>
      <w:r w:rsidR="003E3881" w:rsidRPr="007F6F71">
        <w:rPr>
          <w:rFonts w:eastAsia="Times New Roman"/>
          <w:color w:val="000000" w:themeColor="text1"/>
        </w:rPr>
        <w:t xml:space="preserve"> – Arquivo que contém informações que serão ignoradas pelo cliente do docker</w:t>
      </w:r>
    </w:p>
    <w:p w14:paraId="63FE0EB7" w14:textId="77777777" w:rsidR="003E3881" w:rsidRPr="007F6F71" w:rsidRDefault="00CE0C88" w:rsidP="007579B3">
      <w:pPr>
        <w:numPr>
          <w:ilvl w:val="0"/>
          <w:numId w:val="24"/>
        </w:numPr>
        <w:spacing w:before="60" w:after="100" w:afterAutospacing="1" w:line="360" w:lineRule="auto"/>
        <w:jc w:val="both"/>
        <w:rPr>
          <w:rFonts w:eastAsia="Times New Roman"/>
          <w:color w:val="000000" w:themeColor="text1"/>
        </w:rPr>
      </w:pPr>
      <w:hyperlink r:id="rId29" w:anchor="from" w:history="1">
        <w:r w:rsidR="003E3881" w:rsidRPr="007F6F71">
          <w:rPr>
            <w:rFonts w:eastAsia="Times New Roman"/>
            <w:color w:val="000000" w:themeColor="text1"/>
          </w:rPr>
          <w:t>FROM</w:t>
        </w:r>
      </w:hyperlink>
      <w:r w:rsidR="003E3881" w:rsidRPr="007F6F71">
        <w:rPr>
          <w:rFonts w:eastAsia="Times New Roman"/>
          <w:color w:val="000000" w:themeColor="text1"/>
        </w:rPr>
        <w:t> – Informa a imagem base, subsequente para as instruções.</w:t>
      </w:r>
    </w:p>
    <w:p w14:paraId="2487634A" w14:textId="77777777" w:rsidR="003E3881" w:rsidRPr="007F6F71" w:rsidRDefault="00CE0C88" w:rsidP="007579B3">
      <w:pPr>
        <w:numPr>
          <w:ilvl w:val="0"/>
          <w:numId w:val="24"/>
        </w:numPr>
        <w:spacing w:before="60" w:after="100" w:afterAutospacing="1" w:line="360" w:lineRule="auto"/>
        <w:jc w:val="both"/>
        <w:rPr>
          <w:rFonts w:eastAsia="Times New Roman"/>
          <w:color w:val="000000" w:themeColor="text1"/>
        </w:rPr>
      </w:pPr>
      <w:hyperlink r:id="rId30" w:anchor="maintainer-deprecated" w:history="1">
        <w:r w:rsidR="003E3881" w:rsidRPr="007F6F71">
          <w:rPr>
            <w:rFonts w:eastAsia="Times New Roman"/>
            <w:color w:val="000000" w:themeColor="text1"/>
          </w:rPr>
          <w:t>MAINTAINER (depreciado – uso do LABEL)</w:t>
        </w:r>
      </w:hyperlink>
      <w:r w:rsidR="003E3881" w:rsidRPr="007F6F71">
        <w:rPr>
          <w:rFonts w:eastAsia="Times New Roman"/>
          <w:color w:val="000000" w:themeColor="text1"/>
        </w:rPr>
        <w:t> Informa o autor que gerou a imagem.</w:t>
      </w:r>
    </w:p>
    <w:p w14:paraId="78F8DB6E" w14:textId="77777777" w:rsidR="003E3881" w:rsidRPr="007F6F71" w:rsidRDefault="00CE0C88" w:rsidP="001174ED">
      <w:pPr>
        <w:pStyle w:val="PargrafodaLista"/>
        <w:numPr>
          <w:ilvl w:val="0"/>
          <w:numId w:val="24"/>
        </w:numPr>
        <w:rPr>
          <w:rFonts w:cs="Times New Roman"/>
          <w:sz w:val="24"/>
        </w:rPr>
      </w:pPr>
      <w:hyperlink r:id="rId31" w:anchor="run" w:history="1">
        <w:r w:rsidR="003E3881" w:rsidRPr="007F6F71">
          <w:rPr>
            <w:rFonts w:cs="Times New Roman"/>
            <w:color w:val="000000" w:themeColor="text1"/>
          </w:rPr>
          <w:t>RUN</w:t>
        </w:r>
      </w:hyperlink>
      <w:r w:rsidR="003E3881" w:rsidRPr="007F6F71">
        <w:rPr>
          <w:rFonts w:cs="Times New Roman"/>
          <w:color w:val="000000" w:themeColor="text1"/>
        </w:rPr>
        <w:t> – Executa qualquer comando em uma nova camada da imagem e insere os resultados na imagem criada. Os resultados inseridos na imagem, serão usados no próximo passo do Dockerfile.</w:t>
      </w:r>
    </w:p>
    <w:p w14:paraId="7E070B16" w14:textId="77777777" w:rsidR="003E3881" w:rsidRPr="007F6F71" w:rsidRDefault="00CE0C88" w:rsidP="007579B3">
      <w:pPr>
        <w:numPr>
          <w:ilvl w:val="0"/>
          <w:numId w:val="24"/>
        </w:numPr>
        <w:spacing w:before="60" w:after="100" w:afterAutospacing="1" w:line="360" w:lineRule="auto"/>
        <w:jc w:val="both"/>
        <w:rPr>
          <w:rFonts w:eastAsia="Times New Roman"/>
          <w:color w:val="000000" w:themeColor="text1"/>
        </w:rPr>
      </w:pPr>
      <w:hyperlink r:id="rId32" w:anchor="cmd" w:history="1">
        <w:r w:rsidR="003E3881" w:rsidRPr="007F6F71">
          <w:rPr>
            <w:rFonts w:eastAsia="Times New Roman"/>
            <w:color w:val="000000" w:themeColor="text1"/>
          </w:rPr>
          <w:t>CMD</w:t>
        </w:r>
      </w:hyperlink>
      <w:r w:rsidR="003E3881" w:rsidRPr="007F6F71">
        <w:rPr>
          <w:rFonts w:eastAsia="Times New Roman"/>
          <w:color w:val="000000" w:themeColor="text1"/>
        </w:rPr>
        <w:t> – Utilizado para prover argumentos para o comando ENTRYPOINT.</w:t>
      </w:r>
    </w:p>
    <w:p w14:paraId="6F413C35" w14:textId="77777777" w:rsidR="003E3881" w:rsidRPr="007F6F71" w:rsidRDefault="00CE0C88" w:rsidP="007579B3">
      <w:pPr>
        <w:numPr>
          <w:ilvl w:val="0"/>
          <w:numId w:val="24"/>
        </w:numPr>
        <w:spacing w:before="60" w:after="100" w:afterAutospacing="1" w:line="360" w:lineRule="auto"/>
        <w:jc w:val="both"/>
        <w:rPr>
          <w:rFonts w:eastAsia="Times New Roman"/>
          <w:color w:val="000000" w:themeColor="text1"/>
        </w:rPr>
      </w:pPr>
      <w:hyperlink r:id="rId33" w:anchor="expose" w:history="1">
        <w:r w:rsidR="003E3881" w:rsidRPr="007F6F71">
          <w:rPr>
            <w:rFonts w:eastAsia="Times New Roman"/>
            <w:color w:val="000000" w:themeColor="text1"/>
          </w:rPr>
          <w:t>EXPOSE</w:t>
        </w:r>
      </w:hyperlink>
      <w:r w:rsidR="003E3881" w:rsidRPr="007F6F71">
        <w:rPr>
          <w:rFonts w:eastAsia="Times New Roman"/>
          <w:color w:val="000000" w:themeColor="text1"/>
        </w:rPr>
        <w:t> – Expõe a lista de portas que poderão estar visíveis e acessadas externamente do host ao container.</w:t>
      </w:r>
    </w:p>
    <w:p w14:paraId="34AFA8C7" w14:textId="77777777" w:rsidR="003E3881" w:rsidRPr="007F6F71" w:rsidRDefault="00CE0C88" w:rsidP="007579B3">
      <w:pPr>
        <w:numPr>
          <w:ilvl w:val="0"/>
          <w:numId w:val="24"/>
        </w:numPr>
        <w:spacing w:before="60" w:after="100" w:afterAutospacing="1" w:line="360" w:lineRule="auto"/>
        <w:jc w:val="both"/>
        <w:rPr>
          <w:rFonts w:eastAsia="Times New Roman"/>
          <w:color w:val="000000" w:themeColor="text1"/>
        </w:rPr>
      </w:pPr>
      <w:hyperlink r:id="rId34" w:anchor="env" w:history="1">
        <w:r w:rsidR="003E3881" w:rsidRPr="007F6F71">
          <w:rPr>
            <w:rFonts w:eastAsia="Times New Roman"/>
            <w:color w:val="000000" w:themeColor="text1"/>
          </w:rPr>
          <w:t>ENV</w:t>
        </w:r>
      </w:hyperlink>
      <w:r w:rsidR="003E3881" w:rsidRPr="007F6F71">
        <w:rPr>
          <w:rFonts w:eastAsia="Times New Roman"/>
          <w:color w:val="000000" w:themeColor="text1"/>
        </w:rPr>
        <w:t> – Informa variáveis de ambiente.</w:t>
      </w:r>
    </w:p>
    <w:p w14:paraId="51EAA6F2" w14:textId="77777777" w:rsidR="003E3881" w:rsidRPr="007F6F71" w:rsidRDefault="00CE0C88" w:rsidP="007579B3">
      <w:pPr>
        <w:numPr>
          <w:ilvl w:val="0"/>
          <w:numId w:val="24"/>
        </w:numPr>
        <w:spacing w:afterAutospacing="1" w:line="360" w:lineRule="auto"/>
        <w:jc w:val="both"/>
        <w:rPr>
          <w:rFonts w:eastAsia="Times New Roman"/>
          <w:color w:val="000000" w:themeColor="text1"/>
        </w:rPr>
      </w:pPr>
      <w:hyperlink r:id="rId35" w:anchor="add" w:history="1">
        <w:r w:rsidR="003E3881" w:rsidRPr="007F6F71">
          <w:rPr>
            <w:rFonts w:eastAsia="Times New Roman"/>
            <w:color w:val="000000" w:themeColor="text1"/>
          </w:rPr>
          <w:t>ADD</w:t>
        </w:r>
      </w:hyperlink>
      <w:r w:rsidR="003E3881" w:rsidRPr="007F6F71">
        <w:rPr>
          <w:rFonts w:eastAsia="Times New Roman"/>
          <w:color w:val="000000" w:themeColor="text1"/>
        </w:rPr>
        <w:t xml:space="preserve">  - Adiciona novos arquivos, diretórios ou remove arquivos do container. Este </w:t>
      </w:r>
      <w:proofErr w:type="spellStart"/>
      <w:r w:rsidR="003E3881" w:rsidRPr="007F6F71">
        <w:rPr>
          <w:rFonts w:eastAsia="Times New Roman"/>
          <w:color w:val="000000" w:themeColor="text1"/>
        </w:rPr>
        <w:t>commando</w:t>
      </w:r>
      <w:proofErr w:type="spellEnd"/>
      <w:r w:rsidR="003E3881" w:rsidRPr="007F6F71">
        <w:rPr>
          <w:rFonts w:eastAsia="Times New Roman"/>
          <w:color w:val="000000" w:themeColor="text1"/>
        </w:rPr>
        <w:t xml:space="preserve"> invalida o cache, para usar cache use o COPY.</w:t>
      </w:r>
    </w:p>
    <w:p w14:paraId="321364C9" w14:textId="77777777" w:rsidR="003E3881" w:rsidRPr="007F6F71" w:rsidRDefault="00CE0C88" w:rsidP="007579B3">
      <w:pPr>
        <w:numPr>
          <w:ilvl w:val="0"/>
          <w:numId w:val="24"/>
        </w:numPr>
        <w:spacing w:before="60" w:after="100" w:afterAutospacing="1" w:line="360" w:lineRule="auto"/>
        <w:jc w:val="both"/>
        <w:rPr>
          <w:rFonts w:eastAsia="Times New Roman"/>
          <w:color w:val="000000" w:themeColor="text1"/>
        </w:rPr>
      </w:pPr>
      <w:hyperlink r:id="rId36" w:anchor="copy" w:history="1">
        <w:r w:rsidR="003E3881" w:rsidRPr="007F6F71">
          <w:rPr>
            <w:rFonts w:eastAsia="Times New Roman"/>
            <w:color w:val="000000" w:themeColor="text1"/>
          </w:rPr>
          <w:t>COPY</w:t>
        </w:r>
      </w:hyperlink>
      <w:r w:rsidR="003E3881" w:rsidRPr="007F6F71">
        <w:rPr>
          <w:rFonts w:eastAsia="Times New Roman"/>
          <w:color w:val="000000" w:themeColor="text1"/>
        </w:rPr>
        <w:t xml:space="preserve"> – Copia novos arquivos, diretórios ao container. Este comando somente poderá ser executado como root, necessário fazer alteração de </w:t>
      </w:r>
      <w:proofErr w:type="spellStart"/>
      <w:r w:rsidR="003E3881" w:rsidRPr="007F6F71">
        <w:rPr>
          <w:rFonts w:eastAsia="Times New Roman"/>
          <w:color w:val="000000" w:themeColor="text1"/>
        </w:rPr>
        <w:t>chown</w:t>
      </w:r>
      <w:proofErr w:type="spellEnd"/>
      <w:r w:rsidR="003E3881" w:rsidRPr="007F6F71">
        <w:rPr>
          <w:rFonts w:eastAsia="Times New Roman"/>
          <w:color w:val="000000" w:themeColor="text1"/>
        </w:rPr>
        <w:t xml:space="preserve"> </w:t>
      </w:r>
      <w:proofErr w:type="spellStart"/>
      <w:r w:rsidR="003E3881" w:rsidRPr="007F6F71">
        <w:rPr>
          <w:rFonts w:eastAsia="Times New Roman"/>
          <w:color w:val="000000" w:themeColor="text1"/>
        </w:rPr>
        <w:t>manualente</w:t>
      </w:r>
      <w:proofErr w:type="spellEnd"/>
      <w:r w:rsidR="003E3881" w:rsidRPr="007F6F71">
        <w:rPr>
          <w:rFonts w:eastAsia="Times New Roman"/>
          <w:color w:val="000000" w:themeColor="text1"/>
        </w:rPr>
        <w:t>.</w:t>
      </w:r>
    </w:p>
    <w:p w14:paraId="2D0E48D0" w14:textId="3B8AECA0" w:rsidR="003E3881" w:rsidRPr="007F6F71" w:rsidRDefault="00CE0C88" w:rsidP="007579B3">
      <w:pPr>
        <w:numPr>
          <w:ilvl w:val="0"/>
          <w:numId w:val="24"/>
        </w:numPr>
        <w:spacing w:before="60" w:after="100" w:afterAutospacing="1" w:line="360" w:lineRule="auto"/>
        <w:jc w:val="both"/>
        <w:rPr>
          <w:rFonts w:eastAsia="Times New Roman"/>
          <w:color w:val="000000" w:themeColor="text1"/>
        </w:rPr>
      </w:pPr>
      <w:hyperlink r:id="rId37" w:anchor="entrypoint" w:history="1">
        <w:r w:rsidR="003E3881" w:rsidRPr="007F6F71">
          <w:rPr>
            <w:rFonts w:eastAsia="Times New Roman"/>
            <w:color w:val="000000" w:themeColor="text1"/>
          </w:rPr>
          <w:t>ENTRYPOINT</w:t>
        </w:r>
      </w:hyperlink>
      <w:r w:rsidR="003E3881" w:rsidRPr="007F6F71">
        <w:rPr>
          <w:rFonts w:eastAsia="Times New Roman"/>
          <w:color w:val="000000" w:themeColor="text1"/>
        </w:rPr>
        <w:t xml:space="preserve"> – Configura o container para executar comandos em </w:t>
      </w:r>
      <w:proofErr w:type="spellStart"/>
      <w:r w:rsidR="003E3881" w:rsidRPr="007F6F71">
        <w:rPr>
          <w:rFonts w:eastAsia="Times New Roman"/>
          <w:color w:val="000000" w:themeColor="text1"/>
        </w:rPr>
        <w:t>shell</w:t>
      </w:r>
      <w:proofErr w:type="spellEnd"/>
      <w:r w:rsidR="003E3881" w:rsidRPr="007F6F71">
        <w:rPr>
          <w:rFonts w:eastAsia="Times New Roman"/>
          <w:color w:val="000000" w:themeColor="text1"/>
        </w:rPr>
        <w:t xml:space="preserve"> (executáveis).</w:t>
      </w:r>
    </w:p>
    <w:p w14:paraId="180C2C94" w14:textId="77777777" w:rsidR="003E3881" w:rsidRPr="007F6F71" w:rsidRDefault="00CE0C88" w:rsidP="007579B3">
      <w:pPr>
        <w:numPr>
          <w:ilvl w:val="0"/>
          <w:numId w:val="24"/>
        </w:numPr>
        <w:spacing w:before="60" w:after="100" w:afterAutospacing="1" w:line="360" w:lineRule="auto"/>
        <w:jc w:val="both"/>
        <w:rPr>
          <w:rFonts w:eastAsia="Times New Roman"/>
          <w:color w:val="000000" w:themeColor="text1"/>
        </w:rPr>
      </w:pPr>
      <w:hyperlink r:id="rId38" w:anchor="volume" w:history="1">
        <w:r w:rsidR="003E3881" w:rsidRPr="007F6F71">
          <w:rPr>
            <w:rFonts w:eastAsia="Times New Roman"/>
            <w:color w:val="000000" w:themeColor="text1"/>
          </w:rPr>
          <w:t>VOLUME</w:t>
        </w:r>
      </w:hyperlink>
      <w:r w:rsidR="003E3881" w:rsidRPr="007F6F71">
        <w:rPr>
          <w:rFonts w:eastAsia="Times New Roman"/>
          <w:color w:val="000000" w:themeColor="text1"/>
        </w:rPr>
        <w:t xml:space="preserve">  - Cria um </w:t>
      </w:r>
      <w:proofErr w:type="spellStart"/>
      <w:r w:rsidR="003E3881" w:rsidRPr="007F6F71">
        <w:rPr>
          <w:rFonts w:eastAsia="Times New Roman"/>
          <w:color w:val="000000" w:themeColor="text1"/>
        </w:rPr>
        <w:t>mount</w:t>
      </w:r>
      <w:proofErr w:type="spellEnd"/>
      <w:r w:rsidR="003E3881" w:rsidRPr="007F6F71">
        <w:rPr>
          <w:rFonts w:eastAsia="Times New Roman"/>
          <w:color w:val="000000" w:themeColor="text1"/>
        </w:rPr>
        <w:t xml:space="preserve"> point externo, que os containers irão </w:t>
      </w:r>
      <w:proofErr w:type="spellStart"/>
      <w:r w:rsidR="003E3881" w:rsidRPr="007F6F71">
        <w:rPr>
          <w:rFonts w:eastAsia="Times New Roman"/>
          <w:color w:val="000000" w:themeColor="text1"/>
        </w:rPr>
        <w:t>guarder</w:t>
      </w:r>
      <w:proofErr w:type="spellEnd"/>
      <w:r w:rsidR="003E3881" w:rsidRPr="007F6F71">
        <w:rPr>
          <w:rFonts w:eastAsia="Times New Roman"/>
          <w:color w:val="000000" w:themeColor="text1"/>
        </w:rPr>
        <w:t xml:space="preserve"> dados.</w:t>
      </w:r>
    </w:p>
    <w:p w14:paraId="2616FB84" w14:textId="77777777" w:rsidR="003E3881" w:rsidRPr="007F6F71" w:rsidRDefault="00CE0C88" w:rsidP="007579B3">
      <w:pPr>
        <w:numPr>
          <w:ilvl w:val="0"/>
          <w:numId w:val="24"/>
        </w:numPr>
        <w:spacing w:before="60" w:after="100" w:afterAutospacing="1" w:line="360" w:lineRule="auto"/>
        <w:jc w:val="both"/>
        <w:rPr>
          <w:rFonts w:eastAsia="Times New Roman"/>
          <w:color w:val="000000" w:themeColor="text1"/>
        </w:rPr>
      </w:pPr>
      <w:hyperlink r:id="rId39" w:anchor="workdir" w:history="1">
        <w:r w:rsidR="003E3881" w:rsidRPr="007F6F71">
          <w:rPr>
            <w:rFonts w:eastAsia="Times New Roman"/>
            <w:color w:val="000000" w:themeColor="text1"/>
          </w:rPr>
          <w:t>WORKDIR</w:t>
        </w:r>
      </w:hyperlink>
      <w:r w:rsidR="003E3881" w:rsidRPr="007F6F71">
        <w:rPr>
          <w:rFonts w:eastAsia="Times New Roman"/>
          <w:color w:val="000000" w:themeColor="text1"/>
        </w:rPr>
        <w:t xml:space="preserve"> – Seleciona o diretório padrão que será </w:t>
      </w:r>
      <w:proofErr w:type="gramStart"/>
      <w:r w:rsidR="003E3881" w:rsidRPr="007F6F71">
        <w:rPr>
          <w:rFonts w:eastAsia="Times New Roman"/>
          <w:color w:val="000000" w:themeColor="text1"/>
        </w:rPr>
        <w:t>executados</w:t>
      </w:r>
      <w:proofErr w:type="gramEnd"/>
      <w:r w:rsidR="003E3881" w:rsidRPr="007F6F71">
        <w:rPr>
          <w:rFonts w:eastAsia="Times New Roman"/>
          <w:color w:val="000000" w:themeColor="text1"/>
        </w:rPr>
        <w:t xml:space="preserve"> os próximos passos Dockerfile.</w:t>
      </w:r>
    </w:p>
    <w:p w14:paraId="5ABBB0F2" w14:textId="77777777" w:rsidR="003E3881" w:rsidRPr="007F6F71" w:rsidRDefault="00CE0C88" w:rsidP="007579B3">
      <w:pPr>
        <w:numPr>
          <w:ilvl w:val="0"/>
          <w:numId w:val="24"/>
        </w:numPr>
        <w:spacing w:before="60" w:after="100" w:afterAutospacing="1" w:line="360" w:lineRule="auto"/>
        <w:jc w:val="both"/>
        <w:rPr>
          <w:lang w:val="x-none" w:eastAsia="x-none"/>
        </w:rPr>
      </w:pPr>
      <w:hyperlink r:id="rId40" w:history="1">
        <w:r w:rsidR="003E3881" w:rsidRPr="007F6F71">
          <w:rPr>
            <w:rFonts w:eastAsia="Times New Roman"/>
            <w:color w:val="000000" w:themeColor="text1"/>
          </w:rPr>
          <w:t>LABEL</w:t>
        </w:r>
      </w:hyperlink>
      <w:r w:rsidR="003E3881" w:rsidRPr="007F6F71">
        <w:rPr>
          <w:rFonts w:eastAsia="Times New Roman"/>
          <w:color w:val="000000" w:themeColor="text1"/>
        </w:rPr>
        <w:t xml:space="preserve"> – Aplicar chave/valor de metadados as suas imagens, containers ou </w:t>
      </w:r>
      <w:proofErr w:type="spellStart"/>
      <w:r w:rsidR="003E3881" w:rsidRPr="007F6F71">
        <w:rPr>
          <w:rFonts w:eastAsia="Times New Roman"/>
          <w:color w:val="000000" w:themeColor="text1"/>
        </w:rPr>
        <w:t>deamons</w:t>
      </w:r>
      <w:proofErr w:type="spellEnd"/>
      <w:r w:rsidR="003E3881" w:rsidRPr="007F6F71">
        <w:rPr>
          <w:rFonts w:eastAsia="Times New Roman"/>
          <w:color w:val="000000" w:themeColor="text1"/>
        </w:rPr>
        <w:t>.</w:t>
      </w:r>
    </w:p>
    <w:p w14:paraId="6D802461" w14:textId="77777777" w:rsidR="003E3881" w:rsidRPr="007F6F71" w:rsidRDefault="003E3881" w:rsidP="0035429F">
      <w:pPr>
        <w:pStyle w:val="PargrafodaLista"/>
        <w:suppressAutoHyphens w:val="0"/>
        <w:jc w:val="left"/>
        <w:rPr>
          <w:rFonts w:cs="Times New Roman"/>
          <w:lang w:val="x-none" w:eastAsia="x-none"/>
        </w:rPr>
      </w:pPr>
    </w:p>
    <w:p w14:paraId="68008FBA" w14:textId="52A32C57" w:rsidR="003E3881" w:rsidRPr="007F6F71" w:rsidRDefault="00612458" w:rsidP="0035429F">
      <w:pPr>
        <w:pStyle w:val="Ttulo21"/>
        <w:jc w:val="left"/>
      </w:pPr>
      <w:bookmarkStart w:id="145" w:name="_Toc499555692"/>
      <w:r>
        <w:t>5</w:t>
      </w:r>
      <w:r w:rsidR="003E3881" w:rsidRPr="007F6F71">
        <w:t xml:space="preserve">.3 DOCKER </w:t>
      </w:r>
      <w:bookmarkEnd w:id="136"/>
      <w:bookmarkEnd w:id="137"/>
      <w:r w:rsidR="003E3881" w:rsidRPr="007F6F71">
        <w:t>IMAGEM</w:t>
      </w:r>
      <w:bookmarkEnd w:id="145"/>
    </w:p>
    <w:p w14:paraId="7896C163" w14:textId="77777777" w:rsidR="003E3881" w:rsidRPr="007F6F71" w:rsidRDefault="003E3881" w:rsidP="007579B3">
      <w:pPr>
        <w:spacing w:line="360" w:lineRule="auto"/>
        <w:ind w:firstLine="708"/>
        <w:jc w:val="both"/>
        <w:rPr>
          <w:lang w:val="x-none" w:eastAsia="x-none"/>
        </w:rPr>
      </w:pPr>
      <w:r w:rsidRPr="007F6F71">
        <w:rPr>
          <w:lang w:val="x-none" w:eastAsia="x-none"/>
        </w:rPr>
        <w:t xml:space="preserve">A imagem do Docker é um pacote da aplicação, que acabou de ser criada (build) seguindo as configurações do arquivo Docker file. A imagem é criada antes de se criar os containers com os serviços; </w:t>
      </w:r>
      <w:r w:rsidRPr="004C089B">
        <w:rPr>
          <w:lang w:val="x-none" w:eastAsia="x-none"/>
        </w:rPr>
        <w:t>esses utilizam a imagem como base para prestarem seus serviços.</w:t>
      </w:r>
    </w:p>
    <w:p w14:paraId="4A85E59B" w14:textId="77777777" w:rsidR="003E3881" w:rsidRPr="007F6F71" w:rsidRDefault="003E3881" w:rsidP="007579B3">
      <w:pPr>
        <w:spacing w:line="360" w:lineRule="auto"/>
        <w:ind w:firstLine="708"/>
        <w:jc w:val="both"/>
        <w:rPr>
          <w:lang w:val="x-none" w:eastAsia="x-none"/>
        </w:rPr>
      </w:pPr>
      <w:r w:rsidRPr="007F6F71">
        <w:rPr>
          <w:lang w:val="x-none" w:eastAsia="x-none"/>
        </w:rPr>
        <w:t>Mais de um container de serviço pode utilizar a mesma imagem, ou um único container de serviço pode ter a sua própria imagem.</w:t>
      </w:r>
    </w:p>
    <w:p w14:paraId="0DC641DB" w14:textId="77777777" w:rsidR="003E3881" w:rsidRPr="007F6F71" w:rsidRDefault="003E3881" w:rsidP="007579B3">
      <w:pPr>
        <w:spacing w:line="360" w:lineRule="auto"/>
        <w:ind w:firstLine="709"/>
        <w:jc w:val="both"/>
        <w:rPr>
          <w:lang w:val="x-none" w:eastAsia="x-none"/>
        </w:rPr>
      </w:pPr>
      <w:r w:rsidRPr="007F6F71">
        <w:rPr>
          <w:lang w:val="x-none" w:eastAsia="x-none"/>
        </w:rPr>
        <w:t>De acordo com o livro Docker para desenvolvedores:</w:t>
      </w:r>
    </w:p>
    <w:p w14:paraId="09D91A2C" w14:textId="07723A3F" w:rsidR="003E3881" w:rsidRPr="007F6F71" w:rsidRDefault="003E3881" w:rsidP="007579B3">
      <w:pPr>
        <w:spacing w:line="360" w:lineRule="auto"/>
        <w:ind w:left="2268"/>
        <w:jc w:val="both"/>
        <w:rPr>
          <w:rFonts w:eastAsia="Times New Roman"/>
        </w:rPr>
      </w:pPr>
      <w:r w:rsidRPr="007F6F71">
        <w:rPr>
          <w:lang w:val="x-none" w:eastAsia="x-none"/>
        </w:rPr>
        <w:t xml:space="preserve">A imagem do </w:t>
      </w:r>
      <w:r w:rsidR="00DE3FEB">
        <w:rPr>
          <w:lang w:val="x-none" w:eastAsia="x-none"/>
        </w:rPr>
        <w:t>D</w:t>
      </w:r>
      <w:r w:rsidRPr="007F6F71">
        <w:rPr>
          <w:lang w:val="x-none" w:eastAsia="x-none"/>
        </w:rPr>
        <w:t>ocker é uma abstração completa e não requer qualquer tratamento para lidar com as mais variadas distribuições GNU/Linux existentes, já que a imagem Docker carrega em si uma cópia completa dos arquivos de uma distribuição enxuta.</w:t>
      </w:r>
      <w:r w:rsidRPr="007F6F71">
        <w:rPr>
          <w:rStyle w:val="Refdenotaderodap"/>
          <w:rFonts w:eastAsia="Times New Roman"/>
        </w:rPr>
        <w:t xml:space="preserve"> </w:t>
      </w:r>
      <w:r w:rsidR="00AC58D4">
        <w:rPr>
          <w:rFonts w:eastAsia="Times New Roman"/>
        </w:rPr>
        <w:t>[21]</w:t>
      </w:r>
    </w:p>
    <w:p w14:paraId="68CDB285" w14:textId="03B7F153" w:rsidR="003E3881" w:rsidRPr="007F6F71" w:rsidRDefault="003E3881" w:rsidP="0035429F">
      <w:pPr>
        <w:spacing w:line="360" w:lineRule="auto"/>
        <w:rPr>
          <w:lang w:eastAsia="x-none"/>
        </w:rPr>
      </w:pPr>
    </w:p>
    <w:p w14:paraId="36467C6C" w14:textId="77777777" w:rsidR="003E3881" w:rsidRPr="007F6F71" w:rsidRDefault="003E3881" w:rsidP="007579B3">
      <w:pPr>
        <w:spacing w:line="360" w:lineRule="auto"/>
        <w:ind w:firstLine="708"/>
        <w:jc w:val="both"/>
        <w:rPr>
          <w:lang w:eastAsia="x-none"/>
        </w:rPr>
      </w:pPr>
      <w:r w:rsidRPr="007F6F71">
        <w:rPr>
          <w:lang w:eastAsia="x-none"/>
        </w:rPr>
        <w:t xml:space="preserve">Através do comando: </w:t>
      </w:r>
    </w:p>
    <w:p w14:paraId="4920087C" w14:textId="77777777" w:rsidR="003E3881" w:rsidRPr="007F6F71" w:rsidRDefault="003E3881" w:rsidP="00686C84">
      <w:pPr>
        <w:pStyle w:val="PargrafodaLista"/>
        <w:numPr>
          <w:ilvl w:val="0"/>
          <w:numId w:val="40"/>
        </w:numPr>
        <w:rPr>
          <w:rFonts w:cs="Times New Roman"/>
          <w:lang w:eastAsia="x-none"/>
        </w:rPr>
      </w:pPr>
      <w:proofErr w:type="gramStart"/>
      <w:r w:rsidRPr="007F6F71">
        <w:rPr>
          <w:rFonts w:cs="Times New Roman"/>
          <w:lang w:eastAsia="x-none"/>
        </w:rPr>
        <w:t>docker</w:t>
      </w:r>
      <w:proofErr w:type="gramEnd"/>
      <w:r w:rsidRPr="007F6F71">
        <w:rPr>
          <w:rFonts w:cs="Times New Roman"/>
          <w:lang w:eastAsia="x-none"/>
        </w:rPr>
        <w:t xml:space="preserve"> </w:t>
      </w:r>
      <w:proofErr w:type="spellStart"/>
      <w:r w:rsidRPr="007F6F71">
        <w:rPr>
          <w:rFonts w:cs="Times New Roman"/>
          <w:lang w:eastAsia="x-none"/>
        </w:rPr>
        <w:t>images</w:t>
      </w:r>
      <w:proofErr w:type="spellEnd"/>
    </w:p>
    <w:p w14:paraId="6CF2614C" w14:textId="77777777" w:rsidR="003E3881" w:rsidRPr="007F6F71" w:rsidRDefault="003E3881" w:rsidP="007579B3">
      <w:pPr>
        <w:spacing w:line="360" w:lineRule="auto"/>
        <w:ind w:firstLine="708"/>
        <w:jc w:val="both"/>
        <w:rPr>
          <w:lang w:eastAsia="x-none"/>
        </w:rPr>
      </w:pPr>
      <w:r w:rsidRPr="007F6F71">
        <w:rPr>
          <w:lang w:eastAsia="x-none"/>
        </w:rPr>
        <w:lastRenderedPageBreak/>
        <w:t>Se torna possível visualizar no terminal as imagens baixadas no Docker local, conforme a tabela abaixo, do estudo de caso.</w:t>
      </w:r>
    </w:p>
    <w:p w14:paraId="298BA229" w14:textId="77777777" w:rsidR="003E3881" w:rsidRPr="007F6F71" w:rsidRDefault="003E3881" w:rsidP="0035429F">
      <w:pPr>
        <w:spacing w:line="360" w:lineRule="auto"/>
        <w:rPr>
          <w:lang w:eastAsia="x-none"/>
        </w:rPr>
      </w:pPr>
    </w:p>
    <w:p w14:paraId="6CD8DAFB" w14:textId="51365BE1" w:rsidR="003E3881" w:rsidRPr="007F6F71" w:rsidRDefault="003E3881" w:rsidP="0035429F">
      <w:pPr>
        <w:pStyle w:val="Legenda"/>
        <w:keepNext/>
        <w:spacing w:line="360" w:lineRule="auto"/>
        <w:rPr>
          <w:rFonts w:cs="Times New Roman"/>
        </w:rPr>
      </w:pPr>
      <w:bookmarkStart w:id="146" w:name="_Toc499287273"/>
      <w:r w:rsidRPr="007F6F71">
        <w:rPr>
          <w:rFonts w:cs="Times New Roman"/>
        </w:rPr>
        <w:t xml:space="preserve">Tabela </w:t>
      </w:r>
      <w:r w:rsidRPr="007F6F71">
        <w:rPr>
          <w:rFonts w:cs="Times New Roman"/>
        </w:rPr>
        <w:fldChar w:fldCharType="begin"/>
      </w:r>
      <w:r w:rsidRPr="007F6F71">
        <w:rPr>
          <w:rFonts w:cs="Times New Roman"/>
        </w:rPr>
        <w:instrText xml:space="preserve"> SEQ Tabela \* ARABIC </w:instrText>
      </w:r>
      <w:r w:rsidRPr="007F6F71">
        <w:rPr>
          <w:rFonts w:cs="Times New Roman"/>
        </w:rPr>
        <w:fldChar w:fldCharType="separate"/>
      </w:r>
      <w:r w:rsidRPr="007F6F71">
        <w:rPr>
          <w:rFonts w:cs="Times New Roman"/>
          <w:noProof/>
        </w:rPr>
        <w:t>1</w:t>
      </w:r>
      <w:r w:rsidRPr="007F6F71">
        <w:rPr>
          <w:rFonts w:cs="Times New Roman"/>
          <w:noProof/>
        </w:rPr>
        <w:fldChar w:fldCharType="end"/>
      </w:r>
      <w:r w:rsidRPr="007F6F71">
        <w:rPr>
          <w:rFonts w:cs="Times New Roman"/>
        </w:rPr>
        <w:t xml:space="preserve">- Tabela de Imagens utilizadas no Estudo de Caso. </w:t>
      </w:r>
      <w:r w:rsidR="008B5EBA" w:rsidRPr="007F6F71">
        <w:rPr>
          <w:rFonts w:cs="Times New Roman"/>
        </w:rPr>
        <w:t xml:space="preserve">Fonte: </w:t>
      </w:r>
      <w:r w:rsidRPr="007F6F71">
        <w:rPr>
          <w:rFonts w:cs="Times New Roman"/>
        </w:rPr>
        <w:t>Próprio Autor.</w:t>
      </w:r>
      <w:bookmarkEnd w:id="146"/>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04"/>
        <w:gridCol w:w="1687"/>
        <w:gridCol w:w="1782"/>
        <w:gridCol w:w="1746"/>
        <w:gridCol w:w="1712"/>
      </w:tblGrid>
      <w:tr w:rsidR="003E3881" w:rsidRPr="007F6F71" w14:paraId="5333773D" w14:textId="77777777" w:rsidTr="00C83DC4">
        <w:tc>
          <w:tcPr>
            <w:tcW w:w="2016" w:type="dxa"/>
          </w:tcPr>
          <w:p w14:paraId="5655B217" w14:textId="77777777" w:rsidR="003E3881" w:rsidRPr="007F6F71" w:rsidRDefault="003E3881" w:rsidP="0035429F">
            <w:pPr>
              <w:spacing w:line="360" w:lineRule="auto"/>
              <w:rPr>
                <w:lang w:eastAsia="x-none"/>
              </w:rPr>
            </w:pPr>
            <w:r w:rsidRPr="007F6F71">
              <w:rPr>
                <w:lang w:eastAsia="x-none"/>
              </w:rPr>
              <w:t>REPOSITORY</w:t>
            </w:r>
          </w:p>
        </w:tc>
        <w:tc>
          <w:tcPr>
            <w:tcW w:w="1728" w:type="dxa"/>
          </w:tcPr>
          <w:p w14:paraId="309DED34" w14:textId="77777777" w:rsidR="003E3881" w:rsidRPr="007F6F71" w:rsidRDefault="003E3881" w:rsidP="0035429F">
            <w:pPr>
              <w:spacing w:line="360" w:lineRule="auto"/>
              <w:rPr>
                <w:lang w:eastAsia="x-none"/>
              </w:rPr>
            </w:pPr>
            <w:r w:rsidRPr="007F6F71">
              <w:rPr>
                <w:lang w:eastAsia="x-none"/>
              </w:rPr>
              <w:t>TAG</w:t>
            </w:r>
          </w:p>
        </w:tc>
        <w:tc>
          <w:tcPr>
            <w:tcW w:w="1798" w:type="dxa"/>
          </w:tcPr>
          <w:p w14:paraId="35A1BD5B" w14:textId="77777777" w:rsidR="003E3881" w:rsidRPr="007F6F71" w:rsidRDefault="003E3881" w:rsidP="0035429F">
            <w:pPr>
              <w:spacing w:line="360" w:lineRule="auto"/>
              <w:rPr>
                <w:lang w:eastAsia="x-none"/>
              </w:rPr>
            </w:pPr>
            <w:r w:rsidRPr="007F6F71">
              <w:rPr>
                <w:lang w:eastAsia="x-none"/>
              </w:rPr>
              <w:t>IMAGE ID</w:t>
            </w:r>
          </w:p>
        </w:tc>
        <w:tc>
          <w:tcPr>
            <w:tcW w:w="1772" w:type="dxa"/>
          </w:tcPr>
          <w:p w14:paraId="18EA2141" w14:textId="77777777" w:rsidR="003E3881" w:rsidRPr="007F6F71" w:rsidRDefault="003E3881" w:rsidP="0035429F">
            <w:pPr>
              <w:spacing w:line="360" w:lineRule="auto"/>
              <w:rPr>
                <w:lang w:eastAsia="x-none"/>
              </w:rPr>
            </w:pPr>
            <w:r w:rsidRPr="007F6F71">
              <w:rPr>
                <w:lang w:eastAsia="x-none"/>
              </w:rPr>
              <w:t>CREATED</w:t>
            </w:r>
          </w:p>
        </w:tc>
        <w:tc>
          <w:tcPr>
            <w:tcW w:w="1747" w:type="dxa"/>
          </w:tcPr>
          <w:p w14:paraId="690A823E" w14:textId="77777777" w:rsidR="003E3881" w:rsidRPr="007F6F71" w:rsidRDefault="003E3881" w:rsidP="0035429F">
            <w:pPr>
              <w:spacing w:line="360" w:lineRule="auto"/>
              <w:rPr>
                <w:lang w:eastAsia="x-none"/>
              </w:rPr>
            </w:pPr>
            <w:r w:rsidRPr="007F6F71">
              <w:rPr>
                <w:lang w:eastAsia="x-none"/>
              </w:rPr>
              <w:t>SIZE</w:t>
            </w:r>
          </w:p>
        </w:tc>
      </w:tr>
      <w:tr w:rsidR="003E3881" w:rsidRPr="007F6F71" w14:paraId="4D095E4F" w14:textId="77777777" w:rsidTr="00C83DC4">
        <w:tc>
          <w:tcPr>
            <w:tcW w:w="2016" w:type="dxa"/>
          </w:tcPr>
          <w:p w14:paraId="78723C85" w14:textId="77777777" w:rsidR="003E3881" w:rsidRPr="007F6F71" w:rsidRDefault="003E3881" w:rsidP="0035429F">
            <w:pPr>
              <w:spacing w:line="360" w:lineRule="auto"/>
              <w:rPr>
                <w:lang w:eastAsia="x-none"/>
              </w:rPr>
            </w:pPr>
            <w:proofErr w:type="spellStart"/>
            <w:proofErr w:type="gramStart"/>
            <w:r w:rsidRPr="007F6F71">
              <w:rPr>
                <w:lang w:eastAsia="x-none"/>
              </w:rPr>
              <w:t>phalanx</w:t>
            </w:r>
            <w:proofErr w:type="gramEnd"/>
            <w:r w:rsidRPr="007F6F71">
              <w:rPr>
                <w:lang w:eastAsia="x-none"/>
              </w:rPr>
              <w:t>_app</w:t>
            </w:r>
            <w:proofErr w:type="spellEnd"/>
          </w:p>
        </w:tc>
        <w:tc>
          <w:tcPr>
            <w:tcW w:w="1728" w:type="dxa"/>
          </w:tcPr>
          <w:p w14:paraId="5188A098" w14:textId="77777777" w:rsidR="003E3881" w:rsidRPr="007F6F71" w:rsidRDefault="003E3881" w:rsidP="0035429F">
            <w:pPr>
              <w:spacing w:line="360" w:lineRule="auto"/>
              <w:rPr>
                <w:lang w:eastAsia="x-none"/>
              </w:rPr>
            </w:pPr>
            <w:proofErr w:type="spellStart"/>
            <w:r w:rsidRPr="007F6F71">
              <w:rPr>
                <w:lang w:eastAsia="x-none"/>
              </w:rPr>
              <w:t>Latest</w:t>
            </w:r>
            <w:proofErr w:type="spellEnd"/>
          </w:p>
        </w:tc>
        <w:tc>
          <w:tcPr>
            <w:tcW w:w="1798" w:type="dxa"/>
          </w:tcPr>
          <w:p w14:paraId="0185BED0" w14:textId="77777777" w:rsidR="003E3881" w:rsidRPr="007F6F71" w:rsidRDefault="003E3881" w:rsidP="0035429F">
            <w:pPr>
              <w:spacing w:line="360" w:lineRule="auto"/>
              <w:rPr>
                <w:lang w:eastAsia="x-none"/>
              </w:rPr>
            </w:pPr>
            <w:r w:rsidRPr="007F6F71">
              <w:rPr>
                <w:lang w:eastAsia="x-none"/>
              </w:rPr>
              <w:t>68587ee939ad</w:t>
            </w:r>
          </w:p>
        </w:tc>
        <w:tc>
          <w:tcPr>
            <w:tcW w:w="1772" w:type="dxa"/>
          </w:tcPr>
          <w:p w14:paraId="02F5F201" w14:textId="77777777" w:rsidR="003E3881" w:rsidRPr="007F6F71" w:rsidRDefault="003E3881" w:rsidP="0035429F">
            <w:pPr>
              <w:spacing w:line="360" w:lineRule="auto"/>
              <w:rPr>
                <w:lang w:eastAsia="x-none"/>
              </w:rPr>
            </w:pPr>
            <w:r w:rsidRPr="007F6F71">
              <w:rPr>
                <w:lang w:eastAsia="x-none"/>
              </w:rPr>
              <w:t xml:space="preserve">4 </w:t>
            </w:r>
            <w:proofErr w:type="spellStart"/>
            <w:r w:rsidRPr="007F6F71">
              <w:rPr>
                <w:lang w:eastAsia="x-none"/>
              </w:rPr>
              <w:t>days</w:t>
            </w:r>
            <w:proofErr w:type="spellEnd"/>
            <w:r w:rsidRPr="007F6F71">
              <w:rPr>
                <w:lang w:eastAsia="x-none"/>
              </w:rPr>
              <w:t xml:space="preserve"> </w:t>
            </w:r>
            <w:proofErr w:type="spellStart"/>
            <w:r w:rsidRPr="007F6F71">
              <w:rPr>
                <w:lang w:eastAsia="x-none"/>
              </w:rPr>
              <w:t>ago</w:t>
            </w:r>
            <w:proofErr w:type="spellEnd"/>
          </w:p>
        </w:tc>
        <w:tc>
          <w:tcPr>
            <w:tcW w:w="1747" w:type="dxa"/>
          </w:tcPr>
          <w:p w14:paraId="3051CBEF" w14:textId="77777777" w:rsidR="003E3881" w:rsidRPr="007F6F71" w:rsidRDefault="003E3881" w:rsidP="0035429F">
            <w:pPr>
              <w:spacing w:line="360" w:lineRule="auto"/>
              <w:rPr>
                <w:lang w:eastAsia="x-none"/>
              </w:rPr>
            </w:pPr>
            <w:r w:rsidRPr="007F6F71">
              <w:rPr>
                <w:lang w:eastAsia="x-none"/>
              </w:rPr>
              <w:t>2.12GB</w:t>
            </w:r>
          </w:p>
        </w:tc>
      </w:tr>
      <w:tr w:rsidR="003E3881" w:rsidRPr="007F6F71" w14:paraId="0EC8BAE5" w14:textId="77777777" w:rsidTr="00C83DC4">
        <w:tc>
          <w:tcPr>
            <w:tcW w:w="2016" w:type="dxa"/>
          </w:tcPr>
          <w:p w14:paraId="7B73DD04" w14:textId="77777777" w:rsidR="003E3881" w:rsidRPr="007F6F71" w:rsidRDefault="003E3881" w:rsidP="0035429F">
            <w:pPr>
              <w:spacing w:line="360" w:lineRule="auto"/>
              <w:rPr>
                <w:lang w:eastAsia="x-none"/>
              </w:rPr>
            </w:pPr>
            <w:proofErr w:type="spellStart"/>
            <w:proofErr w:type="gramStart"/>
            <w:r w:rsidRPr="007F6F71">
              <w:rPr>
                <w:lang w:eastAsia="x-none"/>
              </w:rPr>
              <w:t>phalanx</w:t>
            </w:r>
            <w:proofErr w:type="gramEnd"/>
            <w:r w:rsidRPr="007F6F71">
              <w:rPr>
                <w:lang w:eastAsia="x-none"/>
              </w:rPr>
              <w:t>_worker</w:t>
            </w:r>
            <w:proofErr w:type="spellEnd"/>
          </w:p>
        </w:tc>
        <w:tc>
          <w:tcPr>
            <w:tcW w:w="1728" w:type="dxa"/>
          </w:tcPr>
          <w:p w14:paraId="26F2E295" w14:textId="77777777" w:rsidR="003E3881" w:rsidRPr="007F6F71" w:rsidRDefault="003E3881" w:rsidP="0035429F">
            <w:pPr>
              <w:spacing w:line="360" w:lineRule="auto"/>
              <w:rPr>
                <w:lang w:eastAsia="x-none"/>
              </w:rPr>
            </w:pPr>
            <w:proofErr w:type="spellStart"/>
            <w:r w:rsidRPr="007F6F71">
              <w:rPr>
                <w:lang w:eastAsia="x-none"/>
              </w:rPr>
              <w:t>Latest</w:t>
            </w:r>
            <w:proofErr w:type="spellEnd"/>
          </w:p>
        </w:tc>
        <w:tc>
          <w:tcPr>
            <w:tcW w:w="1798" w:type="dxa"/>
          </w:tcPr>
          <w:p w14:paraId="4EEB38FB" w14:textId="77777777" w:rsidR="003E3881" w:rsidRPr="007F6F71" w:rsidRDefault="003E3881" w:rsidP="0035429F">
            <w:pPr>
              <w:spacing w:line="360" w:lineRule="auto"/>
              <w:rPr>
                <w:lang w:eastAsia="x-none"/>
              </w:rPr>
            </w:pPr>
            <w:r w:rsidRPr="007F6F71">
              <w:rPr>
                <w:lang w:eastAsia="x-none"/>
              </w:rPr>
              <w:t>68587ee939ad</w:t>
            </w:r>
          </w:p>
        </w:tc>
        <w:tc>
          <w:tcPr>
            <w:tcW w:w="1772" w:type="dxa"/>
          </w:tcPr>
          <w:p w14:paraId="30F5E0A2" w14:textId="77777777" w:rsidR="003E3881" w:rsidRPr="007F6F71" w:rsidRDefault="003E3881" w:rsidP="0035429F">
            <w:pPr>
              <w:spacing w:line="360" w:lineRule="auto"/>
              <w:rPr>
                <w:lang w:eastAsia="x-none"/>
              </w:rPr>
            </w:pPr>
            <w:r w:rsidRPr="007F6F71">
              <w:rPr>
                <w:lang w:eastAsia="x-none"/>
              </w:rPr>
              <w:t xml:space="preserve">4 </w:t>
            </w:r>
            <w:proofErr w:type="spellStart"/>
            <w:r w:rsidRPr="007F6F71">
              <w:rPr>
                <w:lang w:eastAsia="x-none"/>
              </w:rPr>
              <w:t>days</w:t>
            </w:r>
            <w:proofErr w:type="spellEnd"/>
            <w:r w:rsidRPr="007F6F71">
              <w:rPr>
                <w:lang w:eastAsia="x-none"/>
              </w:rPr>
              <w:t xml:space="preserve"> </w:t>
            </w:r>
            <w:proofErr w:type="spellStart"/>
            <w:r w:rsidRPr="007F6F71">
              <w:rPr>
                <w:lang w:eastAsia="x-none"/>
              </w:rPr>
              <w:t>ago</w:t>
            </w:r>
            <w:proofErr w:type="spellEnd"/>
          </w:p>
        </w:tc>
        <w:tc>
          <w:tcPr>
            <w:tcW w:w="1747" w:type="dxa"/>
          </w:tcPr>
          <w:p w14:paraId="63B76C75" w14:textId="77777777" w:rsidR="003E3881" w:rsidRPr="007F6F71" w:rsidRDefault="003E3881" w:rsidP="0035429F">
            <w:pPr>
              <w:spacing w:line="360" w:lineRule="auto"/>
              <w:rPr>
                <w:lang w:eastAsia="x-none"/>
              </w:rPr>
            </w:pPr>
            <w:r w:rsidRPr="007F6F71">
              <w:rPr>
                <w:lang w:eastAsia="x-none"/>
              </w:rPr>
              <w:t>2.12GB</w:t>
            </w:r>
          </w:p>
        </w:tc>
      </w:tr>
      <w:tr w:rsidR="003E3881" w:rsidRPr="007F6F71" w14:paraId="2FABF9C4" w14:textId="77777777" w:rsidTr="00C83DC4">
        <w:trPr>
          <w:trHeight w:val="316"/>
        </w:trPr>
        <w:tc>
          <w:tcPr>
            <w:tcW w:w="2016" w:type="dxa"/>
          </w:tcPr>
          <w:p w14:paraId="45B6965E" w14:textId="77777777" w:rsidR="003E3881" w:rsidRPr="007F6F71" w:rsidRDefault="003E3881" w:rsidP="0035429F">
            <w:pPr>
              <w:spacing w:line="360" w:lineRule="auto"/>
              <w:rPr>
                <w:lang w:eastAsia="x-none"/>
              </w:rPr>
            </w:pPr>
            <w:r w:rsidRPr="007F6F71">
              <w:rPr>
                <w:lang w:eastAsia="x-none"/>
              </w:rPr>
              <w:t>Redis</w:t>
            </w:r>
          </w:p>
        </w:tc>
        <w:tc>
          <w:tcPr>
            <w:tcW w:w="1728" w:type="dxa"/>
          </w:tcPr>
          <w:p w14:paraId="08B37050" w14:textId="77777777" w:rsidR="003E3881" w:rsidRPr="007F6F71" w:rsidRDefault="003E3881" w:rsidP="0035429F">
            <w:pPr>
              <w:spacing w:line="360" w:lineRule="auto"/>
              <w:rPr>
                <w:lang w:eastAsia="x-none"/>
              </w:rPr>
            </w:pPr>
            <w:r w:rsidRPr="007F6F71">
              <w:rPr>
                <w:lang w:eastAsia="x-none"/>
              </w:rPr>
              <w:t>3.2-</w:t>
            </w:r>
            <w:proofErr w:type="gramStart"/>
            <w:r w:rsidRPr="007F6F71">
              <w:rPr>
                <w:lang w:eastAsia="x-none"/>
              </w:rPr>
              <w:t>alpine</w:t>
            </w:r>
            <w:proofErr w:type="gramEnd"/>
          </w:p>
        </w:tc>
        <w:tc>
          <w:tcPr>
            <w:tcW w:w="1798" w:type="dxa"/>
          </w:tcPr>
          <w:p w14:paraId="66E87092" w14:textId="77777777" w:rsidR="003E3881" w:rsidRPr="007F6F71" w:rsidRDefault="003E3881" w:rsidP="0035429F">
            <w:pPr>
              <w:spacing w:line="360" w:lineRule="auto"/>
              <w:rPr>
                <w:lang w:eastAsia="x-none"/>
              </w:rPr>
            </w:pPr>
            <w:r w:rsidRPr="007F6F71">
              <w:rPr>
                <w:lang w:eastAsia="x-none"/>
              </w:rPr>
              <w:t>0a216c0d97d9</w:t>
            </w:r>
          </w:p>
        </w:tc>
        <w:tc>
          <w:tcPr>
            <w:tcW w:w="1772" w:type="dxa"/>
          </w:tcPr>
          <w:p w14:paraId="7E338420" w14:textId="77777777" w:rsidR="003E3881" w:rsidRPr="007F6F71" w:rsidRDefault="003E3881" w:rsidP="0035429F">
            <w:pPr>
              <w:spacing w:line="360" w:lineRule="auto"/>
              <w:rPr>
                <w:lang w:eastAsia="x-none"/>
              </w:rPr>
            </w:pPr>
            <w:r w:rsidRPr="007F6F71">
              <w:rPr>
                <w:lang w:eastAsia="x-none"/>
              </w:rPr>
              <w:t xml:space="preserve">5 </w:t>
            </w:r>
            <w:proofErr w:type="spellStart"/>
            <w:r w:rsidRPr="007F6F71">
              <w:rPr>
                <w:lang w:eastAsia="x-none"/>
              </w:rPr>
              <w:t>days</w:t>
            </w:r>
            <w:proofErr w:type="spellEnd"/>
            <w:r w:rsidRPr="007F6F71">
              <w:rPr>
                <w:lang w:eastAsia="x-none"/>
              </w:rPr>
              <w:t xml:space="preserve"> </w:t>
            </w:r>
            <w:proofErr w:type="spellStart"/>
            <w:r w:rsidRPr="007F6F71">
              <w:rPr>
                <w:lang w:eastAsia="x-none"/>
              </w:rPr>
              <w:t>ago</w:t>
            </w:r>
            <w:proofErr w:type="spellEnd"/>
          </w:p>
        </w:tc>
        <w:tc>
          <w:tcPr>
            <w:tcW w:w="1747" w:type="dxa"/>
          </w:tcPr>
          <w:p w14:paraId="1960BFD4" w14:textId="77777777" w:rsidR="003E3881" w:rsidRPr="007F6F71" w:rsidRDefault="003E3881" w:rsidP="0035429F">
            <w:pPr>
              <w:spacing w:line="360" w:lineRule="auto"/>
              <w:rPr>
                <w:lang w:eastAsia="x-none"/>
              </w:rPr>
            </w:pPr>
            <w:r w:rsidRPr="007F6F71">
              <w:rPr>
                <w:lang w:eastAsia="x-none"/>
              </w:rPr>
              <w:t>19.8MB</w:t>
            </w:r>
          </w:p>
        </w:tc>
      </w:tr>
      <w:tr w:rsidR="003E3881" w:rsidRPr="007F6F71" w14:paraId="26736628" w14:textId="77777777" w:rsidTr="00C83DC4">
        <w:tc>
          <w:tcPr>
            <w:tcW w:w="2016" w:type="dxa"/>
          </w:tcPr>
          <w:p w14:paraId="73998E32" w14:textId="77777777" w:rsidR="003E3881" w:rsidRPr="007F6F71" w:rsidRDefault="003E3881" w:rsidP="0035429F">
            <w:pPr>
              <w:spacing w:line="360" w:lineRule="auto"/>
              <w:rPr>
                <w:lang w:eastAsia="x-none"/>
              </w:rPr>
            </w:pPr>
            <w:proofErr w:type="spellStart"/>
            <w:r w:rsidRPr="007F6F71">
              <w:rPr>
                <w:lang w:eastAsia="x-none"/>
              </w:rPr>
              <w:t>Mysql</w:t>
            </w:r>
            <w:proofErr w:type="spellEnd"/>
          </w:p>
        </w:tc>
        <w:tc>
          <w:tcPr>
            <w:tcW w:w="1728" w:type="dxa"/>
          </w:tcPr>
          <w:p w14:paraId="64F104A1" w14:textId="77777777" w:rsidR="003E3881" w:rsidRPr="007F6F71" w:rsidRDefault="003E3881" w:rsidP="0035429F">
            <w:pPr>
              <w:spacing w:line="360" w:lineRule="auto"/>
              <w:rPr>
                <w:lang w:eastAsia="x-none"/>
              </w:rPr>
            </w:pPr>
            <w:r w:rsidRPr="007F6F71">
              <w:rPr>
                <w:lang w:eastAsia="x-none"/>
              </w:rPr>
              <w:t>5.7</w:t>
            </w:r>
          </w:p>
        </w:tc>
        <w:tc>
          <w:tcPr>
            <w:tcW w:w="1798" w:type="dxa"/>
          </w:tcPr>
          <w:p w14:paraId="0D4B870F" w14:textId="77777777" w:rsidR="003E3881" w:rsidRPr="007F6F71" w:rsidRDefault="003E3881" w:rsidP="0035429F">
            <w:pPr>
              <w:spacing w:line="360" w:lineRule="auto"/>
              <w:rPr>
                <w:lang w:eastAsia="x-none"/>
              </w:rPr>
            </w:pPr>
            <w:r w:rsidRPr="007F6F71">
              <w:rPr>
                <w:lang w:eastAsia="x-none"/>
              </w:rPr>
              <w:t>11615e225c92</w:t>
            </w:r>
          </w:p>
        </w:tc>
        <w:tc>
          <w:tcPr>
            <w:tcW w:w="1772" w:type="dxa"/>
          </w:tcPr>
          <w:p w14:paraId="2588F383" w14:textId="77777777" w:rsidR="003E3881" w:rsidRPr="007F6F71" w:rsidRDefault="003E3881" w:rsidP="0035429F">
            <w:pPr>
              <w:spacing w:line="360" w:lineRule="auto"/>
              <w:rPr>
                <w:lang w:eastAsia="x-none"/>
              </w:rPr>
            </w:pPr>
            <w:r w:rsidRPr="007F6F71">
              <w:rPr>
                <w:lang w:eastAsia="x-none"/>
              </w:rPr>
              <w:t xml:space="preserve">6 </w:t>
            </w:r>
            <w:proofErr w:type="spellStart"/>
            <w:r w:rsidRPr="007F6F71">
              <w:rPr>
                <w:lang w:eastAsia="x-none"/>
              </w:rPr>
              <w:t>days</w:t>
            </w:r>
            <w:proofErr w:type="spellEnd"/>
            <w:r w:rsidRPr="007F6F71">
              <w:rPr>
                <w:lang w:eastAsia="x-none"/>
              </w:rPr>
              <w:t xml:space="preserve"> </w:t>
            </w:r>
            <w:proofErr w:type="spellStart"/>
            <w:r w:rsidRPr="007F6F71">
              <w:rPr>
                <w:lang w:eastAsia="x-none"/>
              </w:rPr>
              <w:t>ago</w:t>
            </w:r>
            <w:proofErr w:type="spellEnd"/>
          </w:p>
        </w:tc>
        <w:tc>
          <w:tcPr>
            <w:tcW w:w="1747" w:type="dxa"/>
          </w:tcPr>
          <w:p w14:paraId="11F2B0C0" w14:textId="77777777" w:rsidR="003E3881" w:rsidRPr="007F6F71" w:rsidRDefault="003E3881" w:rsidP="0035429F">
            <w:pPr>
              <w:spacing w:line="360" w:lineRule="auto"/>
              <w:rPr>
                <w:lang w:eastAsia="x-none"/>
              </w:rPr>
            </w:pPr>
            <w:r w:rsidRPr="007F6F71">
              <w:rPr>
                <w:lang w:eastAsia="x-none"/>
              </w:rPr>
              <w:t>408MB</w:t>
            </w:r>
          </w:p>
        </w:tc>
      </w:tr>
      <w:tr w:rsidR="003E3881" w:rsidRPr="007F6F71" w14:paraId="5F66A893" w14:textId="77777777" w:rsidTr="00C83DC4">
        <w:tc>
          <w:tcPr>
            <w:tcW w:w="2016" w:type="dxa"/>
          </w:tcPr>
          <w:p w14:paraId="3422CD0C" w14:textId="77777777" w:rsidR="003E3881" w:rsidRPr="007F6F71" w:rsidRDefault="003E3881" w:rsidP="0035429F">
            <w:pPr>
              <w:spacing w:line="360" w:lineRule="auto"/>
              <w:rPr>
                <w:lang w:eastAsia="x-none"/>
              </w:rPr>
            </w:pPr>
            <w:proofErr w:type="spellStart"/>
            <w:proofErr w:type="gramStart"/>
            <w:r w:rsidRPr="007F6F71">
              <w:rPr>
                <w:lang w:eastAsia="x-none"/>
              </w:rPr>
              <w:t>portainer</w:t>
            </w:r>
            <w:proofErr w:type="spellEnd"/>
            <w:proofErr w:type="gramEnd"/>
            <w:r w:rsidRPr="007F6F71">
              <w:rPr>
                <w:lang w:eastAsia="x-none"/>
              </w:rPr>
              <w:t>/</w:t>
            </w:r>
            <w:proofErr w:type="spellStart"/>
            <w:r w:rsidRPr="007F6F71">
              <w:rPr>
                <w:lang w:eastAsia="x-none"/>
              </w:rPr>
              <w:t>portainer</w:t>
            </w:r>
            <w:proofErr w:type="spellEnd"/>
          </w:p>
        </w:tc>
        <w:tc>
          <w:tcPr>
            <w:tcW w:w="1728" w:type="dxa"/>
          </w:tcPr>
          <w:p w14:paraId="362107E6" w14:textId="77777777" w:rsidR="003E3881" w:rsidRPr="007F6F71" w:rsidRDefault="003E3881" w:rsidP="0035429F">
            <w:pPr>
              <w:spacing w:line="360" w:lineRule="auto"/>
              <w:rPr>
                <w:lang w:eastAsia="x-none"/>
              </w:rPr>
            </w:pPr>
            <w:proofErr w:type="spellStart"/>
            <w:r w:rsidRPr="007F6F71">
              <w:rPr>
                <w:lang w:eastAsia="x-none"/>
              </w:rPr>
              <w:t>Latest</w:t>
            </w:r>
            <w:proofErr w:type="spellEnd"/>
          </w:p>
        </w:tc>
        <w:tc>
          <w:tcPr>
            <w:tcW w:w="1798" w:type="dxa"/>
          </w:tcPr>
          <w:p w14:paraId="2C38C16C" w14:textId="77777777" w:rsidR="003E3881" w:rsidRPr="007F6F71" w:rsidRDefault="003E3881" w:rsidP="0035429F">
            <w:pPr>
              <w:spacing w:line="360" w:lineRule="auto"/>
              <w:rPr>
                <w:lang w:eastAsia="x-none"/>
              </w:rPr>
            </w:pPr>
            <w:r w:rsidRPr="007F6F71">
              <w:rPr>
                <w:lang w:eastAsia="x-none"/>
              </w:rPr>
              <w:t>771161a7316e</w:t>
            </w:r>
          </w:p>
        </w:tc>
        <w:tc>
          <w:tcPr>
            <w:tcW w:w="1772" w:type="dxa"/>
          </w:tcPr>
          <w:p w14:paraId="18610EEC" w14:textId="77777777" w:rsidR="003E3881" w:rsidRPr="007F6F71" w:rsidRDefault="003E3881" w:rsidP="0035429F">
            <w:pPr>
              <w:spacing w:line="360" w:lineRule="auto"/>
              <w:rPr>
                <w:lang w:eastAsia="x-none"/>
              </w:rPr>
            </w:pPr>
            <w:r w:rsidRPr="007F6F71">
              <w:rPr>
                <w:lang w:eastAsia="x-none"/>
              </w:rPr>
              <w:t xml:space="preserve">2 </w:t>
            </w:r>
            <w:proofErr w:type="spellStart"/>
            <w:r w:rsidRPr="007F6F71">
              <w:rPr>
                <w:lang w:eastAsia="x-none"/>
              </w:rPr>
              <w:t>weeks</w:t>
            </w:r>
            <w:proofErr w:type="spellEnd"/>
            <w:r w:rsidRPr="007F6F71">
              <w:rPr>
                <w:lang w:eastAsia="x-none"/>
              </w:rPr>
              <w:t xml:space="preserve"> </w:t>
            </w:r>
            <w:proofErr w:type="spellStart"/>
            <w:r w:rsidRPr="007F6F71">
              <w:rPr>
                <w:lang w:eastAsia="x-none"/>
              </w:rPr>
              <w:t>ago</w:t>
            </w:r>
            <w:proofErr w:type="spellEnd"/>
          </w:p>
        </w:tc>
        <w:tc>
          <w:tcPr>
            <w:tcW w:w="1747" w:type="dxa"/>
          </w:tcPr>
          <w:p w14:paraId="5E864089" w14:textId="77777777" w:rsidR="003E3881" w:rsidRPr="007F6F71" w:rsidRDefault="003E3881" w:rsidP="0035429F">
            <w:pPr>
              <w:spacing w:line="360" w:lineRule="auto"/>
              <w:rPr>
                <w:lang w:eastAsia="x-none"/>
              </w:rPr>
            </w:pPr>
            <w:r w:rsidRPr="007F6F71">
              <w:rPr>
                <w:lang w:eastAsia="x-none"/>
              </w:rPr>
              <w:t>33MB</w:t>
            </w:r>
          </w:p>
        </w:tc>
      </w:tr>
      <w:tr w:rsidR="003E3881" w:rsidRPr="007F6F71" w14:paraId="118CC9DB" w14:textId="77777777" w:rsidTr="00C83DC4">
        <w:tc>
          <w:tcPr>
            <w:tcW w:w="2016" w:type="dxa"/>
          </w:tcPr>
          <w:p w14:paraId="005E0352" w14:textId="77777777" w:rsidR="003E3881" w:rsidRPr="007F6F71" w:rsidRDefault="003E3881" w:rsidP="0035429F">
            <w:pPr>
              <w:spacing w:line="360" w:lineRule="auto"/>
              <w:rPr>
                <w:lang w:eastAsia="x-none"/>
              </w:rPr>
            </w:pPr>
            <w:proofErr w:type="spellStart"/>
            <w:proofErr w:type="gramStart"/>
            <w:r w:rsidRPr="007F6F71">
              <w:rPr>
                <w:lang w:eastAsia="x-none"/>
              </w:rPr>
              <w:t>ledermann</w:t>
            </w:r>
            <w:proofErr w:type="spellEnd"/>
            <w:proofErr w:type="gramEnd"/>
            <w:r w:rsidRPr="007F6F71">
              <w:rPr>
                <w:lang w:eastAsia="x-none"/>
              </w:rPr>
              <w:t>/base</w:t>
            </w:r>
          </w:p>
        </w:tc>
        <w:tc>
          <w:tcPr>
            <w:tcW w:w="1728" w:type="dxa"/>
          </w:tcPr>
          <w:p w14:paraId="31B21431" w14:textId="77777777" w:rsidR="003E3881" w:rsidRPr="007F6F71" w:rsidRDefault="003E3881" w:rsidP="0035429F">
            <w:pPr>
              <w:spacing w:line="360" w:lineRule="auto"/>
              <w:rPr>
                <w:lang w:eastAsia="x-none"/>
              </w:rPr>
            </w:pPr>
            <w:proofErr w:type="spellStart"/>
            <w:r w:rsidRPr="007F6F71">
              <w:rPr>
                <w:lang w:eastAsia="x-none"/>
              </w:rPr>
              <w:t>Latest</w:t>
            </w:r>
            <w:proofErr w:type="spellEnd"/>
          </w:p>
        </w:tc>
        <w:tc>
          <w:tcPr>
            <w:tcW w:w="1798" w:type="dxa"/>
          </w:tcPr>
          <w:p w14:paraId="17BD6682" w14:textId="77777777" w:rsidR="003E3881" w:rsidRPr="007F6F71" w:rsidRDefault="003E3881" w:rsidP="0035429F">
            <w:pPr>
              <w:spacing w:line="360" w:lineRule="auto"/>
              <w:rPr>
                <w:lang w:eastAsia="x-none"/>
              </w:rPr>
            </w:pPr>
            <w:proofErr w:type="gramStart"/>
            <w:r w:rsidRPr="007F6F71">
              <w:rPr>
                <w:lang w:eastAsia="x-none"/>
              </w:rPr>
              <w:t>c</w:t>
            </w:r>
            <w:proofErr w:type="gramEnd"/>
            <w:r w:rsidRPr="007F6F71">
              <w:rPr>
                <w:lang w:eastAsia="x-none"/>
              </w:rPr>
              <w:t>96b29ff3989</w:t>
            </w:r>
          </w:p>
        </w:tc>
        <w:tc>
          <w:tcPr>
            <w:tcW w:w="1772" w:type="dxa"/>
          </w:tcPr>
          <w:p w14:paraId="58124EC2" w14:textId="77777777" w:rsidR="003E3881" w:rsidRPr="007F6F71" w:rsidRDefault="003E3881" w:rsidP="0035429F">
            <w:pPr>
              <w:spacing w:line="360" w:lineRule="auto"/>
              <w:rPr>
                <w:lang w:eastAsia="x-none"/>
              </w:rPr>
            </w:pPr>
            <w:r w:rsidRPr="007F6F71">
              <w:rPr>
                <w:lang w:eastAsia="x-none"/>
              </w:rPr>
              <w:t xml:space="preserve">2 </w:t>
            </w:r>
            <w:proofErr w:type="spellStart"/>
            <w:r w:rsidRPr="007F6F71">
              <w:rPr>
                <w:lang w:eastAsia="x-none"/>
              </w:rPr>
              <w:t>weeks</w:t>
            </w:r>
            <w:proofErr w:type="spellEnd"/>
            <w:r w:rsidRPr="007F6F71">
              <w:rPr>
                <w:lang w:eastAsia="x-none"/>
              </w:rPr>
              <w:t xml:space="preserve"> </w:t>
            </w:r>
            <w:proofErr w:type="spellStart"/>
            <w:r w:rsidRPr="007F6F71">
              <w:rPr>
                <w:lang w:eastAsia="x-none"/>
              </w:rPr>
              <w:t>ago</w:t>
            </w:r>
            <w:proofErr w:type="spellEnd"/>
          </w:p>
        </w:tc>
        <w:tc>
          <w:tcPr>
            <w:tcW w:w="1747" w:type="dxa"/>
          </w:tcPr>
          <w:p w14:paraId="516457E5" w14:textId="77777777" w:rsidR="003E3881" w:rsidRPr="007F6F71" w:rsidRDefault="003E3881" w:rsidP="0035429F">
            <w:pPr>
              <w:spacing w:line="360" w:lineRule="auto"/>
              <w:rPr>
                <w:lang w:eastAsia="x-none"/>
              </w:rPr>
            </w:pPr>
            <w:r w:rsidRPr="007F6F71">
              <w:rPr>
                <w:lang w:eastAsia="x-none"/>
              </w:rPr>
              <w:t>770MB</w:t>
            </w:r>
          </w:p>
        </w:tc>
      </w:tr>
      <w:tr w:rsidR="003E3881" w:rsidRPr="007F6F71" w14:paraId="790990F1" w14:textId="77777777" w:rsidTr="00C83DC4">
        <w:tc>
          <w:tcPr>
            <w:tcW w:w="2016" w:type="dxa"/>
          </w:tcPr>
          <w:p w14:paraId="61288BFB" w14:textId="77777777" w:rsidR="003E3881" w:rsidRPr="007F6F71" w:rsidRDefault="003E3881" w:rsidP="0035429F">
            <w:pPr>
              <w:spacing w:line="360" w:lineRule="auto"/>
              <w:rPr>
                <w:lang w:eastAsia="x-none"/>
              </w:rPr>
            </w:pPr>
            <w:proofErr w:type="spellStart"/>
            <w:r w:rsidRPr="007F6F71">
              <w:rPr>
                <w:lang w:eastAsia="x-none"/>
              </w:rPr>
              <w:t>Ubuntu</w:t>
            </w:r>
            <w:proofErr w:type="spellEnd"/>
          </w:p>
        </w:tc>
        <w:tc>
          <w:tcPr>
            <w:tcW w:w="1728" w:type="dxa"/>
          </w:tcPr>
          <w:p w14:paraId="6B8F0994" w14:textId="77777777" w:rsidR="003E3881" w:rsidRPr="007F6F71" w:rsidRDefault="003E3881" w:rsidP="0035429F">
            <w:pPr>
              <w:spacing w:line="360" w:lineRule="auto"/>
              <w:rPr>
                <w:lang w:eastAsia="x-none"/>
              </w:rPr>
            </w:pPr>
            <w:r w:rsidRPr="007F6F71">
              <w:rPr>
                <w:lang w:eastAsia="x-none"/>
              </w:rPr>
              <w:t>12.04</w:t>
            </w:r>
          </w:p>
        </w:tc>
        <w:tc>
          <w:tcPr>
            <w:tcW w:w="1798" w:type="dxa"/>
          </w:tcPr>
          <w:p w14:paraId="696F5418" w14:textId="77777777" w:rsidR="003E3881" w:rsidRPr="007F6F71" w:rsidRDefault="003E3881" w:rsidP="0035429F">
            <w:pPr>
              <w:spacing w:line="360" w:lineRule="auto"/>
              <w:rPr>
                <w:lang w:eastAsia="x-none"/>
              </w:rPr>
            </w:pPr>
            <w:r w:rsidRPr="007F6F71">
              <w:rPr>
                <w:lang w:eastAsia="x-none"/>
              </w:rPr>
              <w:t>5b117edd0b76</w:t>
            </w:r>
          </w:p>
        </w:tc>
        <w:tc>
          <w:tcPr>
            <w:tcW w:w="1772" w:type="dxa"/>
          </w:tcPr>
          <w:p w14:paraId="6EFA1B1F" w14:textId="77777777" w:rsidR="003E3881" w:rsidRPr="007F6F71" w:rsidRDefault="003E3881" w:rsidP="0035429F">
            <w:pPr>
              <w:spacing w:line="360" w:lineRule="auto"/>
              <w:rPr>
                <w:lang w:eastAsia="x-none"/>
              </w:rPr>
            </w:pPr>
            <w:r w:rsidRPr="007F6F71">
              <w:rPr>
                <w:lang w:eastAsia="x-none"/>
              </w:rPr>
              <w:t xml:space="preserve">6 </w:t>
            </w:r>
            <w:proofErr w:type="spellStart"/>
            <w:r w:rsidRPr="007F6F71">
              <w:rPr>
                <w:lang w:eastAsia="x-none"/>
              </w:rPr>
              <w:t>months</w:t>
            </w:r>
            <w:proofErr w:type="spellEnd"/>
            <w:r w:rsidRPr="007F6F71">
              <w:rPr>
                <w:lang w:eastAsia="x-none"/>
              </w:rPr>
              <w:t xml:space="preserve"> </w:t>
            </w:r>
            <w:proofErr w:type="spellStart"/>
            <w:r w:rsidRPr="007F6F71">
              <w:rPr>
                <w:lang w:eastAsia="x-none"/>
              </w:rPr>
              <w:t>ago</w:t>
            </w:r>
            <w:proofErr w:type="spellEnd"/>
          </w:p>
        </w:tc>
        <w:tc>
          <w:tcPr>
            <w:tcW w:w="1747" w:type="dxa"/>
          </w:tcPr>
          <w:p w14:paraId="0BEF5E83" w14:textId="77777777" w:rsidR="003E3881" w:rsidRPr="007F6F71" w:rsidRDefault="003E3881" w:rsidP="0035429F">
            <w:pPr>
              <w:spacing w:line="360" w:lineRule="auto"/>
              <w:rPr>
                <w:lang w:eastAsia="x-none"/>
              </w:rPr>
            </w:pPr>
            <w:r w:rsidRPr="007F6F71">
              <w:rPr>
                <w:lang w:eastAsia="x-none"/>
              </w:rPr>
              <w:t>104MB</w:t>
            </w:r>
          </w:p>
        </w:tc>
      </w:tr>
      <w:tr w:rsidR="003E3881" w:rsidRPr="007F6F71" w14:paraId="21CC08F3" w14:textId="77777777" w:rsidTr="00C83DC4">
        <w:tc>
          <w:tcPr>
            <w:tcW w:w="2016" w:type="dxa"/>
          </w:tcPr>
          <w:p w14:paraId="7F0A6715" w14:textId="77777777" w:rsidR="003E3881" w:rsidRPr="007F6F71" w:rsidRDefault="003E3881" w:rsidP="0035429F">
            <w:pPr>
              <w:spacing w:line="360" w:lineRule="auto"/>
              <w:rPr>
                <w:lang w:eastAsia="x-none"/>
              </w:rPr>
            </w:pPr>
            <w:r w:rsidRPr="007F6F71">
              <w:rPr>
                <w:lang w:eastAsia="x-none"/>
              </w:rPr>
              <w:t>Ruby</w:t>
            </w:r>
          </w:p>
        </w:tc>
        <w:tc>
          <w:tcPr>
            <w:tcW w:w="1728" w:type="dxa"/>
          </w:tcPr>
          <w:p w14:paraId="4D218272" w14:textId="77777777" w:rsidR="003E3881" w:rsidRPr="007F6F71" w:rsidRDefault="003E3881" w:rsidP="0035429F">
            <w:pPr>
              <w:spacing w:line="360" w:lineRule="auto"/>
              <w:rPr>
                <w:lang w:eastAsia="x-none"/>
              </w:rPr>
            </w:pPr>
            <w:r w:rsidRPr="007F6F71">
              <w:rPr>
                <w:lang w:eastAsia="x-none"/>
              </w:rPr>
              <w:t>2.3.3</w:t>
            </w:r>
          </w:p>
        </w:tc>
        <w:tc>
          <w:tcPr>
            <w:tcW w:w="1798" w:type="dxa"/>
          </w:tcPr>
          <w:p w14:paraId="199625F5" w14:textId="77777777" w:rsidR="003E3881" w:rsidRPr="007F6F71" w:rsidRDefault="003E3881" w:rsidP="0035429F">
            <w:pPr>
              <w:spacing w:line="360" w:lineRule="auto"/>
              <w:rPr>
                <w:lang w:eastAsia="x-none"/>
              </w:rPr>
            </w:pPr>
            <w:r w:rsidRPr="007F6F71">
              <w:rPr>
                <w:lang w:eastAsia="x-none"/>
              </w:rPr>
              <w:t>0e1db669d557</w:t>
            </w:r>
          </w:p>
        </w:tc>
        <w:tc>
          <w:tcPr>
            <w:tcW w:w="1772" w:type="dxa"/>
          </w:tcPr>
          <w:p w14:paraId="303AF9FA" w14:textId="77777777" w:rsidR="003E3881" w:rsidRPr="007F6F71" w:rsidRDefault="003E3881" w:rsidP="0035429F">
            <w:pPr>
              <w:spacing w:line="360" w:lineRule="auto"/>
              <w:rPr>
                <w:lang w:eastAsia="x-none"/>
              </w:rPr>
            </w:pPr>
            <w:r w:rsidRPr="007F6F71">
              <w:rPr>
                <w:lang w:eastAsia="x-none"/>
              </w:rPr>
              <w:t xml:space="preserve">7 </w:t>
            </w:r>
            <w:proofErr w:type="spellStart"/>
            <w:r w:rsidRPr="007F6F71">
              <w:rPr>
                <w:lang w:eastAsia="x-none"/>
              </w:rPr>
              <w:t>months</w:t>
            </w:r>
            <w:proofErr w:type="spellEnd"/>
            <w:r w:rsidRPr="007F6F71">
              <w:rPr>
                <w:lang w:eastAsia="x-none"/>
              </w:rPr>
              <w:t xml:space="preserve"> </w:t>
            </w:r>
            <w:proofErr w:type="spellStart"/>
            <w:r w:rsidRPr="007F6F71">
              <w:rPr>
                <w:lang w:eastAsia="x-none"/>
              </w:rPr>
              <w:t>ago</w:t>
            </w:r>
            <w:proofErr w:type="spellEnd"/>
          </w:p>
        </w:tc>
        <w:tc>
          <w:tcPr>
            <w:tcW w:w="1747" w:type="dxa"/>
          </w:tcPr>
          <w:p w14:paraId="6194BAB8" w14:textId="77777777" w:rsidR="003E3881" w:rsidRPr="007F6F71" w:rsidRDefault="003E3881" w:rsidP="0035429F">
            <w:pPr>
              <w:spacing w:line="360" w:lineRule="auto"/>
              <w:rPr>
                <w:lang w:eastAsia="x-none"/>
              </w:rPr>
            </w:pPr>
            <w:r w:rsidRPr="007F6F71">
              <w:rPr>
                <w:lang w:eastAsia="x-none"/>
              </w:rPr>
              <w:t>734MB</w:t>
            </w:r>
          </w:p>
        </w:tc>
      </w:tr>
    </w:tbl>
    <w:p w14:paraId="2B801F88" w14:textId="77777777" w:rsidR="003E3881" w:rsidRPr="007F6F71" w:rsidRDefault="003E3881" w:rsidP="0035429F">
      <w:pPr>
        <w:spacing w:line="360" w:lineRule="auto"/>
        <w:rPr>
          <w:lang w:val="en-US" w:eastAsia="x-none"/>
        </w:rPr>
      </w:pPr>
    </w:p>
    <w:p w14:paraId="6D46624B" w14:textId="77777777" w:rsidR="003E3881" w:rsidRPr="007F6F71" w:rsidRDefault="003E3881" w:rsidP="007579B3">
      <w:pPr>
        <w:spacing w:line="360" w:lineRule="auto"/>
        <w:ind w:firstLine="708"/>
        <w:jc w:val="both"/>
        <w:rPr>
          <w:lang w:eastAsia="x-none"/>
        </w:rPr>
      </w:pPr>
      <w:r w:rsidRPr="007F6F71">
        <w:rPr>
          <w:lang w:eastAsia="x-none"/>
        </w:rPr>
        <w:t>A imagem é um container intermediário que faz a abstração das aplicações para o sistema operacional. A mesma é uma cama intermediária da qual é possível fazer instalação de bibliotecas que serão usadas como base para a criação dos containers das aplicações.</w:t>
      </w:r>
    </w:p>
    <w:p w14:paraId="4035D8CC" w14:textId="77777777" w:rsidR="003E3881" w:rsidRPr="007F6F71" w:rsidRDefault="003E3881" w:rsidP="007579B3">
      <w:pPr>
        <w:spacing w:line="360" w:lineRule="auto"/>
        <w:ind w:firstLine="708"/>
        <w:jc w:val="both"/>
        <w:rPr>
          <w:lang w:eastAsia="x-none"/>
        </w:rPr>
      </w:pPr>
      <w:r w:rsidRPr="007F6F71">
        <w:rPr>
          <w:lang w:eastAsia="x-none"/>
        </w:rPr>
        <w:t xml:space="preserve">A imagem uma vez criada é imutável, a mesma não permite que sejam feitas alterações dentro dela. É possível entrar no container e fazer instalações de bibliotecas, dependências e </w:t>
      </w:r>
      <w:proofErr w:type="spellStart"/>
      <w:r w:rsidRPr="007F6F71">
        <w:rPr>
          <w:lang w:eastAsia="x-none"/>
        </w:rPr>
        <w:t>etc</w:t>
      </w:r>
      <w:proofErr w:type="spellEnd"/>
      <w:r w:rsidRPr="007F6F71">
        <w:rPr>
          <w:lang w:eastAsia="x-none"/>
        </w:rPr>
        <w:t>; porém isto somente é válido enquanto o container estiver “up” se a instância do mesmo for destruída, tudo que fora instalado, executado dentro do mesmo se perde.</w:t>
      </w:r>
    </w:p>
    <w:p w14:paraId="6CCAE632" w14:textId="77777777" w:rsidR="003E3881" w:rsidRPr="007F6F71" w:rsidRDefault="003E3881" w:rsidP="007579B3">
      <w:pPr>
        <w:spacing w:line="360" w:lineRule="auto"/>
        <w:ind w:firstLine="708"/>
        <w:jc w:val="both"/>
        <w:rPr>
          <w:lang w:eastAsia="x-none"/>
        </w:rPr>
      </w:pPr>
      <w:r w:rsidRPr="007F6F71">
        <w:rPr>
          <w:lang w:eastAsia="x-none"/>
        </w:rPr>
        <w:t>Há formas de se salvar dados, por volumes e logs pelas saídas específicas do drive do Docker, porém isto não se aplica à imagem.</w:t>
      </w:r>
    </w:p>
    <w:p w14:paraId="3EEDEF12" w14:textId="77777777" w:rsidR="003E3881" w:rsidRPr="007F6F71" w:rsidRDefault="003E3881" w:rsidP="007579B3">
      <w:pPr>
        <w:spacing w:line="360" w:lineRule="auto"/>
        <w:ind w:firstLine="708"/>
        <w:jc w:val="both"/>
        <w:rPr>
          <w:lang w:eastAsia="x-none"/>
        </w:rPr>
      </w:pPr>
      <w:r w:rsidRPr="007F6F71">
        <w:rPr>
          <w:lang w:eastAsia="x-none"/>
        </w:rPr>
        <w:t>Uma forma bem eficiente de construir a imagem é através da utilização do Docker-compose, pois isto criar várias imagens dos serviços escritos no arquivo de uma forma coordenada e reutilizar a mesma imagem para mais de um serviço. Esta é feita através da notação “&amp;” na declaração do serviço dentro do arquivo.</w:t>
      </w:r>
    </w:p>
    <w:p w14:paraId="48F95663" w14:textId="77777777" w:rsidR="003E3881" w:rsidRPr="007F6F71" w:rsidRDefault="003E3881" w:rsidP="007579B3">
      <w:pPr>
        <w:spacing w:line="360" w:lineRule="auto"/>
        <w:ind w:firstLine="708"/>
        <w:jc w:val="both"/>
        <w:rPr>
          <w:lang w:eastAsia="x-none"/>
        </w:rPr>
      </w:pPr>
      <w:r w:rsidRPr="007F6F71">
        <w:rPr>
          <w:lang w:eastAsia="x-none"/>
        </w:rPr>
        <w:t>A imagem, em minha opinião, é bastante útil e colaborativa, pois o Docker possui um repositório público/privado de imagens, chamado Docker Hub. Irei falar do mesmo mais adiante. Este repositório é possível fazer download de imagens e simplesmente utilizá-las.</w:t>
      </w:r>
    </w:p>
    <w:p w14:paraId="2073ED6E" w14:textId="77777777" w:rsidR="003E3881" w:rsidRPr="007F6F71" w:rsidRDefault="003E3881" w:rsidP="007579B3">
      <w:pPr>
        <w:spacing w:line="360" w:lineRule="auto"/>
        <w:ind w:firstLine="708"/>
        <w:jc w:val="both"/>
        <w:rPr>
          <w:lang w:eastAsia="x-none"/>
        </w:rPr>
      </w:pPr>
      <w:r w:rsidRPr="007F6F71">
        <w:rPr>
          <w:lang w:eastAsia="x-none"/>
        </w:rPr>
        <w:t xml:space="preserve">O Download das imagens é feito pelo comando “docker </w:t>
      </w:r>
      <w:proofErr w:type="spellStart"/>
      <w:r w:rsidRPr="007F6F71">
        <w:rPr>
          <w:lang w:eastAsia="x-none"/>
        </w:rPr>
        <w:t>pull</w:t>
      </w:r>
      <w:proofErr w:type="spellEnd"/>
      <w:r w:rsidRPr="007F6F71">
        <w:rPr>
          <w:lang w:eastAsia="x-none"/>
        </w:rPr>
        <w:t>”, comandos apresentados mais adiante.</w:t>
      </w:r>
    </w:p>
    <w:p w14:paraId="1A686A28" w14:textId="27A8682E" w:rsidR="003E3881" w:rsidRPr="007F6F71" w:rsidRDefault="003E3881" w:rsidP="007579B3">
      <w:pPr>
        <w:spacing w:line="360" w:lineRule="auto"/>
        <w:ind w:firstLine="708"/>
        <w:jc w:val="both"/>
        <w:rPr>
          <w:lang w:eastAsia="x-none"/>
        </w:rPr>
      </w:pPr>
      <w:r w:rsidRPr="007F6F71">
        <w:rPr>
          <w:lang w:eastAsia="x-none"/>
        </w:rPr>
        <w:t xml:space="preserve">Ao ser executado este comando, o </w:t>
      </w:r>
      <w:r w:rsidR="00D93106">
        <w:rPr>
          <w:lang w:eastAsia="x-none"/>
        </w:rPr>
        <w:t>D</w:t>
      </w:r>
      <w:r w:rsidRPr="007F6F71">
        <w:rPr>
          <w:lang w:eastAsia="x-none"/>
        </w:rPr>
        <w:t xml:space="preserve">ocker verifica se possui localmente a imagem, se não possuir o mesmo vai ao Docker Hub para poder fazer o download da imagem. </w:t>
      </w:r>
      <w:r w:rsidRPr="007F6F71">
        <w:rPr>
          <w:lang w:eastAsia="x-none"/>
        </w:rPr>
        <w:lastRenderedPageBreak/>
        <w:t>Primeiramente é necessário fazer o loggin no Docker Hub, pois o mesmo pode dar erro informando que não encontrou a imagem remotamente, sendo que falta o loggin do usuário.</w:t>
      </w:r>
    </w:p>
    <w:p w14:paraId="32BD482A" w14:textId="77777777" w:rsidR="003E3881" w:rsidRPr="007F6F71" w:rsidRDefault="003E3881" w:rsidP="007579B3">
      <w:pPr>
        <w:spacing w:line="360" w:lineRule="auto"/>
        <w:ind w:firstLine="708"/>
        <w:jc w:val="both"/>
        <w:rPr>
          <w:lang w:val="x-none" w:eastAsia="x-none"/>
        </w:rPr>
      </w:pPr>
      <w:r w:rsidRPr="007F6F71">
        <w:rPr>
          <w:lang w:eastAsia="x-none"/>
        </w:rPr>
        <w:t>Na construção da imagem é</w:t>
      </w:r>
      <w:r w:rsidRPr="007F6F71">
        <w:rPr>
          <w:lang w:val="x-none" w:eastAsia="x-none"/>
        </w:rPr>
        <w:t xml:space="preserve"> de sumo interesse que a imagem fique de tamanho consideravel, pois isto facilita se for feito push da mesma para o DockerHub.</w:t>
      </w:r>
    </w:p>
    <w:p w14:paraId="22863F9D" w14:textId="77777777" w:rsidR="003E3881" w:rsidRPr="007F6F71" w:rsidRDefault="003E3881" w:rsidP="007579B3">
      <w:pPr>
        <w:spacing w:line="360" w:lineRule="auto"/>
        <w:ind w:firstLine="708"/>
        <w:jc w:val="both"/>
        <w:rPr>
          <w:lang w:val="x-none" w:eastAsia="x-none"/>
        </w:rPr>
      </w:pPr>
    </w:p>
    <w:p w14:paraId="13432109" w14:textId="77777777" w:rsidR="003E3881" w:rsidRPr="007F6F71" w:rsidRDefault="003E3881" w:rsidP="007579B3">
      <w:pPr>
        <w:spacing w:line="360" w:lineRule="auto"/>
        <w:ind w:firstLine="708"/>
        <w:jc w:val="both"/>
        <w:rPr>
          <w:b/>
          <w:lang w:val="en-US" w:eastAsia="x-none"/>
        </w:rPr>
      </w:pPr>
      <w:proofErr w:type="spellStart"/>
      <w:r w:rsidRPr="007F6F71">
        <w:rPr>
          <w:b/>
          <w:lang w:val="en-US" w:eastAsia="x-none"/>
        </w:rPr>
        <w:t>Principais</w:t>
      </w:r>
      <w:proofErr w:type="spellEnd"/>
      <w:r w:rsidRPr="007F6F71">
        <w:rPr>
          <w:b/>
          <w:lang w:val="en-US" w:eastAsia="x-none"/>
        </w:rPr>
        <w:t xml:space="preserve"> commandos da </w:t>
      </w:r>
      <w:proofErr w:type="spellStart"/>
      <w:r w:rsidRPr="007F6F71">
        <w:rPr>
          <w:b/>
          <w:lang w:val="en-US" w:eastAsia="x-none"/>
        </w:rPr>
        <w:t>Imagem</w:t>
      </w:r>
      <w:proofErr w:type="spellEnd"/>
      <w:r w:rsidRPr="007F6F71">
        <w:rPr>
          <w:b/>
          <w:lang w:val="en-US" w:eastAsia="x-none"/>
        </w:rPr>
        <w:t>:</w:t>
      </w:r>
    </w:p>
    <w:p w14:paraId="11571630" w14:textId="77777777" w:rsidR="003E3881" w:rsidRPr="007F6F71" w:rsidRDefault="003E3881" w:rsidP="007579B3">
      <w:pPr>
        <w:spacing w:line="360" w:lineRule="auto"/>
        <w:ind w:firstLine="708"/>
        <w:jc w:val="both"/>
        <w:rPr>
          <w:b/>
          <w:lang w:val="en-US" w:eastAsia="x-none"/>
        </w:rPr>
      </w:pPr>
    </w:p>
    <w:p w14:paraId="54FAE097" w14:textId="77777777" w:rsidR="003E3881" w:rsidRPr="007F6F71" w:rsidRDefault="00CE0C88" w:rsidP="007579B3">
      <w:pPr>
        <w:numPr>
          <w:ilvl w:val="0"/>
          <w:numId w:val="23"/>
        </w:numPr>
        <w:spacing w:afterAutospacing="1" w:line="360" w:lineRule="auto"/>
        <w:jc w:val="both"/>
        <w:rPr>
          <w:rFonts w:eastAsia="Times New Roman"/>
          <w:color w:val="000000" w:themeColor="text1"/>
        </w:rPr>
      </w:pPr>
      <w:hyperlink r:id="rId41" w:history="1">
        <w:proofErr w:type="gramStart"/>
        <w:r w:rsidR="003E3881" w:rsidRPr="007F6F71">
          <w:rPr>
            <w:rStyle w:val="CdigoHTML"/>
            <w:rFonts w:ascii="Times New Roman" w:hAnsi="Times New Roman" w:cs="Times New Roman"/>
            <w:color w:val="000000" w:themeColor="text1"/>
            <w:sz w:val="24"/>
            <w:szCs w:val="24"/>
          </w:rPr>
          <w:t>docker</w:t>
        </w:r>
        <w:proofErr w:type="gramEnd"/>
        <w:r w:rsidR="003E3881" w:rsidRPr="007F6F71">
          <w:rPr>
            <w:rStyle w:val="CdigoHTML"/>
            <w:rFonts w:ascii="Times New Roman" w:hAnsi="Times New Roman" w:cs="Times New Roman"/>
            <w:color w:val="000000" w:themeColor="text1"/>
            <w:sz w:val="24"/>
            <w:szCs w:val="24"/>
          </w:rPr>
          <w:t xml:space="preserve"> </w:t>
        </w:r>
        <w:proofErr w:type="spellStart"/>
        <w:r w:rsidR="003E3881" w:rsidRPr="007F6F71">
          <w:rPr>
            <w:rStyle w:val="CdigoHTML"/>
            <w:rFonts w:ascii="Times New Roman" w:hAnsi="Times New Roman" w:cs="Times New Roman"/>
            <w:color w:val="000000" w:themeColor="text1"/>
            <w:sz w:val="24"/>
            <w:szCs w:val="24"/>
          </w:rPr>
          <w:t>pull</w:t>
        </w:r>
        <w:proofErr w:type="spellEnd"/>
      </w:hyperlink>
      <w:r w:rsidR="003E3881" w:rsidRPr="007F6F71">
        <w:rPr>
          <w:rFonts w:eastAsia="Times New Roman"/>
          <w:color w:val="000000" w:themeColor="text1"/>
        </w:rPr>
        <w:t xml:space="preserve"> – Para fazer </w:t>
      </w:r>
      <w:proofErr w:type="spellStart"/>
      <w:r w:rsidR="003E3881" w:rsidRPr="007F6F71">
        <w:rPr>
          <w:rFonts w:eastAsia="Times New Roman"/>
          <w:color w:val="000000" w:themeColor="text1"/>
        </w:rPr>
        <w:t>pulls</w:t>
      </w:r>
      <w:proofErr w:type="spellEnd"/>
      <w:r w:rsidR="003E3881" w:rsidRPr="007F6F71">
        <w:rPr>
          <w:rFonts w:eastAsia="Times New Roman"/>
          <w:color w:val="000000" w:themeColor="text1"/>
        </w:rPr>
        <w:t xml:space="preserve"> de uma ou mais imagens do repositório para o cliente do docker na máquina local.</w:t>
      </w:r>
    </w:p>
    <w:p w14:paraId="3786E0B1" w14:textId="77777777" w:rsidR="003E3881" w:rsidRPr="007F6F71" w:rsidRDefault="00CE0C88" w:rsidP="007579B3">
      <w:pPr>
        <w:numPr>
          <w:ilvl w:val="0"/>
          <w:numId w:val="23"/>
        </w:numPr>
        <w:spacing w:afterAutospacing="1" w:line="360" w:lineRule="auto"/>
        <w:jc w:val="both"/>
        <w:rPr>
          <w:rFonts w:eastAsia="Times New Roman"/>
          <w:color w:val="24292E"/>
        </w:rPr>
      </w:pPr>
      <w:hyperlink r:id="rId42" w:history="1">
        <w:proofErr w:type="gramStart"/>
        <w:r w:rsidR="003E3881" w:rsidRPr="007F6F71">
          <w:rPr>
            <w:rStyle w:val="CdigoHTML"/>
            <w:rFonts w:ascii="Times New Roman" w:hAnsi="Times New Roman" w:cs="Times New Roman"/>
            <w:color w:val="000000" w:themeColor="text1"/>
            <w:sz w:val="24"/>
            <w:szCs w:val="24"/>
          </w:rPr>
          <w:t>docker</w:t>
        </w:r>
        <w:proofErr w:type="gramEnd"/>
        <w:r w:rsidR="003E3881" w:rsidRPr="007F6F71">
          <w:rPr>
            <w:rStyle w:val="CdigoHTML"/>
            <w:rFonts w:ascii="Times New Roman" w:hAnsi="Times New Roman" w:cs="Times New Roman"/>
            <w:color w:val="000000" w:themeColor="text1"/>
            <w:sz w:val="24"/>
            <w:szCs w:val="24"/>
          </w:rPr>
          <w:t xml:space="preserve"> </w:t>
        </w:r>
        <w:proofErr w:type="spellStart"/>
        <w:r w:rsidR="003E3881" w:rsidRPr="007F6F71">
          <w:rPr>
            <w:rStyle w:val="CdigoHTML"/>
            <w:rFonts w:ascii="Times New Roman" w:hAnsi="Times New Roman" w:cs="Times New Roman"/>
            <w:color w:val="000000" w:themeColor="text1"/>
            <w:sz w:val="24"/>
            <w:szCs w:val="24"/>
          </w:rPr>
          <w:t>push</w:t>
        </w:r>
        <w:proofErr w:type="spellEnd"/>
      </w:hyperlink>
      <w:r w:rsidR="003E3881" w:rsidRPr="007F6F71">
        <w:rPr>
          <w:rFonts w:eastAsia="Times New Roman"/>
          <w:color w:val="000000" w:themeColor="text1"/>
        </w:rPr>
        <w:t> </w:t>
      </w:r>
      <w:r w:rsidR="003E3881" w:rsidRPr="007F6F71">
        <w:rPr>
          <w:rFonts w:eastAsia="Times New Roman"/>
          <w:color w:val="24292E"/>
        </w:rPr>
        <w:t xml:space="preserve">– Para fazer o </w:t>
      </w:r>
      <w:proofErr w:type="spellStart"/>
      <w:r w:rsidR="003E3881" w:rsidRPr="007F6F71">
        <w:rPr>
          <w:rFonts w:eastAsia="Times New Roman"/>
          <w:color w:val="24292E"/>
        </w:rPr>
        <w:t>push</w:t>
      </w:r>
      <w:proofErr w:type="spellEnd"/>
      <w:r w:rsidR="003E3881" w:rsidRPr="007F6F71">
        <w:rPr>
          <w:rFonts w:eastAsia="Times New Roman"/>
          <w:color w:val="24292E"/>
        </w:rPr>
        <w:t xml:space="preserve"> de uma ou mais imagens do Docker local para o repositório do docker Hub.</w:t>
      </w:r>
    </w:p>
    <w:p w14:paraId="4C66A5FD" w14:textId="77777777" w:rsidR="003E3881" w:rsidRPr="007F6F71" w:rsidRDefault="003E3881" w:rsidP="007579B3">
      <w:pPr>
        <w:numPr>
          <w:ilvl w:val="0"/>
          <w:numId w:val="23"/>
        </w:numPr>
        <w:spacing w:afterAutospacing="1" w:line="360" w:lineRule="auto"/>
        <w:jc w:val="both"/>
        <w:rPr>
          <w:rFonts w:eastAsia="Times New Roman"/>
          <w:color w:val="24292E"/>
        </w:rPr>
      </w:pPr>
      <w:proofErr w:type="gramStart"/>
      <w:r w:rsidRPr="007F6F71">
        <w:rPr>
          <w:rFonts w:eastAsia="Times New Roman"/>
          <w:color w:val="24292E"/>
        </w:rPr>
        <w:t>docker</w:t>
      </w:r>
      <w:proofErr w:type="gramEnd"/>
      <w:r w:rsidRPr="007F6F71">
        <w:rPr>
          <w:rFonts w:eastAsia="Times New Roman"/>
          <w:color w:val="24292E"/>
        </w:rPr>
        <w:t xml:space="preserve"> </w:t>
      </w:r>
      <w:proofErr w:type="spellStart"/>
      <w:r w:rsidRPr="007F6F71">
        <w:rPr>
          <w:rFonts w:eastAsia="Times New Roman"/>
          <w:color w:val="24292E"/>
        </w:rPr>
        <w:t>images</w:t>
      </w:r>
      <w:proofErr w:type="spellEnd"/>
      <w:r w:rsidRPr="007F6F71">
        <w:rPr>
          <w:rFonts w:eastAsia="Times New Roman"/>
          <w:color w:val="24292E"/>
        </w:rPr>
        <w:t xml:space="preserve"> – Mostra as principais imagens que estão baixadas no Docker local.</w:t>
      </w:r>
    </w:p>
    <w:p w14:paraId="18FAC3E3" w14:textId="77777777" w:rsidR="003E3881" w:rsidRPr="007F6F71" w:rsidRDefault="003E3881" w:rsidP="00EC26A3">
      <w:pPr>
        <w:pStyle w:val="PargrafodaLista"/>
        <w:numPr>
          <w:ilvl w:val="0"/>
          <w:numId w:val="23"/>
        </w:numPr>
        <w:rPr>
          <w:rFonts w:cs="Times New Roman"/>
          <w:sz w:val="24"/>
          <w:lang w:eastAsia="x-none"/>
        </w:rPr>
      </w:pPr>
      <w:proofErr w:type="gramStart"/>
      <w:r w:rsidRPr="007F6F71">
        <w:rPr>
          <w:rFonts w:cs="Times New Roman"/>
          <w:sz w:val="24"/>
          <w:lang w:eastAsia="x-none"/>
        </w:rPr>
        <w:t>docker</w:t>
      </w:r>
      <w:proofErr w:type="gramEnd"/>
      <w:r w:rsidRPr="007F6F71">
        <w:rPr>
          <w:rFonts w:cs="Times New Roman"/>
          <w:sz w:val="24"/>
          <w:lang w:eastAsia="x-none"/>
        </w:rPr>
        <w:t xml:space="preserve"> </w:t>
      </w:r>
      <w:proofErr w:type="spellStart"/>
      <w:r w:rsidRPr="007F6F71">
        <w:rPr>
          <w:rFonts w:cs="Times New Roman"/>
          <w:sz w:val="24"/>
          <w:lang w:eastAsia="x-none"/>
        </w:rPr>
        <w:t>rmi</w:t>
      </w:r>
      <w:proofErr w:type="spellEnd"/>
      <w:r w:rsidRPr="007F6F71">
        <w:rPr>
          <w:rFonts w:cs="Times New Roman"/>
          <w:sz w:val="24"/>
          <w:lang w:eastAsia="x-none"/>
        </w:rPr>
        <w:t xml:space="preserve"> &lt;</w:t>
      </w:r>
      <w:proofErr w:type="spellStart"/>
      <w:r w:rsidRPr="007F6F71">
        <w:rPr>
          <w:rFonts w:cs="Times New Roman"/>
          <w:sz w:val="24"/>
          <w:lang w:eastAsia="x-none"/>
        </w:rPr>
        <w:t>id_imagem</w:t>
      </w:r>
      <w:proofErr w:type="spellEnd"/>
      <w:r w:rsidRPr="007F6F71">
        <w:rPr>
          <w:rFonts w:cs="Times New Roman"/>
          <w:sz w:val="24"/>
          <w:lang w:eastAsia="x-none"/>
        </w:rPr>
        <w:t xml:space="preserve">&gt; – Comando para poder remover a imagem mencionada no ID. </w:t>
      </w:r>
    </w:p>
    <w:p w14:paraId="6739A14C" w14:textId="77777777" w:rsidR="003E3881" w:rsidRPr="007F6F71" w:rsidRDefault="003E3881" w:rsidP="0035429F">
      <w:pPr>
        <w:spacing w:line="360" w:lineRule="auto"/>
        <w:rPr>
          <w:lang w:eastAsia="x-none"/>
        </w:rPr>
      </w:pPr>
    </w:p>
    <w:p w14:paraId="28EDC58A" w14:textId="5B4D9A1A" w:rsidR="003E3881" w:rsidRPr="007F6F71" w:rsidRDefault="001F7283" w:rsidP="0035429F">
      <w:pPr>
        <w:pStyle w:val="Ttulo21"/>
        <w:jc w:val="left"/>
      </w:pPr>
      <w:bookmarkStart w:id="147" w:name="_Toc496802704"/>
      <w:bookmarkStart w:id="148" w:name="_Toc496802933"/>
      <w:bookmarkStart w:id="149" w:name="_Toc499555693"/>
      <w:r>
        <w:t>5</w:t>
      </w:r>
      <w:r w:rsidR="003E3881" w:rsidRPr="007F6F71">
        <w:t>.4 DOCKER</w:t>
      </w:r>
      <w:bookmarkEnd w:id="147"/>
      <w:bookmarkEnd w:id="148"/>
      <w:r w:rsidR="003E3881" w:rsidRPr="007F6F71">
        <w:t>HUB</w:t>
      </w:r>
      <w:bookmarkEnd w:id="149"/>
    </w:p>
    <w:p w14:paraId="44C00C4F" w14:textId="77777777" w:rsidR="003E3881" w:rsidRPr="007F6F71" w:rsidRDefault="003E3881" w:rsidP="007579B3">
      <w:pPr>
        <w:spacing w:line="360" w:lineRule="auto"/>
        <w:jc w:val="both"/>
        <w:rPr>
          <w:rFonts w:eastAsia="Times New Roman"/>
          <w:color w:val="24292E"/>
          <w:shd w:val="clear" w:color="auto" w:fill="FFFFFF"/>
        </w:rPr>
      </w:pPr>
      <w:r w:rsidRPr="007F6F71">
        <w:rPr>
          <w:lang w:eastAsia="x-none"/>
        </w:rPr>
        <w:tab/>
        <w:t xml:space="preserve">O Docker </w:t>
      </w:r>
      <w:r w:rsidRPr="007F6F71">
        <w:rPr>
          <w:rFonts w:eastAsia="Times New Roman"/>
          <w:color w:val="24292E"/>
          <w:shd w:val="clear" w:color="auto" w:fill="FFFFFF"/>
        </w:rPr>
        <w:t>disponibiliza um repositório público/privado para compartilhamento de imagens, que podem ser utilizados para viabilizar customizações de ambientes específicos e podem ser customizados pelos desenvolvedores, administradores de rede e etc.</w:t>
      </w:r>
    </w:p>
    <w:p w14:paraId="16A50FFD" w14:textId="02B1764B" w:rsidR="003E3881" w:rsidRPr="007F6F71" w:rsidRDefault="003E3881" w:rsidP="007579B3">
      <w:pPr>
        <w:spacing w:line="360" w:lineRule="auto"/>
        <w:ind w:firstLine="708"/>
        <w:jc w:val="both"/>
        <w:rPr>
          <w:rFonts w:eastAsia="Times New Roman"/>
          <w:color w:val="24292E"/>
          <w:shd w:val="clear" w:color="auto" w:fill="FFFFFF"/>
        </w:rPr>
      </w:pPr>
      <w:r w:rsidRPr="007F6F71">
        <w:rPr>
          <w:rFonts w:eastAsia="Times New Roman"/>
          <w:color w:val="24292E"/>
          <w:shd w:val="clear" w:color="auto" w:fill="FFFFFF"/>
        </w:rPr>
        <w:t xml:space="preserve">As customizações podem ser feitas com alguns parâmetros passados ao instanciar o container e/ou utilizando arquivos de configurações específicos como o </w:t>
      </w:r>
      <w:r w:rsidR="007B736E">
        <w:rPr>
          <w:rFonts w:eastAsia="Times New Roman"/>
          <w:color w:val="24292E"/>
          <w:shd w:val="clear" w:color="auto" w:fill="FFFFFF"/>
        </w:rPr>
        <w:t>D</w:t>
      </w:r>
      <w:r w:rsidRPr="007F6F71">
        <w:rPr>
          <w:rFonts w:eastAsia="Times New Roman"/>
          <w:color w:val="24292E"/>
          <w:shd w:val="clear" w:color="auto" w:fill="FFFFFF"/>
        </w:rPr>
        <w:t>ocker-compose. Estas configurações, repassando parâmetros pode ser necessário para manter a adequação do ambiente à aplicação e/ou customização necessária.</w:t>
      </w:r>
    </w:p>
    <w:p w14:paraId="556315DB" w14:textId="44313217" w:rsidR="003E3881" w:rsidRPr="007F6F71" w:rsidRDefault="003E3881" w:rsidP="007579B3">
      <w:pPr>
        <w:spacing w:line="360" w:lineRule="auto"/>
        <w:ind w:firstLine="708"/>
        <w:jc w:val="both"/>
        <w:rPr>
          <w:rFonts w:eastAsia="Times New Roman"/>
          <w:color w:val="24292E"/>
          <w:shd w:val="clear" w:color="auto" w:fill="FFFFFF"/>
        </w:rPr>
      </w:pPr>
      <w:r w:rsidRPr="007F6F71">
        <w:rPr>
          <w:rFonts w:eastAsia="Times New Roman"/>
          <w:color w:val="24292E"/>
          <w:shd w:val="clear" w:color="auto" w:fill="FFFFFF"/>
        </w:rPr>
        <w:t>As imagens no Docker Hub são identificadas através de tags, e assim permitir o armazenamento de múltiplas versões da mesma aplicação. As tags podem especificar a versão do build para aquela imagem; porém isto fica muito ao encargo de se ter seguido boas práticas de versionamento</w:t>
      </w:r>
      <w:r w:rsidR="0054451C">
        <w:rPr>
          <w:rFonts w:eastAsia="Times New Roman"/>
          <w:color w:val="24292E"/>
          <w:shd w:val="clear" w:color="auto" w:fill="FFFFFF"/>
        </w:rPr>
        <w:t xml:space="preserve"> [22]</w:t>
      </w:r>
      <w:r w:rsidRPr="007F6F71">
        <w:rPr>
          <w:rFonts w:eastAsia="Times New Roman"/>
          <w:color w:val="24292E"/>
          <w:shd w:val="clear" w:color="auto" w:fill="FFFFFF"/>
        </w:rPr>
        <w:t xml:space="preserve"> para criar a tag da imagem:</w:t>
      </w:r>
    </w:p>
    <w:p w14:paraId="554A4E32" w14:textId="77777777" w:rsidR="003E3881" w:rsidRPr="00EF17F0" w:rsidRDefault="003E3881" w:rsidP="009F24B6">
      <w:pPr>
        <w:pStyle w:val="PargrafodaLista"/>
        <w:numPr>
          <w:ilvl w:val="0"/>
          <w:numId w:val="27"/>
        </w:numPr>
        <w:rPr>
          <w:rFonts w:cs="Times New Roman"/>
          <w:color w:val="24292E"/>
          <w:sz w:val="24"/>
          <w:shd w:val="clear" w:color="auto" w:fill="FFFFFF"/>
        </w:rPr>
      </w:pPr>
      <w:r w:rsidRPr="00EF17F0">
        <w:rPr>
          <w:rFonts w:cs="Times New Roman"/>
          <w:color w:val="24292E"/>
          <w:sz w:val="24"/>
          <w:shd w:val="clear" w:color="auto" w:fill="FFFFFF"/>
        </w:rPr>
        <w:t>Major – Primeiro dígito</w:t>
      </w:r>
    </w:p>
    <w:p w14:paraId="1EA6B3A0" w14:textId="77777777" w:rsidR="003E3881" w:rsidRPr="00EF17F0" w:rsidRDefault="003E3881" w:rsidP="007579B3">
      <w:pPr>
        <w:pStyle w:val="PargrafodaLista"/>
        <w:numPr>
          <w:ilvl w:val="0"/>
          <w:numId w:val="27"/>
        </w:numPr>
        <w:rPr>
          <w:rFonts w:cs="Times New Roman"/>
          <w:color w:val="24292E"/>
          <w:sz w:val="24"/>
          <w:shd w:val="clear" w:color="auto" w:fill="FFFFFF"/>
        </w:rPr>
      </w:pPr>
      <w:proofErr w:type="spellStart"/>
      <w:r w:rsidRPr="00EF17F0">
        <w:rPr>
          <w:rFonts w:cs="Times New Roman"/>
          <w:color w:val="24292E"/>
          <w:sz w:val="24"/>
          <w:shd w:val="clear" w:color="auto" w:fill="FFFFFF"/>
        </w:rPr>
        <w:t>Minor</w:t>
      </w:r>
      <w:proofErr w:type="spellEnd"/>
      <w:r w:rsidRPr="00EF17F0">
        <w:rPr>
          <w:rFonts w:cs="Times New Roman"/>
          <w:color w:val="24292E"/>
          <w:sz w:val="24"/>
          <w:shd w:val="clear" w:color="auto" w:fill="FFFFFF"/>
        </w:rPr>
        <w:t xml:space="preserve"> – Segundo dígito</w:t>
      </w:r>
    </w:p>
    <w:p w14:paraId="7C45C455" w14:textId="77777777" w:rsidR="003E3881" w:rsidRPr="00EF17F0" w:rsidRDefault="003E3881" w:rsidP="007579B3">
      <w:pPr>
        <w:pStyle w:val="PargrafodaLista"/>
        <w:numPr>
          <w:ilvl w:val="0"/>
          <w:numId w:val="27"/>
        </w:numPr>
        <w:rPr>
          <w:rFonts w:cs="Times New Roman"/>
          <w:color w:val="24292E"/>
          <w:sz w:val="24"/>
          <w:shd w:val="clear" w:color="auto" w:fill="FFFFFF"/>
        </w:rPr>
      </w:pPr>
      <w:r w:rsidRPr="00EF17F0">
        <w:rPr>
          <w:rFonts w:cs="Times New Roman"/>
          <w:color w:val="24292E"/>
          <w:sz w:val="24"/>
          <w:shd w:val="clear" w:color="auto" w:fill="FFFFFF"/>
        </w:rPr>
        <w:t>Build – Último dígito</w:t>
      </w:r>
    </w:p>
    <w:p w14:paraId="1B89EE76" w14:textId="77777777" w:rsidR="003E3881" w:rsidRPr="007F6F71" w:rsidRDefault="003E3881" w:rsidP="007579B3">
      <w:pPr>
        <w:spacing w:line="360" w:lineRule="auto"/>
        <w:ind w:firstLine="708"/>
        <w:jc w:val="both"/>
        <w:rPr>
          <w:rFonts w:eastAsia="Times New Roman"/>
        </w:rPr>
      </w:pPr>
      <w:r w:rsidRPr="007F6F71">
        <w:rPr>
          <w:rFonts w:eastAsia="Times New Roman"/>
          <w:color w:val="24292E"/>
          <w:shd w:val="clear" w:color="auto" w:fill="FFFFFF"/>
        </w:rPr>
        <w:t xml:space="preserve">Recomenda-se sempre usar imagens que são de repositórios oficiais, pois estas estão com as configurações padrão para o ambiente.  </w:t>
      </w:r>
    </w:p>
    <w:p w14:paraId="158DE8D4" w14:textId="77777777" w:rsidR="003E3881" w:rsidRPr="007F6F71" w:rsidRDefault="003E3881" w:rsidP="0035429F">
      <w:pPr>
        <w:spacing w:line="360" w:lineRule="auto"/>
        <w:rPr>
          <w:lang w:eastAsia="x-none"/>
        </w:rPr>
      </w:pPr>
      <w:r w:rsidRPr="007F6F71">
        <w:rPr>
          <w:lang w:eastAsia="x-none"/>
        </w:rPr>
        <w:tab/>
      </w:r>
    </w:p>
    <w:p w14:paraId="0029DD31" w14:textId="77777777" w:rsidR="003E3881" w:rsidRPr="007F6F71" w:rsidRDefault="003E3881" w:rsidP="0035429F">
      <w:pPr>
        <w:spacing w:line="360" w:lineRule="auto"/>
        <w:rPr>
          <w:lang w:eastAsia="x-none"/>
        </w:rPr>
      </w:pPr>
      <w:r w:rsidRPr="007F6F71">
        <w:rPr>
          <w:noProof/>
        </w:rPr>
        <w:lastRenderedPageBreak/>
        <w:drawing>
          <wp:anchor distT="0" distB="0" distL="114300" distR="114300" simplePos="0" relativeHeight="251682816" behindDoc="0" locked="0" layoutInCell="1" allowOverlap="1" wp14:anchorId="62552351" wp14:editId="7738D382">
            <wp:simplePos x="0" y="0"/>
            <wp:positionH relativeFrom="column">
              <wp:posOffset>347345</wp:posOffset>
            </wp:positionH>
            <wp:positionV relativeFrom="paragraph">
              <wp:posOffset>276225</wp:posOffset>
            </wp:positionV>
            <wp:extent cx="5664835" cy="2226310"/>
            <wp:effectExtent l="0" t="0" r="0" b="8890"/>
            <wp:wrapTopAndBottom/>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aptura de Tela 2017-11-04 às 16.44.53.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664835" cy="2226310"/>
                    </a:xfrm>
                    <a:prstGeom prst="rect">
                      <a:avLst/>
                    </a:prstGeom>
                  </pic:spPr>
                </pic:pic>
              </a:graphicData>
            </a:graphic>
            <wp14:sizeRelH relativeFrom="page">
              <wp14:pctWidth>0</wp14:pctWidth>
            </wp14:sizeRelH>
            <wp14:sizeRelV relativeFrom="page">
              <wp14:pctHeight>0</wp14:pctHeight>
            </wp14:sizeRelV>
          </wp:anchor>
        </w:drawing>
      </w:r>
    </w:p>
    <w:p w14:paraId="611761E9" w14:textId="77777777" w:rsidR="003E3881" w:rsidRPr="007F6F71" w:rsidRDefault="003E3881" w:rsidP="0035429F">
      <w:pPr>
        <w:spacing w:line="360" w:lineRule="auto"/>
        <w:rPr>
          <w:lang w:eastAsia="x-none"/>
        </w:rPr>
      </w:pPr>
      <w:r w:rsidRPr="007F6F71">
        <w:rPr>
          <w:noProof/>
        </w:rPr>
        <mc:AlternateContent>
          <mc:Choice Requires="wps">
            <w:drawing>
              <wp:anchor distT="0" distB="0" distL="114300" distR="114300" simplePos="0" relativeHeight="251683840" behindDoc="0" locked="0" layoutInCell="1" allowOverlap="1" wp14:anchorId="5A172773" wp14:editId="45513F1E">
                <wp:simplePos x="0" y="0"/>
                <wp:positionH relativeFrom="column">
                  <wp:posOffset>457871</wp:posOffset>
                </wp:positionH>
                <wp:positionV relativeFrom="paragraph">
                  <wp:posOffset>2341245</wp:posOffset>
                </wp:positionV>
                <wp:extent cx="5664835" cy="184150"/>
                <wp:effectExtent l="0" t="0" r="0" b="0"/>
                <wp:wrapThrough wrapText="bothSides">
                  <wp:wrapPolygon edited="0">
                    <wp:start x="0" y="0"/>
                    <wp:lineTo x="0" y="17876"/>
                    <wp:lineTo x="21501" y="17876"/>
                    <wp:lineTo x="21501" y="0"/>
                    <wp:lineTo x="0" y="0"/>
                  </wp:wrapPolygon>
                </wp:wrapThrough>
                <wp:docPr id="41" name="Caixa de Texto 41"/>
                <wp:cNvGraphicFramePr/>
                <a:graphic xmlns:a="http://schemas.openxmlformats.org/drawingml/2006/main">
                  <a:graphicData uri="http://schemas.microsoft.com/office/word/2010/wordprocessingShape">
                    <wps:wsp>
                      <wps:cNvSpPr txBox="1"/>
                      <wps:spPr>
                        <a:xfrm>
                          <a:off x="0" y="0"/>
                          <a:ext cx="5664835" cy="184150"/>
                        </a:xfrm>
                        <a:prstGeom prst="rect">
                          <a:avLst/>
                        </a:prstGeom>
                        <a:solidFill>
                          <a:prstClr val="white"/>
                        </a:solidFill>
                        <a:ln>
                          <a:noFill/>
                        </a:ln>
                        <a:effectLst/>
                      </wps:spPr>
                      <wps:txbx>
                        <w:txbxContent>
                          <w:p w14:paraId="4E782BC2" w14:textId="77777777" w:rsidR="00CE0C88" w:rsidRPr="008D06F0" w:rsidRDefault="00CE0C88" w:rsidP="003E3881">
                            <w:pPr>
                              <w:pStyle w:val="Legenda"/>
                              <w:rPr>
                                <w:rFonts w:eastAsia="Calibri" w:cs="Times New Roman"/>
                                <w:noProof/>
                              </w:rPr>
                            </w:pPr>
                            <w:bookmarkStart w:id="150" w:name="_Toc499286915"/>
                            <w:r>
                              <w:t xml:space="preserve">Figura </w:t>
                            </w:r>
                            <w:r>
                              <w:fldChar w:fldCharType="begin"/>
                            </w:r>
                            <w:r>
                              <w:instrText xml:space="preserve"> SEQ Figura \* ARABIC </w:instrText>
                            </w:r>
                            <w:r>
                              <w:fldChar w:fldCharType="separate"/>
                            </w:r>
                            <w:r>
                              <w:rPr>
                                <w:noProof/>
                              </w:rPr>
                              <w:t>16</w:t>
                            </w:r>
                            <w:r>
                              <w:rPr>
                                <w:noProof/>
                              </w:rPr>
                              <w:fldChar w:fldCharType="end"/>
                            </w:r>
                            <w:r>
                              <w:t xml:space="preserve"> - Docker</w:t>
                            </w:r>
                            <w:r w:rsidRPr="007647BF">
                              <w:t xml:space="preserve"> </w:t>
                            </w:r>
                            <w:r>
                              <w:t xml:space="preserve">Hub do Projeto Fonte: </w:t>
                            </w:r>
                            <w:r w:rsidRPr="007647BF">
                              <w:t>https://hub.docker.com/r/tsoarescruz/phalanx/</w:t>
                            </w:r>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172773" id="Caixa de Texto 41" o:spid="_x0000_s1040" type="#_x0000_t202" style="position:absolute;margin-left:36.05pt;margin-top:184.35pt;width:446.05pt;height:14.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" stroked="f">
                <v:textbox style="mso-fit-shape-to-text:t" inset="0,0,0,0">
                  <w:txbxContent>
                    <w:p w14:paraId="4E782BC2" w14:textId="77777777" w:rsidR="00CE0C88" w:rsidRPr="008D06F0" w:rsidRDefault="00CE0C88" w:rsidP="003E3881">
                      <w:pPr>
                        <w:pStyle w:val="Legenda"/>
                        <w:rPr>
                          <w:rFonts w:eastAsia="Calibri" w:cs="Times New Roman"/>
                          <w:noProof/>
                        </w:rPr>
                      </w:pPr>
                      <w:bookmarkStart w:id="151" w:name="_Toc499286915"/>
                      <w:r>
                        <w:t xml:space="preserve">Figura </w:t>
                      </w:r>
                      <w:r>
                        <w:fldChar w:fldCharType="begin"/>
                      </w:r>
                      <w:r>
                        <w:instrText xml:space="preserve"> SEQ Figura \* ARABIC </w:instrText>
                      </w:r>
                      <w:r>
                        <w:fldChar w:fldCharType="separate"/>
                      </w:r>
                      <w:r>
                        <w:rPr>
                          <w:noProof/>
                        </w:rPr>
                        <w:t>16</w:t>
                      </w:r>
                      <w:r>
                        <w:rPr>
                          <w:noProof/>
                        </w:rPr>
                        <w:fldChar w:fldCharType="end"/>
                      </w:r>
                      <w:r>
                        <w:t xml:space="preserve"> - Docker</w:t>
                      </w:r>
                      <w:r w:rsidRPr="007647BF">
                        <w:t xml:space="preserve"> </w:t>
                      </w:r>
                      <w:r>
                        <w:t xml:space="preserve">Hub do Projeto Fonte: </w:t>
                      </w:r>
                      <w:r w:rsidRPr="007647BF">
                        <w:t>https://hub.docker.com/r/tsoarescruz/phalanx/</w:t>
                      </w:r>
                      <w:bookmarkEnd w:id="151"/>
                    </w:p>
                  </w:txbxContent>
                </v:textbox>
                <w10:wrap type="through"/>
              </v:shape>
            </w:pict>
          </mc:Fallback>
        </mc:AlternateContent>
      </w:r>
      <w:r w:rsidRPr="007F6F71">
        <w:rPr>
          <w:noProof/>
        </w:rPr>
        <mc:AlternateContent>
          <mc:Choice Requires="wps">
            <w:drawing>
              <wp:anchor distT="0" distB="0" distL="114300" distR="114300" simplePos="0" relativeHeight="251684864" behindDoc="0" locked="0" layoutInCell="1" allowOverlap="1" wp14:anchorId="58EF41A8" wp14:editId="6DB6A91D">
                <wp:simplePos x="0" y="0"/>
                <wp:positionH relativeFrom="column">
                  <wp:posOffset>0</wp:posOffset>
                </wp:positionH>
                <wp:positionV relativeFrom="paragraph">
                  <wp:posOffset>3441065</wp:posOffset>
                </wp:positionV>
                <wp:extent cx="5760085" cy="184150"/>
                <wp:effectExtent l="0" t="0" r="0" b="0"/>
                <wp:wrapThrough wrapText="bothSides">
                  <wp:wrapPolygon edited="0">
                    <wp:start x="0" y="0"/>
                    <wp:lineTo x="0" y="0"/>
                    <wp:lineTo x="0" y="0"/>
                  </wp:wrapPolygon>
                </wp:wrapThrough>
                <wp:docPr id="42" name="Caixa de Texto 42"/>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7333973A" w14:textId="77777777" w:rsidR="00CE0C88" w:rsidRPr="000A56CA" w:rsidRDefault="00CE0C88" w:rsidP="003E3881">
                            <w:pPr>
                              <w:pStyle w:val="Legenda"/>
                              <w:jc w:val="left"/>
                              <w:rPr>
                                <w:rFonts w:eastAsia="Calibri" w:cs="Times New Roman"/>
                                <w:noProof/>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EF41A8" id="Caixa de Texto 42" o:spid="_x0000_s1041" type="#_x0000_t202" style="position:absolute;margin-left:0;margin-top:270.95pt;width:453.55pt;height:14.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" stroked="f">
                <v:textbox style="mso-fit-shape-to-text:t" inset="0,0,0,0">
                  <w:txbxContent>
                    <w:p w14:paraId="7333973A" w14:textId="77777777" w:rsidR="00CE0C88" w:rsidRPr="000A56CA" w:rsidRDefault="00CE0C88" w:rsidP="003E3881">
                      <w:pPr>
                        <w:pStyle w:val="Legenda"/>
                        <w:jc w:val="left"/>
                        <w:rPr>
                          <w:rFonts w:eastAsia="Calibri" w:cs="Times New Roman"/>
                          <w:noProof/>
                          <w:lang w:val="en-US"/>
                        </w:rPr>
                      </w:pPr>
                    </w:p>
                  </w:txbxContent>
                </v:textbox>
                <w10:wrap type="through"/>
              </v:shape>
            </w:pict>
          </mc:Fallback>
        </mc:AlternateContent>
      </w:r>
    </w:p>
    <w:p w14:paraId="591421EE" w14:textId="77777777" w:rsidR="003E3881" w:rsidRPr="007F6F71" w:rsidRDefault="003E3881" w:rsidP="0035429F">
      <w:pPr>
        <w:spacing w:line="360" w:lineRule="auto"/>
        <w:rPr>
          <w:lang w:eastAsia="x-none"/>
        </w:rPr>
      </w:pPr>
    </w:p>
    <w:p w14:paraId="74667A1B" w14:textId="77777777" w:rsidR="003E3881" w:rsidRPr="007F6F71" w:rsidRDefault="003E3881" w:rsidP="0035429F">
      <w:pPr>
        <w:spacing w:line="360" w:lineRule="auto"/>
        <w:rPr>
          <w:lang w:eastAsia="x-none"/>
        </w:rPr>
      </w:pPr>
      <w:r w:rsidRPr="007F6F71">
        <w:rPr>
          <w:noProof/>
        </w:rPr>
        <w:drawing>
          <wp:anchor distT="0" distB="0" distL="114300" distR="114300" simplePos="0" relativeHeight="251685888" behindDoc="0" locked="0" layoutInCell="1" allowOverlap="1" wp14:anchorId="1382AAA2" wp14:editId="16D8CE50">
            <wp:simplePos x="0" y="0"/>
            <wp:positionH relativeFrom="column">
              <wp:posOffset>457200</wp:posOffset>
            </wp:positionH>
            <wp:positionV relativeFrom="paragraph">
              <wp:posOffset>280670</wp:posOffset>
            </wp:positionV>
            <wp:extent cx="5302250" cy="3262630"/>
            <wp:effectExtent l="0" t="0" r="6350" b="0"/>
            <wp:wrapTopAndBottom/>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Captura de Tela 2017-11-04 às 16.52.48.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302250" cy="3262630"/>
                    </a:xfrm>
                    <a:prstGeom prst="rect">
                      <a:avLst/>
                    </a:prstGeom>
                  </pic:spPr>
                </pic:pic>
              </a:graphicData>
            </a:graphic>
            <wp14:sizeRelH relativeFrom="page">
              <wp14:pctWidth>0</wp14:pctWidth>
            </wp14:sizeRelH>
            <wp14:sizeRelV relativeFrom="page">
              <wp14:pctHeight>0</wp14:pctHeight>
            </wp14:sizeRelV>
          </wp:anchor>
        </w:drawing>
      </w:r>
      <w:r w:rsidRPr="007F6F71">
        <w:rPr>
          <w:noProof/>
        </w:rPr>
        <mc:AlternateContent>
          <mc:Choice Requires="wps">
            <w:drawing>
              <wp:anchor distT="0" distB="0" distL="114300" distR="114300" simplePos="0" relativeHeight="251686912" behindDoc="0" locked="0" layoutInCell="1" allowOverlap="1" wp14:anchorId="166F9527" wp14:editId="51B9B496">
                <wp:simplePos x="0" y="0"/>
                <wp:positionH relativeFrom="column">
                  <wp:posOffset>0</wp:posOffset>
                </wp:positionH>
                <wp:positionV relativeFrom="paragraph">
                  <wp:posOffset>3601720</wp:posOffset>
                </wp:positionV>
                <wp:extent cx="5760085" cy="184150"/>
                <wp:effectExtent l="0" t="0" r="0" b="0"/>
                <wp:wrapThrough wrapText="bothSides">
                  <wp:wrapPolygon edited="0">
                    <wp:start x="0" y="0"/>
                    <wp:lineTo x="0" y="0"/>
                    <wp:lineTo x="0" y="0"/>
                  </wp:wrapPolygon>
                </wp:wrapThrough>
                <wp:docPr id="44" name="Caixa de Texto 44"/>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1D3D7F8A" w14:textId="77777777" w:rsidR="00CE0C88" w:rsidRPr="00D93672" w:rsidRDefault="00CE0C88" w:rsidP="003E3881">
                            <w:pPr>
                              <w:pStyle w:val="Legenda"/>
                              <w:rPr>
                                <w:rFonts w:eastAsia="Calibri" w:cs="Times New Roman"/>
                                <w:noProof/>
                              </w:rPr>
                            </w:pPr>
                            <w:bookmarkStart w:id="152" w:name="_Toc499286916"/>
                            <w:r>
                              <w:t xml:space="preserve">Figura </w:t>
                            </w:r>
                            <w:r>
                              <w:fldChar w:fldCharType="begin"/>
                            </w:r>
                            <w:r>
                              <w:instrText xml:space="preserve"> SEQ Figura \* ARABIC </w:instrText>
                            </w:r>
                            <w:r>
                              <w:fldChar w:fldCharType="separate"/>
                            </w:r>
                            <w:r>
                              <w:rPr>
                                <w:noProof/>
                              </w:rPr>
                              <w:t>17</w:t>
                            </w:r>
                            <w:r>
                              <w:rPr>
                                <w:noProof/>
                              </w:rPr>
                              <w:fldChar w:fldCharType="end"/>
                            </w:r>
                            <w:r>
                              <w:rPr>
                                <w:noProof/>
                              </w:rPr>
                              <w:t xml:space="preserve"> – Explorer do Docker Hub Fonte</w:t>
                            </w:r>
                            <w:r w:rsidRPr="007247C8">
                              <w:rPr>
                                <w:noProof/>
                              </w:rPr>
                              <w:t>: https://hub.docker.com/explore/</w:t>
                            </w:r>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6F9527" id="Caixa de Texto 44" o:spid="_x0000_s1042" type="#_x0000_t202" style="position:absolute;margin-left:0;margin-top:283.6pt;width:453.55pt;height:14.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" stroked="f">
                <v:textbox style="mso-fit-shape-to-text:t" inset="0,0,0,0">
                  <w:txbxContent>
                    <w:p w14:paraId="1D3D7F8A" w14:textId="77777777" w:rsidR="00CE0C88" w:rsidRPr="00D93672" w:rsidRDefault="00CE0C88" w:rsidP="003E3881">
                      <w:pPr>
                        <w:pStyle w:val="Legenda"/>
                        <w:rPr>
                          <w:rFonts w:eastAsia="Calibri" w:cs="Times New Roman"/>
                          <w:noProof/>
                        </w:rPr>
                      </w:pPr>
                      <w:bookmarkStart w:id="153" w:name="_Toc499286916"/>
                      <w:r>
                        <w:t xml:space="preserve">Figura </w:t>
                      </w:r>
                      <w:r>
                        <w:fldChar w:fldCharType="begin"/>
                      </w:r>
                      <w:r>
                        <w:instrText xml:space="preserve"> SEQ Figura \* ARABIC </w:instrText>
                      </w:r>
                      <w:r>
                        <w:fldChar w:fldCharType="separate"/>
                      </w:r>
                      <w:r>
                        <w:rPr>
                          <w:noProof/>
                        </w:rPr>
                        <w:t>17</w:t>
                      </w:r>
                      <w:r>
                        <w:rPr>
                          <w:noProof/>
                        </w:rPr>
                        <w:fldChar w:fldCharType="end"/>
                      </w:r>
                      <w:r>
                        <w:rPr>
                          <w:noProof/>
                        </w:rPr>
                        <w:t xml:space="preserve"> – Explorer do Docker Hub Fonte</w:t>
                      </w:r>
                      <w:r w:rsidRPr="007247C8">
                        <w:rPr>
                          <w:noProof/>
                        </w:rPr>
                        <w:t>: https://hub.docker.com/explore/</w:t>
                      </w:r>
                      <w:bookmarkEnd w:id="153"/>
                    </w:p>
                  </w:txbxContent>
                </v:textbox>
                <w10:wrap type="through"/>
              </v:shape>
            </w:pict>
          </mc:Fallback>
        </mc:AlternateContent>
      </w:r>
    </w:p>
    <w:p w14:paraId="1A674510" w14:textId="77777777" w:rsidR="003E3881" w:rsidRPr="007F6F71" w:rsidRDefault="003E3881" w:rsidP="0035429F">
      <w:pPr>
        <w:spacing w:line="360" w:lineRule="auto"/>
        <w:rPr>
          <w:lang w:eastAsia="x-none"/>
        </w:rPr>
      </w:pPr>
    </w:p>
    <w:p w14:paraId="06D135FB" w14:textId="77777777" w:rsidR="003E3881" w:rsidRPr="007F6F71" w:rsidRDefault="003E3881" w:rsidP="0035429F">
      <w:pPr>
        <w:spacing w:line="360" w:lineRule="auto"/>
        <w:rPr>
          <w:lang w:eastAsia="x-none"/>
        </w:rPr>
      </w:pPr>
    </w:p>
    <w:p w14:paraId="23109662" w14:textId="77777777" w:rsidR="003E3881" w:rsidRPr="007F6F71" w:rsidRDefault="003E3881" w:rsidP="0035429F">
      <w:pPr>
        <w:spacing w:line="360" w:lineRule="auto"/>
        <w:rPr>
          <w:lang w:eastAsia="x-none"/>
        </w:rPr>
      </w:pPr>
      <w:r w:rsidRPr="007F6F71">
        <w:rPr>
          <w:lang w:eastAsia="x-none"/>
        </w:rPr>
        <w:lastRenderedPageBreak/>
        <w:tab/>
      </w:r>
      <w:r w:rsidRPr="007F6F71">
        <w:rPr>
          <w:noProof/>
        </w:rPr>
        <mc:AlternateContent>
          <mc:Choice Requires="wps">
            <w:drawing>
              <wp:anchor distT="0" distB="0" distL="114300" distR="114300" simplePos="0" relativeHeight="251688960" behindDoc="0" locked="0" layoutInCell="1" allowOverlap="1" wp14:anchorId="5C51B9E7" wp14:editId="4655C3D6">
                <wp:simplePos x="0" y="0"/>
                <wp:positionH relativeFrom="column">
                  <wp:posOffset>568960</wp:posOffset>
                </wp:positionH>
                <wp:positionV relativeFrom="paragraph">
                  <wp:posOffset>3351530</wp:posOffset>
                </wp:positionV>
                <wp:extent cx="5197475" cy="184150"/>
                <wp:effectExtent l="0" t="0" r="0" b="0"/>
                <wp:wrapThrough wrapText="bothSides">
                  <wp:wrapPolygon edited="0">
                    <wp:start x="0" y="0"/>
                    <wp:lineTo x="0" y="0"/>
                    <wp:lineTo x="0" y="0"/>
                  </wp:wrapPolygon>
                </wp:wrapThrough>
                <wp:docPr id="46" name="Caixa de Texto 46"/>
                <wp:cNvGraphicFramePr/>
                <a:graphic xmlns:a="http://schemas.openxmlformats.org/drawingml/2006/main">
                  <a:graphicData uri="http://schemas.microsoft.com/office/word/2010/wordprocessingShape">
                    <wps:wsp>
                      <wps:cNvSpPr txBox="1"/>
                      <wps:spPr>
                        <a:xfrm>
                          <a:off x="0" y="0"/>
                          <a:ext cx="5197475" cy="184150"/>
                        </a:xfrm>
                        <a:prstGeom prst="rect">
                          <a:avLst/>
                        </a:prstGeom>
                        <a:solidFill>
                          <a:prstClr val="white"/>
                        </a:solidFill>
                        <a:ln>
                          <a:noFill/>
                        </a:ln>
                        <a:effectLst/>
                      </wps:spPr>
                      <wps:txbx>
                        <w:txbxContent>
                          <w:p w14:paraId="5B528129" w14:textId="77777777" w:rsidR="00CE0C88" w:rsidRPr="00F91FEB" w:rsidRDefault="00CE0C88" w:rsidP="003E3881">
                            <w:pPr>
                              <w:pStyle w:val="Legenda"/>
                              <w:rPr>
                                <w:rFonts w:eastAsia="Calibri" w:cs="Times New Roman"/>
                                <w:noProof/>
                              </w:rPr>
                            </w:pPr>
                            <w:bookmarkStart w:id="154" w:name="_Toc499286917"/>
                            <w:r>
                              <w:t xml:space="preserve">Figura </w:t>
                            </w:r>
                            <w:r>
                              <w:fldChar w:fldCharType="begin"/>
                            </w:r>
                            <w:r>
                              <w:instrText xml:space="preserve"> SEQ Figura \* ARABIC </w:instrText>
                            </w:r>
                            <w:r>
                              <w:fldChar w:fldCharType="separate"/>
                            </w:r>
                            <w:r>
                              <w:rPr>
                                <w:noProof/>
                              </w:rPr>
                              <w:t>18</w:t>
                            </w:r>
                            <w:r>
                              <w:rPr>
                                <w:noProof/>
                              </w:rPr>
                              <w:fldChar w:fldCharType="end"/>
                            </w:r>
                            <w:r>
                              <w:t xml:space="preserve"> – Repositório oficial da imagem do </w:t>
                            </w:r>
                            <w:proofErr w:type="spellStart"/>
                            <w:r>
                              <w:t>Ubuntu</w:t>
                            </w:r>
                            <w:proofErr w:type="spellEnd"/>
                            <w:r>
                              <w:t xml:space="preserve"> Fonte: </w:t>
                            </w:r>
                            <w:r w:rsidRPr="00AA0F0E">
                              <w:t>https://hub.docker.com/_/ubuntu/</w:t>
                            </w:r>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51B9E7" id="Caixa de Texto 46" o:spid="_x0000_s1043" type="#_x0000_t202" style="position:absolute;margin-left:44.8pt;margin-top:263.9pt;width:409.25pt;height:14.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" stroked="f">
                <v:textbox style="mso-fit-shape-to-text:t" inset="0,0,0,0">
                  <w:txbxContent>
                    <w:p w14:paraId="5B528129" w14:textId="77777777" w:rsidR="00CE0C88" w:rsidRPr="00F91FEB" w:rsidRDefault="00CE0C88" w:rsidP="003E3881">
                      <w:pPr>
                        <w:pStyle w:val="Legenda"/>
                        <w:rPr>
                          <w:rFonts w:eastAsia="Calibri" w:cs="Times New Roman"/>
                          <w:noProof/>
                        </w:rPr>
                      </w:pPr>
                      <w:bookmarkStart w:id="155" w:name="_Toc499286917"/>
                      <w:r>
                        <w:t xml:space="preserve">Figura </w:t>
                      </w:r>
                      <w:r>
                        <w:fldChar w:fldCharType="begin"/>
                      </w:r>
                      <w:r>
                        <w:instrText xml:space="preserve"> SEQ Figura \* ARABIC </w:instrText>
                      </w:r>
                      <w:r>
                        <w:fldChar w:fldCharType="separate"/>
                      </w:r>
                      <w:r>
                        <w:rPr>
                          <w:noProof/>
                        </w:rPr>
                        <w:t>18</w:t>
                      </w:r>
                      <w:r>
                        <w:rPr>
                          <w:noProof/>
                        </w:rPr>
                        <w:fldChar w:fldCharType="end"/>
                      </w:r>
                      <w:r>
                        <w:t xml:space="preserve"> – Repositório oficial da imagem do </w:t>
                      </w:r>
                      <w:proofErr w:type="spellStart"/>
                      <w:r>
                        <w:t>Ubuntu</w:t>
                      </w:r>
                      <w:proofErr w:type="spellEnd"/>
                      <w:r>
                        <w:t xml:space="preserve"> Fonte: </w:t>
                      </w:r>
                      <w:r w:rsidRPr="00AA0F0E">
                        <w:t>https://hub.docker.com/_/ubuntu/</w:t>
                      </w:r>
                      <w:bookmarkEnd w:id="155"/>
                    </w:p>
                  </w:txbxContent>
                </v:textbox>
                <w10:wrap type="through"/>
              </v:shape>
            </w:pict>
          </mc:Fallback>
        </mc:AlternateContent>
      </w:r>
      <w:r w:rsidRPr="007F6F71">
        <w:rPr>
          <w:noProof/>
        </w:rPr>
        <w:drawing>
          <wp:anchor distT="0" distB="0" distL="114300" distR="114300" simplePos="0" relativeHeight="251687936" behindDoc="0" locked="0" layoutInCell="1" allowOverlap="1" wp14:anchorId="6346B850" wp14:editId="2B19D185">
            <wp:simplePos x="0" y="0"/>
            <wp:positionH relativeFrom="column">
              <wp:posOffset>568960</wp:posOffset>
            </wp:positionH>
            <wp:positionV relativeFrom="paragraph">
              <wp:posOffset>327660</wp:posOffset>
            </wp:positionV>
            <wp:extent cx="5197475" cy="2966720"/>
            <wp:effectExtent l="0" t="0" r="9525" b="5080"/>
            <wp:wrapTopAndBottom/>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aptura de Tela 2017-11-04 às 16.51.10.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197475" cy="2966720"/>
                    </a:xfrm>
                    <a:prstGeom prst="rect">
                      <a:avLst/>
                    </a:prstGeom>
                  </pic:spPr>
                </pic:pic>
              </a:graphicData>
            </a:graphic>
            <wp14:sizeRelH relativeFrom="page">
              <wp14:pctWidth>0</wp14:pctWidth>
            </wp14:sizeRelH>
            <wp14:sizeRelV relativeFrom="page">
              <wp14:pctHeight>0</wp14:pctHeight>
            </wp14:sizeRelV>
          </wp:anchor>
        </w:drawing>
      </w:r>
    </w:p>
    <w:p w14:paraId="4E65E9EB" w14:textId="77777777" w:rsidR="003E3881" w:rsidRPr="007F6F71" w:rsidRDefault="003E3881" w:rsidP="0035429F">
      <w:pPr>
        <w:spacing w:line="360" w:lineRule="auto"/>
        <w:rPr>
          <w:lang w:eastAsia="x-none"/>
        </w:rPr>
      </w:pPr>
    </w:p>
    <w:p w14:paraId="36CBBEAE" w14:textId="77777777" w:rsidR="003E3881" w:rsidRPr="007F6F71" w:rsidRDefault="003E3881" w:rsidP="0035429F">
      <w:pPr>
        <w:spacing w:line="360" w:lineRule="auto"/>
        <w:rPr>
          <w:lang w:eastAsia="x-none"/>
        </w:rPr>
      </w:pPr>
    </w:p>
    <w:p w14:paraId="415ED8AD" w14:textId="77777777" w:rsidR="003E3881" w:rsidRPr="007F6F71" w:rsidRDefault="003E3881" w:rsidP="007579B3">
      <w:pPr>
        <w:spacing w:line="360" w:lineRule="auto"/>
        <w:ind w:firstLine="708"/>
        <w:jc w:val="both"/>
        <w:rPr>
          <w:lang w:eastAsia="x-none"/>
        </w:rPr>
      </w:pPr>
      <w:r w:rsidRPr="007F6F71">
        <w:rPr>
          <w:lang w:eastAsia="x-none"/>
        </w:rPr>
        <w:t xml:space="preserve">A possibilidade de baixar software (imagem) é um dos conceitos que viabiliza muito o conceito de virtualização e de software como serviço; pois não é mais necessário ficar fazendo instalações de softwares na infraestrutura, o mesmo é mais um serviço rodando em conjunto com a aplicação. </w:t>
      </w:r>
    </w:p>
    <w:p w14:paraId="6EAB38EA" w14:textId="77777777" w:rsidR="003E3881" w:rsidRPr="007F6F71" w:rsidRDefault="003E3881" w:rsidP="007579B3">
      <w:pPr>
        <w:spacing w:line="360" w:lineRule="auto"/>
        <w:ind w:firstLine="708"/>
        <w:jc w:val="both"/>
        <w:rPr>
          <w:lang w:eastAsia="x-none"/>
        </w:rPr>
      </w:pPr>
      <w:r w:rsidRPr="007F6F71">
        <w:rPr>
          <w:lang w:eastAsia="x-none"/>
        </w:rPr>
        <w:t>Através do comando:</w:t>
      </w:r>
    </w:p>
    <w:p w14:paraId="39B36191" w14:textId="77777777" w:rsidR="003E3881" w:rsidRPr="00EF17F0" w:rsidRDefault="003E3881" w:rsidP="00744824">
      <w:pPr>
        <w:pStyle w:val="PargrafodaLista"/>
        <w:numPr>
          <w:ilvl w:val="0"/>
          <w:numId w:val="26"/>
        </w:numPr>
        <w:rPr>
          <w:rFonts w:cs="Times New Roman"/>
          <w:sz w:val="24"/>
          <w:lang w:eastAsia="x-none"/>
        </w:rPr>
      </w:pPr>
      <w:r w:rsidRPr="00EF17F0">
        <w:rPr>
          <w:rFonts w:cs="Times New Roman"/>
          <w:sz w:val="24"/>
          <w:lang w:eastAsia="x-none"/>
        </w:rPr>
        <w:t xml:space="preserve">Docker </w:t>
      </w:r>
      <w:proofErr w:type="spellStart"/>
      <w:r w:rsidRPr="00EF17F0">
        <w:rPr>
          <w:rFonts w:cs="Times New Roman"/>
          <w:sz w:val="24"/>
          <w:lang w:eastAsia="x-none"/>
        </w:rPr>
        <w:t>pull</w:t>
      </w:r>
      <w:proofErr w:type="spellEnd"/>
      <w:r w:rsidRPr="00EF17F0">
        <w:rPr>
          <w:rFonts w:cs="Times New Roman"/>
          <w:sz w:val="24"/>
          <w:lang w:eastAsia="x-none"/>
        </w:rPr>
        <w:t xml:space="preserve"> &lt;repositório da imagem&gt; </w:t>
      </w:r>
    </w:p>
    <w:p w14:paraId="31B2DB8E" w14:textId="77777777" w:rsidR="003E3881" w:rsidRPr="007F6F71" w:rsidRDefault="003E3881" w:rsidP="007579B3">
      <w:pPr>
        <w:spacing w:line="360" w:lineRule="auto"/>
        <w:ind w:left="708"/>
        <w:jc w:val="both"/>
        <w:rPr>
          <w:lang w:eastAsia="x-none"/>
        </w:rPr>
      </w:pPr>
      <w:r w:rsidRPr="007F6F71">
        <w:rPr>
          <w:lang w:eastAsia="x-none"/>
        </w:rPr>
        <w:t>É possível baixar a imagem para o cliente do docker local e poder construir “build” os containers de serviço com esta imagem associada.</w:t>
      </w:r>
    </w:p>
    <w:p w14:paraId="359DB54C" w14:textId="77D5CD60" w:rsidR="003E3881" w:rsidRPr="007F6F71" w:rsidRDefault="003E3881" w:rsidP="007579B3">
      <w:pPr>
        <w:spacing w:line="360" w:lineRule="auto"/>
        <w:ind w:left="708"/>
        <w:jc w:val="both"/>
        <w:rPr>
          <w:lang w:eastAsia="x-none"/>
        </w:rPr>
      </w:pPr>
    </w:p>
    <w:p w14:paraId="7E40EEDC" w14:textId="77777777" w:rsidR="003E3881" w:rsidRPr="007F6F71" w:rsidRDefault="003E3881" w:rsidP="007579B3">
      <w:pPr>
        <w:spacing w:line="360" w:lineRule="auto"/>
        <w:ind w:firstLine="708"/>
        <w:jc w:val="both"/>
        <w:rPr>
          <w:b/>
          <w:lang w:val="en-US" w:eastAsia="x-none"/>
        </w:rPr>
      </w:pPr>
      <w:proofErr w:type="spellStart"/>
      <w:r w:rsidRPr="007F6F71">
        <w:rPr>
          <w:b/>
          <w:lang w:val="en-US" w:eastAsia="x-none"/>
        </w:rPr>
        <w:t>Principais</w:t>
      </w:r>
      <w:proofErr w:type="spellEnd"/>
      <w:r w:rsidRPr="007F6F71">
        <w:rPr>
          <w:b/>
          <w:lang w:val="en-US" w:eastAsia="x-none"/>
        </w:rPr>
        <w:t xml:space="preserve"> commando do </w:t>
      </w:r>
      <w:proofErr w:type="spellStart"/>
      <w:r w:rsidRPr="007F6F71">
        <w:rPr>
          <w:b/>
          <w:lang w:val="en-US" w:eastAsia="x-none"/>
        </w:rPr>
        <w:t>Repositório</w:t>
      </w:r>
      <w:proofErr w:type="spellEnd"/>
      <w:r w:rsidRPr="007F6F71">
        <w:rPr>
          <w:b/>
          <w:lang w:val="en-US" w:eastAsia="x-none"/>
        </w:rPr>
        <w:t>:</w:t>
      </w:r>
    </w:p>
    <w:p w14:paraId="1C186E5A" w14:textId="77777777" w:rsidR="003E3881" w:rsidRPr="007F6F71" w:rsidRDefault="00CE0C88" w:rsidP="007579B3">
      <w:pPr>
        <w:numPr>
          <w:ilvl w:val="0"/>
          <w:numId w:val="23"/>
        </w:numPr>
        <w:spacing w:beforeAutospacing="1" w:afterAutospacing="1" w:line="360" w:lineRule="auto"/>
        <w:jc w:val="both"/>
        <w:rPr>
          <w:rFonts w:eastAsia="Times New Roman"/>
          <w:color w:val="000000" w:themeColor="text1"/>
        </w:rPr>
      </w:pPr>
      <w:hyperlink r:id="rId46" w:history="1">
        <w:proofErr w:type="gramStart"/>
        <w:r w:rsidR="003E3881" w:rsidRPr="007F6F71">
          <w:rPr>
            <w:rStyle w:val="CdigoHTML"/>
            <w:rFonts w:ascii="Times New Roman" w:hAnsi="Times New Roman" w:cs="Times New Roman"/>
            <w:color w:val="000000" w:themeColor="text1"/>
            <w:sz w:val="24"/>
            <w:szCs w:val="24"/>
          </w:rPr>
          <w:t>docker</w:t>
        </w:r>
        <w:proofErr w:type="gramEnd"/>
        <w:r w:rsidR="003E3881" w:rsidRPr="007F6F71">
          <w:rPr>
            <w:rStyle w:val="CdigoHTML"/>
            <w:rFonts w:ascii="Times New Roman" w:hAnsi="Times New Roman" w:cs="Times New Roman"/>
            <w:color w:val="000000" w:themeColor="text1"/>
            <w:sz w:val="24"/>
            <w:szCs w:val="24"/>
          </w:rPr>
          <w:t xml:space="preserve"> </w:t>
        </w:r>
        <w:proofErr w:type="spellStart"/>
        <w:r w:rsidR="003E3881" w:rsidRPr="007F6F71">
          <w:rPr>
            <w:rStyle w:val="CdigoHTML"/>
            <w:rFonts w:ascii="Times New Roman" w:hAnsi="Times New Roman" w:cs="Times New Roman"/>
            <w:color w:val="000000" w:themeColor="text1"/>
            <w:sz w:val="24"/>
            <w:szCs w:val="24"/>
          </w:rPr>
          <w:t>login</w:t>
        </w:r>
        <w:proofErr w:type="spellEnd"/>
      </w:hyperlink>
      <w:r w:rsidR="003E3881" w:rsidRPr="007F6F71">
        <w:rPr>
          <w:rFonts w:eastAsia="Times New Roman"/>
          <w:color w:val="000000" w:themeColor="text1"/>
        </w:rPr>
        <w:t> – Para fazer loggin no repositório.</w:t>
      </w:r>
    </w:p>
    <w:p w14:paraId="704E330E" w14:textId="77777777" w:rsidR="003E3881" w:rsidRPr="007F6F71" w:rsidRDefault="00CE0C88" w:rsidP="007579B3">
      <w:pPr>
        <w:numPr>
          <w:ilvl w:val="0"/>
          <w:numId w:val="23"/>
        </w:numPr>
        <w:spacing w:afterAutospacing="1" w:line="360" w:lineRule="auto"/>
        <w:jc w:val="both"/>
        <w:rPr>
          <w:rFonts w:eastAsia="Times New Roman"/>
          <w:color w:val="000000" w:themeColor="text1"/>
        </w:rPr>
      </w:pPr>
      <w:hyperlink r:id="rId47" w:history="1">
        <w:proofErr w:type="gramStart"/>
        <w:r w:rsidR="003E3881" w:rsidRPr="007F6F71">
          <w:rPr>
            <w:rStyle w:val="CdigoHTML"/>
            <w:rFonts w:ascii="Times New Roman" w:hAnsi="Times New Roman" w:cs="Times New Roman"/>
            <w:color w:val="000000" w:themeColor="text1"/>
            <w:sz w:val="24"/>
            <w:szCs w:val="24"/>
          </w:rPr>
          <w:t>docker</w:t>
        </w:r>
        <w:proofErr w:type="gramEnd"/>
        <w:r w:rsidR="003E3881" w:rsidRPr="007F6F71">
          <w:rPr>
            <w:rStyle w:val="CdigoHTML"/>
            <w:rFonts w:ascii="Times New Roman" w:hAnsi="Times New Roman" w:cs="Times New Roman"/>
            <w:color w:val="000000" w:themeColor="text1"/>
            <w:sz w:val="24"/>
            <w:szCs w:val="24"/>
          </w:rPr>
          <w:t xml:space="preserve"> </w:t>
        </w:r>
        <w:proofErr w:type="spellStart"/>
        <w:r w:rsidR="003E3881" w:rsidRPr="007F6F71">
          <w:rPr>
            <w:rStyle w:val="CdigoHTML"/>
            <w:rFonts w:ascii="Times New Roman" w:hAnsi="Times New Roman" w:cs="Times New Roman"/>
            <w:color w:val="000000" w:themeColor="text1"/>
            <w:sz w:val="24"/>
            <w:szCs w:val="24"/>
          </w:rPr>
          <w:t>logout</w:t>
        </w:r>
        <w:proofErr w:type="spellEnd"/>
      </w:hyperlink>
      <w:r w:rsidR="003E3881" w:rsidRPr="007F6F71">
        <w:rPr>
          <w:rFonts w:eastAsia="Times New Roman"/>
          <w:color w:val="000000" w:themeColor="text1"/>
        </w:rPr>
        <w:t xml:space="preserve"> – Para fazer </w:t>
      </w:r>
      <w:proofErr w:type="spellStart"/>
      <w:r w:rsidR="003E3881" w:rsidRPr="007F6F71">
        <w:rPr>
          <w:rFonts w:eastAsia="Times New Roman"/>
          <w:color w:val="000000" w:themeColor="text1"/>
        </w:rPr>
        <w:t>logout</w:t>
      </w:r>
      <w:proofErr w:type="spellEnd"/>
      <w:r w:rsidR="003E3881" w:rsidRPr="007F6F71">
        <w:rPr>
          <w:rFonts w:eastAsia="Times New Roman"/>
          <w:color w:val="000000" w:themeColor="text1"/>
        </w:rPr>
        <w:t xml:space="preserve"> do repositório.</w:t>
      </w:r>
    </w:p>
    <w:p w14:paraId="0309A16B" w14:textId="77777777" w:rsidR="003E3881" w:rsidRPr="007F6F71" w:rsidRDefault="00CE0C88" w:rsidP="007579B3">
      <w:pPr>
        <w:numPr>
          <w:ilvl w:val="0"/>
          <w:numId w:val="23"/>
        </w:numPr>
        <w:spacing w:afterAutospacing="1" w:line="360" w:lineRule="auto"/>
        <w:jc w:val="both"/>
        <w:rPr>
          <w:rFonts w:eastAsia="Times New Roman"/>
          <w:color w:val="000000" w:themeColor="text1"/>
        </w:rPr>
      </w:pPr>
      <w:hyperlink r:id="rId48" w:history="1">
        <w:proofErr w:type="gramStart"/>
        <w:r w:rsidR="003E3881" w:rsidRPr="007F6F71">
          <w:rPr>
            <w:rStyle w:val="CdigoHTML"/>
            <w:rFonts w:ascii="Times New Roman" w:hAnsi="Times New Roman" w:cs="Times New Roman"/>
            <w:color w:val="000000" w:themeColor="text1"/>
            <w:sz w:val="24"/>
            <w:szCs w:val="24"/>
          </w:rPr>
          <w:t>docker</w:t>
        </w:r>
        <w:proofErr w:type="gramEnd"/>
        <w:r w:rsidR="003E3881" w:rsidRPr="007F6F71">
          <w:rPr>
            <w:rStyle w:val="CdigoHTML"/>
            <w:rFonts w:ascii="Times New Roman" w:hAnsi="Times New Roman" w:cs="Times New Roman"/>
            <w:color w:val="000000" w:themeColor="text1"/>
            <w:sz w:val="24"/>
            <w:szCs w:val="24"/>
          </w:rPr>
          <w:t xml:space="preserve"> </w:t>
        </w:r>
        <w:proofErr w:type="spellStart"/>
        <w:r w:rsidR="003E3881" w:rsidRPr="007F6F71">
          <w:rPr>
            <w:rStyle w:val="CdigoHTML"/>
            <w:rFonts w:ascii="Times New Roman" w:hAnsi="Times New Roman" w:cs="Times New Roman"/>
            <w:color w:val="000000" w:themeColor="text1"/>
            <w:sz w:val="24"/>
            <w:szCs w:val="24"/>
          </w:rPr>
          <w:t>search</w:t>
        </w:r>
        <w:proofErr w:type="spellEnd"/>
      </w:hyperlink>
      <w:r w:rsidR="003E3881" w:rsidRPr="007F6F71">
        <w:rPr>
          <w:rFonts w:eastAsia="Times New Roman"/>
          <w:color w:val="000000" w:themeColor="text1"/>
        </w:rPr>
        <w:t> – Para fazer pesquisas nos registros das imagens no repositório.</w:t>
      </w:r>
    </w:p>
    <w:p w14:paraId="238226C4" w14:textId="77777777" w:rsidR="003E3881" w:rsidRPr="007F6F71" w:rsidRDefault="003E3881" w:rsidP="0035429F">
      <w:pPr>
        <w:spacing w:line="360" w:lineRule="auto"/>
        <w:rPr>
          <w:lang w:eastAsia="x-none"/>
        </w:rPr>
      </w:pPr>
    </w:p>
    <w:p w14:paraId="5315FD14" w14:textId="10669F7F" w:rsidR="003E3881" w:rsidRPr="007F6F71" w:rsidRDefault="003E2E56" w:rsidP="0035429F">
      <w:pPr>
        <w:pStyle w:val="Ttulo21"/>
        <w:jc w:val="left"/>
      </w:pPr>
      <w:bookmarkStart w:id="156" w:name="_Toc499555694"/>
      <w:r>
        <w:t>5</w:t>
      </w:r>
      <w:r w:rsidR="003E3881" w:rsidRPr="007F6F71">
        <w:t>.5 DOCKER CONTAINER</w:t>
      </w:r>
      <w:bookmarkEnd w:id="156"/>
    </w:p>
    <w:p w14:paraId="0D9ACAE0" w14:textId="08505121" w:rsidR="003E3881" w:rsidRPr="007F6F71" w:rsidRDefault="003E3881" w:rsidP="007579B3">
      <w:pPr>
        <w:spacing w:line="360" w:lineRule="auto"/>
        <w:jc w:val="both"/>
        <w:rPr>
          <w:lang w:val="x-none" w:eastAsia="x-none"/>
        </w:rPr>
      </w:pPr>
      <w:r w:rsidRPr="007F6F71">
        <w:rPr>
          <w:lang w:val="x-none" w:eastAsia="x-none"/>
        </w:rPr>
        <w:tab/>
        <w:t>Uma das definições que encontrei na documentação oficial</w:t>
      </w:r>
      <w:r w:rsidR="00243052">
        <w:rPr>
          <w:lang w:val="x-none" w:eastAsia="x-none"/>
        </w:rPr>
        <w:t xml:space="preserve"> [23]</w:t>
      </w:r>
      <w:r w:rsidR="00542227">
        <w:rPr>
          <w:lang w:val="x-none" w:eastAsia="x-none"/>
        </w:rPr>
        <w:t>:</w:t>
      </w:r>
      <w:r w:rsidRPr="007F6F71">
        <w:rPr>
          <w:lang w:val="x-none" w:eastAsia="x-none"/>
        </w:rPr>
        <w:t xml:space="preserve"> </w:t>
      </w:r>
    </w:p>
    <w:p w14:paraId="0665A85A" w14:textId="0C4517DD" w:rsidR="003E3881" w:rsidRPr="007F6F71" w:rsidRDefault="003E3881" w:rsidP="007579B3">
      <w:pPr>
        <w:spacing w:line="360" w:lineRule="auto"/>
        <w:ind w:left="2268"/>
        <w:jc w:val="both"/>
        <w:rPr>
          <w:lang w:val="x-none" w:eastAsia="x-none"/>
        </w:rPr>
      </w:pPr>
      <w:r w:rsidRPr="007F6F71">
        <w:rPr>
          <w:lang w:val="x-none" w:eastAsia="x-none"/>
        </w:rPr>
        <w:t xml:space="preserve">Tradução nossa, </w:t>
      </w:r>
      <w:r w:rsidR="0074055E">
        <w:rPr>
          <w:lang w:val="x-none" w:eastAsia="x-none"/>
        </w:rPr>
        <w:t>“</w:t>
      </w:r>
      <w:r w:rsidRPr="007F6F71">
        <w:rPr>
          <w:lang w:val="x-none" w:eastAsia="x-none"/>
        </w:rPr>
        <w:t>Container é uma instância em tempo de execução da imagem</w:t>
      </w:r>
      <w:r w:rsidR="00F42717">
        <w:rPr>
          <w:lang w:val="x-none" w:eastAsia="x-none"/>
        </w:rPr>
        <w:t>.</w:t>
      </w:r>
      <w:r w:rsidRPr="007F6F71">
        <w:rPr>
          <w:lang w:val="x-none" w:eastAsia="x-none"/>
        </w:rPr>
        <w:t>”</w:t>
      </w:r>
    </w:p>
    <w:p w14:paraId="04F84849" w14:textId="77777777" w:rsidR="003E3881" w:rsidRPr="007F6F71" w:rsidRDefault="003E3881" w:rsidP="007579B3">
      <w:pPr>
        <w:spacing w:line="360" w:lineRule="auto"/>
        <w:ind w:firstLine="708"/>
        <w:jc w:val="both"/>
        <w:rPr>
          <w:lang w:val="x-none" w:eastAsia="x-none"/>
        </w:rPr>
      </w:pPr>
      <w:r w:rsidRPr="007F6F71">
        <w:rPr>
          <w:lang w:val="x-none" w:eastAsia="x-none"/>
        </w:rPr>
        <w:lastRenderedPageBreak/>
        <w:t>O Docker container consiste:</w:t>
      </w:r>
    </w:p>
    <w:p w14:paraId="43F9C5DA" w14:textId="77777777" w:rsidR="003E3881" w:rsidRPr="00EF17F0" w:rsidRDefault="003E3881" w:rsidP="00177142">
      <w:pPr>
        <w:pStyle w:val="PargrafodaLista"/>
        <w:numPr>
          <w:ilvl w:val="1"/>
          <w:numId w:val="23"/>
        </w:numPr>
        <w:rPr>
          <w:rFonts w:cs="Times New Roman"/>
          <w:sz w:val="24"/>
          <w:lang w:val="x-none" w:eastAsia="x-none"/>
        </w:rPr>
      </w:pPr>
      <w:r w:rsidRPr="00EF17F0">
        <w:rPr>
          <w:rFonts w:cs="Times New Roman"/>
          <w:sz w:val="24"/>
          <w:lang w:val="x-none" w:eastAsia="x-none"/>
        </w:rPr>
        <w:t>Docker imagem</w:t>
      </w:r>
    </w:p>
    <w:p w14:paraId="602811E9" w14:textId="77777777" w:rsidR="003E3881" w:rsidRPr="00EF17F0" w:rsidRDefault="003E3881" w:rsidP="007579B3">
      <w:pPr>
        <w:pStyle w:val="PargrafodaLista"/>
        <w:numPr>
          <w:ilvl w:val="1"/>
          <w:numId w:val="23"/>
        </w:numPr>
        <w:rPr>
          <w:rFonts w:cs="Times New Roman"/>
          <w:sz w:val="24"/>
          <w:lang w:val="x-none" w:eastAsia="x-none"/>
        </w:rPr>
      </w:pPr>
      <w:r w:rsidRPr="00EF17F0">
        <w:rPr>
          <w:rFonts w:cs="Times New Roman"/>
          <w:sz w:val="24"/>
          <w:lang w:val="x-none" w:eastAsia="x-none"/>
        </w:rPr>
        <w:t>Ambiente de execução</w:t>
      </w:r>
    </w:p>
    <w:p w14:paraId="7C44100D" w14:textId="77777777" w:rsidR="003E3881" w:rsidRPr="00EF17F0" w:rsidRDefault="003E3881" w:rsidP="007579B3">
      <w:pPr>
        <w:pStyle w:val="PargrafodaLista"/>
        <w:numPr>
          <w:ilvl w:val="1"/>
          <w:numId w:val="23"/>
        </w:numPr>
        <w:rPr>
          <w:rFonts w:cs="Times New Roman"/>
          <w:sz w:val="24"/>
          <w:lang w:val="x-none" w:eastAsia="x-none"/>
        </w:rPr>
      </w:pPr>
      <w:r w:rsidRPr="00EF17F0">
        <w:rPr>
          <w:rFonts w:cs="Times New Roman"/>
          <w:sz w:val="24"/>
          <w:lang w:val="x-none" w:eastAsia="x-none"/>
        </w:rPr>
        <w:t>Instruções principais</w:t>
      </w:r>
    </w:p>
    <w:p w14:paraId="5A28BEF4" w14:textId="51B12797" w:rsidR="003E3881" w:rsidRPr="007F6F71" w:rsidRDefault="003E3881" w:rsidP="007579B3">
      <w:pPr>
        <w:spacing w:line="360" w:lineRule="auto"/>
        <w:ind w:firstLine="708"/>
        <w:jc w:val="both"/>
        <w:rPr>
          <w:lang w:val="x-none" w:eastAsia="x-none"/>
        </w:rPr>
      </w:pPr>
      <w:r w:rsidRPr="007F6F71">
        <w:rPr>
          <w:lang w:val="x-none" w:eastAsia="x-none"/>
        </w:rPr>
        <w:t xml:space="preserve">Conforme </w:t>
      </w:r>
      <w:r w:rsidR="00B60C04">
        <w:rPr>
          <w:lang w:val="x-none" w:eastAsia="x-none"/>
        </w:rPr>
        <w:t>em capítulos anteriores</w:t>
      </w:r>
      <w:r w:rsidRPr="007F6F71">
        <w:rPr>
          <w:lang w:val="x-none" w:eastAsia="x-none"/>
        </w:rPr>
        <w:t xml:space="preserve"> desta publicação o Docker container utiliza todos os conceitos do LXC container. Sendo o mesmo uma conjunto de instruções formado pela construção da imagem, ou download da imagem do Docker Hub e tem como premissa a execução de um serviço.</w:t>
      </w:r>
    </w:p>
    <w:p w14:paraId="683276C6" w14:textId="77777777" w:rsidR="003E3881" w:rsidRPr="007F6F71" w:rsidRDefault="003E3881" w:rsidP="007579B3">
      <w:pPr>
        <w:spacing w:line="360" w:lineRule="auto"/>
        <w:ind w:firstLine="708"/>
        <w:jc w:val="both"/>
        <w:rPr>
          <w:lang w:val="x-none" w:eastAsia="x-none"/>
        </w:rPr>
      </w:pPr>
      <w:r w:rsidRPr="007F6F71">
        <w:rPr>
          <w:lang w:val="x-none" w:eastAsia="x-none"/>
        </w:rPr>
        <w:t xml:space="preserve">A tabela a seguir mostra todos os containers de serviço existentes no meu estudo de caso. Todos os parâmetros para a construção do container são definidos nos arquivos do Docker file e Docker-compose o mesmo somente é uma instrância de execução do serviço descreitos nesses arquivos. </w:t>
      </w:r>
    </w:p>
    <w:p w14:paraId="7303657D" w14:textId="77777777" w:rsidR="003E3881" w:rsidRPr="007F6F71" w:rsidRDefault="003E3881" w:rsidP="007579B3">
      <w:pPr>
        <w:spacing w:line="360" w:lineRule="auto"/>
        <w:ind w:firstLine="708"/>
        <w:jc w:val="both"/>
        <w:rPr>
          <w:lang w:val="x-none" w:eastAsia="x-none"/>
        </w:rPr>
      </w:pPr>
      <w:r w:rsidRPr="007F6F71">
        <w:rPr>
          <w:lang w:val="x-none" w:eastAsia="x-none"/>
        </w:rPr>
        <w:t>A tabela foi informada através da execução do comando:</w:t>
      </w:r>
    </w:p>
    <w:p w14:paraId="64596B43" w14:textId="6D13DCF5" w:rsidR="003E3881" w:rsidRPr="00EF17F0" w:rsidRDefault="00C33287" w:rsidP="00177142">
      <w:pPr>
        <w:pStyle w:val="PargrafodaLista"/>
        <w:numPr>
          <w:ilvl w:val="1"/>
          <w:numId w:val="23"/>
        </w:numPr>
        <w:rPr>
          <w:rFonts w:cs="Times New Roman"/>
          <w:sz w:val="24"/>
          <w:lang w:val="x-none" w:eastAsia="x-none"/>
        </w:rPr>
      </w:pPr>
      <w:r w:rsidRPr="00EF17F0">
        <w:rPr>
          <w:rFonts w:cs="Times New Roman"/>
          <w:sz w:val="24"/>
          <w:lang w:val="x-none" w:eastAsia="x-none"/>
        </w:rPr>
        <w:t>d</w:t>
      </w:r>
      <w:r w:rsidR="003E3881" w:rsidRPr="00EF17F0">
        <w:rPr>
          <w:rFonts w:cs="Times New Roman"/>
          <w:sz w:val="24"/>
          <w:lang w:val="x-none" w:eastAsia="x-none"/>
        </w:rPr>
        <w:t>ocker container ls</w:t>
      </w:r>
    </w:p>
    <w:p w14:paraId="5574D71C" w14:textId="77777777" w:rsidR="003E3881" w:rsidRPr="007F6F71" w:rsidRDefault="003E3881" w:rsidP="0035429F">
      <w:pPr>
        <w:spacing w:line="360" w:lineRule="auto"/>
        <w:rPr>
          <w:lang w:val="x-none" w:eastAsia="x-none"/>
        </w:rPr>
      </w:pPr>
    </w:p>
    <w:p w14:paraId="7E6D2AFB" w14:textId="186A344E" w:rsidR="003E3881" w:rsidRPr="007F6F71" w:rsidRDefault="003E3881" w:rsidP="0035429F">
      <w:pPr>
        <w:pStyle w:val="Legenda"/>
        <w:keepNext/>
        <w:spacing w:line="360" w:lineRule="auto"/>
        <w:rPr>
          <w:rFonts w:cs="Times New Roman"/>
        </w:rPr>
      </w:pPr>
      <w:bookmarkStart w:id="157" w:name="_Toc499287274"/>
      <w:r w:rsidRPr="007F6F71">
        <w:rPr>
          <w:rFonts w:cs="Times New Roman"/>
        </w:rPr>
        <w:t xml:space="preserve">Tabela </w:t>
      </w:r>
      <w:r w:rsidRPr="007F6F71">
        <w:rPr>
          <w:rFonts w:cs="Times New Roman"/>
        </w:rPr>
        <w:fldChar w:fldCharType="begin"/>
      </w:r>
      <w:r w:rsidRPr="007F6F71">
        <w:rPr>
          <w:rFonts w:cs="Times New Roman"/>
        </w:rPr>
        <w:instrText xml:space="preserve"> SEQ Tabela \* ARABIC </w:instrText>
      </w:r>
      <w:r w:rsidRPr="007F6F71">
        <w:rPr>
          <w:rFonts w:cs="Times New Roman"/>
        </w:rPr>
        <w:fldChar w:fldCharType="separate"/>
      </w:r>
      <w:r w:rsidRPr="007F6F71">
        <w:rPr>
          <w:rFonts w:cs="Times New Roman"/>
          <w:noProof/>
        </w:rPr>
        <w:t>2</w:t>
      </w:r>
      <w:r w:rsidRPr="007F6F71">
        <w:rPr>
          <w:rFonts w:cs="Times New Roman"/>
          <w:noProof/>
        </w:rPr>
        <w:fldChar w:fldCharType="end"/>
      </w:r>
      <w:r w:rsidRPr="007F6F71">
        <w:rPr>
          <w:rFonts w:cs="Times New Roman"/>
        </w:rPr>
        <w:t xml:space="preserve"> - Tabela de containers utilizadas no Estudo de Caso. </w:t>
      </w:r>
      <w:r w:rsidR="00266767" w:rsidRPr="007F6F71">
        <w:rPr>
          <w:rFonts w:cs="Times New Roman"/>
        </w:rPr>
        <w:t xml:space="preserve">Fonte: </w:t>
      </w:r>
      <w:r w:rsidRPr="007F6F71">
        <w:rPr>
          <w:rFonts w:cs="Times New Roman"/>
        </w:rPr>
        <w:t>Próprio Autor</w:t>
      </w:r>
      <w:bookmarkEnd w:id="157"/>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00"/>
        <w:gridCol w:w="1610"/>
        <w:gridCol w:w="1207"/>
        <w:gridCol w:w="1073"/>
        <w:gridCol w:w="918"/>
        <w:gridCol w:w="1213"/>
        <w:gridCol w:w="1610"/>
      </w:tblGrid>
      <w:tr w:rsidR="003E3881" w:rsidRPr="007F6F71" w14:paraId="7CF628BF" w14:textId="77777777" w:rsidTr="00C83DC4">
        <w:tc>
          <w:tcPr>
            <w:tcW w:w="1319" w:type="dxa"/>
          </w:tcPr>
          <w:p w14:paraId="3D16C8E8" w14:textId="77777777" w:rsidR="003E3881" w:rsidRPr="007F6F71" w:rsidRDefault="003E3881" w:rsidP="0035429F">
            <w:pPr>
              <w:spacing w:line="360" w:lineRule="auto"/>
              <w:rPr>
                <w:lang w:val="x-none" w:eastAsia="x-none"/>
              </w:rPr>
            </w:pPr>
            <w:r w:rsidRPr="007F6F71">
              <w:rPr>
                <w:lang w:val="x-none" w:eastAsia="x-none"/>
              </w:rPr>
              <w:t>CONTAINER ID</w:t>
            </w:r>
          </w:p>
        </w:tc>
        <w:tc>
          <w:tcPr>
            <w:tcW w:w="1634" w:type="dxa"/>
          </w:tcPr>
          <w:p w14:paraId="2E265183" w14:textId="77777777" w:rsidR="003E3881" w:rsidRPr="007F6F71" w:rsidRDefault="003E3881" w:rsidP="0035429F">
            <w:pPr>
              <w:spacing w:line="360" w:lineRule="auto"/>
              <w:rPr>
                <w:lang w:val="x-none" w:eastAsia="x-none"/>
              </w:rPr>
            </w:pPr>
            <w:r w:rsidRPr="007F6F71">
              <w:rPr>
                <w:lang w:val="x-none" w:eastAsia="x-none"/>
              </w:rPr>
              <w:t>IMAGE</w:t>
            </w:r>
          </w:p>
        </w:tc>
        <w:tc>
          <w:tcPr>
            <w:tcW w:w="1225" w:type="dxa"/>
          </w:tcPr>
          <w:p w14:paraId="0F11D148" w14:textId="77777777" w:rsidR="003E3881" w:rsidRPr="007F6F71" w:rsidRDefault="003E3881" w:rsidP="0035429F">
            <w:pPr>
              <w:spacing w:line="360" w:lineRule="auto"/>
              <w:rPr>
                <w:lang w:val="x-none" w:eastAsia="x-none"/>
              </w:rPr>
            </w:pPr>
            <w:r w:rsidRPr="007F6F71">
              <w:rPr>
                <w:lang w:val="x-none" w:eastAsia="x-none"/>
              </w:rPr>
              <w:t>COMMAND</w:t>
            </w:r>
          </w:p>
        </w:tc>
        <w:tc>
          <w:tcPr>
            <w:tcW w:w="1088" w:type="dxa"/>
          </w:tcPr>
          <w:p w14:paraId="39965D98" w14:textId="77777777" w:rsidR="003E3881" w:rsidRPr="007F6F71" w:rsidRDefault="003E3881" w:rsidP="0035429F">
            <w:pPr>
              <w:spacing w:line="360" w:lineRule="auto"/>
              <w:rPr>
                <w:lang w:val="x-none" w:eastAsia="x-none"/>
              </w:rPr>
            </w:pPr>
            <w:r w:rsidRPr="007F6F71">
              <w:rPr>
                <w:lang w:val="x-none" w:eastAsia="x-none"/>
              </w:rPr>
              <w:t>CREATED</w:t>
            </w:r>
          </w:p>
        </w:tc>
        <w:tc>
          <w:tcPr>
            <w:tcW w:w="931" w:type="dxa"/>
          </w:tcPr>
          <w:p w14:paraId="58917106" w14:textId="77777777" w:rsidR="003E3881" w:rsidRPr="007F6F71" w:rsidRDefault="003E3881" w:rsidP="0035429F">
            <w:pPr>
              <w:spacing w:line="360" w:lineRule="auto"/>
              <w:rPr>
                <w:lang w:val="x-none" w:eastAsia="x-none"/>
              </w:rPr>
            </w:pPr>
            <w:r w:rsidRPr="007F6F71">
              <w:rPr>
                <w:lang w:val="x-none" w:eastAsia="x-none"/>
              </w:rPr>
              <w:t>STATUS</w:t>
            </w:r>
          </w:p>
        </w:tc>
        <w:tc>
          <w:tcPr>
            <w:tcW w:w="1230" w:type="dxa"/>
          </w:tcPr>
          <w:p w14:paraId="5EA9E718" w14:textId="77777777" w:rsidR="003E3881" w:rsidRPr="007F6F71" w:rsidRDefault="003E3881" w:rsidP="0035429F">
            <w:pPr>
              <w:spacing w:line="360" w:lineRule="auto"/>
              <w:rPr>
                <w:lang w:val="x-none" w:eastAsia="x-none"/>
              </w:rPr>
            </w:pPr>
            <w:r w:rsidRPr="007F6F71">
              <w:rPr>
                <w:lang w:val="x-none" w:eastAsia="x-none"/>
              </w:rPr>
              <w:t>PORTS</w:t>
            </w:r>
          </w:p>
        </w:tc>
        <w:tc>
          <w:tcPr>
            <w:tcW w:w="1634" w:type="dxa"/>
          </w:tcPr>
          <w:p w14:paraId="37135D7C" w14:textId="77777777" w:rsidR="003E3881" w:rsidRPr="007F6F71" w:rsidRDefault="003E3881" w:rsidP="0035429F">
            <w:pPr>
              <w:spacing w:line="360" w:lineRule="auto"/>
              <w:rPr>
                <w:lang w:val="x-none" w:eastAsia="x-none"/>
              </w:rPr>
            </w:pPr>
            <w:r w:rsidRPr="007F6F71">
              <w:rPr>
                <w:lang w:val="x-none" w:eastAsia="x-none"/>
              </w:rPr>
              <w:t>NAMES</w:t>
            </w:r>
          </w:p>
        </w:tc>
      </w:tr>
      <w:tr w:rsidR="003E3881" w:rsidRPr="007F6F71" w14:paraId="75A91F06" w14:textId="77777777" w:rsidTr="00C83DC4">
        <w:tc>
          <w:tcPr>
            <w:tcW w:w="1319" w:type="dxa"/>
          </w:tcPr>
          <w:p w14:paraId="0A862B44" w14:textId="77777777" w:rsidR="003E3881" w:rsidRPr="007F6F71" w:rsidRDefault="003E3881" w:rsidP="0035429F">
            <w:pPr>
              <w:spacing w:line="360" w:lineRule="auto"/>
              <w:rPr>
                <w:lang w:val="x-none" w:eastAsia="x-none"/>
              </w:rPr>
            </w:pPr>
            <w:r w:rsidRPr="007F6F71">
              <w:rPr>
                <w:lang w:val="x-none" w:eastAsia="x-none"/>
              </w:rPr>
              <w:t>c7cc8808836d</w:t>
            </w:r>
          </w:p>
        </w:tc>
        <w:tc>
          <w:tcPr>
            <w:tcW w:w="1634" w:type="dxa"/>
          </w:tcPr>
          <w:p w14:paraId="58367730" w14:textId="77777777" w:rsidR="003E3881" w:rsidRPr="007F6F71" w:rsidRDefault="003E3881" w:rsidP="0035429F">
            <w:pPr>
              <w:spacing w:line="360" w:lineRule="auto"/>
              <w:rPr>
                <w:lang w:val="x-none" w:eastAsia="x-none"/>
              </w:rPr>
            </w:pPr>
            <w:r w:rsidRPr="007F6F71">
              <w:rPr>
                <w:lang w:val="x-none" w:eastAsia="x-none"/>
              </w:rPr>
              <w:t>phalanx_worker</w:t>
            </w:r>
          </w:p>
        </w:tc>
        <w:tc>
          <w:tcPr>
            <w:tcW w:w="1225" w:type="dxa"/>
          </w:tcPr>
          <w:p w14:paraId="3C876213" w14:textId="77777777" w:rsidR="003E3881" w:rsidRPr="007F6F71" w:rsidRDefault="003E3881" w:rsidP="0035429F">
            <w:pPr>
              <w:spacing w:line="360" w:lineRule="auto"/>
              <w:rPr>
                <w:lang w:val="x-none" w:eastAsia="x-none"/>
              </w:rPr>
            </w:pPr>
            <w:r w:rsidRPr="007F6F71">
              <w:rPr>
                <w:lang w:val="x-none" w:eastAsia="x-none"/>
              </w:rPr>
              <w:t>"bundle exec sidekiq"</w:t>
            </w:r>
          </w:p>
        </w:tc>
        <w:tc>
          <w:tcPr>
            <w:tcW w:w="1088" w:type="dxa"/>
          </w:tcPr>
          <w:p w14:paraId="30CA537C" w14:textId="77777777" w:rsidR="003E3881" w:rsidRPr="007F6F71" w:rsidRDefault="003E3881" w:rsidP="0035429F">
            <w:pPr>
              <w:spacing w:line="360" w:lineRule="auto"/>
              <w:rPr>
                <w:lang w:val="x-none" w:eastAsia="x-none"/>
              </w:rPr>
            </w:pPr>
            <w:r w:rsidRPr="007F6F71">
              <w:rPr>
                <w:lang w:val="x-none" w:eastAsia="x-none"/>
              </w:rPr>
              <w:t>4 days ago</w:t>
            </w:r>
          </w:p>
        </w:tc>
        <w:tc>
          <w:tcPr>
            <w:tcW w:w="931" w:type="dxa"/>
          </w:tcPr>
          <w:p w14:paraId="5CF19B0E" w14:textId="77777777" w:rsidR="003E3881" w:rsidRPr="007F6F71" w:rsidRDefault="003E3881" w:rsidP="0035429F">
            <w:pPr>
              <w:spacing w:line="360" w:lineRule="auto"/>
              <w:rPr>
                <w:lang w:val="x-none" w:eastAsia="x-none"/>
              </w:rPr>
            </w:pPr>
            <w:r w:rsidRPr="007F6F71">
              <w:rPr>
                <w:lang w:val="x-none" w:eastAsia="x-none"/>
              </w:rPr>
              <w:t>Up 4 days</w:t>
            </w:r>
          </w:p>
        </w:tc>
        <w:tc>
          <w:tcPr>
            <w:tcW w:w="1230" w:type="dxa"/>
          </w:tcPr>
          <w:p w14:paraId="3BD64E37" w14:textId="77777777" w:rsidR="003E3881" w:rsidRPr="007F6F71" w:rsidRDefault="003E3881" w:rsidP="0035429F">
            <w:pPr>
              <w:spacing w:line="360" w:lineRule="auto"/>
              <w:rPr>
                <w:lang w:val="x-none" w:eastAsia="x-none"/>
              </w:rPr>
            </w:pPr>
            <w:r w:rsidRPr="007F6F71">
              <w:rPr>
                <w:lang w:val="x-none" w:eastAsia="x-none"/>
              </w:rPr>
              <w:t>80/tcp, 300/tcp, 9000/tcp</w:t>
            </w:r>
          </w:p>
        </w:tc>
        <w:tc>
          <w:tcPr>
            <w:tcW w:w="1634" w:type="dxa"/>
          </w:tcPr>
          <w:p w14:paraId="27835D90" w14:textId="77777777" w:rsidR="003E3881" w:rsidRPr="007F6F71" w:rsidRDefault="003E3881" w:rsidP="0035429F">
            <w:pPr>
              <w:spacing w:line="360" w:lineRule="auto"/>
              <w:rPr>
                <w:lang w:val="x-none" w:eastAsia="x-none"/>
              </w:rPr>
            </w:pPr>
            <w:r w:rsidRPr="007F6F71">
              <w:rPr>
                <w:lang w:val="x-none" w:eastAsia="x-none"/>
              </w:rPr>
              <w:t>phalanx_worker_1</w:t>
            </w:r>
          </w:p>
        </w:tc>
      </w:tr>
      <w:tr w:rsidR="003E3881" w:rsidRPr="007F6F71" w14:paraId="43B4345D" w14:textId="77777777" w:rsidTr="00C83DC4">
        <w:tc>
          <w:tcPr>
            <w:tcW w:w="1319" w:type="dxa"/>
          </w:tcPr>
          <w:p w14:paraId="74180E7B" w14:textId="77777777" w:rsidR="003E3881" w:rsidRPr="007F6F71" w:rsidRDefault="003E3881" w:rsidP="0035429F">
            <w:pPr>
              <w:spacing w:line="360" w:lineRule="auto"/>
              <w:rPr>
                <w:lang w:val="x-none" w:eastAsia="x-none"/>
              </w:rPr>
            </w:pPr>
            <w:r w:rsidRPr="007F6F71">
              <w:rPr>
                <w:lang w:val="x-none" w:eastAsia="x-none"/>
              </w:rPr>
              <w:t>caf0ecd83c4f</w:t>
            </w:r>
          </w:p>
        </w:tc>
        <w:tc>
          <w:tcPr>
            <w:tcW w:w="1634" w:type="dxa"/>
          </w:tcPr>
          <w:p w14:paraId="59F074B3" w14:textId="77777777" w:rsidR="003E3881" w:rsidRPr="007F6F71" w:rsidRDefault="003E3881" w:rsidP="0035429F">
            <w:pPr>
              <w:spacing w:line="360" w:lineRule="auto"/>
              <w:rPr>
                <w:lang w:val="x-none" w:eastAsia="x-none"/>
              </w:rPr>
            </w:pPr>
            <w:r w:rsidRPr="007F6F71">
              <w:rPr>
                <w:lang w:val="x-none" w:eastAsia="x-none"/>
              </w:rPr>
              <w:t>phalanx_app</w:t>
            </w:r>
          </w:p>
        </w:tc>
        <w:tc>
          <w:tcPr>
            <w:tcW w:w="1225" w:type="dxa"/>
          </w:tcPr>
          <w:p w14:paraId="78B9E625" w14:textId="77777777" w:rsidR="003E3881" w:rsidRPr="007F6F71" w:rsidRDefault="003E3881" w:rsidP="0035429F">
            <w:pPr>
              <w:spacing w:line="360" w:lineRule="auto"/>
              <w:rPr>
                <w:lang w:val="x-none" w:eastAsia="x-none"/>
              </w:rPr>
            </w:pPr>
            <w:r w:rsidRPr="007F6F71">
              <w:rPr>
                <w:lang w:val="x-none" w:eastAsia="x-none"/>
              </w:rPr>
              <w:t>"bundle exec rails..."</w:t>
            </w:r>
          </w:p>
        </w:tc>
        <w:tc>
          <w:tcPr>
            <w:tcW w:w="1088" w:type="dxa"/>
          </w:tcPr>
          <w:p w14:paraId="0EBF0198" w14:textId="77777777" w:rsidR="003E3881" w:rsidRPr="007F6F71" w:rsidRDefault="003E3881" w:rsidP="0035429F">
            <w:pPr>
              <w:spacing w:line="360" w:lineRule="auto"/>
              <w:rPr>
                <w:lang w:val="x-none" w:eastAsia="x-none"/>
              </w:rPr>
            </w:pPr>
            <w:r w:rsidRPr="007F6F71">
              <w:rPr>
                <w:lang w:val="x-none" w:eastAsia="x-none"/>
              </w:rPr>
              <w:t>4 days ago</w:t>
            </w:r>
          </w:p>
        </w:tc>
        <w:tc>
          <w:tcPr>
            <w:tcW w:w="931" w:type="dxa"/>
          </w:tcPr>
          <w:p w14:paraId="50ACEA47" w14:textId="77777777" w:rsidR="003E3881" w:rsidRPr="007F6F71" w:rsidRDefault="003E3881" w:rsidP="0035429F">
            <w:pPr>
              <w:spacing w:line="360" w:lineRule="auto"/>
              <w:rPr>
                <w:lang w:val="x-none" w:eastAsia="x-none"/>
              </w:rPr>
            </w:pPr>
            <w:r w:rsidRPr="007F6F71">
              <w:rPr>
                <w:lang w:val="x-none" w:eastAsia="x-none"/>
              </w:rPr>
              <w:t>Up 4 days</w:t>
            </w:r>
          </w:p>
        </w:tc>
        <w:tc>
          <w:tcPr>
            <w:tcW w:w="1230" w:type="dxa"/>
          </w:tcPr>
          <w:p w14:paraId="14A47944" w14:textId="77777777" w:rsidR="003E3881" w:rsidRPr="007F6F71" w:rsidRDefault="003E3881" w:rsidP="0035429F">
            <w:pPr>
              <w:spacing w:line="360" w:lineRule="auto"/>
              <w:rPr>
                <w:lang w:val="x-none" w:eastAsia="x-none"/>
              </w:rPr>
            </w:pPr>
            <w:r w:rsidRPr="007F6F71">
              <w:rPr>
                <w:lang w:val="x-none" w:eastAsia="x-none"/>
              </w:rPr>
              <w:t>80/tcp, 300/tcp, 9000/tcp, 0.0.0.0:3001-&gt;3000/tcp</w:t>
            </w:r>
          </w:p>
        </w:tc>
        <w:tc>
          <w:tcPr>
            <w:tcW w:w="1634" w:type="dxa"/>
          </w:tcPr>
          <w:p w14:paraId="04CCE685" w14:textId="77777777" w:rsidR="003E3881" w:rsidRPr="007F6F71" w:rsidRDefault="003E3881" w:rsidP="0035429F">
            <w:pPr>
              <w:spacing w:line="360" w:lineRule="auto"/>
              <w:rPr>
                <w:lang w:val="x-none" w:eastAsia="x-none"/>
              </w:rPr>
            </w:pPr>
            <w:r w:rsidRPr="007F6F71">
              <w:rPr>
                <w:lang w:val="x-none" w:eastAsia="x-none"/>
              </w:rPr>
              <w:t>phalanx_app_1</w:t>
            </w:r>
          </w:p>
        </w:tc>
      </w:tr>
      <w:tr w:rsidR="003E3881" w:rsidRPr="007F6F71" w14:paraId="22D350F2" w14:textId="77777777" w:rsidTr="00C83DC4">
        <w:tc>
          <w:tcPr>
            <w:tcW w:w="1319" w:type="dxa"/>
          </w:tcPr>
          <w:p w14:paraId="7349A887" w14:textId="77777777" w:rsidR="003E3881" w:rsidRPr="007F6F71" w:rsidRDefault="003E3881" w:rsidP="0035429F">
            <w:pPr>
              <w:spacing w:line="360" w:lineRule="auto"/>
              <w:rPr>
                <w:lang w:val="x-none" w:eastAsia="x-none"/>
              </w:rPr>
            </w:pPr>
            <w:r w:rsidRPr="007F6F71">
              <w:rPr>
                <w:lang w:val="x-none" w:eastAsia="x-none"/>
              </w:rPr>
              <w:t>3c45af618d36</w:t>
            </w:r>
          </w:p>
        </w:tc>
        <w:tc>
          <w:tcPr>
            <w:tcW w:w="1634" w:type="dxa"/>
          </w:tcPr>
          <w:p w14:paraId="6BD32D97" w14:textId="77777777" w:rsidR="003E3881" w:rsidRPr="007F6F71" w:rsidRDefault="003E3881" w:rsidP="0035429F">
            <w:pPr>
              <w:spacing w:line="360" w:lineRule="auto"/>
              <w:rPr>
                <w:lang w:val="x-none" w:eastAsia="x-none"/>
              </w:rPr>
            </w:pPr>
            <w:r w:rsidRPr="007F6F71">
              <w:rPr>
                <w:lang w:val="x-none" w:eastAsia="x-none"/>
              </w:rPr>
              <w:t>redis:3.2-alpine</w:t>
            </w:r>
          </w:p>
        </w:tc>
        <w:tc>
          <w:tcPr>
            <w:tcW w:w="1225" w:type="dxa"/>
          </w:tcPr>
          <w:p w14:paraId="1F88DF16" w14:textId="77777777" w:rsidR="003E3881" w:rsidRPr="007F6F71" w:rsidRDefault="003E3881" w:rsidP="0035429F">
            <w:pPr>
              <w:spacing w:line="360" w:lineRule="auto"/>
              <w:rPr>
                <w:lang w:val="x-none" w:eastAsia="x-none"/>
              </w:rPr>
            </w:pPr>
            <w:r w:rsidRPr="007F6F71">
              <w:rPr>
                <w:lang w:val="x-none" w:eastAsia="x-none"/>
              </w:rPr>
              <w:t>"docker-entrypoint..."</w:t>
            </w:r>
          </w:p>
        </w:tc>
        <w:tc>
          <w:tcPr>
            <w:tcW w:w="1088" w:type="dxa"/>
          </w:tcPr>
          <w:p w14:paraId="60E311C0" w14:textId="77777777" w:rsidR="003E3881" w:rsidRPr="007F6F71" w:rsidRDefault="003E3881" w:rsidP="0035429F">
            <w:pPr>
              <w:spacing w:line="360" w:lineRule="auto"/>
              <w:rPr>
                <w:lang w:val="x-none" w:eastAsia="x-none"/>
              </w:rPr>
            </w:pPr>
            <w:r w:rsidRPr="007F6F71">
              <w:rPr>
                <w:lang w:val="x-none" w:eastAsia="x-none"/>
              </w:rPr>
              <w:t>4 days ago</w:t>
            </w:r>
          </w:p>
        </w:tc>
        <w:tc>
          <w:tcPr>
            <w:tcW w:w="931" w:type="dxa"/>
          </w:tcPr>
          <w:p w14:paraId="022CECE3" w14:textId="77777777" w:rsidR="003E3881" w:rsidRPr="007F6F71" w:rsidRDefault="003E3881" w:rsidP="0035429F">
            <w:pPr>
              <w:spacing w:line="360" w:lineRule="auto"/>
              <w:rPr>
                <w:lang w:val="x-none" w:eastAsia="x-none"/>
              </w:rPr>
            </w:pPr>
            <w:r w:rsidRPr="007F6F71">
              <w:rPr>
                <w:lang w:val="x-none" w:eastAsia="x-none"/>
              </w:rPr>
              <w:t>Up 4 days</w:t>
            </w:r>
          </w:p>
        </w:tc>
        <w:tc>
          <w:tcPr>
            <w:tcW w:w="1230" w:type="dxa"/>
          </w:tcPr>
          <w:p w14:paraId="108876CB" w14:textId="77777777" w:rsidR="003E3881" w:rsidRPr="007F6F71" w:rsidRDefault="003E3881" w:rsidP="0035429F">
            <w:pPr>
              <w:spacing w:line="360" w:lineRule="auto"/>
              <w:rPr>
                <w:lang w:val="x-none" w:eastAsia="x-none"/>
              </w:rPr>
            </w:pPr>
            <w:r w:rsidRPr="007F6F71">
              <w:rPr>
                <w:lang w:val="x-none" w:eastAsia="x-none"/>
              </w:rPr>
              <w:t>6379/tcp</w:t>
            </w:r>
          </w:p>
        </w:tc>
        <w:tc>
          <w:tcPr>
            <w:tcW w:w="1634" w:type="dxa"/>
          </w:tcPr>
          <w:p w14:paraId="5E41F14F" w14:textId="77777777" w:rsidR="003E3881" w:rsidRPr="007F6F71" w:rsidRDefault="003E3881" w:rsidP="0035429F">
            <w:pPr>
              <w:tabs>
                <w:tab w:val="left" w:pos="1211"/>
              </w:tabs>
              <w:spacing w:line="360" w:lineRule="auto"/>
              <w:rPr>
                <w:lang w:val="x-none" w:eastAsia="x-none"/>
              </w:rPr>
            </w:pPr>
            <w:r w:rsidRPr="007F6F71">
              <w:rPr>
                <w:lang w:val="x-none" w:eastAsia="x-none"/>
              </w:rPr>
              <w:t>phalanx_redis_1</w:t>
            </w:r>
          </w:p>
        </w:tc>
      </w:tr>
      <w:tr w:rsidR="003E3881" w:rsidRPr="007F6F71" w14:paraId="51C765DA" w14:textId="77777777" w:rsidTr="00C83DC4">
        <w:tc>
          <w:tcPr>
            <w:tcW w:w="1319" w:type="dxa"/>
          </w:tcPr>
          <w:p w14:paraId="1FD52750" w14:textId="77777777" w:rsidR="003E3881" w:rsidRPr="007F6F71" w:rsidRDefault="003E3881" w:rsidP="0035429F">
            <w:pPr>
              <w:spacing w:line="360" w:lineRule="auto"/>
              <w:rPr>
                <w:lang w:val="x-none" w:eastAsia="x-none"/>
              </w:rPr>
            </w:pPr>
            <w:r w:rsidRPr="007F6F71">
              <w:rPr>
                <w:lang w:val="x-none" w:eastAsia="x-none"/>
              </w:rPr>
              <w:t>ccad4b9d7b7b</w:t>
            </w:r>
          </w:p>
        </w:tc>
        <w:tc>
          <w:tcPr>
            <w:tcW w:w="1634" w:type="dxa"/>
          </w:tcPr>
          <w:p w14:paraId="4F51E1E8" w14:textId="77777777" w:rsidR="003E3881" w:rsidRPr="007F6F71" w:rsidRDefault="003E3881" w:rsidP="0035429F">
            <w:pPr>
              <w:spacing w:line="360" w:lineRule="auto"/>
              <w:rPr>
                <w:lang w:val="x-none" w:eastAsia="x-none"/>
              </w:rPr>
            </w:pPr>
            <w:r w:rsidRPr="007F6F71">
              <w:rPr>
                <w:lang w:val="x-none" w:eastAsia="x-none"/>
              </w:rPr>
              <w:t>portainer/portainer</w:t>
            </w:r>
          </w:p>
        </w:tc>
        <w:tc>
          <w:tcPr>
            <w:tcW w:w="1225" w:type="dxa"/>
          </w:tcPr>
          <w:p w14:paraId="135463D1" w14:textId="77777777" w:rsidR="003E3881" w:rsidRPr="007F6F71" w:rsidRDefault="003E3881" w:rsidP="0035429F">
            <w:pPr>
              <w:spacing w:line="360" w:lineRule="auto"/>
              <w:rPr>
                <w:lang w:val="x-none" w:eastAsia="x-none"/>
              </w:rPr>
            </w:pPr>
            <w:r w:rsidRPr="007F6F71">
              <w:rPr>
                <w:lang w:val="x-none" w:eastAsia="x-none"/>
              </w:rPr>
              <w:t>"/portainer"</w:t>
            </w:r>
          </w:p>
        </w:tc>
        <w:tc>
          <w:tcPr>
            <w:tcW w:w="1088" w:type="dxa"/>
          </w:tcPr>
          <w:p w14:paraId="2785F6EF" w14:textId="77777777" w:rsidR="003E3881" w:rsidRPr="007F6F71" w:rsidRDefault="003E3881" w:rsidP="0035429F">
            <w:pPr>
              <w:spacing w:line="360" w:lineRule="auto"/>
              <w:rPr>
                <w:lang w:val="x-none" w:eastAsia="x-none"/>
              </w:rPr>
            </w:pPr>
            <w:r w:rsidRPr="007F6F71">
              <w:rPr>
                <w:lang w:val="x-none" w:eastAsia="x-none"/>
              </w:rPr>
              <w:t>4 days ago</w:t>
            </w:r>
          </w:p>
        </w:tc>
        <w:tc>
          <w:tcPr>
            <w:tcW w:w="931" w:type="dxa"/>
          </w:tcPr>
          <w:p w14:paraId="595EF688" w14:textId="77777777" w:rsidR="003E3881" w:rsidRPr="007F6F71" w:rsidRDefault="003E3881" w:rsidP="0035429F">
            <w:pPr>
              <w:spacing w:line="360" w:lineRule="auto"/>
              <w:rPr>
                <w:lang w:val="x-none" w:eastAsia="x-none"/>
              </w:rPr>
            </w:pPr>
            <w:r w:rsidRPr="007F6F71">
              <w:rPr>
                <w:lang w:val="x-none" w:eastAsia="x-none"/>
              </w:rPr>
              <w:t>Up 4 days</w:t>
            </w:r>
          </w:p>
        </w:tc>
        <w:tc>
          <w:tcPr>
            <w:tcW w:w="1230" w:type="dxa"/>
          </w:tcPr>
          <w:p w14:paraId="2B2492BA" w14:textId="77777777" w:rsidR="003E3881" w:rsidRPr="007F6F71" w:rsidRDefault="003E3881" w:rsidP="0035429F">
            <w:pPr>
              <w:spacing w:line="360" w:lineRule="auto"/>
              <w:rPr>
                <w:lang w:val="x-none" w:eastAsia="x-none"/>
              </w:rPr>
            </w:pPr>
            <w:r w:rsidRPr="007F6F71">
              <w:rPr>
                <w:lang w:val="x-none" w:eastAsia="x-none"/>
              </w:rPr>
              <w:t>0.0.0.0:3002-&gt;9000/tcp</w:t>
            </w:r>
          </w:p>
        </w:tc>
        <w:tc>
          <w:tcPr>
            <w:tcW w:w="1634" w:type="dxa"/>
          </w:tcPr>
          <w:p w14:paraId="351DC2D0" w14:textId="77777777" w:rsidR="003E3881" w:rsidRPr="007F6F71" w:rsidRDefault="003E3881" w:rsidP="0035429F">
            <w:pPr>
              <w:spacing w:line="360" w:lineRule="auto"/>
              <w:rPr>
                <w:lang w:val="x-none" w:eastAsia="x-none"/>
              </w:rPr>
            </w:pPr>
            <w:r w:rsidRPr="007F6F71">
              <w:rPr>
                <w:lang w:val="x-none" w:eastAsia="x-none"/>
              </w:rPr>
              <w:t>phalanx_ui_1</w:t>
            </w:r>
          </w:p>
        </w:tc>
      </w:tr>
      <w:tr w:rsidR="003E3881" w:rsidRPr="007F6F71" w14:paraId="78ADA22A" w14:textId="77777777" w:rsidTr="00C83DC4">
        <w:trPr>
          <w:trHeight w:val="661"/>
        </w:trPr>
        <w:tc>
          <w:tcPr>
            <w:tcW w:w="1319" w:type="dxa"/>
          </w:tcPr>
          <w:p w14:paraId="699B3030" w14:textId="77777777" w:rsidR="003E3881" w:rsidRPr="007F6F71" w:rsidRDefault="003E3881" w:rsidP="0035429F">
            <w:pPr>
              <w:spacing w:line="360" w:lineRule="auto"/>
              <w:rPr>
                <w:lang w:val="x-none" w:eastAsia="x-none"/>
              </w:rPr>
            </w:pPr>
            <w:r w:rsidRPr="007F6F71">
              <w:rPr>
                <w:lang w:val="x-none" w:eastAsia="x-none"/>
              </w:rPr>
              <w:t>bbcae433ef46</w:t>
            </w:r>
          </w:p>
        </w:tc>
        <w:tc>
          <w:tcPr>
            <w:tcW w:w="1634" w:type="dxa"/>
          </w:tcPr>
          <w:p w14:paraId="01949308" w14:textId="77777777" w:rsidR="003E3881" w:rsidRPr="007F6F71" w:rsidRDefault="003E3881" w:rsidP="0035429F">
            <w:pPr>
              <w:spacing w:line="360" w:lineRule="auto"/>
              <w:rPr>
                <w:lang w:val="x-none" w:eastAsia="x-none"/>
              </w:rPr>
            </w:pPr>
            <w:r w:rsidRPr="007F6F71">
              <w:rPr>
                <w:lang w:val="x-none" w:eastAsia="x-none"/>
              </w:rPr>
              <w:t>mysql:5.7</w:t>
            </w:r>
          </w:p>
        </w:tc>
        <w:tc>
          <w:tcPr>
            <w:tcW w:w="1225" w:type="dxa"/>
          </w:tcPr>
          <w:p w14:paraId="3BD95B78" w14:textId="77777777" w:rsidR="003E3881" w:rsidRPr="007F6F71" w:rsidRDefault="003E3881" w:rsidP="0035429F">
            <w:pPr>
              <w:spacing w:line="360" w:lineRule="auto"/>
              <w:rPr>
                <w:lang w:val="x-none" w:eastAsia="x-none"/>
              </w:rPr>
            </w:pPr>
            <w:r w:rsidRPr="007F6F71">
              <w:rPr>
                <w:lang w:val="x-none" w:eastAsia="x-none"/>
              </w:rPr>
              <w:t>"docker-entrypoint..."</w:t>
            </w:r>
          </w:p>
        </w:tc>
        <w:tc>
          <w:tcPr>
            <w:tcW w:w="1088" w:type="dxa"/>
          </w:tcPr>
          <w:p w14:paraId="1C96E1F7" w14:textId="77777777" w:rsidR="003E3881" w:rsidRPr="007F6F71" w:rsidRDefault="003E3881" w:rsidP="0035429F">
            <w:pPr>
              <w:spacing w:line="360" w:lineRule="auto"/>
              <w:rPr>
                <w:lang w:val="x-none" w:eastAsia="x-none"/>
              </w:rPr>
            </w:pPr>
            <w:r w:rsidRPr="007F6F71">
              <w:rPr>
                <w:lang w:val="x-none" w:eastAsia="x-none"/>
              </w:rPr>
              <w:t>4 days ago</w:t>
            </w:r>
          </w:p>
        </w:tc>
        <w:tc>
          <w:tcPr>
            <w:tcW w:w="931" w:type="dxa"/>
          </w:tcPr>
          <w:p w14:paraId="636777BA" w14:textId="77777777" w:rsidR="003E3881" w:rsidRPr="007F6F71" w:rsidRDefault="003E3881" w:rsidP="0035429F">
            <w:pPr>
              <w:spacing w:line="360" w:lineRule="auto"/>
              <w:rPr>
                <w:lang w:val="x-none" w:eastAsia="x-none"/>
              </w:rPr>
            </w:pPr>
            <w:r w:rsidRPr="007F6F71">
              <w:rPr>
                <w:lang w:val="x-none" w:eastAsia="x-none"/>
              </w:rPr>
              <w:t>Up 4 days</w:t>
            </w:r>
          </w:p>
        </w:tc>
        <w:tc>
          <w:tcPr>
            <w:tcW w:w="1230" w:type="dxa"/>
          </w:tcPr>
          <w:p w14:paraId="136900DA" w14:textId="77777777" w:rsidR="003E3881" w:rsidRPr="007F6F71" w:rsidRDefault="003E3881" w:rsidP="0035429F">
            <w:pPr>
              <w:tabs>
                <w:tab w:val="left" w:pos="556"/>
              </w:tabs>
              <w:spacing w:line="360" w:lineRule="auto"/>
              <w:rPr>
                <w:lang w:val="x-none" w:eastAsia="x-none"/>
              </w:rPr>
            </w:pPr>
            <w:r w:rsidRPr="007F6F71">
              <w:rPr>
                <w:lang w:val="x-none" w:eastAsia="x-none"/>
              </w:rPr>
              <w:t>0.0.0.0:3307-&gt;3306/tcp</w:t>
            </w:r>
          </w:p>
        </w:tc>
        <w:tc>
          <w:tcPr>
            <w:tcW w:w="1634" w:type="dxa"/>
          </w:tcPr>
          <w:p w14:paraId="3E525C59" w14:textId="77777777" w:rsidR="003E3881" w:rsidRPr="007F6F71" w:rsidRDefault="003E3881" w:rsidP="0035429F">
            <w:pPr>
              <w:spacing w:line="360" w:lineRule="auto"/>
              <w:rPr>
                <w:lang w:val="x-none" w:eastAsia="x-none"/>
              </w:rPr>
            </w:pPr>
            <w:r w:rsidRPr="007F6F71">
              <w:rPr>
                <w:lang w:val="x-none" w:eastAsia="x-none"/>
              </w:rPr>
              <w:t>phalanx_db_1</w:t>
            </w:r>
          </w:p>
        </w:tc>
      </w:tr>
    </w:tbl>
    <w:p w14:paraId="38330B50" w14:textId="77777777" w:rsidR="003E3881" w:rsidRPr="007F6F71" w:rsidRDefault="003E3881" w:rsidP="0035429F">
      <w:pPr>
        <w:spacing w:line="360" w:lineRule="auto"/>
        <w:rPr>
          <w:lang w:val="x-none" w:eastAsia="x-none"/>
        </w:rPr>
      </w:pPr>
      <w:r w:rsidRPr="007F6F71">
        <w:rPr>
          <w:lang w:val="x-none" w:eastAsia="x-none"/>
        </w:rPr>
        <w:tab/>
      </w:r>
    </w:p>
    <w:p w14:paraId="1945BED4" w14:textId="77777777" w:rsidR="003E3881" w:rsidRPr="007F6F71" w:rsidRDefault="003E3881" w:rsidP="007579B3">
      <w:pPr>
        <w:spacing w:line="360" w:lineRule="auto"/>
        <w:ind w:firstLine="708"/>
        <w:jc w:val="both"/>
        <w:rPr>
          <w:rFonts w:eastAsia="Times New Roman"/>
        </w:rPr>
      </w:pPr>
      <w:r w:rsidRPr="007F6F71">
        <w:rPr>
          <w:rFonts w:eastAsia="Times New Roman"/>
          <w:color w:val="24292E"/>
          <w:shd w:val="clear" w:color="auto" w:fill="FFFFFF"/>
        </w:rPr>
        <w:t>Os parâmetros mais utilizados na execução do container são:</w:t>
      </w:r>
    </w:p>
    <w:p w14:paraId="23B6786D" w14:textId="77777777" w:rsidR="003E3881" w:rsidRPr="007F6F71" w:rsidRDefault="003E3881" w:rsidP="0035429F">
      <w:pPr>
        <w:spacing w:line="360" w:lineRule="auto"/>
        <w:rPr>
          <w:lang w:val="x-none" w:eastAsia="x-none"/>
        </w:rPr>
      </w:pPr>
    </w:p>
    <w:p w14:paraId="2A36A3EC" w14:textId="77777777" w:rsidR="003E3881" w:rsidRPr="007F6F71" w:rsidRDefault="003E3881" w:rsidP="0035429F">
      <w:pPr>
        <w:pStyle w:val="Legenda"/>
        <w:keepNext/>
        <w:spacing w:line="360" w:lineRule="auto"/>
        <w:rPr>
          <w:rFonts w:cs="Times New Roman"/>
        </w:rPr>
      </w:pPr>
      <w:bookmarkStart w:id="158" w:name="_Toc499287275"/>
      <w:r w:rsidRPr="007F6F71">
        <w:rPr>
          <w:rFonts w:cs="Times New Roman"/>
        </w:rPr>
        <w:lastRenderedPageBreak/>
        <w:t xml:space="preserve">Tabela </w:t>
      </w:r>
      <w:r w:rsidRPr="007F6F71">
        <w:rPr>
          <w:rFonts w:cs="Times New Roman"/>
        </w:rPr>
        <w:fldChar w:fldCharType="begin"/>
      </w:r>
      <w:r w:rsidRPr="007F6F71">
        <w:rPr>
          <w:rFonts w:cs="Times New Roman"/>
        </w:rPr>
        <w:instrText xml:space="preserve"> SEQ Tabela \* ARABIC </w:instrText>
      </w:r>
      <w:r w:rsidRPr="007F6F71">
        <w:rPr>
          <w:rFonts w:cs="Times New Roman"/>
        </w:rPr>
        <w:fldChar w:fldCharType="separate"/>
      </w:r>
      <w:r w:rsidRPr="007F6F71">
        <w:rPr>
          <w:rFonts w:cs="Times New Roman"/>
          <w:noProof/>
        </w:rPr>
        <w:t>3</w:t>
      </w:r>
      <w:r w:rsidRPr="007F6F71">
        <w:rPr>
          <w:rFonts w:cs="Times New Roman"/>
          <w:noProof/>
        </w:rPr>
        <w:fldChar w:fldCharType="end"/>
      </w:r>
      <w:r w:rsidRPr="007F6F71">
        <w:rPr>
          <w:rFonts w:cs="Times New Roman"/>
          <w:noProof/>
        </w:rPr>
        <w:t xml:space="preserve"> - Tabela de parâmetros utilizado na manipulação dos containers Fonte: https://github.com/gomex/docker-para-desenvolvedores/blob/master/manuscript/comandos.md</w:t>
      </w:r>
      <w:bookmarkEnd w:id="158"/>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64"/>
        <w:gridCol w:w="4467"/>
      </w:tblGrid>
      <w:tr w:rsidR="003E3881" w:rsidRPr="007F6F71" w14:paraId="7B1220AC" w14:textId="77777777" w:rsidTr="00C83DC4">
        <w:trPr>
          <w:trHeight w:val="260"/>
        </w:trPr>
        <w:tc>
          <w:tcPr>
            <w:tcW w:w="4530" w:type="dxa"/>
          </w:tcPr>
          <w:p w14:paraId="0D3B62AA" w14:textId="77777777" w:rsidR="003E3881" w:rsidRPr="007F6F71" w:rsidRDefault="003E3881" w:rsidP="0035429F">
            <w:pPr>
              <w:spacing w:line="360" w:lineRule="auto"/>
              <w:rPr>
                <w:sz w:val="24"/>
                <w:szCs w:val="24"/>
                <w:lang w:val="x-none" w:eastAsia="x-none"/>
              </w:rPr>
            </w:pPr>
            <w:r w:rsidRPr="007F6F71">
              <w:rPr>
                <w:sz w:val="24"/>
                <w:szCs w:val="24"/>
                <w:lang w:val="x-none" w:eastAsia="x-none"/>
              </w:rPr>
              <w:t>Parâmetro</w:t>
            </w:r>
          </w:p>
        </w:tc>
        <w:tc>
          <w:tcPr>
            <w:tcW w:w="4531" w:type="dxa"/>
          </w:tcPr>
          <w:p w14:paraId="3A44C3A3" w14:textId="77777777" w:rsidR="003E3881" w:rsidRPr="007F6F71" w:rsidRDefault="003E3881" w:rsidP="0035429F">
            <w:pPr>
              <w:spacing w:line="360" w:lineRule="auto"/>
              <w:rPr>
                <w:sz w:val="24"/>
                <w:szCs w:val="24"/>
                <w:lang w:val="x-none" w:eastAsia="x-none"/>
              </w:rPr>
            </w:pPr>
            <w:r w:rsidRPr="007F6F71">
              <w:rPr>
                <w:sz w:val="24"/>
                <w:szCs w:val="24"/>
                <w:lang w:val="x-none" w:eastAsia="x-none"/>
              </w:rPr>
              <w:t>Explicação</w:t>
            </w:r>
          </w:p>
        </w:tc>
      </w:tr>
      <w:tr w:rsidR="003E3881" w:rsidRPr="007F6F71" w14:paraId="45FE98D8" w14:textId="77777777" w:rsidTr="00C83DC4">
        <w:tc>
          <w:tcPr>
            <w:tcW w:w="4530" w:type="dxa"/>
          </w:tcPr>
          <w:p w14:paraId="017C6C3C" w14:textId="77777777" w:rsidR="003E3881" w:rsidRPr="007F6F71" w:rsidRDefault="003E3881" w:rsidP="0035429F">
            <w:pPr>
              <w:spacing w:line="360" w:lineRule="auto"/>
              <w:rPr>
                <w:sz w:val="24"/>
                <w:szCs w:val="24"/>
                <w:lang w:val="x-none" w:eastAsia="x-none"/>
              </w:rPr>
            </w:pPr>
            <w:r w:rsidRPr="007F6F71">
              <w:rPr>
                <w:sz w:val="24"/>
                <w:szCs w:val="24"/>
                <w:lang w:val="x-none" w:eastAsia="x-none"/>
              </w:rPr>
              <w:t xml:space="preserve">-a </w:t>
            </w:r>
          </w:p>
        </w:tc>
        <w:tc>
          <w:tcPr>
            <w:tcW w:w="4531" w:type="dxa"/>
          </w:tcPr>
          <w:p w14:paraId="1D50F61E" w14:textId="77777777" w:rsidR="003E3881" w:rsidRPr="007F6F71" w:rsidRDefault="003E3881" w:rsidP="0035429F">
            <w:pPr>
              <w:spacing w:line="360" w:lineRule="auto"/>
              <w:rPr>
                <w:sz w:val="24"/>
                <w:szCs w:val="24"/>
                <w:lang w:val="x-none" w:eastAsia="x-none"/>
              </w:rPr>
            </w:pPr>
            <w:r w:rsidRPr="007F6F71">
              <w:rPr>
                <w:sz w:val="24"/>
                <w:szCs w:val="24"/>
                <w:lang w:val="x-none" w:eastAsia="x-none"/>
              </w:rPr>
              <w:t>Lista todos os containers, inclusive os desligados</w:t>
            </w:r>
          </w:p>
        </w:tc>
      </w:tr>
      <w:tr w:rsidR="003E3881" w:rsidRPr="007F6F71" w14:paraId="27FA628B" w14:textId="77777777" w:rsidTr="00C83DC4">
        <w:tc>
          <w:tcPr>
            <w:tcW w:w="4530" w:type="dxa"/>
          </w:tcPr>
          <w:p w14:paraId="533A616F" w14:textId="77777777" w:rsidR="003E3881" w:rsidRPr="007F6F71" w:rsidRDefault="003E3881" w:rsidP="0035429F">
            <w:pPr>
              <w:spacing w:line="360" w:lineRule="auto"/>
              <w:rPr>
                <w:sz w:val="24"/>
                <w:szCs w:val="24"/>
                <w:lang w:val="x-none" w:eastAsia="x-none"/>
              </w:rPr>
            </w:pPr>
            <w:r w:rsidRPr="007F6F71">
              <w:rPr>
                <w:sz w:val="24"/>
                <w:szCs w:val="24"/>
                <w:lang w:val="x-none" w:eastAsia="x-none"/>
              </w:rPr>
              <w:t>-l</w:t>
            </w:r>
          </w:p>
        </w:tc>
        <w:tc>
          <w:tcPr>
            <w:tcW w:w="4531" w:type="dxa"/>
          </w:tcPr>
          <w:p w14:paraId="01B8C215" w14:textId="77777777" w:rsidR="003E3881" w:rsidRPr="007F6F71" w:rsidRDefault="003E3881" w:rsidP="0035429F">
            <w:pPr>
              <w:spacing w:line="360" w:lineRule="auto"/>
              <w:rPr>
                <w:sz w:val="24"/>
                <w:szCs w:val="24"/>
                <w:lang w:val="x-none" w:eastAsia="x-none"/>
              </w:rPr>
            </w:pPr>
            <w:r w:rsidRPr="007F6F71">
              <w:rPr>
                <w:sz w:val="24"/>
                <w:szCs w:val="24"/>
                <w:lang w:val="x-none" w:eastAsia="x-none"/>
              </w:rPr>
              <w:t>Lista os últimos containers, inclusive os desligados</w:t>
            </w:r>
          </w:p>
        </w:tc>
      </w:tr>
      <w:tr w:rsidR="003E3881" w:rsidRPr="007F6F71" w14:paraId="1D19F532" w14:textId="77777777" w:rsidTr="00C83DC4">
        <w:tc>
          <w:tcPr>
            <w:tcW w:w="4530" w:type="dxa"/>
          </w:tcPr>
          <w:p w14:paraId="4BA329D7" w14:textId="77777777" w:rsidR="003E3881" w:rsidRPr="007F6F71" w:rsidRDefault="003E3881" w:rsidP="0035429F">
            <w:pPr>
              <w:spacing w:line="360" w:lineRule="auto"/>
              <w:rPr>
                <w:sz w:val="24"/>
                <w:szCs w:val="24"/>
                <w:lang w:val="x-none" w:eastAsia="x-none"/>
              </w:rPr>
            </w:pPr>
            <w:r w:rsidRPr="007F6F71">
              <w:rPr>
                <w:sz w:val="24"/>
                <w:szCs w:val="24"/>
                <w:lang w:val="x-none" w:eastAsia="x-none"/>
              </w:rPr>
              <w:t xml:space="preserve">-n </w:t>
            </w:r>
          </w:p>
        </w:tc>
        <w:tc>
          <w:tcPr>
            <w:tcW w:w="4531" w:type="dxa"/>
          </w:tcPr>
          <w:p w14:paraId="4D89088D" w14:textId="77777777" w:rsidR="003E3881" w:rsidRPr="007F6F71" w:rsidRDefault="003E3881" w:rsidP="0035429F">
            <w:pPr>
              <w:spacing w:line="360" w:lineRule="auto"/>
              <w:rPr>
                <w:sz w:val="24"/>
                <w:szCs w:val="24"/>
                <w:lang w:val="x-none" w:eastAsia="x-none"/>
              </w:rPr>
            </w:pPr>
            <w:r w:rsidRPr="007F6F71">
              <w:rPr>
                <w:sz w:val="24"/>
                <w:szCs w:val="24"/>
                <w:lang w:val="x-none" w:eastAsia="x-none"/>
              </w:rPr>
              <w:t>Lista os últimos N containers, inclusive os desligados</w:t>
            </w:r>
          </w:p>
        </w:tc>
      </w:tr>
      <w:tr w:rsidR="003E3881" w:rsidRPr="007F6F71" w14:paraId="2566FBFC" w14:textId="77777777" w:rsidTr="00C83DC4">
        <w:tc>
          <w:tcPr>
            <w:tcW w:w="4530" w:type="dxa"/>
          </w:tcPr>
          <w:p w14:paraId="07E04F31" w14:textId="77777777" w:rsidR="003E3881" w:rsidRPr="007F6F71" w:rsidRDefault="003E3881" w:rsidP="0035429F">
            <w:pPr>
              <w:spacing w:line="360" w:lineRule="auto"/>
              <w:rPr>
                <w:sz w:val="24"/>
                <w:szCs w:val="24"/>
                <w:lang w:val="x-none" w:eastAsia="x-none"/>
              </w:rPr>
            </w:pPr>
            <w:r w:rsidRPr="007F6F71">
              <w:rPr>
                <w:sz w:val="24"/>
                <w:szCs w:val="24"/>
                <w:lang w:val="x-none" w:eastAsia="x-none"/>
              </w:rPr>
              <w:t>-q</w:t>
            </w:r>
          </w:p>
        </w:tc>
        <w:tc>
          <w:tcPr>
            <w:tcW w:w="4531" w:type="dxa"/>
          </w:tcPr>
          <w:p w14:paraId="434ABDFA" w14:textId="77777777" w:rsidR="003E3881" w:rsidRPr="007F6F71" w:rsidRDefault="003E3881" w:rsidP="0035429F">
            <w:pPr>
              <w:spacing w:line="360" w:lineRule="auto"/>
              <w:rPr>
                <w:sz w:val="24"/>
                <w:szCs w:val="24"/>
                <w:lang w:val="x-none" w:eastAsia="x-none"/>
              </w:rPr>
            </w:pPr>
            <w:r w:rsidRPr="007F6F71">
              <w:rPr>
                <w:sz w:val="24"/>
                <w:szCs w:val="24"/>
                <w:lang w:val="x-none" w:eastAsia="x-none"/>
              </w:rPr>
              <w:t>Lista apenas os ids dos containers, ótimo para utilização em scripts</w:t>
            </w:r>
          </w:p>
        </w:tc>
      </w:tr>
    </w:tbl>
    <w:p w14:paraId="7ADDB60E" w14:textId="77777777" w:rsidR="003E3881" w:rsidRPr="007F6F71" w:rsidRDefault="003E3881" w:rsidP="0035429F">
      <w:pPr>
        <w:spacing w:line="360" w:lineRule="auto"/>
        <w:rPr>
          <w:sz w:val="20"/>
          <w:szCs w:val="20"/>
          <w:lang w:val="x-none" w:eastAsia="x-none"/>
        </w:rPr>
      </w:pPr>
    </w:p>
    <w:p w14:paraId="269E2A2D" w14:textId="77777777" w:rsidR="003E3881" w:rsidRPr="007F6F71" w:rsidRDefault="003E3881" w:rsidP="007579B3">
      <w:pPr>
        <w:spacing w:line="360" w:lineRule="auto"/>
        <w:ind w:firstLine="708"/>
        <w:jc w:val="both"/>
        <w:rPr>
          <w:lang w:val="x-none" w:eastAsia="x-none"/>
        </w:rPr>
      </w:pPr>
      <w:r w:rsidRPr="007F6F71">
        <w:rPr>
          <w:lang w:val="x-none" w:eastAsia="x-none"/>
        </w:rPr>
        <w:t>Containers são muito instáveis e descartáveis, durante o meu estudo de caso, tive que descartar várias vezes alguns containers de serviço, pois os mesmos são dependêntes entre si e se um serviço não for instânciado de forma correta o  container dependênte também será afetado. Já fiz a descrição desta dependência durante esta obra.</w:t>
      </w:r>
    </w:p>
    <w:p w14:paraId="1CC4DA30" w14:textId="207FEB3E" w:rsidR="003E3881" w:rsidRPr="007F6F71" w:rsidRDefault="003E3881" w:rsidP="007579B3">
      <w:pPr>
        <w:spacing w:line="360" w:lineRule="auto"/>
        <w:ind w:firstLine="708"/>
        <w:jc w:val="both"/>
        <w:rPr>
          <w:lang w:val="x-none" w:eastAsia="x-none"/>
        </w:rPr>
      </w:pPr>
      <w:r w:rsidRPr="007F6F71">
        <w:rPr>
          <w:lang w:val="x-none" w:eastAsia="x-none"/>
        </w:rPr>
        <w:t>Isto entra em total acordo com a informação do Rafael Benevides – Diretor de Experiência de Desenvolvimento da Red Hat</w:t>
      </w:r>
      <w:r w:rsidR="0091496D">
        <w:rPr>
          <w:lang w:val="x-none" w:eastAsia="x-none"/>
        </w:rPr>
        <w:t xml:space="preserve"> [13]</w:t>
      </w:r>
      <w:r w:rsidRPr="007F6F71">
        <w:rPr>
          <w:lang w:val="x-none" w:eastAsia="x-none"/>
        </w:rPr>
        <w:t xml:space="preserve"> – Tradução nossa, </w:t>
      </w:r>
      <w:r w:rsidR="006C33FA">
        <w:rPr>
          <w:lang w:val="x-none" w:eastAsia="x-none"/>
        </w:rPr>
        <w:t>“</w:t>
      </w:r>
      <w:r w:rsidRPr="007F6F71">
        <w:rPr>
          <w:lang w:val="x-none" w:eastAsia="x-none"/>
        </w:rPr>
        <w:t>Containers são descartáveis”.</w:t>
      </w:r>
    </w:p>
    <w:p w14:paraId="46F3351C" w14:textId="77777777" w:rsidR="003E3881" w:rsidRPr="007F6F71" w:rsidRDefault="003E3881" w:rsidP="007579B3">
      <w:pPr>
        <w:spacing w:line="360" w:lineRule="auto"/>
        <w:jc w:val="both"/>
        <w:rPr>
          <w:lang w:val="x-none" w:eastAsia="x-none"/>
        </w:rPr>
      </w:pPr>
    </w:p>
    <w:p w14:paraId="7B494C8F" w14:textId="77777777" w:rsidR="003E3881" w:rsidRPr="007F6F71" w:rsidRDefault="003E3881" w:rsidP="007579B3">
      <w:pPr>
        <w:spacing w:line="360" w:lineRule="auto"/>
        <w:ind w:firstLine="708"/>
        <w:jc w:val="both"/>
        <w:rPr>
          <w:b/>
          <w:lang w:val="x-none" w:eastAsia="x-none"/>
        </w:rPr>
      </w:pPr>
      <w:r w:rsidRPr="007F6F71">
        <w:rPr>
          <w:b/>
          <w:lang w:val="x-none" w:eastAsia="x-none"/>
        </w:rPr>
        <w:t>Principais comandos de manipulação dos container:</w:t>
      </w:r>
    </w:p>
    <w:p w14:paraId="78B7CFC7" w14:textId="628E1D05" w:rsidR="003C2932" w:rsidRDefault="003C2932" w:rsidP="00EF17F0">
      <w:pPr>
        <w:pStyle w:val="PargrafodaLista"/>
        <w:numPr>
          <w:ilvl w:val="0"/>
          <w:numId w:val="26"/>
        </w:numPr>
      </w:pPr>
      <w:proofErr w:type="gramStart"/>
      <w:r>
        <w:t>docker</w:t>
      </w:r>
      <w:proofErr w:type="gramEnd"/>
      <w:r>
        <w:t xml:space="preserve"> </w:t>
      </w:r>
      <w:proofErr w:type="spellStart"/>
      <w:r>
        <w:t>create</w:t>
      </w:r>
      <w:proofErr w:type="spellEnd"/>
      <w:r>
        <w:t> – cria um container, porém não inicia o mesmo.</w:t>
      </w:r>
    </w:p>
    <w:p w14:paraId="3EAAFD7A" w14:textId="6825A686" w:rsidR="003C2932" w:rsidRDefault="003C2932" w:rsidP="00EF17F0">
      <w:pPr>
        <w:pStyle w:val="PargrafodaLista"/>
        <w:numPr>
          <w:ilvl w:val="0"/>
          <w:numId w:val="26"/>
        </w:numPr>
      </w:pPr>
      <w:proofErr w:type="gramStart"/>
      <w:r>
        <w:t>docker</w:t>
      </w:r>
      <w:proofErr w:type="gramEnd"/>
      <w:r>
        <w:t xml:space="preserve"> </w:t>
      </w:r>
      <w:proofErr w:type="spellStart"/>
      <w:r>
        <w:t>rename</w:t>
      </w:r>
      <w:proofErr w:type="spellEnd"/>
      <w:r>
        <w:t xml:space="preserve"> – Renomeia o </w:t>
      </w:r>
      <w:proofErr w:type="spellStart"/>
      <w:r>
        <w:t>label</w:t>
      </w:r>
      <w:proofErr w:type="spellEnd"/>
      <w:r>
        <w:t xml:space="preserve"> do container.</w:t>
      </w:r>
    </w:p>
    <w:p w14:paraId="40CB18A6" w14:textId="464EC305" w:rsidR="003C2932" w:rsidRDefault="003C2932" w:rsidP="00EF17F0">
      <w:pPr>
        <w:pStyle w:val="PargrafodaLista"/>
        <w:numPr>
          <w:ilvl w:val="0"/>
          <w:numId w:val="26"/>
        </w:numPr>
      </w:pPr>
      <w:proofErr w:type="gramStart"/>
      <w:r>
        <w:t>docker</w:t>
      </w:r>
      <w:proofErr w:type="gramEnd"/>
      <w:r>
        <w:t xml:space="preserve"> </w:t>
      </w:r>
      <w:proofErr w:type="spellStart"/>
      <w:r>
        <w:t>run</w:t>
      </w:r>
      <w:proofErr w:type="spellEnd"/>
      <w:r>
        <w:t> – Cria o container e inicia o mesmo, coloca em operação.</w:t>
      </w:r>
    </w:p>
    <w:p w14:paraId="4A7D5E4A" w14:textId="497E1B82" w:rsidR="003C2932" w:rsidRDefault="003C2932" w:rsidP="00EF17F0">
      <w:pPr>
        <w:pStyle w:val="PargrafodaLista"/>
        <w:numPr>
          <w:ilvl w:val="0"/>
          <w:numId w:val="26"/>
        </w:numPr>
      </w:pPr>
      <w:proofErr w:type="gramStart"/>
      <w:r>
        <w:t>docker</w:t>
      </w:r>
      <w:proofErr w:type="gramEnd"/>
      <w:r>
        <w:t xml:space="preserve"> </w:t>
      </w:r>
      <w:proofErr w:type="spellStart"/>
      <w:r>
        <w:t>rm</w:t>
      </w:r>
      <w:proofErr w:type="spellEnd"/>
      <w:r>
        <w:t xml:space="preserve"> &lt;nome do container&gt; - Deleta o container informado pelo nome.</w:t>
      </w:r>
    </w:p>
    <w:p w14:paraId="46970962" w14:textId="3333AACF" w:rsidR="003C2932" w:rsidRDefault="003C2932" w:rsidP="00EF17F0">
      <w:pPr>
        <w:pStyle w:val="PargrafodaLista"/>
        <w:numPr>
          <w:ilvl w:val="0"/>
          <w:numId w:val="26"/>
        </w:numPr>
      </w:pPr>
      <w:proofErr w:type="gramStart"/>
      <w:r>
        <w:t>docker</w:t>
      </w:r>
      <w:proofErr w:type="gramEnd"/>
      <w:r>
        <w:t xml:space="preserve"> </w:t>
      </w:r>
      <w:proofErr w:type="spellStart"/>
      <w:r>
        <w:t>update</w:t>
      </w:r>
      <w:proofErr w:type="spellEnd"/>
      <w:r>
        <w:t xml:space="preserve"> – Faz um </w:t>
      </w:r>
      <w:proofErr w:type="spellStart"/>
      <w:r>
        <w:t>update</w:t>
      </w:r>
      <w:proofErr w:type="spellEnd"/>
      <w:r>
        <w:t xml:space="preserve"> das configurações do container.</w:t>
      </w:r>
    </w:p>
    <w:p w14:paraId="2B4FDFE7" w14:textId="298FC0CD" w:rsidR="003C2932" w:rsidRDefault="003C2932" w:rsidP="00EF17F0">
      <w:pPr>
        <w:pStyle w:val="PargrafodaLista"/>
        <w:numPr>
          <w:ilvl w:val="0"/>
          <w:numId w:val="26"/>
        </w:numPr>
      </w:pPr>
      <w:proofErr w:type="gramStart"/>
      <w:r>
        <w:t>docker</w:t>
      </w:r>
      <w:proofErr w:type="gramEnd"/>
      <w:r>
        <w:t xml:space="preserve"> </w:t>
      </w:r>
      <w:proofErr w:type="spellStart"/>
      <w:r>
        <w:t>inspect</w:t>
      </w:r>
      <w:proofErr w:type="spellEnd"/>
      <w:r>
        <w:t xml:space="preserve"> &lt;</w:t>
      </w:r>
      <w:proofErr w:type="spellStart"/>
      <w:r>
        <w:t>id_container</w:t>
      </w:r>
      <w:proofErr w:type="spellEnd"/>
      <w:r>
        <w:t>&gt; - Informa dados detalhados do container.</w:t>
      </w:r>
    </w:p>
    <w:p w14:paraId="324D5897" w14:textId="707963CC" w:rsidR="003C2932" w:rsidRDefault="003C2932" w:rsidP="00EF17F0">
      <w:pPr>
        <w:pStyle w:val="PargrafodaLista"/>
        <w:numPr>
          <w:ilvl w:val="0"/>
          <w:numId w:val="26"/>
        </w:numPr>
      </w:pPr>
      <w:proofErr w:type="gramStart"/>
      <w:r>
        <w:t>docker</w:t>
      </w:r>
      <w:proofErr w:type="gramEnd"/>
      <w:r>
        <w:t xml:space="preserve"> container </w:t>
      </w:r>
      <w:proofErr w:type="spellStart"/>
      <w:r>
        <w:t>prune</w:t>
      </w:r>
      <w:proofErr w:type="spellEnd"/>
      <w:r>
        <w:t xml:space="preserve"> – Remove todos os containers que não estão em execução no momento. </w:t>
      </w:r>
    </w:p>
    <w:p w14:paraId="60FC5886" w14:textId="667062D7" w:rsidR="003E3881" w:rsidRPr="007F6F71" w:rsidRDefault="003E3881" w:rsidP="007579B3">
      <w:pPr>
        <w:spacing w:line="360" w:lineRule="auto"/>
        <w:ind w:firstLine="708"/>
        <w:jc w:val="both"/>
        <w:rPr>
          <w:lang w:val="x-none" w:eastAsia="x-none"/>
        </w:rPr>
      </w:pPr>
      <w:r w:rsidRPr="007F6F71">
        <w:rPr>
          <w:lang w:val="x-none" w:eastAsia="x-none"/>
        </w:rPr>
        <w:t>Todos esses comandos</w:t>
      </w:r>
      <w:r w:rsidR="002D30FE">
        <w:rPr>
          <w:lang w:val="x-none" w:eastAsia="x-none"/>
        </w:rPr>
        <w:t xml:space="preserve"> [24]</w:t>
      </w:r>
      <w:r w:rsidRPr="007F6F71">
        <w:rPr>
          <w:lang w:val="x-none" w:eastAsia="x-none"/>
        </w:rPr>
        <w:t xml:space="preserve"> permitem parâmetros de configurações, como os descritos no arquivo do Docker-compose; pois é possível fazer a execução de um container sem a utilização de um arquivo do Docker-compose ou Docker file, porém se executado desta forma todos os argumentos devem ser passados de forma explícita na criação ou execução do container, da seguinte sintaxe:</w:t>
      </w:r>
    </w:p>
    <w:p w14:paraId="4BDCEC4A" w14:textId="77777777" w:rsidR="003E3881" w:rsidRPr="007F6F71" w:rsidRDefault="003E3881" w:rsidP="00502BCA">
      <w:pPr>
        <w:pStyle w:val="PargrafodaLista"/>
        <w:numPr>
          <w:ilvl w:val="0"/>
          <w:numId w:val="39"/>
        </w:numPr>
        <w:rPr>
          <w:rFonts w:cs="Times New Roman"/>
          <w:sz w:val="24"/>
          <w:lang w:eastAsia="x-none"/>
        </w:rPr>
      </w:pPr>
      <w:proofErr w:type="gramStart"/>
      <w:r w:rsidRPr="007F6F71">
        <w:rPr>
          <w:rFonts w:cs="Times New Roman"/>
          <w:sz w:val="24"/>
          <w:lang w:eastAsia="x-none"/>
        </w:rPr>
        <w:lastRenderedPageBreak/>
        <w:t>docker</w:t>
      </w:r>
      <w:proofErr w:type="gramEnd"/>
      <w:r w:rsidRPr="007F6F71">
        <w:rPr>
          <w:rFonts w:cs="Times New Roman"/>
          <w:sz w:val="24"/>
          <w:lang w:eastAsia="x-none"/>
        </w:rPr>
        <w:t xml:space="preserve"> container </w:t>
      </w:r>
      <w:proofErr w:type="spellStart"/>
      <w:r w:rsidRPr="007F6F71">
        <w:rPr>
          <w:rFonts w:cs="Times New Roman"/>
          <w:sz w:val="24"/>
          <w:lang w:eastAsia="x-none"/>
        </w:rPr>
        <w:t>run</w:t>
      </w:r>
      <w:proofErr w:type="spellEnd"/>
      <w:r w:rsidRPr="007F6F71">
        <w:rPr>
          <w:rFonts w:cs="Times New Roman"/>
          <w:sz w:val="24"/>
          <w:lang w:eastAsia="x-none"/>
        </w:rPr>
        <w:t xml:space="preserve"> &lt;parâmetros&gt; &lt;imagem&gt; &lt;CMD&gt; &lt;argumentos&gt;</w:t>
      </w:r>
    </w:p>
    <w:p w14:paraId="7561A407" w14:textId="77777777" w:rsidR="003E3881" w:rsidRPr="007F6F71" w:rsidRDefault="003E3881" w:rsidP="007579B3">
      <w:pPr>
        <w:pStyle w:val="PargrafodaLista"/>
        <w:ind w:left="0" w:firstLine="708"/>
        <w:rPr>
          <w:rFonts w:cs="Times New Roman"/>
          <w:sz w:val="24"/>
          <w:lang w:eastAsia="x-none"/>
        </w:rPr>
      </w:pPr>
      <w:r w:rsidRPr="007F6F71">
        <w:rPr>
          <w:rFonts w:cs="Times New Roman"/>
          <w:sz w:val="24"/>
          <w:lang w:eastAsia="x-none"/>
        </w:rPr>
        <w:t>N</w:t>
      </w:r>
      <w:r w:rsidRPr="007F6F71">
        <w:rPr>
          <w:rFonts w:cs="Times New Roman"/>
          <w:sz w:val="24"/>
          <w:lang w:val="x-none" w:eastAsia="x-none"/>
        </w:rPr>
        <w:t>ão sendo uma boa prática executar desta forma, conforme o exemplo:</w:t>
      </w:r>
    </w:p>
    <w:p w14:paraId="3DDE95E2" w14:textId="77777777" w:rsidR="003E3881" w:rsidRPr="007F6F71" w:rsidRDefault="003E3881" w:rsidP="007579B3">
      <w:pPr>
        <w:pStyle w:val="PargrafodaLista"/>
        <w:numPr>
          <w:ilvl w:val="0"/>
          <w:numId w:val="39"/>
        </w:numPr>
        <w:rPr>
          <w:rFonts w:cs="Times New Roman"/>
          <w:sz w:val="24"/>
          <w:lang w:val="en-US" w:eastAsia="x-none"/>
        </w:rPr>
      </w:pPr>
      <w:r w:rsidRPr="007F6F71">
        <w:rPr>
          <w:rFonts w:cs="Times New Roman"/>
          <w:sz w:val="24"/>
          <w:lang w:val="en-US" w:eastAsia="x-none"/>
        </w:rPr>
        <w:t>docker run -it -d -p 8080:8080 -v /</w:t>
      </w:r>
      <w:proofErr w:type="spellStart"/>
      <w:r w:rsidRPr="007F6F71">
        <w:rPr>
          <w:rFonts w:cs="Times New Roman"/>
          <w:sz w:val="24"/>
          <w:lang w:val="en-US" w:eastAsia="x-none"/>
        </w:rPr>
        <w:t>var</w:t>
      </w:r>
      <w:proofErr w:type="spellEnd"/>
      <w:r w:rsidRPr="007F6F71">
        <w:rPr>
          <w:rFonts w:cs="Times New Roman"/>
          <w:sz w:val="24"/>
          <w:lang w:val="en-US" w:eastAsia="x-none"/>
        </w:rPr>
        <w:t>/run/</w:t>
      </w:r>
      <w:proofErr w:type="spellStart"/>
      <w:r w:rsidRPr="007F6F71">
        <w:rPr>
          <w:rFonts w:cs="Times New Roman"/>
          <w:sz w:val="24"/>
          <w:lang w:val="en-US" w:eastAsia="x-none"/>
        </w:rPr>
        <w:t>docker.sock</w:t>
      </w:r>
      <w:proofErr w:type="spellEnd"/>
      <w:r w:rsidRPr="007F6F71">
        <w:rPr>
          <w:rFonts w:cs="Times New Roman"/>
          <w:sz w:val="24"/>
          <w:lang w:val="en-US" w:eastAsia="x-none"/>
        </w:rPr>
        <w:t>:/</w:t>
      </w:r>
      <w:proofErr w:type="spellStart"/>
      <w:r w:rsidRPr="007F6F71">
        <w:rPr>
          <w:rFonts w:cs="Times New Roman"/>
          <w:sz w:val="24"/>
          <w:lang w:val="en-US" w:eastAsia="x-none"/>
        </w:rPr>
        <w:t>var</w:t>
      </w:r>
      <w:proofErr w:type="spellEnd"/>
      <w:r w:rsidRPr="007F6F71">
        <w:rPr>
          <w:rFonts w:cs="Times New Roman"/>
          <w:sz w:val="24"/>
          <w:lang w:val="en-US" w:eastAsia="x-none"/>
        </w:rPr>
        <w:t>/run/</w:t>
      </w:r>
      <w:proofErr w:type="spellStart"/>
      <w:r w:rsidRPr="007F6F71">
        <w:rPr>
          <w:rFonts w:cs="Times New Roman"/>
          <w:sz w:val="24"/>
          <w:lang w:val="en-US" w:eastAsia="x-none"/>
        </w:rPr>
        <w:t>docker.sock</w:t>
      </w:r>
      <w:proofErr w:type="spellEnd"/>
      <w:r w:rsidRPr="007F6F71">
        <w:rPr>
          <w:rFonts w:cs="Times New Roman"/>
          <w:sz w:val="24"/>
          <w:lang w:val="en-US" w:eastAsia="x-none"/>
        </w:rPr>
        <w:t xml:space="preserve"> alexellis2/visualizer-arm</w:t>
      </w:r>
    </w:p>
    <w:p w14:paraId="1F28C3F7" w14:textId="47477C6B" w:rsidR="003E3881" w:rsidRPr="007F6F71" w:rsidRDefault="003E3881" w:rsidP="007579B3">
      <w:pPr>
        <w:spacing w:line="360" w:lineRule="auto"/>
        <w:jc w:val="both"/>
        <w:rPr>
          <w:rFonts w:eastAsia="Times New Roman"/>
          <w:color w:val="24292E"/>
          <w:shd w:val="clear" w:color="auto" w:fill="FFFFFF"/>
          <w:lang w:val="en-US"/>
        </w:rPr>
      </w:pPr>
      <w:r w:rsidRPr="007F6F71">
        <w:rPr>
          <w:rFonts w:eastAsia="Times New Roman"/>
          <w:color w:val="24292E"/>
          <w:shd w:val="clear" w:color="auto" w:fill="FFFFFF"/>
          <w:lang w:val="en-US"/>
        </w:rPr>
        <w:br w:type="page"/>
      </w:r>
    </w:p>
    <w:p w14:paraId="79F28B6E" w14:textId="77777777" w:rsidR="003E3881" w:rsidRPr="007F6F71" w:rsidRDefault="003E3881" w:rsidP="007579B3">
      <w:pPr>
        <w:spacing w:line="360" w:lineRule="auto"/>
        <w:ind w:firstLine="708"/>
        <w:jc w:val="both"/>
        <w:rPr>
          <w:rFonts w:eastAsia="Times New Roman"/>
        </w:rPr>
      </w:pPr>
      <w:r w:rsidRPr="007F6F71">
        <w:rPr>
          <w:rFonts w:eastAsia="Times New Roman"/>
          <w:color w:val="24292E"/>
          <w:shd w:val="clear" w:color="auto" w:fill="FFFFFF"/>
        </w:rPr>
        <w:lastRenderedPageBreak/>
        <w:t>Os parâmetros mais utilizados na execução do container são:</w:t>
      </w:r>
    </w:p>
    <w:p w14:paraId="68DBFDB5" w14:textId="77777777" w:rsidR="003E3881" w:rsidRPr="007F6F71" w:rsidRDefault="003E3881" w:rsidP="0035429F">
      <w:pPr>
        <w:spacing w:line="360" w:lineRule="auto"/>
        <w:rPr>
          <w:lang w:eastAsia="x-none"/>
        </w:rPr>
      </w:pPr>
    </w:p>
    <w:p w14:paraId="5AA1079B" w14:textId="77777777" w:rsidR="003E3881" w:rsidRPr="007F6F71" w:rsidRDefault="003E3881" w:rsidP="0035429F">
      <w:pPr>
        <w:pStyle w:val="Legenda"/>
        <w:keepNext/>
        <w:spacing w:line="360" w:lineRule="auto"/>
        <w:rPr>
          <w:rFonts w:cs="Times New Roman"/>
        </w:rPr>
      </w:pPr>
      <w:bookmarkStart w:id="159" w:name="_Toc499287276"/>
      <w:r w:rsidRPr="007F6F71">
        <w:rPr>
          <w:rFonts w:cs="Times New Roman"/>
        </w:rPr>
        <w:t xml:space="preserve">Tabela </w:t>
      </w:r>
      <w:r w:rsidRPr="007F6F71">
        <w:rPr>
          <w:rFonts w:cs="Times New Roman"/>
        </w:rPr>
        <w:fldChar w:fldCharType="begin"/>
      </w:r>
      <w:r w:rsidRPr="007F6F71">
        <w:rPr>
          <w:rFonts w:cs="Times New Roman"/>
        </w:rPr>
        <w:instrText xml:space="preserve"> SEQ Tabela \* ARABIC </w:instrText>
      </w:r>
      <w:r w:rsidRPr="007F6F71">
        <w:rPr>
          <w:rFonts w:cs="Times New Roman"/>
        </w:rPr>
        <w:fldChar w:fldCharType="separate"/>
      </w:r>
      <w:r w:rsidRPr="007F6F71">
        <w:rPr>
          <w:rFonts w:cs="Times New Roman"/>
          <w:noProof/>
        </w:rPr>
        <w:t>4</w:t>
      </w:r>
      <w:r w:rsidRPr="007F6F71">
        <w:rPr>
          <w:rFonts w:cs="Times New Roman"/>
          <w:noProof/>
        </w:rPr>
        <w:fldChar w:fldCharType="end"/>
      </w:r>
      <w:r w:rsidRPr="007F6F71">
        <w:rPr>
          <w:rFonts w:cs="Times New Roman"/>
        </w:rPr>
        <w:t xml:space="preserve"> - Tabela de parâmetros utilizados na execução dos containers Fonte: https://github.com/gomex/docker-para-desenvolvedores/blob/master/manuscript/comandos.md</w:t>
      </w:r>
      <w:bookmarkEnd w:id="159"/>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59"/>
        <w:gridCol w:w="4472"/>
      </w:tblGrid>
      <w:tr w:rsidR="003E3881" w:rsidRPr="007F6F71" w14:paraId="0CE32CD0" w14:textId="77777777" w:rsidTr="00C83DC4">
        <w:tc>
          <w:tcPr>
            <w:tcW w:w="4530" w:type="dxa"/>
          </w:tcPr>
          <w:p w14:paraId="6EADB300" w14:textId="77777777" w:rsidR="003E3881" w:rsidRPr="007F6F71" w:rsidRDefault="003E3881" w:rsidP="0035429F">
            <w:pPr>
              <w:spacing w:line="360" w:lineRule="auto"/>
              <w:rPr>
                <w:lang w:eastAsia="x-none"/>
              </w:rPr>
            </w:pPr>
            <w:r w:rsidRPr="007F6F71">
              <w:rPr>
                <w:lang w:val="x-none" w:eastAsia="x-none"/>
              </w:rPr>
              <w:t>Parâmetro</w:t>
            </w:r>
          </w:p>
        </w:tc>
        <w:tc>
          <w:tcPr>
            <w:tcW w:w="4531" w:type="dxa"/>
          </w:tcPr>
          <w:p w14:paraId="18B90435" w14:textId="77777777" w:rsidR="003E3881" w:rsidRPr="007F6F71" w:rsidRDefault="003E3881" w:rsidP="0035429F">
            <w:pPr>
              <w:spacing w:line="360" w:lineRule="auto"/>
              <w:rPr>
                <w:lang w:eastAsia="x-none"/>
              </w:rPr>
            </w:pPr>
            <w:r w:rsidRPr="007F6F71">
              <w:rPr>
                <w:lang w:val="x-none" w:eastAsia="x-none"/>
              </w:rPr>
              <w:t>Explicação</w:t>
            </w:r>
          </w:p>
        </w:tc>
      </w:tr>
      <w:tr w:rsidR="003E3881" w:rsidRPr="007F6F71" w14:paraId="1BF3C599" w14:textId="77777777" w:rsidTr="00C83DC4">
        <w:tc>
          <w:tcPr>
            <w:tcW w:w="4530" w:type="dxa"/>
          </w:tcPr>
          <w:p w14:paraId="023AECF3" w14:textId="77777777" w:rsidR="003E3881" w:rsidRPr="007F6F71" w:rsidRDefault="003E3881" w:rsidP="0035429F">
            <w:pPr>
              <w:spacing w:line="360" w:lineRule="auto"/>
              <w:rPr>
                <w:lang w:eastAsia="x-none"/>
              </w:rPr>
            </w:pPr>
            <w:r w:rsidRPr="007F6F71">
              <w:rPr>
                <w:lang w:eastAsia="x-none"/>
              </w:rPr>
              <w:t>-</w:t>
            </w:r>
            <w:proofErr w:type="gramStart"/>
            <w:r w:rsidRPr="007F6F71">
              <w:rPr>
                <w:lang w:eastAsia="x-none"/>
              </w:rPr>
              <w:t>d</w:t>
            </w:r>
            <w:proofErr w:type="gramEnd"/>
          </w:p>
        </w:tc>
        <w:tc>
          <w:tcPr>
            <w:tcW w:w="4531" w:type="dxa"/>
          </w:tcPr>
          <w:p w14:paraId="29A0E166" w14:textId="77777777" w:rsidR="003E3881" w:rsidRPr="007F6F71" w:rsidRDefault="003E3881" w:rsidP="0035429F">
            <w:pPr>
              <w:spacing w:line="360" w:lineRule="auto"/>
              <w:rPr>
                <w:lang w:eastAsia="x-none"/>
              </w:rPr>
            </w:pPr>
            <w:r w:rsidRPr="007F6F71">
              <w:rPr>
                <w:lang w:eastAsia="x-none"/>
              </w:rPr>
              <w:t>Execução do container em background</w:t>
            </w:r>
          </w:p>
        </w:tc>
      </w:tr>
      <w:tr w:rsidR="003E3881" w:rsidRPr="007F6F71" w14:paraId="67698869" w14:textId="77777777" w:rsidTr="00C83DC4">
        <w:tc>
          <w:tcPr>
            <w:tcW w:w="4530" w:type="dxa"/>
          </w:tcPr>
          <w:p w14:paraId="71F04A42" w14:textId="77777777" w:rsidR="003E3881" w:rsidRPr="007F6F71" w:rsidRDefault="003E3881" w:rsidP="0035429F">
            <w:pPr>
              <w:spacing w:line="360" w:lineRule="auto"/>
              <w:rPr>
                <w:lang w:eastAsia="x-none"/>
              </w:rPr>
            </w:pPr>
            <w:r w:rsidRPr="007F6F71">
              <w:rPr>
                <w:lang w:eastAsia="x-none"/>
              </w:rPr>
              <w:t>-</w:t>
            </w:r>
            <w:proofErr w:type="gramStart"/>
            <w:r w:rsidRPr="007F6F71">
              <w:rPr>
                <w:lang w:eastAsia="x-none"/>
              </w:rPr>
              <w:t>i</w:t>
            </w:r>
            <w:proofErr w:type="gramEnd"/>
          </w:p>
        </w:tc>
        <w:tc>
          <w:tcPr>
            <w:tcW w:w="4531" w:type="dxa"/>
          </w:tcPr>
          <w:p w14:paraId="2A5DB15A" w14:textId="77777777" w:rsidR="003E3881" w:rsidRPr="007F6F71" w:rsidRDefault="003E3881" w:rsidP="0035429F">
            <w:pPr>
              <w:spacing w:line="360" w:lineRule="auto"/>
              <w:rPr>
                <w:lang w:eastAsia="x-none"/>
              </w:rPr>
            </w:pPr>
            <w:r w:rsidRPr="007F6F71">
              <w:rPr>
                <w:lang w:eastAsia="x-none"/>
              </w:rPr>
              <w:t>Modo interativo. Mantém o STDIN aberto mesmo sem console anexado</w:t>
            </w:r>
          </w:p>
        </w:tc>
      </w:tr>
      <w:tr w:rsidR="003E3881" w:rsidRPr="007F6F71" w14:paraId="6F020BDF" w14:textId="77777777" w:rsidTr="00C83DC4">
        <w:tc>
          <w:tcPr>
            <w:tcW w:w="4530" w:type="dxa"/>
          </w:tcPr>
          <w:p w14:paraId="56A2FF42" w14:textId="77777777" w:rsidR="003E3881" w:rsidRPr="007F6F71" w:rsidRDefault="003E3881" w:rsidP="0035429F">
            <w:pPr>
              <w:spacing w:line="360" w:lineRule="auto"/>
              <w:rPr>
                <w:lang w:eastAsia="x-none"/>
              </w:rPr>
            </w:pPr>
            <w:r w:rsidRPr="007F6F71">
              <w:rPr>
                <w:lang w:eastAsia="x-none"/>
              </w:rPr>
              <w:t>-</w:t>
            </w:r>
            <w:proofErr w:type="gramStart"/>
            <w:r w:rsidRPr="007F6F71">
              <w:rPr>
                <w:lang w:eastAsia="x-none"/>
              </w:rPr>
              <w:t>t</w:t>
            </w:r>
            <w:proofErr w:type="gramEnd"/>
          </w:p>
        </w:tc>
        <w:tc>
          <w:tcPr>
            <w:tcW w:w="4531" w:type="dxa"/>
          </w:tcPr>
          <w:p w14:paraId="46275C05" w14:textId="77777777" w:rsidR="003E3881" w:rsidRPr="007F6F71" w:rsidRDefault="003E3881" w:rsidP="0035429F">
            <w:pPr>
              <w:spacing w:line="360" w:lineRule="auto"/>
              <w:rPr>
                <w:lang w:eastAsia="x-none"/>
              </w:rPr>
            </w:pPr>
            <w:r w:rsidRPr="007F6F71">
              <w:rPr>
                <w:lang w:eastAsia="x-none"/>
              </w:rPr>
              <w:t xml:space="preserve">Aloca uma </w:t>
            </w:r>
            <w:proofErr w:type="spellStart"/>
            <w:r w:rsidRPr="007F6F71">
              <w:rPr>
                <w:lang w:eastAsia="x-none"/>
              </w:rPr>
              <w:t>pseudo</w:t>
            </w:r>
            <w:proofErr w:type="spellEnd"/>
            <w:r w:rsidRPr="007F6F71">
              <w:rPr>
                <w:lang w:eastAsia="x-none"/>
              </w:rPr>
              <w:t xml:space="preserve"> TTY</w:t>
            </w:r>
          </w:p>
        </w:tc>
      </w:tr>
      <w:tr w:rsidR="003E3881" w:rsidRPr="007F6F71" w14:paraId="30DB7895" w14:textId="77777777" w:rsidTr="00C83DC4">
        <w:tc>
          <w:tcPr>
            <w:tcW w:w="4530" w:type="dxa"/>
          </w:tcPr>
          <w:p w14:paraId="3C8E64F8" w14:textId="77777777" w:rsidR="003E3881" w:rsidRPr="007F6F71" w:rsidRDefault="003E3881" w:rsidP="0035429F">
            <w:pPr>
              <w:spacing w:line="360" w:lineRule="auto"/>
              <w:rPr>
                <w:lang w:eastAsia="x-none"/>
              </w:rPr>
            </w:pPr>
            <w:r w:rsidRPr="007F6F71">
              <w:rPr>
                <w:lang w:eastAsia="x-none"/>
              </w:rPr>
              <w:t>--</w:t>
            </w:r>
            <w:proofErr w:type="spellStart"/>
            <w:r w:rsidRPr="007F6F71">
              <w:rPr>
                <w:lang w:eastAsia="x-none"/>
              </w:rPr>
              <w:t>rm</w:t>
            </w:r>
            <w:proofErr w:type="spellEnd"/>
          </w:p>
        </w:tc>
        <w:tc>
          <w:tcPr>
            <w:tcW w:w="4531" w:type="dxa"/>
          </w:tcPr>
          <w:p w14:paraId="3DC45AC8" w14:textId="77777777" w:rsidR="003E3881" w:rsidRPr="007F6F71" w:rsidRDefault="003E3881" w:rsidP="0035429F">
            <w:pPr>
              <w:spacing w:line="360" w:lineRule="auto"/>
              <w:rPr>
                <w:lang w:eastAsia="x-none"/>
              </w:rPr>
            </w:pPr>
            <w:r w:rsidRPr="007F6F71">
              <w:rPr>
                <w:lang w:eastAsia="x-none"/>
              </w:rPr>
              <w:t>Automaticamente remove o container após finalização (Não funciona com -d)</w:t>
            </w:r>
          </w:p>
        </w:tc>
      </w:tr>
      <w:tr w:rsidR="003E3881" w:rsidRPr="007F6F71" w14:paraId="664139FD" w14:textId="77777777" w:rsidTr="00C83DC4">
        <w:tc>
          <w:tcPr>
            <w:tcW w:w="4530" w:type="dxa"/>
          </w:tcPr>
          <w:p w14:paraId="6EADC25E" w14:textId="77777777" w:rsidR="003E3881" w:rsidRPr="007F6F71" w:rsidRDefault="003E3881" w:rsidP="0035429F">
            <w:pPr>
              <w:spacing w:line="360" w:lineRule="auto"/>
              <w:rPr>
                <w:lang w:eastAsia="x-none"/>
              </w:rPr>
            </w:pPr>
            <w:r w:rsidRPr="007F6F71">
              <w:rPr>
                <w:lang w:eastAsia="x-none"/>
              </w:rPr>
              <w:t>--</w:t>
            </w:r>
            <w:proofErr w:type="spellStart"/>
            <w:r w:rsidRPr="007F6F71">
              <w:rPr>
                <w:lang w:eastAsia="x-none"/>
              </w:rPr>
              <w:t>name</w:t>
            </w:r>
            <w:proofErr w:type="spellEnd"/>
          </w:p>
        </w:tc>
        <w:tc>
          <w:tcPr>
            <w:tcW w:w="4531" w:type="dxa"/>
          </w:tcPr>
          <w:p w14:paraId="1B0692FA" w14:textId="77777777" w:rsidR="003E3881" w:rsidRPr="007F6F71" w:rsidRDefault="003E3881" w:rsidP="0035429F">
            <w:pPr>
              <w:spacing w:line="360" w:lineRule="auto"/>
              <w:rPr>
                <w:lang w:eastAsia="x-none"/>
              </w:rPr>
            </w:pPr>
            <w:r w:rsidRPr="007F6F71">
              <w:rPr>
                <w:lang w:eastAsia="x-none"/>
              </w:rPr>
              <w:t>Nomear o container</w:t>
            </w:r>
          </w:p>
        </w:tc>
      </w:tr>
      <w:tr w:rsidR="003E3881" w:rsidRPr="007F6F71" w14:paraId="6B9A7091" w14:textId="77777777" w:rsidTr="00C83DC4">
        <w:tc>
          <w:tcPr>
            <w:tcW w:w="4530" w:type="dxa"/>
          </w:tcPr>
          <w:p w14:paraId="6F5A8F73" w14:textId="77777777" w:rsidR="003E3881" w:rsidRPr="007F6F71" w:rsidRDefault="003E3881" w:rsidP="0035429F">
            <w:pPr>
              <w:spacing w:line="360" w:lineRule="auto"/>
              <w:rPr>
                <w:lang w:eastAsia="x-none"/>
              </w:rPr>
            </w:pPr>
            <w:r w:rsidRPr="007F6F71">
              <w:rPr>
                <w:lang w:eastAsia="x-none"/>
              </w:rPr>
              <w:t>-</w:t>
            </w:r>
            <w:proofErr w:type="gramStart"/>
            <w:r w:rsidRPr="007F6F71">
              <w:rPr>
                <w:lang w:eastAsia="x-none"/>
              </w:rPr>
              <w:t>v</w:t>
            </w:r>
            <w:proofErr w:type="gramEnd"/>
          </w:p>
        </w:tc>
        <w:tc>
          <w:tcPr>
            <w:tcW w:w="4531" w:type="dxa"/>
          </w:tcPr>
          <w:p w14:paraId="003E283E" w14:textId="77777777" w:rsidR="003E3881" w:rsidRPr="007F6F71" w:rsidRDefault="003E3881" w:rsidP="0035429F">
            <w:pPr>
              <w:spacing w:line="360" w:lineRule="auto"/>
              <w:rPr>
                <w:lang w:eastAsia="x-none"/>
              </w:rPr>
            </w:pPr>
            <w:r w:rsidRPr="007F6F71">
              <w:rPr>
                <w:lang w:eastAsia="x-none"/>
              </w:rPr>
              <w:t>Mapeamento de volume</w:t>
            </w:r>
          </w:p>
        </w:tc>
      </w:tr>
      <w:tr w:rsidR="003E3881" w:rsidRPr="007F6F71" w14:paraId="6DC826C7" w14:textId="77777777" w:rsidTr="00C83DC4">
        <w:tc>
          <w:tcPr>
            <w:tcW w:w="4530" w:type="dxa"/>
          </w:tcPr>
          <w:p w14:paraId="1EDD64AA" w14:textId="77777777" w:rsidR="003E3881" w:rsidRPr="007F6F71" w:rsidRDefault="003E3881" w:rsidP="0035429F">
            <w:pPr>
              <w:spacing w:line="360" w:lineRule="auto"/>
              <w:rPr>
                <w:lang w:eastAsia="x-none"/>
              </w:rPr>
            </w:pPr>
            <w:r w:rsidRPr="007F6F71">
              <w:rPr>
                <w:lang w:eastAsia="x-none"/>
              </w:rPr>
              <w:t>-</w:t>
            </w:r>
            <w:proofErr w:type="gramStart"/>
            <w:r w:rsidRPr="007F6F71">
              <w:rPr>
                <w:lang w:eastAsia="x-none"/>
              </w:rPr>
              <w:t>p</w:t>
            </w:r>
            <w:proofErr w:type="gramEnd"/>
          </w:p>
        </w:tc>
        <w:tc>
          <w:tcPr>
            <w:tcW w:w="4531" w:type="dxa"/>
          </w:tcPr>
          <w:p w14:paraId="2E6B8488" w14:textId="77777777" w:rsidR="003E3881" w:rsidRPr="007F6F71" w:rsidRDefault="003E3881" w:rsidP="0035429F">
            <w:pPr>
              <w:spacing w:line="360" w:lineRule="auto"/>
              <w:rPr>
                <w:lang w:eastAsia="x-none"/>
              </w:rPr>
            </w:pPr>
            <w:r w:rsidRPr="007F6F71">
              <w:rPr>
                <w:lang w:eastAsia="x-none"/>
              </w:rPr>
              <w:t>Mapeamento de porta</w:t>
            </w:r>
          </w:p>
        </w:tc>
      </w:tr>
      <w:tr w:rsidR="003E3881" w:rsidRPr="007F6F71" w14:paraId="503FD8CA" w14:textId="77777777" w:rsidTr="00C83DC4">
        <w:tc>
          <w:tcPr>
            <w:tcW w:w="4530" w:type="dxa"/>
          </w:tcPr>
          <w:p w14:paraId="3284842C" w14:textId="77777777" w:rsidR="003E3881" w:rsidRPr="007F6F71" w:rsidRDefault="003E3881" w:rsidP="0035429F">
            <w:pPr>
              <w:spacing w:line="360" w:lineRule="auto"/>
              <w:rPr>
                <w:lang w:eastAsia="x-none"/>
              </w:rPr>
            </w:pPr>
            <w:r w:rsidRPr="007F6F71">
              <w:rPr>
                <w:lang w:eastAsia="x-none"/>
              </w:rPr>
              <w:t>-</w:t>
            </w:r>
            <w:proofErr w:type="gramStart"/>
            <w:r w:rsidRPr="007F6F71">
              <w:rPr>
                <w:lang w:eastAsia="x-none"/>
              </w:rPr>
              <w:t>m</w:t>
            </w:r>
            <w:proofErr w:type="gramEnd"/>
          </w:p>
        </w:tc>
        <w:tc>
          <w:tcPr>
            <w:tcW w:w="4531" w:type="dxa"/>
          </w:tcPr>
          <w:p w14:paraId="20CF6AC5" w14:textId="77777777" w:rsidR="003E3881" w:rsidRPr="007F6F71" w:rsidRDefault="003E3881" w:rsidP="0035429F">
            <w:pPr>
              <w:spacing w:line="360" w:lineRule="auto"/>
              <w:rPr>
                <w:lang w:eastAsia="x-none"/>
              </w:rPr>
            </w:pPr>
            <w:r w:rsidRPr="007F6F71">
              <w:rPr>
                <w:lang w:eastAsia="x-none"/>
              </w:rPr>
              <w:t>Limitar o uso de memória RAM</w:t>
            </w:r>
          </w:p>
        </w:tc>
      </w:tr>
      <w:tr w:rsidR="003E3881" w:rsidRPr="007F6F71" w14:paraId="7CF5DB4F" w14:textId="77777777" w:rsidTr="00C83DC4">
        <w:tc>
          <w:tcPr>
            <w:tcW w:w="4530" w:type="dxa"/>
          </w:tcPr>
          <w:p w14:paraId="3C6C9353" w14:textId="77777777" w:rsidR="003E3881" w:rsidRPr="007F6F71" w:rsidRDefault="003E3881" w:rsidP="0035429F">
            <w:pPr>
              <w:spacing w:line="360" w:lineRule="auto"/>
              <w:rPr>
                <w:lang w:eastAsia="x-none"/>
              </w:rPr>
            </w:pPr>
            <w:r w:rsidRPr="007F6F71">
              <w:rPr>
                <w:lang w:eastAsia="x-none"/>
              </w:rPr>
              <w:t>-</w:t>
            </w:r>
            <w:proofErr w:type="gramStart"/>
            <w:r w:rsidRPr="007F6F71">
              <w:rPr>
                <w:lang w:eastAsia="x-none"/>
              </w:rPr>
              <w:t>c</w:t>
            </w:r>
            <w:proofErr w:type="gramEnd"/>
          </w:p>
        </w:tc>
        <w:tc>
          <w:tcPr>
            <w:tcW w:w="4531" w:type="dxa"/>
          </w:tcPr>
          <w:p w14:paraId="2C5CBE1B" w14:textId="77777777" w:rsidR="003E3881" w:rsidRPr="007F6F71" w:rsidRDefault="003E3881" w:rsidP="0035429F">
            <w:pPr>
              <w:spacing w:line="360" w:lineRule="auto"/>
              <w:rPr>
                <w:lang w:eastAsia="x-none"/>
              </w:rPr>
            </w:pPr>
            <w:r w:rsidRPr="007F6F71">
              <w:rPr>
                <w:lang w:eastAsia="x-none"/>
              </w:rPr>
              <w:t>Balancear o uso de CPU</w:t>
            </w:r>
          </w:p>
        </w:tc>
      </w:tr>
    </w:tbl>
    <w:p w14:paraId="7EEB6D2B" w14:textId="77777777" w:rsidR="003E3881" w:rsidRPr="007F6F71" w:rsidRDefault="003E3881" w:rsidP="0035429F">
      <w:pPr>
        <w:spacing w:line="360" w:lineRule="auto"/>
        <w:rPr>
          <w:lang w:eastAsia="x-none"/>
        </w:rPr>
      </w:pPr>
    </w:p>
    <w:p w14:paraId="28C7F40C" w14:textId="77777777" w:rsidR="003E3881" w:rsidRPr="007F6F71" w:rsidRDefault="003E3881" w:rsidP="00595626">
      <w:pPr>
        <w:spacing w:after="240" w:line="360" w:lineRule="auto"/>
        <w:ind w:firstLine="708"/>
        <w:jc w:val="both"/>
        <w:rPr>
          <w:color w:val="24292E"/>
        </w:rPr>
      </w:pPr>
      <w:r w:rsidRPr="007F6F71">
        <w:rPr>
          <w:color w:val="24292E"/>
        </w:rPr>
        <w:t>Segue um exemplo simples no seguinte comando:</w:t>
      </w:r>
    </w:p>
    <w:p w14:paraId="19EA39B8" w14:textId="3FF740DB" w:rsidR="003E3881" w:rsidRPr="0008254A" w:rsidRDefault="003E3881" w:rsidP="007579B3">
      <w:pPr>
        <w:pStyle w:val="PargrafodaLista"/>
        <w:numPr>
          <w:ilvl w:val="0"/>
          <w:numId w:val="39"/>
        </w:numPr>
        <w:rPr>
          <w:rFonts w:cs="Times New Roman"/>
          <w:sz w:val="24"/>
          <w:lang w:val="en-US" w:eastAsia="x-none"/>
        </w:rPr>
      </w:pPr>
      <w:r w:rsidRPr="0008254A">
        <w:rPr>
          <w:rFonts w:cs="Times New Roman"/>
          <w:sz w:val="24"/>
          <w:lang w:val="en-US" w:eastAsia="x-none"/>
        </w:rPr>
        <w:t>docker container run -it --</w:t>
      </w:r>
      <w:proofErr w:type="spellStart"/>
      <w:r w:rsidRPr="0008254A">
        <w:rPr>
          <w:rFonts w:cs="Times New Roman"/>
          <w:sz w:val="24"/>
          <w:lang w:val="en-US" w:eastAsia="x-none"/>
        </w:rPr>
        <w:t>rm</w:t>
      </w:r>
      <w:proofErr w:type="spellEnd"/>
      <w:r w:rsidRPr="0008254A">
        <w:rPr>
          <w:rFonts w:cs="Times New Roman"/>
          <w:sz w:val="24"/>
          <w:lang w:val="en-US" w:eastAsia="x-none"/>
        </w:rPr>
        <w:t xml:space="preserve"> --name phalanx_app</w:t>
      </w:r>
      <w:r w:rsidR="00AA4519" w:rsidRPr="0008254A">
        <w:rPr>
          <w:rFonts w:cs="Times New Roman"/>
          <w:sz w:val="24"/>
          <w:lang w:val="en-US" w:eastAsia="x-none"/>
        </w:rPr>
        <w:t>_1</w:t>
      </w:r>
      <w:r w:rsidRPr="0008254A">
        <w:rPr>
          <w:rFonts w:cs="Times New Roman"/>
          <w:sz w:val="24"/>
          <w:lang w:val="en-US" w:eastAsia="x-none"/>
        </w:rPr>
        <w:t xml:space="preserve"> ruby bash</w:t>
      </w:r>
    </w:p>
    <w:p w14:paraId="49B4F4A7" w14:textId="77777777" w:rsidR="003E3881" w:rsidRPr="007F6F71" w:rsidRDefault="003E3881" w:rsidP="0035429F">
      <w:pPr>
        <w:spacing w:line="360" w:lineRule="auto"/>
        <w:rPr>
          <w:lang w:val="en-US" w:eastAsia="x-none"/>
        </w:rPr>
      </w:pPr>
    </w:p>
    <w:p w14:paraId="3E1A75F9" w14:textId="79E2B2A5" w:rsidR="003E3881" w:rsidRPr="00023252" w:rsidRDefault="00127782" w:rsidP="00023252">
      <w:pPr>
        <w:pStyle w:val="Ttulo3"/>
        <w:rPr>
          <w:rFonts w:ascii="Times New Roman" w:hAnsi="Times New Roman"/>
          <w:b/>
          <w:sz w:val="26"/>
          <w:szCs w:val="26"/>
        </w:rPr>
      </w:pPr>
      <w:bookmarkStart w:id="160" w:name="_Toc499555695"/>
      <w:r>
        <w:rPr>
          <w:rFonts w:ascii="Times New Roman" w:hAnsi="Times New Roman"/>
          <w:b/>
          <w:sz w:val="26"/>
          <w:szCs w:val="26"/>
        </w:rPr>
        <w:t>5</w:t>
      </w:r>
      <w:r w:rsidR="003E3881" w:rsidRPr="00023252">
        <w:rPr>
          <w:rFonts w:ascii="Times New Roman" w:hAnsi="Times New Roman"/>
          <w:b/>
          <w:sz w:val="26"/>
          <w:szCs w:val="26"/>
        </w:rPr>
        <w:t>.5.1 Software de Gerenciamento de Containers</w:t>
      </w:r>
      <w:bookmarkEnd w:id="160"/>
    </w:p>
    <w:p w14:paraId="182C99FE" w14:textId="77777777" w:rsidR="003E3881" w:rsidRPr="007F6F71" w:rsidRDefault="003E3881" w:rsidP="0035429F">
      <w:pPr>
        <w:spacing w:line="360" w:lineRule="auto"/>
        <w:rPr>
          <w:lang w:val="x-none" w:eastAsia="x-none"/>
        </w:rPr>
      </w:pPr>
    </w:p>
    <w:p w14:paraId="021C5229" w14:textId="28DF5A9D" w:rsidR="003E3881" w:rsidRPr="007F6F71" w:rsidRDefault="003E3881" w:rsidP="00595626">
      <w:pPr>
        <w:spacing w:line="360" w:lineRule="auto"/>
        <w:ind w:firstLine="708"/>
        <w:jc w:val="both"/>
        <w:rPr>
          <w:lang w:val="x-none" w:eastAsia="x-none"/>
        </w:rPr>
      </w:pPr>
      <w:r w:rsidRPr="007F6F71">
        <w:rPr>
          <w:lang w:val="x-none" w:eastAsia="x-none"/>
        </w:rPr>
        <w:t>Em meu estudo de caso, fiz uso de um serviço</w:t>
      </w:r>
      <w:r w:rsidRPr="007F6F71">
        <w:rPr>
          <w:lang w:eastAsia="x-none"/>
        </w:rPr>
        <w:t xml:space="preserve"> open source</w:t>
      </w:r>
      <w:r w:rsidRPr="007F6F71">
        <w:rPr>
          <w:lang w:val="x-none" w:eastAsia="x-none"/>
        </w:rPr>
        <w:t xml:space="preserve"> Portainer</w:t>
      </w:r>
      <w:r w:rsidR="00345FC9">
        <w:rPr>
          <w:lang w:val="x-none" w:eastAsia="x-none"/>
        </w:rPr>
        <w:t xml:space="preserve"> [25]</w:t>
      </w:r>
      <w:r w:rsidRPr="007F6F71">
        <w:rPr>
          <w:lang w:val="x-none" w:eastAsia="x-none"/>
        </w:rPr>
        <w:t>. Esse serviço de UI me permite fazer todos os gerenciamento com extrema facilidade:</w:t>
      </w:r>
    </w:p>
    <w:p w14:paraId="13889ACE" w14:textId="77777777" w:rsidR="003E3881" w:rsidRPr="007E2E65" w:rsidRDefault="003E3881" w:rsidP="00016D36">
      <w:pPr>
        <w:pStyle w:val="PargrafodaLista"/>
        <w:numPr>
          <w:ilvl w:val="0"/>
          <w:numId w:val="39"/>
        </w:numPr>
        <w:rPr>
          <w:rFonts w:cs="Times New Roman"/>
          <w:sz w:val="24"/>
          <w:lang w:val="x-none" w:eastAsia="x-none"/>
        </w:rPr>
      </w:pPr>
      <w:r w:rsidRPr="007E2E65">
        <w:rPr>
          <w:rFonts w:cs="Times New Roman"/>
          <w:sz w:val="24"/>
          <w:lang w:val="x-none" w:eastAsia="x-none"/>
        </w:rPr>
        <w:t>Gerenciamento dos Serviços</w:t>
      </w:r>
    </w:p>
    <w:p w14:paraId="7AA7953F" w14:textId="77777777" w:rsidR="003E3881" w:rsidRPr="007E2E65" w:rsidRDefault="003E3881" w:rsidP="00595626">
      <w:pPr>
        <w:pStyle w:val="PargrafodaLista"/>
        <w:numPr>
          <w:ilvl w:val="0"/>
          <w:numId w:val="39"/>
        </w:numPr>
        <w:rPr>
          <w:rFonts w:cs="Times New Roman"/>
          <w:sz w:val="24"/>
          <w:lang w:val="x-none" w:eastAsia="x-none"/>
        </w:rPr>
      </w:pPr>
      <w:r w:rsidRPr="007E2E65">
        <w:rPr>
          <w:rFonts w:cs="Times New Roman"/>
          <w:sz w:val="24"/>
          <w:lang w:val="x-none" w:eastAsia="x-none"/>
        </w:rPr>
        <w:t>Gerenciamento dos Containers</w:t>
      </w:r>
    </w:p>
    <w:p w14:paraId="0A157C83" w14:textId="77777777" w:rsidR="003E3881" w:rsidRPr="007E2E65" w:rsidRDefault="003E3881" w:rsidP="00595626">
      <w:pPr>
        <w:pStyle w:val="PargrafodaLista"/>
        <w:numPr>
          <w:ilvl w:val="0"/>
          <w:numId w:val="39"/>
        </w:numPr>
        <w:rPr>
          <w:rFonts w:cs="Times New Roman"/>
          <w:sz w:val="24"/>
          <w:lang w:eastAsia="x-none"/>
        </w:rPr>
      </w:pPr>
      <w:r w:rsidRPr="007E2E65">
        <w:rPr>
          <w:rFonts w:cs="Times New Roman"/>
          <w:sz w:val="24"/>
          <w:lang w:eastAsia="x-none"/>
        </w:rPr>
        <w:t>Gerenciamento de Logs</w:t>
      </w:r>
    </w:p>
    <w:p w14:paraId="75567358" w14:textId="77777777" w:rsidR="003E3881" w:rsidRPr="007E2E65" w:rsidRDefault="003E3881" w:rsidP="00595626">
      <w:pPr>
        <w:pStyle w:val="PargrafodaLista"/>
        <w:numPr>
          <w:ilvl w:val="0"/>
          <w:numId w:val="39"/>
        </w:numPr>
        <w:rPr>
          <w:rFonts w:cs="Times New Roman"/>
          <w:sz w:val="24"/>
          <w:lang w:eastAsia="x-none"/>
        </w:rPr>
      </w:pPr>
      <w:r w:rsidRPr="007E2E65">
        <w:rPr>
          <w:rFonts w:cs="Times New Roman"/>
          <w:sz w:val="24"/>
          <w:lang w:eastAsia="x-none"/>
        </w:rPr>
        <w:t>Gerenciamento das Imagens</w:t>
      </w:r>
    </w:p>
    <w:p w14:paraId="1093FB4C" w14:textId="77777777" w:rsidR="003E3881" w:rsidRPr="007E2E65" w:rsidRDefault="003E3881" w:rsidP="00595626">
      <w:pPr>
        <w:pStyle w:val="PargrafodaLista"/>
        <w:numPr>
          <w:ilvl w:val="0"/>
          <w:numId w:val="39"/>
        </w:numPr>
        <w:rPr>
          <w:rFonts w:cs="Times New Roman"/>
          <w:sz w:val="24"/>
          <w:lang w:eastAsia="x-none"/>
        </w:rPr>
      </w:pPr>
      <w:r w:rsidRPr="007E2E65">
        <w:rPr>
          <w:rFonts w:cs="Times New Roman"/>
          <w:sz w:val="24"/>
          <w:lang w:eastAsia="x-none"/>
        </w:rPr>
        <w:t>Gerenciamento de Rede</w:t>
      </w:r>
    </w:p>
    <w:p w14:paraId="181C3DB2" w14:textId="77777777" w:rsidR="003E3881" w:rsidRPr="007E2E65" w:rsidRDefault="003E3881" w:rsidP="00595626">
      <w:pPr>
        <w:pStyle w:val="PargrafodaLista"/>
        <w:numPr>
          <w:ilvl w:val="0"/>
          <w:numId w:val="39"/>
        </w:numPr>
        <w:rPr>
          <w:rFonts w:cs="Times New Roman"/>
          <w:sz w:val="24"/>
          <w:lang w:eastAsia="x-none"/>
        </w:rPr>
      </w:pPr>
      <w:r w:rsidRPr="007E2E65">
        <w:rPr>
          <w:rFonts w:cs="Times New Roman"/>
          <w:sz w:val="24"/>
          <w:lang w:eastAsia="x-none"/>
        </w:rPr>
        <w:t>Gerenciamento de Volumes</w:t>
      </w:r>
    </w:p>
    <w:p w14:paraId="0E779A27" w14:textId="77777777" w:rsidR="003E3881" w:rsidRPr="007E2E65" w:rsidRDefault="003E3881" w:rsidP="00595626">
      <w:pPr>
        <w:pStyle w:val="PargrafodaLista"/>
        <w:numPr>
          <w:ilvl w:val="0"/>
          <w:numId w:val="39"/>
        </w:numPr>
        <w:rPr>
          <w:rFonts w:cs="Times New Roman"/>
          <w:sz w:val="24"/>
          <w:lang w:eastAsia="x-none"/>
        </w:rPr>
      </w:pPr>
      <w:r w:rsidRPr="007E2E65">
        <w:rPr>
          <w:rFonts w:cs="Times New Roman"/>
          <w:sz w:val="24"/>
          <w:lang w:eastAsia="x-none"/>
        </w:rPr>
        <w:t>Gerenciamento do Swarm</w:t>
      </w:r>
    </w:p>
    <w:p w14:paraId="1D617E65" w14:textId="77777777" w:rsidR="003E3881" w:rsidRPr="007F6F71" w:rsidRDefault="003E3881" w:rsidP="00595626">
      <w:pPr>
        <w:spacing w:line="360" w:lineRule="auto"/>
        <w:ind w:firstLine="708"/>
        <w:jc w:val="both"/>
        <w:rPr>
          <w:lang w:val="x-none" w:eastAsia="x-none"/>
        </w:rPr>
      </w:pPr>
      <w:r w:rsidRPr="007F6F71">
        <w:rPr>
          <w:lang w:eastAsia="x-none"/>
        </w:rPr>
        <w:t>Esta UI, me permite fazer todo o gerenciamento e execuções dos containers de forma prática, porém todo esse gerenciamento pode ser executado através de linhas de comando. Essa UI acessa a API do Docker para fazer esse gerenciamento.</w:t>
      </w:r>
    </w:p>
    <w:p w14:paraId="403AB352" w14:textId="77777777" w:rsidR="003E3881" w:rsidRPr="007F6F71" w:rsidRDefault="003E3881" w:rsidP="0035429F">
      <w:pPr>
        <w:spacing w:line="360" w:lineRule="auto"/>
        <w:ind w:left="360" w:firstLine="348"/>
        <w:rPr>
          <w:lang w:eastAsia="x-none"/>
        </w:rPr>
      </w:pPr>
    </w:p>
    <w:p w14:paraId="26FE2755" w14:textId="7F9A5390" w:rsidR="003E3881" w:rsidRPr="007F6F71" w:rsidRDefault="003E3881" w:rsidP="0035429F">
      <w:pPr>
        <w:spacing w:line="360" w:lineRule="auto"/>
        <w:ind w:firstLine="708"/>
        <w:rPr>
          <w:lang w:val="x-none" w:eastAsia="x-none"/>
        </w:rPr>
      </w:pPr>
      <w:r w:rsidRPr="007F6F71">
        <w:rPr>
          <w:lang w:val="x-none" w:eastAsia="x-none"/>
        </w:rPr>
        <w:t>Segue as imagens do serviço:</w:t>
      </w:r>
    </w:p>
    <w:p w14:paraId="7F37B9D9" w14:textId="28DB5CAC" w:rsidR="003E3881" w:rsidRPr="007F6F71" w:rsidRDefault="00AF34EE" w:rsidP="0035429F">
      <w:pPr>
        <w:spacing w:line="360" w:lineRule="auto"/>
        <w:ind w:left="360" w:firstLine="348"/>
        <w:rPr>
          <w:lang w:val="x-none" w:eastAsia="x-none"/>
        </w:rPr>
      </w:pPr>
      <w:r w:rsidRPr="007F6F71">
        <w:rPr>
          <w:noProof/>
        </w:rPr>
        <w:lastRenderedPageBreak/>
        <mc:AlternateContent>
          <mc:Choice Requires="wps">
            <w:drawing>
              <wp:anchor distT="0" distB="0" distL="114300" distR="114300" simplePos="0" relativeHeight="251702272" behindDoc="0" locked="0" layoutInCell="1" allowOverlap="1" wp14:anchorId="1887A9D8" wp14:editId="386377F2">
                <wp:simplePos x="0" y="0"/>
                <wp:positionH relativeFrom="column">
                  <wp:posOffset>74930</wp:posOffset>
                </wp:positionH>
                <wp:positionV relativeFrom="paragraph">
                  <wp:posOffset>3735070</wp:posOffset>
                </wp:positionV>
                <wp:extent cx="5760085" cy="184150"/>
                <wp:effectExtent l="0" t="0" r="0" b="0"/>
                <wp:wrapThrough wrapText="bothSides">
                  <wp:wrapPolygon edited="0">
                    <wp:start x="0" y="0"/>
                    <wp:lineTo x="0" y="0"/>
                    <wp:lineTo x="0" y="0"/>
                  </wp:wrapPolygon>
                </wp:wrapThrough>
                <wp:docPr id="52" name="Caixa de Texto 52"/>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0731EC4C" w14:textId="77777777" w:rsidR="00CE0C88" w:rsidRPr="00506CA8" w:rsidRDefault="00CE0C88" w:rsidP="003E3881">
                            <w:pPr>
                              <w:pStyle w:val="Legenda"/>
                              <w:rPr>
                                <w:rFonts w:eastAsia="Calibri" w:cs="Times New Roman"/>
                                <w:noProof/>
                              </w:rPr>
                            </w:pPr>
                            <w:bookmarkStart w:id="161" w:name="_Toc499286918"/>
                            <w:r>
                              <w:t xml:space="preserve">Figura </w:t>
                            </w:r>
                            <w:r>
                              <w:fldChar w:fldCharType="begin"/>
                            </w:r>
                            <w:r>
                              <w:instrText xml:space="preserve"> SEQ Figura \* ARABIC </w:instrText>
                            </w:r>
                            <w:r>
                              <w:fldChar w:fldCharType="separate"/>
                            </w:r>
                            <w:r>
                              <w:rPr>
                                <w:noProof/>
                              </w:rPr>
                              <w:t>19</w:t>
                            </w:r>
                            <w:r>
                              <w:rPr>
                                <w:noProof/>
                              </w:rPr>
                              <w:fldChar w:fldCharType="end"/>
                            </w:r>
                            <w:r>
                              <w:t xml:space="preserve"> - </w:t>
                            </w:r>
                            <w:proofErr w:type="spellStart"/>
                            <w:r>
                              <w:t>Dashboard</w:t>
                            </w:r>
                            <w:proofErr w:type="spellEnd"/>
                            <w:r>
                              <w:t xml:space="preserve"> do </w:t>
                            </w:r>
                            <w:proofErr w:type="spellStart"/>
                            <w:r>
                              <w:t>Portainer</w:t>
                            </w:r>
                            <w:proofErr w:type="spellEnd"/>
                            <w:r>
                              <w:t xml:space="preserve"> Fonte: Próprio autor</w:t>
                            </w:r>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87A9D8" id="Caixa de Texto 52" o:spid="_x0000_s1044" type="#_x0000_t202" style="position:absolute;left:0;text-align:left;margin-left:5.9pt;margin-top:294.1pt;width:453.55pt;height:14.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" stroked="f">
                <v:textbox style="mso-fit-shape-to-text:t" inset="0,0,0,0">
                  <w:txbxContent>
                    <w:p w14:paraId="0731EC4C" w14:textId="77777777" w:rsidR="00CE0C88" w:rsidRPr="00506CA8" w:rsidRDefault="00CE0C88" w:rsidP="003E3881">
                      <w:pPr>
                        <w:pStyle w:val="Legenda"/>
                        <w:rPr>
                          <w:rFonts w:eastAsia="Calibri" w:cs="Times New Roman"/>
                          <w:noProof/>
                        </w:rPr>
                      </w:pPr>
                      <w:bookmarkStart w:id="162" w:name="_Toc499286918"/>
                      <w:r>
                        <w:t xml:space="preserve">Figura </w:t>
                      </w:r>
                      <w:r>
                        <w:fldChar w:fldCharType="begin"/>
                      </w:r>
                      <w:r>
                        <w:instrText xml:space="preserve"> SEQ Figura \* ARABIC </w:instrText>
                      </w:r>
                      <w:r>
                        <w:fldChar w:fldCharType="separate"/>
                      </w:r>
                      <w:r>
                        <w:rPr>
                          <w:noProof/>
                        </w:rPr>
                        <w:t>19</w:t>
                      </w:r>
                      <w:r>
                        <w:rPr>
                          <w:noProof/>
                        </w:rPr>
                        <w:fldChar w:fldCharType="end"/>
                      </w:r>
                      <w:r>
                        <w:t xml:space="preserve"> - </w:t>
                      </w:r>
                      <w:proofErr w:type="spellStart"/>
                      <w:r>
                        <w:t>Dashboard</w:t>
                      </w:r>
                      <w:proofErr w:type="spellEnd"/>
                      <w:r>
                        <w:t xml:space="preserve"> do </w:t>
                      </w:r>
                      <w:proofErr w:type="spellStart"/>
                      <w:r>
                        <w:t>Portainer</w:t>
                      </w:r>
                      <w:proofErr w:type="spellEnd"/>
                      <w:r>
                        <w:t xml:space="preserve"> Fonte: Próprio autor</w:t>
                      </w:r>
                      <w:bookmarkEnd w:id="162"/>
                    </w:p>
                  </w:txbxContent>
                </v:textbox>
                <w10:wrap type="through"/>
              </v:shape>
            </w:pict>
          </mc:Fallback>
        </mc:AlternateContent>
      </w:r>
      <w:r w:rsidRPr="007F6F71">
        <w:rPr>
          <w:noProof/>
        </w:rPr>
        <w:drawing>
          <wp:anchor distT="0" distB="0" distL="114300" distR="114300" simplePos="0" relativeHeight="251698176" behindDoc="0" locked="0" layoutInCell="1" allowOverlap="1" wp14:anchorId="2E6FDBCB" wp14:editId="0F4A0E90">
            <wp:simplePos x="0" y="0"/>
            <wp:positionH relativeFrom="column">
              <wp:posOffset>306705</wp:posOffset>
            </wp:positionH>
            <wp:positionV relativeFrom="paragraph">
              <wp:posOffset>312420</wp:posOffset>
            </wp:positionV>
            <wp:extent cx="5760085" cy="3211830"/>
            <wp:effectExtent l="0" t="0" r="5715" b="0"/>
            <wp:wrapTopAndBottom/>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ptura de Tela 2017-10-26 às 18.42.32.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60085" cy="3211830"/>
                    </a:xfrm>
                    <a:prstGeom prst="rect">
                      <a:avLst/>
                    </a:prstGeom>
                  </pic:spPr>
                </pic:pic>
              </a:graphicData>
            </a:graphic>
            <wp14:sizeRelH relativeFrom="page">
              <wp14:pctWidth>0</wp14:pctWidth>
            </wp14:sizeRelH>
            <wp14:sizeRelV relativeFrom="page">
              <wp14:pctHeight>0</wp14:pctHeight>
            </wp14:sizeRelV>
          </wp:anchor>
        </w:drawing>
      </w:r>
    </w:p>
    <w:p w14:paraId="17E1AF19" w14:textId="1AC8EA90" w:rsidR="003E3881" w:rsidRPr="007F6F71" w:rsidRDefault="003E3881" w:rsidP="0035429F">
      <w:pPr>
        <w:spacing w:line="360" w:lineRule="auto"/>
        <w:ind w:left="360" w:firstLine="348"/>
        <w:rPr>
          <w:lang w:eastAsia="x-none"/>
        </w:rPr>
      </w:pPr>
    </w:p>
    <w:p w14:paraId="48070FE6" w14:textId="7EA9FE0C" w:rsidR="003E3881" w:rsidRPr="007F6F71" w:rsidRDefault="003E3881" w:rsidP="0035429F">
      <w:pPr>
        <w:spacing w:line="360" w:lineRule="auto"/>
        <w:ind w:left="360" w:firstLine="348"/>
        <w:rPr>
          <w:lang w:eastAsia="x-none"/>
        </w:rPr>
      </w:pPr>
    </w:p>
    <w:p w14:paraId="51F9BEC6" w14:textId="40CCC225" w:rsidR="003E3881" w:rsidRPr="007F6F71" w:rsidRDefault="003E3881" w:rsidP="0035429F">
      <w:pPr>
        <w:spacing w:line="360" w:lineRule="auto"/>
        <w:ind w:left="360" w:firstLine="348"/>
        <w:rPr>
          <w:lang w:eastAsia="x-none"/>
        </w:rPr>
      </w:pPr>
    </w:p>
    <w:p w14:paraId="7518920F" w14:textId="02803651" w:rsidR="003E3881" w:rsidRPr="007F6F71" w:rsidRDefault="00EB407C" w:rsidP="0035429F">
      <w:pPr>
        <w:spacing w:line="360" w:lineRule="auto"/>
        <w:ind w:left="360" w:firstLine="348"/>
        <w:rPr>
          <w:lang w:eastAsia="x-none"/>
        </w:rPr>
      </w:pPr>
      <w:r w:rsidRPr="007F6F71">
        <w:rPr>
          <w:noProof/>
        </w:rPr>
        <w:drawing>
          <wp:anchor distT="0" distB="0" distL="114300" distR="114300" simplePos="0" relativeHeight="251700224" behindDoc="0" locked="0" layoutInCell="1" allowOverlap="1" wp14:anchorId="512343A3" wp14:editId="5A210246">
            <wp:simplePos x="0" y="0"/>
            <wp:positionH relativeFrom="column">
              <wp:posOffset>298754</wp:posOffset>
            </wp:positionH>
            <wp:positionV relativeFrom="paragraph">
              <wp:posOffset>262890</wp:posOffset>
            </wp:positionV>
            <wp:extent cx="5760085" cy="2498725"/>
            <wp:effectExtent l="0" t="0" r="5715" b="0"/>
            <wp:wrapTopAndBottom/>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ptura de Tela 2017-10-26 às 18.43.12.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60085" cy="2498725"/>
                    </a:xfrm>
                    <a:prstGeom prst="rect">
                      <a:avLst/>
                    </a:prstGeom>
                  </pic:spPr>
                </pic:pic>
              </a:graphicData>
            </a:graphic>
            <wp14:sizeRelH relativeFrom="page">
              <wp14:pctWidth>0</wp14:pctWidth>
            </wp14:sizeRelH>
            <wp14:sizeRelV relativeFrom="page">
              <wp14:pctHeight>0</wp14:pctHeight>
            </wp14:sizeRelV>
          </wp:anchor>
        </w:drawing>
      </w:r>
    </w:p>
    <w:p w14:paraId="4AA84B60" w14:textId="74DE4464" w:rsidR="003E3881" w:rsidRPr="007F6F71" w:rsidRDefault="003E3881" w:rsidP="0035429F">
      <w:pPr>
        <w:spacing w:line="360" w:lineRule="auto"/>
        <w:ind w:left="360" w:firstLine="348"/>
        <w:rPr>
          <w:lang w:eastAsia="x-none"/>
        </w:rPr>
      </w:pPr>
      <w:r w:rsidRPr="007F6F71">
        <w:rPr>
          <w:noProof/>
        </w:rPr>
        <mc:AlternateContent>
          <mc:Choice Requires="wps">
            <w:drawing>
              <wp:anchor distT="0" distB="0" distL="114300" distR="114300" simplePos="0" relativeHeight="251703296" behindDoc="0" locked="0" layoutInCell="1" allowOverlap="1" wp14:anchorId="5059E71C" wp14:editId="2403ED6C">
                <wp:simplePos x="0" y="0"/>
                <wp:positionH relativeFrom="column">
                  <wp:posOffset>571500</wp:posOffset>
                </wp:positionH>
                <wp:positionV relativeFrom="paragraph">
                  <wp:posOffset>2529205</wp:posOffset>
                </wp:positionV>
                <wp:extent cx="5760085" cy="184150"/>
                <wp:effectExtent l="0" t="0" r="0" b="0"/>
                <wp:wrapThrough wrapText="bothSides">
                  <wp:wrapPolygon edited="0">
                    <wp:start x="0" y="0"/>
                    <wp:lineTo x="0" y="0"/>
                    <wp:lineTo x="0" y="0"/>
                  </wp:wrapPolygon>
                </wp:wrapThrough>
                <wp:docPr id="53" name="Caixa de Texto 53"/>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2142D064" w14:textId="77777777" w:rsidR="00CE0C88" w:rsidRPr="003B5F77" w:rsidRDefault="00CE0C88" w:rsidP="003E3881">
                            <w:pPr>
                              <w:pStyle w:val="Legenda"/>
                              <w:rPr>
                                <w:rFonts w:eastAsia="Calibri" w:cs="Times New Roman"/>
                                <w:noProof/>
                              </w:rPr>
                            </w:pPr>
                            <w:bookmarkStart w:id="163" w:name="_Toc499286919"/>
                            <w:r>
                              <w:t xml:space="preserve">Figura </w:t>
                            </w:r>
                            <w:r>
                              <w:fldChar w:fldCharType="begin"/>
                            </w:r>
                            <w:r>
                              <w:instrText xml:space="preserve"> SEQ Figura \* ARABIC </w:instrText>
                            </w:r>
                            <w:r>
                              <w:fldChar w:fldCharType="separate"/>
                            </w:r>
                            <w:r>
                              <w:rPr>
                                <w:noProof/>
                              </w:rPr>
                              <w:t>20</w:t>
                            </w:r>
                            <w:r>
                              <w:rPr>
                                <w:noProof/>
                              </w:rPr>
                              <w:fldChar w:fldCharType="end"/>
                            </w:r>
                            <w:r>
                              <w:t xml:space="preserve"> - </w:t>
                            </w:r>
                            <w:proofErr w:type="spellStart"/>
                            <w:r>
                              <w:t>Dashboard</w:t>
                            </w:r>
                            <w:proofErr w:type="spellEnd"/>
                            <w:r>
                              <w:t xml:space="preserve"> de Imagens do</w:t>
                            </w:r>
                            <w:r w:rsidRPr="00F23DE4">
                              <w:t xml:space="preserve"> </w:t>
                            </w:r>
                            <w:proofErr w:type="spellStart"/>
                            <w:r w:rsidRPr="00F23DE4">
                              <w:t>Portainer</w:t>
                            </w:r>
                            <w:proofErr w:type="spellEnd"/>
                            <w:r w:rsidRPr="00F23DE4">
                              <w:t xml:space="preserve"> Fonte: Próprio autor</w:t>
                            </w:r>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59E71C" id="Caixa de Texto 53" o:spid="_x0000_s1045" type="#_x0000_t202" style="position:absolute;left:0;text-align:left;margin-left:45pt;margin-top:199.15pt;width:453.55pt;height:14.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" stroked="f">
                <v:textbox style="mso-fit-shape-to-text:t" inset="0,0,0,0">
                  <w:txbxContent>
                    <w:p w14:paraId="2142D064" w14:textId="77777777" w:rsidR="00CE0C88" w:rsidRPr="003B5F77" w:rsidRDefault="00CE0C88" w:rsidP="003E3881">
                      <w:pPr>
                        <w:pStyle w:val="Legenda"/>
                        <w:rPr>
                          <w:rFonts w:eastAsia="Calibri" w:cs="Times New Roman"/>
                          <w:noProof/>
                        </w:rPr>
                      </w:pPr>
                      <w:bookmarkStart w:id="164" w:name="_Toc499286919"/>
                      <w:r>
                        <w:t xml:space="preserve">Figura </w:t>
                      </w:r>
                      <w:r>
                        <w:fldChar w:fldCharType="begin"/>
                      </w:r>
                      <w:r>
                        <w:instrText xml:space="preserve"> SEQ Figura \* ARABIC </w:instrText>
                      </w:r>
                      <w:r>
                        <w:fldChar w:fldCharType="separate"/>
                      </w:r>
                      <w:r>
                        <w:rPr>
                          <w:noProof/>
                        </w:rPr>
                        <w:t>20</w:t>
                      </w:r>
                      <w:r>
                        <w:rPr>
                          <w:noProof/>
                        </w:rPr>
                        <w:fldChar w:fldCharType="end"/>
                      </w:r>
                      <w:r>
                        <w:t xml:space="preserve"> - </w:t>
                      </w:r>
                      <w:proofErr w:type="spellStart"/>
                      <w:r>
                        <w:t>Dashboard</w:t>
                      </w:r>
                      <w:proofErr w:type="spellEnd"/>
                      <w:r>
                        <w:t xml:space="preserve"> de Imagens do</w:t>
                      </w:r>
                      <w:r w:rsidRPr="00F23DE4">
                        <w:t xml:space="preserve"> </w:t>
                      </w:r>
                      <w:proofErr w:type="spellStart"/>
                      <w:r w:rsidRPr="00F23DE4">
                        <w:t>Portainer</w:t>
                      </w:r>
                      <w:proofErr w:type="spellEnd"/>
                      <w:r w:rsidRPr="00F23DE4">
                        <w:t xml:space="preserve"> Fonte: Próprio autor</w:t>
                      </w:r>
                      <w:bookmarkEnd w:id="164"/>
                    </w:p>
                  </w:txbxContent>
                </v:textbox>
                <w10:wrap type="through"/>
              </v:shape>
            </w:pict>
          </mc:Fallback>
        </mc:AlternateContent>
      </w:r>
    </w:p>
    <w:p w14:paraId="35607A84" w14:textId="77777777" w:rsidR="003E3881" w:rsidRPr="007F6F71" w:rsidRDefault="003E3881" w:rsidP="0035429F">
      <w:pPr>
        <w:spacing w:line="360" w:lineRule="auto"/>
        <w:ind w:left="360" w:firstLine="348"/>
        <w:rPr>
          <w:lang w:eastAsia="x-none"/>
        </w:rPr>
      </w:pPr>
    </w:p>
    <w:p w14:paraId="5148EF39" w14:textId="77777777" w:rsidR="003E3881" w:rsidRDefault="003E3881" w:rsidP="0035429F">
      <w:pPr>
        <w:spacing w:line="360" w:lineRule="auto"/>
        <w:ind w:left="360" w:firstLine="348"/>
        <w:rPr>
          <w:lang w:eastAsia="x-none"/>
        </w:rPr>
      </w:pPr>
    </w:p>
    <w:p w14:paraId="38104972" w14:textId="77777777" w:rsidR="00AF34EE" w:rsidRDefault="00AF34EE" w:rsidP="0035429F">
      <w:pPr>
        <w:spacing w:line="360" w:lineRule="auto"/>
        <w:ind w:left="360" w:firstLine="348"/>
        <w:rPr>
          <w:lang w:eastAsia="x-none"/>
        </w:rPr>
      </w:pPr>
    </w:p>
    <w:p w14:paraId="6A3D714F" w14:textId="77777777" w:rsidR="00AF34EE" w:rsidRDefault="00AF34EE" w:rsidP="0035429F">
      <w:pPr>
        <w:spacing w:line="360" w:lineRule="auto"/>
        <w:ind w:left="360" w:firstLine="348"/>
        <w:rPr>
          <w:lang w:eastAsia="x-none"/>
        </w:rPr>
      </w:pPr>
    </w:p>
    <w:p w14:paraId="5230DBCF" w14:textId="77777777" w:rsidR="00AF34EE" w:rsidRPr="007F6F71" w:rsidRDefault="00AF34EE" w:rsidP="0035429F">
      <w:pPr>
        <w:spacing w:line="360" w:lineRule="auto"/>
        <w:ind w:left="360" w:firstLine="348"/>
        <w:rPr>
          <w:lang w:eastAsia="x-none"/>
        </w:rPr>
      </w:pPr>
    </w:p>
    <w:p w14:paraId="760E2C4E" w14:textId="304E8776" w:rsidR="003E3881" w:rsidRPr="007F6F71" w:rsidRDefault="00AF34EE" w:rsidP="0035429F">
      <w:pPr>
        <w:spacing w:line="360" w:lineRule="auto"/>
        <w:ind w:left="360" w:firstLine="348"/>
        <w:rPr>
          <w:lang w:eastAsia="x-none"/>
        </w:rPr>
      </w:pPr>
      <w:r w:rsidRPr="007F6F71">
        <w:rPr>
          <w:noProof/>
        </w:rPr>
        <w:lastRenderedPageBreak/>
        <mc:AlternateContent>
          <mc:Choice Requires="wps">
            <w:drawing>
              <wp:anchor distT="0" distB="0" distL="114300" distR="114300" simplePos="0" relativeHeight="251704320" behindDoc="0" locked="0" layoutInCell="1" allowOverlap="1" wp14:anchorId="45B81051" wp14:editId="2F9B8498">
                <wp:simplePos x="0" y="0"/>
                <wp:positionH relativeFrom="column">
                  <wp:posOffset>570865</wp:posOffset>
                </wp:positionH>
                <wp:positionV relativeFrom="paragraph">
                  <wp:posOffset>2676052</wp:posOffset>
                </wp:positionV>
                <wp:extent cx="5760085" cy="184150"/>
                <wp:effectExtent l="0" t="0" r="5715" b="0"/>
                <wp:wrapThrough wrapText="bothSides">
                  <wp:wrapPolygon edited="0">
                    <wp:start x="0" y="0"/>
                    <wp:lineTo x="0" y="17876"/>
                    <wp:lineTo x="21526" y="17876"/>
                    <wp:lineTo x="21526" y="0"/>
                    <wp:lineTo x="0" y="0"/>
                  </wp:wrapPolygon>
                </wp:wrapThrough>
                <wp:docPr id="54" name="Caixa de Texto 54"/>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1B414953" w14:textId="77777777" w:rsidR="00CE0C88" w:rsidRPr="00B26331" w:rsidRDefault="00CE0C88" w:rsidP="003E3881">
                            <w:pPr>
                              <w:pStyle w:val="Legenda"/>
                              <w:rPr>
                                <w:rFonts w:eastAsia="Calibri" w:cs="Times New Roman"/>
                                <w:noProof/>
                              </w:rPr>
                            </w:pPr>
                            <w:bookmarkStart w:id="165" w:name="_Toc499286920"/>
                            <w:r>
                              <w:t xml:space="preserve">Figura </w:t>
                            </w:r>
                            <w:r>
                              <w:fldChar w:fldCharType="begin"/>
                            </w:r>
                            <w:r>
                              <w:instrText xml:space="preserve"> SEQ Figura \* ARABIC </w:instrText>
                            </w:r>
                            <w:r>
                              <w:fldChar w:fldCharType="separate"/>
                            </w:r>
                            <w:r>
                              <w:rPr>
                                <w:noProof/>
                              </w:rPr>
                              <w:t>21</w:t>
                            </w:r>
                            <w:r>
                              <w:rPr>
                                <w:noProof/>
                              </w:rPr>
                              <w:fldChar w:fldCharType="end"/>
                            </w:r>
                            <w:r>
                              <w:t xml:space="preserve"> - </w:t>
                            </w:r>
                            <w:proofErr w:type="spellStart"/>
                            <w:r>
                              <w:t>Dashboard</w:t>
                            </w:r>
                            <w:proofErr w:type="spellEnd"/>
                            <w:r>
                              <w:t xml:space="preserve"> de</w:t>
                            </w:r>
                            <w:r w:rsidRPr="00E418DD">
                              <w:t xml:space="preserve"> </w:t>
                            </w:r>
                            <w:r>
                              <w:t xml:space="preserve">Volumes do </w:t>
                            </w:r>
                            <w:proofErr w:type="spellStart"/>
                            <w:r w:rsidRPr="00E418DD">
                              <w:t>Portainer</w:t>
                            </w:r>
                            <w:proofErr w:type="spellEnd"/>
                            <w:r w:rsidRPr="00E418DD">
                              <w:t xml:space="preserve"> Fonte: Próprio autor</w:t>
                            </w:r>
                            <w:bookmarkEnd w:id="1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B81051" id="Caixa de Texto 54" o:spid="_x0000_s1046" type="#_x0000_t202" style="position:absolute;left:0;text-align:left;margin-left:44.95pt;margin-top:210.7pt;width:453.55pt;height:14.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" stroked="f">
                <v:textbox style="mso-fit-shape-to-text:t" inset="0,0,0,0">
                  <w:txbxContent>
                    <w:p w14:paraId="1B414953" w14:textId="77777777" w:rsidR="00CE0C88" w:rsidRPr="00B26331" w:rsidRDefault="00CE0C88" w:rsidP="003E3881">
                      <w:pPr>
                        <w:pStyle w:val="Legenda"/>
                        <w:rPr>
                          <w:rFonts w:eastAsia="Calibri" w:cs="Times New Roman"/>
                          <w:noProof/>
                        </w:rPr>
                      </w:pPr>
                      <w:bookmarkStart w:id="166" w:name="_Toc499286920"/>
                      <w:r>
                        <w:t xml:space="preserve">Figura </w:t>
                      </w:r>
                      <w:r>
                        <w:fldChar w:fldCharType="begin"/>
                      </w:r>
                      <w:r>
                        <w:instrText xml:space="preserve"> SEQ Figura \* ARABIC </w:instrText>
                      </w:r>
                      <w:r>
                        <w:fldChar w:fldCharType="separate"/>
                      </w:r>
                      <w:r>
                        <w:rPr>
                          <w:noProof/>
                        </w:rPr>
                        <w:t>21</w:t>
                      </w:r>
                      <w:r>
                        <w:rPr>
                          <w:noProof/>
                        </w:rPr>
                        <w:fldChar w:fldCharType="end"/>
                      </w:r>
                      <w:r>
                        <w:t xml:space="preserve"> - </w:t>
                      </w:r>
                      <w:proofErr w:type="spellStart"/>
                      <w:r>
                        <w:t>Dashboard</w:t>
                      </w:r>
                      <w:proofErr w:type="spellEnd"/>
                      <w:r>
                        <w:t xml:space="preserve"> de</w:t>
                      </w:r>
                      <w:r w:rsidRPr="00E418DD">
                        <w:t xml:space="preserve"> </w:t>
                      </w:r>
                      <w:r>
                        <w:t xml:space="preserve">Volumes do </w:t>
                      </w:r>
                      <w:proofErr w:type="spellStart"/>
                      <w:r w:rsidRPr="00E418DD">
                        <w:t>Portainer</w:t>
                      </w:r>
                      <w:proofErr w:type="spellEnd"/>
                      <w:r w:rsidRPr="00E418DD">
                        <w:t xml:space="preserve"> Fonte: Próprio autor</w:t>
                      </w:r>
                      <w:bookmarkEnd w:id="166"/>
                    </w:p>
                  </w:txbxContent>
                </v:textbox>
                <w10:wrap type="through"/>
              </v:shape>
            </w:pict>
          </mc:Fallback>
        </mc:AlternateContent>
      </w:r>
      <w:r w:rsidRPr="007F6F71">
        <w:rPr>
          <w:noProof/>
        </w:rPr>
        <w:drawing>
          <wp:anchor distT="0" distB="0" distL="114300" distR="114300" simplePos="0" relativeHeight="251738112" behindDoc="0" locked="0" layoutInCell="1" allowOverlap="1" wp14:anchorId="4E9FF70C" wp14:editId="166147C9">
            <wp:simplePos x="0" y="0"/>
            <wp:positionH relativeFrom="column">
              <wp:posOffset>454349</wp:posOffset>
            </wp:positionH>
            <wp:positionV relativeFrom="paragraph">
              <wp:posOffset>0</wp:posOffset>
            </wp:positionV>
            <wp:extent cx="5760085" cy="2538730"/>
            <wp:effectExtent l="0" t="0" r="5715" b="1270"/>
            <wp:wrapTopAndBottom/>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aptura de Tela 2017-10-26 às 18.43.29.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60085" cy="2538730"/>
                    </a:xfrm>
                    <a:prstGeom prst="rect">
                      <a:avLst/>
                    </a:prstGeom>
                  </pic:spPr>
                </pic:pic>
              </a:graphicData>
            </a:graphic>
            <wp14:sizeRelH relativeFrom="page">
              <wp14:pctWidth>0</wp14:pctWidth>
            </wp14:sizeRelH>
            <wp14:sizeRelV relativeFrom="page">
              <wp14:pctHeight>0</wp14:pctHeight>
            </wp14:sizeRelV>
          </wp:anchor>
        </w:drawing>
      </w:r>
    </w:p>
    <w:p w14:paraId="18C69AEF" w14:textId="77777777" w:rsidR="003E3881" w:rsidRPr="007F6F71" w:rsidRDefault="003E3881" w:rsidP="0035429F">
      <w:pPr>
        <w:spacing w:line="360" w:lineRule="auto"/>
        <w:ind w:left="360" w:firstLine="348"/>
        <w:rPr>
          <w:lang w:eastAsia="x-none"/>
        </w:rPr>
      </w:pPr>
    </w:p>
    <w:p w14:paraId="16327A33" w14:textId="77777777" w:rsidR="003E3881" w:rsidRPr="007F6F71" w:rsidRDefault="003E3881" w:rsidP="0035429F">
      <w:pPr>
        <w:spacing w:line="360" w:lineRule="auto"/>
        <w:ind w:left="360" w:firstLine="348"/>
        <w:rPr>
          <w:lang w:eastAsia="x-none"/>
        </w:rPr>
      </w:pPr>
    </w:p>
    <w:p w14:paraId="2986B2EC" w14:textId="77777777" w:rsidR="003E3881" w:rsidRPr="007F6F71" w:rsidRDefault="003E3881" w:rsidP="0035429F">
      <w:pPr>
        <w:spacing w:line="360" w:lineRule="auto"/>
        <w:ind w:left="360" w:firstLine="348"/>
        <w:rPr>
          <w:lang w:eastAsia="x-none"/>
        </w:rPr>
      </w:pPr>
    </w:p>
    <w:p w14:paraId="2F8ACAA6" w14:textId="77777777" w:rsidR="003E3881" w:rsidRPr="007F6F71" w:rsidRDefault="003E3881" w:rsidP="0035429F">
      <w:pPr>
        <w:spacing w:line="360" w:lineRule="auto"/>
        <w:ind w:left="360" w:firstLine="348"/>
        <w:rPr>
          <w:lang w:eastAsia="x-none"/>
        </w:rPr>
      </w:pPr>
    </w:p>
    <w:p w14:paraId="7A8CFDA5" w14:textId="77777777" w:rsidR="003E3881" w:rsidRPr="007F6F71" w:rsidRDefault="003E3881" w:rsidP="0035429F">
      <w:pPr>
        <w:keepNext/>
        <w:spacing w:line="360" w:lineRule="auto"/>
        <w:ind w:left="360" w:firstLine="348"/>
      </w:pPr>
      <w:r w:rsidRPr="007F6F71">
        <w:rPr>
          <w:noProof/>
        </w:rPr>
        <mc:AlternateContent>
          <mc:Choice Requires="wps">
            <w:drawing>
              <wp:anchor distT="0" distB="0" distL="114300" distR="114300" simplePos="0" relativeHeight="251706368" behindDoc="0" locked="0" layoutInCell="1" allowOverlap="1" wp14:anchorId="125662C3" wp14:editId="171783EC">
                <wp:simplePos x="0" y="0"/>
                <wp:positionH relativeFrom="column">
                  <wp:posOffset>446405</wp:posOffset>
                </wp:positionH>
                <wp:positionV relativeFrom="paragraph">
                  <wp:posOffset>2837815</wp:posOffset>
                </wp:positionV>
                <wp:extent cx="5760085" cy="184150"/>
                <wp:effectExtent l="0" t="0" r="0" b="0"/>
                <wp:wrapThrough wrapText="bothSides">
                  <wp:wrapPolygon edited="0">
                    <wp:start x="0" y="0"/>
                    <wp:lineTo x="0" y="0"/>
                    <wp:lineTo x="0" y="0"/>
                  </wp:wrapPolygon>
                </wp:wrapThrough>
                <wp:docPr id="55" name="Caixa de Texto 55"/>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32A6A316" w14:textId="77777777" w:rsidR="00CE0C88" w:rsidRPr="004B3031" w:rsidRDefault="00CE0C88" w:rsidP="003E3881">
                            <w:pPr>
                              <w:pStyle w:val="Legenda"/>
                              <w:rPr>
                                <w:rFonts w:eastAsia="Calibri" w:cs="Times New Roman"/>
                                <w:noProof/>
                              </w:rPr>
                            </w:pPr>
                            <w:bookmarkStart w:id="167" w:name="_Toc499286921"/>
                            <w:r>
                              <w:t xml:space="preserve">Figura </w:t>
                            </w:r>
                            <w:r>
                              <w:fldChar w:fldCharType="begin"/>
                            </w:r>
                            <w:r>
                              <w:instrText xml:space="preserve"> SEQ Figura \* ARABIC </w:instrText>
                            </w:r>
                            <w:r>
                              <w:fldChar w:fldCharType="separate"/>
                            </w:r>
                            <w:r>
                              <w:rPr>
                                <w:noProof/>
                              </w:rPr>
                              <w:t>22</w:t>
                            </w:r>
                            <w:r>
                              <w:rPr>
                                <w:noProof/>
                              </w:rPr>
                              <w:fldChar w:fldCharType="end"/>
                            </w:r>
                            <w:r>
                              <w:t xml:space="preserve"> </w:t>
                            </w:r>
                            <w:r w:rsidRPr="008162B1">
                              <w:t xml:space="preserve">- </w:t>
                            </w:r>
                            <w:proofErr w:type="spellStart"/>
                            <w:r w:rsidRPr="008162B1">
                              <w:t>Dashboard</w:t>
                            </w:r>
                            <w:proofErr w:type="spellEnd"/>
                            <w:r w:rsidRPr="008162B1">
                              <w:t xml:space="preserve"> de Engine do </w:t>
                            </w:r>
                            <w:proofErr w:type="spellStart"/>
                            <w:r w:rsidRPr="008162B1">
                              <w:t>Portainer</w:t>
                            </w:r>
                            <w:proofErr w:type="spellEnd"/>
                            <w:r w:rsidRPr="008162B1">
                              <w:t xml:space="preserve"> Fonte: Próprio autor</w:t>
                            </w:r>
                            <w:bookmarkEnd w:id="1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5662C3" id="Caixa de Texto 55" o:spid="_x0000_s1047" type="#_x0000_t202" style="position:absolute;left:0;text-align:left;margin-left:35.15pt;margin-top:223.45pt;width:453.55pt;height:14.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" stroked="f">
                <v:textbox style="mso-fit-shape-to-text:t" inset="0,0,0,0">
                  <w:txbxContent>
                    <w:p w14:paraId="32A6A316" w14:textId="77777777" w:rsidR="00CE0C88" w:rsidRPr="004B3031" w:rsidRDefault="00CE0C88" w:rsidP="003E3881">
                      <w:pPr>
                        <w:pStyle w:val="Legenda"/>
                        <w:rPr>
                          <w:rFonts w:eastAsia="Calibri" w:cs="Times New Roman"/>
                          <w:noProof/>
                        </w:rPr>
                      </w:pPr>
                      <w:bookmarkStart w:id="168" w:name="_Toc499286921"/>
                      <w:r>
                        <w:t xml:space="preserve">Figura </w:t>
                      </w:r>
                      <w:r>
                        <w:fldChar w:fldCharType="begin"/>
                      </w:r>
                      <w:r>
                        <w:instrText xml:space="preserve"> SEQ Figura \* ARABIC </w:instrText>
                      </w:r>
                      <w:r>
                        <w:fldChar w:fldCharType="separate"/>
                      </w:r>
                      <w:r>
                        <w:rPr>
                          <w:noProof/>
                        </w:rPr>
                        <w:t>22</w:t>
                      </w:r>
                      <w:r>
                        <w:rPr>
                          <w:noProof/>
                        </w:rPr>
                        <w:fldChar w:fldCharType="end"/>
                      </w:r>
                      <w:r>
                        <w:t xml:space="preserve"> </w:t>
                      </w:r>
                      <w:r w:rsidRPr="008162B1">
                        <w:t xml:space="preserve">- </w:t>
                      </w:r>
                      <w:proofErr w:type="spellStart"/>
                      <w:r w:rsidRPr="008162B1">
                        <w:t>Dashboard</w:t>
                      </w:r>
                      <w:proofErr w:type="spellEnd"/>
                      <w:r w:rsidRPr="008162B1">
                        <w:t xml:space="preserve"> de Engine do </w:t>
                      </w:r>
                      <w:proofErr w:type="spellStart"/>
                      <w:r w:rsidRPr="008162B1">
                        <w:t>Portainer</w:t>
                      </w:r>
                      <w:proofErr w:type="spellEnd"/>
                      <w:r w:rsidRPr="008162B1">
                        <w:t xml:space="preserve"> Fonte: Próprio autor</w:t>
                      </w:r>
                      <w:bookmarkEnd w:id="168"/>
                    </w:p>
                  </w:txbxContent>
                </v:textbox>
                <w10:wrap type="through"/>
              </v:shape>
            </w:pict>
          </mc:Fallback>
        </mc:AlternateContent>
      </w:r>
      <w:r w:rsidRPr="007F6F71">
        <w:rPr>
          <w:noProof/>
        </w:rPr>
        <w:drawing>
          <wp:anchor distT="0" distB="0" distL="114300" distR="114300" simplePos="0" relativeHeight="251705344" behindDoc="0" locked="0" layoutInCell="1" allowOverlap="1" wp14:anchorId="7C2CA73C" wp14:editId="581892F8">
            <wp:simplePos x="0" y="0"/>
            <wp:positionH relativeFrom="column">
              <wp:posOffset>446405</wp:posOffset>
            </wp:positionH>
            <wp:positionV relativeFrom="paragraph">
              <wp:posOffset>0</wp:posOffset>
            </wp:positionV>
            <wp:extent cx="5760085" cy="2780665"/>
            <wp:effectExtent l="0" t="0" r="5715" b="0"/>
            <wp:wrapTopAndBottom/>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aptura de Tela 2017-10-26 às 18.43.45.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60085" cy="2780665"/>
                    </a:xfrm>
                    <a:prstGeom prst="rect">
                      <a:avLst/>
                    </a:prstGeom>
                  </pic:spPr>
                </pic:pic>
              </a:graphicData>
            </a:graphic>
            <wp14:sizeRelH relativeFrom="page">
              <wp14:pctWidth>0</wp14:pctWidth>
            </wp14:sizeRelH>
            <wp14:sizeRelV relativeFrom="page">
              <wp14:pctHeight>0</wp14:pctHeight>
            </wp14:sizeRelV>
          </wp:anchor>
        </w:drawing>
      </w:r>
    </w:p>
    <w:p w14:paraId="0DEB9DC1" w14:textId="77777777" w:rsidR="003E3881" w:rsidRPr="007F6F71" w:rsidRDefault="003E3881" w:rsidP="0035429F">
      <w:pPr>
        <w:spacing w:line="360" w:lineRule="auto"/>
        <w:ind w:left="360" w:firstLine="348"/>
        <w:rPr>
          <w:lang w:eastAsia="x-none"/>
        </w:rPr>
      </w:pPr>
    </w:p>
    <w:p w14:paraId="230F9D80" w14:textId="77777777" w:rsidR="003E3881" w:rsidRPr="007F6F71" w:rsidRDefault="003E3881" w:rsidP="0035429F">
      <w:pPr>
        <w:spacing w:line="360" w:lineRule="auto"/>
        <w:ind w:left="360" w:firstLine="348"/>
        <w:rPr>
          <w:lang w:eastAsia="x-none"/>
        </w:rPr>
      </w:pPr>
    </w:p>
    <w:p w14:paraId="291A0DAB" w14:textId="77777777" w:rsidR="003E3881" w:rsidRPr="007F6F71" w:rsidRDefault="003E3881" w:rsidP="00595626">
      <w:pPr>
        <w:spacing w:line="360" w:lineRule="auto"/>
        <w:ind w:firstLine="708"/>
        <w:jc w:val="both"/>
        <w:rPr>
          <w:lang w:eastAsia="x-none"/>
        </w:rPr>
      </w:pPr>
      <w:r w:rsidRPr="007F6F71">
        <w:rPr>
          <w:lang w:eastAsia="x-none"/>
        </w:rPr>
        <w:t>Essa UI é interessante para usuários leigos, pois a sua usabilidade é ótima e permite fazer interações com as imagens containers em poucos passos.</w:t>
      </w:r>
    </w:p>
    <w:p w14:paraId="678B2E9D" w14:textId="77777777" w:rsidR="003E3881" w:rsidRPr="007F6F71" w:rsidRDefault="003E3881" w:rsidP="00595626">
      <w:pPr>
        <w:spacing w:line="360" w:lineRule="auto"/>
        <w:ind w:firstLine="708"/>
        <w:jc w:val="both"/>
        <w:rPr>
          <w:lang w:eastAsia="x-none"/>
        </w:rPr>
      </w:pPr>
      <w:r w:rsidRPr="007F6F71">
        <w:rPr>
          <w:lang w:eastAsia="x-none"/>
        </w:rPr>
        <w:t xml:space="preserve">O docker possui uma versão empresarial Docker EE que possui uma interface de gerenciamento própria.  Não obtive informações de custo dessa versão empresarial, pois o </w:t>
      </w:r>
      <w:r w:rsidRPr="007F6F71">
        <w:rPr>
          <w:lang w:eastAsia="x-none"/>
        </w:rPr>
        <w:lastRenderedPageBreak/>
        <w:t>docker não libera valores e sim um canal de contato com consultores especializados, toda a comunicação é em inglês; e os mesmos prestam um serviço todo especializado para empresas.</w:t>
      </w:r>
    </w:p>
    <w:p w14:paraId="6188208A" w14:textId="77777777" w:rsidR="003E3881" w:rsidRPr="007F6F71" w:rsidRDefault="003E3881" w:rsidP="0035429F">
      <w:pPr>
        <w:spacing w:line="360" w:lineRule="auto"/>
        <w:ind w:firstLine="708"/>
        <w:rPr>
          <w:lang w:eastAsia="x-none"/>
        </w:rPr>
      </w:pPr>
    </w:p>
    <w:p w14:paraId="3E55305D" w14:textId="622E0EA6" w:rsidR="003E3881" w:rsidRPr="007F6F71" w:rsidRDefault="00395C36" w:rsidP="0035429F">
      <w:pPr>
        <w:pStyle w:val="Ttulo21"/>
        <w:jc w:val="left"/>
        <w:rPr>
          <w:lang w:val="pt-BR"/>
        </w:rPr>
      </w:pPr>
      <w:bookmarkStart w:id="169" w:name="_Toc499555696"/>
      <w:r>
        <w:t>5</w:t>
      </w:r>
      <w:r w:rsidR="003E3881" w:rsidRPr="007F6F71">
        <w:t>.6 DOCKER SWARM</w:t>
      </w:r>
      <w:bookmarkEnd w:id="169"/>
    </w:p>
    <w:p w14:paraId="652D3EA4" w14:textId="77777777" w:rsidR="003E3881" w:rsidRPr="007F6F71" w:rsidRDefault="003E3881" w:rsidP="00595626">
      <w:pPr>
        <w:spacing w:line="360" w:lineRule="auto"/>
        <w:ind w:firstLine="708"/>
        <w:jc w:val="both"/>
        <w:rPr>
          <w:lang w:eastAsia="x-none"/>
        </w:rPr>
      </w:pPr>
      <w:r w:rsidRPr="007F6F71">
        <w:rPr>
          <w:lang w:eastAsia="x-none"/>
        </w:rPr>
        <w:t xml:space="preserve">O docker Swarm é a implementação do Docker para cluster. </w:t>
      </w:r>
    </w:p>
    <w:p w14:paraId="13C91823" w14:textId="30679436" w:rsidR="003E3881" w:rsidRPr="007F6F71" w:rsidRDefault="003E3881" w:rsidP="00595626">
      <w:pPr>
        <w:spacing w:line="360" w:lineRule="auto"/>
        <w:ind w:firstLine="708"/>
        <w:jc w:val="both"/>
        <w:rPr>
          <w:lang w:eastAsia="x-none"/>
        </w:rPr>
      </w:pPr>
      <w:r w:rsidRPr="007F6F71">
        <w:rPr>
          <w:lang w:eastAsia="x-none"/>
        </w:rPr>
        <w:t>De acordo com a documentação oficial do Docker, o Docker Swarm</w:t>
      </w:r>
      <w:r w:rsidR="00A37B0D">
        <w:rPr>
          <w:lang w:eastAsia="x-none"/>
        </w:rPr>
        <w:t xml:space="preserve"> [26] </w:t>
      </w:r>
      <w:r w:rsidRPr="007F6F71">
        <w:rPr>
          <w:lang w:eastAsia="x-none"/>
        </w:rPr>
        <w:t xml:space="preserve">seria: </w:t>
      </w:r>
    </w:p>
    <w:p w14:paraId="24AFA22D" w14:textId="701A7D93" w:rsidR="003E3881" w:rsidRPr="007F6F71" w:rsidRDefault="003E3881" w:rsidP="00595626">
      <w:pPr>
        <w:pStyle w:val="PargrafodaLista"/>
        <w:suppressAutoHyphens w:val="0"/>
        <w:ind w:left="2268" w:firstLine="0"/>
        <w:rPr>
          <w:rFonts w:cs="Times New Roman"/>
          <w:lang w:eastAsia="x-none"/>
        </w:rPr>
      </w:pPr>
      <w:r w:rsidRPr="007F6F71">
        <w:rPr>
          <w:rFonts w:cs="Times New Roman"/>
          <w:lang w:eastAsia="x-none"/>
        </w:rPr>
        <w:t xml:space="preserve">Tradução nossa, </w:t>
      </w:r>
      <w:r w:rsidR="00981F50">
        <w:rPr>
          <w:rFonts w:cs="Times New Roman"/>
          <w:lang w:eastAsia="x-none"/>
        </w:rPr>
        <w:t>“</w:t>
      </w:r>
      <w:r w:rsidRPr="007F6F71">
        <w:rPr>
          <w:rFonts w:cs="Times New Roman"/>
          <w:lang w:eastAsia="x-none"/>
        </w:rPr>
        <w:t>Docker Swarm é o nome da ferramenta de clus</w:t>
      </w:r>
      <w:r w:rsidR="00981F50">
        <w:rPr>
          <w:rFonts w:cs="Times New Roman"/>
          <w:lang w:eastAsia="x-none"/>
        </w:rPr>
        <w:t>t</w:t>
      </w:r>
      <w:r w:rsidRPr="007F6F71">
        <w:rPr>
          <w:rFonts w:cs="Times New Roman"/>
          <w:lang w:eastAsia="x-none"/>
        </w:rPr>
        <w:t>e</w:t>
      </w:r>
      <w:r w:rsidR="00981F50">
        <w:rPr>
          <w:rFonts w:cs="Times New Roman"/>
          <w:lang w:eastAsia="x-none"/>
        </w:rPr>
        <w:t>r</w:t>
      </w:r>
      <w:r w:rsidRPr="007F6F71">
        <w:rPr>
          <w:rFonts w:cs="Times New Roman"/>
          <w:lang w:eastAsia="x-none"/>
        </w:rPr>
        <w:t xml:space="preserve">ização nativa do Docker. O Docker Swarm agrupa vários hosts do Docker e os expõe como um único host virtual do Docker. Ele serve a API padrão do Docker, então qualquer ferramenta que já funciona no Docker pode agora se escalar de forma transparente para múltiplos hosts”. </w:t>
      </w:r>
    </w:p>
    <w:p w14:paraId="00ED5951" w14:textId="77777777" w:rsidR="003E3881" w:rsidRPr="007F6F71" w:rsidRDefault="003E3881" w:rsidP="00595626">
      <w:pPr>
        <w:pStyle w:val="PargrafodaLista"/>
        <w:suppressAutoHyphens w:val="0"/>
        <w:rPr>
          <w:rFonts w:cs="Times New Roman"/>
          <w:lang w:eastAsia="x-none"/>
        </w:rPr>
      </w:pPr>
    </w:p>
    <w:p w14:paraId="2C88180C" w14:textId="77777777" w:rsidR="003E3881" w:rsidRPr="007F6F71" w:rsidRDefault="003E3881" w:rsidP="00595626">
      <w:pPr>
        <w:spacing w:line="360" w:lineRule="auto"/>
        <w:ind w:firstLine="708"/>
        <w:jc w:val="both"/>
        <w:rPr>
          <w:lang w:eastAsia="x-none"/>
        </w:rPr>
      </w:pPr>
      <w:r w:rsidRPr="007F6F71">
        <w:rPr>
          <w:lang w:eastAsia="x-none"/>
        </w:rPr>
        <w:t xml:space="preserve">Nesta implementação é elegível um host (node) master e a partir dele são elegíveis os nós escravos. Ambos </w:t>
      </w:r>
      <w:proofErr w:type="gramStart"/>
      <w:r w:rsidRPr="007F6F71">
        <w:rPr>
          <w:lang w:eastAsia="x-none"/>
        </w:rPr>
        <w:t>os nós tem</w:t>
      </w:r>
      <w:proofErr w:type="gramEnd"/>
      <w:r w:rsidRPr="007F6F71">
        <w:rPr>
          <w:lang w:eastAsia="x-none"/>
        </w:rPr>
        <w:t xml:space="preserve"> que estar na mesma rede física e virtual (podendo ser criada dentro do Docker).</w:t>
      </w:r>
    </w:p>
    <w:p w14:paraId="7C0F50DC" w14:textId="77777777" w:rsidR="003E3881" w:rsidRPr="007F6F71" w:rsidRDefault="003E3881" w:rsidP="00595626">
      <w:pPr>
        <w:spacing w:line="360" w:lineRule="auto"/>
        <w:ind w:firstLine="708"/>
        <w:jc w:val="both"/>
        <w:rPr>
          <w:lang w:eastAsia="x-none"/>
        </w:rPr>
      </w:pPr>
      <w:r w:rsidRPr="007F6F71">
        <w:rPr>
          <w:lang w:eastAsia="x-none"/>
        </w:rPr>
        <w:t xml:space="preserve">Todos os comandos do cluster são sempre executados dentro do nó master. É possível eleger um outro nó se o master cair (ficar down). Este nó fica no estado elegível. </w:t>
      </w:r>
    </w:p>
    <w:p w14:paraId="729DFEB8" w14:textId="77777777" w:rsidR="003E3881" w:rsidRPr="007F6F71" w:rsidRDefault="003E3881" w:rsidP="00595626">
      <w:pPr>
        <w:spacing w:line="360" w:lineRule="auto"/>
        <w:ind w:firstLine="708"/>
        <w:jc w:val="both"/>
        <w:rPr>
          <w:lang w:eastAsia="x-none"/>
        </w:rPr>
      </w:pPr>
      <w:r w:rsidRPr="007F6F71">
        <w:rPr>
          <w:lang w:eastAsia="x-none"/>
        </w:rPr>
        <w:t>Para inserir um host no swarm é necessário executar o comando:</w:t>
      </w:r>
    </w:p>
    <w:p w14:paraId="3241C591" w14:textId="77777777" w:rsidR="003E3881" w:rsidRPr="007E2E65" w:rsidRDefault="003E3881" w:rsidP="00553AB9">
      <w:pPr>
        <w:pStyle w:val="PargrafodaLista"/>
        <w:numPr>
          <w:ilvl w:val="0"/>
          <w:numId w:val="36"/>
        </w:numPr>
        <w:rPr>
          <w:rFonts w:cs="Times New Roman"/>
          <w:sz w:val="24"/>
          <w:lang w:eastAsia="x-none"/>
        </w:rPr>
      </w:pPr>
      <w:proofErr w:type="gramStart"/>
      <w:r w:rsidRPr="007E2E65">
        <w:rPr>
          <w:rFonts w:cs="Times New Roman"/>
          <w:sz w:val="24"/>
          <w:lang w:eastAsia="x-none"/>
        </w:rPr>
        <w:t>docker</w:t>
      </w:r>
      <w:proofErr w:type="gramEnd"/>
      <w:r w:rsidRPr="007E2E65">
        <w:rPr>
          <w:rFonts w:cs="Times New Roman"/>
          <w:sz w:val="24"/>
          <w:lang w:eastAsia="x-none"/>
        </w:rPr>
        <w:t xml:space="preserve"> swarm </w:t>
      </w:r>
      <w:proofErr w:type="spellStart"/>
      <w:r w:rsidRPr="007E2E65">
        <w:rPr>
          <w:rFonts w:cs="Times New Roman"/>
          <w:sz w:val="24"/>
          <w:lang w:eastAsia="x-none"/>
        </w:rPr>
        <w:t>init</w:t>
      </w:r>
      <w:proofErr w:type="spellEnd"/>
    </w:p>
    <w:p w14:paraId="204514BC" w14:textId="77777777" w:rsidR="003E3881" w:rsidRPr="007E2E65" w:rsidRDefault="003E3881" w:rsidP="00595626">
      <w:pPr>
        <w:spacing w:line="360" w:lineRule="auto"/>
        <w:ind w:left="708"/>
        <w:jc w:val="both"/>
        <w:rPr>
          <w:lang w:eastAsia="x-none"/>
        </w:rPr>
      </w:pPr>
      <w:r w:rsidRPr="003B10E1">
        <w:rPr>
          <w:lang w:eastAsia="x-none"/>
        </w:rPr>
        <w:t xml:space="preserve">A saída deste </w:t>
      </w:r>
      <w:r w:rsidRPr="007E2E65">
        <w:rPr>
          <w:lang w:eastAsia="x-none"/>
        </w:rPr>
        <w:t>comando irá ter um token de acesso é a interface de rede que será visível para ser agrupada para os outros hosts:</w:t>
      </w:r>
    </w:p>
    <w:p w14:paraId="15392799" w14:textId="77777777" w:rsidR="003E3881" w:rsidRPr="007E2E65" w:rsidRDefault="003E3881" w:rsidP="00553AB9">
      <w:pPr>
        <w:pStyle w:val="PargrafodaLista"/>
        <w:numPr>
          <w:ilvl w:val="0"/>
          <w:numId w:val="36"/>
        </w:numPr>
        <w:rPr>
          <w:rFonts w:cs="Times New Roman"/>
          <w:sz w:val="24"/>
          <w:lang w:eastAsia="x-none"/>
        </w:rPr>
      </w:pPr>
      <w:proofErr w:type="gramStart"/>
      <w:r w:rsidRPr="007E2E65">
        <w:rPr>
          <w:rFonts w:cs="Times New Roman"/>
          <w:sz w:val="24"/>
          <w:lang w:eastAsia="x-none"/>
        </w:rPr>
        <w:t>docker</w:t>
      </w:r>
      <w:proofErr w:type="gramEnd"/>
      <w:r w:rsidRPr="007E2E65">
        <w:rPr>
          <w:rFonts w:cs="Times New Roman"/>
          <w:sz w:val="24"/>
          <w:lang w:eastAsia="x-none"/>
        </w:rPr>
        <w:t xml:space="preserve"> swarm </w:t>
      </w:r>
      <w:proofErr w:type="spellStart"/>
      <w:r w:rsidRPr="007E2E65">
        <w:rPr>
          <w:rFonts w:cs="Times New Roman"/>
          <w:sz w:val="24"/>
          <w:lang w:eastAsia="x-none"/>
        </w:rPr>
        <w:t>join</w:t>
      </w:r>
      <w:proofErr w:type="spellEnd"/>
      <w:r w:rsidRPr="007E2E65">
        <w:rPr>
          <w:rFonts w:cs="Times New Roman"/>
          <w:sz w:val="24"/>
          <w:lang w:eastAsia="x-none"/>
        </w:rPr>
        <w:t xml:space="preserve"> --token SWMTKN-1-05fjhstn68ea0d6njhx8zgqrsxq47jznacn2niku4zqq2vsrqq-5ytikrhfg1tujjxpju0o6q8qe 192.168.65.2:2377</w:t>
      </w:r>
    </w:p>
    <w:p w14:paraId="4CB0CE01" w14:textId="77777777" w:rsidR="003E3881" w:rsidRPr="007F6F71" w:rsidRDefault="003E3881" w:rsidP="00595626">
      <w:pPr>
        <w:spacing w:line="360" w:lineRule="auto"/>
        <w:ind w:firstLine="708"/>
        <w:jc w:val="both"/>
        <w:rPr>
          <w:lang w:eastAsia="x-none"/>
        </w:rPr>
      </w:pPr>
      <w:r w:rsidRPr="007F6F71">
        <w:rPr>
          <w:lang w:eastAsia="x-none"/>
        </w:rPr>
        <w:t>Ao executar este comando nos outros hosts que estão com o docker instalado e que podem ser visíveis para o host que executou o comando (rede física e virtual), os mesmo se tornam nodes escravos do node máster.</w:t>
      </w:r>
    </w:p>
    <w:p w14:paraId="35DBE9C2" w14:textId="77777777" w:rsidR="003E3881" w:rsidRPr="007F6F71" w:rsidRDefault="003E3881" w:rsidP="00595626">
      <w:pPr>
        <w:spacing w:line="360" w:lineRule="auto"/>
        <w:ind w:firstLine="708"/>
        <w:jc w:val="both"/>
        <w:rPr>
          <w:lang w:eastAsia="x-none"/>
        </w:rPr>
      </w:pPr>
      <w:r w:rsidRPr="007F6F71">
        <w:rPr>
          <w:lang w:eastAsia="x-none"/>
        </w:rPr>
        <w:t>Como já dito anteriormente os mesmos não executaram mais comandos da aplicação e somente executarão os serviços que lhes forem informados para a execução conforme o arquivo do docker-compose versão 3:</w:t>
      </w:r>
    </w:p>
    <w:p w14:paraId="50A398CF" w14:textId="07AD4F8B" w:rsidR="003E3881" w:rsidRPr="007E2E65" w:rsidRDefault="003E3881" w:rsidP="00553AB9">
      <w:pPr>
        <w:pStyle w:val="PargrafodaLista"/>
        <w:numPr>
          <w:ilvl w:val="1"/>
          <w:numId w:val="34"/>
        </w:numPr>
        <w:rPr>
          <w:rFonts w:cs="Times New Roman"/>
          <w:sz w:val="24"/>
        </w:rPr>
      </w:pPr>
      <w:r w:rsidRPr="007E2E65">
        <w:rPr>
          <w:rFonts w:cs="Times New Roman"/>
          <w:sz w:val="24"/>
          <w:lang w:val="x-none"/>
        </w:rPr>
        <w:t xml:space="preserve">Docker-compose versao 3 : </w:t>
      </w:r>
      <w:r w:rsidR="00B27FCF" w:rsidRPr="007E2E65">
        <w:rPr>
          <w:sz w:val="24"/>
        </w:rPr>
        <w:t>Apêndice</w:t>
      </w:r>
      <w:r w:rsidRPr="007E2E65">
        <w:rPr>
          <w:rFonts w:cs="Times New Roman"/>
          <w:sz w:val="24"/>
          <w:lang w:val="x-none"/>
        </w:rPr>
        <w:t xml:space="preserve"> 1</w:t>
      </w:r>
      <w:r w:rsidR="000B6B1E" w:rsidRPr="007E2E65">
        <w:rPr>
          <w:rFonts w:cs="Times New Roman"/>
          <w:sz w:val="24"/>
          <w:lang w:val="x-none"/>
        </w:rPr>
        <w:t>3</w:t>
      </w:r>
      <w:r w:rsidRPr="007E2E65">
        <w:rPr>
          <w:rFonts w:cs="Times New Roman"/>
          <w:sz w:val="24"/>
          <w:lang w:val="x-none"/>
        </w:rPr>
        <w:t>.5</w:t>
      </w:r>
    </w:p>
    <w:p w14:paraId="2F2A152B" w14:textId="77777777" w:rsidR="003E3881" w:rsidRPr="007F6F71" w:rsidRDefault="003E3881" w:rsidP="00595626">
      <w:pPr>
        <w:spacing w:line="360" w:lineRule="auto"/>
        <w:ind w:firstLine="708"/>
        <w:jc w:val="both"/>
        <w:rPr>
          <w:lang w:eastAsia="x-none"/>
        </w:rPr>
      </w:pPr>
      <w:r w:rsidRPr="007F6F71">
        <w:rPr>
          <w:lang w:eastAsia="x-none"/>
        </w:rPr>
        <w:t>Em meu estudo de caso eu fiz a implementação deste arquivo direto no cluster de serviço próprio através do comando:</w:t>
      </w:r>
    </w:p>
    <w:p w14:paraId="7C7ACF89" w14:textId="77777777" w:rsidR="003E3881" w:rsidRPr="007F6F71" w:rsidRDefault="003E3881" w:rsidP="00553AB9">
      <w:pPr>
        <w:pStyle w:val="PargrafodaLista"/>
        <w:numPr>
          <w:ilvl w:val="0"/>
          <w:numId w:val="36"/>
        </w:numPr>
        <w:rPr>
          <w:rFonts w:cs="Times New Roman"/>
          <w:lang w:val="en-US" w:eastAsia="x-none"/>
        </w:rPr>
      </w:pPr>
      <w:r w:rsidRPr="007F6F71">
        <w:rPr>
          <w:rFonts w:cs="Times New Roman"/>
          <w:lang w:val="en-US" w:eastAsia="x-none"/>
        </w:rPr>
        <w:t>docker stack deploy --compose-file docker-compose_3_version.yml phalanx</w:t>
      </w:r>
    </w:p>
    <w:p w14:paraId="0E78AE76" w14:textId="165A6694" w:rsidR="003E3881" w:rsidRPr="007F6F71" w:rsidRDefault="003E3881" w:rsidP="00595626">
      <w:pPr>
        <w:spacing w:line="360" w:lineRule="auto"/>
        <w:ind w:firstLine="708"/>
        <w:jc w:val="both"/>
        <w:rPr>
          <w:lang w:eastAsia="x-none"/>
        </w:rPr>
      </w:pPr>
      <w:r w:rsidRPr="007F6F71">
        <w:rPr>
          <w:lang w:eastAsia="x-none"/>
        </w:rPr>
        <w:lastRenderedPageBreak/>
        <w:t>Este comando irá fazer o deploy dos serviços, conforme descrito no docker-compose. Diferente da versão 2, neste formato é possível fazer para cada serviço</w:t>
      </w:r>
      <w:r w:rsidR="007338C1">
        <w:rPr>
          <w:lang w:eastAsia="x-none"/>
        </w:rPr>
        <w:t xml:space="preserve">, </w:t>
      </w:r>
      <w:r w:rsidRPr="007F6F71">
        <w:rPr>
          <w:lang w:eastAsia="x-none"/>
        </w:rPr>
        <w:t>associa</w:t>
      </w:r>
      <w:r w:rsidR="007338C1">
        <w:rPr>
          <w:lang w:eastAsia="x-none"/>
        </w:rPr>
        <w:t>n</w:t>
      </w:r>
      <w:r w:rsidRPr="007F6F71">
        <w:rPr>
          <w:lang w:eastAsia="x-none"/>
        </w:rPr>
        <w:t>do informações de reserva de CPU, memória e alocação do nó que irá rodar o serviço, conforme trecho abaixo:</w:t>
      </w:r>
    </w:p>
    <w:p w14:paraId="46C9A9BA" w14:textId="77777777" w:rsidR="003E3881" w:rsidRPr="007F6F71" w:rsidRDefault="003E3881" w:rsidP="00595626">
      <w:pPr>
        <w:spacing w:line="360" w:lineRule="auto"/>
        <w:ind w:left="708"/>
        <w:jc w:val="both"/>
        <w:rPr>
          <w:lang w:val="en-US" w:eastAsia="x-none"/>
        </w:rPr>
      </w:pPr>
      <w:r w:rsidRPr="007F6F71">
        <w:rPr>
          <w:lang w:val="en-US" w:eastAsia="x-none"/>
        </w:rPr>
        <w:t>#service deployment</w:t>
      </w:r>
    </w:p>
    <w:p w14:paraId="41811BA3" w14:textId="77777777" w:rsidR="003E3881" w:rsidRPr="007F6F71" w:rsidRDefault="003E3881" w:rsidP="00595626">
      <w:pPr>
        <w:spacing w:line="360" w:lineRule="auto"/>
        <w:ind w:left="708"/>
        <w:jc w:val="both"/>
        <w:rPr>
          <w:lang w:val="en-US" w:eastAsia="x-none"/>
        </w:rPr>
      </w:pPr>
      <w:r w:rsidRPr="007F6F71">
        <w:rPr>
          <w:lang w:val="en-US" w:eastAsia="x-none"/>
        </w:rPr>
        <w:t xml:space="preserve">    deploy:</w:t>
      </w:r>
    </w:p>
    <w:p w14:paraId="110E189B" w14:textId="77777777" w:rsidR="003E3881" w:rsidRPr="007F6F71" w:rsidRDefault="003E3881" w:rsidP="00595626">
      <w:pPr>
        <w:spacing w:line="360" w:lineRule="auto"/>
        <w:ind w:left="708"/>
        <w:jc w:val="both"/>
        <w:rPr>
          <w:lang w:val="en-US" w:eastAsia="x-none"/>
        </w:rPr>
      </w:pPr>
      <w:r w:rsidRPr="007F6F71">
        <w:rPr>
          <w:lang w:val="en-US" w:eastAsia="x-none"/>
        </w:rPr>
        <w:t xml:space="preserve">      mode: replicated</w:t>
      </w:r>
    </w:p>
    <w:p w14:paraId="64D2A45C" w14:textId="77777777" w:rsidR="003E3881" w:rsidRPr="007F6F71" w:rsidRDefault="003E3881" w:rsidP="00595626">
      <w:pPr>
        <w:spacing w:line="360" w:lineRule="auto"/>
        <w:ind w:left="708"/>
        <w:jc w:val="both"/>
        <w:rPr>
          <w:lang w:val="en-US" w:eastAsia="x-none"/>
        </w:rPr>
      </w:pPr>
      <w:r w:rsidRPr="007F6F71">
        <w:rPr>
          <w:lang w:val="en-US" w:eastAsia="x-none"/>
        </w:rPr>
        <w:t xml:space="preserve">      replicas: 1</w:t>
      </w:r>
    </w:p>
    <w:p w14:paraId="7FF84425" w14:textId="77777777" w:rsidR="003E3881" w:rsidRPr="007F6F71" w:rsidRDefault="003E3881" w:rsidP="00595626">
      <w:pPr>
        <w:spacing w:line="360" w:lineRule="auto"/>
        <w:ind w:left="708"/>
        <w:jc w:val="both"/>
        <w:rPr>
          <w:lang w:val="en-US" w:eastAsia="x-none"/>
        </w:rPr>
      </w:pPr>
      <w:r w:rsidRPr="007F6F71">
        <w:rPr>
          <w:lang w:val="en-US" w:eastAsia="x-none"/>
        </w:rPr>
        <w:t xml:space="preserve">      labels: [APP=PHALANX]</w:t>
      </w:r>
    </w:p>
    <w:p w14:paraId="725B40C4" w14:textId="77777777" w:rsidR="003E3881" w:rsidRPr="007F6F71" w:rsidRDefault="003E3881" w:rsidP="00595626">
      <w:pPr>
        <w:spacing w:line="360" w:lineRule="auto"/>
        <w:ind w:left="708"/>
        <w:jc w:val="both"/>
        <w:rPr>
          <w:lang w:val="en-US" w:eastAsia="x-none"/>
        </w:rPr>
      </w:pPr>
      <w:r w:rsidRPr="007F6F71">
        <w:rPr>
          <w:lang w:val="en-US" w:eastAsia="x-none"/>
        </w:rPr>
        <w:t xml:space="preserve">      #service resource management</w:t>
      </w:r>
    </w:p>
    <w:p w14:paraId="31D08CD3" w14:textId="77777777" w:rsidR="003E3881" w:rsidRPr="007F6F71" w:rsidRDefault="003E3881" w:rsidP="00595626">
      <w:pPr>
        <w:spacing w:line="360" w:lineRule="auto"/>
        <w:ind w:left="708"/>
        <w:jc w:val="both"/>
        <w:rPr>
          <w:lang w:val="en-US" w:eastAsia="x-none"/>
        </w:rPr>
      </w:pPr>
      <w:r w:rsidRPr="007F6F71">
        <w:rPr>
          <w:lang w:val="en-US" w:eastAsia="x-none"/>
        </w:rPr>
        <w:t xml:space="preserve">      resources:</w:t>
      </w:r>
    </w:p>
    <w:p w14:paraId="28B74A9A" w14:textId="77777777" w:rsidR="003E3881" w:rsidRPr="007F6F71" w:rsidRDefault="003E3881" w:rsidP="00595626">
      <w:pPr>
        <w:spacing w:line="360" w:lineRule="auto"/>
        <w:ind w:left="708"/>
        <w:jc w:val="both"/>
        <w:rPr>
          <w:lang w:val="en-US" w:eastAsia="x-none"/>
        </w:rPr>
      </w:pPr>
      <w:r w:rsidRPr="007F6F71">
        <w:rPr>
          <w:lang w:val="en-US" w:eastAsia="x-none"/>
        </w:rPr>
        <w:t xml:space="preserve">        #Hard limit - Docker does not allow to allocate more</w:t>
      </w:r>
    </w:p>
    <w:p w14:paraId="1AB5C885" w14:textId="77777777" w:rsidR="003E3881" w:rsidRPr="007F6F71" w:rsidRDefault="003E3881" w:rsidP="00595626">
      <w:pPr>
        <w:spacing w:line="360" w:lineRule="auto"/>
        <w:ind w:left="708"/>
        <w:jc w:val="both"/>
        <w:rPr>
          <w:lang w:val="en-US" w:eastAsia="x-none"/>
        </w:rPr>
      </w:pPr>
      <w:r w:rsidRPr="007F6F71">
        <w:rPr>
          <w:lang w:val="en-US" w:eastAsia="x-none"/>
        </w:rPr>
        <w:t xml:space="preserve">        limits:</w:t>
      </w:r>
    </w:p>
    <w:p w14:paraId="4ADA503C" w14:textId="77777777" w:rsidR="003E3881" w:rsidRPr="007F6F71" w:rsidRDefault="003E3881" w:rsidP="00595626">
      <w:pPr>
        <w:spacing w:line="360" w:lineRule="auto"/>
        <w:ind w:left="708"/>
        <w:jc w:val="both"/>
        <w:rPr>
          <w:lang w:val="en-US" w:eastAsia="x-none"/>
        </w:rPr>
      </w:pPr>
      <w:r w:rsidRPr="007F6F71">
        <w:rPr>
          <w:lang w:val="en-US" w:eastAsia="x-none"/>
        </w:rPr>
        <w:t xml:space="preserve">          </w:t>
      </w:r>
      <w:proofErr w:type="spellStart"/>
      <w:r w:rsidRPr="007F6F71">
        <w:rPr>
          <w:lang w:val="en-US" w:eastAsia="x-none"/>
        </w:rPr>
        <w:t>cpus</w:t>
      </w:r>
      <w:proofErr w:type="spellEnd"/>
      <w:r w:rsidRPr="007F6F71">
        <w:rPr>
          <w:lang w:val="en-US" w:eastAsia="x-none"/>
        </w:rPr>
        <w:t>: '2.25'</w:t>
      </w:r>
    </w:p>
    <w:p w14:paraId="3444F74C" w14:textId="77777777" w:rsidR="003E3881" w:rsidRPr="007F6F71" w:rsidRDefault="003E3881" w:rsidP="00595626">
      <w:pPr>
        <w:spacing w:line="360" w:lineRule="auto"/>
        <w:ind w:left="708"/>
        <w:jc w:val="both"/>
        <w:rPr>
          <w:lang w:val="en-US" w:eastAsia="x-none"/>
        </w:rPr>
      </w:pPr>
      <w:r w:rsidRPr="007F6F71">
        <w:rPr>
          <w:lang w:val="en-US" w:eastAsia="x-none"/>
        </w:rPr>
        <w:t xml:space="preserve">          memory: 512M</w:t>
      </w:r>
    </w:p>
    <w:p w14:paraId="54CFEEDB" w14:textId="77777777" w:rsidR="003E3881" w:rsidRPr="007F6F71" w:rsidRDefault="003E3881" w:rsidP="00595626">
      <w:pPr>
        <w:spacing w:line="360" w:lineRule="auto"/>
        <w:ind w:left="708"/>
        <w:jc w:val="both"/>
        <w:rPr>
          <w:lang w:val="en-US" w:eastAsia="x-none"/>
        </w:rPr>
      </w:pPr>
      <w:r w:rsidRPr="007F6F71">
        <w:rPr>
          <w:lang w:val="en-US" w:eastAsia="x-none"/>
        </w:rPr>
        <w:t xml:space="preserve">        #Soft limit - Docker makes best effort to return to it</w:t>
      </w:r>
    </w:p>
    <w:p w14:paraId="480B3601" w14:textId="77777777" w:rsidR="003E3881" w:rsidRPr="007F6F71" w:rsidRDefault="003E3881" w:rsidP="00595626">
      <w:pPr>
        <w:spacing w:line="360" w:lineRule="auto"/>
        <w:ind w:left="708"/>
        <w:jc w:val="both"/>
        <w:rPr>
          <w:lang w:val="en-US" w:eastAsia="x-none"/>
        </w:rPr>
      </w:pPr>
      <w:r w:rsidRPr="007F6F71">
        <w:rPr>
          <w:lang w:val="en-US" w:eastAsia="x-none"/>
        </w:rPr>
        <w:t xml:space="preserve">        reservations:</w:t>
      </w:r>
    </w:p>
    <w:p w14:paraId="71239429" w14:textId="77777777" w:rsidR="003E3881" w:rsidRPr="007F6F71" w:rsidRDefault="003E3881" w:rsidP="00595626">
      <w:pPr>
        <w:spacing w:line="360" w:lineRule="auto"/>
        <w:ind w:left="708"/>
        <w:jc w:val="both"/>
        <w:rPr>
          <w:lang w:val="en-US" w:eastAsia="x-none"/>
        </w:rPr>
      </w:pPr>
      <w:r w:rsidRPr="007F6F71">
        <w:rPr>
          <w:lang w:val="en-US" w:eastAsia="x-none"/>
        </w:rPr>
        <w:t xml:space="preserve">          </w:t>
      </w:r>
      <w:proofErr w:type="spellStart"/>
      <w:r w:rsidRPr="007F6F71">
        <w:rPr>
          <w:lang w:val="en-US" w:eastAsia="x-none"/>
        </w:rPr>
        <w:t>cpus</w:t>
      </w:r>
      <w:proofErr w:type="spellEnd"/>
      <w:r w:rsidRPr="007F6F71">
        <w:rPr>
          <w:lang w:val="en-US" w:eastAsia="x-none"/>
        </w:rPr>
        <w:t>: '1.25'</w:t>
      </w:r>
    </w:p>
    <w:p w14:paraId="7CF7D3E4" w14:textId="77777777" w:rsidR="003E3881" w:rsidRPr="007F6F71" w:rsidRDefault="003E3881" w:rsidP="00595626">
      <w:pPr>
        <w:spacing w:line="360" w:lineRule="auto"/>
        <w:ind w:left="708"/>
        <w:jc w:val="both"/>
        <w:rPr>
          <w:lang w:val="en-US" w:eastAsia="x-none"/>
        </w:rPr>
      </w:pPr>
      <w:r w:rsidRPr="007F6F71">
        <w:rPr>
          <w:lang w:val="en-US" w:eastAsia="x-none"/>
        </w:rPr>
        <w:t xml:space="preserve">          memory: 256M</w:t>
      </w:r>
    </w:p>
    <w:p w14:paraId="4A88BA5A" w14:textId="77777777" w:rsidR="003E3881" w:rsidRPr="007F6F71" w:rsidRDefault="003E3881" w:rsidP="00595626">
      <w:pPr>
        <w:spacing w:line="360" w:lineRule="auto"/>
        <w:ind w:left="708"/>
        <w:jc w:val="both"/>
        <w:rPr>
          <w:lang w:val="en-US" w:eastAsia="x-none"/>
        </w:rPr>
      </w:pPr>
      <w:r w:rsidRPr="007F6F71">
        <w:rPr>
          <w:lang w:val="en-US" w:eastAsia="x-none"/>
        </w:rPr>
        <w:t xml:space="preserve">      #service restart policy</w:t>
      </w:r>
    </w:p>
    <w:p w14:paraId="7A61F784" w14:textId="77777777" w:rsidR="003E3881" w:rsidRPr="007F6F71" w:rsidRDefault="003E3881" w:rsidP="00595626">
      <w:pPr>
        <w:spacing w:line="360" w:lineRule="auto"/>
        <w:ind w:left="708"/>
        <w:jc w:val="both"/>
        <w:rPr>
          <w:lang w:val="en-US" w:eastAsia="x-none"/>
        </w:rPr>
      </w:pPr>
      <w:r w:rsidRPr="007F6F71">
        <w:rPr>
          <w:lang w:val="en-US" w:eastAsia="x-none"/>
        </w:rPr>
        <w:t xml:space="preserve">      </w:t>
      </w:r>
      <w:proofErr w:type="spellStart"/>
      <w:r w:rsidRPr="007F6F71">
        <w:rPr>
          <w:lang w:val="en-US" w:eastAsia="x-none"/>
        </w:rPr>
        <w:t>restart_policy</w:t>
      </w:r>
      <w:proofErr w:type="spellEnd"/>
      <w:r w:rsidRPr="007F6F71">
        <w:rPr>
          <w:lang w:val="en-US" w:eastAsia="x-none"/>
        </w:rPr>
        <w:t>:</w:t>
      </w:r>
    </w:p>
    <w:p w14:paraId="1B618794" w14:textId="77777777" w:rsidR="003E3881" w:rsidRPr="007F6F71" w:rsidRDefault="003E3881" w:rsidP="00595626">
      <w:pPr>
        <w:spacing w:line="360" w:lineRule="auto"/>
        <w:ind w:left="708"/>
        <w:jc w:val="both"/>
        <w:rPr>
          <w:lang w:val="en-US" w:eastAsia="x-none"/>
        </w:rPr>
      </w:pPr>
      <w:r w:rsidRPr="007F6F71">
        <w:rPr>
          <w:lang w:val="en-US" w:eastAsia="x-none"/>
        </w:rPr>
        <w:t xml:space="preserve">        condition: on-failure</w:t>
      </w:r>
    </w:p>
    <w:p w14:paraId="079AFFBA" w14:textId="77777777" w:rsidR="003E3881" w:rsidRPr="007F6F71" w:rsidRDefault="003E3881" w:rsidP="00595626">
      <w:pPr>
        <w:spacing w:line="360" w:lineRule="auto"/>
        <w:ind w:left="708"/>
        <w:jc w:val="both"/>
        <w:rPr>
          <w:lang w:val="en-US" w:eastAsia="x-none"/>
        </w:rPr>
      </w:pPr>
      <w:r w:rsidRPr="007F6F71">
        <w:rPr>
          <w:lang w:val="en-US" w:eastAsia="x-none"/>
        </w:rPr>
        <w:t xml:space="preserve">        #delay: 5s</w:t>
      </w:r>
    </w:p>
    <w:p w14:paraId="60513692" w14:textId="77777777" w:rsidR="003E3881" w:rsidRPr="007F6F71" w:rsidRDefault="003E3881" w:rsidP="00595626">
      <w:pPr>
        <w:spacing w:line="360" w:lineRule="auto"/>
        <w:ind w:left="708"/>
        <w:jc w:val="both"/>
        <w:rPr>
          <w:lang w:val="en-US" w:eastAsia="x-none"/>
        </w:rPr>
      </w:pPr>
      <w:r w:rsidRPr="007F6F71">
        <w:rPr>
          <w:lang w:val="en-US" w:eastAsia="x-none"/>
        </w:rPr>
        <w:t xml:space="preserve">        </w:t>
      </w:r>
      <w:proofErr w:type="spellStart"/>
      <w:r w:rsidRPr="007F6F71">
        <w:rPr>
          <w:lang w:val="en-US" w:eastAsia="x-none"/>
        </w:rPr>
        <w:t>max_attempts</w:t>
      </w:r>
      <w:proofErr w:type="spellEnd"/>
      <w:r w:rsidRPr="007F6F71">
        <w:rPr>
          <w:lang w:val="en-US" w:eastAsia="x-none"/>
        </w:rPr>
        <w:t>: 10</w:t>
      </w:r>
    </w:p>
    <w:p w14:paraId="26A75B21" w14:textId="77777777" w:rsidR="003E3881" w:rsidRPr="007F6F71" w:rsidRDefault="003E3881" w:rsidP="00595626">
      <w:pPr>
        <w:spacing w:line="360" w:lineRule="auto"/>
        <w:ind w:left="708"/>
        <w:jc w:val="both"/>
        <w:rPr>
          <w:lang w:val="en-US" w:eastAsia="x-none"/>
        </w:rPr>
      </w:pPr>
      <w:r w:rsidRPr="007F6F71">
        <w:rPr>
          <w:lang w:val="en-US" w:eastAsia="x-none"/>
        </w:rPr>
        <w:t xml:space="preserve">        window: 120s</w:t>
      </w:r>
    </w:p>
    <w:p w14:paraId="7D5FBD87" w14:textId="77777777" w:rsidR="003E3881" w:rsidRPr="007F6F71" w:rsidRDefault="003E3881" w:rsidP="00595626">
      <w:pPr>
        <w:spacing w:line="360" w:lineRule="auto"/>
        <w:ind w:left="708"/>
        <w:jc w:val="both"/>
        <w:rPr>
          <w:lang w:val="en-US" w:eastAsia="x-none"/>
        </w:rPr>
      </w:pPr>
      <w:r w:rsidRPr="007F6F71">
        <w:rPr>
          <w:lang w:val="en-US" w:eastAsia="x-none"/>
        </w:rPr>
        <w:t xml:space="preserve">      #service update configuration</w:t>
      </w:r>
    </w:p>
    <w:p w14:paraId="5CF6DB41" w14:textId="77777777" w:rsidR="003E3881" w:rsidRPr="007F6F71" w:rsidRDefault="003E3881" w:rsidP="00595626">
      <w:pPr>
        <w:spacing w:line="360" w:lineRule="auto"/>
        <w:ind w:left="708"/>
        <w:jc w:val="both"/>
        <w:rPr>
          <w:lang w:val="en-US" w:eastAsia="x-none"/>
        </w:rPr>
      </w:pPr>
      <w:r w:rsidRPr="007F6F71">
        <w:rPr>
          <w:lang w:val="en-US" w:eastAsia="x-none"/>
        </w:rPr>
        <w:t xml:space="preserve">      </w:t>
      </w:r>
      <w:proofErr w:type="spellStart"/>
      <w:r w:rsidRPr="007F6F71">
        <w:rPr>
          <w:lang w:val="en-US" w:eastAsia="x-none"/>
        </w:rPr>
        <w:t>update_config</w:t>
      </w:r>
      <w:proofErr w:type="spellEnd"/>
      <w:r w:rsidRPr="007F6F71">
        <w:rPr>
          <w:lang w:val="en-US" w:eastAsia="x-none"/>
        </w:rPr>
        <w:t>:</w:t>
      </w:r>
    </w:p>
    <w:p w14:paraId="05462628" w14:textId="77777777" w:rsidR="003E3881" w:rsidRPr="007F6F71" w:rsidRDefault="003E3881" w:rsidP="00595626">
      <w:pPr>
        <w:spacing w:line="360" w:lineRule="auto"/>
        <w:ind w:left="708"/>
        <w:jc w:val="both"/>
        <w:rPr>
          <w:lang w:val="en-US" w:eastAsia="x-none"/>
        </w:rPr>
      </w:pPr>
      <w:r w:rsidRPr="007F6F71">
        <w:rPr>
          <w:lang w:val="en-US" w:eastAsia="x-none"/>
        </w:rPr>
        <w:t xml:space="preserve">        parallelism: 1</w:t>
      </w:r>
    </w:p>
    <w:p w14:paraId="6F328254" w14:textId="77777777" w:rsidR="003E3881" w:rsidRPr="007F6F71" w:rsidRDefault="003E3881" w:rsidP="00595626">
      <w:pPr>
        <w:spacing w:line="360" w:lineRule="auto"/>
        <w:ind w:left="708"/>
        <w:jc w:val="both"/>
        <w:rPr>
          <w:lang w:val="en-US" w:eastAsia="x-none"/>
        </w:rPr>
      </w:pPr>
      <w:r w:rsidRPr="007F6F71">
        <w:rPr>
          <w:lang w:val="en-US" w:eastAsia="x-none"/>
        </w:rPr>
        <w:t xml:space="preserve">        delay: 5s</w:t>
      </w:r>
    </w:p>
    <w:p w14:paraId="7FBEBA63" w14:textId="77777777" w:rsidR="003E3881" w:rsidRPr="007F6F71" w:rsidRDefault="003E3881" w:rsidP="00595626">
      <w:pPr>
        <w:spacing w:line="360" w:lineRule="auto"/>
        <w:ind w:left="708"/>
        <w:jc w:val="both"/>
        <w:rPr>
          <w:lang w:val="en-US" w:eastAsia="x-none"/>
        </w:rPr>
      </w:pPr>
      <w:r w:rsidRPr="007F6F71">
        <w:rPr>
          <w:lang w:val="en-US" w:eastAsia="x-none"/>
        </w:rPr>
        <w:t xml:space="preserve">        </w:t>
      </w:r>
      <w:proofErr w:type="spellStart"/>
      <w:r w:rsidRPr="007F6F71">
        <w:rPr>
          <w:lang w:val="en-US" w:eastAsia="x-none"/>
        </w:rPr>
        <w:t>failure_action</w:t>
      </w:r>
      <w:proofErr w:type="spellEnd"/>
      <w:r w:rsidRPr="007F6F71">
        <w:rPr>
          <w:lang w:val="en-US" w:eastAsia="x-none"/>
        </w:rPr>
        <w:t>: continue</w:t>
      </w:r>
    </w:p>
    <w:p w14:paraId="53015B21" w14:textId="77777777" w:rsidR="003E3881" w:rsidRPr="007F6F71" w:rsidRDefault="003E3881" w:rsidP="00595626">
      <w:pPr>
        <w:spacing w:line="360" w:lineRule="auto"/>
        <w:ind w:left="708"/>
        <w:jc w:val="both"/>
        <w:rPr>
          <w:lang w:val="en-US" w:eastAsia="x-none"/>
        </w:rPr>
      </w:pPr>
      <w:r w:rsidRPr="007F6F71">
        <w:rPr>
          <w:lang w:val="en-US" w:eastAsia="x-none"/>
        </w:rPr>
        <w:t xml:space="preserve">        monitor: 10s</w:t>
      </w:r>
    </w:p>
    <w:p w14:paraId="7611E1DE" w14:textId="77777777" w:rsidR="003E3881" w:rsidRPr="007F6F71" w:rsidRDefault="003E3881" w:rsidP="00595626">
      <w:pPr>
        <w:spacing w:line="360" w:lineRule="auto"/>
        <w:ind w:left="708"/>
        <w:jc w:val="both"/>
        <w:rPr>
          <w:lang w:val="en-US" w:eastAsia="x-none"/>
        </w:rPr>
      </w:pPr>
      <w:r w:rsidRPr="007F6F71">
        <w:rPr>
          <w:lang w:val="en-US" w:eastAsia="x-none"/>
        </w:rPr>
        <w:t xml:space="preserve">        </w:t>
      </w:r>
      <w:proofErr w:type="spellStart"/>
      <w:r w:rsidRPr="007F6F71">
        <w:rPr>
          <w:lang w:val="en-US" w:eastAsia="x-none"/>
        </w:rPr>
        <w:t>max_failure_ratio</w:t>
      </w:r>
      <w:proofErr w:type="spellEnd"/>
      <w:r w:rsidRPr="007F6F71">
        <w:rPr>
          <w:lang w:val="en-US" w:eastAsia="x-none"/>
        </w:rPr>
        <w:t>: 0.3</w:t>
      </w:r>
    </w:p>
    <w:p w14:paraId="2712FC88" w14:textId="77777777" w:rsidR="003E3881" w:rsidRPr="007F6F71" w:rsidRDefault="003E3881" w:rsidP="00595626">
      <w:pPr>
        <w:spacing w:line="360" w:lineRule="auto"/>
        <w:ind w:left="708"/>
        <w:jc w:val="both"/>
        <w:rPr>
          <w:lang w:val="en-US" w:eastAsia="x-none"/>
        </w:rPr>
      </w:pPr>
      <w:r w:rsidRPr="007F6F71">
        <w:rPr>
          <w:lang w:val="en-US" w:eastAsia="x-none"/>
        </w:rPr>
        <w:t xml:space="preserve">      #placement constraint - in this case on 'worker' nodes only</w:t>
      </w:r>
    </w:p>
    <w:p w14:paraId="1E6EC30D" w14:textId="77777777" w:rsidR="003E3881" w:rsidRPr="00884A89" w:rsidRDefault="003E3881" w:rsidP="00595626">
      <w:pPr>
        <w:spacing w:line="360" w:lineRule="auto"/>
        <w:ind w:left="708"/>
        <w:jc w:val="both"/>
        <w:rPr>
          <w:lang w:val="en-US" w:eastAsia="x-none"/>
        </w:rPr>
      </w:pPr>
      <w:r w:rsidRPr="007F6F71">
        <w:rPr>
          <w:lang w:val="en-US" w:eastAsia="x-none"/>
        </w:rPr>
        <w:t xml:space="preserve">      </w:t>
      </w:r>
      <w:r w:rsidRPr="00884A89">
        <w:rPr>
          <w:lang w:val="en-US" w:eastAsia="x-none"/>
        </w:rPr>
        <w:t>placement:</w:t>
      </w:r>
    </w:p>
    <w:p w14:paraId="1A3D94CE" w14:textId="77777777" w:rsidR="003E3881" w:rsidRPr="00884A89" w:rsidRDefault="003E3881" w:rsidP="00595626">
      <w:pPr>
        <w:spacing w:line="360" w:lineRule="auto"/>
        <w:ind w:left="708"/>
        <w:jc w:val="both"/>
        <w:rPr>
          <w:lang w:val="en-US" w:eastAsia="x-none"/>
        </w:rPr>
      </w:pPr>
      <w:r w:rsidRPr="00884A89">
        <w:rPr>
          <w:lang w:val="en-US" w:eastAsia="x-none"/>
        </w:rPr>
        <w:lastRenderedPageBreak/>
        <w:t xml:space="preserve">        constraints: [</w:t>
      </w:r>
      <w:proofErr w:type="spellStart"/>
      <w:proofErr w:type="gramStart"/>
      <w:r w:rsidRPr="00884A89">
        <w:rPr>
          <w:lang w:val="en-US" w:eastAsia="x-none"/>
        </w:rPr>
        <w:t>node.role</w:t>
      </w:r>
      <w:proofErr w:type="spellEnd"/>
      <w:proofErr w:type="gramEnd"/>
      <w:r w:rsidRPr="00884A89">
        <w:rPr>
          <w:lang w:val="en-US" w:eastAsia="x-none"/>
        </w:rPr>
        <w:t xml:space="preserve"> == manager]</w:t>
      </w:r>
    </w:p>
    <w:p w14:paraId="47825676" w14:textId="77777777" w:rsidR="003E3881" w:rsidRPr="00884A89" w:rsidRDefault="003E3881" w:rsidP="00595626">
      <w:pPr>
        <w:spacing w:line="360" w:lineRule="auto"/>
        <w:ind w:left="708"/>
        <w:jc w:val="both"/>
        <w:rPr>
          <w:lang w:val="en-US" w:eastAsia="x-none"/>
        </w:rPr>
      </w:pPr>
    </w:p>
    <w:p w14:paraId="6E3BCC79" w14:textId="00A07A90" w:rsidR="003E3881" w:rsidRPr="007F6F71" w:rsidRDefault="003E3881" w:rsidP="00595626">
      <w:pPr>
        <w:spacing w:line="360" w:lineRule="auto"/>
        <w:ind w:firstLine="708"/>
        <w:jc w:val="both"/>
        <w:rPr>
          <w:lang w:eastAsia="x-none"/>
        </w:rPr>
      </w:pPr>
      <w:r w:rsidRPr="007F6F71">
        <w:rPr>
          <w:lang w:eastAsia="x-none"/>
        </w:rPr>
        <w:t xml:space="preserve">Para verificação dos serviços disponíveis em cada nó, fiz a utilização de um serviço open-source </w:t>
      </w:r>
      <w:proofErr w:type="spellStart"/>
      <w:r w:rsidRPr="007F6F71">
        <w:rPr>
          <w:lang w:eastAsia="x-none"/>
        </w:rPr>
        <w:t>Visualizer-arm</w:t>
      </w:r>
      <w:proofErr w:type="spellEnd"/>
      <w:r w:rsidR="00153560">
        <w:rPr>
          <w:lang w:eastAsia="x-none"/>
        </w:rPr>
        <w:t xml:space="preserve"> [27]</w:t>
      </w:r>
      <w:r w:rsidRPr="007F6F71">
        <w:rPr>
          <w:lang w:eastAsia="x-none"/>
        </w:rPr>
        <w:t>, o mesmo faz o monitoramento de todos os nós, que estão na mesma rede (física e virtual) e informa todos os containers que estão rodando em cada nó.</w:t>
      </w:r>
    </w:p>
    <w:p w14:paraId="07203579" w14:textId="77777777" w:rsidR="003E3881" w:rsidRPr="007F6F71" w:rsidRDefault="003E3881" w:rsidP="00595626">
      <w:pPr>
        <w:spacing w:line="360" w:lineRule="auto"/>
        <w:ind w:firstLine="708"/>
        <w:jc w:val="both"/>
        <w:rPr>
          <w:lang w:eastAsia="x-none"/>
        </w:rPr>
      </w:pPr>
      <w:r w:rsidRPr="007F6F71">
        <w:rPr>
          <w:lang w:eastAsia="x-none"/>
        </w:rPr>
        <w:t>Segue a imagem de utilização do serviço:</w:t>
      </w:r>
    </w:p>
    <w:p w14:paraId="79B00BA4" w14:textId="77777777" w:rsidR="003E3881" w:rsidRPr="007F6F71" w:rsidRDefault="003E3881" w:rsidP="0035429F">
      <w:pPr>
        <w:keepNext/>
        <w:spacing w:line="360" w:lineRule="auto"/>
        <w:ind w:left="708"/>
      </w:pPr>
      <w:r w:rsidRPr="007F6F71">
        <w:rPr>
          <w:noProof/>
        </w:rPr>
        <mc:AlternateContent>
          <mc:Choice Requires="wps">
            <w:drawing>
              <wp:anchor distT="0" distB="0" distL="114300" distR="114300" simplePos="0" relativeHeight="251707392" behindDoc="0" locked="0" layoutInCell="1" allowOverlap="1" wp14:anchorId="41CB1CC5" wp14:editId="281B81E4">
                <wp:simplePos x="0" y="0"/>
                <wp:positionH relativeFrom="column">
                  <wp:posOffset>913765</wp:posOffset>
                </wp:positionH>
                <wp:positionV relativeFrom="paragraph">
                  <wp:posOffset>5178425</wp:posOffset>
                </wp:positionV>
                <wp:extent cx="2893060" cy="184150"/>
                <wp:effectExtent l="0" t="0" r="0" b="0"/>
                <wp:wrapThrough wrapText="bothSides">
                  <wp:wrapPolygon edited="0">
                    <wp:start x="0" y="0"/>
                    <wp:lineTo x="0" y="0"/>
                    <wp:lineTo x="0" y="0"/>
                  </wp:wrapPolygon>
                </wp:wrapThrough>
                <wp:docPr id="30" name="Caixa de Texto 30"/>
                <wp:cNvGraphicFramePr/>
                <a:graphic xmlns:a="http://schemas.openxmlformats.org/drawingml/2006/main">
                  <a:graphicData uri="http://schemas.microsoft.com/office/word/2010/wordprocessingShape">
                    <wps:wsp>
                      <wps:cNvSpPr txBox="1"/>
                      <wps:spPr>
                        <a:xfrm>
                          <a:off x="0" y="0"/>
                          <a:ext cx="2893060" cy="184150"/>
                        </a:xfrm>
                        <a:prstGeom prst="rect">
                          <a:avLst/>
                        </a:prstGeom>
                        <a:solidFill>
                          <a:prstClr val="white"/>
                        </a:solidFill>
                        <a:ln>
                          <a:noFill/>
                        </a:ln>
                        <a:effectLst/>
                      </wps:spPr>
                      <wps:txbx>
                        <w:txbxContent>
                          <w:p w14:paraId="3DCB43BB" w14:textId="77777777" w:rsidR="00CE0C88" w:rsidRPr="00756CE3" w:rsidRDefault="00CE0C88" w:rsidP="003E3881">
                            <w:pPr>
                              <w:pStyle w:val="Legenda"/>
                              <w:rPr>
                                <w:noProof/>
                              </w:rPr>
                            </w:pPr>
                            <w:bookmarkStart w:id="170" w:name="_Toc499286922"/>
                            <w:r>
                              <w:t xml:space="preserve">Figura </w:t>
                            </w:r>
                            <w:r>
                              <w:fldChar w:fldCharType="begin"/>
                            </w:r>
                            <w:r>
                              <w:instrText xml:space="preserve"> SEQ Figura \* ARABIC </w:instrText>
                            </w:r>
                            <w:r>
                              <w:fldChar w:fldCharType="separate"/>
                            </w:r>
                            <w:r>
                              <w:rPr>
                                <w:noProof/>
                              </w:rPr>
                              <w:t>23</w:t>
                            </w:r>
                            <w:r>
                              <w:rPr>
                                <w:noProof/>
                              </w:rPr>
                              <w:fldChar w:fldCharType="end"/>
                            </w:r>
                            <w:r>
                              <w:t xml:space="preserve"> - </w:t>
                            </w:r>
                            <w:proofErr w:type="spellStart"/>
                            <w:r w:rsidRPr="00C86126">
                              <w:t>Visualizer-arm</w:t>
                            </w:r>
                            <w:proofErr w:type="spellEnd"/>
                            <w:r w:rsidRPr="00C86126">
                              <w:t xml:space="preserve"> Fonte</w:t>
                            </w:r>
                            <w:r>
                              <w:t>:</w:t>
                            </w:r>
                            <w:r w:rsidRPr="00C86126">
                              <w:t xml:space="preserve"> Pr</w:t>
                            </w:r>
                            <w:r>
                              <w:t>óprio autor</w:t>
                            </w:r>
                            <w:bookmarkEnd w:id="1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CB1CC5" id="Caixa de Texto 30" o:spid="_x0000_s1048" type="#_x0000_t202" style="position:absolute;left:0;text-align:left;margin-left:71.95pt;margin-top:407.75pt;width:227.8pt;height:14.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" stroked="f">
                <v:textbox style="mso-fit-shape-to-text:t" inset="0,0,0,0">
                  <w:txbxContent>
                    <w:p w14:paraId="3DCB43BB" w14:textId="77777777" w:rsidR="00CE0C88" w:rsidRPr="00756CE3" w:rsidRDefault="00CE0C88" w:rsidP="003E3881">
                      <w:pPr>
                        <w:pStyle w:val="Legenda"/>
                        <w:rPr>
                          <w:noProof/>
                        </w:rPr>
                      </w:pPr>
                      <w:bookmarkStart w:id="171" w:name="_Toc499286922"/>
                      <w:r>
                        <w:t xml:space="preserve">Figura </w:t>
                      </w:r>
                      <w:r>
                        <w:fldChar w:fldCharType="begin"/>
                      </w:r>
                      <w:r>
                        <w:instrText xml:space="preserve"> SEQ Figura \* ARABIC </w:instrText>
                      </w:r>
                      <w:r>
                        <w:fldChar w:fldCharType="separate"/>
                      </w:r>
                      <w:r>
                        <w:rPr>
                          <w:noProof/>
                        </w:rPr>
                        <w:t>23</w:t>
                      </w:r>
                      <w:r>
                        <w:rPr>
                          <w:noProof/>
                        </w:rPr>
                        <w:fldChar w:fldCharType="end"/>
                      </w:r>
                      <w:r>
                        <w:t xml:space="preserve"> - </w:t>
                      </w:r>
                      <w:proofErr w:type="spellStart"/>
                      <w:r w:rsidRPr="00C86126">
                        <w:t>Visualizer-arm</w:t>
                      </w:r>
                      <w:proofErr w:type="spellEnd"/>
                      <w:r w:rsidRPr="00C86126">
                        <w:t xml:space="preserve"> Fonte</w:t>
                      </w:r>
                      <w:r>
                        <w:t>:</w:t>
                      </w:r>
                      <w:r w:rsidRPr="00C86126">
                        <w:t xml:space="preserve"> Pr</w:t>
                      </w:r>
                      <w:r>
                        <w:t>óprio autor</w:t>
                      </w:r>
                      <w:bookmarkEnd w:id="171"/>
                    </w:p>
                  </w:txbxContent>
                </v:textbox>
                <w10:wrap type="through"/>
              </v:shape>
            </w:pict>
          </mc:Fallback>
        </mc:AlternateContent>
      </w:r>
      <w:r w:rsidRPr="007F6F71">
        <w:rPr>
          <w:noProof/>
        </w:rPr>
        <w:drawing>
          <wp:anchor distT="0" distB="0" distL="114300" distR="114300" simplePos="0" relativeHeight="251697152" behindDoc="0" locked="0" layoutInCell="1" allowOverlap="1" wp14:anchorId="4252D6E1" wp14:editId="7F0A416A">
            <wp:simplePos x="0" y="0"/>
            <wp:positionH relativeFrom="column">
              <wp:posOffset>913765</wp:posOffset>
            </wp:positionH>
            <wp:positionV relativeFrom="paragraph">
              <wp:posOffset>116840</wp:posOffset>
            </wp:positionV>
            <wp:extent cx="2893060" cy="5004435"/>
            <wp:effectExtent l="0" t="0" r="2540" b="0"/>
            <wp:wrapTopAndBottom/>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aptura de Tela 2017-10-27 às 10.49.38.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893060" cy="5004435"/>
                    </a:xfrm>
                    <a:prstGeom prst="rect">
                      <a:avLst/>
                    </a:prstGeom>
                  </pic:spPr>
                </pic:pic>
              </a:graphicData>
            </a:graphic>
            <wp14:sizeRelH relativeFrom="page">
              <wp14:pctWidth>0</wp14:pctWidth>
            </wp14:sizeRelH>
            <wp14:sizeRelV relativeFrom="page">
              <wp14:pctHeight>0</wp14:pctHeight>
            </wp14:sizeRelV>
          </wp:anchor>
        </w:drawing>
      </w:r>
    </w:p>
    <w:p w14:paraId="71BB849E" w14:textId="77777777" w:rsidR="003E3881" w:rsidRPr="007F6F71" w:rsidRDefault="003E3881" w:rsidP="0035429F">
      <w:pPr>
        <w:spacing w:line="360" w:lineRule="auto"/>
        <w:rPr>
          <w:lang w:eastAsia="x-none"/>
        </w:rPr>
      </w:pPr>
    </w:p>
    <w:p w14:paraId="41DB8CEC" w14:textId="77777777" w:rsidR="003E3881" w:rsidRPr="007F6F71" w:rsidRDefault="003E3881" w:rsidP="0035429F">
      <w:pPr>
        <w:spacing w:line="360" w:lineRule="auto"/>
        <w:rPr>
          <w:lang w:eastAsia="x-none"/>
        </w:rPr>
      </w:pPr>
    </w:p>
    <w:p w14:paraId="1EBA0663" w14:textId="77777777" w:rsidR="003E3881" w:rsidRPr="007F6F71" w:rsidRDefault="003E3881" w:rsidP="00595626">
      <w:pPr>
        <w:spacing w:line="360" w:lineRule="auto"/>
        <w:ind w:firstLine="709"/>
        <w:jc w:val="both"/>
        <w:rPr>
          <w:lang w:eastAsia="x-none"/>
        </w:rPr>
      </w:pPr>
      <w:r w:rsidRPr="007F6F71">
        <w:rPr>
          <w:lang w:eastAsia="x-none"/>
        </w:rPr>
        <w:t>Na implementação do Swarm também é possível fazer a utilização de arquivo Docker-compose ou fazer a instância do serviço sem os arquivos de configuração. Sendo necessário passar todos os comandos de forma explícita, conforme o exemplo:</w:t>
      </w:r>
    </w:p>
    <w:p w14:paraId="6193D6D5" w14:textId="77777777" w:rsidR="003E3881" w:rsidRPr="007E2E65" w:rsidRDefault="003E3881" w:rsidP="00DC4D7B">
      <w:pPr>
        <w:pStyle w:val="PargrafodaLista"/>
        <w:numPr>
          <w:ilvl w:val="0"/>
          <w:numId w:val="36"/>
        </w:numPr>
        <w:rPr>
          <w:rFonts w:cs="Times New Roman"/>
          <w:sz w:val="24"/>
          <w:lang w:val="en-US" w:eastAsia="x-none"/>
        </w:rPr>
      </w:pPr>
      <w:r w:rsidRPr="007E2E65">
        <w:rPr>
          <w:rFonts w:cs="Times New Roman"/>
          <w:sz w:val="24"/>
          <w:lang w:val="en-US" w:eastAsia="x-none"/>
        </w:rPr>
        <w:lastRenderedPageBreak/>
        <w:t>docker service create --name web-</w:t>
      </w:r>
      <w:proofErr w:type="spellStart"/>
      <w:r w:rsidRPr="007E2E65">
        <w:rPr>
          <w:rFonts w:cs="Times New Roman"/>
          <w:sz w:val="24"/>
          <w:lang w:val="en-US" w:eastAsia="x-none"/>
        </w:rPr>
        <w:t>nginx</w:t>
      </w:r>
      <w:proofErr w:type="spellEnd"/>
      <w:r w:rsidRPr="007E2E65">
        <w:rPr>
          <w:rFonts w:cs="Times New Roman"/>
          <w:sz w:val="24"/>
          <w:lang w:val="en-US" w:eastAsia="x-none"/>
        </w:rPr>
        <w:t xml:space="preserve"> --replicas 4 --restart-max-attempts 3 --restart-window 5s --rollback-delay 3s --</w:t>
      </w:r>
      <w:proofErr w:type="spellStart"/>
      <w:r w:rsidRPr="007E2E65">
        <w:rPr>
          <w:rFonts w:cs="Times New Roman"/>
          <w:sz w:val="24"/>
          <w:lang w:val="en-US" w:eastAsia="x-none"/>
        </w:rPr>
        <w:t>workdir</w:t>
      </w:r>
      <w:proofErr w:type="spellEnd"/>
      <w:r w:rsidRPr="007E2E65">
        <w:rPr>
          <w:rFonts w:cs="Times New Roman"/>
          <w:sz w:val="24"/>
          <w:lang w:val="en-US" w:eastAsia="x-none"/>
        </w:rPr>
        <w:t xml:space="preserve"> /</w:t>
      </w:r>
      <w:proofErr w:type="spellStart"/>
      <w:r w:rsidRPr="007E2E65">
        <w:rPr>
          <w:rFonts w:cs="Times New Roman"/>
          <w:sz w:val="24"/>
          <w:lang w:val="en-US" w:eastAsia="x-none"/>
        </w:rPr>
        <w:t>myapp</w:t>
      </w:r>
      <w:proofErr w:type="spellEnd"/>
      <w:r w:rsidRPr="007E2E65">
        <w:rPr>
          <w:rFonts w:cs="Times New Roman"/>
          <w:sz w:val="24"/>
          <w:lang w:val="en-US" w:eastAsia="x-none"/>
        </w:rPr>
        <w:t xml:space="preserve">/ -p 8080:80 </w:t>
      </w:r>
      <w:proofErr w:type="spellStart"/>
      <w:proofErr w:type="gramStart"/>
      <w:r w:rsidRPr="007E2E65">
        <w:rPr>
          <w:rFonts w:cs="Times New Roman"/>
          <w:sz w:val="24"/>
          <w:lang w:val="en-US" w:eastAsia="x-none"/>
        </w:rPr>
        <w:t>nginx:alpine</w:t>
      </w:r>
      <w:proofErr w:type="spellEnd"/>
      <w:proofErr w:type="gramEnd"/>
    </w:p>
    <w:p w14:paraId="7FA5A588" w14:textId="77777777" w:rsidR="003E3881" w:rsidRPr="007F6F71" w:rsidRDefault="003E3881" w:rsidP="0035429F">
      <w:pPr>
        <w:spacing w:line="360" w:lineRule="auto"/>
        <w:ind w:firstLine="709"/>
        <w:rPr>
          <w:lang w:val="en-US" w:eastAsia="x-none"/>
        </w:rPr>
      </w:pPr>
    </w:p>
    <w:p w14:paraId="10CC51CA" w14:textId="753D4039" w:rsidR="003E3881" w:rsidRPr="007F6F71" w:rsidRDefault="00B13F44" w:rsidP="0035429F">
      <w:pPr>
        <w:pStyle w:val="Ttulo21"/>
        <w:jc w:val="left"/>
      </w:pPr>
      <w:bookmarkStart w:id="172" w:name="_Toc496802708"/>
      <w:bookmarkStart w:id="173" w:name="_Toc496802937"/>
      <w:bookmarkStart w:id="174" w:name="_Toc499555697"/>
      <w:bookmarkStart w:id="175" w:name="_Toc495785711"/>
      <w:r>
        <w:t>5</w:t>
      </w:r>
      <w:r w:rsidR="003E3881" w:rsidRPr="007F6F71">
        <w:t xml:space="preserve">.7 PLAY WITH </w:t>
      </w:r>
      <w:bookmarkEnd w:id="172"/>
      <w:bookmarkEnd w:id="173"/>
      <w:r w:rsidR="003E3881" w:rsidRPr="007F6F71">
        <w:t>DOCKER</w:t>
      </w:r>
      <w:bookmarkEnd w:id="174"/>
    </w:p>
    <w:p w14:paraId="096A5DC5" w14:textId="77777777" w:rsidR="003E3881" w:rsidRPr="007F6F71" w:rsidRDefault="003E3881" w:rsidP="00595626">
      <w:pPr>
        <w:spacing w:line="360" w:lineRule="auto"/>
        <w:ind w:firstLine="708"/>
        <w:jc w:val="both"/>
        <w:rPr>
          <w:lang w:val="x-none" w:eastAsia="x-none"/>
        </w:rPr>
      </w:pPr>
      <w:r w:rsidRPr="007F6F71">
        <w:rPr>
          <w:lang w:val="x-none" w:eastAsia="x-none"/>
        </w:rPr>
        <w:t xml:space="preserve">O Docker possui uma engine de testes do seu próprio laboratório, daqual é possível acessar através do link: </w:t>
      </w:r>
      <w:r w:rsidR="00CE0C88">
        <w:fldChar w:fldCharType="begin"/>
      </w:r>
      <w:r w:rsidR="00CE0C88">
        <w:instrText xml:space="preserve"> HYPERLINK "http://labs.play-with-docker.com" </w:instrText>
      </w:r>
      <w:r w:rsidR="00CE0C88">
        <w:fldChar w:fldCharType="separate"/>
      </w:r>
      <w:r w:rsidRPr="007F6F71">
        <w:rPr>
          <w:rStyle w:val="Hiperlink"/>
          <w:lang w:val="x-none" w:eastAsia="x-none"/>
        </w:rPr>
        <w:t>http://labs.play-with-docker.com</w:t>
      </w:r>
      <w:r w:rsidR="00CE0C88">
        <w:rPr>
          <w:rStyle w:val="Hiperlink"/>
          <w:lang w:val="x-none" w:eastAsia="x-none"/>
        </w:rPr>
        <w:fldChar w:fldCharType="end"/>
      </w:r>
      <w:r w:rsidRPr="007F6F71">
        <w:rPr>
          <w:lang w:val="x-none" w:eastAsia="x-none"/>
        </w:rPr>
        <w:t>.</w:t>
      </w:r>
    </w:p>
    <w:p w14:paraId="509C088F" w14:textId="09F01AEF" w:rsidR="003E3881" w:rsidRPr="007F6F71" w:rsidRDefault="003E3881" w:rsidP="00595626">
      <w:pPr>
        <w:spacing w:line="360" w:lineRule="auto"/>
        <w:ind w:firstLine="708"/>
        <w:jc w:val="both"/>
        <w:rPr>
          <w:lang w:val="x-none" w:eastAsia="x-none"/>
        </w:rPr>
      </w:pPr>
      <w:r w:rsidRPr="007F6F71">
        <w:rPr>
          <w:lang w:val="x-none" w:eastAsia="x-none"/>
        </w:rPr>
        <w:t xml:space="preserve">Essa engine consiste em uma máquina virtual com Alphine Linux; foi criada pelos capitães do Docker Marcos Nils e Jonathan Leibiusky, sendo possível fazer testes, alterações, criação e configurações em containers do docker, imagens e do módulo Swam do docker em alguns minutos. </w:t>
      </w:r>
      <w:r w:rsidR="00BC5864">
        <w:rPr>
          <w:lang w:val="x-none" w:eastAsia="x-none"/>
        </w:rPr>
        <w:t>[28]</w:t>
      </w:r>
    </w:p>
    <w:p w14:paraId="0D01466C" w14:textId="5B45E88D" w:rsidR="003E3881" w:rsidRPr="007F6F71" w:rsidRDefault="00C86AD2" w:rsidP="00595626">
      <w:pPr>
        <w:spacing w:line="360" w:lineRule="auto"/>
        <w:ind w:firstLine="709"/>
        <w:jc w:val="both"/>
        <w:rPr>
          <w:lang w:val="x-none" w:eastAsia="x-none"/>
        </w:rPr>
      </w:pPr>
      <w:r w:rsidRPr="007F6F71">
        <w:rPr>
          <w:noProof/>
        </w:rPr>
        <w:drawing>
          <wp:anchor distT="0" distB="0" distL="114300" distR="114300" simplePos="0" relativeHeight="251694080" behindDoc="0" locked="0" layoutInCell="1" allowOverlap="1" wp14:anchorId="77341309" wp14:editId="112FC6B4">
            <wp:simplePos x="0" y="0"/>
            <wp:positionH relativeFrom="column">
              <wp:posOffset>608330</wp:posOffset>
            </wp:positionH>
            <wp:positionV relativeFrom="paragraph">
              <wp:posOffset>517948</wp:posOffset>
            </wp:positionV>
            <wp:extent cx="4529455" cy="2750185"/>
            <wp:effectExtent l="0" t="0" r="0" b="0"/>
            <wp:wrapTopAndBottom/>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ptura de Tela 2017-10-17 às 22.00.25.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529455" cy="2750185"/>
                    </a:xfrm>
                    <a:prstGeom prst="rect">
                      <a:avLst/>
                    </a:prstGeom>
                  </pic:spPr>
                </pic:pic>
              </a:graphicData>
            </a:graphic>
            <wp14:sizeRelH relativeFrom="page">
              <wp14:pctWidth>0</wp14:pctWidth>
            </wp14:sizeRelH>
            <wp14:sizeRelV relativeFrom="page">
              <wp14:pctHeight>0</wp14:pctHeight>
            </wp14:sizeRelV>
          </wp:anchor>
        </w:drawing>
      </w:r>
      <w:r w:rsidR="003E3881" w:rsidRPr="007F6F71">
        <w:rPr>
          <w:noProof/>
        </w:rPr>
        <mc:AlternateContent>
          <mc:Choice Requires="wps">
            <w:drawing>
              <wp:anchor distT="0" distB="0" distL="114300" distR="114300" simplePos="0" relativeHeight="251708416" behindDoc="0" locked="0" layoutInCell="1" allowOverlap="1" wp14:anchorId="477C6AE1" wp14:editId="6B310E61">
                <wp:simplePos x="0" y="0"/>
                <wp:positionH relativeFrom="column">
                  <wp:posOffset>918210</wp:posOffset>
                </wp:positionH>
                <wp:positionV relativeFrom="paragraph">
                  <wp:posOffset>3279775</wp:posOffset>
                </wp:positionV>
                <wp:extent cx="4529455" cy="184150"/>
                <wp:effectExtent l="0" t="0" r="0" b="0"/>
                <wp:wrapThrough wrapText="bothSides">
                  <wp:wrapPolygon edited="0">
                    <wp:start x="0" y="0"/>
                    <wp:lineTo x="0" y="0"/>
                    <wp:lineTo x="0" y="0"/>
                  </wp:wrapPolygon>
                </wp:wrapThrough>
                <wp:docPr id="39" name="Caixa de Texto 39"/>
                <wp:cNvGraphicFramePr/>
                <a:graphic xmlns:a="http://schemas.openxmlformats.org/drawingml/2006/main">
                  <a:graphicData uri="http://schemas.microsoft.com/office/word/2010/wordprocessingShape">
                    <wps:wsp>
                      <wps:cNvSpPr txBox="1"/>
                      <wps:spPr>
                        <a:xfrm>
                          <a:off x="0" y="0"/>
                          <a:ext cx="4529455" cy="184150"/>
                        </a:xfrm>
                        <a:prstGeom prst="rect">
                          <a:avLst/>
                        </a:prstGeom>
                        <a:solidFill>
                          <a:prstClr val="white"/>
                        </a:solidFill>
                        <a:ln>
                          <a:noFill/>
                        </a:ln>
                        <a:effectLst/>
                      </wps:spPr>
                      <wps:txbx>
                        <w:txbxContent>
                          <w:p w14:paraId="39F23460" w14:textId="77777777" w:rsidR="00CE0C88" w:rsidRPr="007C3224" w:rsidRDefault="00CE0C88" w:rsidP="003E3881">
                            <w:pPr>
                              <w:pStyle w:val="Legenda"/>
                              <w:rPr>
                                <w:rFonts w:eastAsia="Calibri" w:cs="Times New Roman"/>
                                <w:noProof/>
                                <w:lang w:val="en-US"/>
                              </w:rPr>
                            </w:pPr>
                            <w:bookmarkStart w:id="176" w:name="_Toc499286923"/>
                            <w:proofErr w:type="spellStart"/>
                            <w:r w:rsidRPr="007C3224">
                              <w:rPr>
                                <w:lang w:val="en-US"/>
                              </w:rPr>
                              <w:t>Figura</w:t>
                            </w:r>
                            <w:proofErr w:type="spellEnd"/>
                            <w:r w:rsidRPr="007C3224">
                              <w:rPr>
                                <w:lang w:val="en-US"/>
                              </w:rPr>
                              <w:t xml:space="preserve"> </w:t>
                            </w:r>
                            <w:r>
                              <w:fldChar w:fldCharType="begin"/>
                            </w:r>
                            <w:r w:rsidRPr="007C3224">
                              <w:rPr>
                                <w:lang w:val="en-US"/>
                              </w:rPr>
                              <w:instrText xml:space="preserve"> SEQ Figura \* ARABIC </w:instrText>
                            </w:r>
                            <w:r>
                              <w:fldChar w:fldCharType="separate"/>
                            </w:r>
                            <w:r>
                              <w:rPr>
                                <w:noProof/>
                                <w:lang w:val="en-US"/>
                              </w:rPr>
                              <w:t>24</w:t>
                            </w:r>
                            <w:r>
                              <w:fldChar w:fldCharType="end"/>
                            </w:r>
                            <w:r w:rsidRPr="007C3224">
                              <w:rPr>
                                <w:lang w:val="en-US"/>
                              </w:rPr>
                              <w:t xml:space="preserve"> - Play with Docker Fonte: http://labs.play-with-docker.com/</w:t>
                            </w:r>
                            <w:bookmarkEnd w:id="1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7C6AE1" id="Caixa de Texto 39" o:spid="_x0000_s1049" type="#_x0000_t202" style="position:absolute;left:0;text-align:left;margin-left:72.3pt;margin-top:258.25pt;width:356.65pt;height:14.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" stroked="f">
                <v:textbox style="mso-fit-shape-to-text:t" inset="0,0,0,0">
                  <w:txbxContent>
                    <w:p w14:paraId="39F23460" w14:textId="77777777" w:rsidR="00CE0C88" w:rsidRPr="007C3224" w:rsidRDefault="00CE0C88" w:rsidP="003E3881">
                      <w:pPr>
                        <w:pStyle w:val="Legenda"/>
                        <w:rPr>
                          <w:rFonts w:eastAsia="Calibri" w:cs="Times New Roman"/>
                          <w:noProof/>
                          <w:lang w:val="en-US"/>
                        </w:rPr>
                      </w:pPr>
                      <w:bookmarkStart w:id="177" w:name="_Toc499286923"/>
                      <w:proofErr w:type="spellStart"/>
                      <w:r w:rsidRPr="007C3224">
                        <w:rPr>
                          <w:lang w:val="en-US"/>
                        </w:rPr>
                        <w:t>Figura</w:t>
                      </w:r>
                      <w:proofErr w:type="spellEnd"/>
                      <w:r w:rsidRPr="007C3224">
                        <w:rPr>
                          <w:lang w:val="en-US"/>
                        </w:rPr>
                        <w:t xml:space="preserve"> </w:t>
                      </w:r>
                      <w:r>
                        <w:fldChar w:fldCharType="begin"/>
                      </w:r>
                      <w:r w:rsidRPr="007C3224">
                        <w:rPr>
                          <w:lang w:val="en-US"/>
                        </w:rPr>
                        <w:instrText xml:space="preserve"> SEQ Figura \* ARABIC </w:instrText>
                      </w:r>
                      <w:r>
                        <w:fldChar w:fldCharType="separate"/>
                      </w:r>
                      <w:r>
                        <w:rPr>
                          <w:noProof/>
                          <w:lang w:val="en-US"/>
                        </w:rPr>
                        <w:t>24</w:t>
                      </w:r>
                      <w:r>
                        <w:fldChar w:fldCharType="end"/>
                      </w:r>
                      <w:r w:rsidRPr="007C3224">
                        <w:rPr>
                          <w:lang w:val="en-US"/>
                        </w:rPr>
                        <w:t xml:space="preserve"> - Play with Docker Fonte: http://labs.play-with-docker.com/</w:t>
                      </w:r>
                      <w:bookmarkEnd w:id="177"/>
                    </w:p>
                  </w:txbxContent>
                </v:textbox>
                <w10:wrap type="through"/>
              </v:shape>
            </w:pict>
          </mc:Fallback>
        </mc:AlternateContent>
      </w:r>
      <w:r w:rsidR="003E3881" w:rsidRPr="007F6F71">
        <w:rPr>
          <w:lang w:val="x-none" w:eastAsia="x-none"/>
        </w:rPr>
        <w:t>Maiores informações podem ser obtidas no github do projeto</w:t>
      </w:r>
      <w:r w:rsidR="007339FD">
        <w:rPr>
          <w:lang w:val="x-none" w:eastAsia="x-none"/>
        </w:rPr>
        <w:t xml:space="preserve"> </w:t>
      </w:r>
      <w:r w:rsidR="003021D9">
        <w:rPr>
          <w:lang w:val="x-none" w:eastAsia="x-none"/>
        </w:rPr>
        <w:t>[29]</w:t>
      </w:r>
      <w:r w:rsidR="003E3881" w:rsidRPr="007F6F71">
        <w:rPr>
          <w:lang w:val="x-none" w:eastAsia="x-none"/>
        </w:rPr>
        <w:t>; Este projeto também é utilizado para treinamentos do Docker.</w:t>
      </w:r>
    </w:p>
    <w:p w14:paraId="04F74301" w14:textId="77777777" w:rsidR="003E3881" w:rsidRPr="007F6F71" w:rsidRDefault="003E3881" w:rsidP="0035429F">
      <w:pPr>
        <w:spacing w:line="360" w:lineRule="auto"/>
        <w:rPr>
          <w:lang w:val="x-none" w:eastAsia="x-none"/>
        </w:rPr>
      </w:pPr>
    </w:p>
    <w:p w14:paraId="1CD21F75" w14:textId="77777777" w:rsidR="003E3881" w:rsidRPr="007F6F71" w:rsidRDefault="003E3881" w:rsidP="0035429F">
      <w:pPr>
        <w:pStyle w:val="Legenda"/>
        <w:spacing w:line="360" w:lineRule="auto"/>
        <w:jc w:val="left"/>
        <w:rPr>
          <w:rFonts w:cs="Times New Roman"/>
          <w:lang w:val="x-none" w:eastAsia="x-none"/>
        </w:rPr>
      </w:pPr>
    </w:p>
    <w:p w14:paraId="440D97C8" w14:textId="5F93E16E" w:rsidR="003E3881" w:rsidRPr="007F6F71" w:rsidRDefault="003E3881" w:rsidP="00595626">
      <w:pPr>
        <w:spacing w:line="360" w:lineRule="auto"/>
        <w:ind w:firstLine="708"/>
        <w:jc w:val="both"/>
        <w:rPr>
          <w:rStyle w:val="Hiperlink"/>
          <w:color w:val="000000" w:themeColor="text1"/>
          <w:lang w:eastAsia="en-US"/>
        </w:rPr>
      </w:pPr>
      <w:r w:rsidRPr="007F6F71">
        <w:rPr>
          <w:color w:val="000000" w:themeColor="text1"/>
          <w:lang w:eastAsia="en-US"/>
        </w:rPr>
        <w:t>O projeto conta com uma documentação</w:t>
      </w:r>
      <w:r w:rsidR="00E82A06">
        <w:rPr>
          <w:color w:val="000000" w:themeColor="text1"/>
          <w:lang w:eastAsia="en-US"/>
        </w:rPr>
        <w:t>[30]</w:t>
      </w:r>
      <w:r w:rsidRPr="007F6F71">
        <w:rPr>
          <w:color w:val="000000" w:themeColor="text1"/>
          <w:lang w:eastAsia="en-US"/>
        </w:rPr>
        <w:t xml:space="preserve"> simples que ajuda bastante. Existem outros treinamentos</w:t>
      </w:r>
      <w:r w:rsidR="00BF6FFA">
        <w:rPr>
          <w:color w:val="000000" w:themeColor="text1"/>
          <w:lang w:eastAsia="en-US"/>
        </w:rPr>
        <w:t>[31]</w:t>
      </w:r>
      <w:r w:rsidRPr="007F6F71">
        <w:rPr>
          <w:color w:val="000000" w:themeColor="text1"/>
          <w:lang w:eastAsia="en-US"/>
        </w:rPr>
        <w:t xml:space="preserve"> do docker.</w:t>
      </w:r>
    </w:p>
    <w:p w14:paraId="5884AA0C" w14:textId="77777777" w:rsidR="003E3881" w:rsidRPr="007F6F71" w:rsidRDefault="003E3881" w:rsidP="00595626">
      <w:pPr>
        <w:spacing w:line="360" w:lineRule="auto"/>
        <w:ind w:firstLine="708"/>
        <w:jc w:val="both"/>
        <w:rPr>
          <w:rStyle w:val="Hiperlink"/>
          <w:color w:val="000000" w:themeColor="text1"/>
          <w:lang w:eastAsia="en-US"/>
        </w:rPr>
      </w:pPr>
      <w:r w:rsidRPr="00595626">
        <w:rPr>
          <w:rStyle w:val="Hiperlink"/>
          <w:color w:val="000000" w:themeColor="text1"/>
          <w:u w:val="none"/>
          <w:lang w:eastAsia="en-US"/>
        </w:rPr>
        <w:t>Este projeto também é bastante útil, para testes sem a necessidade de execução do docker em próprio host, é possível utilizar instâncias remotas dentro do projeto. Para tal é necessário a instalação de um drive:</w:t>
      </w:r>
    </w:p>
    <w:p w14:paraId="747C78C1" w14:textId="77777777" w:rsidR="003E3881" w:rsidRPr="007F6F71" w:rsidRDefault="003E3881" w:rsidP="00F20F71">
      <w:pPr>
        <w:pStyle w:val="PargrafodaLista"/>
        <w:numPr>
          <w:ilvl w:val="0"/>
          <w:numId w:val="23"/>
        </w:numPr>
        <w:rPr>
          <w:rFonts w:cs="Times New Roman"/>
          <w:color w:val="000000" w:themeColor="text1"/>
          <w:sz w:val="24"/>
          <w:u w:val="single"/>
        </w:rPr>
      </w:pPr>
      <w:r w:rsidRPr="007F6F71">
        <w:rPr>
          <w:rFonts w:cs="Times New Roman"/>
          <w:color w:val="000000" w:themeColor="text1"/>
          <w:sz w:val="24"/>
        </w:rPr>
        <w:t>“</w:t>
      </w:r>
      <w:proofErr w:type="gramStart"/>
      <w:r w:rsidRPr="007F6F71">
        <w:rPr>
          <w:rFonts w:cs="Times New Roman"/>
          <w:color w:val="000000" w:themeColor="text1"/>
          <w:sz w:val="24"/>
        </w:rPr>
        <w:t>docker</w:t>
      </w:r>
      <w:proofErr w:type="gramEnd"/>
      <w:r w:rsidRPr="007F6F71">
        <w:rPr>
          <w:rFonts w:cs="Times New Roman"/>
          <w:color w:val="000000" w:themeColor="text1"/>
          <w:sz w:val="24"/>
        </w:rPr>
        <w:t>-</w:t>
      </w:r>
      <w:proofErr w:type="spellStart"/>
      <w:r w:rsidRPr="007F6F71">
        <w:rPr>
          <w:rFonts w:cs="Times New Roman"/>
          <w:color w:val="000000" w:themeColor="text1"/>
          <w:sz w:val="24"/>
        </w:rPr>
        <w:t>machine</w:t>
      </w:r>
      <w:proofErr w:type="spellEnd"/>
      <w:r w:rsidRPr="007F6F71">
        <w:rPr>
          <w:rFonts w:cs="Times New Roman"/>
          <w:color w:val="000000" w:themeColor="text1"/>
          <w:sz w:val="24"/>
        </w:rPr>
        <w:t>-drive-</w:t>
      </w:r>
      <w:proofErr w:type="spellStart"/>
      <w:r w:rsidRPr="007F6F71">
        <w:rPr>
          <w:rFonts w:cs="Times New Roman"/>
          <w:color w:val="000000" w:themeColor="text1"/>
          <w:sz w:val="24"/>
        </w:rPr>
        <w:t>pwd</w:t>
      </w:r>
      <w:proofErr w:type="spellEnd"/>
      <w:r w:rsidRPr="007F6F71">
        <w:rPr>
          <w:rFonts w:cs="Times New Roman"/>
          <w:color w:val="000000" w:themeColor="text1"/>
          <w:sz w:val="24"/>
        </w:rPr>
        <w:t>”</w:t>
      </w:r>
    </w:p>
    <w:p w14:paraId="6631819E" w14:textId="77777777" w:rsidR="003E3881" w:rsidRPr="007F6F71" w:rsidRDefault="003E3881" w:rsidP="00595626">
      <w:pPr>
        <w:spacing w:line="360" w:lineRule="auto"/>
        <w:ind w:firstLine="708"/>
        <w:jc w:val="both"/>
        <w:rPr>
          <w:color w:val="000000" w:themeColor="text1"/>
          <w:lang w:eastAsia="en-US"/>
        </w:rPr>
      </w:pPr>
      <w:r w:rsidRPr="007F6F71">
        <w:rPr>
          <w:color w:val="000000" w:themeColor="text1"/>
          <w:lang w:eastAsia="en-US"/>
        </w:rPr>
        <w:t xml:space="preserve">Este drive está disponível no </w:t>
      </w:r>
      <w:proofErr w:type="spellStart"/>
      <w:r w:rsidRPr="007F6F71">
        <w:rPr>
          <w:color w:val="000000" w:themeColor="text1"/>
          <w:lang w:eastAsia="en-US"/>
        </w:rPr>
        <w:t>github</w:t>
      </w:r>
      <w:proofErr w:type="spellEnd"/>
      <w:r w:rsidRPr="007F6F71">
        <w:rPr>
          <w:color w:val="000000" w:themeColor="text1"/>
          <w:lang w:eastAsia="en-US"/>
        </w:rPr>
        <w:t>:</w:t>
      </w:r>
    </w:p>
    <w:p w14:paraId="14466DD5" w14:textId="77777777" w:rsidR="003E3881" w:rsidRPr="006B0644" w:rsidRDefault="00CE0C88" w:rsidP="00F20F71">
      <w:pPr>
        <w:pStyle w:val="PargrafodaLista"/>
        <w:numPr>
          <w:ilvl w:val="0"/>
          <w:numId w:val="23"/>
        </w:numPr>
        <w:rPr>
          <w:rFonts w:cs="Times New Roman"/>
          <w:color w:val="000000" w:themeColor="text1"/>
          <w:sz w:val="24"/>
        </w:rPr>
      </w:pPr>
      <w:hyperlink r:id="rId55" w:history="1">
        <w:r w:rsidR="003E3881" w:rsidRPr="00595626">
          <w:rPr>
            <w:rStyle w:val="Hiperlink"/>
            <w:rFonts w:cs="Times New Roman"/>
            <w:color w:val="000000" w:themeColor="text1"/>
            <w:sz w:val="24"/>
            <w:u w:val="none"/>
          </w:rPr>
          <w:t>https://github.com/play-with-docker/docker-machine-driver-pwd/releases</w:t>
        </w:r>
      </w:hyperlink>
    </w:p>
    <w:p w14:paraId="6CF03947" w14:textId="77777777" w:rsidR="003E3881" w:rsidRPr="007F6F71" w:rsidRDefault="003E3881" w:rsidP="00595626">
      <w:pPr>
        <w:spacing w:line="360" w:lineRule="auto"/>
        <w:ind w:firstLine="708"/>
        <w:jc w:val="both"/>
        <w:rPr>
          <w:color w:val="000000" w:themeColor="text1"/>
          <w:lang w:val="en-US"/>
        </w:rPr>
      </w:pPr>
      <w:proofErr w:type="spellStart"/>
      <w:r w:rsidRPr="007F6F71">
        <w:rPr>
          <w:color w:val="000000" w:themeColor="text1"/>
          <w:lang w:val="en-US"/>
        </w:rPr>
        <w:lastRenderedPageBreak/>
        <w:t>Através</w:t>
      </w:r>
      <w:proofErr w:type="spellEnd"/>
      <w:r w:rsidRPr="007F6F71">
        <w:rPr>
          <w:color w:val="000000" w:themeColor="text1"/>
          <w:lang w:val="en-US"/>
        </w:rPr>
        <w:t xml:space="preserve"> do </w:t>
      </w:r>
      <w:proofErr w:type="spellStart"/>
      <w:r w:rsidRPr="007F6F71">
        <w:rPr>
          <w:color w:val="000000" w:themeColor="text1"/>
          <w:lang w:val="en-US"/>
        </w:rPr>
        <w:t>comando</w:t>
      </w:r>
      <w:proofErr w:type="spellEnd"/>
      <w:r w:rsidRPr="007F6F71">
        <w:rPr>
          <w:color w:val="000000" w:themeColor="text1"/>
          <w:lang w:val="en-US"/>
        </w:rPr>
        <w:t xml:space="preserve">: docker-machine create -d </w:t>
      </w:r>
      <w:proofErr w:type="spellStart"/>
      <w:r w:rsidRPr="007F6F71">
        <w:rPr>
          <w:color w:val="000000" w:themeColor="text1"/>
          <w:lang w:val="en-US"/>
        </w:rPr>
        <w:t>pwd</w:t>
      </w:r>
      <w:proofErr w:type="spellEnd"/>
      <w:r w:rsidRPr="007F6F71">
        <w:rPr>
          <w:color w:val="000000" w:themeColor="text1"/>
          <w:lang w:val="en-US"/>
        </w:rPr>
        <w:t xml:space="preserve"> --</w:t>
      </w:r>
      <w:proofErr w:type="spellStart"/>
      <w:r w:rsidRPr="007F6F71">
        <w:rPr>
          <w:color w:val="000000" w:themeColor="text1"/>
          <w:lang w:val="en-US"/>
        </w:rPr>
        <w:t>pwd-url</w:t>
      </w:r>
      <w:proofErr w:type="spellEnd"/>
      <w:r w:rsidRPr="007F6F71">
        <w:rPr>
          <w:color w:val="000000" w:themeColor="text1"/>
          <w:lang w:val="en-US"/>
        </w:rPr>
        <w:t xml:space="preserve"> &lt;</w:t>
      </w:r>
      <w:proofErr w:type="spellStart"/>
      <w:r w:rsidRPr="007F6F71">
        <w:rPr>
          <w:color w:val="000000" w:themeColor="text1"/>
          <w:lang w:val="en-US"/>
        </w:rPr>
        <w:t>url</w:t>
      </w:r>
      <w:proofErr w:type="spellEnd"/>
      <w:r w:rsidRPr="007F6F71">
        <w:rPr>
          <w:color w:val="000000" w:themeColor="text1"/>
          <w:lang w:val="en-US"/>
        </w:rPr>
        <w:t>-do-play-with-docker&gt;</w:t>
      </w:r>
    </w:p>
    <w:p w14:paraId="56D23BC6" w14:textId="77777777" w:rsidR="003E3881" w:rsidRPr="007F6F71" w:rsidRDefault="003E3881" w:rsidP="00595626">
      <w:pPr>
        <w:spacing w:line="360" w:lineRule="auto"/>
        <w:ind w:firstLine="708"/>
        <w:jc w:val="both"/>
        <w:rPr>
          <w:color w:val="000000" w:themeColor="text1"/>
        </w:rPr>
      </w:pPr>
      <w:r w:rsidRPr="007F6F71">
        <w:rPr>
          <w:color w:val="000000" w:themeColor="text1"/>
        </w:rPr>
        <w:t>Exemplo de utilização:</w:t>
      </w:r>
    </w:p>
    <w:p w14:paraId="5A4BF2D2" w14:textId="77777777" w:rsidR="003E3881" w:rsidRPr="007E2E65" w:rsidRDefault="003E3881" w:rsidP="00F20F71">
      <w:pPr>
        <w:pStyle w:val="PargrafodaLista"/>
        <w:numPr>
          <w:ilvl w:val="0"/>
          <w:numId w:val="26"/>
        </w:numPr>
        <w:rPr>
          <w:rFonts w:cs="Times New Roman"/>
          <w:color w:val="auto"/>
          <w:sz w:val="24"/>
          <w:lang w:val="en-US"/>
        </w:rPr>
      </w:pPr>
      <w:r w:rsidRPr="007E2E65">
        <w:rPr>
          <w:rFonts w:cs="Times New Roman"/>
          <w:color w:val="auto"/>
          <w:sz w:val="24"/>
          <w:lang w:val="en-US"/>
        </w:rPr>
        <w:t xml:space="preserve">docker-machine create -d </w:t>
      </w:r>
      <w:proofErr w:type="spellStart"/>
      <w:r w:rsidRPr="007E2E65">
        <w:rPr>
          <w:rFonts w:cs="Times New Roman"/>
          <w:color w:val="auto"/>
          <w:sz w:val="24"/>
          <w:lang w:val="en-US"/>
        </w:rPr>
        <w:t>pwd</w:t>
      </w:r>
      <w:proofErr w:type="spellEnd"/>
      <w:r w:rsidRPr="007E2E65">
        <w:rPr>
          <w:rFonts w:cs="Times New Roman"/>
          <w:color w:val="auto"/>
          <w:sz w:val="24"/>
          <w:lang w:val="en-US"/>
        </w:rPr>
        <w:t xml:space="preserve"> --</w:t>
      </w:r>
      <w:proofErr w:type="spellStart"/>
      <w:r w:rsidRPr="007E2E65">
        <w:rPr>
          <w:rFonts w:cs="Times New Roman"/>
          <w:color w:val="auto"/>
          <w:sz w:val="24"/>
          <w:lang w:val="en-US"/>
        </w:rPr>
        <w:t>pwd-url</w:t>
      </w:r>
      <w:proofErr w:type="spellEnd"/>
      <w:r w:rsidRPr="007E2E65">
        <w:rPr>
          <w:rFonts w:cs="Times New Roman"/>
          <w:color w:val="auto"/>
          <w:sz w:val="24"/>
          <w:lang w:val="en-US"/>
        </w:rPr>
        <w:t xml:space="preserve"> </w:t>
      </w:r>
      <w:hyperlink r:id="rId56" w:history="1">
        <w:r w:rsidRPr="007E2E65">
          <w:rPr>
            <w:rStyle w:val="Hiperlink"/>
            <w:rFonts w:cs="Times New Roman"/>
            <w:color w:val="auto"/>
            <w:sz w:val="24"/>
            <w:u w:val="none"/>
            <w:lang w:val="en-US"/>
          </w:rPr>
          <w:t>https://labs.play-with-docker.co</w:t>
        </w:r>
      </w:hyperlink>
    </w:p>
    <w:p w14:paraId="2EAF3E9A" w14:textId="77777777" w:rsidR="003E3881" w:rsidRPr="00475B6F" w:rsidRDefault="003E3881" w:rsidP="00595626">
      <w:pPr>
        <w:spacing w:line="360" w:lineRule="auto"/>
        <w:jc w:val="both"/>
        <w:rPr>
          <w:lang w:val="x-none" w:eastAsia="x-none"/>
        </w:rPr>
      </w:pPr>
      <w:r w:rsidRPr="007E2E65">
        <w:rPr>
          <w:lang w:val="en-US"/>
        </w:rPr>
        <w:t>m/p/b7uf58pe0c5g00d1jutg#b7uf58pe_b7uf5c1e0c5g00d1juu0 node1</w:t>
      </w:r>
    </w:p>
    <w:p w14:paraId="2E9C86F0" w14:textId="77777777" w:rsidR="003E3881" w:rsidRPr="007F6F71" w:rsidRDefault="003E3881" w:rsidP="00F20F71">
      <w:pPr>
        <w:spacing w:line="360" w:lineRule="auto"/>
        <w:rPr>
          <w:lang w:val="en-US" w:eastAsia="en-US"/>
        </w:rPr>
      </w:pPr>
    </w:p>
    <w:p w14:paraId="45F16FD1" w14:textId="77777777" w:rsidR="003E3881" w:rsidRPr="007F6F71" w:rsidRDefault="003E3881" w:rsidP="00595626">
      <w:pPr>
        <w:spacing w:line="360" w:lineRule="auto"/>
        <w:ind w:firstLine="709"/>
        <w:jc w:val="both"/>
        <w:rPr>
          <w:color w:val="000000" w:themeColor="text1"/>
        </w:rPr>
      </w:pPr>
      <w:r w:rsidRPr="007F6F71">
        <w:rPr>
          <w:color w:val="000000" w:themeColor="text1"/>
          <w:lang w:val="en-US"/>
        </w:rPr>
        <w:t xml:space="preserve"> </w:t>
      </w:r>
      <w:r w:rsidRPr="007F6F71">
        <w:rPr>
          <w:color w:val="000000" w:themeColor="text1"/>
        </w:rPr>
        <w:t>Este projeto possui uma interface bastante simples possibilitando que possam ser criadas novas instâncias de forma gráfica e amigável.</w:t>
      </w:r>
    </w:p>
    <w:p w14:paraId="5A5B7B77" w14:textId="75C6D8DC" w:rsidR="003E3881" w:rsidRPr="007F6F71" w:rsidRDefault="008460AF" w:rsidP="0035429F">
      <w:pPr>
        <w:spacing w:line="360" w:lineRule="auto"/>
        <w:rPr>
          <w:color w:val="000000" w:themeColor="text1"/>
        </w:rPr>
      </w:pPr>
      <w:r w:rsidRPr="007F6F71">
        <w:rPr>
          <w:noProof/>
          <w:color w:val="000000" w:themeColor="text1"/>
        </w:rPr>
        <w:drawing>
          <wp:anchor distT="0" distB="0" distL="114300" distR="114300" simplePos="0" relativeHeight="251695104" behindDoc="0" locked="0" layoutInCell="1" allowOverlap="1" wp14:anchorId="3E7162E1" wp14:editId="7FF24604">
            <wp:simplePos x="0" y="0"/>
            <wp:positionH relativeFrom="column">
              <wp:posOffset>609462</wp:posOffset>
            </wp:positionH>
            <wp:positionV relativeFrom="paragraph">
              <wp:posOffset>220345</wp:posOffset>
            </wp:positionV>
            <wp:extent cx="4959350" cy="2646680"/>
            <wp:effectExtent l="0" t="0" r="0" b="0"/>
            <wp:wrapTopAndBottom/>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aptura de Tela 2017-10-17 às 22.02.43.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959350" cy="2646680"/>
                    </a:xfrm>
                    <a:prstGeom prst="rect">
                      <a:avLst/>
                    </a:prstGeom>
                  </pic:spPr>
                </pic:pic>
              </a:graphicData>
            </a:graphic>
            <wp14:sizeRelH relativeFrom="page">
              <wp14:pctWidth>0</wp14:pctWidth>
            </wp14:sizeRelH>
            <wp14:sizeRelV relativeFrom="page">
              <wp14:pctHeight>0</wp14:pctHeight>
            </wp14:sizeRelV>
          </wp:anchor>
        </w:drawing>
      </w:r>
      <w:r w:rsidR="003E3881" w:rsidRPr="007F6F71">
        <w:rPr>
          <w:noProof/>
        </w:rPr>
        <mc:AlternateContent>
          <mc:Choice Requires="wps">
            <w:drawing>
              <wp:anchor distT="0" distB="0" distL="114300" distR="114300" simplePos="0" relativeHeight="251709440" behindDoc="0" locked="0" layoutInCell="1" allowOverlap="1" wp14:anchorId="46BD3BFB" wp14:editId="687A6196">
                <wp:simplePos x="0" y="0"/>
                <wp:positionH relativeFrom="column">
                  <wp:posOffset>459740</wp:posOffset>
                </wp:positionH>
                <wp:positionV relativeFrom="paragraph">
                  <wp:posOffset>2924175</wp:posOffset>
                </wp:positionV>
                <wp:extent cx="4959350" cy="330200"/>
                <wp:effectExtent l="0" t="0" r="0" b="0"/>
                <wp:wrapThrough wrapText="bothSides">
                  <wp:wrapPolygon edited="0">
                    <wp:start x="0" y="0"/>
                    <wp:lineTo x="0" y="0"/>
                    <wp:lineTo x="0" y="0"/>
                  </wp:wrapPolygon>
                </wp:wrapThrough>
                <wp:docPr id="50" name="Caixa de Texto 50"/>
                <wp:cNvGraphicFramePr/>
                <a:graphic xmlns:a="http://schemas.openxmlformats.org/drawingml/2006/main">
                  <a:graphicData uri="http://schemas.microsoft.com/office/word/2010/wordprocessingShape">
                    <wps:wsp>
                      <wps:cNvSpPr txBox="1"/>
                      <wps:spPr>
                        <a:xfrm>
                          <a:off x="0" y="0"/>
                          <a:ext cx="4959350" cy="330200"/>
                        </a:xfrm>
                        <a:prstGeom prst="rect">
                          <a:avLst/>
                        </a:prstGeom>
                        <a:solidFill>
                          <a:prstClr val="white"/>
                        </a:solidFill>
                        <a:ln>
                          <a:noFill/>
                        </a:ln>
                        <a:effectLst/>
                      </wps:spPr>
                      <wps:txbx>
                        <w:txbxContent>
                          <w:p w14:paraId="1BD01FBE" w14:textId="77777777" w:rsidR="00CE0C88" w:rsidRPr="007C3224" w:rsidRDefault="00CE0C88" w:rsidP="003E3881">
                            <w:pPr>
                              <w:pStyle w:val="Legenda"/>
                              <w:rPr>
                                <w:rFonts w:eastAsia="Calibri" w:cs="Times New Roman"/>
                                <w:noProof/>
                                <w:color w:val="000000" w:themeColor="text1"/>
                                <w:lang w:val="en-US"/>
                              </w:rPr>
                            </w:pPr>
                            <w:bookmarkStart w:id="178" w:name="_Toc499286924"/>
                            <w:proofErr w:type="spellStart"/>
                            <w:r w:rsidRPr="007C3224">
                              <w:rPr>
                                <w:lang w:val="en-US"/>
                              </w:rPr>
                              <w:t>Figura</w:t>
                            </w:r>
                            <w:proofErr w:type="spellEnd"/>
                            <w:r w:rsidRPr="007C3224">
                              <w:rPr>
                                <w:lang w:val="en-US"/>
                              </w:rPr>
                              <w:t xml:space="preserve"> </w:t>
                            </w:r>
                            <w:r>
                              <w:fldChar w:fldCharType="begin"/>
                            </w:r>
                            <w:r w:rsidRPr="007C3224">
                              <w:rPr>
                                <w:lang w:val="en-US"/>
                              </w:rPr>
                              <w:instrText xml:space="preserve"> SEQ Figura \* ARABIC </w:instrText>
                            </w:r>
                            <w:r>
                              <w:fldChar w:fldCharType="separate"/>
                            </w:r>
                            <w:r>
                              <w:rPr>
                                <w:noProof/>
                                <w:lang w:val="en-US"/>
                              </w:rPr>
                              <w:t>25</w:t>
                            </w:r>
                            <w:r>
                              <w:fldChar w:fldCharType="end"/>
                            </w:r>
                            <w:r w:rsidRPr="007C3224">
                              <w:rPr>
                                <w:lang w:val="en-US"/>
                              </w:rPr>
                              <w:t xml:space="preserve"> - Shell do Play with Docker Fonte: http://host3.labs.play-with-docker.com/p/9fe5a73e-9d79-4b61-9c01-3365068d8bd2#9fe5a73e_node2</w:t>
                            </w:r>
                            <w:bookmarkEnd w:id="1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BD3BFB" id="Caixa de Texto 50" o:spid="_x0000_s1050" type="#_x0000_t202" style="position:absolute;margin-left:36.2pt;margin-top:230.25pt;width:390.5pt;height:26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" stroked="f">
                <v:textbox style="mso-fit-shape-to-text:t" inset="0,0,0,0">
                  <w:txbxContent>
                    <w:p w14:paraId="1BD01FBE" w14:textId="77777777" w:rsidR="00CE0C88" w:rsidRPr="007C3224" w:rsidRDefault="00CE0C88" w:rsidP="003E3881">
                      <w:pPr>
                        <w:pStyle w:val="Legenda"/>
                        <w:rPr>
                          <w:rFonts w:eastAsia="Calibri" w:cs="Times New Roman"/>
                          <w:noProof/>
                          <w:color w:val="000000" w:themeColor="text1"/>
                          <w:lang w:val="en-US"/>
                        </w:rPr>
                      </w:pPr>
                      <w:bookmarkStart w:id="179" w:name="_Toc499286924"/>
                      <w:proofErr w:type="spellStart"/>
                      <w:r w:rsidRPr="007C3224">
                        <w:rPr>
                          <w:lang w:val="en-US"/>
                        </w:rPr>
                        <w:t>Figura</w:t>
                      </w:r>
                      <w:proofErr w:type="spellEnd"/>
                      <w:r w:rsidRPr="007C3224">
                        <w:rPr>
                          <w:lang w:val="en-US"/>
                        </w:rPr>
                        <w:t xml:space="preserve"> </w:t>
                      </w:r>
                      <w:r>
                        <w:fldChar w:fldCharType="begin"/>
                      </w:r>
                      <w:r w:rsidRPr="007C3224">
                        <w:rPr>
                          <w:lang w:val="en-US"/>
                        </w:rPr>
                        <w:instrText xml:space="preserve"> SEQ Figura \* ARABIC </w:instrText>
                      </w:r>
                      <w:r>
                        <w:fldChar w:fldCharType="separate"/>
                      </w:r>
                      <w:r>
                        <w:rPr>
                          <w:noProof/>
                          <w:lang w:val="en-US"/>
                        </w:rPr>
                        <w:t>25</w:t>
                      </w:r>
                      <w:r>
                        <w:fldChar w:fldCharType="end"/>
                      </w:r>
                      <w:r w:rsidRPr="007C3224">
                        <w:rPr>
                          <w:lang w:val="en-US"/>
                        </w:rPr>
                        <w:t xml:space="preserve"> - Shell do Play with Docker Fonte: http://host3.labs.play-with-docker.com/p/9fe5a73e-9d79-4b61-9c01-3365068d8bd2#9fe5a73e_node2</w:t>
                      </w:r>
                      <w:bookmarkEnd w:id="179"/>
                    </w:p>
                  </w:txbxContent>
                </v:textbox>
                <w10:wrap type="through"/>
              </v:shape>
            </w:pict>
          </mc:Fallback>
        </mc:AlternateContent>
      </w:r>
    </w:p>
    <w:p w14:paraId="029C7C92" w14:textId="77777777" w:rsidR="003E3881" w:rsidRPr="007F6F71" w:rsidRDefault="003E3881" w:rsidP="0035429F">
      <w:pPr>
        <w:spacing w:line="360" w:lineRule="auto"/>
        <w:rPr>
          <w:color w:val="000000" w:themeColor="text1"/>
        </w:rPr>
      </w:pPr>
    </w:p>
    <w:p w14:paraId="48639593" w14:textId="77777777" w:rsidR="003E3881" w:rsidRPr="007F6F71" w:rsidRDefault="003E3881" w:rsidP="0035429F">
      <w:pPr>
        <w:spacing w:line="360" w:lineRule="auto"/>
        <w:rPr>
          <w:lang w:eastAsia="en-US"/>
        </w:rPr>
      </w:pPr>
    </w:p>
    <w:p w14:paraId="2F6E0C83" w14:textId="408C25E9" w:rsidR="003E3881" w:rsidRPr="007F6F71" w:rsidRDefault="008460AF" w:rsidP="0035429F">
      <w:pPr>
        <w:spacing w:line="360" w:lineRule="auto"/>
        <w:rPr>
          <w:lang w:eastAsia="en-US"/>
        </w:rPr>
      </w:pPr>
      <w:r w:rsidRPr="007F6F71">
        <w:rPr>
          <w:noProof/>
        </w:rPr>
        <w:drawing>
          <wp:anchor distT="0" distB="0" distL="114300" distR="114300" simplePos="0" relativeHeight="251696128" behindDoc="0" locked="0" layoutInCell="1" allowOverlap="1" wp14:anchorId="572B5368" wp14:editId="69122FB5">
            <wp:simplePos x="0" y="0"/>
            <wp:positionH relativeFrom="column">
              <wp:posOffset>949960</wp:posOffset>
            </wp:positionH>
            <wp:positionV relativeFrom="paragraph">
              <wp:posOffset>322580</wp:posOffset>
            </wp:positionV>
            <wp:extent cx="3930650" cy="2632075"/>
            <wp:effectExtent l="0" t="0" r="6350" b="9525"/>
            <wp:wrapTopAndBottom/>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ptura de Tela 2017-10-17 às 22.03.07.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930650" cy="2632075"/>
                    </a:xfrm>
                    <a:prstGeom prst="rect">
                      <a:avLst/>
                    </a:prstGeom>
                  </pic:spPr>
                </pic:pic>
              </a:graphicData>
            </a:graphic>
            <wp14:sizeRelH relativeFrom="page">
              <wp14:pctWidth>0</wp14:pctWidth>
            </wp14:sizeRelH>
            <wp14:sizeRelV relativeFrom="page">
              <wp14:pctHeight>0</wp14:pctHeight>
            </wp14:sizeRelV>
          </wp:anchor>
        </w:drawing>
      </w:r>
      <w:r w:rsidR="003E3881" w:rsidRPr="007F6F71">
        <w:rPr>
          <w:noProof/>
        </w:rPr>
        <mc:AlternateContent>
          <mc:Choice Requires="wps">
            <w:drawing>
              <wp:anchor distT="0" distB="0" distL="114300" distR="114300" simplePos="0" relativeHeight="251710464" behindDoc="0" locked="0" layoutInCell="1" allowOverlap="1" wp14:anchorId="3C2D9E62" wp14:editId="5B9728D2">
                <wp:simplePos x="0" y="0"/>
                <wp:positionH relativeFrom="column">
                  <wp:posOffset>911860</wp:posOffset>
                </wp:positionH>
                <wp:positionV relativeFrom="paragraph">
                  <wp:posOffset>3011805</wp:posOffset>
                </wp:positionV>
                <wp:extent cx="3930650" cy="330200"/>
                <wp:effectExtent l="0" t="0" r="0" b="0"/>
                <wp:wrapThrough wrapText="bothSides">
                  <wp:wrapPolygon edited="0">
                    <wp:start x="0" y="0"/>
                    <wp:lineTo x="0" y="0"/>
                    <wp:lineTo x="0" y="0"/>
                  </wp:wrapPolygon>
                </wp:wrapThrough>
                <wp:docPr id="56" name="Caixa de Texto 56"/>
                <wp:cNvGraphicFramePr/>
                <a:graphic xmlns:a="http://schemas.openxmlformats.org/drawingml/2006/main">
                  <a:graphicData uri="http://schemas.microsoft.com/office/word/2010/wordprocessingShape">
                    <wps:wsp>
                      <wps:cNvSpPr txBox="1"/>
                      <wps:spPr>
                        <a:xfrm>
                          <a:off x="0" y="0"/>
                          <a:ext cx="3930650" cy="330200"/>
                        </a:xfrm>
                        <a:prstGeom prst="rect">
                          <a:avLst/>
                        </a:prstGeom>
                        <a:solidFill>
                          <a:prstClr val="white"/>
                        </a:solidFill>
                        <a:ln>
                          <a:noFill/>
                        </a:ln>
                        <a:effectLst/>
                      </wps:spPr>
                      <wps:txbx>
                        <w:txbxContent>
                          <w:p w14:paraId="1A5E7FD6" w14:textId="77777777" w:rsidR="00CE0C88" w:rsidRPr="00780A29" w:rsidRDefault="00CE0C88" w:rsidP="003E3881">
                            <w:pPr>
                              <w:pStyle w:val="Legenda"/>
                              <w:rPr>
                                <w:rFonts w:eastAsia="Calibri" w:cs="Times New Roman"/>
                                <w:noProof/>
                              </w:rPr>
                            </w:pPr>
                            <w:bookmarkStart w:id="180" w:name="_Toc499286925"/>
                            <w:r>
                              <w:t xml:space="preserve">Figura </w:t>
                            </w:r>
                            <w:r>
                              <w:fldChar w:fldCharType="begin"/>
                            </w:r>
                            <w:r>
                              <w:instrText xml:space="preserve"> SEQ Figura \* ARABIC </w:instrText>
                            </w:r>
                            <w:r>
                              <w:fldChar w:fldCharType="separate"/>
                            </w:r>
                            <w:r>
                              <w:rPr>
                                <w:noProof/>
                              </w:rPr>
                              <w:t>26</w:t>
                            </w:r>
                            <w:r>
                              <w:rPr>
                                <w:noProof/>
                              </w:rPr>
                              <w:fldChar w:fldCharType="end"/>
                            </w:r>
                            <w:r>
                              <w:t xml:space="preserve"> - </w:t>
                            </w:r>
                            <w:proofErr w:type="spellStart"/>
                            <w:r w:rsidRPr="004217FE">
                              <w:t>Template</w:t>
                            </w:r>
                            <w:proofErr w:type="spellEnd"/>
                            <w:r w:rsidRPr="004217FE">
                              <w:t xml:space="preserve"> do Play </w:t>
                            </w:r>
                            <w:proofErr w:type="spellStart"/>
                            <w:r w:rsidRPr="004217FE">
                              <w:t>with</w:t>
                            </w:r>
                            <w:proofErr w:type="spellEnd"/>
                            <w:r w:rsidRPr="004217FE">
                              <w:t xml:space="preserve"> Docker Fonte: http://host3.labs.play-with-docker.com/p/9fe5a73e-9d79-4b61-9c01-3365068d8bd2#9fe5a73e_node2</w:t>
                            </w:r>
                            <w:bookmarkEnd w:id="1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2D9E62" id="Caixa de Texto 56" o:spid="_x0000_s1051" type="#_x0000_t202" style="position:absolute;margin-left:71.8pt;margin-top:237.15pt;width:309.5pt;height:26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" stroked="f">
                <v:textbox style="mso-fit-shape-to-text:t" inset="0,0,0,0">
                  <w:txbxContent>
                    <w:p w14:paraId="1A5E7FD6" w14:textId="77777777" w:rsidR="00CE0C88" w:rsidRPr="00780A29" w:rsidRDefault="00CE0C88" w:rsidP="003E3881">
                      <w:pPr>
                        <w:pStyle w:val="Legenda"/>
                        <w:rPr>
                          <w:rFonts w:eastAsia="Calibri" w:cs="Times New Roman"/>
                          <w:noProof/>
                        </w:rPr>
                      </w:pPr>
                      <w:bookmarkStart w:id="181" w:name="_Toc499286925"/>
                      <w:r>
                        <w:t xml:space="preserve">Figura </w:t>
                      </w:r>
                      <w:r>
                        <w:fldChar w:fldCharType="begin"/>
                      </w:r>
                      <w:r>
                        <w:instrText xml:space="preserve"> SEQ Figura \* ARABIC </w:instrText>
                      </w:r>
                      <w:r>
                        <w:fldChar w:fldCharType="separate"/>
                      </w:r>
                      <w:r>
                        <w:rPr>
                          <w:noProof/>
                        </w:rPr>
                        <w:t>26</w:t>
                      </w:r>
                      <w:r>
                        <w:rPr>
                          <w:noProof/>
                        </w:rPr>
                        <w:fldChar w:fldCharType="end"/>
                      </w:r>
                      <w:r>
                        <w:t xml:space="preserve"> - </w:t>
                      </w:r>
                      <w:proofErr w:type="spellStart"/>
                      <w:r w:rsidRPr="004217FE">
                        <w:t>Template</w:t>
                      </w:r>
                      <w:proofErr w:type="spellEnd"/>
                      <w:r w:rsidRPr="004217FE">
                        <w:t xml:space="preserve"> do Play </w:t>
                      </w:r>
                      <w:proofErr w:type="spellStart"/>
                      <w:r w:rsidRPr="004217FE">
                        <w:t>with</w:t>
                      </w:r>
                      <w:proofErr w:type="spellEnd"/>
                      <w:r w:rsidRPr="004217FE">
                        <w:t xml:space="preserve"> Docker Fonte: http://host3.labs.play-with-docker.com/p/9fe5a73e-9d79-4b61-9c01-3365068d8bd2#9fe5a73e_node2</w:t>
                      </w:r>
                      <w:bookmarkEnd w:id="181"/>
                    </w:p>
                  </w:txbxContent>
                </v:textbox>
                <w10:wrap type="through"/>
              </v:shape>
            </w:pict>
          </mc:Fallback>
        </mc:AlternateContent>
      </w:r>
    </w:p>
    <w:p w14:paraId="2BE2BB7B" w14:textId="77777777" w:rsidR="003E3881" w:rsidRPr="007F6F71" w:rsidRDefault="003E3881" w:rsidP="0035429F">
      <w:pPr>
        <w:spacing w:line="360" w:lineRule="auto"/>
        <w:rPr>
          <w:lang w:eastAsia="en-US"/>
        </w:rPr>
      </w:pPr>
    </w:p>
    <w:p w14:paraId="343F38DF" w14:textId="77777777" w:rsidR="003E3881" w:rsidRPr="007F6F71" w:rsidRDefault="003E3881" w:rsidP="0035429F">
      <w:pPr>
        <w:pStyle w:val="Ttulo21"/>
      </w:pPr>
    </w:p>
    <w:p w14:paraId="78759F05" w14:textId="77777777" w:rsidR="003E3881" w:rsidRPr="007F6F71" w:rsidRDefault="003E3881" w:rsidP="0035429F">
      <w:pPr>
        <w:pStyle w:val="Ttulo21"/>
        <w:jc w:val="left"/>
      </w:pPr>
      <w:bookmarkStart w:id="182" w:name="_Toc496802709"/>
      <w:bookmarkStart w:id="183" w:name="_Toc496802938"/>
    </w:p>
    <w:p w14:paraId="5362851E" w14:textId="49D5C238" w:rsidR="003E3881" w:rsidRPr="007F6F71" w:rsidRDefault="002526BD" w:rsidP="0035429F">
      <w:pPr>
        <w:pStyle w:val="Ttulo21"/>
        <w:jc w:val="left"/>
      </w:pPr>
      <w:bookmarkStart w:id="184" w:name="_Toc499555698"/>
      <w:r>
        <w:t>5</w:t>
      </w:r>
      <w:r w:rsidR="003E3881" w:rsidRPr="007F6F71">
        <w:t xml:space="preserve">.8 </w:t>
      </w:r>
      <w:bookmarkEnd w:id="182"/>
      <w:bookmarkEnd w:id="183"/>
      <w:r w:rsidR="003E3881" w:rsidRPr="007F6F71">
        <w:t>COMUNIDADE E EMPRESARIAL</w:t>
      </w:r>
      <w:bookmarkEnd w:id="184"/>
    </w:p>
    <w:p w14:paraId="0599A4F2" w14:textId="77777777" w:rsidR="003E3881" w:rsidRPr="007F6F71" w:rsidRDefault="003E3881" w:rsidP="00595626">
      <w:pPr>
        <w:spacing w:line="360" w:lineRule="auto"/>
        <w:ind w:firstLine="708"/>
        <w:jc w:val="both"/>
        <w:rPr>
          <w:lang w:val="x-none" w:eastAsia="x-none"/>
        </w:rPr>
      </w:pPr>
      <w:r w:rsidRPr="007F6F71">
        <w:rPr>
          <w:lang w:val="x-none" w:eastAsia="x-none"/>
        </w:rPr>
        <w:t>Como o Docker é uma plataforma open source, ele já possui esta característica de comunidade e contribuições.</w:t>
      </w:r>
    </w:p>
    <w:p w14:paraId="7259919B" w14:textId="77777777" w:rsidR="003E3881" w:rsidRPr="007F6F71" w:rsidRDefault="003E3881" w:rsidP="00595626">
      <w:pPr>
        <w:spacing w:line="360" w:lineRule="auto"/>
        <w:ind w:firstLine="708"/>
        <w:jc w:val="both"/>
        <w:rPr>
          <w:lang w:val="x-none" w:eastAsia="x-none"/>
        </w:rPr>
      </w:pPr>
      <w:r w:rsidRPr="007F6F71">
        <w:rPr>
          <w:lang w:val="x-none" w:eastAsia="x-none"/>
        </w:rPr>
        <w:t xml:space="preserve">Durante o meu estudo de caso eu participei da comunidade do Docker no telegram e no Slack e percebi que esta comunidade, em ambas as ferramentas de comunicação, foi uma das mais ativas que já obtive contato. </w:t>
      </w:r>
    </w:p>
    <w:p w14:paraId="7133E243" w14:textId="77777777" w:rsidR="003E3881" w:rsidRPr="007F6F71" w:rsidRDefault="003E3881" w:rsidP="00595626">
      <w:pPr>
        <w:spacing w:line="360" w:lineRule="auto"/>
        <w:ind w:firstLine="708"/>
        <w:jc w:val="both"/>
        <w:rPr>
          <w:lang w:val="x-none" w:eastAsia="x-none"/>
        </w:rPr>
      </w:pPr>
      <w:r w:rsidRPr="007F6F71">
        <w:rPr>
          <w:lang w:val="x-none" w:eastAsia="x-none"/>
        </w:rPr>
        <w:t>Pessoas que já utilizam o Docker em seus ambientes, sejam de teste ou em produção sempre tiram dúvidas das pessoas mais iniciantes e leigas no assunto. Recomendo fortemente a participação desta comunidade em ambas as ferramentas de comunicação.</w:t>
      </w:r>
    </w:p>
    <w:p w14:paraId="6E7C2763" w14:textId="77777777" w:rsidR="003E3881" w:rsidRPr="007F6F71" w:rsidRDefault="003E3881" w:rsidP="00595626">
      <w:pPr>
        <w:spacing w:line="360" w:lineRule="auto"/>
        <w:ind w:firstLine="708"/>
        <w:jc w:val="both"/>
        <w:rPr>
          <w:lang w:val="x-none" w:eastAsia="x-none"/>
        </w:rPr>
      </w:pPr>
      <w:r w:rsidRPr="007F6F71">
        <w:rPr>
          <w:lang w:val="x-none" w:eastAsia="x-none"/>
        </w:rPr>
        <w:t>A comunidade é bem grande e chega até a imprecionar pelos números de contribuidores.</w:t>
      </w:r>
    </w:p>
    <w:p w14:paraId="2BFFF554" w14:textId="77777777" w:rsidR="003E3881" w:rsidRPr="007F6F71" w:rsidRDefault="003E3881" w:rsidP="0035429F">
      <w:pPr>
        <w:spacing w:line="360" w:lineRule="auto"/>
        <w:rPr>
          <w:lang w:val="x-none" w:eastAsia="x-none"/>
        </w:rPr>
      </w:pPr>
    </w:p>
    <w:p w14:paraId="157374CE" w14:textId="77777777" w:rsidR="003E3881" w:rsidRPr="007F6F71" w:rsidRDefault="003E3881" w:rsidP="0035429F">
      <w:pPr>
        <w:spacing w:line="360" w:lineRule="auto"/>
        <w:rPr>
          <w:lang w:val="x-none" w:eastAsia="x-none"/>
        </w:rPr>
      </w:pPr>
      <w:r w:rsidRPr="007F6F71">
        <w:rPr>
          <w:noProof/>
        </w:rPr>
        <w:drawing>
          <wp:anchor distT="0" distB="0" distL="114300" distR="114300" simplePos="0" relativeHeight="251711488" behindDoc="0" locked="0" layoutInCell="1" allowOverlap="1" wp14:anchorId="09016F22" wp14:editId="791FCE11">
            <wp:simplePos x="0" y="0"/>
            <wp:positionH relativeFrom="column">
              <wp:posOffset>761365</wp:posOffset>
            </wp:positionH>
            <wp:positionV relativeFrom="paragraph">
              <wp:posOffset>409575</wp:posOffset>
            </wp:positionV>
            <wp:extent cx="4800600" cy="3216275"/>
            <wp:effectExtent l="0" t="0" r="0" b="9525"/>
            <wp:wrapTopAndBottom/>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Captura de Tela 2017-11-05 às 13.44.29.png"/>
                    <pic:cNvPicPr/>
                  </pic:nvPicPr>
                  <pic:blipFill>
                    <a:blip r:embed="rId59">
                      <a:extLst>
                        <a:ext uri="{28A0092B-C50C-407E-A947-70E740481C1C}">
                          <a14:useLocalDpi xmlns:a14="http://schemas.microsoft.com/office/drawing/2010/main" val="0"/>
                        </a:ext>
                      </a:extLst>
                    </a:blip>
                    <a:stretch>
                      <a:fillRect/>
                    </a:stretch>
                  </pic:blipFill>
                  <pic:spPr>
                    <a:xfrm>
                      <a:off x="0" y="0"/>
                      <a:ext cx="4800600" cy="3216275"/>
                    </a:xfrm>
                    <a:prstGeom prst="rect">
                      <a:avLst/>
                    </a:prstGeom>
                  </pic:spPr>
                </pic:pic>
              </a:graphicData>
            </a:graphic>
            <wp14:sizeRelH relativeFrom="page">
              <wp14:pctWidth>0</wp14:pctWidth>
            </wp14:sizeRelH>
            <wp14:sizeRelV relativeFrom="page">
              <wp14:pctHeight>0</wp14:pctHeight>
            </wp14:sizeRelV>
          </wp:anchor>
        </w:drawing>
      </w:r>
    </w:p>
    <w:p w14:paraId="0954BBC9" w14:textId="77777777" w:rsidR="003E3881" w:rsidRPr="007F6F71" w:rsidRDefault="003E3881" w:rsidP="0035429F">
      <w:pPr>
        <w:spacing w:line="360" w:lineRule="auto"/>
        <w:rPr>
          <w:lang w:val="x-none" w:eastAsia="x-none"/>
        </w:rPr>
      </w:pPr>
      <w:r w:rsidRPr="007F6F71">
        <w:rPr>
          <w:noProof/>
        </w:rPr>
        <mc:AlternateContent>
          <mc:Choice Requires="wps">
            <w:drawing>
              <wp:anchor distT="0" distB="0" distL="114300" distR="114300" simplePos="0" relativeHeight="251712512" behindDoc="0" locked="0" layoutInCell="1" allowOverlap="1" wp14:anchorId="078D948B" wp14:editId="5D885470">
                <wp:simplePos x="0" y="0"/>
                <wp:positionH relativeFrom="column">
                  <wp:posOffset>1141730</wp:posOffset>
                </wp:positionH>
                <wp:positionV relativeFrom="paragraph">
                  <wp:posOffset>3485515</wp:posOffset>
                </wp:positionV>
                <wp:extent cx="4907915" cy="184150"/>
                <wp:effectExtent l="0" t="0" r="0" b="0"/>
                <wp:wrapThrough wrapText="bothSides">
                  <wp:wrapPolygon edited="0">
                    <wp:start x="0" y="0"/>
                    <wp:lineTo x="0" y="17876"/>
                    <wp:lineTo x="21463" y="17876"/>
                    <wp:lineTo x="21463" y="0"/>
                    <wp:lineTo x="0" y="0"/>
                  </wp:wrapPolygon>
                </wp:wrapThrough>
                <wp:docPr id="58" name="Caixa de Texto 58"/>
                <wp:cNvGraphicFramePr/>
                <a:graphic xmlns:a="http://schemas.openxmlformats.org/drawingml/2006/main">
                  <a:graphicData uri="http://schemas.microsoft.com/office/word/2010/wordprocessingShape">
                    <wps:wsp>
                      <wps:cNvSpPr txBox="1"/>
                      <wps:spPr>
                        <a:xfrm>
                          <a:off x="0" y="0"/>
                          <a:ext cx="4907915" cy="184150"/>
                        </a:xfrm>
                        <a:prstGeom prst="rect">
                          <a:avLst/>
                        </a:prstGeom>
                        <a:solidFill>
                          <a:prstClr val="white"/>
                        </a:solidFill>
                        <a:ln>
                          <a:noFill/>
                        </a:ln>
                        <a:effectLst/>
                      </wps:spPr>
                      <wps:txbx>
                        <w:txbxContent>
                          <w:p w14:paraId="365AF6FB" w14:textId="77777777" w:rsidR="00CE0C88" w:rsidRPr="002765C8" w:rsidRDefault="00CE0C88" w:rsidP="003E3881">
                            <w:pPr>
                              <w:pStyle w:val="Legenda"/>
                              <w:rPr>
                                <w:rFonts w:eastAsia="Calibri" w:cs="Times New Roman"/>
                                <w:noProof/>
                              </w:rPr>
                            </w:pPr>
                            <w:bookmarkStart w:id="185" w:name="_Toc499286926"/>
                            <w:r>
                              <w:t xml:space="preserve">Figura </w:t>
                            </w:r>
                            <w:r>
                              <w:fldChar w:fldCharType="begin"/>
                            </w:r>
                            <w:r>
                              <w:instrText xml:space="preserve"> SEQ Figura \* ARABIC </w:instrText>
                            </w:r>
                            <w:r>
                              <w:fldChar w:fldCharType="separate"/>
                            </w:r>
                            <w:r>
                              <w:rPr>
                                <w:noProof/>
                              </w:rPr>
                              <w:t>27</w:t>
                            </w:r>
                            <w:r>
                              <w:rPr>
                                <w:noProof/>
                              </w:rPr>
                              <w:fldChar w:fldCharType="end"/>
                            </w:r>
                            <w:r>
                              <w:t xml:space="preserve"> - Comunidade do Docker no </w:t>
                            </w:r>
                            <w:proofErr w:type="spellStart"/>
                            <w:r>
                              <w:t>Telegram</w:t>
                            </w:r>
                            <w:proofErr w:type="spellEnd"/>
                            <w:r>
                              <w:t xml:space="preserve"> Fonte: https://t.me/dockerbr</w:t>
                            </w:r>
                            <w:bookmarkEnd w:id="1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8D948B" id="Caixa de Texto 58" o:spid="_x0000_s1052" type="#_x0000_t202" style="position:absolute;margin-left:89.9pt;margin-top:274.45pt;width:386.45pt;height:14.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" stroked="f">
                <v:textbox style="mso-fit-shape-to-text:t" inset="0,0,0,0">
                  <w:txbxContent>
                    <w:p w14:paraId="365AF6FB" w14:textId="77777777" w:rsidR="00CE0C88" w:rsidRPr="002765C8" w:rsidRDefault="00CE0C88" w:rsidP="003E3881">
                      <w:pPr>
                        <w:pStyle w:val="Legenda"/>
                        <w:rPr>
                          <w:rFonts w:eastAsia="Calibri" w:cs="Times New Roman"/>
                          <w:noProof/>
                        </w:rPr>
                      </w:pPr>
                      <w:bookmarkStart w:id="186" w:name="_Toc499286926"/>
                      <w:r>
                        <w:t xml:space="preserve">Figura </w:t>
                      </w:r>
                      <w:r>
                        <w:fldChar w:fldCharType="begin"/>
                      </w:r>
                      <w:r>
                        <w:instrText xml:space="preserve"> SEQ Figura \* ARABIC </w:instrText>
                      </w:r>
                      <w:r>
                        <w:fldChar w:fldCharType="separate"/>
                      </w:r>
                      <w:r>
                        <w:rPr>
                          <w:noProof/>
                        </w:rPr>
                        <w:t>27</w:t>
                      </w:r>
                      <w:r>
                        <w:rPr>
                          <w:noProof/>
                        </w:rPr>
                        <w:fldChar w:fldCharType="end"/>
                      </w:r>
                      <w:r>
                        <w:t xml:space="preserve"> - Comunidade do Docker no </w:t>
                      </w:r>
                      <w:proofErr w:type="spellStart"/>
                      <w:r>
                        <w:t>Telegram</w:t>
                      </w:r>
                      <w:proofErr w:type="spellEnd"/>
                      <w:r>
                        <w:t xml:space="preserve"> Fonte: https://t.me/dockerbr</w:t>
                      </w:r>
                      <w:bookmarkEnd w:id="186"/>
                    </w:p>
                  </w:txbxContent>
                </v:textbox>
                <w10:wrap type="through"/>
              </v:shape>
            </w:pict>
          </mc:Fallback>
        </mc:AlternateContent>
      </w:r>
    </w:p>
    <w:p w14:paraId="12B4C34C" w14:textId="77777777" w:rsidR="003E3881" w:rsidRPr="007F6F71" w:rsidRDefault="003E3881" w:rsidP="0035429F">
      <w:pPr>
        <w:spacing w:line="360" w:lineRule="auto"/>
        <w:rPr>
          <w:lang w:val="x-none" w:eastAsia="x-none"/>
        </w:rPr>
      </w:pPr>
    </w:p>
    <w:p w14:paraId="3BB4F3B5" w14:textId="77777777" w:rsidR="003E3881" w:rsidRPr="007F6F71" w:rsidRDefault="003E3881" w:rsidP="0035429F">
      <w:pPr>
        <w:spacing w:line="360" w:lineRule="auto"/>
        <w:rPr>
          <w:lang w:val="x-none" w:eastAsia="x-none"/>
        </w:rPr>
      </w:pPr>
    </w:p>
    <w:p w14:paraId="27F629F7" w14:textId="77777777" w:rsidR="003E3881" w:rsidRPr="007F6F71" w:rsidRDefault="003E3881" w:rsidP="0035429F">
      <w:pPr>
        <w:spacing w:line="360" w:lineRule="auto"/>
        <w:rPr>
          <w:lang w:val="x-none" w:eastAsia="x-none"/>
        </w:rPr>
      </w:pPr>
      <w:r w:rsidRPr="007F6F71">
        <w:rPr>
          <w:noProof/>
        </w:rPr>
        <mc:AlternateContent>
          <mc:Choice Requires="wps">
            <w:drawing>
              <wp:anchor distT="0" distB="0" distL="114300" distR="114300" simplePos="0" relativeHeight="251715584" behindDoc="0" locked="0" layoutInCell="1" allowOverlap="1" wp14:anchorId="521C3284" wp14:editId="1ECAC606">
                <wp:simplePos x="0" y="0"/>
                <wp:positionH relativeFrom="column">
                  <wp:posOffset>531495</wp:posOffset>
                </wp:positionH>
                <wp:positionV relativeFrom="paragraph">
                  <wp:posOffset>603885</wp:posOffset>
                </wp:positionV>
                <wp:extent cx="5760085" cy="184150"/>
                <wp:effectExtent l="0" t="0" r="0" b="0"/>
                <wp:wrapThrough wrapText="bothSides">
                  <wp:wrapPolygon edited="0">
                    <wp:start x="0" y="0"/>
                    <wp:lineTo x="0" y="0"/>
                    <wp:lineTo x="0" y="0"/>
                  </wp:wrapPolygon>
                </wp:wrapThrough>
                <wp:docPr id="61" name="Caixa de Texto 61"/>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5AC1C489" w14:textId="77777777" w:rsidR="00CE0C88" w:rsidRPr="008277C3" w:rsidRDefault="00CE0C88" w:rsidP="003E3881">
                            <w:pPr>
                              <w:pStyle w:val="Legenda"/>
                              <w:rPr>
                                <w:rFonts w:eastAsia="Calibri" w:cs="Times New Roman"/>
                                <w:noProof/>
                              </w:rPr>
                            </w:pPr>
                            <w:bookmarkStart w:id="187" w:name="_Toc499286927"/>
                            <w:r>
                              <w:t xml:space="preserve">Figura </w:t>
                            </w:r>
                            <w:r>
                              <w:fldChar w:fldCharType="begin"/>
                            </w:r>
                            <w:r>
                              <w:instrText xml:space="preserve"> SEQ Figura \* ARABIC </w:instrText>
                            </w:r>
                            <w:r>
                              <w:fldChar w:fldCharType="separate"/>
                            </w:r>
                            <w:r>
                              <w:rPr>
                                <w:noProof/>
                              </w:rPr>
                              <w:t>28</w:t>
                            </w:r>
                            <w:r>
                              <w:rPr>
                                <w:noProof/>
                              </w:rPr>
                              <w:fldChar w:fldCharType="end"/>
                            </w:r>
                            <w:r>
                              <w:t xml:space="preserve"> - Canal </w:t>
                            </w:r>
                            <w:proofErr w:type="spellStart"/>
                            <w:r>
                              <w:t>Annoucements</w:t>
                            </w:r>
                            <w:proofErr w:type="spellEnd"/>
                            <w:r>
                              <w:t xml:space="preserve"> do Slack Fonte: Próprio autor</w:t>
                            </w:r>
                            <w:bookmarkEnd w:id="1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1C3284" id="Caixa de Texto 61" o:spid="_x0000_s1053" type="#_x0000_t202" style="position:absolute;margin-left:41.85pt;margin-top:47.55pt;width:453.55pt;height:14.5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" stroked="f">
                <v:textbox style="mso-fit-shape-to-text:t" inset="0,0,0,0">
                  <w:txbxContent>
                    <w:p w14:paraId="5AC1C489" w14:textId="77777777" w:rsidR="00CE0C88" w:rsidRPr="008277C3" w:rsidRDefault="00CE0C88" w:rsidP="003E3881">
                      <w:pPr>
                        <w:pStyle w:val="Legenda"/>
                        <w:rPr>
                          <w:rFonts w:eastAsia="Calibri" w:cs="Times New Roman"/>
                          <w:noProof/>
                        </w:rPr>
                      </w:pPr>
                      <w:bookmarkStart w:id="188" w:name="_Toc499286927"/>
                      <w:r>
                        <w:t xml:space="preserve">Figura </w:t>
                      </w:r>
                      <w:r>
                        <w:fldChar w:fldCharType="begin"/>
                      </w:r>
                      <w:r>
                        <w:instrText xml:space="preserve"> SEQ Figura \* ARABIC </w:instrText>
                      </w:r>
                      <w:r>
                        <w:fldChar w:fldCharType="separate"/>
                      </w:r>
                      <w:r>
                        <w:rPr>
                          <w:noProof/>
                        </w:rPr>
                        <w:t>28</w:t>
                      </w:r>
                      <w:r>
                        <w:rPr>
                          <w:noProof/>
                        </w:rPr>
                        <w:fldChar w:fldCharType="end"/>
                      </w:r>
                      <w:r>
                        <w:t xml:space="preserve"> - Canal </w:t>
                      </w:r>
                      <w:proofErr w:type="spellStart"/>
                      <w:r>
                        <w:t>Annoucements</w:t>
                      </w:r>
                      <w:proofErr w:type="spellEnd"/>
                      <w:r>
                        <w:t xml:space="preserve"> do Slack Fonte: Próprio autor</w:t>
                      </w:r>
                      <w:bookmarkEnd w:id="188"/>
                    </w:p>
                  </w:txbxContent>
                </v:textbox>
                <w10:wrap type="through"/>
              </v:shape>
            </w:pict>
          </mc:Fallback>
        </mc:AlternateContent>
      </w:r>
      <w:r w:rsidRPr="007F6F71">
        <w:rPr>
          <w:noProof/>
        </w:rPr>
        <w:drawing>
          <wp:anchor distT="0" distB="0" distL="114300" distR="114300" simplePos="0" relativeHeight="251713536" behindDoc="0" locked="0" layoutInCell="1" allowOverlap="1" wp14:anchorId="641BA660" wp14:editId="13CA94AF">
            <wp:simplePos x="0" y="0"/>
            <wp:positionH relativeFrom="column">
              <wp:posOffset>532044</wp:posOffset>
            </wp:positionH>
            <wp:positionV relativeFrom="paragraph">
              <wp:posOffset>175260</wp:posOffset>
            </wp:positionV>
            <wp:extent cx="5760085" cy="371475"/>
            <wp:effectExtent l="0" t="0" r="5715" b="9525"/>
            <wp:wrapTopAndBottom/>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Captura de Tela 2017-11-05 às 13.44.58.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60085" cy="371475"/>
                    </a:xfrm>
                    <a:prstGeom prst="rect">
                      <a:avLst/>
                    </a:prstGeom>
                  </pic:spPr>
                </pic:pic>
              </a:graphicData>
            </a:graphic>
            <wp14:sizeRelH relativeFrom="page">
              <wp14:pctWidth>0</wp14:pctWidth>
            </wp14:sizeRelH>
            <wp14:sizeRelV relativeFrom="page">
              <wp14:pctHeight>0</wp14:pctHeight>
            </wp14:sizeRelV>
          </wp:anchor>
        </w:drawing>
      </w:r>
    </w:p>
    <w:p w14:paraId="29B4BFF3" w14:textId="77777777" w:rsidR="003E3881" w:rsidRPr="007F6F71" w:rsidRDefault="003E3881" w:rsidP="0035429F">
      <w:pPr>
        <w:spacing w:line="360" w:lineRule="auto"/>
        <w:rPr>
          <w:lang w:val="x-none" w:eastAsia="x-none"/>
        </w:rPr>
      </w:pPr>
      <w:r w:rsidRPr="007F6F71">
        <w:rPr>
          <w:noProof/>
        </w:rPr>
        <w:lastRenderedPageBreak/>
        <mc:AlternateContent>
          <mc:Choice Requires="wps">
            <w:drawing>
              <wp:anchor distT="0" distB="0" distL="114300" distR="114300" simplePos="0" relativeHeight="251716608" behindDoc="0" locked="0" layoutInCell="1" allowOverlap="1" wp14:anchorId="5DB6AEF3" wp14:editId="44629504">
                <wp:simplePos x="0" y="0"/>
                <wp:positionH relativeFrom="column">
                  <wp:posOffset>531495</wp:posOffset>
                </wp:positionH>
                <wp:positionV relativeFrom="paragraph">
                  <wp:posOffset>1212850</wp:posOffset>
                </wp:positionV>
                <wp:extent cx="5760085" cy="184150"/>
                <wp:effectExtent l="0" t="0" r="0" b="0"/>
                <wp:wrapThrough wrapText="bothSides">
                  <wp:wrapPolygon edited="0">
                    <wp:start x="0" y="0"/>
                    <wp:lineTo x="0" y="0"/>
                    <wp:lineTo x="0" y="0"/>
                  </wp:wrapPolygon>
                </wp:wrapThrough>
                <wp:docPr id="62" name="Caixa de Texto 62"/>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569DB54D" w14:textId="77777777" w:rsidR="00CE0C88" w:rsidRPr="00542020" w:rsidRDefault="00CE0C88" w:rsidP="003E3881">
                            <w:pPr>
                              <w:pStyle w:val="Legenda"/>
                              <w:rPr>
                                <w:rFonts w:eastAsia="Calibri" w:cs="Times New Roman"/>
                                <w:noProof/>
                              </w:rPr>
                            </w:pPr>
                            <w:bookmarkStart w:id="189" w:name="_Toc499286928"/>
                            <w:r>
                              <w:t xml:space="preserve">Figura </w:t>
                            </w:r>
                            <w:r>
                              <w:fldChar w:fldCharType="begin"/>
                            </w:r>
                            <w:r>
                              <w:instrText xml:space="preserve"> SEQ Figura \* ARABIC </w:instrText>
                            </w:r>
                            <w:r>
                              <w:fldChar w:fldCharType="separate"/>
                            </w:r>
                            <w:r>
                              <w:rPr>
                                <w:noProof/>
                              </w:rPr>
                              <w:t>29</w:t>
                            </w:r>
                            <w:r>
                              <w:rPr>
                                <w:noProof/>
                              </w:rPr>
                              <w:fldChar w:fldCharType="end"/>
                            </w:r>
                            <w:r>
                              <w:t xml:space="preserve"> - Canal </w:t>
                            </w:r>
                            <w:proofErr w:type="spellStart"/>
                            <w:r>
                              <w:t>Random</w:t>
                            </w:r>
                            <w:proofErr w:type="spellEnd"/>
                            <w:r w:rsidRPr="00417155">
                              <w:t xml:space="preserve"> do Slack Fonte: Próprio autor</w:t>
                            </w:r>
                            <w:bookmarkEnd w:id="1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B6AEF3" id="Caixa de Texto 62" o:spid="_x0000_s1054" type="#_x0000_t202" style="position:absolute;margin-left:41.85pt;margin-top:95.5pt;width:453.55pt;height:14.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" stroked="f">
                <v:textbox style="mso-fit-shape-to-text:t" inset="0,0,0,0">
                  <w:txbxContent>
                    <w:p w14:paraId="569DB54D" w14:textId="77777777" w:rsidR="00CE0C88" w:rsidRPr="00542020" w:rsidRDefault="00CE0C88" w:rsidP="003E3881">
                      <w:pPr>
                        <w:pStyle w:val="Legenda"/>
                        <w:rPr>
                          <w:rFonts w:eastAsia="Calibri" w:cs="Times New Roman"/>
                          <w:noProof/>
                        </w:rPr>
                      </w:pPr>
                      <w:bookmarkStart w:id="190" w:name="_Toc499286928"/>
                      <w:r>
                        <w:t xml:space="preserve">Figura </w:t>
                      </w:r>
                      <w:r>
                        <w:fldChar w:fldCharType="begin"/>
                      </w:r>
                      <w:r>
                        <w:instrText xml:space="preserve"> SEQ Figura \* ARABIC </w:instrText>
                      </w:r>
                      <w:r>
                        <w:fldChar w:fldCharType="separate"/>
                      </w:r>
                      <w:r>
                        <w:rPr>
                          <w:noProof/>
                        </w:rPr>
                        <w:t>29</w:t>
                      </w:r>
                      <w:r>
                        <w:rPr>
                          <w:noProof/>
                        </w:rPr>
                        <w:fldChar w:fldCharType="end"/>
                      </w:r>
                      <w:r>
                        <w:t xml:space="preserve"> - Canal </w:t>
                      </w:r>
                      <w:proofErr w:type="spellStart"/>
                      <w:r>
                        <w:t>Random</w:t>
                      </w:r>
                      <w:proofErr w:type="spellEnd"/>
                      <w:r w:rsidRPr="00417155">
                        <w:t xml:space="preserve"> do Slack Fonte: Próprio autor</w:t>
                      </w:r>
                      <w:bookmarkEnd w:id="190"/>
                    </w:p>
                  </w:txbxContent>
                </v:textbox>
                <w10:wrap type="through"/>
              </v:shape>
            </w:pict>
          </mc:Fallback>
        </mc:AlternateContent>
      </w:r>
      <w:r w:rsidRPr="007F6F71">
        <w:rPr>
          <w:noProof/>
        </w:rPr>
        <w:drawing>
          <wp:anchor distT="0" distB="0" distL="114300" distR="114300" simplePos="0" relativeHeight="251714560" behindDoc="0" locked="0" layoutInCell="1" allowOverlap="1" wp14:anchorId="14FB9425" wp14:editId="126F132E">
            <wp:simplePos x="0" y="0"/>
            <wp:positionH relativeFrom="column">
              <wp:posOffset>531495</wp:posOffset>
            </wp:positionH>
            <wp:positionV relativeFrom="paragraph">
              <wp:posOffset>790798</wp:posOffset>
            </wp:positionV>
            <wp:extent cx="5760085" cy="365125"/>
            <wp:effectExtent l="0" t="0" r="5715" b="0"/>
            <wp:wrapTopAndBottom/>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aptura de Tela 2017-11-05 às 13.46.45.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60085" cy="365125"/>
                    </a:xfrm>
                    <a:prstGeom prst="rect">
                      <a:avLst/>
                    </a:prstGeom>
                  </pic:spPr>
                </pic:pic>
              </a:graphicData>
            </a:graphic>
            <wp14:sizeRelH relativeFrom="page">
              <wp14:pctWidth>0</wp14:pctWidth>
            </wp14:sizeRelH>
            <wp14:sizeRelV relativeFrom="page">
              <wp14:pctHeight>0</wp14:pctHeight>
            </wp14:sizeRelV>
          </wp:anchor>
        </w:drawing>
      </w:r>
    </w:p>
    <w:p w14:paraId="1634913D" w14:textId="77777777" w:rsidR="003E3881" w:rsidRPr="007F6F71" w:rsidRDefault="003E3881" w:rsidP="0035429F">
      <w:pPr>
        <w:spacing w:line="360" w:lineRule="auto"/>
        <w:rPr>
          <w:lang w:val="x-none" w:eastAsia="x-none"/>
        </w:rPr>
      </w:pPr>
    </w:p>
    <w:p w14:paraId="79B4A155" w14:textId="77777777" w:rsidR="003E3881" w:rsidRPr="007F6F71" w:rsidRDefault="003E3881" w:rsidP="0035429F">
      <w:pPr>
        <w:spacing w:line="360" w:lineRule="auto"/>
        <w:rPr>
          <w:lang w:val="x-none" w:eastAsia="x-none"/>
        </w:rPr>
      </w:pPr>
    </w:p>
    <w:p w14:paraId="219E215B" w14:textId="77777777" w:rsidR="003E3881" w:rsidRPr="007F6F71" w:rsidRDefault="003E3881" w:rsidP="0035429F">
      <w:pPr>
        <w:spacing w:line="360" w:lineRule="auto"/>
        <w:rPr>
          <w:lang w:val="x-none" w:eastAsia="x-none"/>
        </w:rPr>
      </w:pPr>
    </w:p>
    <w:p w14:paraId="4A72740E" w14:textId="1685231D" w:rsidR="003E3881" w:rsidRPr="007F6F71" w:rsidRDefault="003E3881" w:rsidP="00595626">
      <w:pPr>
        <w:spacing w:line="360" w:lineRule="auto"/>
        <w:ind w:firstLine="708"/>
        <w:jc w:val="both"/>
        <w:rPr>
          <w:lang w:val="x-none" w:eastAsia="x-none"/>
        </w:rPr>
      </w:pPr>
      <w:r w:rsidRPr="007F6F71">
        <w:rPr>
          <w:lang w:val="x-none" w:eastAsia="x-none"/>
        </w:rPr>
        <w:t xml:space="preserve">O Docker possui anualmente uma conferência a </w:t>
      </w:r>
      <w:r w:rsidRPr="00070276">
        <w:rPr>
          <w:i/>
          <w:lang w:val="x-none" w:eastAsia="x-none"/>
        </w:rPr>
        <w:t>Docker Con</w:t>
      </w:r>
      <w:r w:rsidR="00960B42" w:rsidRPr="00960B42">
        <w:rPr>
          <w:i/>
          <w:lang w:val="x-none" w:eastAsia="x-none"/>
        </w:rPr>
        <w:t>f</w:t>
      </w:r>
      <w:r w:rsidR="00960B42" w:rsidRPr="00070276">
        <w:rPr>
          <w:lang w:val="x-none" w:eastAsia="x-none"/>
        </w:rPr>
        <w:t>[32]</w:t>
      </w:r>
      <w:r w:rsidRPr="007F6F71">
        <w:rPr>
          <w:lang w:val="x-none" w:eastAsia="x-none"/>
        </w:rPr>
        <w:t xml:space="preserve"> , da qual são informados novas releases e informações sobre a plataforma, todas as informações são em Inglês. Fortalecendo mais ainda o pensamento de comunidade e compartilhamento de informações.</w:t>
      </w:r>
    </w:p>
    <w:p w14:paraId="23DB0851" w14:textId="77777777" w:rsidR="003E3881" w:rsidRPr="007F6F71" w:rsidRDefault="003E3881" w:rsidP="00595626">
      <w:pPr>
        <w:spacing w:line="360" w:lineRule="auto"/>
        <w:ind w:firstLine="708"/>
        <w:jc w:val="both"/>
        <w:rPr>
          <w:lang w:val="x-none" w:eastAsia="x-none"/>
        </w:rPr>
      </w:pPr>
      <w:r w:rsidRPr="007F6F71">
        <w:rPr>
          <w:lang w:val="x-none" w:eastAsia="x-none"/>
        </w:rPr>
        <w:t>Esse compartilhamento já é nativo do conceito do Docker, visto que possuit repositório público e privado de imagens (</w:t>
      </w:r>
      <w:r w:rsidRPr="007E2E65">
        <w:rPr>
          <w:i/>
          <w:lang w:val="x-none" w:eastAsia="x-none"/>
        </w:rPr>
        <w:t>DockerHub</w:t>
      </w:r>
      <w:r w:rsidRPr="007F6F71">
        <w:rPr>
          <w:lang w:val="x-none" w:eastAsia="x-none"/>
        </w:rPr>
        <w:t>), já citado na obra, com o conceito de compartilhamento de imagens já criadas de forma a fomentar esse conceito.</w:t>
      </w:r>
    </w:p>
    <w:p w14:paraId="24DACCFD" w14:textId="77777777" w:rsidR="003E3881" w:rsidRPr="007F6F71" w:rsidRDefault="003E3881" w:rsidP="0035429F">
      <w:pPr>
        <w:spacing w:line="360" w:lineRule="auto"/>
        <w:ind w:firstLine="708"/>
        <w:rPr>
          <w:lang w:val="x-none" w:eastAsia="x-none"/>
        </w:rPr>
      </w:pPr>
      <w:r w:rsidRPr="007F6F71">
        <w:rPr>
          <w:lang w:val="x-none" w:eastAsia="x-none"/>
        </w:rPr>
        <w:t xml:space="preserve"> </w:t>
      </w:r>
    </w:p>
    <w:p w14:paraId="78F6DD46" w14:textId="2888AD65" w:rsidR="003E3881" w:rsidRPr="004A22E0" w:rsidRDefault="00243509" w:rsidP="004A22E0">
      <w:pPr>
        <w:pStyle w:val="Ttulo3"/>
        <w:rPr>
          <w:rFonts w:ascii="Times New Roman" w:hAnsi="Times New Roman"/>
          <w:b/>
          <w:sz w:val="26"/>
          <w:szCs w:val="26"/>
        </w:rPr>
      </w:pPr>
      <w:bookmarkStart w:id="191" w:name="_Toc499555699"/>
      <w:proofErr w:type="gramStart"/>
      <w:r>
        <w:rPr>
          <w:rFonts w:ascii="Times New Roman" w:hAnsi="Times New Roman"/>
          <w:b/>
          <w:sz w:val="26"/>
          <w:szCs w:val="26"/>
        </w:rPr>
        <w:t>5</w:t>
      </w:r>
      <w:r w:rsidR="003E3881" w:rsidRPr="004A22E0">
        <w:rPr>
          <w:rFonts w:ascii="Times New Roman" w:hAnsi="Times New Roman"/>
          <w:b/>
          <w:sz w:val="26"/>
          <w:szCs w:val="26"/>
        </w:rPr>
        <w:t>.8.1 Empresarial</w:t>
      </w:r>
      <w:bookmarkEnd w:id="191"/>
      <w:proofErr w:type="gramEnd"/>
    </w:p>
    <w:p w14:paraId="3193BEB1" w14:textId="77777777" w:rsidR="003E3881" w:rsidRPr="007F6F71" w:rsidRDefault="003E3881" w:rsidP="0035429F">
      <w:pPr>
        <w:spacing w:line="360" w:lineRule="auto"/>
        <w:rPr>
          <w:lang w:val="x-none" w:eastAsia="x-none"/>
        </w:rPr>
      </w:pPr>
    </w:p>
    <w:p w14:paraId="0C07544F" w14:textId="77777777" w:rsidR="003E3881" w:rsidRPr="007F6F71" w:rsidRDefault="003E3881" w:rsidP="00595626">
      <w:pPr>
        <w:spacing w:line="360" w:lineRule="auto"/>
        <w:ind w:firstLine="708"/>
        <w:jc w:val="both"/>
        <w:rPr>
          <w:lang w:val="x-none" w:eastAsia="x-none"/>
        </w:rPr>
      </w:pPr>
      <w:r w:rsidRPr="007F6F71">
        <w:rPr>
          <w:lang w:val="x-none" w:eastAsia="x-none"/>
        </w:rPr>
        <w:t>O Docker possui uma distribuição própria para empresas o Docker EE, já fiz comentários sobre o mesmo durante a execução desta obra.</w:t>
      </w:r>
    </w:p>
    <w:p w14:paraId="103A2388" w14:textId="77777777" w:rsidR="003E3881" w:rsidRPr="007F6F71" w:rsidRDefault="003E3881" w:rsidP="00595626">
      <w:pPr>
        <w:spacing w:line="360" w:lineRule="auto"/>
        <w:ind w:firstLine="708"/>
        <w:jc w:val="both"/>
        <w:rPr>
          <w:lang w:val="x-none" w:eastAsia="x-none"/>
        </w:rPr>
      </w:pPr>
      <w:r w:rsidRPr="007F6F71">
        <w:rPr>
          <w:lang w:val="x-none" w:eastAsia="x-none"/>
        </w:rPr>
        <w:t xml:space="preserve">Esta versão da plataforma é de utilização exclusiva para </w:t>
      </w:r>
      <w:r w:rsidRPr="002D114B">
        <w:rPr>
          <w:i/>
          <w:lang w:val="x-none" w:eastAsia="x-none"/>
        </w:rPr>
        <w:t>Data Centers</w:t>
      </w:r>
      <w:r w:rsidRPr="007F6F71">
        <w:rPr>
          <w:lang w:val="x-none" w:eastAsia="x-none"/>
        </w:rPr>
        <w:t>, e para clientes corporativos, contando com um dashboard de supervisão de containers, sendo capaz de provê serviço de multi-orquestração e escalonamento dos containers (serviços) do cliente além de serviços exclusivos de segurança e monitoramento do ambiente do cliente, tendo todo o ciclo de vida (</w:t>
      </w:r>
      <w:r w:rsidRPr="007E2E65">
        <w:rPr>
          <w:i/>
          <w:lang w:val="x-none" w:eastAsia="x-none"/>
        </w:rPr>
        <w:t>deploy</w:t>
      </w:r>
      <w:r w:rsidRPr="007F6F71">
        <w:rPr>
          <w:lang w:val="x-none" w:eastAsia="x-none"/>
        </w:rPr>
        <w:t>) de gerenciamento com suporte.</w:t>
      </w:r>
    </w:p>
    <w:p w14:paraId="2171E12A" w14:textId="11E6F36A" w:rsidR="003E3881" w:rsidRPr="007F6F71" w:rsidRDefault="003E3881" w:rsidP="00595626">
      <w:pPr>
        <w:spacing w:line="360" w:lineRule="auto"/>
        <w:ind w:firstLine="708"/>
        <w:jc w:val="both"/>
        <w:rPr>
          <w:lang w:val="x-none" w:eastAsia="x-none"/>
        </w:rPr>
      </w:pPr>
      <w:r w:rsidRPr="007F6F71">
        <w:rPr>
          <w:lang w:val="x-none" w:eastAsia="x-none"/>
        </w:rPr>
        <w:t>Esta versão conta também conta também com uma loja</w:t>
      </w:r>
      <w:r w:rsidR="00535A6D">
        <w:rPr>
          <w:lang w:val="x-none" w:eastAsia="x-none"/>
        </w:rPr>
        <w:t xml:space="preserve"> </w:t>
      </w:r>
      <w:r w:rsidR="0022029D">
        <w:rPr>
          <w:lang w:val="x-none" w:eastAsia="x-none"/>
        </w:rPr>
        <w:t>[33]</w:t>
      </w:r>
      <w:r w:rsidRPr="007F6F71">
        <w:rPr>
          <w:lang w:val="x-none" w:eastAsia="x-none"/>
        </w:rPr>
        <w:t>, daqual é possível comprear imagens certificadas e alguns templates prontos para deploy como o EC2 AWS</w:t>
      </w:r>
      <w:r w:rsidR="00C4128F">
        <w:rPr>
          <w:lang w:val="x-none" w:eastAsia="x-none"/>
        </w:rPr>
        <w:t xml:space="preserve"> [34]</w:t>
      </w:r>
      <w:r w:rsidRPr="007F6F71">
        <w:rPr>
          <w:lang w:val="x-none" w:eastAsia="x-none"/>
        </w:rPr>
        <w:t>.</w:t>
      </w:r>
    </w:p>
    <w:p w14:paraId="28D7CA0C" w14:textId="77777777" w:rsidR="003E3881" w:rsidRPr="007F6F71" w:rsidRDefault="003E3881" w:rsidP="00595626">
      <w:pPr>
        <w:spacing w:line="360" w:lineRule="auto"/>
        <w:ind w:firstLine="708"/>
        <w:jc w:val="both"/>
        <w:rPr>
          <w:lang w:val="x-none" w:eastAsia="x-none"/>
        </w:rPr>
      </w:pPr>
      <w:r w:rsidRPr="007F6F71">
        <w:rPr>
          <w:lang w:val="x-none" w:eastAsia="x-none"/>
        </w:rPr>
        <w:t>Em meu estudo sobre esta obra, não obtive a oportunidade de fazer verificações sobre esta versão do Docker EE, apesar de ter um período de testes (trial), não fiz verificações sobre esta versão, porém a mesma é utilizado por alguns consumidores famosos do Docker, como algumas universidades Norte-Americanas e algumas indústrias.</w:t>
      </w:r>
    </w:p>
    <w:p w14:paraId="796EF444" w14:textId="70879B9E" w:rsidR="003E3881" w:rsidRPr="007F6F71" w:rsidRDefault="003E3881" w:rsidP="00595626">
      <w:pPr>
        <w:spacing w:line="360" w:lineRule="auto"/>
        <w:ind w:firstLine="708"/>
        <w:jc w:val="both"/>
        <w:rPr>
          <w:lang w:val="x-none" w:eastAsia="x-none"/>
        </w:rPr>
      </w:pPr>
      <w:r w:rsidRPr="007F6F71">
        <w:rPr>
          <w:lang w:val="x-none" w:eastAsia="x-none"/>
        </w:rPr>
        <w:t>Em um congresso de tecnologia obtive informações que algumas empresas de IT bem consolidadas no mercado, que utilizam o Docker em suas plataformas de Cloud, como a IBM</w:t>
      </w:r>
      <w:r w:rsidR="00100A36">
        <w:rPr>
          <w:lang w:val="x-none" w:eastAsia="x-none"/>
        </w:rPr>
        <w:t xml:space="preserve"> [35]</w:t>
      </w:r>
      <w:r w:rsidRPr="007F6F71">
        <w:rPr>
          <w:lang w:val="x-none" w:eastAsia="x-none"/>
        </w:rPr>
        <w:t xml:space="preserve">; A plataforma Bluemix da </w:t>
      </w:r>
      <w:r w:rsidRPr="00A633D2">
        <w:rPr>
          <w:i/>
          <w:lang w:val="x-none" w:eastAsia="x-none"/>
        </w:rPr>
        <w:t>IBM</w:t>
      </w:r>
      <w:r w:rsidR="00AC76F0">
        <w:rPr>
          <w:i/>
          <w:lang w:val="x-none" w:eastAsia="x-none"/>
        </w:rPr>
        <w:t>®</w:t>
      </w:r>
      <w:r w:rsidR="0026680D" w:rsidRPr="00070276">
        <w:rPr>
          <w:lang w:val="x-none" w:eastAsia="x-none"/>
        </w:rPr>
        <w:t>[</w:t>
      </w:r>
      <w:r w:rsidR="0026680D">
        <w:rPr>
          <w:lang w:val="x-none" w:eastAsia="x-none"/>
        </w:rPr>
        <w:t>36</w:t>
      </w:r>
      <w:r w:rsidR="0026680D" w:rsidRPr="00070276">
        <w:rPr>
          <w:lang w:val="x-none" w:eastAsia="x-none"/>
        </w:rPr>
        <w:t>]</w:t>
      </w:r>
      <w:r w:rsidR="007A2C7D">
        <w:rPr>
          <w:lang w:val="x-none" w:eastAsia="x-none"/>
        </w:rPr>
        <w:t xml:space="preserve"> </w:t>
      </w:r>
      <w:r w:rsidRPr="007F6F71">
        <w:rPr>
          <w:lang w:val="x-none" w:eastAsia="x-none"/>
        </w:rPr>
        <w:t>(</w:t>
      </w:r>
      <w:r w:rsidRPr="007E2E65">
        <w:rPr>
          <w:i/>
          <w:lang w:val="x-none" w:eastAsia="x-none"/>
        </w:rPr>
        <w:t>PaaS</w:t>
      </w:r>
      <w:r w:rsidRPr="007F6F71">
        <w:rPr>
          <w:lang w:val="x-none" w:eastAsia="x-none"/>
        </w:rPr>
        <w:t>) utiliza o Kubernet que é baseado na tecnologia de Docker container. A mesma até permite fazer deploy da imagem gerada no Docker diretamente para a plataforma do Bluemix</w:t>
      </w:r>
      <w:r w:rsidR="00BC62A0">
        <w:rPr>
          <w:lang w:val="x-none" w:eastAsia="x-none"/>
        </w:rPr>
        <w:t>.</w:t>
      </w:r>
    </w:p>
    <w:p w14:paraId="2EF29D00" w14:textId="29123D98" w:rsidR="003E3881" w:rsidRPr="007F6F71" w:rsidRDefault="003E3881" w:rsidP="0035429F">
      <w:pPr>
        <w:spacing w:line="360" w:lineRule="auto"/>
        <w:rPr>
          <w:lang w:val="x-none" w:eastAsia="x-none"/>
        </w:rPr>
      </w:pPr>
      <w:r w:rsidRPr="007F6F71">
        <w:rPr>
          <w:lang w:val="x-none" w:eastAsia="x-none"/>
        </w:rPr>
        <w:br w:type="page"/>
      </w:r>
    </w:p>
    <w:p w14:paraId="2C7DE6A9" w14:textId="4EA9898B" w:rsidR="003E3881" w:rsidRPr="007F6F71" w:rsidRDefault="0098648E" w:rsidP="003B536A">
      <w:pPr>
        <w:pStyle w:val="Ttulo11"/>
      </w:pPr>
      <w:bookmarkStart w:id="192" w:name="_Toc496802710"/>
      <w:bookmarkStart w:id="193" w:name="_Toc496802939"/>
      <w:bookmarkStart w:id="194" w:name="_Toc499555700"/>
      <w:bookmarkEnd w:id="175"/>
      <w:r>
        <w:rPr>
          <w:lang w:val="pt-BR"/>
        </w:rPr>
        <w:lastRenderedPageBreak/>
        <w:t>6</w:t>
      </w:r>
      <w:r w:rsidR="003E3881" w:rsidRPr="007F6F71">
        <w:t xml:space="preserve"> BOAS PRÁTICAS DE CONSTRUÇÃO DA APLICAÇÃO (DOZE FATORES)</w:t>
      </w:r>
      <w:bookmarkEnd w:id="192"/>
      <w:bookmarkEnd w:id="193"/>
      <w:bookmarkEnd w:id="194"/>
    </w:p>
    <w:p w14:paraId="7506BD2E" w14:textId="77777777" w:rsidR="003E3881" w:rsidRPr="007F6F71" w:rsidRDefault="003E3881" w:rsidP="00595626">
      <w:pPr>
        <w:spacing w:line="360" w:lineRule="auto"/>
        <w:ind w:firstLine="708"/>
        <w:jc w:val="both"/>
        <w:rPr>
          <w:lang w:val="x-none" w:eastAsia="x-none"/>
        </w:rPr>
      </w:pPr>
      <w:r w:rsidRPr="007F6F71">
        <w:rPr>
          <w:lang w:val="x-none" w:eastAsia="x-none"/>
        </w:rPr>
        <w:t>Esses doze fatores, são fatores para a melhor criação, mautenção, atualização e entregas de softwares como serviços que são</w:t>
      </w:r>
      <w:r w:rsidRPr="007F6F71">
        <w:rPr>
          <w:color w:val="000000"/>
        </w:rPr>
        <w:t xml:space="preserve"> denominados </w:t>
      </w:r>
      <w:r w:rsidRPr="007F6F71">
        <w:rPr>
          <w:i/>
          <w:iCs/>
          <w:color w:val="000000"/>
        </w:rPr>
        <w:t xml:space="preserve">web </w:t>
      </w:r>
      <w:proofErr w:type="spellStart"/>
      <w:r w:rsidRPr="007F6F71">
        <w:rPr>
          <w:i/>
          <w:iCs/>
          <w:color w:val="000000"/>
        </w:rPr>
        <w:t>apps</w:t>
      </w:r>
      <w:proofErr w:type="spellEnd"/>
      <w:r w:rsidRPr="007F6F71">
        <w:rPr>
          <w:color w:val="000000"/>
        </w:rPr>
        <w:t>, ou </w:t>
      </w:r>
      <w:r w:rsidRPr="007F6F71">
        <w:rPr>
          <w:i/>
          <w:iCs/>
          <w:color w:val="000000"/>
        </w:rPr>
        <w:t>software como serviço</w:t>
      </w:r>
      <w:r w:rsidRPr="007F6F71">
        <w:rPr>
          <w:color w:val="000000"/>
        </w:rPr>
        <w:t xml:space="preserve">. </w:t>
      </w:r>
    </w:p>
    <w:p w14:paraId="1E947B1C" w14:textId="10251FA6" w:rsidR="003E3881" w:rsidRPr="007F6F71" w:rsidRDefault="003E3881" w:rsidP="00595626">
      <w:pPr>
        <w:spacing w:line="360" w:lineRule="auto"/>
        <w:ind w:left="2268"/>
        <w:jc w:val="both"/>
        <w:rPr>
          <w:rFonts w:eastAsia="Times New Roman"/>
          <w:vertAlign w:val="superscript"/>
        </w:rPr>
      </w:pPr>
      <w:r w:rsidRPr="007F6F71">
        <w:rPr>
          <w:lang w:val="x-none" w:eastAsia="x-none"/>
        </w:rPr>
        <w:t xml:space="preserve">Conforme Rafael Gomes (docker para desenvolvedores) </w:t>
      </w:r>
      <w:r w:rsidRPr="007F6F71">
        <w:rPr>
          <w:color w:val="24292E"/>
          <w:shd w:val="clear" w:color="auto" w:fill="FFFFFF"/>
        </w:rPr>
        <w:t>uma vez que sua aplicação siga todas as boas práticas apresentadas neste documento, você possivelmente estará usando todo potencial que o Docker tem a lhe proporcionar.</w:t>
      </w:r>
      <w:r w:rsidR="005A239A">
        <w:rPr>
          <w:color w:val="24292E"/>
          <w:shd w:val="clear" w:color="auto" w:fill="FFFFFF"/>
        </w:rPr>
        <w:t>[37]</w:t>
      </w:r>
    </w:p>
    <w:p w14:paraId="41439C24" w14:textId="77777777" w:rsidR="003E3881" w:rsidRPr="007F6F71" w:rsidRDefault="003E3881" w:rsidP="00595626">
      <w:pPr>
        <w:spacing w:line="360" w:lineRule="auto"/>
        <w:jc w:val="both"/>
        <w:rPr>
          <w:lang w:eastAsia="x-none"/>
        </w:rPr>
      </w:pPr>
    </w:p>
    <w:p w14:paraId="59C9E90B" w14:textId="77777777" w:rsidR="003E3881" w:rsidRPr="007F6F71" w:rsidRDefault="003E3881" w:rsidP="00595626">
      <w:pPr>
        <w:spacing w:line="360" w:lineRule="auto"/>
        <w:ind w:firstLine="708"/>
        <w:jc w:val="both"/>
        <w:rPr>
          <w:lang w:val="x-none" w:eastAsia="x-none"/>
        </w:rPr>
      </w:pPr>
      <w:r w:rsidRPr="007F6F71">
        <w:rPr>
          <w:lang w:val="x-none" w:eastAsia="x-none"/>
        </w:rPr>
        <w:t>Conforme informações do oficiais, segue uma breve descrição dos doze (12) fatores:</w:t>
      </w:r>
    </w:p>
    <w:p w14:paraId="31FE2E47" w14:textId="77777777" w:rsidR="003E3881" w:rsidRPr="007F6F71" w:rsidRDefault="003E3881" w:rsidP="00595626">
      <w:pPr>
        <w:spacing w:line="360" w:lineRule="auto"/>
        <w:ind w:firstLine="708"/>
        <w:jc w:val="both"/>
        <w:rPr>
          <w:lang w:val="x-none" w:eastAsia="x-none"/>
        </w:rPr>
      </w:pPr>
      <w:r w:rsidRPr="007F6F71">
        <w:rPr>
          <w:color w:val="000000"/>
        </w:rPr>
        <w:t>A aplicação doze fatores é uma metodologia para construir softwares como serviço que preza utilizar:</w:t>
      </w:r>
    </w:p>
    <w:p w14:paraId="7F42271E" w14:textId="77777777" w:rsidR="003E3881" w:rsidRPr="007F6F71" w:rsidRDefault="003E3881" w:rsidP="003955C0">
      <w:pPr>
        <w:pStyle w:val="PargrafodaLista"/>
        <w:numPr>
          <w:ilvl w:val="0"/>
          <w:numId w:val="26"/>
        </w:numPr>
        <w:rPr>
          <w:rFonts w:cs="Times New Roman"/>
          <w:sz w:val="24"/>
        </w:rPr>
      </w:pPr>
      <w:r w:rsidRPr="007F6F71">
        <w:rPr>
          <w:rFonts w:cs="Times New Roman"/>
          <w:color w:val="000000"/>
          <w:sz w:val="24"/>
        </w:rPr>
        <w:t xml:space="preserve">Formatos </w:t>
      </w:r>
      <w:r w:rsidRPr="007F6F71">
        <w:rPr>
          <w:rFonts w:cs="Times New Roman"/>
          <w:bCs/>
          <w:color w:val="000000"/>
          <w:sz w:val="24"/>
        </w:rPr>
        <w:t>declarativos</w:t>
      </w:r>
      <w:r w:rsidRPr="007F6F71">
        <w:rPr>
          <w:rFonts w:cs="Times New Roman"/>
          <w:b/>
          <w:bCs/>
          <w:color w:val="000000"/>
          <w:sz w:val="24"/>
        </w:rPr>
        <w:t xml:space="preserve"> </w:t>
      </w:r>
      <w:r w:rsidRPr="007F6F71">
        <w:rPr>
          <w:rFonts w:cs="Times New Roman"/>
          <w:color w:val="000000"/>
          <w:sz w:val="24"/>
        </w:rPr>
        <w:t>para automatizar a configuração inicial, minimizar tempo e custo para novos desenvolvedores participarem do projeto;</w:t>
      </w:r>
    </w:p>
    <w:p w14:paraId="27E3951F" w14:textId="77777777" w:rsidR="003E3881" w:rsidRPr="007F6F71" w:rsidRDefault="003E3881" w:rsidP="00595626">
      <w:pPr>
        <w:pStyle w:val="PargrafodaLista"/>
        <w:numPr>
          <w:ilvl w:val="0"/>
          <w:numId w:val="26"/>
        </w:numPr>
        <w:rPr>
          <w:rFonts w:cs="Times New Roman"/>
          <w:sz w:val="24"/>
        </w:rPr>
      </w:pPr>
      <w:r w:rsidRPr="007F6F71">
        <w:rPr>
          <w:rFonts w:cs="Times New Roman"/>
          <w:color w:val="000000"/>
          <w:sz w:val="24"/>
        </w:rPr>
        <w:t xml:space="preserve">Tem um </w:t>
      </w:r>
      <w:r w:rsidRPr="007F6F71">
        <w:rPr>
          <w:rFonts w:cs="Times New Roman"/>
          <w:bCs/>
          <w:color w:val="000000"/>
          <w:sz w:val="24"/>
        </w:rPr>
        <w:t>contrato claro</w:t>
      </w:r>
      <w:r w:rsidRPr="007F6F71">
        <w:rPr>
          <w:rFonts w:cs="Times New Roman"/>
          <w:b/>
          <w:bCs/>
          <w:color w:val="000000"/>
          <w:sz w:val="24"/>
        </w:rPr>
        <w:t xml:space="preserve"> </w:t>
      </w:r>
      <w:r w:rsidRPr="007F6F71">
        <w:rPr>
          <w:rFonts w:cs="Times New Roman"/>
          <w:color w:val="000000"/>
          <w:sz w:val="24"/>
        </w:rPr>
        <w:t xml:space="preserve">com o sistema operacional que o suporta, oferecendo </w:t>
      </w:r>
      <w:r w:rsidRPr="007F6F71">
        <w:rPr>
          <w:rFonts w:cs="Times New Roman"/>
          <w:bCs/>
          <w:color w:val="000000"/>
          <w:sz w:val="24"/>
        </w:rPr>
        <w:t>portabilidade máxima</w:t>
      </w:r>
      <w:r w:rsidRPr="007F6F71">
        <w:rPr>
          <w:rFonts w:cs="Times New Roman"/>
          <w:b/>
          <w:bCs/>
          <w:color w:val="000000"/>
          <w:sz w:val="24"/>
        </w:rPr>
        <w:t xml:space="preserve"> e</w:t>
      </w:r>
      <w:r w:rsidRPr="007F6F71">
        <w:rPr>
          <w:rFonts w:cs="Times New Roman"/>
          <w:color w:val="000000"/>
          <w:sz w:val="24"/>
        </w:rPr>
        <w:t>ntre ambientes que o executem;</w:t>
      </w:r>
    </w:p>
    <w:p w14:paraId="60DC9D67" w14:textId="77777777" w:rsidR="003E3881" w:rsidRPr="007F6F71" w:rsidRDefault="003E3881" w:rsidP="00595626">
      <w:pPr>
        <w:pStyle w:val="PargrafodaLista"/>
        <w:numPr>
          <w:ilvl w:val="0"/>
          <w:numId w:val="26"/>
        </w:numPr>
        <w:rPr>
          <w:rFonts w:cs="Times New Roman"/>
          <w:sz w:val="24"/>
        </w:rPr>
      </w:pPr>
      <w:r w:rsidRPr="007F6F71">
        <w:rPr>
          <w:rFonts w:cs="Times New Roman"/>
          <w:color w:val="000000"/>
          <w:sz w:val="24"/>
        </w:rPr>
        <w:t xml:space="preserve">São adequados para </w:t>
      </w:r>
      <w:r w:rsidRPr="007F6F71">
        <w:rPr>
          <w:rFonts w:cs="Times New Roman"/>
          <w:bCs/>
          <w:color w:val="000000"/>
          <w:sz w:val="24"/>
        </w:rPr>
        <w:t>implantação</w:t>
      </w:r>
      <w:r w:rsidRPr="007F6F71">
        <w:rPr>
          <w:rFonts w:cs="Times New Roman"/>
          <w:b/>
          <w:bCs/>
          <w:color w:val="000000"/>
          <w:sz w:val="24"/>
        </w:rPr>
        <w:t xml:space="preserve"> </w:t>
      </w:r>
      <w:r w:rsidRPr="007F6F71">
        <w:rPr>
          <w:rFonts w:cs="Times New Roman"/>
          <w:color w:val="000000"/>
          <w:sz w:val="24"/>
        </w:rPr>
        <w:t xml:space="preserve">em modernas </w:t>
      </w:r>
      <w:r w:rsidRPr="007F6F71">
        <w:rPr>
          <w:rFonts w:cs="Times New Roman"/>
          <w:bCs/>
          <w:color w:val="000000"/>
          <w:sz w:val="24"/>
        </w:rPr>
        <w:t>plataformas em nuvem</w:t>
      </w:r>
      <w:r w:rsidRPr="007F6F71">
        <w:rPr>
          <w:rFonts w:cs="Times New Roman"/>
          <w:color w:val="000000"/>
          <w:sz w:val="24"/>
        </w:rPr>
        <w:t>, evitando a necessidade por servidores e administração do sistema;</w:t>
      </w:r>
    </w:p>
    <w:p w14:paraId="0A8F5BC7" w14:textId="77777777" w:rsidR="003E3881" w:rsidRPr="007F6F71" w:rsidRDefault="003E3881" w:rsidP="00595626">
      <w:pPr>
        <w:pStyle w:val="PargrafodaLista"/>
        <w:numPr>
          <w:ilvl w:val="0"/>
          <w:numId w:val="26"/>
        </w:numPr>
        <w:rPr>
          <w:rFonts w:cs="Times New Roman"/>
          <w:sz w:val="24"/>
        </w:rPr>
      </w:pPr>
      <w:r w:rsidRPr="007F6F71">
        <w:rPr>
          <w:rFonts w:cs="Times New Roman"/>
          <w:bCs/>
          <w:color w:val="000000"/>
          <w:sz w:val="24"/>
        </w:rPr>
        <w:t>Minimizam a divergência</w:t>
      </w:r>
      <w:r w:rsidRPr="007F6F71">
        <w:rPr>
          <w:rFonts w:cs="Times New Roman"/>
          <w:b/>
          <w:bCs/>
          <w:color w:val="000000"/>
          <w:sz w:val="24"/>
        </w:rPr>
        <w:t xml:space="preserve"> </w:t>
      </w:r>
      <w:r w:rsidRPr="007F6F71">
        <w:rPr>
          <w:rFonts w:cs="Times New Roman"/>
          <w:color w:val="000000"/>
          <w:sz w:val="24"/>
        </w:rPr>
        <w:t xml:space="preserve">entre desenvolvimento e produção, permitindo a </w:t>
      </w:r>
      <w:r w:rsidRPr="007F6F71">
        <w:rPr>
          <w:rFonts w:cs="Times New Roman"/>
          <w:bCs/>
          <w:color w:val="000000"/>
          <w:sz w:val="24"/>
        </w:rPr>
        <w:t>implantação contínua</w:t>
      </w:r>
      <w:r w:rsidRPr="007F6F71">
        <w:rPr>
          <w:rFonts w:cs="Times New Roman"/>
          <w:b/>
          <w:bCs/>
          <w:color w:val="000000"/>
          <w:sz w:val="24"/>
        </w:rPr>
        <w:t xml:space="preserve"> </w:t>
      </w:r>
      <w:r w:rsidRPr="007F6F71">
        <w:rPr>
          <w:rFonts w:cs="Times New Roman"/>
          <w:color w:val="000000"/>
          <w:sz w:val="24"/>
        </w:rPr>
        <w:t>para máxima agilidade;</w:t>
      </w:r>
    </w:p>
    <w:p w14:paraId="38C08F3A" w14:textId="77777777" w:rsidR="003E3881" w:rsidRPr="007F6F71" w:rsidRDefault="003E3881" w:rsidP="00595626">
      <w:pPr>
        <w:pStyle w:val="PargrafodaLista"/>
        <w:numPr>
          <w:ilvl w:val="0"/>
          <w:numId w:val="26"/>
        </w:numPr>
        <w:rPr>
          <w:rFonts w:cs="Times New Roman"/>
          <w:sz w:val="24"/>
        </w:rPr>
      </w:pPr>
      <w:r w:rsidRPr="007F6F71">
        <w:rPr>
          <w:rFonts w:cs="Times New Roman"/>
          <w:color w:val="000000"/>
          <w:sz w:val="24"/>
        </w:rPr>
        <w:t xml:space="preserve">E podem </w:t>
      </w:r>
      <w:r w:rsidRPr="007F6F71">
        <w:rPr>
          <w:rFonts w:cs="Times New Roman"/>
          <w:bCs/>
          <w:color w:val="000000"/>
          <w:sz w:val="24"/>
        </w:rPr>
        <w:t>escalar</w:t>
      </w:r>
      <w:r w:rsidRPr="007F6F71">
        <w:rPr>
          <w:rFonts w:cs="Times New Roman"/>
          <w:b/>
          <w:bCs/>
          <w:color w:val="000000"/>
          <w:sz w:val="24"/>
        </w:rPr>
        <w:t xml:space="preserve"> </w:t>
      </w:r>
      <w:r w:rsidRPr="007F6F71">
        <w:rPr>
          <w:rFonts w:cs="Times New Roman"/>
          <w:color w:val="000000"/>
          <w:sz w:val="24"/>
        </w:rPr>
        <w:t>sem significativas mudanças em ferramentas, arquiteturas, ou práticas de desenvolvimento.</w:t>
      </w:r>
    </w:p>
    <w:p w14:paraId="4E4364CF" w14:textId="77777777" w:rsidR="003E3881" w:rsidRPr="007F6F71" w:rsidRDefault="003E3881" w:rsidP="00595626">
      <w:pPr>
        <w:spacing w:beforeAutospacing="1" w:afterAutospacing="1" w:line="360" w:lineRule="auto"/>
        <w:ind w:firstLine="708"/>
        <w:jc w:val="both"/>
        <w:rPr>
          <w:color w:val="000000"/>
        </w:rPr>
      </w:pPr>
      <w:r w:rsidRPr="007F6F71">
        <w:rPr>
          <w:color w:val="000000"/>
        </w:rPr>
        <w:t>A metodologia “doze fatores”</w:t>
      </w:r>
      <w:r w:rsidRPr="007F6F71">
        <w:rPr>
          <w:rStyle w:val="Refdenotaderodap"/>
          <w:color w:val="000000"/>
        </w:rPr>
        <w:footnoteReference w:customMarkFollows="1" w:id="1"/>
        <w:t>10</w:t>
      </w:r>
      <w:r w:rsidRPr="007F6F71">
        <w:rPr>
          <w:color w:val="000000"/>
        </w:rPr>
        <w:t xml:space="preserve"> pode ser aplicada a aplicações escritas em qualquer linguagem de programação, e que utilizem qualquer combinação de serviços de suportes: banco de dados, filas, cache de memória e etc.</w:t>
      </w:r>
    </w:p>
    <w:p w14:paraId="0A7F30A5" w14:textId="540C72C4" w:rsidR="003E3881" w:rsidRPr="007F6F71" w:rsidRDefault="00FB6CAC" w:rsidP="0035429F">
      <w:pPr>
        <w:pStyle w:val="Ttulo21"/>
        <w:jc w:val="left"/>
        <w:rPr>
          <w:vertAlign w:val="superscript"/>
        </w:rPr>
      </w:pPr>
      <w:bookmarkStart w:id="195" w:name="_Toc499555701"/>
      <w:r>
        <w:rPr>
          <w:color w:val="000000"/>
        </w:rPr>
        <w:t>6</w:t>
      </w:r>
      <w:r w:rsidR="003E3881" w:rsidRPr="007F6F71">
        <w:rPr>
          <w:color w:val="000000"/>
        </w:rPr>
        <w:t xml:space="preserve">.1 </w:t>
      </w:r>
      <w:r w:rsidR="003E3881" w:rsidRPr="007F6F71">
        <w:t>OS DOZE FATORES</w:t>
      </w:r>
      <w:bookmarkEnd w:id="195"/>
    </w:p>
    <w:p w14:paraId="4C79DC71" w14:textId="77777777" w:rsidR="003E3881" w:rsidRPr="007F6F71" w:rsidRDefault="003E3881" w:rsidP="009F7EE9">
      <w:pPr>
        <w:pStyle w:val="PargrafodaLista"/>
        <w:numPr>
          <w:ilvl w:val="0"/>
          <w:numId w:val="28"/>
        </w:numPr>
        <w:rPr>
          <w:rFonts w:cs="Times New Roman"/>
          <w:lang w:eastAsia="x-none"/>
        </w:rPr>
      </w:pPr>
      <w:r w:rsidRPr="007F6F71">
        <w:rPr>
          <w:rFonts w:cs="Times New Roman"/>
          <w:lang w:eastAsia="x-none"/>
        </w:rPr>
        <w:t>Base de Código - Uma base de código com rastreamento utilizando controle de revisão, muitos deploys</w:t>
      </w:r>
    </w:p>
    <w:p w14:paraId="7A0AC539" w14:textId="77777777" w:rsidR="003E3881" w:rsidRPr="007F6F71" w:rsidRDefault="003E3881" w:rsidP="009F7EE9">
      <w:pPr>
        <w:pStyle w:val="PargrafodaLista"/>
        <w:numPr>
          <w:ilvl w:val="0"/>
          <w:numId w:val="28"/>
        </w:numPr>
        <w:rPr>
          <w:rFonts w:cs="Times New Roman"/>
          <w:lang w:eastAsia="x-none"/>
        </w:rPr>
      </w:pPr>
      <w:r w:rsidRPr="007F6F71">
        <w:rPr>
          <w:rFonts w:cs="Times New Roman"/>
          <w:lang w:eastAsia="x-none"/>
        </w:rPr>
        <w:t>Dependências - Declare e isole as dependências</w:t>
      </w:r>
    </w:p>
    <w:p w14:paraId="0A3D044F" w14:textId="77777777" w:rsidR="003E3881" w:rsidRPr="007F6F71" w:rsidRDefault="003E3881" w:rsidP="00595626">
      <w:pPr>
        <w:pStyle w:val="PargrafodaLista"/>
        <w:numPr>
          <w:ilvl w:val="0"/>
          <w:numId w:val="28"/>
        </w:numPr>
        <w:rPr>
          <w:rFonts w:cs="Times New Roman"/>
          <w:lang w:eastAsia="x-none"/>
        </w:rPr>
      </w:pPr>
      <w:r w:rsidRPr="007F6F71">
        <w:rPr>
          <w:rFonts w:cs="Times New Roman"/>
          <w:lang w:eastAsia="x-none"/>
        </w:rPr>
        <w:lastRenderedPageBreak/>
        <w:t>Configurações - Armazene as configurações no ambiente</w:t>
      </w:r>
    </w:p>
    <w:p w14:paraId="61DB140D" w14:textId="77777777" w:rsidR="003E3881" w:rsidRPr="007F6F71" w:rsidRDefault="003E3881" w:rsidP="00595626">
      <w:pPr>
        <w:pStyle w:val="PargrafodaLista"/>
        <w:numPr>
          <w:ilvl w:val="0"/>
          <w:numId w:val="28"/>
        </w:numPr>
        <w:rPr>
          <w:rFonts w:cs="Times New Roman"/>
          <w:lang w:eastAsia="x-none"/>
        </w:rPr>
      </w:pPr>
      <w:r w:rsidRPr="007F6F71">
        <w:rPr>
          <w:rFonts w:cs="Times New Roman"/>
          <w:lang w:eastAsia="x-none"/>
        </w:rPr>
        <w:t>Serviços de Apoio - Trate os serviços de apoio, como recursos ligados</w:t>
      </w:r>
    </w:p>
    <w:p w14:paraId="2C9D3042" w14:textId="77777777" w:rsidR="003E3881" w:rsidRPr="007F6F71" w:rsidRDefault="003E3881" w:rsidP="00595626">
      <w:pPr>
        <w:pStyle w:val="PargrafodaLista"/>
        <w:numPr>
          <w:ilvl w:val="0"/>
          <w:numId w:val="28"/>
        </w:numPr>
        <w:rPr>
          <w:rFonts w:cs="Times New Roman"/>
          <w:lang w:eastAsia="x-none"/>
        </w:rPr>
      </w:pPr>
      <w:r w:rsidRPr="007F6F71">
        <w:rPr>
          <w:rFonts w:cs="Times New Roman"/>
          <w:lang w:eastAsia="x-none"/>
        </w:rPr>
        <w:t xml:space="preserve">Build, release, </w:t>
      </w:r>
      <w:proofErr w:type="spellStart"/>
      <w:r w:rsidRPr="007F6F71">
        <w:rPr>
          <w:rFonts w:cs="Times New Roman"/>
          <w:lang w:eastAsia="x-none"/>
        </w:rPr>
        <w:t>run</w:t>
      </w:r>
      <w:proofErr w:type="spellEnd"/>
      <w:r w:rsidRPr="007F6F71">
        <w:rPr>
          <w:rFonts w:cs="Times New Roman"/>
          <w:lang w:eastAsia="x-none"/>
        </w:rPr>
        <w:t xml:space="preserve"> - Separe estritamente os builds e execute em estágios</w:t>
      </w:r>
    </w:p>
    <w:p w14:paraId="25511F48" w14:textId="77777777" w:rsidR="003E3881" w:rsidRPr="007F6F71" w:rsidRDefault="003E3881" w:rsidP="00595626">
      <w:pPr>
        <w:pStyle w:val="PargrafodaLista"/>
        <w:numPr>
          <w:ilvl w:val="0"/>
          <w:numId w:val="28"/>
        </w:numPr>
        <w:rPr>
          <w:rFonts w:cs="Times New Roman"/>
          <w:lang w:eastAsia="x-none"/>
        </w:rPr>
      </w:pPr>
      <w:r w:rsidRPr="007F6F71">
        <w:rPr>
          <w:rFonts w:cs="Times New Roman"/>
          <w:lang w:eastAsia="x-none"/>
        </w:rPr>
        <w:t>Processos - Execute a aplicação como um ou mais processos que não armazenam estado</w:t>
      </w:r>
    </w:p>
    <w:p w14:paraId="3429D5B0" w14:textId="77777777" w:rsidR="003E3881" w:rsidRPr="007F6F71" w:rsidRDefault="003E3881" w:rsidP="00595626">
      <w:pPr>
        <w:pStyle w:val="PargrafodaLista"/>
        <w:numPr>
          <w:ilvl w:val="0"/>
          <w:numId w:val="28"/>
        </w:numPr>
        <w:rPr>
          <w:rFonts w:cs="Times New Roman"/>
          <w:lang w:eastAsia="x-none"/>
        </w:rPr>
      </w:pPr>
      <w:r w:rsidRPr="007F6F71">
        <w:rPr>
          <w:rFonts w:cs="Times New Roman"/>
          <w:lang w:eastAsia="x-none"/>
        </w:rPr>
        <w:t>Vínculo de porta - Exporte serviços por ligação de porta</w:t>
      </w:r>
    </w:p>
    <w:p w14:paraId="43F7942F" w14:textId="77777777" w:rsidR="003E3881" w:rsidRPr="007F6F71" w:rsidRDefault="003E3881" w:rsidP="00595626">
      <w:pPr>
        <w:pStyle w:val="PargrafodaLista"/>
        <w:numPr>
          <w:ilvl w:val="0"/>
          <w:numId w:val="28"/>
        </w:numPr>
        <w:rPr>
          <w:rFonts w:cs="Times New Roman"/>
          <w:lang w:eastAsia="x-none"/>
        </w:rPr>
      </w:pPr>
      <w:r w:rsidRPr="007F6F71">
        <w:rPr>
          <w:rFonts w:cs="Times New Roman"/>
          <w:lang w:eastAsia="x-none"/>
        </w:rPr>
        <w:t>Concorrência - Dimensione por um modelo de processo</w:t>
      </w:r>
    </w:p>
    <w:p w14:paraId="0BFCA159" w14:textId="77777777" w:rsidR="003E3881" w:rsidRPr="007F6F71" w:rsidRDefault="003E3881" w:rsidP="00595626">
      <w:pPr>
        <w:pStyle w:val="PargrafodaLista"/>
        <w:numPr>
          <w:ilvl w:val="0"/>
          <w:numId w:val="28"/>
        </w:numPr>
        <w:rPr>
          <w:rFonts w:cs="Times New Roman"/>
          <w:lang w:eastAsia="x-none"/>
        </w:rPr>
      </w:pPr>
      <w:proofErr w:type="spellStart"/>
      <w:r w:rsidRPr="007F6F71">
        <w:rPr>
          <w:rFonts w:cs="Times New Roman"/>
          <w:lang w:eastAsia="x-none"/>
        </w:rPr>
        <w:t>Descartabilidade</w:t>
      </w:r>
      <w:proofErr w:type="spellEnd"/>
      <w:r w:rsidRPr="007F6F71">
        <w:rPr>
          <w:rFonts w:cs="Times New Roman"/>
          <w:lang w:eastAsia="x-none"/>
        </w:rPr>
        <w:t xml:space="preserve"> - Maximizar a robustez com inicialização e desligamento rápido.</w:t>
      </w:r>
    </w:p>
    <w:p w14:paraId="75C697BD" w14:textId="4B4E4B85" w:rsidR="003E3881" w:rsidRPr="007F6F71" w:rsidRDefault="003E3881" w:rsidP="00595626">
      <w:pPr>
        <w:pStyle w:val="PargrafodaLista"/>
        <w:numPr>
          <w:ilvl w:val="0"/>
          <w:numId w:val="28"/>
        </w:numPr>
        <w:rPr>
          <w:rFonts w:cs="Times New Roman"/>
          <w:lang w:eastAsia="x-none"/>
        </w:rPr>
      </w:pPr>
      <w:r w:rsidRPr="007F6F71">
        <w:rPr>
          <w:rFonts w:cs="Times New Roman"/>
          <w:lang w:eastAsia="x-none"/>
        </w:rPr>
        <w:t>Ambientes (</w:t>
      </w:r>
      <w:r w:rsidRPr="007E2E65">
        <w:rPr>
          <w:rFonts w:cs="Times New Roman"/>
          <w:i/>
          <w:lang w:eastAsia="x-none"/>
        </w:rPr>
        <w:t>D</w:t>
      </w:r>
      <w:r w:rsidR="002C28FD" w:rsidRPr="007E2E65">
        <w:rPr>
          <w:rFonts w:cs="Times New Roman"/>
          <w:i/>
          <w:lang w:eastAsia="x-none"/>
        </w:rPr>
        <w:t>EV</w:t>
      </w:r>
      <w:r w:rsidRPr="007E2E65">
        <w:rPr>
          <w:rFonts w:cs="Times New Roman"/>
          <w:i/>
          <w:lang w:eastAsia="x-none"/>
        </w:rPr>
        <w:t>/P</w:t>
      </w:r>
      <w:r w:rsidR="002C28FD" w:rsidRPr="007E2E65">
        <w:rPr>
          <w:rFonts w:cs="Times New Roman"/>
          <w:i/>
          <w:lang w:eastAsia="x-none"/>
        </w:rPr>
        <w:t>ROD</w:t>
      </w:r>
      <w:r w:rsidRPr="007F6F71">
        <w:rPr>
          <w:rFonts w:cs="Times New Roman"/>
          <w:lang w:eastAsia="x-none"/>
        </w:rPr>
        <w:t>) semelhantes - Mantenha o desenvolvimento, teste, produção o mais semelhante possível.</w:t>
      </w:r>
    </w:p>
    <w:p w14:paraId="5EB827A4" w14:textId="77777777" w:rsidR="003E3881" w:rsidRPr="007F6F71" w:rsidRDefault="003E3881" w:rsidP="00595626">
      <w:pPr>
        <w:pStyle w:val="PargrafodaLista"/>
        <w:numPr>
          <w:ilvl w:val="0"/>
          <w:numId w:val="28"/>
        </w:numPr>
        <w:rPr>
          <w:rFonts w:cs="Times New Roman"/>
          <w:lang w:eastAsia="x-none"/>
        </w:rPr>
      </w:pPr>
      <w:r w:rsidRPr="007F6F71">
        <w:rPr>
          <w:rFonts w:cs="Times New Roman"/>
          <w:lang w:eastAsia="x-none"/>
        </w:rPr>
        <w:t>Logs - Trate logs como fluxo de eventos.</w:t>
      </w:r>
    </w:p>
    <w:p w14:paraId="59D5B3B1" w14:textId="77777777" w:rsidR="003E3881" w:rsidRPr="007F6F71" w:rsidRDefault="003E3881" w:rsidP="00595626">
      <w:pPr>
        <w:pStyle w:val="PargrafodaLista"/>
        <w:numPr>
          <w:ilvl w:val="0"/>
          <w:numId w:val="28"/>
        </w:numPr>
        <w:rPr>
          <w:rFonts w:cs="Times New Roman"/>
          <w:lang w:eastAsia="x-none"/>
        </w:rPr>
      </w:pPr>
      <w:r w:rsidRPr="007F6F71">
        <w:rPr>
          <w:rFonts w:cs="Times New Roman"/>
          <w:lang w:eastAsia="x-none"/>
        </w:rPr>
        <w:t xml:space="preserve">Processos de </w:t>
      </w:r>
      <w:proofErr w:type="spellStart"/>
      <w:r w:rsidRPr="007F6F71">
        <w:rPr>
          <w:rFonts w:cs="Times New Roman"/>
          <w:lang w:eastAsia="x-none"/>
        </w:rPr>
        <w:t>Admin</w:t>
      </w:r>
      <w:proofErr w:type="spellEnd"/>
      <w:r w:rsidRPr="007F6F71">
        <w:rPr>
          <w:rFonts w:cs="Times New Roman"/>
          <w:lang w:eastAsia="x-none"/>
        </w:rPr>
        <w:t xml:space="preserve"> - Executar tarefas de administração/gerenciamento como processos pontuais.</w:t>
      </w:r>
    </w:p>
    <w:p w14:paraId="765B6377" w14:textId="77777777" w:rsidR="003E3881" w:rsidRPr="007F6F71" w:rsidRDefault="003E3881" w:rsidP="0035429F">
      <w:pPr>
        <w:spacing w:line="360" w:lineRule="auto"/>
        <w:rPr>
          <w:lang w:eastAsia="x-none"/>
        </w:rPr>
      </w:pPr>
      <w:r w:rsidRPr="007F6F71">
        <w:rPr>
          <w:lang w:eastAsia="x-none"/>
        </w:rPr>
        <w:br w:type="page"/>
      </w:r>
    </w:p>
    <w:p w14:paraId="2B03C817" w14:textId="54869AFA" w:rsidR="003E3881" w:rsidRPr="007F6F71" w:rsidRDefault="00F60CCF" w:rsidP="003B536A">
      <w:pPr>
        <w:pStyle w:val="Ttulo11"/>
      </w:pPr>
      <w:bookmarkStart w:id="196" w:name="_Toc496802711"/>
      <w:bookmarkStart w:id="197" w:name="_Toc496802940"/>
      <w:bookmarkStart w:id="198" w:name="_Toc499555702"/>
      <w:r>
        <w:lastRenderedPageBreak/>
        <w:t>7</w:t>
      </w:r>
      <w:r w:rsidR="003E3881" w:rsidRPr="007F6F71">
        <w:t xml:space="preserve"> SOFTWARE</w:t>
      </w:r>
      <w:r w:rsidR="003E3881" w:rsidRPr="007F6F71">
        <w:rPr>
          <w:lang w:val="pt-BR"/>
        </w:rPr>
        <w:t>S</w:t>
      </w:r>
      <w:r w:rsidR="003E3881" w:rsidRPr="007F6F71">
        <w:t xml:space="preserve"> DE </w:t>
      </w:r>
      <w:r w:rsidR="003E3881" w:rsidRPr="007F6F71">
        <w:rPr>
          <w:lang w:val="pt-BR"/>
        </w:rPr>
        <w:t>ORQUESTRAÇÃO</w:t>
      </w:r>
      <w:bookmarkEnd w:id="196"/>
      <w:bookmarkEnd w:id="197"/>
      <w:bookmarkEnd w:id="198"/>
    </w:p>
    <w:p w14:paraId="4B1FD792" w14:textId="77777777" w:rsidR="003E3881" w:rsidRPr="007F6F71" w:rsidRDefault="003E3881" w:rsidP="00595626">
      <w:pPr>
        <w:spacing w:line="360" w:lineRule="auto"/>
        <w:ind w:firstLine="708"/>
        <w:jc w:val="both"/>
      </w:pPr>
      <w:r w:rsidRPr="007F6F71">
        <w:t>Existem algumas Plataformas (</w:t>
      </w:r>
      <w:r w:rsidRPr="007E2E65">
        <w:rPr>
          <w:i/>
        </w:rPr>
        <w:t>PaaS</w:t>
      </w:r>
      <w:r w:rsidRPr="007F6F71">
        <w:t>) para gerenciamento de containers e serviços nos ambientes (</w:t>
      </w:r>
      <w:r w:rsidRPr="007E2E65">
        <w:rPr>
          <w:i/>
        </w:rPr>
        <w:t>QA, STAGING e PROD</w:t>
      </w:r>
      <w:r w:rsidRPr="007F6F71">
        <w:t>).</w:t>
      </w:r>
    </w:p>
    <w:p w14:paraId="1F9DE53E" w14:textId="77777777" w:rsidR="003E3881" w:rsidRPr="007F6F71" w:rsidRDefault="003E3881" w:rsidP="00595626">
      <w:pPr>
        <w:spacing w:line="360" w:lineRule="auto"/>
        <w:ind w:firstLine="708"/>
        <w:jc w:val="both"/>
        <w:rPr>
          <w:lang w:eastAsia="x-none"/>
        </w:rPr>
      </w:pPr>
      <w:r w:rsidRPr="007F6F71">
        <w:rPr>
          <w:lang w:eastAsia="x-none"/>
        </w:rPr>
        <w:t>Essas plataformas tem a finalidade de melhorar o condicionamento de containers, de forma visual e prática, para que seja abstraída a complexidade de gerenciamento e que não seja necessários conhecimentos de comandos, e entre outras finalidades.</w:t>
      </w:r>
    </w:p>
    <w:p w14:paraId="07702FE7" w14:textId="77777777" w:rsidR="003E3881" w:rsidRPr="007F6F71" w:rsidRDefault="003E3881" w:rsidP="00595626">
      <w:pPr>
        <w:spacing w:line="360" w:lineRule="auto"/>
        <w:ind w:firstLine="708"/>
        <w:jc w:val="both"/>
        <w:rPr>
          <w:lang w:eastAsia="x-none"/>
        </w:rPr>
      </w:pPr>
      <w:r w:rsidRPr="007F6F71">
        <w:rPr>
          <w:lang w:eastAsia="x-none"/>
        </w:rPr>
        <w:t xml:space="preserve">Dentre estas plataformas se destacam algumas, como: </w:t>
      </w:r>
      <w:proofErr w:type="spellStart"/>
      <w:r w:rsidRPr="007F6F71">
        <w:rPr>
          <w:lang w:eastAsia="x-none"/>
        </w:rPr>
        <w:t>Tsuru</w:t>
      </w:r>
      <w:proofErr w:type="spellEnd"/>
      <w:r w:rsidRPr="007F6F71">
        <w:rPr>
          <w:lang w:eastAsia="x-none"/>
        </w:rPr>
        <w:t xml:space="preserve">, Kubernet é </w:t>
      </w:r>
      <w:proofErr w:type="spellStart"/>
      <w:r w:rsidRPr="007F6F71">
        <w:rPr>
          <w:lang w:eastAsia="x-none"/>
        </w:rPr>
        <w:t>Vagran</w:t>
      </w:r>
      <w:proofErr w:type="spellEnd"/>
      <w:r w:rsidRPr="007F6F71">
        <w:rPr>
          <w:lang w:eastAsia="x-none"/>
        </w:rPr>
        <w:t>.</w:t>
      </w:r>
    </w:p>
    <w:p w14:paraId="75EA631E" w14:textId="77777777" w:rsidR="003E3881" w:rsidRPr="007F6F71" w:rsidRDefault="003E3881" w:rsidP="00595626">
      <w:pPr>
        <w:spacing w:line="360" w:lineRule="auto"/>
        <w:ind w:firstLine="708"/>
        <w:jc w:val="both"/>
        <w:rPr>
          <w:lang w:eastAsia="x-none"/>
        </w:rPr>
      </w:pPr>
      <w:r w:rsidRPr="007F6F71">
        <w:rPr>
          <w:lang w:eastAsia="x-none"/>
        </w:rPr>
        <w:t>Essas plataformas além de melhorarem o gerenciamento, provisionamento e condicionamento dos containers elas melhoram o acesso ao conhecimento e a popularização do tema; pois possibilitam que pessoas com poucos conhecimentos, profundos sobre certas áreas, possam verificar/monitorar um ambiente com serviços por container.</w:t>
      </w:r>
    </w:p>
    <w:p w14:paraId="3BE96A90" w14:textId="77777777" w:rsidR="003E3881" w:rsidRPr="007F6F71" w:rsidRDefault="003E3881" w:rsidP="00595626">
      <w:pPr>
        <w:spacing w:line="360" w:lineRule="auto"/>
        <w:ind w:firstLine="708"/>
        <w:jc w:val="both"/>
        <w:rPr>
          <w:lang w:eastAsia="x-none"/>
        </w:rPr>
      </w:pPr>
      <w:r w:rsidRPr="007F6F71">
        <w:rPr>
          <w:lang w:eastAsia="x-none"/>
        </w:rPr>
        <w:t xml:space="preserve">Um outro provedor/empresa que alavancou esse conhecimento sobre virtualização, foi a </w:t>
      </w:r>
      <w:proofErr w:type="spellStart"/>
      <w:r w:rsidRPr="007F6F71">
        <w:rPr>
          <w:lang w:eastAsia="x-none"/>
        </w:rPr>
        <w:t>Amazon</w:t>
      </w:r>
      <w:proofErr w:type="spellEnd"/>
      <w:r w:rsidRPr="007F6F71">
        <w:rPr>
          <w:lang w:eastAsia="x-none"/>
        </w:rPr>
        <w:t>, com seus serviços em AWS; os mesmos são segregados em agregação de serviços e monetização por usabilidade dos mesmos.</w:t>
      </w:r>
    </w:p>
    <w:p w14:paraId="04A9E91D" w14:textId="77777777" w:rsidR="003E3881" w:rsidRPr="007F6F71" w:rsidRDefault="003E3881" w:rsidP="00595626">
      <w:pPr>
        <w:spacing w:line="360" w:lineRule="auto"/>
        <w:ind w:firstLine="708"/>
        <w:jc w:val="both"/>
        <w:rPr>
          <w:lang w:eastAsia="x-none"/>
        </w:rPr>
      </w:pPr>
      <w:r w:rsidRPr="007F6F71">
        <w:rPr>
          <w:lang w:eastAsia="x-none"/>
        </w:rPr>
        <w:t xml:space="preserve">Algumas dessas </w:t>
      </w:r>
      <w:r w:rsidRPr="003A42BC">
        <w:rPr>
          <w:i/>
          <w:lang w:eastAsia="x-none"/>
        </w:rPr>
        <w:t>PaaS</w:t>
      </w:r>
      <w:r w:rsidRPr="007F6F71">
        <w:rPr>
          <w:lang w:eastAsia="x-none"/>
        </w:rPr>
        <w:t>, citadas possuem integração com a AWS.</w:t>
      </w:r>
    </w:p>
    <w:p w14:paraId="0560A600" w14:textId="77777777" w:rsidR="003E3881" w:rsidRPr="007F6F71" w:rsidRDefault="003E3881" w:rsidP="00595626">
      <w:pPr>
        <w:spacing w:line="360" w:lineRule="auto"/>
        <w:ind w:firstLine="708"/>
        <w:jc w:val="both"/>
        <w:rPr>
          <w:lang w:eastAsia="x-none"/>
        </w:rPr>
      </w:pPr>
      <w:r w:rsidRPr="007F6F71">
        <w:rPr>
          <w:lang w:eastAsia="x-none"/>
        </w:rPr>
        <w:t>Em meu estudo de caso não obtive muito contato com essas PaaS, todo o meu trabalho foi em cima da ferramenta nativa do Docker.</w:t>
      </w:r>
    </w:p>
    <w:p w14:paraId="67CD04C5" w14:textId="77777777" w:rsidR="003E3881" w:rsidRPr="007F6F71" w:rsidRDefault="003E3881" w:rsidP="00595626">
      <w:pPr>
        <w:spacing w:line="360" w:lineRule="auto"/>
        <w:ind w:firstLine="708"/>
        <w:jc w:val="both"/>
        <w:rPr>
          <w:lang w:eastAsia="x-none"/>
        </w:rPr>
      </w:pPr>
      <w:r w:rsidRPr="007F6F71">
        <w:rPr>
          <w:lang w:eastAsia="x-none"/>
        </w:rPr>
        <w:t>Porém fiz uma entrevista com o Coordenador de Produtos de Cloud da empresa de internet de um grande grupo de mídias brasileiro, da qual trabalho. Não obtive autorização para revelar o nome da empresa.</w:t>
      </w:r>
    </w:p>
    <w:p w14:paraId="3F3CF14D" w14:textId="58BB2398" w:rsidR="003E3881" w:rsidRPr="007F6F71" w:rsidRDefault="003E3881" w:rsidP="00595626">
      <w:pPr>
        <w:spacing w:line="360" w:lineRule="auto"/>
        <w:ind w:firstLine="708"/>
        <w:jc w:val="both"/>
        <w:rPr>
          <w:lang w:eastAsia="x-none"/>
        </w:rPr>
      </w:pPr>
      <w:r w:rsidRPr="007F6F71">
        <w:rPr>
          <w:lang w:eastAsia="x-none"/>
        </w:rPr>
        <w:t xml:space="preserve">O mesmo utiliza a </w:t>
      </w:r>
      <w:r w:rsidRPr="003A42BC">
        <w:rPr>
          <w:i/>
          <w:lang w:eastAsia="x-none"/>
        </w:rPr>
        <w:t>PaaS</w:t>
      </w:r>
      <w:r w:rsidRPr="007F6F71">
        <w:rPr>
          <w:lang w:eastAsia="x-none"/>
        </w:rPr>
        <w:t xml:space="preserve"> do </w:t>
      </w:r>
      <w:proofErr w:type="spellStart"/>
      <w:r w:rsidRPr="007F6F71">
        <w:rPr>
          <w:lang w:eastAsia="x-none"/>
        </w:rPr>
        <w:t>Tsuru</w:t>
      </w:r>
      <w:proofErr w:type="spellEnd"/>
      <w:r w:rsidRPr="007F6F71">
        <w:rPr>
          <w:lang w:eastAsia="x-none"/>
        </w:rPr>
        <w:t xml:space="preserve">, em infra própria; porém fazem deploy em </w:t>
      </w:r>
      <w:proofErr w:type="spellStart"/>
      <w:r w:rsidRPr="007F6F71">
        <w:rPr>
          <w:lang w:eastAsia="x-none"/>
        </w:rPr>
        <w:t>cloud</w:t>
      </w:r>
      <w:proofErr w:type="spellEnd"/>
      <w:r w:rsidRPr="007F6F71">
        <w:rPr>
          <w:lang w:eastAsia="x-none"/>
        </w:rPr>
        <w:t xml:space="preserve"> com o </w:t>
      </w:r>
      <w:proofErr w:type="spellStart"/>
      <w:r w:rsidRPr="007F6F71">
        <w:rPr>
          <w:lang w:eastAsia="x-none"/>
        </w:rPr>
        <w:t>Kebernets</w:t>
      </w:r>
      <w:proofErr w:type="spellEnd"/>
      <w:r w:rsidRPr="007F6F71">
        <w:rPr>
          <w:lang w:eastAsia="x-none"/>
        </w:rPr>
        <w:t xml:space="preserve"> e na AWS; fazem deploys de testes para assegurar que o serviço está disponível de redes externas e apontam para a própria infraestrutura.</w:t>
      </w:r>
    </w:p>
    <w:p w14:paraId="2001FADB" w14:textId="77777777" w:rsidR="003E3881" w:rsidRPr="007F6F71" w:rsidRDefault="003E3881" w:rsidP="00595626">
      <w:pPr>
        <w:spacing w:line="360" w:lineRule="auto"/>
        <w:ind w:firstLine="708"/>
        <w:jc w:val="both"/>
        <w:rPr>
          <w:lang w:eastAsia="x-none"/>
        </w:rPr>
      </w:pPr>
      <w:r w:rsidRPr="007F6F71">
        <w:rPr>
          <w:lang w:eastAsia="x-none"/>
        </w:rPr>
        <w:t xml:space="preserve">O mesmo me informou que utilizam arquivos de configuração no </w:t>
      </w:r>
      <w:proofErr w:type="spellStart"/>
      <w:r w:rsidRPr="007F6F71">
        <w:rPr>
          <w:lang w:eastAsia="x-none"/>
        </w:rPr>
        <w:t>Kubernets</w:t>
      </w:r>
      <w:proofErr w:type="spellEnd"/>
      <w:r w:rsidRPr="007F6F71">
        <w:rPr>
          <w:lang w:eastAsia="x-none"/>
        </w:rPr>
        <w:t xml:space="preserve"> com a mesma finalidade do Docker-compose e com integração com CI, fazendo orquestração dos serviços e utilizando o conceito de Blue Green.</w:t>
      </w:r>
    </w:p>
    <w:p w14:paraId="07015BE9" w14:textId="77777777" w:rsidR="003E3881" w:rsidRPr="007F6F71" w:rsidRDefault="003E3881" w:rsidP="00595626">
      <w:pPr>
        <w:spacing w:line="360" w:lineRule="auto"/>
        <w:ind w:firstLine="708"/>
        <w:jc w:val="both"/>
        <w:rPr>
          <w:lang w:eastAsia="x-none"/>
        </w:rPr>
      </w:pPr>
      <w:r w:rsidRPr="007F6F71">
        <w:rPr>
          <w:lang w:eastAsia="x-none"/>
        </w:rPr>
        <w:t xml:space="preserve">Este conceito de Blue Green é muito usual para deploys em containers, pois há a possibilidade de ter duas versões da aplicação em produção ao mesmo tempo, ou como me foi explicado nesta entrevista, no arquivo do </w:t>
      </w:r>
      <w:proofErr w:type="spellStart"/>
      <w:r w:rsidRPr="007F6F71">
        <w:rPr>
          <w:lang w:eastAsia="x-none"/>
        </w:rPr>
        <w:t>Kubernets</w:t>
      </w:r>
      <w:proofErr w:type="spellEnd"/>
      <w:r w:rsidRPr="007F6F71">
        <w:rPr>
          <w:lang w:eastAsia="x-none"/>
        </w:rPr>
        <w:t xml:space="preserve"> há a possibilidade de ser configurado um tempo de permanência (tempo de vida) do container antigo da aplicação, o mesmo </w:t>
      </w:r>
      <w:proofErr w:type="spellStart"/>
      <w:r w:rsidRPr="007F6F71">
        <w:rPr>
          <w:lang w:eastAsia="x-none"/>
        </w:rPr>
        <w:t>pára</w:t>
      </w:r>
      <w:proofErr w:type="spellEnd"/>
      <w:r w:rsidRPr="007F6F71">
        <w:rPr>
          <w:lang w:eastAsia="x-none"/>
        </w:rPr>
        <w:t xml:space="preserve"> de receber requisições e o outro container com o deploy atual da aplicação é iniciado, podendo ou não haver down time da aplicação.  </w:t>
      </w:r>
    </w:p>
    <w:p w14:paraId="6FBB6AD5" w14:textId="555928D6" w:rsidR="003E3881" w:rsidRPr="007F6F71" w:rsidRDefault="003E3881" w:rsidP="0035429F">
      <w:pPr>
        <w:spacing w:line="360" w:lineRule="auto"/>
        <w:rPr>
          <w:lang w:val="x-none" w:eastAsia="x-none"/>
        </w:rPr>
      </w:pPr>
      <w:r w:rsidRPr="007F6F71">
        <w:rPr>
          <w:lang w:eastAsia="x-none"/>
        </w:rPr>
        <w:t xml:space="preserve">  </w:t>
      </w:r>
      <w:r w:rsidRPr="007F6F71">
        <w:br w:type="page"/>
      </w:r>
    </w:p>
    <w:p w14:paraId="03FE53F6" w14:textId="6DA50174" w:rsidR="003E3881" w:rsidRPr="00E66172" w:rsidRDefault="005B3C88" w:rsidP="00AF34EE">
      <w:pPr>
        <w:pStyle w:val="Ttulo11"/>
      </w:pPr>
      <w:bookmarkStart w:id="199" w:name="_Toc499555703"/>
      <w:r>
        <w:lastRenderedPageBreak/>
        <w:t xml:space="preserve">8 </w:t>
      </w:r>
      <w:r w:rsidR="003E3881" w:rsidRPr="005B0731">
        <w:t>ESTUDO DE CASO</w:t>
      </w:r>
      <w:bookmarkEnd w:id="199"/>
    </w:p>
    <w:p w14:paraId="4EE7AB1B" w14:textId="64EC0E69" w:rsidR="003E3881" w:rsidRPr="007F6F71" w:rsidRDefault="0040671E" w:rsidP="00AE4010">
      <w:pPr>
        <w:pStyle w:val="Ttulo21"/>
        <w:jc w:val="left"/>
      </w:pPr>
      <w:bookmarkStart w:id="200" w:name="_Toc499555704"/>
      <w:r>
        <w:t>8</w:t>
      </w:r>
      <w:r w:rsidR="003E3881" w:rsidRPr="007F6F71">
        <w:t>.1 OBJETIVO</w:t>
      </w:r>
      <w:bookmarkEnd w:id="200"/>
    </w:p>
    <w:p w14:paraId="289C0121" w14:textId="77777777" w:rsidR="003E3881" w:rsidRPr="007F6F71" w:rsidRDefault="003E3881" w:rsidP="0035429F">
      <w:pPr>
        <w:pStyle w:val="PSDS-CorpodeTexto"/>
        <w:spacing w:line="360" w:lineRule="auto"/>
        <w:ind w:firstLine="0"/>
        <w:rPr>
          <w:sz w:val="24"/>
          <w:szCs w:val="24"/>
        </w:rPr>
      </w:pPr>
    </w:p>
    <w:p w14:paraId="03E40C0F" w14:textId="77777777" w:rsidR="003E3881" w:rsidRPr="007F6F71" w:rsidRDefault="003E3881" w:rsidP="00DD7E86">
      <w:pPr>
        <w:pStyle w:val="PSDS-CorpodeTexto"/>
        <w:spacing w:before="60" w:line="360" w:lineRule="auto"/>
        <w:rPr>
          <w:sz w:val="24"/>
          <w:szCs w:val="24"/>
        </w:rPr>
      </w:pPr>
      <w:r w:rsidRPr="007F6F71">
        <w:rPr>
          <w:sz w:val="24"/>
          <w:szCs w:val="24"/>
        </w:rPr>
        <w:t>O propósito deste documento é coletar, analisar e definir as necessidades de alto-nível e características do sistema, focando nas potencialidades requeridas pelos afetados e usuários-alvo, e como estes requisitos foram abordados no projeto de desenvolvimento do sistema.</w:t>
      </w:r>
    </w:p>
    <w:p w14:paraId="5EAF5059" w14:textId="77777777" w:rsidR="003E3881" w:rsidRPr="007F6F71" w:rsidRDefault="003E3881" w:rsidP="00595626">
      <w:pPr>
        <w:pStyle w:val="PSDS-CorpodeTexto"/>
        <w:spacing w:before="60" w:line="360" w:lineRule="auto"/>
        <w:rPr>
          <w:sz w:val="24"/>
          <w:szCs w:val="24"/>
        </w:rPr>
      </w:pPr>
      <w:r w:rsidRPr="007F6F71">
        <w:rPr>
          <w:sz w:val="24"/>
          <w:szCs w:val="24"/>
        </w:rPr>
        <w:t>A visão do sistema documenta o ambiente geral de processos desenvolvidos para o sistema, fornecendo a todos os envolvidos uma descrição compreensível deste e suas macro funcionalidades.</w:t>
      </w:r>
    </w:p>
    <w:p w14:paraId="06AA4951" w14:textId="77777777" w:rsidR="003E3881" w:rsidRPr="007F6F71" w:rsidRDefault="003E3881" w:rsidP="00595626">
      <w:pPr>
        <w:pStyle w:val="PSDS-CorpodeTexto"/>
        <w:spacing w:before="60" w:line="360" w:lineRule="auto"/>
        <w:rPr>
          <w:sz w:val="24"/>
          <w:szCs w:val="24"/>
        </w:rPr>
      </w:pPr>
      <w:r w:rsidRPr="007F6F71">
        <w:rPr>
          <w:sz w:val="24"/>
          <w:szCs w:val="24"/>
        </w:rPr>
        <w:t xml:space="preserve">O Documento de Visão de Projeto de Sistema documenta as necessidades e funcionalidades do sistema que estarão sendo atendidas no projeto de software. </w:t>
      </w:r>
    </w:p>
    <w:p w14:paraId="4DCB59E1" w14:textId="77777777" w:rsidR="003E3881" w:rsidRPr="007F6F71" w:rsidRDefault="003E3881" w:rsidP="0035429F">
      <w:pPr>
        <w:pStyle w:val="PSDS-CorpodeTexto"/>
        <w:spacing w:line="360" w:lineRule="auto"/>
        <w:ind w:firstLine="0"/>
        <w:rPr>
          <w:sz w:val="24"/>
          <w:szCs w:val="24"/>
        </w:rPr>
      </w:pPr>
    </w:p>
    <w:p w14:paraId="0D43E216" w14:textId="3777BC4A" w:rsidR="003E3881" w:rsidRPr="007F6F71" w:rsidRDefault="00647209" w:rsidP="00AE4010">
      <w:pPr>
        <w:pStyle w:val="Ttulo21"/>
        <w:jc w:val="left"/>
      </w:pPr>
      <w:bookmarkStart w:id="201" w:name="_Toc499555705"/>
      <w:r>
        <w:t>8</w:t>
      </w:r>
      <w:r w:rsidR="003E3881" w:rsidRPr="007F6F71">
        <w:t>.2 CENÁRIO ATUAL</w:t>
      </w:r>
      <w:bookmarkEnd w:id="201"/>
    </w:p>
    <w:p w14:paraId="00451534" w14:textId="77777777" w:rsidR="003E3881" w:rsidRPr="007F6F71" w:rsidRDefault="003E3881" w:rsidP="0035429F">
      <w:pPr>
        <w:pStyle w:val="PSDS-MarcadoresNivel1"/>
        <w:spacing w:line="360" w:lineRule="auto"/>
        <w:ind w:firstLine="0"/>
        <w:rPr>
          <w:sz w:val="24"/>
          <w:szCs w:val="24"/>
        </w:rPr>
      </w:pPr>
      <w:r w:rsidRPr="007F6F71">
        <w:rPr>
          <w:sz w:val="24"/>
          <w:szCs w:val="24"/>
        </w:rPr>
        <w:tab/>
        <w:t xml:space="preserve">Para a demonstração da aplicabilidade da tecnologia de container utilizando a plataforma Open-Source do Docker, </w:t>
      </w:r>
    </w:p>
    <w:p w14:paraId="754B09A2" w14:textId="77777777" w:rsidR="003E3881" w:rsidRPr="007F6F71" w:rsidRDefault="003E3881" w:rsidP="0035429F">
      <w:pPr>
        <w:pStyle w:val="PSDS-MarcadoresNivel1"/>
        <w:spacing w:line="360" w:lineRule="auto"/>
        <w:rPr>
          <w:sz w:val="24"/>
          <w:szCs w:val="24"/>
        </w:rPr>
      </w:pPr>
      <w:r w:rsidRPr="007F6F71">
        <w:rPr>
          <w:sz w:val="24"/>
          <w:szCs w:val="24"/>
        </w:rPr>
        <w:t>Foi desenvolvido e alterado este crawler de internet, para que o mesmo possa utilizar a tecnologia de container com serviços associados.</w:t>
      </w:r>
    </w:p>
    <w:p w14:paraId="5ABD9053" w14:textId="77777777" w:rsidR="003E3881" w:rsidRPr="007F6F71" w:rsidRDefault="003E3881" w:rsidP="0035429F">
      <w:pPr>
        <w:pStyle w:val="PSDS-MarcadoresNivel1"/>
        <w:spacing w:line="360" w:lineRule="auto"/>
        <w:rPr>
          <w:sz w:val="24"/>
          <w:szCs w:val="24"/>
        </w:rPr>
      </w:pPr>
      <w:r w:rsidRPr="007F6F71">
        <w:rPr>
          <w:sz w:val="24"/>
          <w:szCs w:val="24"/>
        </w:rPr>
        <w:t>Cada container é um serviço diferente e específico que provê serviços a outros serviços.</w:t>
      </w:r>
    </w:p>
    <w:p w14:paraId="3556ADC6" w14:textId="77777777" w:rsidR="003E3881" w:rsidRPr="007F6F71" w:rsidRDefault="003E3881" w:rsidP="0035429F">
      <w:pPr>
        <w:pStyle w:val="PSDS-MarcadoresNivel1"/>
        <w:spacing w:line="360" w:lineRule="auto"/>
        <w:rPr>
          <w:sz w:val="24"/>
          <w:szCs w:val="24"/>
        </w:rPr>
      </w:pPr>
      <w:r w:rsidRPr="007F6F71">
        <w:rPr>
          <w:sz w:val="24"/>
          <w:szCs w:val="24"/>
        </w:rPr>
        <w:t>Este sistema utiliza do conceito de produtos chaves e tags, palavras associadas para que possam ser buscadas no Google, o produto e a tags associada ao mesmo.</w:t>
      </w:r>
    </w:p>
    <w:p w14:paraId="595554CD" w14:textId="77777777" w:rsidR="003E3881" w:rsidRPr="007F6F71" w:rsidRDefault="003E3881" w:rsidP="0035429F">
      <w:pPr>
        <w:pStyle w:val="PSDS-CorpodeTexto"/>
        <w:spacing w:before="60" w:line="360" w:lineRule="auto"/>
        <w:ind w:firstLine="567"/>
        <w:rPr>
          <w:sz w:val="24"/>
          <w:szCs w:val="24"/>
        </w:rPr>
      </w:pPr>
    </w:p>
    <w:p w14:paraId="39A32E70" w14:textId="68FDC3D4" w:rsidR="003E3881" w:rsidRPr="007F6F71" w:rsidRDefault="00106F2A" w:rsidP="0035429F">
      <w:pPr>
        <w:pStyle w:val="Ttulo21"/>
        <w:jc w:val="left"/>
      </w:pPr>
      <w:bookmarkStart w:id="202" w:name="_Toc499555706"/>
      <w:r>
        <w:t>8</w:t>
      </w:r>
      <w:r w:rsidR="003E3881" w:rsidRPr="007F6F71">
        <w:t>.3 DESCRIÇÃO DO PROJETO</w:t>
      </w:r>
      <w:bookmarkEnd w:id="202"/>
    </w:p>
    <w:p w14:paraId="44396317" w14:textId="77777777" w:rsidR="003E3881" w:rsidRPr="007F6F71" w:rsidRDefault="003E3881" w:rsidP="00E320FA">
      <w:pPr>
        <w:pStyle w:val="PSDS-CorpodeTexto"/>
        <w:spacing w:before="60" w:line="360" w:lineRule="auto"/>
        <w:rPr>
          <w:sz w:val="24"/>
          <w:szCs w:val="24"/>
        </w:rPr>
      </w:pPr>
      <w:r w:rsidRPr="007F6F71">
        <w:rPr>
          <w:sz w:val="24"/>
          <w:szCs w:val="24"/>
        </w:rPr>
        <w:t>O sistema irá permitir que qualquer usuário válido, cadastre uma tag e um produto. Os produtos serão pesquisados no Google repassando as tags informadas. O Sistema dará a possibilidade de fazer a associação de tags e produtos. Existe a possibilidade de ver dados da consulta na tela de consultas.</w:t>
      </w:r>
    </w:p>
    <w:p w14:paraId="689B527A" w14:textId="77777777" w:rsidR="003E3881" w:rsidRPr="007F6F71" w:rsidRDefault="003E3881" w:rsidP="00595626">
      <w:pPr>
        <w:pStyle w:val="PSDS-CorpodeTexto"/>
        <w:spacing w:before="60" w:line="360" w:lineRule="auto"/>
        <w:ind w:firstLine="708"/>
        <w:rPr>
          <w:sz w:val="24"/>
          <w:szCs w:val="24"/>
        </w:rPr>
      </w:pPr>
      <w:r w:rsidRPr="007F6F71">
        <w:rPr>
          <w:sz w:val="24"/>
          <w:szCs w:val="24"/>
        </w:rPr>
        <w:t>Este sistema de buscas (crawler) tem como finalidade fazer buscas no Google, sobre determinados produtos (palavras), e suas tags (atributos) associados.</w:t>
      </w:r>
    </w:p>
    <w:p w14:paraId="29B80C75" w14:textId="77777777" w:rsidR="003E3881" w:rsidRPr="007F6F71" w:rsidRDefault="003E3881" w:rsidP="00595626">
      <w:pPr>
        <w:pStyle w:val="PSDS-CorpodeTexto"/>
        <w:spacing w:before="60" w:line="360" w:lineRule="auto"/>
        <w:ind w:firstLine="708"/>
        <w:rPr>
          <w:sz w:val="24"/>
          <w:szCs w:val="24"/>
        </w:rPr>
      </w:pPr>
      <w:r w:rsidRPr="007F6F71">
        <w:rPr>
          <w:sz w:val="24"/>
          <w:szCs w:val="24"/>
        </w:rPr>
        <w:t>O mesmo foi criado sobre o paradigma de programação por serviço, utilizando containers do Docker, sendo quarto (4) containers de serviço:</w:t>
      </w:r>
    </w:p>
    <w:p w14:paraId="14C29AD4" w14:textId="77777777" w:rsidR="003E3881" w:rsidRPr="007F6F71" w:rsidRDefault="003E3881" w:rsidP="00595626">
      <w:pPr>
        <w:pStyle w:val="PargrafodaLista"/>
        <w:numPr>
          <w:ilvl w:val="0"/>
          <w:numId w:val="26"/>
        </w:numPr>
        <w:rPr>
          <w:rFonts w:cs="Times New Roman"/>
          <w:sz w:val="24"/>
        </w:rPr>
      </w:pPr>
      <w:r w:rsidRPr="007F6F71">
        <w:rPr>
          <w:rFonts w:cs="Times New Roman"/>
          <w:sz w:val="24"/>
        </w:rPr>
        <w:lastRenderedPageBreak/>
        <w:t>Data base: Serviço de Banco de Dados em MySQL. Sendo o Banco de Dados permanente para a aplicação</w:t>
      </w:r>
    </w:p>
    <w:p w14:paraId="08BA84F2" w14:textId="77777777" w:rsidR="003E3881" w:rsidRPr="007F6F71" w:rsidRDefault="003E3881" w:rsidP="00595626">
      <w:pPr>
        <w:pStyle w:val="PargrafodaLista"/>
        <w:numPr>
          <w:ilvl w:val="0"/>
          <w:numId w:val="26"/>
        </w:numPr>
        <w:rPr>
          <w:rFonts w:cs="Times New Roman"/>
          <w:sz w:val="24"/>
        </w:rPr>
      </w:pPr>
      <w:r w:rsidRPr="007F6F71">
        <w:rPr>
          <w:rFonts w:cs="Times New Roman"/>
          <w:sz w:val="24"/>
        </w:rPr>
        <w:t>Redis: Serviço de Banco de Dados no Redis-Server. Sendo o Banco de Dados volátil da aplicação, utilizado para armazenar as buscas.</w:t>
      </w:r>
    </w:p>
    <w:p w14:paraId="768AE7CA" w14:textId="77777777" w:rsidR="003E3881" w:rsidRPr="007F6F71" w:rsidRDefault="003E3881" w:rsidP="00595626">
      <w:pPr>
        <w:pStyle w:val="PargrafodaLista"/>
        <w:numPr>
          <w:ilvl w:val="0"/>
          <w:numId w:val="26"/>
        </w:numPr>
        <w:rPr>
          <w:rFonts w:cs="Times New Roman"/>
          <w:sz w:val="24"/>
        </w:rPr>
      </w:pPr>
      <w:proofErr w:type="spellStart"/>
      <w:r w:rsidRPr="007F6F71">
        <w:rPr>
          <w:rFonts w:cs="Times New Roman"/>
          <w:sz w:val="24"/>
        </w:rPr>
        <w:t>Sidekiq</w:t>
      </w:r>
      <w:proofErr w:type="spellEnd"/>
      <w:r w:rsidRPr="007F6F71">
        <w:rPr>
          <w:rFonts w:cs="Times New Roman"/>
          <w:sz w:val="24"/>
        </w:rPr>
        <w:t>: Serviço enfileiramento de tarefas, da qual é utilizado para poder fazer as buscas na web.</w:t>
      </w:r>
    </w:p>
    <w:p w14:paraId="49EB3335" w14:textId="77777777" w:rsidR="003E3881" w:rsidRPr="007F6F71" w:rsidRDefault="003E3881" w:rsidP="00595626">
      <w:pPr>
        <w:pStyle w:val="PSDS-CorpodeTexto"/>
        <w:numPr>
          <w:ilvl w:val="0"/>
          <w:numId w:val="26"/>
        </w:numPr>
        <w:spacing w:before="60" w:line="360" w:lineRule="auto"/>
        <w:rPr>
          <w:sz w:val="24"/>
          <w:szCs w:val="24"/>
        </w:rPr>
      </w:pPr>
      <w:proofErr w:type="spellStart"/>
      <w:r w:rsidRPr="007F6F71">
        <w:rPr>
          <w:sz w:val="24"/>
          <w:szCs w:val="24"/>
        </w:rPr>
        <w:t>Phalanx</w:t>
      </w:r>
      <w:proofErr w:type="spellEnd"/>
      <w:r w:rsidRPr="007F6F71">
        <w:rPr>
          <w:sz w:val="24"/>
          <w:szCs w:val="24"/>
        </w:rPr>
        <w:t>: Aplicação em Ruby, da qual é responsável por fazer as buscas na web</w:t>
      </w:r>
    </w:p>
    <w:p w14:paraId="5F1857C9" w14:textId="77777777" w:rsidR="003E3881" w:rsidRPr="007F6F71" w:rsidRDefault="003E3881" w:rsidP="00595626">
      <w:pPr>
        <w:pStyle w:val="PSDS-CorpodeTexto"/>
        <w:spacing w:before="60" w:line="360" w:lineRule="auto"/>
        <w:ind w:firstLine="567"/>
        <w:rPr>
          <w:sz w:val="24"/>
          <w:szCs w:val="24"/>
        </w:rPr>
      </w:pPr>
      <w:r w:rsidRPr="007F6F71">
        <w:rPr>
          <w:sz w:val="24"/>
          <w:szCs w:val="24"/>
        </w:rPr>
        <w:t>Há a possibilidade de excluir tags e produtos já cadastrados, pois ambos ficam em histórico em banco de dados.</w:t>
      </w:r>
    </w:p>
    <w:p w14:paraId="43ECAA90" w14:textId="77777777" w:rsidR="003E3881" w:rsidRPr="007F6F71" w:rsidRDefault="003E3881" w:rsidP="00595626">
      <w:pPr>
        <w:pStyle w:val="PSDS-CorpodeTexto"/>
        <w:spacing w:before="60" w:line="360" w:lineRule="auto"/>
        <w:ind w:firstLine="708"/>
        <w:rPr>
          <w:sz w:val="24"/>
          <w:szCs w:val="24"/>
        </w:rPr>
      </w:pPr>
      <w:r w:rsidRPr="007F6F71">
        <w:rPr>
          <w:sz w:val="24"/>
          <w:szCs w:val="24"/>
        </w:rPr>
        <w:t>O Sistema poderá exportar dados técnicos das consultas para três formatos, escolhidos pelo usuário.</w:t>
      </w:r>
    </w:p>
    <w:p w14:paraId="69582968" w14:textId="77777777" w:rsidR="003E3881" w:rsidRPr="007F6F71" w:rsidRDefault="003E3881" w:rsidP="00595626">
      <w:pPr>
        <w:pStyle w:val="PSDS-CorpodeTexto"/>
        <w:spacing w:before="60" w:line="360" w:lineRule="auto"/>
        <w:ind w:firstLine="708"/>
        <w:rPr>
          <w:sz w:val="24"/>
          <w:szCs w:val="24"/>
        </w:rPr>
      </w:pPr>
      <w:r w:rsidRPr="007F6F71">
        <w:rPr>
          <w:sz w:val="24"/>
          <w:szCs w:val="24"/>
        </w:rPr>
        <w:t>O Sistema já possui uma base de dados inicial cadastrada, com algumas tags e produtos iniciais, para a sua execução.</w:t>
      </w:r>
    </w:p>
    <w:p w14:paraId="7639657A" w14:textId="77777777" w:rsidR="003E3881" w:rsidRPr="007F6F71" w:rsidRDefault="003E3881" w:rsidP="00403202">
      <w:pPr>
        <w:pStyle w:val="PSDS-CorpodeTexto"/>
        <w:spacing w:line="360" w:lineRule="auto"/>
        <w:ind w:firstLine="0"/>
        <w:rPr>
          <w:sz w:val="24"/>
          <w:szCs w:val="24"/>
        </w:rPr>
      </w:pPr>
    </w:p>
    <w:p w14:paraId="12F6EC57" w14:textId="1F14FFE7" w:rsidR="003E3881" w:rsidRPr="007F6F71" w:rsidRDefault="00E0265D" w:rsidP="0012399F">
      <w:pPr>
        <w:pStyle w:val="Ttulo21"/>
        <w:ind w:firstLine="708"/>
        <w:jc w:val="both"/>
      </w:pPr>
      <w:bookmarkStart w:id="203" w:name="_Toc499555707"/>
      <w:r>
        <w:t>8</w:t>
      </w:r>
      <w:r w:rsidR="003E3881" w:rsidRPr="007F6F71">
        <w:t>.4 ENVOLVIMENTO</w:t>
      </w:r>
      <w:bookmarkEnd w:id="203"/>
    </w:p>
    <w:p w14:paraId="25D57231" w14:textId="4ECAE693" w:rsidR="003E3881" w:rsidRPr="007F6F71" w:rsidRDefault="003E3881" w:rsidP="00403202">
      <w:pPr>
        <w:pStyle w:val="PSDS-CorpodeTexto"/>
        <w:spacing w:line="360" w:lineRule="auto"/>
        <w:ind w:firstLine="0"/>
        <w:rPr>
          <w:sz w:val="24"/>
          <w:szCs w:val="24"/>
        </w:rPr>
      </w:pPr>
    </w:p>
    <w:p w14:paraId="088A7834" w14:textId="42B7AAC3" w:rsidR="003E3881" w:rsidRPr="0012399F" w:rsidRDefault="00252A42" w:rsidP="0012399F">
      <w:pPr>
        <w:pStyle w:val="Ttulo3"/>
        <w:spacing w:line="360" w:lineRule="auto"/>
        <w:ind w:firstLine="708"/>
        <w:jc w:val="both"/>
        <w:rPr>
          <w:rFonts w:ascii="Times New Roman" w:hAnsi="Times New Roman"/>
          <w:b/>
          <w:sz w:val="26"/>
          <w:szCs w:val="26"/>
        </w:rPr>
      </w:pPr>
      <w:bookmarkStart w:id="204" w:name="_Toc499555708"/>
      <w:r>
        <w:rPr>
          <w:rFonts w:ascii="Times New Roman" w:hAnsi="Times New Roman"/>
          <w:b/>
          <w:sz w:val="26"/>
          <w:szCs w:val="26"/>
        </w:rPr>
        <w:t>8</w:t>
      </w:r>
      <w:r w:rsidR="003E3881" w:rsidRPr="0012399F">
        <w:rPr>
          <w:rFonts w:ascii="Times New Roman" w:hAnsi="Times New Roman"/>
          <w:b/>
          <w:sz w:val="26"/>
          <w:szCs w:val="26"/>
        </w:rPr>
        <w:t>.4.1. Abrangência</w:t>
      </w:r>
      <w:bookmarkEnd w:id="204"/>
    </w:p>
    <w:p w14:paraId="4332116C" w14:textId="77777777" w:rsidR="003E3881" w:rsidRPr="007F6F71" w:rsidRDefault="003E3881" w:rsidP="00403202">
      <w:pPr>
        <w:pStyle w:val="PSDS-CorpodeTexto"/>
        <w:spacing w:before="60" w:line="360" w:lineRule="auto"/>
        <w:ind w:firstLine="708"/>
        <w:rPr>
          <w:sz w:val="24"/>
          <w:szCs w:val="24"/>
        </w:rPr>
      </w:pPr>
      <w:r w:rsidRPr="007F6F71">
        <w:rPr>
          <w:sz w:val="24"/>
          <w:szCs w:val="24"/>
        </w:rPr>
        <w:t>O sistema é desenvolvido para poder rodar em duas arquiteturas distintas X64 e ARM, sendo um sistema Web pensado para poder fazer pesquisas na web e tags e produtos cadastrados.</w:t>
      </w:r>
    </w:p>
    <w:p w14:paraId="72D32E5A" w14:textId="77777777" w:rsidR="003E3881" w:rsidRPr="007F6F71" w:rsidRDefault="003E3881" w:rsidP="00AE4010">
      <w:pPr>
        <w:pStyle w:val="PSDS-CorpodeTexto"/>
        <w:spacing w:before="60" w:line="360" w:lineRule="auto"/>
        <w:ind w:firstLine="708"/>
        <w:rPr>
          <w:sz w:val="24"/>
          <w:szCs w:val="24"/>
        </w:rPr>
      </w:pPr>
      <w:r w:rsidRPr="007F6F71">
        <w:rPr>
          <w:sz w:val="24"/>
          <w:szCs w:val="24"/>
        </w:rPr>
        <w:t xml:space="preserve">Possui abrangência para o cluster de </w:t>
      </w:r>
      <w:proofErr w:type="spellStart"/>
      <w:r w:rsidRPr="007F6F71">
        <w:rPr>
          <w:sz w:val="24"/>
          <w:szCs w:val="24"/>
        </w:rPr>
        <w:t>Raspberry</w:t>
      </w:r>
      <w:proofErr w:type="spellEnd"/>
      <w:r w:rsidRPr="007F6F71">
        <w:rPr>
          <w:sz w:val="24"/>
          <w:szCs w:val="24"/>
        </w:rPr>
        <w:t xml:space="preserve"> </w:t>
      </w:r>
      <w:proofErr w:type="spellStart"/>
      <w:r w:rsidRPr="007F6F71">
        <w:rPr>
          <w:sz w:val="24"/>
          <w:szCs w:val="24"/>
        </w:rPr>
        <w:t>Pi</w:t>
      </w:r>
      <w:proofErr w:type="spellEnd"/>
      <w:r w:rsidRPr="007F6F71">
        <w:rPr>
          <w:sz w:val="24"/>
          <w:szCs w:val="24"/>
        </w:rPr>
        <w:t xml:space="preserve"> 3 que está rodando e qualquer computador de arquitetura X64, que fizer download do projeto.</w:t>
      </w:r>
    </w:p>
    <w:p w14:paraId="2AA635E5" w14:textId="77777777" w:rsidR="003E3881" w:rsidRPr="007F6F71" w:rsidRDefault="003E3881" w:rsidP="00AE4010">
      <w:pPr>
        <w:pStyle w:val="PSDS-CorpodeTexto"/>
        <w:spacing w:line="360" w:lineRule="auto"/>
        <w:ind w:firstLine="0"/>
        <w:rPr>
          <w:sz w:val="24"/>
          <w:szCs w:val="24"/>
        </w:rPr>
      </w:pPr>
    </w:p>
    <w:p w14:paraId="456E6E21" w14:textId="4A2A3A33" w:rsidR="003E3881" w:rsidRPr="007F6F71" w:rsidRDefault="00813549" w:rsidP="0012399F">
      <w:pPr>
        <w:pStyle w:val="Ttulo21"/>
        <w:ind w:firstLine="708"/>
        <w:jc w:val="both"/>
      </w:pPr>
      <w:bookmarkStart w:id="205" w:name="_Toc499555709"/>
      <w:r>
        <w:t>8</w:t>
      </w:r>
      <w:r w:rsidR="003E3881" w:rsidRPr="007F6F71">
        <w:t>.5 RESTRIÇÕES</w:t>
      </w:r>
      <w:bookmarkEnd w:id="205"/>
    </w:p>
    <w:p w14:paraId="3883BCF5" w14:textId="77777777" w:rsidR="003E3881" w:rsidRPr="007F6F71" w:rsidRDefault="003E3881" w:rsidP="00403202">
      <w:pPr>
        <w:pStyle w:val="PSDS-CorpodeTexto"/>
        <w:numPr>
          <w:ilvl w:val="0"/>
          <w:numId w:val="17"/>
        </w:numPr>
        <w:spacing w:line="360" w:lineRule="auto"/>
        <w:rPr>
          <w:sz w:val="24"/>
          <w:szCs w:val="24"/>
        </w:rPr>
      </w:pPr>
      <w:r w:rsidRPr="007F6F71">
        <w:rPr>
          <w:b/>
          <w:sz w:val="24"/>
          <w:szCs w:val="24"/>
        </w:rPr>
        <w:t>Funcionais/Negócio</w:t>
      </w:r>
      <w:r w:rsidRPr="007F6F71">
        <w:rPr>
          <w:sz w:val="24"/>
          <w:szCs w:val="24"/>
        </w:rPr>
        <w:t xml:space="preserve"> – O sistema deverá permitir a visualização de todas as buscas que já foram realizadas, podendo fazer filtros nas buscas.</w:t>
      </w:r>
    </w:p>
    <w:p w14:paraId="30F4DC18" w14:textId="77777777" w:rsidR="003E3881" w:rsidRPr="007F6F71" w:rsidRDefault="003E3881" w:rsidP="0035429F">
      <w:pPr>
        <w:pStyle w:val="PSDS-CorpodeTexto"/>
        <w:numPr>
          <w:ilvl w:val="0"/>
          <w:numId w:val="17"/>
        </w:numPr>
        <w:spacing w:line="360" w:lineRule="auto"/>
        <w:rPr>
          <w:sz w:val="24"/>
          <w:szCs w:val="24"/>
        </w:rPr>
      </w:pPr>
      <w:r w:rsidRPr="007F6F71">
        <w:rPr>
          <w:sz w:val="24"/>
          <w:szCs w:val="24"/>
        </w:rPr>
        <w:t>O sistema deverá permitir que outros usuários consigam ver as buscas geradas por outro usuário.</w:t>
      </w:r>
    </w:p>
    <w:p w14:paraId="3CAC5D6F" w14:textId="77777777" w:rsidR="003E3881" w:rsidRPr="007F6F71" w:rsidRDefault="003E3881" w:rsidP="0035429F">
      <w:pPr>
        <w:pStyle w:val="PSDS-CorpodeTexto"/>
        <w:numPr>
          <w:ilvl w:val="0"/>
          <w:numId w:val="17"/>
        </w:numPr>
        <w:spacing w:line="360" w:lineRule="auto"/>
        <w:rPr>
          <w:sz w:val="24"/>
          <w:szCs w:val="24"/>
        </w:rPr>
      </w:pPr>
      <w:r w:rsidRPr="007F6F71">
        <w:rPr>
          <w:sz w:val="24"/>
          <w:szCs w:val="24"/>
        </w:rPr>
        <w:t>O sistema não executará a consulta se não houver nenhuma tag associada ao produto.</w:t>
      </w:r>
    </w:p>
    <w:p w14:paraId="3B894790" w14:textId="77777777" w:rsidR="003E3881" w:rsidRPr="007F6F71" w:rsidRDefault="003E3881" w:rsidP="0035429F">
      <w:pPr>
        <w:pStyle w:val="PSDS-CorpodeTexto"/>
        <w:numPr>
          <w:ilvl w:val="0"/>
          <w:numId w:val="17"/>
        </w:numPr>
        <w:spacing w:line="360" w:lineRule="auto"/>
        <w:rPr>
          <w:b/>
          <w:sz w:val="24"/>
          <w:szCs w:val="24"/>
        </w:rPr>
      </w:pPr>
      <w:r w:rsidRPr="007F6F71">
        <w:rPr>
          <w:sz w:val="24"/>
          <w:szCs w:val="24"/>
        </w:rPr>
        <w:t>O sistema deverá permitir que seja possível a exportação das gerado várias versões de provas, de acordo com o escolhido pelo usuário.</w:t>
      </w:r>
    </w:p>
    <w:p w14:paraId="1C8B29CB" w14:textId="77777777" w:rsidR="003E3881" w:rsidRPr="007F6F71" w:rsidRDefault="003E3881" w:rsidP="0035429F">
      <w:pPr>
        <w:pStyle w:val="PSDS-CorpodeTexto"/>
        <w:numPr>
          <w:ilvl w:val="0"/>
          <w:numId w:val="17"/>
        </w:numPr>
        <w:spacing w:line="360" w:lineRule="auto"/>
        <w:rPr>
          <w:b/>
          <w:sz w:val="24"/>
          <w:szCs w:val="24"/>
        </w:rPr>
      </w:pPr>
      <w:r w:rsidRPr="007F6F71">
        <w:rPr>
          <w:b/>
          <w:sz w:val="24"/>
          <w:szCs w:val="24"/>
        </w:rPr>
        <w:t>Tecnológicas –</w:t>
      </w:r>
      <w:r w:rsidRPr="007F6F71">
        <w:rPr>
          <w:sz w:val="24"/>
          <w:szCs w:val="24"/>
        </w:rPr>
        <w:t xml:space="preserve"> O sistema só poderá ser executado utilizando a plataforma do Docker.</w:t>
      </w:r>
    </w:p>
    <w:p w14:paraId="21CF195B" w14:textId="77777777" w:rsidR="003E3881" w:rsidRPr="007F6F71" w:rsidRDefault="003E3881" w:rsidP="0035429F">
      <w:pPr>
        <w:pStyle w:val="PSDS-CorpodeTexto"/>
        <w:numPr>
          <w:ilvl w:val="0"/>
          <w:numId w:val="17"/>
        </w:numPr>
        <w:spacing w:line="360" w:lineRule="auto"/>
        <w:rPr>
          <w:b/>
          <w:sz w:val="24"/>
          <w:szCs w:val="24"/>
        </w:rPr>
      </w:pPr>
      <w:r w:rsidRPr="007F6F71">
        <w:rPr>
          <w:b/>
          <w:sz w:val="24"/>
          <w:szCs w:val="24"/>
        </w:rPr>
        <w:lastRenderedPageBreak/>
        <w:t xml:space="preserve">Operacionais – </w:t>
      </w:r>
      <w:r w:rsidRPr="007F6F71">
        <w:rPr>
          <w:sz w:val="24"/>
          <w:szCs w:val="24"/>
        </w:rPr>
        <w:t>Haverá somente um usuário, administrador para efetuar possíveis ações no sistema.</w:t>
      </w:r>
    </w:p>
    <w:p w14:paraId="210C6BE9" w14:textId="77777777" w:rsidR="003E3881" w:rsidRPr="007F6F71" w:rsidRDefault="003E3881" w:rsidP="0035429F">
      <w:pPr>
        <w:pStyle w:val="PSDS-MarcadoresNivel1"/>
        <w:spacing w:line="360" w:lineRule="auto"/>
        <w:ind w:firstLine="0"/>
        <w:rPr>
          <w:sz w:val="24"/>
          <w:szCs w:val="24"/>
        </w:rPr>
      </w:pPr>
    </w:p>
    <w:p w14:paraId="749497CB" w14:textId="57183C54" w:rsidR="003E3881" w:rsidRPr="007F6F71" w:rsidRDefault="005673FD" w:rsidP="0035429F">
      <w:pPr>
        <w:pStyle w:val="Ttulo21"/>
        <w:jc w:val="left"/>
      </w:pPr>
      <w:bookmarkStart w:id="206" w:name="_Toc499555710"/>
      <w:r>
        <w:t>8</w:t>
      </w:r>
      <w:r w:rsidR="003E3881" w:rsidRPr="007F6F71">
        <w:t>.6 PROPOSTA DE SOLUÇÃO TECNOLÓGICA ESCOLHIDA</w:t>
      </w:r>
      <w:bookmarkEnd w:id="206"/>
    </w:p>
    <w:p w14:paraId="039031E6" w14:textId="77777777" w:rsidR="003E3881" w:rsidRPr="007F6F71" w:rsidRDefault="003E3881" w:rsidP="00AE0AF2">
      <w:pPr>
        <w:pStyle w:val="PSDS-MarcadoresNivel1"/>
        <w:spacing w:line="360" w:lineRule="auto"/>
        <w:rPr>
          <w:sz w:val="24"/>
          <w:szCs w:val="24"/>
        </w:rPr>
      </w:pPr>
      <w:r w:rsidRPr="007F6F71">
        <w:rPr>
          <w:sz w:val="24"/>
          <w:szCs w:val="24"/>
        </w:rPr>
        <w:t xml:space="preserve">Foi escolhido uma aplicação em </w:t>
      </w:r>
      <w:proofErr w:type="spellStart"/>
      <w:r w:rsidRPr="007F6F71">
        <w:rPr>
          <w:sz w:val="24"/>
          <w:szCs w:val="24"/>
        </w:rPr>
        <w:t>Rubby</w:t>
      </w:r>
      <w:proofErr w:type="spellEnd"/>
      <w:r w:rsidRPr="007F6F71">
        <w:rPr>
          <w:sz w:val="24"/>
          <w:szCs w:val="24"/>
        </w:rPr>
        <w:t xml:space="preserve">, com framework </w:t>
      </w:r>
      <w:proofErr w:type="spellStart"/>
      <w:r w:rsidRPr="007F6F71">
        <w:rPr>
          <w:sz w:val="24"/>
          <w:szCs w:val="24"/>
        </w:rPr>
        <w:t>Rails</w:t>
      </w:r>
      <w:proofErr w:type="spellEnd"/>
      <w:r w:rsidRPr="007F6F71">
        <w:rPr>
          <w:sz w:val="24"/>
          <w:szCs w:val="24"/>
        </w:rPr>
        <w:t xml:space="preserve">. Para realizar as tarefas de busca, será utilizado o schedule </w:t>
      </w:r>
      <w:proofErr w:type="spellStart"/>
      <w:r w:rsidRPr="007F6F71">
        <w:rPr>
          <w:sz w:val="24"/>
          <w:szCs w:val="24"/>
        </w:rPr>
        <w:t>Sidekiq</w:t>
      </w:r>
      <w:proofErr w:type="spellEnd"/>
      <w:r w:rsidRPr="007F6F71">
        <w:rPr>
          <w:sz w:val="24"/>
          <w:szCs w:val="24"/>
        </w:rPr>
        <w:t>, e o banco de dados de alto desempenho em memória Redis. Será utilizado o banco de dados MySQL, para guardar os dados.</w:t>
      </w:r>
    </w:p>
    <w:p w14:paraId="23D8464E" w14:textId="77777777" w:rsidR="00ED7DA6" w:rsidRDefault="00ED7DA6" w:rsidP="0035429F">
      <w:pPr>
        <w:pStyle w:val="Ttulo21"/>
        <w:jc w:val="left"/>
      </w:pPr>
    </w:p>
    <w:p w14:paraId="1F345600" w14:textId="588940A4" w:rsidR="003E3881" w:rsidRPr="007F6F71" w:rsidRDefault="00E5065D" w:rsidP="0035429F">
      <w:pPr>
        <w:pStyle w:val="Ttulo21"/>
        <w:jc w:val="left"/>
      </w:pPr>
      <w:bookmarkStart w:id="207" w:name="_Toc499555711"/>
      <w:r>
        <w:t>8</w:t>
      </w:r>
      <w:r w:rsidR="003E3881" w:rsidRPr="007F6F71">
        <w:t>.8 DIAGRAMA DE ATIVIDADES</w:t>
      </w:r>
      <w:bookmarkEnd w:id="207"/>
    </w:p>
    <w:p w14:paraId="35D40076" w14:textId="77777777" w:rsidR="003E3881" w:rsidRPr="007F6F71" w:rsidRDefault="003E3881" w:rsidP="0035429F">
      <w:pPr>
        <w:spacing w:line="360" w:lineRule="auto"/>
      </w:pPr>
    </w:p>
    <w:p w14:paraId="21228D21" w14:textId="77777777" w:rsidR="003E3881" w:rsidRPr="007F6F71" w:rsidRDefault="003E3881" w:rsidP="0035429F">
      <w:pPr>
        <w:spacing w:line="360" w:lineRule="auto"/>
      </w:pPr>
    </w:p>
    <w:p w14:paraId="458CF1CC" w14:textId="77777777" w:rsidR="003E3881" w:rsidRPr="007F6F71" w:rsidRDefault="003E3881" w:rsidP="0035429F">
      <w:pPr>
        <w:spacing w:line="360" w:lineRule="auto"/>
      </w:pPr>
      <w:r w:rsidRPr="007F6F71">
        <w:rPr>
          <w:noProof/>
        </w:rPr>
        <w:lastRenderedPageBreak/>
        <mc:AlternateContent>
          <mc:Choice Requires="wps">
            <w:drawing>
              <wp:anchor distT="0" distB="0" distL="114300" distR="114300" simplePos="0" relativeHeight="251718656" behindDoc="0" locked="0" layoutInCell="1" allowOverlap="1" wp14:anchorId="4A3F86FB" wp14:editId="022A18AA">
                <wp:simplePos x="0" y="0"/>
                <wp:positionH relativeFrom="column">
                  <wp:posOffset>913765</wp:posOffset>
                </wp:positionH>
                <wp:positionV relativeFrom="paragraph">
                  <wp:posOffset>8437880</wp:posOffset>
                </wp:positionV>
                <wp:extent cx="4462145" cy="476250"/>
                <wp:effectExtent l="0" t="0" r="0" b="0"/>
                <wp:wrapThrough wrapText="bothSides">
                  <wp:wrapPolygon edited="0">
                    <wp:start x="0" y="0"/>
                    <wp:lineTo x="0" y="0"/>
                    <wp:lineTo x="0" y="0"/>
                  </wp:wrapPolygon>
                </wp:wrapThrough>
                <wp:docPr id="71" name="Caixa de Texto 71"/>
                <wp:cNvGraphicFramePr/>
                <a:graphic xmlns:a="http://schemas.openxmlformats.org/drawingml/2006/main">
                  <a:graphicData uri="http://schemas.microsoft.com/office/word/2010/wordprocessingShape">
                    <wps:wsp>
                      <wps:cNvSpPr txBox="1"/>
                      <wps:spPr>
                        <a:xfrm>
                          <a:off x="0" y="0"/>
                          <a:ext cx="4462145" cy="476250"/>
                        </a:xfrm>
                        <a:prstGeom prst="rect">
                          <a:avLst/>
                        </a:prstGeom>
                        <a:solidFill>
                          <a:prstClr val="white"/>
                        </a:solidFill>
                        <a:ln>
                          <a:noFill/>
                        </a:ln>
                        <a:effectLst/>
                      </wps:spPr>
                      <wps:txbx>
                        <w:txbxContent>
                          <w:p w14:paraId="7B413CA3" w14:textId="77777777" w:rsidR="00CE0C88" w:rsidRPr="006A5469" w:rsidRDefault="00CE0C88" w:rsidP="003E3881">
                            <w:pPr>
                              <w:pStyle w:val="Legenda"/>
                              <w:rPr>
                                <w:rFonts w:eastAsia="Calibri" w:cs="Times New Roman"/>
                              </w:rPr>
                            </w:pPr>
                            <w:bookmarkStart w:id="208" w:name="_Toc499286929"/>
                            <w:r>
                              <w:t xml:space="preserve">Figura </w:t>
                            </w:r>
                            <w:r>
                              <w:fldChar w:fldCharType="begin"/>
                            </w:r>
                            <w:r>
                              <w:instrText xml:space="preserve"> SEQ Figura \* ARABIC </w:instrText>
                            </w:r>
                            <w:r>
                              <w:fldChar w:fldCharType="separate"/>
                            </w:r>
                            <w:r>
                              <w:rPr>
                                <w:noProof/>
                              </w:rPr>
                              <w:t>30</w:t>
                            </w:r>
                            <w:r>
                              <w:rPr>
                                <w:noProof/>
                              </w:rPr>
                              <w:fldChar w:fldCharType="end"/>
                            </w:r>
                            <w:r>
                              <w:t xml:space="preserve"> - Diagrama de Atividades do Estudo de Caso Fonte: </w:t>
                            </w:r>
                            <w:r w:rsidRPr="00927CCA">
                              <w:t>https://www.lucidchart.com/documents/edit/714340a7-522c-4681-9605-41ae5d58fc02#</w:t>
                            </w:r>
                            <w:bookmarkEnd w:id="2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3F86FB" id="Caixa de Texto 71" o:spid="_x0000_s1055" type="#_x0000_t202" style="position:absolute;margin-left:71.95pt;margin-top:664.4pt;width:351.35pt;height:37.5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" stroked="f">
                <v:textbox style="mso-fit-shape-to-text:t" inset="0,0,0,0">
                  <w:txbxContent>
                    <w:p w14:paraId="7B413CA3" w14:textId="77777777" w:rsidR="00CE0C88" w:rsidRPr="006A5469" w:rsidRDefault="00CE0C88" w:rsidP="003E3881">
                      <w:pPr>
                        <w:pStyle w:val="Legenda"/>
                        <w:rPr>
                          <w:rFonts w:eastAsia="Calibri" w:cs="Times New Roman"/>
                        </w:rPr>
                      </w:pPr>
                      <w:bookmarkStart w:id="209" w:name="_Toc499286929"/>
                      <w:r>
                        <w:t xml:space="preserve">Figura </w:t>
                      </w:r>
                      <w:r>
                        <w:fldChar w:fldCharType="begin"/>
                      </w:r>
                      <w:r>
                        <w:instrText xml:space="preserve"> SEQ Figura \* ARABIC </w:instrText>
                      </w:r>
                      <w:r>
                        <w:fldChar w:fldCharType="separate"/>
                      </w:r>
                      <w:r>
                        <w:rPr>
                          <w:noProof/>
                        </w:rPr>
                        <w:t>30</w:t>
                      </w:r>
                      <w:r>
                        <w:rPr>
                          <w:noProof/>
                        </w:rPr>
                        <w:fldChar w:fldCharType="end"/>
                      </w:r>
                      <w:r>
                        <w:t xml:space="preserve"> - Diagrama de Atividades do Estudo de Caso Fonte: </w:t>
                      </w:r>
                      <w:r w:rsidRPr="00927CCA">
                        <w:t>https://www.lucidchart.com/documents/edit/714340a7-522c-4681-9605-41ae5d58fc02#</w:t>
                      </w:r>
                      <w:bookmarkEnd w:id="209"/>
                    </w:p>
                  </w:txbxContent>
                </v:textbox>
                <w10:wrap type="through"/>
              </v:shape>
            </w:pict>
          </mc:Fallback>
        </mc:AlternateContent>
      </w:r>
      <w:r w:rsidRPr="007F6F71">
        <w:rPr>
          <w:noProof/>
        </w:rPr>
        <w:drawing>
          <wp:anchor distT="0" distB="0" distL="114300" distR="114300" simplePos="0" relativeHeight="251717632" behindDoc="0" locked="0" layoutInCell="1" allowOverlap="1" wp14:anchorId="2400DE31" wp14:editId="5058CCA1">
            <wp:simplePos x="0" y="0"/>
            <wp:positionH relativeFrom="column">
              <wp:posOffset>913765</wp:posOffset>
            </wp:positionH>
            <wp:positionV relativeFrom="paragraph">
              <wp:posOffset>59</wp:posOffset>
            </wp:positionV>
            <wp:extent cx="4462145" cy="8380730"/>
            <wp:effectExtent l="0" t="0" r="8255" b="1270"/>
            <wp:wrapTopAndBottom/>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Captura de Tela 2017-11-10 às 19.58.59.png"/>
                    <pic:cNvPicPr/>
                  </pic:nvPicPr>
                  <pic:blipFill>
                    <a:blip r:embed="rId62">
                      <a:extLst>
                        <a:ext uri="{28A0092B-C50C-407E-A947-70E740481C1C}">
                          <a14:useLocalDpi xmlns:a14="http://schemas.microsoft.com/office/drawing/2010/main" val="0"/>
                        </a:ext>
                      </a:extLst>
                    </a:blip>
                    <a:stretch>
                      <a:fillRect/>
                    </a:stretch>
                  </pic:blipFill>
                  <pic:spPr>
                    <a:xfrm>
                      <a:off x="0" y="0"/>
                      <a:ext cx="4462145" cy="8380730"/>
                    </a:xfrm>
                    <a:prstGeom prst="rect">
                      <a:avLst/>
                    </a:prstGeom>
                  </pic:spPr>
                </pic:pic>
              </a:graphicData>
            </a:graphic>
            <wp14:sizeRelH relativeFrom="page">
              <wp14:pctWidth>0</wp14:pctWidth>
            </wp14:sizeRelH>
            <wp14:sizeRelV relativeFrom="page">
              <wp14:pctHeight>0</wp14:pctHeight>
            </wp14:sizeRelV>
          </wp:anchor>
        </w:drawing>
      </w:r>
    </w:p>
    <w:p w14:paraId="4B24EB89" w14:textId="77777777" w:rsidR="003E3881" w:rsidRPr="007F6F71" w:rsidRDefault="003E3881" w:rsidP="0035429F">
      <w:pPr>
        <w:pStyle w:val="PSDS-MarcadoresNivel1"/>
        <w:spacing w:line="360" w:lineRule="auto"/>
        <w:ind w:firstLine="0"/>
        <w:rPr>
          <w:b/>
          <w:sz w:val="24"/>
          <w:szCs w:val="24"/>
        </w:rPr>
      </w:pPr>
    </w:p>
    <w:p w14:paraId="626CCB19" w14:textId="1DFB5A92" w:rsidR="003E3881" w:rsidRPr="007F6F71" w:rsidRDefault="00444868" w:rsidP="0035429F">
      <w:pPr>
        <w:pStyle w:val="Ttulo21"/>
        <w:jc w:val="left"/>
      </w:pPr>
      <w:bookmarkStart w:id="210" w:name="_Toc499555712"/>
      <w:r>
        <w:t>8</w:t>
      </w:r>
      <w:r w:rsidR="003E3881" w:rsidRPr="007F6F71">
        <w:t>.9 REGRAS DE NEGÓCIO</w:t>
      </w:r>
      <w:bookmarkEnd w:id="210"/>
    </w:p>
    <w:p w14:paraId="02B8603E" w14:textId="77777777" w:rsidR="003E3881" w:rsidRPr="007F6F71" w:rsidRDefault="003E3881" w:rsidP="0012399F">
      <w:pPr>
        <w:pStyle w:val="PSDS-CorpodeTexto"/>
        <w:spacing w:line="360" w:lineRule="auto"/>
        <w:rPr>
          <w:b/>
          <w:sz w:val="24"/>
          <w:szCs w:val="24"/>
        </w:rPr>
      </w:pPr>
      <w:r w:rsidRPr="007F6F71">
        <w:rPr>
          <w:b/>
          <w:sz w:val="24"/>
          <w:szCs w:val="24"/>
        </w:rPr>
        <w:t>RN1 Acesso ao Sistema</w:t>
      </w:r>
    </w:p>
    <w:p w14:paraId="7650DC0C" w14:textId="77777777" w:rsidR="003E3881" w:rsidRPr="007F6F71" w:rsidRDefault="003E3881" w:rsidP="00595626">
      <w:pPr>
        <w:pStyle w:val="PSDS-CorpodeTexto"/>
        <w:spacing w:line="360" w:lineRule="auto"/>
        <w:rPr>
          <w:sz w:val="24"/>
          <w:szCs w:val="24"/>
        </w:rPr>
      </w:pPr>
      <w:r w:rsidRPr="007F6F71">
        <w:rPr>
          <w:b/>
          <w:sz w:val="24"/>
          <w:szCs w:val="24"/>
        </w:rPr>
        <w:t xml:space="preserve">RN1.1 </w:t>
      </w:r>
      <w:r w:rsidRPr="007F6F71">
        <w:rPr>
          <w:sz w:val="24"/>
          <w:szCs w:val="24"/>
        </w:rPr>
        <w:t>Somente o Administrador poderá cadastrar usuário no sistema:</w:t>
      </w:r>
    </w:p>
    <w:p w14:paraId="1716BB0A" w14:textId="3D9DC2B9" w:rsidR="003E3881" w:rsidRPr="007F6F71" w:rsidRDefault="003E3881" w:rsidP="00595626">
      <w:pPr>
        <w:pStyle w:val="PSDS-CorpodeTexto"/>
        <w:numPr>
          <w:ilvl w:val="0"/>
          <w:numId w:val="19"/>
        </w:numPr>
        <w:spacing w:line="360" w:lineRule="auto"/>
        <w:rPr>
          <w:b/>
          <w:sz w:val="24"/>
          <w:szCs w:val="24"/>
        </w:rPr>
      </w:pPr>
      <w:r w:rsidRPr="007F6F71">
        <w:rPr>
          <w:sz w:val="24"/>
          <w:szCs w:val="24"/>
        </w:rPr>
        <w:t xml:space="preserve">Todos os usuários deverão ser cadastrados </w:t>
      </w:r>
      <w:r w:rsidR="007C5953" w:rsidRPr="007F6F71">
        <w:rPr>
          <w:sz w:val="24"/>
          <w:szCs w:val="24"/>
        </w:rPr>
        <w:t>pelo primeiro</w:t>
      </w:r>
      <w:r w:rsidRPr="007F6F71">
        <w:rPr>
          <w:sz w:val="24"/>
          <w:szCs w:val="24"/>
        </w:rPr>
        <w:t xml:space="preserve"> usuário já cadastrado no Banco de Dados, tendo o perfil e função de Administrador.</w:t>
      </w:r>
    </w:p>
    <w:p w14:paraId="5E1230CB" w14:textId="77777777" w:rsidR="003E3881" w:rsidRPr="007F6F71" w:rsidRDefault="003E3881" w:rsidP="00595626">
      <w:pPr>
        <w:pStyle w:val="PSDS-CorpodeTexto"/>
        <w:spacing w:line="360" w:lineRule="auto"/>
        <w:rPr>
          <w:b/>
          <w:sz w:val="24"/>
          <w:szCs w:val="24"/>
        </w:rPr>
      </w:pPr>
    </w:p>
    <w:p w14:paraId="7AE6C47E" w14:textId="77777777" w:rsidR="003E3881" w:rsidRPr="007F6F71" w:rsidRDefault="003E3881" w:rsidP="00595626">
      <w:pPr>
        <w:pStyle w:val="PSDS-CorpodeTexto"/>
        <w:spacing w:line="360" w:lineRule="auto"/>
        <w:rPr>
          <w:sz w:val="24"/>
          <w:szCs w:val="24"/>
        </w:rPr>
      </w:pPr>
      <w:r w:rsidRPr="007F6F71">
        <w:rPr>
          <w:b/>
          <w:sz w:val="24"/>
          <w:szCs w:val="24"/>
        </w:rPr>
        <w:t xml:space="preserve">RN1.2 </w:t>
      </w:r>
      <w:r w:rsidRPr="007F6F71">
        <w:rPr>
          <w:sz w:val="24"/>
          <w:szCs w:val="24"/>
        </w:rPr>
        <w:t>Usuário só entra no sistema com e-mail e senha:</w:t>
      </w:r>
    </w:p>
    <w:p w14:paraId="020D136F" w14:textId="77777777" w:rsidR="003E3881" w:rsidRPr="007F6F71" w:rsidRDefault="003E3881" w:rsidP="00595626">
      <w:pPr>
        <w:pStyle w:val="PSDS-CorpodeTexto"/>
        <w:numPr>
          <w:ilvl w:val="0"/>
          <w:numId w:val="18"/>
        </w:numPr>
        <w:spacing w:line="360" w:lineRule="auto"/>
        <w:rPr>
          <w:sz w:val="24"/>
          <w:szCs w:val="24"/>
        </w:rPr>
      </w:pPr>
      <w:r w:rsidRPr="007F6F71">
        <w:rPr>
          <w:sz w:val="24"/>
          <w:szCs w:val="24"/>
        </w:rPr>
        <w:t>Os usuários são identificados por e-mail e senha para acesso ao sistema. Dentro do sistema, não há separação de perfil de usuários;</w:t>
      </w:r>
    </w:p>
    <w:p w14:paraId="4AAF2DF7" w14:textId="77777777" w:rsidR="003E3881" w:rsidRPr="007F6F71" w:rsidRDefault="003E3881" w:rsidP="00595626">
      <w:pPr>
        <w:pStyle w:val="PSDS-CorpodeTexto"/>
        <w:numPr>
          <w:ilvl w:val="0"/>
          <w:numId w:val="18"/>
        </w:numPr>
        <w:spacing w:line="360" w:lineRule="auto"/>
        <w:rPr>
          <w:sz w:val="24"/>
          <w:szCs w:val="24"/>
        </w:rPr>
      </w:pPr>
      <w:r w:rsidRPr="007F6F71">
        <w:rPr>
          <w:sz w:val="24"/>
          <w:szCs w:val="24"/>
        </w:rPr>
        <w:t>Cabe ao primeiro usuário cadastrado, tendo a responsabilidade de fazer o cadastro dos outros usuários;</w:t>
      </w:r>
    </w:p>
    <w:p w14:paraId="3D832FC1" w14:textId="77777777" w:rsidR="003E3881" w:rsidRPr="007F6F71" w:rsidRDefault="003E3881" w:rsidP="00595626">
      <w:pPr>
        <w:pStyle w:val="PSDS-CorpodeTexto"/>
        <w:numPr>
          <w:ilvl w:val="0"/>
          <w:numId w:val="18"/>
        </w:numPr>
        <w:spacing w:line="360" w:lineRule="auto"/>
        <w:rPr>
          <w:sz w:val="24"/>
          <w:szCs w:val="24"/>
        </w:rPr>
      </w:pPr>
      <w:r w:rsidRPr="007F6F71">
        <w:rPr>
          <w:sz w:val="24"/>
          <w:szCs w:val="24"/>
        </w:rPr>
        <w:t>O cadastro de usuários somente pode ser feito, já logado no sistema e utilizando o próprio sistema.</w:t>
      </w:r>
    </w:p>
    <w:p w14:paraId="6CCBD37B" w14:textId="77777777" w:rsidR="003E3881" w:rsidRPr="007F6F71" w:rsidRDefault="003E3881" w:rsidP="00595626">
      <w:pPr>
        <w:pStyle w:val="PSDS-CorpodeTexto"/>
        <w:spacing w:line="360" w:lineRule="auto"/>
        <w:ind w:firstLine="0"/>
        <w:rPr>
          <w:sz w:val="24"/>
          <w:szCs w:val="24"/>
        </w:rPr>
      </w:pPr>
    </w:p>
    <w:p w14:paraId="627D03C0" w14:textId="77777777" w:rsidR="003E3881" w:rsidRPr="007F6F71" w:rsidRDefault="003E3881" w:rsidP="0012399F">
      <w:pPr>
        <w:pStyle w:val="PSDS-CorpodeTexto"/>
        <w:spacing w:line="360" w:lineRule="auto"/>
        <w:rPr>
          <w:b/>
          <w:sz w:val="24"/>
          <w:szCs w:val="24"/>
        </w:rPr>
      </w:pPr>
      <w:r w:rsidRPr="007F6F71">
        <w:rPr>
          <w:b/>
          <w:sz w:val="24"/>
          <w:szCs w:val="24"/>
        </w:rPr>
        <w:t>RN2 Ações no sistema</w:t>
      </w:r>
    </w:p>
    <w:p w14:paraId="7105D681" w14:textId="77777777" w:rsidR="003E3881" w:rsidRPr="007F6F71" w:rsidRDefault="003E3881" w:rsidP="00595626">
      <w:pPr>
        <w:pStyle w:val="PSDS-CorpodeTexto"/>
        <w:spacing w:line="360" w:lineRule="auto"/>
        <w:rPr>
          <w:sz w:val="24"/>
          <w:szCs w:val="24"/>
        </w:rPr>
      </w:pPr>
      <w:r w:rsidRPr="007F6F71">
        <w:rPr>
          <w:b/>
          <w:sz w:val="24"/>
          <w:szCs w:val="24"/>
        </w:rPr>
        <w:t xml:space="preserve">RN2.1 </w:t>
      </w:r>
      <w:r w:rsidRPr="007F6F71">
        <w:rPr>
          <w:sz w:val="24"/>
          <w:szCs w:val="24"/>
        </w:rPr>
        <w:t>Perfil de Acesso:</w:t>
      </w:r>
    </w:p>
    <w:p w14:paraId="08031970" w14:textId="77777777" w:rsidR="003E3881" w:rsidRPr="007F6F71" w:rsidRDefault="003E3881" w:rsidP="00595626">
      <w:pPr>
        <w:pStyle w:val="PSDS-CorpodeTexto"/>
        <w:numPr>
          <w:ilvl w:val="0"/>
          <w:numId w:val="20"/>
        </w:numPr>
        <w:spacing w:line="360" w:lineRule="auto"/>
        <w:rPr>
          <w:sz w:val="24"/>
          <w:szCs w:val="24"/>
        </w:rPr>
      </w:pPr>
      <w:r w:rsidRPr="007F6F71">
        <w:rPr>
          <w:sz w:val="24"/>
          <w:szCs w:val="24"/>
        </w:rPr>
        <w:t>Não há separação de perfil de acesso no sistema.</w:t>
      </w:r>
    </w:p>
    <w:p w14:paraId="79F399DA" w14:textId="77777777" w:rsidR="003E3881" w:rsidRPr="007F6F71" w:rsidRDefault="003E3881" w:rsidP="00595626">
      <w:pPr>
        <w:pStyle w:val="PSDS-CorpodeTexto"/>
        <w:spacing w:line="360" w:lineRule="auto"/>
        <w:ind w:left="1440" w:firstLine="0"/>
        <w:rPr>
          <w:sz w:val="24"/>
          <w:szCs w:val="24"/>
        </w:rPr>
      </w:pPr>
    </w:p>
    <w:p w14:paraId="11623AEE" w14:textId="77777777" w:rsidR="003E3881" w:rsidRPr="007F6F71" w:rsidRDefault="003E3881" w:rsidP="0012399F">
      <w:pPr>
        <w:pStyle w:val="PSDS-CorpodeTexto"/>
        <w:spacing w:line="360" w:lineRule="auto"/>
        <w:rPr>
          <w:b/>
          <w:sz w:val="24"/>
          <w:szCs w:val="24"/>
        </w:rPr>
      </w:pPr>
      <w:r w:rsidRPr="007F6F71">
        <w:rPr>
          <w:b/>
          <w:sz w:val="24"/>
          <w:szCs w:val="24"/>
        </w:rPr>
        <w:t>RN3 Ações Gerais no sistema</w:t>
      </w:r>
    </w:p>
    <w:p w14:paraId="007B8452" w14:textId="77777777" w:rsidR="003E3881" w:rsidRPr="007F6F71" w:rsidRDefault="003E3881" w:rsidP="00595626">
      <w:pPr>
        <w:pStyle w:val="PSDS-CorpodeTexto"/>
        <w:spacing w:line="360" w:lineRule="auto"/>
        <w:rPr>
          <w:sz w:val="24"/>
          <w:szCs w:val="24"/>
        </w:rPr>
      </w:pPr>
      <w:r w:rsidRPr="007F6F71">
        <w:rPr>
          <w:b/>
          <w:sz w:val="24"/>
          <w:szCs w:val="24"/>
        </w:rPr>
        <w:t xml:space="preserve">RN3.1 </w:t>
      </w:r>
      <w:r w:rsidRPr="007F6F71">
        <w:rPr>
          <w:sz w:val="24"/>
          <w:szCs w:val="24"/>
        </w:rPr>
        <w:t>Consultar Produtos:</w:t>
      </w:r>
    </w:p>
    <w:p w14:paraId="1D8FF8AF" w14:textId="77777777" w:rsidR="003E3881" w:rsidRPr="007F6F71" w:rsidRDefault="003E3881" w:rsidP="00595626">
      <w:pPr>
        <w:pStyle w:val="PSDS-CorpodeTexto"/>
        <w:numPr>
          <w:ilvl w:val="0"/>
          <w:numId w:val="20"/>
        </w:numPr>
        <w:spacing w:line="360" w:lineRule="auto"/>
        <w:rPr>
          <w:sz w:val="24"/>
          <w:szCs w:val="24"/>
        </w:rPr>
      </w:pPr>
      <w:r w:rsidRPr="007F6F71">
        <w:rPr>
          <w:sz w:val="24"/>
          <w:szCs w:val="24"/>
        </w:rPr>
        <w:t>Todos os usuários, ativos e logados ao sistema poderão fazer consulta de produtos.</w:t>
      </w:r>
    </w:p>
    <w:p w14:paraId="37442293" w14:textId="77777777" w:rsidR="003E3881" w:rsidRPr="007F6F71" w:rsidRDefault="003E3881" w:rsidP="00595626">
      <w:pPr>
        <w:pStyle w:val="PSDS-CorpodeTexto"/>
        <w:spacing w:line="360" w:lineRule="auto"/>
        <w:rPr>
          <w:sz w:val="24"/>
          <w:szCs w:val="24"/>
        </w:rPr>
      </w:pPr>
    </w:p>
    <w:p w14:paraId="4BEF2DF1" w14:textId="77777777" w:rsidR="003E3881" w:rsidRPr="007F6F71" w:rsidRDefault="003E3881" w:rsidP="00595626">
      <w:pPr>
        <w:pStyle w:val="PSDS-CorpodeTexto"/>
        <w:spacing w:line="360" w:lineRule="auto"/>
        <w:rPr>
          <w:sz w:val="24"/>
          <w:szCs w:val="24"/>
        </w:rPr>
      </w:pPr>
      <w:r w:rsidRPr="007F6F71">
        <w:rPr>
          <w:b/>
          <w:sz w:val="24"/>
          <w:szCs w:val="24"/>
        </w:rPr>
        <w:t xml:space="preserve">RN3.2 </w:t>
      </w:r>
      <w:r w:rsidRPr="007F6F71">
        <w:rPr>
          <w:sz w:val="24"/>
          <w:szCs w:val="24"/>
        </w:rPr>
        <w:t>Consultar Tags:</w:t>
      </w:r>
    </w:p>
    <w:p w14:paraId="31C2521D" w14:textId="77777777" w:rsidR="003E3881" w:rsidRPr="007F6F71" w:rsidRDefault="003E3881" w:rsidP="00595626">
      <w:pPr>
        <w:pStyle w:val="PSDS-CorpodeTexto"/>
        <w:numPr>
          <w:ilvl w:val="0"/>
          <w:numId w:val="18"/>
        </w:numPr>
        <w:spacing w:line="360" w:lineRule="auto"/>
        <w:rPr>
          <w:sz w:val="24"/>
          <w:szCs w:val="24"/>
        </w:rPr>
      </w:pPr>
      <w:r w:rsidRPr="007F6F71">
        <w:rPr>
          <w:sz w:val="24"/>
          <w:szCs w:val="24"/>
        </w:rPr>
        <w:t>Todos os usuários, ativos e logados ao sistema poderão fazer consulta de tags.</w:t>
      </w:r>
    </w:p>
    <w:p w14:paraId="06D4FB07" w14:textId="77777777" w:rsidR="003E3881" w:rsidRPr="007F6F71" w:rsidRDefault="003E3881" w:rsidP="00595626">
      <w:pPr>
        <w:pStyle w:val="PSDS-CorpodeTexto"/>
        <w:spacing w:line="360" w:lineRule="auto"/>
        <w:rPr>
          <w:b/>
          <w:sz w:val="24"/>
          <w:szCs w:val="24"/>
        </w:rPr>
      </w:pPr>
    </w:p>
    <w:p w14:paraId="33AF02E0" w14:textId="77777777" w:rsidR="003E3881" w:rsidRPr="007F6F71" w:rsidRDefault="003E3881" w:rsidP="00595626">
      <w:pPr>
        <w:pStyle w:val="PSDS-CorpodeTexto"/>
        <w:spacing w:line="360" w:lineRule="auto"/>
        <w:rPr>
          <w:sz w:val="24"/>
          <w:szCs w:val="24"/>
        </w:rPr>
      </w:pPr>
      <w:r w:rsidRPr="007F6F71">
        <w:rPr>
          <w:b/>
          <w:sz w:val="24"/>
          <w:szCs w:val="24"/>
        </w:rPr>
        <w:t xml:space="preserve">RN3.3 Fazer </w:t>
      </w:r>
      <w:r w:rsidRPr="007F6F71">
        <w:rPr>
          <w:sz w:val="24"/>
          <w:szCs w:val="24"/>
        </w:rPr>
        <w:t>Consultas:</w:t>
      </w:r>
    </w:p>
    <w:p w14:paraId="5C0E2237" w14:textId="77777777" w:rsidR="003E3881" w:rsidRPr="007F6F71" w:rsidRDefault="003E3881" w:rsidP="00595626">
      <w:pPr>
        <w:pStyle w:val="PSDS-CorpodeTexto"/>
        <w:numPr>
          <w:ilvl w:val="0"/>
          <w:numId w:val="18"/>
        </w:numPr>
        <w:spacing w:line="360" w:lineRule="auto"/>
        <w:rPr>
          <w:sz w:val="24"/>
          <w:szCs w:val="24"/>
        </w:rPr>
      </w:pPr>
      <w:r w:rsidRPr="007F6F71">
        <w:rPr>
          <w:sz w:val="24"/>
          <w:szCs w:val="24"/>
        </w:rPr>
        <w:t>Todos os usuários, ativos e logados ao sistema poderão fazer consultas no sistema.</w:t>
      </w:r>
    </w:p>
    <w:p w14:paraId="254385D4" w14:textId="77777777" w:rsidR="003E3881" w:rsidRPr="007F6F71" w:rsidRDefault="003E3881" w:rsidP="00595626">
      <w:pPr>
        <w:pStyle w:val="PSDS-CorpodeTexto"/>
        <w:spacing w:line="360" w:lineRule="auto"/>
        <w:rPr>
          <w:sz w:val="24"/>
          <w:szCs w:val="24"/>
        </w:rPr>
      </w:pPr>
    </w:p>
    <w:p w14:paraId="2A71D46F" w14:textId="77777777" w:rsidR="003E3881" w:rsidRPr="007F6F71" w:rsidRDefault="003E3881" w:rsidP="00595626">
      <w:pPr>
        <w:pStyle w:val="PSDS-CorpodeTexto"/>
        <w:spacing w:line="360" w:lineRule="auto"/>
        <w:rPr>
          <w:sz w:val="24"/>
          <w:szCs w:val="24"/>
        </w:rPr>
      </w:pPr>
      <w:r w:rsidRPr="007F6F71">
        <w:rPr>
          <w:b/>
          <w:sz w:val="24"/>
          <w:szCs w:val="24"/>
        </w:rPr>
        <w:t xml:space="preserve">RN3.4 </w:t>
      </w:r>
      <w:r w:rsidRPr="007F6F71">
        <w:rPr>
          <w:sz w:val="24"/>
          <w:szCs w:val="24"/>
        </w:rPr>
        <w:t>Adicionar Produtos:</w:t>
      </w:r>
    </w:p>
    <w:p w14:paraId="6BEF6590" w14:textId="77777777" w:rsidR="003E3881" w:rsidRPr="007F6F71" w:rsidRDefault="003E3881" w:rsidP="00595626">
      <w:pPr>
        <w:pStyle w:val="PSDS-CorpodeTexto"/>
        <w:numPr>
          <w:ilvl w:val="0"/>
          <w:numId w:val="20"/>
        </w:numPr>
        <w:spacing w:line="360" w:lineRule="auto"/>
        <w:rPr>
          <w:sz w:val="24"/>
          <w:szCs w:val="24"/>
        </w:rPr>
      </w:pPr>
      <w:r w:rsidRPr="007F6F71">
        <w:rPr>
          <w:sz w:val="24"/>
          <w:szCs w:val="24"/>
        </w:rPr>
        <w:t>Todos os usuários, ativos e logados ao sistema poderão adicionar produtos.</w:t>
      </w:r>
    </w:p>
    <w:p w14:paraId="5A182AD7" w14:textId="77777777" w:rsidR="003E3881" w:rsidRPr="007F6F71" w:rsidRDefault="003E3881" w:rsidP="00595626">
      <w:pPr>
        <w:pStyle w:val="PSDS-CorpodeTexto"/>
        <w:spacing w:line="360" w:lineRule="auto"/>
        <w:rPr>
          <w:sz w:val="24"/>
          <w:szCs w:val="24"/>
        </w:rPr>
      </w:pPr>
    </w:p>
    <w:p w14:paraId="6C3058BD" w14:textId="77777777" w:rsidR="003E3881" w:rsidRPr="007F6F71" w:rsidRDefault="003E3881" w:rsidP="00595626">
      <w:pPr>
        <w:pStyle w:val="PSDS-CorpodeTexto"/>
        <w:spacing w:line="360" w:lineRule="auto"/>
        <w:rPr>
          <w:sz w:val="24"/>
          <w:szCs w:val="24"/>
        </w:rPr>
      </w:pPr>
      <w:r w:rsidRPr="007F6F71">
        <w:rPr>
          <w:b/>
          <w:sz w:val="24"/>
          <w:szCs w:val="24"/>
        </w:rPr>
        <w:t xml:space="preserve">RN3.5 </w:t>
      </w:r>
      <w:r w:rsidRPr="007F6F71">
        <w:rPr>
          <w:sz w:val="24"/>
          <w:szCs w:val="24"/>
        </w:rPr>
        <w:t>Adicionar Tags:</w:t>
      </w:r>
    </w:p>
    <w:p w14:paraId="15C93450" w14:textId="77777777" w:rsidR="003E3881" w:rsidRPr="007F6F71" w:rsidRDefault="003E3881" w:rsidP="00595626">
      <w:pPr>
        <w:pStyle w:val="PSDS-CorpodeTexto"/>
        <w:numPr>
          <w:ilvl w:val="0"/>
          <w:numId w:val="18"/>
        </w:numPr>
        <w:spacing w:line="360" w:lineRule="auto"/>
        <w:rPr>
          <w:sz w:val="24"/>
          <w:szCs w:val="24"/>
        </w:rPr>
      </w:pPr>
      <w:r w:rsidRPr="007F6F71">
        <w:rPr>
          <w:sz w:val="24"/>
          <w:szCs w:val="24"/>
        </w:rPr>
        <w:t>Todos os usuários, ativos e logados ao sistema poderão adicionar tags.</w:t>
      </w:r>
    </w:p>
    <w:p w14:paraId="62E89908" w14:textId="77777777" w:rsidR="003E3881" w:rsidRPr="007F6F71" w:rsidRDefault="003E3881" w:rsidP="00595626">
      <w:pPr>
        <w:pStyle w:val="PSDS-CorpodeTexto"/>
        <w:spacing w:line="360" w:lineRule="auto"/>
        <w:rPr>
          <w:b/>
          <w:sz w:val="24"/>
          <w:szCs w:val="24"/>
        </w:rPr>
      </w:pPr>
    </w:p>
    <w:p w14:paraId="1043BC0C" w14:textId="77777777" w:rsidR="003E3881" w:rsidRPr="007F6F71" w:rsidRDefault="003E3881" w:rsidP="00595626">
      <w:pPr>
        <w:pStyle w:val="PSDS-CorpodeTexto"/>
        <w:spacing w:line="360" w:lineRule="auto"/>
        <w:rPr>
          <w:sz w:val="24"/>
          <w:szCs w:val="24"/>
        </w:rPr>
      </w:pPr>
      <w:r w:rsidRPr="007F6F71">
        <w:rPr>
          <w:b/>
          <w:sz w:val="24"/>
          <w:szCs w:val="24"/>
        </w:rPr>
        <w:t xml:space="preserve">RN3.6 Remover </w:t>
      </w:r>
      <w:r w:rsidRPr="007F6F71">
        <w:rPr>
          <w:sz w:val="24"/>
          <w:szCs w:val="24"/>
        </w:rPr>
        <w:t>Produtos:</w:t>
      </w:r>
    </w:p>
    <w:p w14:paraId="1191E0AB" w14:textId="77777777" w:rsidR="003E3881" w:rsidRPr="007F6F71" w:rsidRDefault="003E3881" w:rsidP="00595626">
      <w:pPr>
        <w:pStyle w:val="PSDS-CorpodeTexto"/>
        <w:numPr>
          <w:ilvl w:val="0"/>
          <w:numId w:val="18"/>
        </w:numPr>
        <w:spacing w:line="360" w:lineRule="auto"/>
        <w:rPr>
          <w:sz w:val="24"/>
          <w:szCs w:val="24"/>
        </w:rPr>
      </w:pPr>
      <w:r w:rsidRPr="007F6F71">
        <w:rPr>
          <w:sz w:val="24"/>
          <w:szCs w:val="24"/>
        </w:rPr>
        <w:t>Todos os usuários, ativos e logados ao sistema poderão remover produtos no sistema.</w:t>
      </w:r>
    </w:p>
    <w:p w14:paraId="2464BE77" w14:textId="77777777" w:rsidR="003E3881" w:rsidRPr="007F6F71" w:rsidRDefault="003E3881" w:rsidP="00595626">
      <w:pPr>
        <w:pStyle w:val="PSDS-CorpodeTexto"/>
        <w:spacing w:line="360" w:lineRule="auto"/>
        <w:rPr>
          <w:b/>
          <w:sz w:val="24"/>
          <w:szCs w:val="24"/>
        </w:rPr>
      </w:pPr>
    </w:p>
    <w:p w14:paraId="47EB9380" w14:textId="77777777" w:rsidR="003E3881" w:rsidRPr="007F6F71" w:rsidRDefault="003E3881" w:rsidP="00595626">
      <w:pPr>
        <w:pStyle w:val="PSDS-CorpodeTexto"/>
        <w:spacing w:line="360" w:lineRule="auto"/>
        <w:rPr>
          <w:sz w:val="24"/>
          <w:szCs w:val="24"/>
        </w:rPr>
      </w:pPr>
      <w:r w:rsidRPr="007F6F71">
        <w:rPr>
          <w:b/>
          <w:sz w:val="24"/>
          <w:szCs w:val="24"/>
        </w:rPr>
        <w:t xml:space="preserve">RN3.7 Remover </w:t>
      </w:r>
      <w:r w:rsidRPr="007F6F71">
        <w:rPr>
          <w:sz w:val="24"/>
          <w:szCs w:val="24"/>
        </w:rPr>
        <w:t>Tags:</w:t>
      </w:r>
    </w:p>
    <w:p w14:paraId="33867F26" w14:textId="77777777" w:rsidR="003E3881" w:rsidRPr="007F6F71" w:rsidRDefault="003E3881" w:rsidP="00595626">
      <w:pPr>
        <w:pStyle w:val="PSDS-CorpodeTexto"/>
        <w:numPr>
          <w:ilvl w:val="0"/>
          <w:numId w:val="18"/>
        </w:numPr>
        <w:spacing w:line="360" w:lineRule="auto"/>
        <w:rPr>
          <w:sz w:val="24"/>
          <w:szCs w:val="24"/>
        </w:rPr>
      </w:pPr>
      <w:r w:rsidRPr="007F6F71">
        <w:rPr>
          <w:sz w:val="24"/>
          <w:szCs w:val="24"/>
        </w:rPr>
        <w:t>Todos os usuários, ativos e logados ao sistema poderão remover tags no sistema.</w:t>
      </w:r>
    </w:p>
    <w:p w14:paraId="49C8B2FD" w14:textId="77777777" w:rsidR="003E3881" w:rsidRPr="007F6F71" w:rsidRDefault="003E3881" w:rsidP="00595626">
      <w:pPr>
        <w:pStyle w:val="PSDS-CorpodeTexto"/>
        <w:spacing w:line="360" w:lineRule="auto"/>
        <w:rPr>
          <w:b/>
          <w:sz w:val="24"/>
          <w:szCs w:val="24"/>
        </w:rPr>
      </w:pPr>
    </w:p>
    <w:p w14:paraId="33877A1D" w14:textId="77777777" w:rsidR="003E3881" w:rsidRPr="007F6F71" w:rsidRDefault="003E3881" w:rsidP="00595626">
      <w:pPr>
        <w:pStyle w:val="PSDS-CorpodeTexto"/>
        <w:spacing w:line="360" w:lineRule="auto"/>
        <w:rPr>
          <w:b/>
          <w:sz w:val="24"/>
          <w:szCs w:val="24"/>
        </w:rPr>
      </w:pPr>
      <w:r w:rsidRPr="007F6F71">
        <w:rPr>
          <w:b/>
          <w:sz w:val="24"/>
          <w:szCs w:val="24"/>
        </w:rPr>
        <w:t xml:space="preserve">RN3.8 </w:t>
      </w:r>
      <w:r w:rsidRPr="007F6F71">
        <w:rPr>
          <w:sz w:val="24"/>
          <w:szCs w:val="24"/>
        </w:rPr>
        <w:t>Gerar Relatório:</w:t>
      </w:r>
    </w:p>
    <w:p w14:paraId="6F647B15" w14:textId="77777777" w:rsidR="003E3881" w:rsidRPr="007F6F71" w:rsidRDefault="003E3881" w:rsidP="00595626">
      <w:pPr>
        <w:pStyle w:val="PSDS-CorpodeTexto"/>
        <w:numPr>
          <w:ilvl w:val="0"/>
          <w:numId w:val="18"/>
        </w:numPr>
        <w:spacing w:line="360" w:lineRule="auto"/>
        <w:rPr>
          <w:sz w:val="24"/>
          <w:szCs w:val="24"/>
        </w:rPr>
      </w:pPr>
      <w:r w:rsidRPr="007F6F71">
        <w:rPr>
          <w:sz w:val="24"/>
          <w:szCs w:val="24"/>
        </w:rPr>
        <w:t>Todos os usuários, ativos e logados ao sistema poderão gerar relatórios;</w:t>
      </w:r>
    </w:p>
    <w:p w14:paraId="7CD2B894" w14:textId="77777777" w:rsidR="003E3881" w:rsidRPr="007F6F71" w:rsidRDefault="003E3881" w:rsidP="00595626">
      <w:pPr>
        <w:pStyle w:val="PSDS-CorpodeTexto"/>
        <w:spacing w:line="360" w:lineRule="auto"/>
        <w:rPr>
          <w:sz w:val="24"/>
          <w:szCs w:val="24"/>
        </w:rPr>
      </w:pPr>
    </w:p>
    <w:p w14:paraId="3B0011F5" w14:textId="77777777" w:rsidR="003E3881" w:rsidRPr="007F6F71" w:rsidRDefault="003E3881" w:rsidP="00595626">
      <w:pPr>
        <w:pStyle w:val="PSDS-CorpodeTexto"/>
        <w:spacing w:line="360" w:lineRule="auto"/>
        <w:rPr>
          <w:b/>
          <w:sz w:val="24"/>
          <w:szCs w:val="24"/>
        </w:rPr>
      </w:pPr>
      <w:r w:rsidRPr="007F6F71">
        <w:rPr>
          <w:b/>
          <w:sz w:val="24"/>
          <w:szCs w:val="24"/>
        </w:rPr>
        <w:t>RN3.9 Exportar</w:t>
      </w:r>
      <w:r w:rsidRPr="007F6F71">
        <w:rPr>
          <w:sz w:val="24"/>
          <w:szCs w:val="24"/>
        </w:rPr>
        <w:t xml:space="preserve"> Relatório:</w:t>
      </w:r>
    </w:p>
    <w:p w14:paraId="0CBDB827" w14:textId="77777777" w:rsidR="003E3881" w:rsidRPr="007F6F71" w:rsidRDefault="003E3881" w:rsidP="00595626">
      <w:pPr>
        <w:pStyle w:val="PSDS-CorpodeTexto"/>
        <w:numPr>
          <w:ilvl w:val="0"/>
          <w:numId w:val="18"/>
        </w:numPr>
        <w:spacing w:line="360" w:lineRule="auto"/>
        <w:rPr>
          <w:sz w:val="24"/>
          <w:szCs w:val="24"/>
        </w:rPr>
      </w:pPr>
      <w:r w:rsidRPr="007F6F71">
        <w:rPr>
          <w:sz w:val="24"/>
          <w:szCs w:val="24"/>
        </w:rPr>
        <w:t>Todos os usuários, ativos e logados ao sistema poderão exportar relatórios gerados;</w:t>
      </w:r>
    </w:p>
    <w:p w14:paraId="654E62F8" w14:textId="77777777" w:rsidR="003E3881" w:rsidRPr="007F6F71" w:rsidRDefault="003E3881" w:rsidP="0035429F">
      <w:pPr>
        <w:pStyle w:val="PSDS-CorpodeTexto"/>
        <w:spacing w:line="360" w:lineRule="auto"/>
        <w:ind w:firstLine="0"/>
        <w:rPr>
          <w:b/>
          <w:sz w:val="24"/>
          <w:szCs w:val="24"/>
        </w:rPr>
      </w:pPr>
    </w:p>
    <w:p w14:paraId="0B37A3C8" w14:textId="6843FF2F" w:rsidR="003E3881" w:rsidRPr="007F6F71" w:rsidRDefault="007C5953" w:rsidP="0035429F">
      <w:pPr>
        <w:pStyle w:val="Ttulo21"/>
        <w:jc w:val="left"/>
      </w:pPr>
      <w:bookmarkStart w:id="211" w:name="_Toc499555713"/>
      <w:r>
        <w:t>8</w:t>
      </w:r>
      <w:r w:rsidR="003E3881" w:rsidRPr="007F6F71">
        <w:t>.1</w:t>
      </w:r>
      <w:r w:rsidR="00E21A83">
        <w:t>0</w:t>
      </w:r>
      <w:r w:rsidR="003E3881" w:rsidRPr="007F6F71">
        <w:t xml:space="preserve"> INTERFACE VISUAL</w:t>
      </w:r>
      <w:bookmarkEnd w:id="211"/>
    </w:p>
    <w:p w14:paraId="7092E168" w14:textId="7FDFF5CD" w:rsidR="003E3881" w:rsidRDefault="007C5953" w:rsidP="0035429F">
      <w:pPr>
        <w:pStyle w:val="PSDS-MarcadoresNivel3"/>
        <w:numPr>
          <w:ilvl w:val="0"/>
          <w:numId w:val="0"/>
        </w:numPr>
        <w:tabs>
          <w:tab w:val="left" w:pos="360"/>
        </w:tabs>
        <w:spacing w:line="360" w:lineRule="auto"/>
        <w:ind w:left="1440" w:hanging="720"/>
        <w:rPr>
          <w:b/>
          <w:sz w:val="24"/>
          <w:szCs w:val="24"/>
        </w:rPr>
      </w:pPr>
      <w:r>
        <w:rPr>
          <w:b/>
          <w:sz w:val="24"/>
          <w:szCs w:val="24"/>
        </w:rPr>
        <w:t>8</w:t>
      </w:r>
      <w:r w:rsidR="003E3881" w:rsidRPr="007F6F71">
        <w:rPr>
          <w:b/>
          <w:sz w:val="24"/>
          <w:szCs w:val="24"/>
        </w:rPr>
        <w:t>.1</w:t>
      </w:r>
      <w:r w:rsidR="00E21A83">
        <w:rPr>
          <w:b/>
          <w:sz w:val="24"/>
          <w:szCs w:val="24"/>
        </w:rPr>
        <w:t>0</w:t>
      </w:r>
      <w:r w:rsidR="003E3881" w:rsidRPr="007F6F71">
        <w:rPr>
          <w:b/>
          <w:sz w:val="24"/>
          <w:szCs w:val="24"/>
        </w:rPr>
        <w:t>.1. Alta Fidelidade</w:t>
      </w:r>
    </w:p>
    <w:p w14:paraId="25F20ABA" w14:textId="77777777" w:rsidR="000A293C" w:rsidRDefault="000A293C" w:rsidP="0035429F">
      <w:pPr>
        <w:pStyle w:val="PSDS-MarcadoresNivel3"/>
        <w:numPr>
          <w:ilvl w:val="0"/>
          <w:numId w:val="0"/>
        </w:numPr>
        <w:tabs>
          <w:tab w:val="left" w:pos="360"/>
        </w:tabs>
        <w:spacing w:line="360" w:lineRule="auto"/>
        <w:ind w:left="1440" w:hanging="720"/>
        <w:rPr>
          <w:b/>
          <w:sz w:val="24"/>
          <w:szCs w:val="24"/>
        </w:rPr>
      </w:pPr>
    </w:p>
    <w:p w14:paraId="1436AFC8" w14:textId="77777777" w:rsidR="000A293C" w:rsidRDefault="000A293C" w:rsidP="0035429F">
      <w:pPr>
        <w:pStyle w:val="PSDS-MarcadoresNivel3"/>
        <w:numPr>
          <w:ilvl w:val="0"/>
          <w:numId w:val="0"/>
        </w:numPr>
        <w:tabs>
          <w:tab w:val="left" w:pos="360"/>
        </w:tabs>
        <w:spacing w:line="360" w:lineRule="auto"/>
        <w:ind w:left="1440" w:hanging="720"/>
        <w:rPr>
          <w:b/>
          <w:sz w:val="24"/>
          <w:szCs w:val="24"/>
        </w:rPr>
      </w:pPr>
    </w:p>
    <w:p w14:paraId="1102559D" w14:textId="77777777" w:rsidR="000A293C" w:rsidRPr="007F6F71" w:rsidRDefault="000A293C" w:rsidP="0035429F">
      <w:pPr>
        <w:pStyle w:val="PSDS-MarcadoresNivel3"/>
        <w:numPr>
          <w:ilvl w:val="0"/>
          <w:numId w:val="0"/>
        </w:numPr>
        <w:tabs>
          <w:tab w:val="left" w:pos="360"/>
        </w:tabs>
        <w:spacing w:line="360" w:lineRule="auto"/>
        <w:ind w:left="1440" w:hanging="720"/>
        <w:rPr>
          <w:b/>
          <w:sz w:val="24"/>
          <w:szCs w:val="24"/>
        </w:rPr>
      </w:pPr>
    </w:p>
    <w:p w14:paraId="4DDE43FF" w14:textId="77777777" w:rsidR="003E3881" w:rsidRPr="007F6F71" w:rsidRDefault="003E3881" w:rsidP="0035429F">
      <w:pPr>
        <w:spacing w:line="360" w:lineRule="auto"/>
      </w:pPr>
      <w:r w:rsidRPr="007F6F71">
        <w:rPr>
          <w:b/>
          <w:noProof/>
        </w:rPr>
        <w:lastRenderedPageBreak/>
        <w:drawing>
          <wp:anchor distT="0" distB="0" distL="114300" distR="114300" simplePos="0" relativeHeight="251719680" behindDoc="0" locked="0" layoutInCell="1" allowOverlap="1" wp14:anchorId="79AF0A43" wp14:editId="4B299B02">
            <wp:simplePos x="0" y="0"/>
            <wp:positionH relativeFrom="column">
              <wp:posOffset>-579755</wp:posOffset>
            </wp:positionH>
            <wp:positionV relativeFrom="paragraph">
              <wp:posOffset>262255</wp:posOffset>
            </wp:positionV>
            <wp:extent cx="6662420" cy="2174240"/>
            <wp:effectExtent l="0" t="0" r="0" b="10160"/>
            <wp:wrapTopAndBottom/>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Captura de Tela 2017-10-25 às 16.39.02.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6662420" cy="2174240"/>
                    </a:xfrm>
                    <a:prstGeom prst="rect">
                      <a:avLst/>
                    </a:prstGeom>
                  </pic:spPr>
                </pic:pic>
              </a:graphicData>
            </a:graphic>
            <wp14:sizeRelH relativeFrom="page">
              <wp14:pctWidth>0</wp14:pctWidth>
            </wp14:sizeRelH>
            <wp14:sizeRelV relativeFrom="page">
              <wp14:pctHeight>0</wp14:pctHeight>
            </wp14:sizeRelV>
          </wp:anchor>
        </w:drawing>
      </w:r>
      <w:r w:rsidRPr="007F6F71">
        <w:rPr>
          <w:noProof/>
        </w:rPr>
        <mc:AlternateContent>
          <mc:Choice Requires="wps">
            <w:drawing>
              <wp:anchor distT="0" distB="0" distL="114300" distR="114300" simplePos="0" relativeHeight="251720704" behindDoc="0" locked="0" layoutInCell="1" allowOverlap="1" wp14:anchorId="162C8082" wp14:editId="444ABA77">
                <wp:simplePos x="0" y="0"/>
                <wp:positionH relativeFrom="column">
                  <wp:posOffset>-182245</wp:posOffset>
                </wp:positionH>
                <wp:positionV relativeFrom="paragraph">
                  <wp:posOffset>2478042</wp:posOffset>
                </wp:positionV>
                <wp:extent cx="6662420" cy="184150"/>
                <wp:effectExtent l="0" t="0" r="0" b="0"/>
                <wp:wrapThrough wrapText="bothSides">
                  <wp:wrapPolygon edited="0">
                    <wp:start x="0" y="0"/>
                    <wp:lineTo x="0" y="17876"/>
                    <wp:lineTo x="21493" y="17876"/>
                    <wp:lineTo x="21493" y="0"/>
                    <wp:lineTo x="0" y="0"/>
                  </wp:wrapPolygon>
                </wp:wrapThrough>
                <wp:docPr id="73" name="Caixa de Texto 73"/>
                <wp:cNvGraphicFramePr/>
                <a:graphic xmlns:a="http://schemas.openxmlformats.org/drawingml/2006/main">
                  <a:graphicData uri="http://schemas.microsoft.com/office/word/2010/wordprocessingShape">
                    <wps:wsp>
                      <wps:cNvSpPr txBox="1"/>
                      <wps:spPr>
                        <a:xfrm>
                          <a:off x="0" y="0"/>
                          <a:ext cx="6662420" cy="184150"/>
                        </a:xfrm>
                        <a:prstGeom prst="rect">
                          <a:avLst/>
                        </a:prstGeom>
                        <a:solidFill>
                          <a:prstClr val="white"/>
                        </a:solidFill>
                        <a:ln>
                          <a:noFill/>
                        </a:ln>
                        <a:effectLst/>
                      </wps:spPr>
                      <wps:txbx>
                        <w:txbxContent>
                          <w:p w14:paraId="10C0281D" w14:textId="77777777" w:rsidR="00CE0C88" w:rsidRPr="00283144" w:rsidRDefault="00CE0C88" w:rsidP="003E3881">
                            <w:pPr>
                              <w:pStyle w:val="Legenda"/>
                              <w:rPr>
                                <w:rFonts w:eastAsia="Calibri" w:cs="Times New Roman"/>
                                <w:b/>
                                <w:noProof/>
                              </w:rPr>
                            </w:pPr>
                            <w:bookmarkStart w:id="212" w:name="_Toc499286930"/>
                            <w:r>
                              <w:t xml:space="preserve">Figura </w:t>
                            </w:r>
                            <w:r>
                              <w:fldChar w:fldCharType="begin"/>
                            </w:r>
                            <w:r>
                              <w:instrText xml:space="preserve"> SEQ Figura \* ARABIC </w:instrText>
                            </w:r>
                            <w:r>
                              <w:fldChar w:fldCharType="separate"/>
                            </w:r>
                            <w:r>
                              <w:rPr>
                                <w:noProof/>
                              </w:rPr>
                              <w:t>31</w:t>
                            </w:r>
                            <w:r>
                              <w:rPr>
                                <w:noProof/>
                              </w:rPr>
                              <w:fldChar w:fldCharType="end"/>
                            </w:r>
                            <w:r>
                              <w:t xml:space="preserve"> - </w:t>
                            </w:r>
                            <w:proofErr w:type="spellStart"/>
                            <w:r>
                              <w:t>Dashboard</w:t>
                            </w:r>
                            <w:proofErr w:type="spellEnd"/>
                            <w:r>
                              <w:t xml:space="preserve"> Principal do Estudo de Caso Fonte: Próprio autor</w:t>
                            </w:r>
                            <w:bookmarkEnd w:id="2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2C8082" id="Caixa de Texto 73" o:spid="_x0000_s1056" type="#_x0000_t202" style="position:absolute;margin-left:-14.35pt;margin-top:195.1pt;width:524.6pt;height:14.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" stroked="f">
                <v:textbox style="mso-fit-shape-to-text:t" inset="0,0,0,0">
                  <w:txbxContent>
                    <w:p w14:paraId="10C0281D" w14:textId="77777777" w:rsidR="00CE0C88" w:rsidRPr="00283144" w:rsidRDefault="00CE0C88" w:rsidP="003E3881">
                      <w:pPr>
                        <w:pStyle w:val="Legenda"/>
                        <w:rPr>
                          <w:rFonts w:eastAsia="Calibri" w:cs="Times New Roman"/>
                          <w:b/>
                          <w:noProof/>
                        </w:rPr>
                      </w:pPr>
                      <w:bookmarkStart w:id="213" w:name="_Toc499286930"/>
                      <w:r>
                        <w:t xml:space="preserve">Figura </w:t>
                      </w:r>
                      <w:r>
                        <w:fldChar w:fldCharType="begin"/>
                      </w:r>
                      <w:r>
                        <w:instrText xml:space="preserve"> SEQ Figura \* ARABIC </w:instrText>
                      </w:r>
                      <w:r>
                        <w:fldChar w:fldCharType="separate"/>
                      </w:r>
                      <w:r>
                        <w:rPr>
                          <w:noProof/>
                        </w:rPr>
                        <w:t>31</w:t>
                      </w:r>
                      <w:r>
                        <w:rPr>
                          <w:noProof/>
                        </w:rPr>
                        <w:fldChar w:fldCharType="end"/>
                      </w:r>
                      <w:r>
                        <w:t xml:space="preserve"> - </w:t>
                      </w:r>
                      <w:proofErr w:type="spellStart"/>
                      <w:r>
                        <w:t>Dashboard</w:t>
                      </w:r>
                      <w:proofErr w:type="spellEnd"/>
                      <w:r>
                        <w:t xml:space="preserve"> Principal do Estudo de Caso Fonte: Próprio autor</w:t>
                      </w:r>
                      <w:bookmarkEnd w:id="213"/>
                    </w:p>
                  </w:txbxContent>
                </v:textbox>
                <w10:wrap type="through"/>
              </v:shape>
            </w:pict>
          </mc:Fallback>
        </mc:AlternateContent>
      </w:r>
    </w:p>
    <w:p w14:paraId="62E37928" w14:textId="77777777" w:rsidR="003E3881" w:rsidRPr="007F6F71" w:rsidRDefault="003E3881" w:rsidP="0035429F">
      <w:pPr>
        <w:spacing w:line="360" w:lineRule="auto"/>
      </w:pPr>
      <w:r w:rsidRPr="007F6F71">
        <w:rPr>
          <w:noProof/>
        </w:rPr>
        <mc:AlternateContent>
          <mc:Choice Requires="wps">
            <w:drawing>
              <wp:anchor distT="0" distB="0" distL="114300" distR="114300" simplePos="0" relativeHeight="251722752" behindDoc="0" locked="0" layoutInCell="1" allowOverlap="1" wp14:anchorId="01E04CC3" wp14:editId="14ED8D0A">
                <wp:simplePos x="0" y="0"/>
                <wp:positionH relativeFrom="column">
                  <wp:posOffset>-571500</wp:posOffset>
                </wp:positionH>
                <wp:positionV relativeFrom="paragraph">
                  <wp:posOffset>5182870</wp:posOffset>
                </wp:positionV>
                <wp:extent cx="6631940" cy="184150"/>
                <wp:effectExtent l="0" t="0" r="0" b="0"/>
                <wp:wrapThrough wrapText="bothSides">
                  <wp:wrapPolygon edited="0">
                    <wp:start x="0" y="0"/>
                    <wp:lineTo x="0" y="0"/>
                    <wp:lineTo x="0" y="0"/>
                  </wp:wrapPolygon>
                </wp:wrapThrough>
                <wp:docPr id="75" name="Caixa de Texto 75"/>
                <wp:cNvGraphicFramePr/>
                <a:graphic xmlns:a="http://schemas.openxmlformats.org/drawingml/2006/main">
                  <a:graphicData uri="http://schemas.microsoft.com/office/word/2010/wordprocessingShape">
                    <wps:wsp>
                      <wps:cNvSpPr txBox="1"/>
                      <wps:spPr>
                        <a:xfrm>
                          <a:off x="0" y="0"/>
                          <a:ext cx="6631940" cy="184150"/>
                        </a:xfrm>
                        <a:prstGeom prst="rect">
                          <a:avLst/>
                        </a:prstGeom>
                        <a:solidFill>
                          <a:prstClr val="white"/>
                        </a:solidFill>
                        <a:ln>
                          <a:noFill/>
                        </a:ln>
                        <a:effectLst/>
                      </wps:spPr>
                      <wps:txbx>
                        <w:txbxContent>
                          <w:p w14:paraId="36CF8D6B" w14:textId="77777777" w:rsidR="00CE0C88" w:rsidRPr="00A12C61" w:rsidRDefault="00CE0C88" w:rsidP="003E3881">
                            <w:pPr>
                              <w:pStyle w:val="Legenda"/>
                              <w:rPr>
                                <w:rFonts w:eastAsia="Calibri" w:cs="Times New Roman"/>
                                <w:noProof/>
                              </w:rPr>
                            </w:pPr>
                            <w:bookmarkStart w:id="214" w:name="_Toc499286931"/>
                            <w:r>
                              <w:t xml:space="preserve">Figura </w:t>
                            </w:r>
                            <w:r>
                              <w:fldChar w:fldCharType="begin"/>
                            </w:r>
                            <w:r>
                              <w:instrText xml:space="preserve"> SEQ Figura \* ARABIC </w:instrText>
                            </w:r>
                            <w:r>
                              <w:fldChar w:fldCharType="separate"/>
                            </w:r>
                            <w:r>
                              <w:rPr>
                                <w:noProof/>
                              </w:rPr>
                              <w:t>32</w:t>
                            </w:r>
                            <w:r>
                              <w:rPr>
                                <w:noProof/>
                              </w:rPr>
                              <w:fldChar w:fldCharType="end"/>
                            </w:r>
                            <w:r>
                              <w:t xml:space="preserve"> - </w:t>
                            </w:r>
                            <w:proofErr w:type="spellStart"/>
                            <w:r>
                              <w:t>Dashboard</w:t>
                            </w:r>
                            <w:proofErr w:type="spellEnd"/>
                            <w:r>
                              <w:t xml:space="preserve"> de Produtos do Estudo de Caso Fonte: Próprio autor</w:t>
                            </w:r>
                            <w:bookmarkEnd w:id="2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E04CC3" id="Caixa de Texto 75" o:spid="_x0000_s1057" type="#_x0000_t202" style="position:absolute;margin-left:-45pt;margin-top:408.1pt;width:522.2pt;height:14.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" stroked="f">
                <v:textbox style="mso-fit-shape-to-text:t" inset="0,0,0,0">
                  <w:txbxContent>
                    <w:p w14:paraId="36CF8D6B" w14:textId="77777777" w:rsidR="00CE0C88" w:rsidRPr="00A12C61" w:rsidRDefault="00CE0C88" w:rsidP="003E3881">
                      <w:pPr>
                        <w:pStyle w:val="Legenda"/>
                        <w:rPr>
                          <w:rFonts w:eastAsia="Calibri" w:cs="Times New Roman"/>
                          <w:noProof/>
                        </w:rPr>
                      </w:pPr>
                      <w:bookmarkStart w:id="215" w:name="_Toc499286931"/>
                      <w:r>
                        <w:t xml:space="preserve">Figura </w:t>
                      </w:r>
                      <w:r>
                        <w:fldChar w:fldCharType="begin"/>
                      </w:r>
                      <w:r>
                        <w:instrText xml:space="preserve"> SEQ Figura \* ARABIC </w:instrText>
                      </w:r>
                      <w:r>
                        <w:fldChar w:fldCharType="separate"/>
                      </w:r>
                      <w:r>
                        <w:rPr>
                          <w:noProof/>
                        </w:rPr>
                        <w:t>32</w:t>
                      </w:r>
                      <w:r>
                        <w:rPr>
                          <w:noProof/>
                        </w:rPr>
                        <w:fldChar w:fldCharType="end"/>
                      </w:r>
                      <w:r>
                        <w:t xml:space="preserve"> - </w:t>
                      </w:r>
                      <w:proofErr w:type="spellStart"/>
                      <w:r>
                        <w:t>Dashboard</w:t>
                      </w:r>
                      <w:proofErr w:type="spellEnd"/>
                      <w:r>
                        <w:t xml:space="preserve"> de Produtos do Estudo de Caso Fonte: Próprio autor</w:t>
                      </w:r>
                      <w:bookmarkEnd w:id="215"/>
                    </w:p>
                  </w:txbxContent>
                </v:textbox>
                <w10:wrap type="through"/>
              </v:shape>
            </w:pict>
          </mc:Fallback>
        </mc:AlternateContent>
      </w:r>
      <w:r w:rsidRPr="007F6F71">
        <w:rPr>
          <w:noProof/>
        </w:rPr>
        <w:drawing>
          <wp:anchor distT="0" distB="0" distL="114300" distR="114300" simplePos="0" relativeHeight="251721728" behindDoc="0" locked="0" layoutInCell="1" allowOverlap="1" wp14:anchorId="784874F3" wp14:editId="0EBB8797">
            <wp:simplePos x="0" y="0"/>
            <wp:positionH relativeFrom="column">
              <wp:posOffset>-571500</wp:posOffset>
            </wp:positionH>
            <wp:positionV relativeFrom="paragraph">
              <wp:posOffset>2797175</wp:posOffset>
            </wp:positionV>
            <wp:extent cx="6631940" cy="2328545"/>
            <wp:effectExtent l="0" t="0" r="0" b="8255"/>
            <wp:wrapTopAndBottom/>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Captura de Tela 2017-10-25 às 16.33.55_lista_de_produtos.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6631940" cy="2328545"/>
                    </a:xfrm>
                    <a:prstGeom prst="rect">
                      <a:avLst/>
                    </a:prstGeom>
                  </pic:spPr>
                </pic:pic>
              </a:graphicData>
            </a:graphic>
            <wp14:sizeRelH relativeFrom="page">
              <wp14:pctWidth>0</wp14:pctWidth>
            </wp14:sizeRelH>
            <wp14:sizeRelV relativeFrom="page">
              <wp14:pctHeight>0</wp14:pctHeight>
            </wp14:sizeRelV>
          </wp:anchor>
        </w:drawing>
      </w:r>
    </w:p>
    <w:p w14:paraId="4BABE679" w14:textId="77777777" w:rsidR="003E3881" w:rsidRPr="007F6F71" w:rsidRDefault="003E3881" w:rsidP="0035429F">
      <w:pPr>
        <w:pStyle w:val="PSDS-MarcadoresNivel1"/>
        <w:spacing w:line="360" w:lineRule="auto"/>
        <w:ind w:firstLine="0"/>
        <w:rPr>
          <w:sz w:val="24"/>
          <w:szCs w:val="24"/>
        </w:rPr>
      </w:pPr>
    </w:p>
    <w:p w14:paraId="1CB57BDD" w14:textId="77777777" w:rsidR="003E3881" w:rsidRPr="007F6F71" w:rsidRDefault="003E3881" w:rsidP="0035429F">
      <w:pPr>
        <w:spacing w:line="360" w:lineRule="auto"/>
      </w:pPr>
      <w:r w:rsidRPr="007F6F71">
        <w:br w:type="page"/>
      </w:r>
    </w:p>
    <w:p w14:paraId="795D80D5" w14:textId="77777777" w:rsidR="003E3881" w:rsidRPr="007F6F71" w:rsidRDefault="003E3881" w:rsidP="0035429F">
      <w:pPr>
        <w:spacing w:line="360" w:lineRule="auto"/>
      </w:pPr>
      <w:r w:rsidRPr="007F6F71">
        <w:rPr>
          <w:noProof/>
        </w:rPr>
        <w:lastRenderedPageBreak/>
        <mc:AlternateContent>
          <mc:Choice Requires="wps">
            <w:drawing>
              <wp:anchor distT="0" distB="0" distL="114300" distR="114300" simplePos="0" relativeHeight="251724800" behindDoc="0" locked="0" layoutInCell="1" allowOverlap="1" wp14:anchorId="4B4D6254" wp14:editId="72C20C60">
                <wp:simplePos x="0" y="0"/>
                <wp:positionH relativeFrom="column">
                  <wp:posOffset>0</wp:posOffset>
                </wp:positionH>
                <wp:positionV relativeFrom="paragraph">
                  <wp:posOffset>2219007</wp:posOffset>
                </wp:positionV>
                <wp:extent cx="5760085" cy="184150"/>
                <wp:effectExtent l="0" t="0" r="5715" b="0"/>
                <wp:wrapThrough wrapText="bothSides">
                  <wp:wrapPolygon edited="0">
                    <wp:start x="0" y="0"/>
                    <wp:lineTo x="0" y="17876"/>
                    <wp:lineTo x="21526" y="17876"/>
                    <wp:lineTo x="21526" y="0"/>
                    <wp:lineTo x="0" y="0"/>
                  </wp:wrapPolygon>
                </wp:wrapThrough>
                <wp:docPr id="68" name="Caixa de Texto 68"/>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53711424" w14:textId="77777777" w:rsidR="00CE0C88" w:rsidRPr="00546A37" w:rsidRDefault="00CE0C88" w:rsidP="003E3881">
                            <w:pPr>
                              <w:pStyle w:val="Legenda"/>
                              <w:rPr>
                                <w:rFonts w:eastAsia="Calibri" w:cs="Times New Roman"/>
                                <w:noProof/>
                              </w:rPr>
                            </w:pPr>
                            <w:bookmarkStart w:id="216" w:name="_Toc499286932"/>
                            <w:r>
                              <w:t xml:space="preserve">Figura </w:t>
                            </w:r>
                            <w:r>
                              <w:fldChar w:fldCharType="begin"/>
                            </w:r>
                            <w:r>
                              <w:instrText xml:space="preserve"> SEQ Figura \* ARABIC </w:instrText>
                            </w:r>
                            <w:r>
                              <w:fldChar w:fldCharType="separate"/>
                            </w:r>
                            <w:r>
                              <w:rPr>
                                <w:noProof/>
                              </w:rPr>
                              <w:t>33</w:t>
                            </w:r>
                            <w:r>
                              <w:rPr>
                                <w:noProof/>
                              </w:rPr>
                              <w:fldChar w:fldCharType="end"/>
                            </w:r>
                            <w:r>
                              <w:t xml:space="preserve"> - </w:t>
                            </w:r>
                            <w:proofErr w:type="spellStart"/>
                            <w:r>
                              <w:t>Dashboard</w:t>
                            </w:r>
                            <w:proofErr w:type="spellEnd"/>
                            <w:r>
                              <w:t xml:space="preserve"> de Tags do Estudo de Caso Fonte: Próprio autor</w:t>
                            </w:r>
                            <w:bookmarkEnd w:id="2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4D6254" id="Caixa de Texto 68" o:spid="_x0000_s1058" type="#_x0000_t202" style="position:absolute;margin-left:0;margin-top:174.7pt;width:453.55pt;height:14.5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" stroked="f">
                <v:textbox style="mso-fit-shape-to-text:t" inset="0,0,0,0">
                  <w:txbxContent>
                    <w:p w14:paraId="53711424" w14:textId="77777777" w:rsidR="00CE0C88" w:rsidRPr="00546A37" w:rsidRDefault="00CE0C88" w:rsidP="003E3881">
                      <w:pPr>
                        <w:pStyle w:val="Legenda"/>
                        <w:rPr>
                          <w:rFonts w:eastAsia="Calibri" w:cs="Times New Roman"/>
                          <w:noProof/>
                        </w:rPr>
                      </w:pPr>
                      <w:bookmarkStart w:id="217" w:name="_Toc499286932"/>
                      <w:r>
                        <w:t xml:space="preserve">Figura </w:t>
                      </w:r>
                      <w:r>
                        <w:fldChar w:fldCharType="begin"/>
                      </w:r>
                      <w:r>
                        <w:instrText xml:space="preserve"> SEQ Figura \* ARABIC </w:instrText>
                      </w:r>
                      <w:r>
                        <w:fldChar w:fldCharType="separate"/>
                      </w:r>
                      <w:r>
                        <w:rPr>
                          <w:noProof/>
                        </w:rPr>
                        <w:t>33</w:t>
                      </w:r>
                      <w:r>
                        <w:rPr>
                          <w:noProof/>
                        </w:rPr>
                        <w:fldChar w:fldCharType="end"/>
                      </w:r>
                      <w:r>
                        <w:t xml:space="preserve"> - </w:t>
                      </w:r>
                      <w:proofErr w:type="spellStart"/>
                      <w:r>
                        <w:t>Dashboard</w:t>
                      </w:r>
                      <w:proofErr w:type="spellEnd"/>
                      <w:r>
                        <w:t xml:space="preserve"> de Tags do Estudo de Caso Fonte: Próprio autor</w:t>
                      </w:r>
                      <w:bookmarkEnd w:id="217"/>
                    </w:p>
                  </w:txbxContent>
                </v:textbox>
                <w10:wrap type="through"/>
              </v:shape>
            </w:pict>
          </mc:Fallback>
        </mc:AlternateContent>
      </w:r>
      <w:r w:rsidRPr="007F6F71">
        <w:rPr>
          <w:noProof/>
        </w:rPr>
        <w:drawing>
          <wp:anchor distT="0" distB="0" distL="114300" distR="114300" simplePos="0" relativeHeight="251723776" behindDoc="0" locked="0" layoutInCell="1" allowOverlap="1" wp14:anchorId="1961B33E" wp14:editId="54260872">
            <wp:simplePos x="0" y="0"/>
            <wp:positionH relativeFrom="column">
              <wp:posOffset>-480695</wp:posOffset>
            </wp:positionH>
            <wp:positionV relativeFrom="paragraph">
              <wp:posOffset>119380</wp:posOffset>
            </wp:positionV>
            <wp:extent cx="6417310" cy="2051685"/>
            <wp:effectExtent l="0" t="0" r="8890" b="5715"/>
            <wp:wrapTopAndBottom/>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Captura de Tela 2017-10-25 às 16.34.14_lista_tags.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6417310" cy="2051685"/>
                    </a:xfrm>
                    <a:prstGeom prst="rect">
                      <a:avLst/>
                    </a:prstGeom>
                  </pic:spPr>
                </pic:pic>
              </a:graphicData>
            </a:graphic>
            <wp14:sizeRelH relativeFrom="page">
              <wp14:pctWidth>0</wp14:pctWidth>
            </wp14:sizeRelH>
            <wp14:sizeRelV relativeFrom="page">
              <wp14:pctHeight>0</wp14:pctHeight>
            </wp14:sizeRelV>
          </wp:anchor>
        </w:drawing>
      </w:r>
    </w:p>
    <w:p w14:paraId="13246A63" w14:textId="77777777" w:rsidR="003E3881" w:rsidRPr="007F6F71" w:rsidRDefault="003E3881" w:rsidP="0035429F">
      <w:pPr>
        <w:spacing w:line="360" w:lineRule="auto"/>
      </w:pPr>
      <w:r w:rsidRPr="007F6F71">
        <w:rPr>
          <w:noProof/>
        </w:rPr>
        <mc:AlternateContent>
          <mc:Choice Requires="wps">
            <w:drawing>
              <wp:anchor distT="0" distB="0" distL="114300" distR="114300" simplePos="0" relativeHeight="251726848" behindDoc="0" locked="0" layoutInCell="1" allowOverlap="1" wp14:anchorId="521EDCB9" wp14:editId="050680D9">
                <wp:simplePos x="0" y="0"/>
                <wp:positionH relativeFrom="column">
                  <wp:posOffset>-457200</wp:posOffset>
                </wp:positionH>
                <wp:positionV relativeFrom="paragraph">
                  <wp:posOffset>2464435</wp:posOffset>
                </wp:positionV>
                <wp:extent cx="6408420" cy="184150"/>
                <wp:effectExtent l="0" t="0" r="0" b="0"/>
                <wp:wrapThrough wrapText="bothSides">
                  <wp:wrapPolygon edited="0">
                    <wp:start x="0" y="0"/>
                    <wp:lineTo x="0" y="0"/>
                    <wp:lineTo x="0" y="0"/>
                  </wp:wrapPolygon>
                </wp:wrapThrough>
                <wp:docPr id="69" name="Caixa de Texto 69"/>
                <wp:cNvGraphicFramePr/>
                <a:graphic xmlns:a="http://schemas.openxmlformats.org/drawingml/2006/main">
                  <a:graphicData uri="http://schemas.microsoft.com/office/word/2010/wordprocessingShape">
                    <wps:wsp>
                      <wps:cNvSpPr txBox="1"/>
                      <wps:spPr>
                        <a:xfrm>
                          <a:off x="0" y="0"/>
                          <a:ext cx="6408420" cy="184150"/>
                        </a:xfrm>
                        <a:prstGeom prst="rect">
                          <a:avLst/>
                        </a:prstGeom>
                        <a:solidFill>
                          <a:prstClr val="white"/>
                        </a:solidFill>
                        <a:ln>
                          <a:noFill/>
                        </a:ln>
                        <a:effectLst/>
                      </wps:spPr>
                      <wps:txbx>
                        <w:txbxContent>
                          <w:p w14:paraId="341E93DA" w14:textId="77777777" w:rsidR="00CE0C88" w:rsidRPr="00DA5435" w:rsidRDefault="00CE0C88" w:rsidP="003E3881">
                            <w:pPr>
                              <w:pStyle w:val="Legenda"/>
                              <w:rPr>
                                <w:rFonts w:eastAsia="Calibri" w:cs="Times New Roman"/>
                                <w:noProof/>
                              </w:rPr>
                            </w:pPr>
                            <w:bookmarkStart w:id="218" w:name="_Toc499286933"/>
                            <w:r>
                              <w:t xml:space="preserve">Figura </w:t>
                            </w:r>
                            <w:r>
                              <w:fldChar w:fldCharType="begin"/>
                            </w:r>
                            <w:r>
                              <w:instrText xml:space="preserve"> SEQ Figura \* ARABIC </w:instrText>
                            </w:r>
                            <w:r>
                              <w:fldChar w:fldCharType="separate"/>
                            </w:r>
                            <w:r>
                              <w:rPr>
                                <w:noProof/>
                              </w:rPr>
                              <w:t>34</w:t>
                            </w:r>
                            <w:r>
                              <w:rPr>
                                <w:noProof/>
                              </w:rPr>
                              <w:fldChar w:fldCharType="end"/>
                            </w:r>
                            <w:r>
                              <w:t xml:space="preserve"> - </w:t>
                            </w:r>
                            <w:proofErr w:type="spellStart"/>
                            <w:r>
                              <w:t>Dashboard</w:t>
                            </w:r>
                            <w:proofErr w:type="spellEnd"/>
                            <w:r>
                              <w:t xml:space="preserve"> de White </w:t>
                            </w:r>
                            <w:proofErr w:type="spellStart"/>
                            <w:r>
                              <w:t>List</w:t>
                            </w:r>
                            <w:proofErr w:type="spellEnd"/>
                            <w:r>
                              <w:t xml:space="preserve"> do Estudo de Caso Fonte: Próprio autor</w:t>
                            </w:r>
                            <w:bookmarkEnd w:id="2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1EDCB9" id="Caixa de Texto 69" o:spid="_x0000_s1059" type="#_x0000_t202" style="position:absolute;margin-left:-36pt;margin-top:194.05pt;width:504.6pt;height:14.5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" stroked="f">
                <v:textbox style="mso-fit-shape-to-text:t" inset="0,0,0,0">
                  <w:txbxContent>
                    <w:p w14:paraId="341E93DA" w14:textId="77777777" w:rsidR="00CE0C88" w:rsidRPr="00DA5435" w:rsidRDefault="00CE0C88" w:rsidP="003E3881">
                      <w:pPr>
                        <w:pStyle w:val="Legenda"/>
                        <w:rPr>
                          <w:rFonts w:eastAsia="Calibri" w:cs="Times New Roman"/>
                          <w:noProof/>
                        </w:rPr>
                      </w:pPr>
                      <w:bookmarkStart w:id="219" w:name="_Toc499286933"/>
                      <w:r>
                        <w:t xml:space="preserve">Figura </w:t>
                      </w:r>
                      <w:r>
                        <w:fldChar w:fldCharType="begin"/>
                      </w:r>
                      <w:r>
                        <w:instrText xml:space="preserve"> SEQ Figura \* ARABIC </w:instrText>
                      </w:r>
                      <w:r>
                        <w:fldChar w:fldCharType="separate"/>
                      </w:r>
                      <w:r>
                        <w:rPr>
                          <w:noProof/>
                        </w:rPr>
                        <w:t>34</w:t>
                      </w:r>
                      <w:r>
                        <w:rPr>
                          <w:noProof/>
                        </w:rPr>
                        <w:fldChar w:fldCharType="end"/>
                      </w:r>
                      <w:r>
                        <w:t xml:space="preserve"> - </w:t>
                      </w:r>
                      <w:proofErr w:type="spellStart"/>
                      <w:r>
                        <w:t>Dashboard</w:t>
                      </w:r>
                      <w:proofErr w:type="spellEnd"/>
                      <w:r>
                        <w:t xml:space="preserve"> de White </w:t>
                      </w:r>
                      <w:proofErr w:type="spellStart"/>
                      <w:r>
                        <w:t>List</w:t>
                      </w:r>
                      <w:proofErr w:type="spellEnd"/>
                      <w:r>
                        <w:t xml:space="preserve"> do Estudo de Caso Fonte: Próprio autor</w:t>
                      </w:r>
                      <w:bookmarkEnd w:id="219"/>
                    </w:p>
                  </w:txbxContent>
                </v:textbox>
                <w10:wrap type="through"/>
              </v:shape>
            </w:pict>
          </mc:Fallback>
        </mc:AlternateContent>
      </w:r>
      <w:r w:rsidRPr="007F6F71">
        <w:rPr>
          <w:noProof/>
        </w:rPr>
        <w:drawing>
          <wp:anchor distT="0" distB="0" distL="114300" distR="114300" simplePos="0" relativeHeight="251725824" behindDoc="0" locked="0" layoutInCell="1" allowOverlap="1" wp14:anchorId="6589BDED" wp14:editId="704816AB">
            <wp:simplePos x="0" y="0"/>
            <wp:positionH relativeFrom="column">
              <wp:posOffset>-457200</wp:posOffset>
            </wp:positionH>
            <wp:positionV relativeFrom="paragraph">
              <wp:posOffset>346075</wp:posOffset>
            </wp:positionV>
            <wp:extent cx="6408420" cy="2061210"/>
            <wp:effectExtent l="0" t="0" r="0" b="0"/>
            <wp:wrapTopAndBottom/>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Captura de Tela 2017-10-25 às 16.34.47_white_list.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6408420" cy="2061210"/>
                    </a:xfrm>
                    <a:prstGeom prst="rect">
                      <a:avLst/>
                    </a:prstGeom>
                  </pic:spPr>
                </pic:pic>
              </a:graphicData>
            </a:graphic>
            <wp14:sizeRelH relativeFrom="page">
              <wp14:pctWidth>0</wp14:pctWidth>
            </wp14:sizeRelH>
            <wp14:sizeRelV relativeFrom="page">
              <wp14:pctHeight>0</wp14:pctHeight>
            </wp14:sizeRelV>
          </wp:anchor>
        </w:drawing>
      </w:r>
    </w:p>
    <w:p w14:paraId="771206F1" w14:textId="77777777" w:rsidR="003E3881" w:rsidRPr="007F6F71" w:rsidRDefault="003E3881" w:rsidP="0035429F">
      <w:pPr>
        <w:spacing w:line="360" w:lineRule="auto"/>
      </w:pPr>
    </w:p>
    <w:p w14:paraId="09A1477C" w14:textId="77777777" w:rsidR="003E3881" w:rsidRPr="007F6F71" w:rsidRDefault="003E3881" w:rsidP="0035429F">
      <w:pPr>
        <w:keepNext/>
        <w:spacing w:line="360" w:lineRule="auto"/>
      </w:pPr>
    </w:p>
    <w:p w14:paraId="0B40244F" w14:textId="77777777" w:rsidR="003E3881" w:rsidRPr="007F6F71" w:rsidRDefault="003E3881" w:rsidP="0035429F">
      <w:pPr>
        <w:keepNext/>
        <w:spacing w:line="360" w:lineRule="auto"/>
      </w:pPr>
      <w:r w:rsidRPr="007F6F71">
        <w:rPr>
          <w:noProof/>
        </w:rPr>
        <mc:AlternateContent>
          <mc:Choice Requires="wps">
            <w:drawing>
              <wp:anchor distT="0" distB="0" distL="114300" distR="114300" simplePos="0" relativeHeight="251728896" behindDoc="0" locked="0" layoutInCell="1" allowOverlap="1" wp14:anchorId="189A9BB4" wp14:editId="7E540C59">
                <wp:simplePos x="0" y="0"/>
                <wp:positionH relativeFrom="column">
                  <wp:posOffset>-454660</wp:posOffset>
                </wp:positionH>
                <wp:positionV relativeFrom="paragraph">
                  <wp:posOffset>2203450</wp:posOffset>
                </wp:positionV>
                <wp:extent cx="6400800" cy="184150"/>
                <wp:effectExtent l="0" t="0" r="0" b="0"/>
                <wp:wrapThrough wrapText="bothSides">
                  <wp:wrapPolygon edited="0">
                    <wp:start x="0" y="0"/>
                    <wp:lineTo x="0" y="17876"/>
                    <wp:lineTo x="21514" y="17876"/>
                    <wp:lineTo x="21514" y="0"/>
                    <wp:lineTo x="0" y="0"/>
                  </wp:wrapPolygon>
                </wp:wrapThrough>
                <wp:docPr id="80" name="Caixa de Texto 80"/>
                <wp:cNvGraphicFramePr/>
                <a:graphic xmlns:a="http://schemas.openxmlformats.org/drawingml/2006/main">
                  <a:graphicData uri="http://schemas.microsoft.com/office/word/2010/wordprocessingShape">
                    <wps:wsp>
                      <wps:cNvSpPr txBox="1"/>
                      <wps:spPr>
                        <a:xfrm>
                          <a:off x="0" y="0"/>
                          <a:ext cx="6400800" cy="184150"/>
                        </a:xfrm>
                        <a:prstGeom prst="rect">
                          <a:avLst/>
                        </a:prstGeom>
                        <a:solidFill>
                          <a:prstClr val="white"/>
                        </a:solidFill>
                        <a:ln>
                          <a:noFill/>
                        </a:ln>
                        <a:effectLst/>
                      </wps:spPr>
                      <wps:txbx>
                        <w:txbxContent>
                          <w:p w14:paraId="141AE5D1" w14:textId="77777777" w:rsidR="00CE0C88" w:rsidRPr="00A84A64" w:rsidRDefault="00CE0C88" w:rsidP="003E3881">
                            <w:pPr>
                              <w:pStyle w:val="Legenda"/>
                              <w:rPr>
                                <w:rFonts w:eastAsia="Calibri" w:cs="Times New Roman"/>
                                <w:noProof/>
                              </w:rPr>
                            </w:pPr>
                            <w:bookmarkStart w:id="220" w:name="_Toc499286934"/>
                            <w:r>
                              <w:t xml:space="preserve">Figura </w:t>
                            </w:r>
                            <w:r>
                              <w:fldChar w:fldCharType="begin"/>
                            </w:r>
                            <w:r>
                              <w:instrText xml:space="preserve"> SEQ Figura \* ARABIC </w:instrText>
                            </w:r>
                            <w:r>
                              <w:fldChar w:fldCharType="separate"/>
                            </w:r>
                            <w:r>
                              <w:rPr>
                                <w:noProof/>
                              </w:rPr>
                              <w:t>35</w:t>
                            </w:r>
                            <w:r>
                              <w:rPr>
                                <w:noProof/>
                              </w:rPr>
                              <w:fldChar w:fldCharType="end"/>
                            </w:r>
                            <w:r>
                              <w:t xml:space="preserve"> - </w:t>
                            </w:r>
                            <w:proofErr w:type="spellStart"/>
                            <w:r>
                              <w:t>Dashboard</w:t>
                            </w:r>
                            <w:proofErr w:type="spellEnd"/>
                            <w:r>
                              <w:t xml:space="preserve"> de Usuários do Estudo de Caso Fonte: Próprio autor</w:t>
                            </w:r>
                            <w:bookmarkEnd w:id="2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9A9BB4" id="Caixa de Texto 80" o:spid="_x0000_s1060" type="#_x0000_t202" style="position:absolute;margin-left:-35.8pt;margin-top:173.5pt;width:7in;height:14.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" stroked="f">
                <v:textbox style="mso-fit-shape-to-text:t" inset="0,0,0,0">
                  <w:txbxContent>
                    <w:p w14:paraId="141AE5D1" w14:textId="77777777" w:rsidR="00CE0C88" w:rsidRPr="00A84A64" w:rsidRDefault="00CE0C88" w:rsidP="003E3881">
                      <w:pPr>
                        <w:pStyle w:val="Legenda"/>
                        <w:rPr>
                          <w:rFonts w:eastAsia="Calibri" w:cs="Times New Roman"/>
                          <w:noProof/>
                        </w:rPr>
                      </w:pPr>
                      <w:bookmarkStart w:id="221" w:name="_Toc499286934"/>
                      <w:r>
                        <w:t xml:space="preserve">Figura </w:t>
                      </w:r>
                      <w:r>
                        <w:fldChar w:fldCharType="begin"/>
                      </w:r>
                      <w:r>
                        <w:instrText xml:space="preserve"> SEQ Figura \* ARABIC </w:instrText>
                      </w:r>
                      <w:r>
                        <w:fldChar w:fldCharType="separate"/>
                      </w:r>
                      <w:r>
                        <w:rPr>
                          <w:noProof/>
                        </w:rPr>
                        <w:t>35</w:t>
                      </w:r>
                      <w:r>
                        <w:rPr>
                          <w:noProof/>
                        </w:rPr>
                        <w:fldChar w:fldCharType="end"/>
                      </w:r>
                      <w:r>
                        <w:t xml:space="preserve"> - </w:t>
                      </w:r>
                      <w:proofErr w:type="spellStart"/>
                      <w:r>
                        <w:t>Dashboard</w:t>
                      </w:r>
                      <w:proofErr w:type="spellEnd"/>
                      <w:r>
                        <w:t xml:space="preserve"> de Usuários do Estudo de Caso Fonte: Próprio autor</w:t>
                      </w:r>
                      <w:bookmarkEnd w:id="221"/>
                    </w:p>
                  </w:txbxContent>
                </v:textbox>
                <w10:wrap type="through"/>
              </v:shape>
            </w:pict>
          </mc:Fallback>
        </mc:AlternateContent>
      </w:r>
      <w:r w:rsidRPr="007F6F71">
        <w:rPr>
          <w:noProof/>
        </w:rPr>
        <w:drawing>
          <wp:anchor distT="0" distB="0" distL="114300" distR="114300" simplePos="0" relativeHeight="251727872" behindDoc="0" locked="0" layoutInCell="1" allowOverlap="1" wp14:anchorId="796AA8DE" wp14:editId="0BDD3447">
            <wp:simplePos x="0" y="0"/>
            <wp:positionH relativeFrom="column">
              <wp:posOffset>-454660</wp:posOffset>
            </wp:positionH>
            <wp:positionV relativeFrom="paragraph">
              <wp:posOffset>347980</wp:posOffset>
            </wp:positionV>
            <wp:extent cx="6400800" cy="1795780"/>
            <wp:effectExtent l="0" t="0" r="0" b="7620"/>
            <wp:wrapTopAndBottom/>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Captura de Tela 2017-10-25 às 16.34.30_lista_usuarios.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6400800" cy="1795780"/>
                    </a:xfrm>
                    <a:prstGeom prst="rect">
                      <a:avLst/>
                    </a:prstGeom>
                  </pic:spPr>
                </pic:pic>
              </a:graphicData>
            </a:graphic>
            <wp14:sizeRelH relativeFrom="page">
              <wp14:pctWidth>0</wp14:pctWidth>
            </wp14:sizeRelH>
            <wp14:sizeRelV relativeFrom="page">
              <wp14:pctHeight>0</wp14:pctHeight>
            </wp14:sizeRelV>
          </wp:anchor>
        </w:drawing>
      </w:r>
    </w:p>
    <w:p w14:paraId="36BDB062" w14:textId="77777777" w:rsidR="003E3881" w:rsidRPr="007F6F71" w:rsidRDefault="003E3881" w:rsidP="0035429F">
      <w:pPr>
        <w:spacing w:line="360" w:lineRule="auto"/>
      </w:pPr>
    </w:p>
    <w:p w14:paraId="26247698" w14:textId="77777777" w:rsidR="003E3881" w:rsidRPr="007F6F71" w:rsidRDefault="003E3881" w:rsidP="0035429F">
      <w:pPr>
        <w:spacing w:line="360" w:lineRule="auto"/>
      </w:pPr>
    </w:p>
    <w:p w14:paraId="5FE67AA3" w14:textId="77777777" w:rsidR="003E3881" w:rsidRPr="007F6F71" w:rsidRDefault="003E3881" w:rsidP="0035429F">
      <w:pPr>
        <w:spacing w:line="360" w:lineRule="auto"/>
      </w:pPr>
    </w:p>
    <w:p w14:paraId="27FB9BC1" w14:textId="77777777" w:rsidR="003E3881" w:rsidRPr="007F6F71" w:rsidRDefault="003E3881" w:rsidP="0035429F">
      <w:pPr>
        <w:spacing w:line="360" w:lineRule="auto"/>
      </w:pPr>
    </w:p>
    <w:p w14:paraId="7A92FB19" w14:textId="77777777" w:rsidR="003E3881" w:rsidRPr="007F6F71" w:rsidRDefault="003E3881" w:rsidP="0035429F">
      <w:pPr>
        <w:spacing w:line="360" w:lineRule="auto"/>
      </w:pPr>
    </w:p>
    <w:p w14:paraId="73B7F2ED" w14:textId="77777777" w:rsidR="003E3881" w:rsidRPr="007F6F71" w:rsidRDefault="003E3881" w:rsidP="0035429F">
      <w:pPr>
        <w:spacing w:line="360" w:lineRule="auto"/>
      </w:pPr>
    </w:p>
    <w:p w14:paraId="72EF703F" w14:textId="77777777" w:rsidR="003E3881" w:rsidRPr="007F6F71" w:rsidRDefault="003E3881" w:rsidP="0035429F">
      <w:pPr>
        <w:spacing w:line="360" w:lineRule="auto"/>
      </w:pPr>
      <w:r w:rsidRPr="007F6F71">
        <w:rPr>
          <w:noProof/>
        </w:rPr>
        <mc:AlternateContent>
          <mc:Choice Requires="wps">
            <w:drawing>
              <wp:anchor distT="0" distB="0" distL="114300" distR="114300" simplePos="0" relativeHeight="251730944" behindDoc="0" locked="0" layoutInCell="1" allowOverlap="1" wp14:anchorId="402B435C" wp14:editId="56C409C5">
                <wp:simplePos x="0" y="0"/>
                <wp:positionH relativeFrom="column">
                  <wp:posOffset>-342900</wp:posOffset>
                </wp:positionH>
                <wp:positionV relativeFrom="paragraph">
                  <wp:posOffset>3759200</wp:posOffset>
                </wp:positionV>
                <wp:extent cx="6300470" cy="184150"/>
                <wp:effectExtent l="0" t="0" r="0" b="0"/>
                <wp:wrapThrough wrapText="bothSides">
                  <wp:wrapPolygon edited="0">
                    <wp:start x="0" y="0"/>
                    <wp:lineTo x="0" y="0"/>
                    <wp:lineTo x="0" y="0"/>
                  </wp:wrapPolygon>
                </wp:wrapThrough>
                <wp:docPr id="33" name="Caixa de Texto 33"/>
                <wp:cNvGraphicFramePr/>
                <a:graphic xmlns:a="http://schemas.openxmlformats.org/drawingml/2006/main">
                  <a:graphicData uri="http://schemas.microsoft.com/office/word/2010/wordprocessingShape">
                    <wps:wsp>
                      <wps:cNvSpPr txBox="1"/>
                      <wps:spPr>
                        <a:xfrm>
                          <a:off x="0" y="0"/>
                          <a:ext cx="6300470" cy="184150"/>
                        </a:xfrm>
                        <a:prstGeom prst="rect">
                          <a:avLst/>
                        </a:prstGeom>
                        <a:solidFill>
                          <a:prstClr val="white"/>
                        </a:solidFill>
                        <a:ln>
                          <a:noFill/>
                        </a:ln>
                        <a:effectLst/>
                      </wps:spPr>
                      <wps:txbx>
                        <w:txbxContent>
                          <w:p w14:paraId="66EF51AC" w14:textId="77777777" w:rsidR="00CE0C88" w:rsidRPr="00E92977" w:rsidRDefault="00CE0C88" w:rsidP="003E3881">
                            <w:pPr>
                              <w:pStyle w:val="Legenda"/>
                              <w:rPr>
                                <w:rFonts w:eastAsia="Calibri" w:cs="Times New Roman"/>
                                <w:noProof/>
                              </w:rPr>
                            </w:pPr>
                            <w:bookmarkStart w:id="222" w:name="_Toc499286935"/>
                            <w:r>
                              <w:t xml:space="preserve">Figura </w:t>
                            </w:r>
                            <w:r>
                              <w:fldChar w:fldCharType="begin"/>
                            </w:r>
                            <w:r>
                              <w:instrText xml:space="preserve"> SEQ Figura \* ARABIC </w:instrText>
                            </w:r>
                            <w:r>
                              <w:fldChar w:fldCharType="separate"/>
                            </w:r>
                            <w:r>
                              <w:rPr>
                                <w:noProof/>
                              </w:rPr>
                              <w:t>36</w:t>
                            </w:r>
                            <w:r>
                              <w:rPr>
                                <w:noProof/>
                              </w:rPr>
                              <w:fldChar w:fldCharType="end"/>
                            </w:r>
                            <w:r>
                              <w:t xml:space="preserve"> - </w:t>
                            </w:r>
                            <w:proofErr w:type="spellStart"/>
                            <w:r>
                              <w:t>Dashboard</w:t>
                            </w:r>
                            <w:proofErr w:type="spellEnd"/>
                            <w:r>
                              <w:t xml:space="preserve"> de Resultado de Busca do Estudo de Caso Fonte: Próprio autor</w:t>
                            </w:r>
                            <w:bookmarkEnd w:id="2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2B435C" id="_x0000_s1061" type="#_x0000_t202" style="position:absolute;margin-left:-27pt;margin-top:296pt;width:496.1pt;height:14.5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" stroked="f">
                <v:textbox style="mso-fit-shape-to-text:t" inset="0,0,0,0">
                  <w:txbxContent>
                    <w:p w14:paraId="66EF51AC" w14:textId="77777777" w:rsidR="00CE0C88" w:rsidRPr="00E92977" w:rsidRDefault="00CE0C88" w:rsidP="003E3881">
                      <w:pPr>
                        <w:pStyle w:val="Legenda"/>
                        <w:rPr>
                          <w:rFonts w:eastAsia="Calibri" w:cs="Times New Roman"/>
                          <w:noProof/>
                        </w:rPr>
                      </w:pPr>
                      <w:bookmarkStart w:id="223" w:name="_Toc499286935"/>
                      <w:r>
                        <w:t xml:space="preserve">Figura </w:t>
                      </w:r>
                      <w:r>
                        <w:fldChar w:fldCharType="begin"/>
                      </w:r>
                      <w:r>
                        <w:instrText xml:space="preserve"> SEQ Figura \* ARABIC </w:instrText>
                      </w:r>
                      <w:r>
                        <w:fldChar w:fldCharType="separate"/>
                      </w:r>
                      <w:r>
                        <w:rPr>
                          <w:noProof/>
                        </w:rPr>
                        <w:t>36</w:t>
                      </w:r>
                      <w:r>
                        <w:rPr>
                          <w:noProof/>
                        </w:rPr>
                        <w:fldChar w:fldCharType="end"/>
                      </w:r>
                      <w:r>
                        <w:t xml:space="preserve"> - </w:t>
                      </w:r>
                      <w:proofErr w:type="spellStart"/>
                      <w:r>
                        <w:t>Dashboard</w:t>
                      </w:r>
                      <w:proofErr w:type="spellEnd"/>
                      <w:r>
                        <w:t xml:space="preserve"> de Resultado de Busca do Estudo de Caso Fonte: Próprio autor</w:t>
                      </w:r>
                      <w:bookmarkEnd w:id="223"/>
                    </w:p>
                  </w:txbxContent>
                </v:textbox>
                <w10:wrap type="through"/>
              </v:shape>
            </w:pict>
          </mc:Fallback>
        </mc:AlternateContent>
      </w:r>
      <w:r w:rsidRPr="007F6F71">
        <w:rPr>
          <w:noProof/>
        </w:rPr>
        <w:drawing>
          <wp:anchor distT="0" distB="0" distL="114300" distR="114300" simplePos="0" relativeHeight="251729920" behindDoc="0" locked="0" layoutInCell="1" allowOverlap="1" wp14:anchorId="39B7B33E" wp14:editId="576421D8">
            <wp:simplePos x="0" y="0"/>
            <wp:positionH relativeFrom="column">
              <wp:posOffset>-342900</wp:posOffset>
            </wp:positionH>
            <wp:positionV relativeFrom="paragraph">
              <wp:posOffset>182880</wp:posOffset>
            </wp:positionV>
            <wp:extent cx="6300470" cy="3519170"/>
            <wp:effectExtent l="0" t="0" r="0" b="11430"/>
            <wp:wrapTopAndBottom/>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Captura de Tela 2017-10-25 às 16.41.12_resultado_pesquisa.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6300470" cy="3519170"/>
                    </a:xfrm>
                    <a:prstGeom prst="rect">
                      <a:avLst/>
                    </a:prstGeom>
                  </pic:spPr>
                </pic:pic>
              </a:graphicData>
            </a:graphic>
            <wp14:sizeRelH relativeFrom="page">
              <wp14:pctWidth>0</wp14:pctWidth>
            </wp14:sizeRelH>
            <wp14:sizeRelV relativeFrom="page">
              <wp14:pctHeight>0</wp14:pctHeight>
            </wp14:sizeRelV>
          </wp:anchor>
        </w:drawing>
      </w:r>
    </w:p>
    <w:p w14:paraId="66B20E5B" w14:textId="77777777" w:rsidR="003E3881" w:rsidRPr="007F6F71" w:rsidRDefault="003E3881" w:rsidP="0035429F">
      <w:pPr>
        <w:spacing w:line="360" w:lineRule="auto"/>
      </w:pPr>
    </w:p>
    <w:p w14:paraId="57DDA16F" w14:textId="77777777" w:rsidR="003E3881" w:rsidRPr="007F6F71" w:rsidRDefault="003E3881" w:rsidP="0035429F">
      <w:pPr>
        <w:spacing w:line="360" w:lineRule="auto"/>
      </w:pPr>
    </w:p>
    <w:p w14:paraId="6C86FA23" w14:textId="77777777" w:rsidR="003E3881" w:rsidRPr="007F6F71" w:rsidRDefault="003E3881" w:rsidP="0035429F">
      <w:pPr>
        <w:spacing w:line="360" w:lineRule="auto"/>
      </w:pPr>
      <w:r w:rsidRPr="007F6F71">
        <w:rPr>
          <w:noProof/>
        </w:rPr>
        <mc:AlternateContent>
          <mc:Choice Requires="wps">
            <w:drawing>
              <wp:anchor distT="0" distB="0" distL="114300" distR="114300" simplePos="0" relativeHeight="251732992" behindDoc="0" locked="0" layoutInCell="1" allowOverlap="1" wp14:anchorId="377350E2" wp14:editId="5DF2B9C7">
                <wp:simplePos x="0" y="0"/>
                <wp:positionH relativeFrom="column">
                  <wp:posOffset>-457200</wp:posOffset>
                </wp:positionH>
                <wp:positionV relativeFrom="paragraph">
                  <wp:posOffset>3109595</wp:posOffset>
                </wp:positionV>
                <wp:extent cx="6412230" cy="184150"/>
                <wp:effectExtent l="0" t="0" r="0" b="0"/>
                <wp:wrapThrough wrapText="bothSides">
                  <wp:wrapPolygon edited="0">
                    <wp:start x="0" y="0"/>
                    <wp:lineTo x="0" y="0"/>
                    <wp:lineTo x="0" y="0"/>
                  </wp:wrapPolygon>
                </wp:wrapThrough>
                <wp:docPr id="64" name="Caixa de Texto 64"/>
                <wp:cNvGraphicFramePr/>
                <a:graphic xmlns:a="http://schemas.openxmlformats.org/drawingml/2006/main">
                  <a:graphicData uri="http://schemas.microsoft.com/office/word/2010/wordprocessingShape">
                    <wps:wsp>
                      <wps:cNvSpPr txBox="1"/>
                      <wps:spPr>
                        <a:xfrm>
                          <a:off x="0" y="0"/>
                          <a:ext cx="6412230" cy="184150"/>
                        </a:xfrm>
                        <a:prstGeom prst="rect">
                          <a:avLst/>
                        </a:prstGeom>
                        <a:solidFill>
                          <a:prstClr val="white"/>
                        </a:solidFill>
                        <a:ln>
                          <a:noFill/>
                        </a:ln>
                        <a:effectLst/>
                      </wps:spPr>
                      <wps:txbx>
                        <w:txbxContent>
                          <w:p w14:paraId="061D3005" w14:textId="77777777" w:rsidR="00CE0C88" w:rsidRPr="004B4040" w:rsidRDefault="00CE0C88" w:rsidP="003E3881">
                            <w:pPr>
                              <w:pStyle w:val="Legenda"/>
                              <w:rPr>
                                <w:rFonts w:eastAsia="Calibri" w:cs="Times New Roman"/>
                                <w:noProof/>
                              </w:rPr>
                            </w:pPr>
                            <w:bookmarkStart w:id="224" w:name="_Toc499286936"/>
                            <w:r>
                              <w:t xml:space="preserve">Figura </w:t>
                            </w:r>
                            <w:r>
                              <w:fldChar w:fldCharType="begin"/>
                            </w:r>
                            <w:r>
                              <w:instrText xml:space="preserve"> SEQ Figura \* ARABIC </w:instrText>
                            </w:r>
                            <w:r>
                              <w:fldChar w:fldCharType="separate"/>
                            </w:r>
                            <w:r>
                              <w:rPr>
                                <w:noProof/>
                              </w:rPr>
                              <w:t>37</w:t>
                            </w:r>
                            <w:r>
                              <w:rPr>
                                <w:noProof/>
                              </w:rPr>
                              <w:fldChar w:fldCharType="end"/>
                            </w:r>
                            <w:r>
                              <w:t xml:space="preserve"> - </w:t>
                            </w:r>
                            <w:proofErr w:type="spellStart"/>
                            <w:r>
                              <w:t>Dashboard</w:t>
                            </w:r>
                            <w:proofErr w:type="spellEnd"/>
                            <w:r>
                              <w:t xml:space="preserve"> de Filas do </w:t>
                            </w:r>
                            <w:proofErr w:type="spellStart"/>
                            <w:r>
                              <w:t>Sidekiq</w:t>
                            </w:r>
                            <w:proofErr w:type="spellEnd"/>
                            <w:r>
                              <w:t xml:space="preserve"> do Estudo de Caso Fonte: Próprio autor</w:t>
                            </w:r>
                            <w:bookmarkEnd w:id="2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7350E2" id="Caixa de Texto 64" o:spid="_x0000_s1062" type="#_x0000_t202" style="position:absolute;margin-left:-36pt;margin-top:244.85pt;width:504.9pt;height:14.5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" stroked="f">
                <v:textbox style="mso-fit-shape-to-text:t" inset="0,0,0,0">
                  <w:txbxContent>
                    <w:p w14:paraId="061D3005" w14:textId="77777777" w:rsidR="00CE0C88" w:rsidRPr="004B4040" w:rsidRDefault="00CE0C88" w:rsidP="003E3881">
                      <w:pPr>
                        <w:pStyle w:val="Legenda"/>
                        <w:rPr>
                          <w:rFonts w:eastAsia="Calibri" w:cs="Times New Roman"/>
                          <w:noProof/>
                        </w:rPr>
                      </w:pPr>
                      <w:bookmarkStart w:id="225" w:name="_Toc499286936"/>
                      <w:r>
                        <w:t xml:space="preserve">Figura </w:t>
                      </w:r>
                      <w:r>
                        <w:fldChar w:fldCharType="begin"/>
                      </w:r>
                      <w:r>
                        <w:instrText xml:space="preserve"> SEQ Figura \* ARABIC </w:instrText>
                      </w:r>
                      <w:r>
                        <w:fldChar w:fldCharType="separate"/>
                      </w:r>
                      <w:r>
                        <w:rPr>
                          <w:noProof/>
                        </w:rPr>
                        <w:t>37</w:t>
                      </w:r>
                      <w:r>
                        <w:rPr>
                          <w:noProof/>
                        </w:rPr>
                        <w:fldChar w:fldCharType="end"/>
                      </w:r>
                      <w:r>
                        <w:t xml:space="preserve"> - </w:t>
                      </w:r>
                      <w:proofErr w:type="spellStart"/>
                      <w:r>
                        <w:t>Dashboard</w:t>
                      </w:r>
                      <w:proofErr w:type="spellEnd"/>
                      <w:r>
                        <w:t xml:space="preserve"> de Filas do </w:t>
                      </w:r>
                      <w:proofErr w:type="spellStart"/>
                      <w:r>
                        <w:t>Sidekiq</w:t>
                      </w:r>
                      <w:proofErr w:type="spellEnd"/>
                      <w:r>
                        <w:t xml:space="preserve"> do Estudo de Caso Fonte: Próprio autor</w:t>
                      </w:r>
                      <w:bookmarkEnd w:id="225"/>
                    </w:p>
                  </w:txbxContent>
                </v:textbox>
                <w10:wrap type="through"/>
              </v:shape>
            </w:pict>
          </mc:Fallback>
        </mc:AlternateContent>
      </w:r>
      <w:r w:rsidRPr="007F6F71">
        <w:rPr>
          <w:noProof/>
        </w:rPr>
        <w:drawing>
          <wp:anchor distT="0" distB="0" distL="114300" distR="114300" simplePos="0" relativeHeight="251731968" behindDoc="0" locked="0" layoutInCell="1" allowOverlap="1" wp14:anchorId="43CDF2AA" wp14:editId="4EE348C3">
            <wp:simplePos x="0" y="0"/>
            <wp:positionH relativeFrom="column">
              <wp:posOffset>-457200</wp:posOffset>
            </wp:positionH>
            <wp:positionV relativeFrom="paragraph">
              <wp:posOffset>347345</wp:posOffset>
            </wp:positionV>
            <wp:extent cx="6412230" cy="2705100"/>
            <wp:effectExtent l="0" t="0" r="0" b="12700"/>
            <wp:wrapTopAndBottom/>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Captura de Tela 2017-10-25 às 16.40.47_filas_sidekiq.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6412230" cy="2705100"/>
                    </a:xfrm>
                    <a:prstGeom prst="rect">
                      <a:avLst/>
                    </a:prstGeom>
                  </pic:spPr>
                </pic:pic>
              </a:graphicData>
            </a:graphic>
            <wp14:sizeRelH relativeFrom="page">
              <wp14:pctWidth>0</wp14:pctWidth>
            </wp14:sizeRelH>
            <wp14:sizeRelV relativeFrom="page">
              <wp14:pctHeight>0</wp14:pctHeight>
            </wp14:sizeRelV>
          </wp:anchor>
        </w:drawing>
      </w:r>
    </w:p>
    <w:p w14:paraId="1136F040" w14:textId="77777777" w:rsidR="003E3881" w:rsidRPr="007F6F71" w:rsidRDefault="003E3881" w:rsidP="0035429F">
      <w:pPr>
        <w:spacing w:line="360" w:lineRule="auto"/>
      </w:pPr>
    </w:p>
    <w:p w14:paraId="03AB9182" w14:textId="77777777" w:rsidR="003E3881" w:rsidRPr="007F6F71" w:rsidRDefault="003E3881" w:rsidP="0035429F">
      <w:pPr>
        <w:spacing w:line="360" w:lineRule="auto"/>
      </w:pPr>
    </w:p>
    <w:p w14:paraId="67F9DBED" w14:textId="77777777" w:rsidR="003E3881" w:rsidRPr="007F6F71" w:rsidRDefault="003E3881" w:rsidP="0035429F">
      <w:pPr>
        <w:spacing w:line="360" w:lineRule="auto"/>
      </w:pPr>
    </w:p>
    <w:p w14:paraId="7776F9AC" w14:textId="77777777" w:rsidR="003E3881" w:rsidRPr="007F6F71" w:rsidRDefault="003E3881" w:rsidP="0035429F">
      <w:pPr>
        <w:spacing w:line="360" w:lineRule="auto"/>
      </w:pPr>
    </w:p>
    <w:p w14:paraId="2A552EE0" w14:textId="77777777" w:rsidR="003E3881" w:rsidRPr="007F6F71" w:rsidRDefault="003E3881" w:rsidP="0035429F">
      <w:pPr>
        <w:spacing w:line="360" w:lineRule="auto"/>
      </w:pPr>
      <w:r w:rsidRPr="007F6F71">
        <w:rPr>
          <w:noProof/>
        </w:rPr>
        <mc:AlternateContent>
          <mc:Choice Requires="wps">
            <w:drawing>
              <wp:anchor distT="0" distB="0" distL="114300" distR="114300" simplePos="0" relativeHeight="251735040" behindDoc="0" locked="0" layoutInCell="1" allowOverlap="1" wp14:anchorId="006B34FD" wp14:editId="2BDC80B7">
                <wp:simplePos x="0" y="0"/>
                <wp:positionH relativeFrom="column">
                  <wp:posOffset>-389890</wp:posOffset>
                </wp:positionH>
                <wp:positionV relativeFrom="paragraph">
                  <wp:posOffset>3714115</wp:posOffset>
                </wp:positionV>
                <wp:extent cx="6344920" cy="184150"/>
                <wp:effectExtent l="0" t="0" r="0" b="0"/>
                <wp:wrapThrough wrapText="bothSides">
                  <wp:wrapPolygon edited="0">
                    <wp:start x="0" y="0"/>
                    <wp:lineTo x="0" y="0"/>
                    <wp:lineTo x="0" y="0"/>
                  </wp:wrapPolygon>
                </wp:wrapThrough>
                <wp:docPr id="76" name="Caixa de Texto 76"/>
                <wp:cNvGraphicFramePr/>
                <a:graphic xmlns:a="http://schemas.openxmlformats.org/drawingml/2006/main">
                  <a:graphicData uri="http://schemas.microsoft.com/office/word/2010/wordprocessingShape">
                    <wps:wsp>
                      <wps:cNvSpPr txBox="1"/>
                      <wps:spPr>
                        <a:xfrm>
                          <a:off x="0" y="0"/>
                          <a:ext cx="6344920" cy="184150"/>
                        </a:xfrm>
                        <a:prstGeom prst="rect">
                          <a:avLst/>
                        </a:prstGeom>
                        <a:solidFill>
                          <a:prstClr val="white"/>
                        </a:solidFill>
                        <a:ln>
                          <a:noFill/>
                        </a:ln>
                        <a:effectLst/>
                      </wps:spPr>
                      <wps:txbx>
                        <w:txbxContent>
                          <w:p w14:paraId="28C7DEF3" w14:textId="77777777" w:rsidR="00CE0C88" w:rsidRPr="00853764" w:rsidRDefault="00CE0C88" w:rsidP="003E3881">
                            <w:pPr>
                              <w:pStyle w:val="Legenda"/>
                              <w:rPr>
                                <w:rFonts w:eastAsia="Calibri" w:cs="Times New Roman"/>
                                <w:noProof/>
                              </w:rPr>
                            </w:pPr>
                            <w:bookmarkStart w:id="226" w:name="_Toc499286937"/>
                            <w:r>
                              <w:t xml:space="preserve">Figura </w:t>
                            </w:r>
                            <w:r>
                              <w:fldChar w:fldCharType="begin"/>
                            </w:r>
                            <w:r>
                              <w:instrText xml:space="preserve"> SEQ Figura \* ARABIC </w:instrText>
                            </w:r>
                            <w:r>
                              <w:fldChar w:fldCharType="separate"/>
                            </w:r>
                            <w:r>
                              <w:rPr>
                                <w:noProof/>
                              </w:rPr>
                              <w:t>38</w:t>
                            </w:r>
                            <w:r>
                              <w:rPr>
                                <w:noProof/>
                              </w:rPr>
                              <w:fldChar w:fldCharType="end"/>
                            </w:r>
                            <w:r>
                              <w:t xml:space="preserve"> - </w:t>
                            </w:r>
                            <w:proofErr w:type="spellStart"/>
                            <w:r>
                              <w:t>Dashboard</w:t>
                            </w:r>
                            <w:proofErr w:type="spellEnd"/>
                            <w:r>
                              <w:t xml:space="preserve"> de Histórico de busca do </w:t>
                            </w:r>
                            <w:proofErr w:type="spellStart"/>
                            <w:r>
                              <w:t>Sidekiq</w:t>
                            </w:r>
                            <w:proofErr w:type="spellEnd"/>
                            <w:r>
                              <w:t xml:space="preserve"> do Estudo de Caso Fonte: Próprio autor</w:t>
                            </w:r>
                            <w:bookmarkEnd w:id="2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6B34FD" id="Caixa de Texto 76" o:spid="_x0000_s1063" type="#_x0000_t202" style="position:absolute;margin-left:-30.7pt;margin-top:292.45pt;width:499.6pt;height:14.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" stroked="f">
                <v:textbox style="mso-fit-shape-to-text:t" inset="0,0,0,0">
                  <w:txbxContent>
                    <w:p w14:paraId="28C7DEF3" w14:textId="77777777" w:rsidR="00CE0C88" w:rsidRPr="00853764" w:rsidRDefault="00CE0C88" w:rsidP="003E3881">
                      <w:pPr>
                        <w:pStyle w:val="Legenda"/>
                        <w:rPr>
                          <w:rFonts w:eastAsia="Calibri" w:cs="Times New Roman"/>
                          <w:noProof/>
                        </w:rPr>
                      </w:pPr>
                      <w:bookmarkStart w:id="227" w:name="_Toc499286937"/>
                      <w:r>
                        <w:t xml:space="preserve">Figura </w:t>
                      </w:r>
                      <w:r>
                        <w:fldChar w:fldCharType="begin"/>
                      </w:r>
                      <w:r>
                        <w:instrText xml:space="preserve"> SEQ Figura \* ARABIC </w:instrText>
                      </w:r>
                      <w:r>
                        <w:fldChar w:fldCharType="separate"/>
                      </w:r>
                      <w:r>
                        <w:rPr>
                          <w:noProof/>
                        </w:rPr>
                        <w:t>38</w:t>
                      </w:r>
                      <w:r>
                        <w:rPr>
                          <w:noProof/>
                        </w:rPr>
                        <w:fldChar w:fldCharType="end"/>
                      </w:r>
                      <w:r>
                        <w:t xml:space="preserve"> - </w:t>
                      </w:r>
                      <w:proofErr w:type="spellStart"/>
                      <w:r>
                        <w:t>Dashboard</w:t>
                      </w:r>
                      <w:proofErr w:type="spellEnd"/>
                      <w:r>
                        <w:t xml:space="preserve"> de Histórico de busca do </w:t>
                      </w:r>
                      <w:proofErr w:type="spellStart"/>
                      <w:r>
                        <w:t>Sidekiq</w:t>
                      </w:r>
                      <w:proofErr w:type="spellEnd"/>
                      <w:r>
                        <w:t xml:space="preserve"> do Estudo de Caso Fonte: Próprio autor</w:t>
                      </w:r>
                      <w:bookmarkEnd w:id="227"/>
                    </w:p>
                  </w:txbxContent>
                </v:textbox>
                <w10:wrap type="through"/>
              </v:shape>
            </w:pict>
          </mc:Fallback>
        </mc:AlternateContent>
      </w:r>
      <w:r w:rsidRPr="007F6F71">
        <w:rPr>
          <w:noProof/>
        </w:rPr>
        <w:drawing>
          <wp:anchor distT="0" distB="0" distL="114300" distR="114300" simplePos="0" relativeHeight="251734016" behindDoc="0" locked="0" layoutInCell="1" allowOverlap="1" wp14:anchorId="4542A5CD" wp14:editId="28DF8D17">
            <wp:simplePos x="0" y="0"/>
            <wp:positionH relativeFrom="column">
              <wp:posOffset>-389890</wp:posOffset>
            </wp:positionH>
            <wp:positionV relativeFrom="paragraph">
              <wp:posOffset>2540</wp:posOffset>
            </wp:positionV>
            <wp:extent cx="6344920" cy="3654425"/>
            <wp:effectExtent l="0" t="0" r="5080" b="3175"/>
            <wp:wrapTopAndBottom/>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Captura de Tela 2017-10-25 às 16.40.34_principal_sidekiq.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6344920" cy="3654425"/>
                    </a:xfrm>
                    <a:prstGeom prst="rect">
                      <a:avLst/>
                    </a:prstGeom>
                  </pic:spPr>
                </pic:pic>
              </a:graphicData>
            </a:graphic>
            <wp14:sizeRelH relativeFrom="page">
              <wp14:pctWidth>0</wp14:pctWidth>
            </wp14:sizeRelH>
            <wp14:sizeRelV relativeFrom="page">
              <wp14:pctHeight>0</wp14:pctHeight>
            </wp14:sizeRelV>
          </wp:anchor>
        </w:drawing>
      </w:r>
    </w:p>
    <w:p w14:paraId="20F416BA" w14:textId="4DE5A7C4" w:rsidR="003E3881" w:rsidRPr="007F6F71" w:rsidRDefault="007C5953" w:rsidP="003B536A">
      <w:pPr>
        <w:pStyle w:val="Ttulo11"/>
      </w:pPr>
      <w:bookmarkStart w:id="228" w:name="_Toc496802714"/>
      <w:bookmarkStart w:id="229" w:name="_Toc496802943"/>
      <w:bookmarkStart w:id="230" w:name="_Toc499555714"/>
      <w:r>
        <w:lastRenderedPageBreak/>
        <w:t>9</w:t>
      </w:r>
      <w:r w:rsidR="003E3881" w:rsidRPr="007F6F71">
        <w:t xml:space="preserve"> INFRAESTRUTURA</w:t>
      </w:r>
      <w:bookmarkEnd w:id="228"/>
      <w:bookmarkEnd w:id="229"/>
      <w:bookmarkEnd w:id="230"/>
    </w:p>
    <w:p w14:paraId="4F189EC2" w14:textId="77777777" w:rsidR="003E3881" w:rsidRPr="007F6F71" w:rsidRDefault="003E3881" w:rsidP="00595626">
      <w:pPr>
        <w:spacing w:line="360" w:lineRule="auto"/>
        <w:ind w:firstLine="708"/>
        <w:jc w:val="both"/>
        <w:rPr>
          <w:lang w:val="x-none" w:eastAsia="x-none"/>
        </w:rPr>
      </w:pPr>
      <w:r w:rsidRPr="007F6F71">
        <w:rPr>
          <w:lang w:val="x-none" w:eastAsia="x-none"/>
        </w:rPr>
        <w:t>O estudo de caso está rodando em duas infraestruturas para poder comprovar a portabilidade de código efetuada pelo Docker.</w:t>
      </w:r>
    </w:p>
    <w:p w14:paraId="7E8F535C" w14:textId="350A81D2" w:rsidR="003E3881" w:rsidRPr="007F6F71" w:rsidRDefault="003E3881" w:rsidP="00595626">
      <w:pPr>
        <w:spacing w:line="360" w:lineRule="auto"/>
        <w:ind w:firstLine="708"/>
        <w:jc w:val="both"/>
      </w:pPr>
      <w:r w:rsidRPr="007F6F71">
        <w:t xml:space="preserve">Durante o desenvolvimento do estudo de caso conheci o projeto do RaspberryPi 3; Como se trata de um projeto que visa a implantação de conhecimentos de computação para crianças e pessoas sem possibilidades de acesso à computadores, sendo de baixo custo e com poder razoável de processamento; </w:t>
      </w:r>
      <w:r w:rsidRPr="007F6F71">
        <w:rPr>
          <w:lang w:val="x-none" w:eastAsia="x-none"/>
        </w:rPr>
        <w:t>vi que era viável criar o projeto nesta arquitetura com o Docker, visto que esta placa é um pequeno computador.</w:t>
      </w:r>
      <w:r w:rsidRPr="007F6F71">
        <w:t xml:space="preserve"> </w:t>
      </w:r>
    </w:p>
    <w:p w14:paraId="5B7DFD49" w14:textId="4071022C" w:rsidR="003E3881" w:rsidRPr="007F6F71" w:rsidRDefault="003E3881" w:rsidP="00595626">
      <w:pPr>
        <w:spacing w:line="360" w:lineRule="auto"/>
        <w:ind w:firstLine="708"/>
        <w:jc w:val="both"/>
      </w:pPr>
      <w:r w:rsidRPr="007F6F71">
        <w:t xml:space="preserve">Usei esta arquitetura para poder comprovar a portabilidade do docker e melhorar o meu estudo de caso, com a possibilidade de execução em infraestrutura própria e distribuída; </w:t>
      </w:r>
      <w:proofErr w:type="gramStart"/>
      <w:r w:rsidRPr="007F6F71">
        <w:t>Com</w:t>
      </w:r>
      <w:proofErr w:type="gramEnd"/>
      <w:r w:rsidRPr="007F6F71">
        <w:t xml:space="preserve"> o </w:t>
      </w:r>
      <w:r w:rsidRPr="007F6F71">
        <w:rPr>
          <w:lang w:val="x-none" w:eastAsia="x-none"/>
        </w:rPr>
        <w:t xml:space="preserve">intuíto de aprendizado </w:t>
      </w:r>
      <w:r w:rsidR="00052983">
        <w:rPr>
          <w:lang w:val="x-none" w:eastAsia="x-none"/>
        </w:rPr>
        <w:t>sobr</w:t>
      </w:r>
      <w:r w:rsidRPr="007F6F71">
        <w:rPr>
          <w:lang w:val="x-none" w:eastAsia="x-none"/>
        </w:rPr>
        <w:t>e cluster e de uma nova arquitetura, pois queria desafios de aprendizado e não somente fazer deploy do meu cluster em uma infra-estrutura de terceiros como a AWS ou a Digital Ocean.</w:t>
      </w:r>
    </w:p>
    <w:p w14:paraId="0B6AC5F2" w14:textId="77777777" w:rsidR="003E3881" w:rsidRPr="007F6F71" w:rsidRDefault="003E3881" w:rsidP="00595626">
      <w:pPr>
        <w:spacing w:line="360" w:lineRule="auto"/>
        <w:ind w:firstLine="708"/>
        <w:jc w:val="both"/>
        <w:rPr>
          <w:lang w:val="x-none" w:eastAsia="x-none"/>
        </w:rPr>
      </w:pPr>
      <w:r w:rsidRPr="007F6F71">
        <w:t>Para a orquestração dos containers estou usando o docker swarm, que é um orquestrador nativo da plataforma Docker. Pode ser usado outros orquestradores como o Kubernet, Vagrant e Mesos OS, sendo que este último não é suportado para a arquitetura ARM. A implementação do projeto nesses ouros orquestradores ficará para melhorias futuras.</w:t>
      </w:r>
    </w:p>
    <w:p w14:paraId="1A388206" w14:textId="77777777" w:rsidR="003E3881" w:rsidRPr="007F6F71" w:rsidRDefault="003E3881" w:rsidP="00595626">
      <w:pPr>
        <w:spacing w:line="360" w:lineRule="auto"/>
        <w:ind w:firstLine="708"/>
        <w:jc w:val="both"/>
        <w:rPr>
          <w:lang w:val="x-none" w:eastAsia="x-none"/>
        </w:rPr>
      </w:pPr>
      <w:r w:rsidRPr="007F6F71">
        <w:rPr>
          <w:lang w:val="x-none" w:eastAsia="x-none"/>
        </w:rPr>
        <w:t>O projeto roda em arquitetura X64 para Linux e Mac e em uma arquitetura ARM para placas de RaspberryPi 3 usadas como infraestrutura própria ao projeto com a aplicação de cluster.</w:t>
      </w:r>
    </w:p>
    <w:p w14:paraId="04E0E0FF" w14:textId="77777777" w:rsidR="003E3881" w:rsidRPr="007F6F71" w:rsidRDefault="003E3881" w:rsidP="00595626">
      <w:pPr>
        <w:spacing w:line="360" w:lineRule="auto"/>
        <w:ind w:firstLine="708"/>
        <w:jc w:val="both"/>
        <w:rPr>
          <w:lang w:val="x-none" w:eastAsia="x-none"/>
        </w:rPr>
      </w:pPr>
      <w:r w:rsidRPr="007F6F71">
        <w:rPr>
          <w:lang w:val="x-none" w:eastAsia="x-none"/>
        </w:rPr>
        <w:t>As placas utilizadas nesse projeto possuem as seguintes características:</w:t>
      </w:r>
    </w:p>
    <w:p w14:paraId="42244EAF" w14:textId="77777777" w:rsidR="003E3881" w:rsidRPr="007F6F71" w:rsidRDefault="003E3881" w:rsidP="00383F8D">
      <w:pPr>
        <w:pStyle w:val="PargrafodaLista"/>
        <w:numPr>
          <w:ilvl w:val="0"/>
          <w:numId w:val="18"/>
        </w:numPr>
        <w:rPr>
          <w:rFonts w:cs="Times New Roman"/>
          <w:lang w:val="x-none" w:eastAsia="x-none"/>
        </w:rPr>
      </w:pPr>
      <w:r w:rsidRPr="007F6F71">
        <w:rPr>
          <w:rFonts w:cs="Times New Roman"/>
          <w:lang w:val="x-none" w:eastAsia="x-none"/>
        </w:rPr>
        <w:t>Modelo: Raspberry Pi 3 Model B;</w:t>
      </w:r>
    </w:p>
    <w:p w14:paraId="05EB6452" w14:textId="77777777" w:rsidR="003E3881" w:rsidRPr="007F6F71" w:rsidRDefault="003E3881" w:rsidP="00595626">
      <w:pPr>
        <w:pStyle w:val="PargrafodaLista"/>
        <w:numPr>
          <w:ilvl w:val="0"/>
          <w:numId w:val="18"/>
        </w:numPr>
        <w:rPr>
          <w:rFonts w:cs="Times New Roman"/>
          <w:lang w:val="x-none" w:eastAsia="x-none"/>
        </w:rPr>
      </w:pPr>
      <w:r w:rsidRPr="007F6F71">
        <w:rPr>
          <w:rFonts w:cs="Times New Roman"/>
          <w:lang w:val="x-none" w:eastAsia="x-none"/>
        </w:rPr>
        <w:t>Sistema Operacional: Raspbian Debian 8;</w:t>
      </w:r>
    </w:p>
    <w:p w14:paraId="327461FA" w14:textId="77777777" w:rsidR="003E3881" w:rsidRPr="007F6F71" w:rsidRDefault="003E3881" w:rsidP="00595626">
      <w:pPr>
        <w:pStyle w:val="PargrafodaLista"/>
        <w:numPr>
          <w:ilvl w:val="0"/>
          <w:numId w:val="18"/>
        </w:numPr>
        <w:rPr>
          <w:rFonts w:cs="Times New Roman"/>
          <w:lang w:val="x-none" w:eastAsia="x-none"/>
        </w:rPr>
      </w:pPr>
      <w:r w:rsidRPr="007F6F71">
        <w:rPr>
          <w:rFonts w:cs="Times New Roman"/>
          <w:lang w:val="x-none" w:eastAsia="x-none"/>
        </w:rPr>
        <w:t>System embarcado usado: Broadcom BCM2837;</w:t>
      </w:r>
    </w:p>
    <w:p w14:paraId="35DF7289" w14:textId="77777777" w:rsidR="003E3881" w:rsidRPr="007F6F71" w:rsidRDefault="003E3881" w:rsidP="00595626">
      <w:pPr>
        <w:pStyle w:val="PargrafodaLista"/>
        <w:numPr>
          <w:ilvl w:val="0"/>
          <w:numId w:val="18"/>
        </w:numPr>
        <w:rPr>
          <w:rFonts w:cs="Times New Roman"/>
          <w:lang w:val="x-none" w:eastAsia="x-none"/>
        </w:rPr>
      </w:pPr>
      <w:r w:rsidRPr="007F6F71">
        <w:rPr>
          <w:rFonts w:cs="Times New Roman"/>
          <w:lang w:val="x-none" w:eastAsia="x-none"/>
        </w:rPr>
        <w:t>CPU: 1.2 GHz 64/32-bit quad-core ARM Cortex-A53;</w:t>
      </w:r>
    </w:p>
    <w:p w14:paraId="5839CCE2" w14:textId="77777777" w:rsidR="003E3881" w:rsidRPr="007F6F71" w:rsidRDefault="003E3881" w:rsidP="00595626">
      <w:pPr>
        <w:pStyle w:val="PargrafodaLista"/>
        <w:numPr>
          <w:ilvl w:val="0"/>
          <w:numId w:val="18"/>
        </w:numPr>
        <w:rPr>
          <w:rFonts w:cs="Times New Roman"/>
          <w:lang w:val="x-none" w:eastAsia="x-none"/>
        </w:rPr>
      </w:pPr>
      <w:r w:rsidRPr="007F6F71">
        <w:rPr>
          <w:rFonts w:cs="Times New Roman"/>
          <w:lang w:val="x-none" w:eastAsia="x-none"/>
        </w:rPr>
        <w:t>Memória: 1 GB LPDDR2 RAM de 900 MHz;</w:t>
      </w:r>
    </w:p>
    <w:p w14:paraId="3C75CF25" w14:textId="77777777" w:rsidR="003E3881" w:rsidRPr="007F6F71" w:rsidRDefault="003E3881" w:rsidP="00595626">
      <w:pPr>
        <w:pStyle w:val="PargrafodaLista"/>
        <w:numPr>
          <w:ilvl w:val="0"/>
          <w:numId w:val="18"/>
        </w:numPr>
        <w:rPr>
          <w:rFonts w:cs="Times New Roman"/>
          <w:lang w:val="x-none" w:eastAsia="x-none"/>
        </w:rPr>
      </w:pPr>
      <w:r w:rsidRPr="007F6F71">
        <w:rPr>
          <w:rFonts w:cs="Times New Roman"/>
          <w:lang w:val="x-none" w:eastAsia="x-none"/>
        </w:rPr>
        <w:t>Armazenamento: MicroSDHC slot;</w:t>
      </w:r>
    </w:p>
    <w:p w14:paraId="0E989E81" w14:textId="77777777" w:rsidR="003E3881" w:rsidRPr="007F6F71" w:rsidRDefault="003E3881" w:rsidP="00595626">
      <w:pPr>
        <w:pStyle w:val="PargrafodaLista"/>
        <w:numPr>
          <w:ilvl w:val="0"/>
          <w:numId w:val="18"/>
        </w:numPr>
        <w:rPr>
          <w:rFonts w:cs="Times New Roman"/>
          <w:lang w:val="x-none" w:eastAsia="x-none"/>
        </w:rPr>
      </w:pPr>
      <w:r w:rsidRPr="007F6F71">
        <w:rPr>
          <w:rFonts w:cs="Times New Roman"/>
          <w:lang w:val="x-none" w:eastAsia="x-none"/>
        </w:rPr>
        <w:t>Alimentação: 1.5 W.</w:t>
      </w:r>
    </w:p>
    <w:p w14:paraId="10056919" w14:textId="77777777" w:rsidR="003E3881" w:rsidRPr="007F6F71" w:rsidRDefault="003E3881" w:rsidP="00595626">
      <w:pPr>
        <w:spacing w:line="360" w:lineRule="auto"/>
        <w:ind w:firstLine="708"/>
        <w:jc w:val="both"/>
        <w:rPr>
          <w:lang w:val="x-none" w:eastAsia="x-none"/>
        </w:rPr>
      </w:pPr>
      <w:r w:rsidRPr="007F6F71">
        <w:rPr>
          <w:lang w:val="x-none" w:eastAsia="x-none"/>
        </w:rPr>
        <w:t xml:space="preserve"> Possuo dois arquivos de configurações do docker-compose e docker file adaptados para cada arquitetura (X64 e ARM). Foi necessário fazer essas adaptações devido a diferença de arquiteturas de processadores que executarão os códigos.</w:t>
      </w:r>
    </w:p>
    <w:p w14:paraId="3A9D9A55" w14:textId="77777777" w:rsidR="003E3881" w:rsidRPr="007F6F71" w:rsidRDefault="003E3881" w:rsidP="00595626">
      <w:pPr>
        <w:spacing w:line="360" w:lineRule="auto"/>
        <w:ind w:left="708"/>
        <w:jc w:val="both"/>
        <w:rPr>
          <w:lang w:val="x-none" w:eastAsia="x-none"/>
        </w:rPr>
      </w:pPr>
      <w:r w:rsidRPr="007F6F71">
        <w:rPr>
          <w:lang w:val="x-none" w:eastAsia="x-none"/>
        </w:rPr>
        <w:t xml:space="preserve">Arquivos das Arquiteturas: </w:t>
      </w:r>
    </w:p>
    <w:p w14:paraId="4B3675D6" w14:textId="77777777" w:rsidR="003E3881" w:rsidRPr="007F6F71" w:rsidRDefault="003E3881" w:rsidP="00595626">
      <w:pPr>
        <w:spacing w:line="360" w:lineRule="auto"/>
        <w:ind w:firstLine="708"/>
        <w:jc w:val="both"/>
        <w:rPr>
          <w:lang w:val="x-none" w:eastAsia="x-none"/>
        </w:rPr>
      </w:pPr>
    </w:p>
    <w:p w14:paraId="03536D1C" w14:textId="77777777" w:rsidR="003E3881" w:rsidRPr="007F6F71" w:rsidRDefault="003E3881" w:rsidP="00595626">
      <w:pPr>
        <w:spacing w:line="360" w:lineRule="auto"/>
        <w:jc w:val="both"/>
      </w:pPr>
      <w:r w:rsidRPr="007F6F71">
        <w:lastRenderedPageBreak/>
        <w:tab/>
        <w:t>X64:</w:t>
      </w:r>
    </w:p>
    <w:p w14:paraId="328D80E6" w14:textId="1ED14C52" w:rsidR="003E3881" w:rsidRPr="007F6F71" w:rsidRDefault="003E3881" w:rsidP="00595626">
      <w:pPr>
        <w:spacing w:line="360" w:lineRule="auto"/>
        <w:jc w:val="both"/>
      </w:pPr>
      <w:r w:rsidRPr="007F6F71">
        <w:tab/>
        <w:t xml:space="preserve">Docker file: </w:t>
      </w:r>
      <w:r w:rsidR="00AE737A">
        <w:t xml:space="preserve">Apêndice </w:t>
      </w:r>
      <w:r w:rsidRPr="007F6F71">
        <w:t>1</w:t>
      </w:r>
      <w:r w:rsidR="00116BD3">
        <w:t>3</w:t>
      </w:r>
      <w:r w:rsidRPr="007F6F71">
        <w:t>.1</w:t>
      </w:r>
    </w:p>
    <w:p w14:paraId="7996B419" w14:textId="5E69A630" w:rsidR="003E3881" w:rsidRPr="007F6F71" w:rsidRDefault="003E3881" w:rsidP="00595626">
      <w:pPr>
        <w:spacing w:line="360" w:lineRule="auto"/>
        <w:jc w:val="both"/>
      </w:pPr>
      <w:r w:rsidRPr="007F6F71">
        <w:tab/>
        <w:t xml:space="preserve">Docker-compose: </w:t>
      </w:r>
      <w:r w:rsidR="004356C4">
        <w:t>Apêndice</w:t>
      </w:r>
      <w:r w:rsidRPr="007F6F71">
        <w:t xml:space="preserve"> 1</w:t>
      </w:r>
      <w:r w:rsidR="00116BD3">
        <w:t>3</w:t>
      </w:r>
      <w:r w:rsidRPr="007F6F71">
        <w:t>.2</w:t>
      </w:r>
    </w:p>
    <w:p w14:paraId="25880AEF" w14:textId="77777777" w:rsidR="003E3881" w:rsidRPr="007F6F71" w:rsidRDefault="003E3881" w:rsidP="00595626">
      <w:pPr>
        <w:spacing w:line="360" w:lineRule="auto"/>
        <w:ind w:firstLine="708"/>
        <w:jc w:val="both"/>
        <w:rPr>
          <w:lang w:val="x-none" w:eastAsia="x-none"/>
        </w:rPr>
      </w:pPr>
    </w:p>
    <w:p w14:paraId="6F18435F" w14:textId="77777777" w:rsidR="003E3881" w:rsidRPr="007F6F71" w:rsidRDefault="003E3881" w:rsidP="00595626">
      <w:pPr>
        <w:spacing w:line="360" w:lineRule="auto"/>
        <w:ind w:firstLine="708"/>
        <w:jc w:val="both"/>
        <w:rPr>
          <w:lang w:val="x-none" w:eastAsia="x-none"/>
        </w:rPr>
      </w:pPr>
      <w:r w:rsidRPr="007F6F71">
        <w:rPr>
          <w:lang w:val="x-none" w:eastAsia="x-none"/>
        </w:rPr>
        <w:t>ARM:</w:t>
      </w:r>
    </w:p>
    <w:p w14:paraId="10DD7778" w14:textId="16197112" w:rsidR="003E3881" w:rsidRPr="007F6F71" w:rsidRDefault="003E3881" w:rsidP="00595626">
      <w:pPr>
        <w:spacing w:line="360" w:lineRule="auto"/>
        <w:ind w:firstLine="708"/>
        <w:jc w:val="both"/>
        <w:rPr>
          <w:lang w:val="x-none" w:eastAsia="x-none"/>
        </w:rPr>
      </w:pPr>
      <w:r w:rsidRPr="007F6F71">
        <w:rPr>
          <w:lang w:val="x-none" w:eastAsia="x-none"/>
        </w:rPr>
        <w:t xml:space="preserve">Docker file: </w:t>
      </w:r>
      <w:r w:rsidR="005B7088">
        <w:t>Apêndice</w:t>
      </w:r>
      <w:r w:rsidRPr="007F6F71">
        <w:rPr>
          <w:lang w:val="x-none" w:eastAsia="x-none"/>
        </w:rPr>
        <w:t xml:space="preserve"> 1</w:t>
      </w:r>
      <w:r w:rsidR="00116BD3">
        <w:rPr>
          <w:lang w:val="x-none" w:eastAsia="x-none"/>
        </w:rPr>
        <w:t>3</w:t>
      </w:r>
      <w:r w:rsidRPr="007F6F71">
        <w:rPr>
          <w:lang w:val="x-none" w:eastAsia="x-none"/>
        </w:rPr>
        <w:t>.3</w:t>
      </w:r>
    </w:p>
    <w:p w14:paraId="1B3CF610" w14:textId="69137170" w:rsidR="003E3881" w:rsidRPr="007F6F71" w:rsidRDefault="003E3881" w:rsidP="00595626">
      <w:pPr>
        <w:spacing w:line="360" w:lineRule="auto"/>
        <w:jc w:val="both"/>
        <w:rPr>
          <w:lang w:val="x-none"/>
        </w:rPr>
      </w:pPr>
      <w:r w:rsidRPr="007F6F71">
        <w:rPr>
          <w:lang w:val="x-none"/>
        </w:rPr>
        <w:tab/>
        <w:t xml:space="preserve">Docker-compose versao 2 : </w:t>
      </w:r>
      <w:r w:rsidR="001100E5">
        <w:t>Apêndice</w:t>
      </w:r>
      <w:r w:rsidRPr="007F6F71">
        <w:rPr>
          <w:lang w:val="x-none"/>
        </w:rPr>
        <w:t xml:space="preserve"> 1</w:t>
      </w:r>
      <w:r w:rsidR="00116BD3">
        <w:rPr>
          <w:lang w:val="x-none"/>
        </w:rPr>
        <w:t>3</w:t>
      </w:r>
      <w:r w:rsidRPr="007F6F71">
        <w:rPr>
          <w:lang w:val="x-none"/>
        </w:rPr>
        <w:t>.4</w:t>
      </w:r>
    </w:p>
    <w:p w14:paraId="0CB87186" w14:textId="29F3D4D8" w:rsidR="003E3881" w:rsidRPr="007F6F71" w:rsidRDefault="003E3881" w:rsidP="00595626">
      <w:pPr>
        <w:spacing w:line="360" w:lineRule="auto"/>
        <w:jc w:val="both"/>
      </w:pPr>
      <w:r w:rsidRPr="007F6F71">
        <w:tab/>
      </w:r>
      <w:r w:rsidRPr="007F6F71">
        <w:rPr>
          <w:lang w:val="x-none"/>
        </w:rPr>
        <w:t xml:space="preserve">Docker-compose versao 3 : </w:t>
      </w:r>
      <w:r w:rsidR="003A7A6C">
        <w:t>Apêndice</w:t>
      </w:r>
      <w:r w:rsidRPr="007F6F71">
        <w:rPr>
          <w:lang w:val="x-none"/>
        </w:rPr>
        <w:t xml:space="preserve"> 1</w:t>
      </w:r>
      <w:r w:rsidR="00116BD3">
        <w:rPr>
          <w:lang w:val="x-none"/>
        </w:rPr>
        <w:t>3</w:t>
      </w:r>
      <w:r w:rsidRPr="007F6F71">
        <w:rPr>
          <w:lang w:val="x-none"/>
        </w:rPr>
        <w:t>.5</w:t>
      </w:r>
    </w:p>
    <w:p w14:paraId="678999E4" w14:textId="77777777" w:rsidR="00B82BDE" w:rsidRDefault="00B82BDE" w:rsidP="0035429F">
      <w:pPr>
        <w:spacing w:line="360" w:lineRule="auto"/>
      </w:pPr>
    </w:p>
    <w:p w14:paraId="1AE7CD84" w14:textId="338FA37F" w:rsidR="003E3881" w:rsidRDefault="005807DB" w:rsidP="003B536A">
      <w:pPr>
        <w:spacing w:line="360" w:lineRule="auto"/>
        <w:ind w:firstLine="720"/>
        <w:jc w:val="both"/>
      </w:pPr>
      <w:r>
        <w:t xml:space="preserve">Para esta infraestrutura, fiz utilização de um sistema operacional </w:t>
      </w:r>
      <w:r w:rsidR="000A1C05">
        <w:t xml:space="preserve">utilizado em um blog de um Docker </w:t>
      </w:r>
      <w:proofErr w:type="spellStart"/>
      <w:r w:rsidR="000A1C05">
        <w:t>Captan</w:t>
      </w:r>
      <w:proofErr w:type="spellEnd"/>
      <w:r w:rsidR="000A1C05">
        <w:t xml:space="preserve"> [</w:t>
      </w:r>
      <w:r w:rsidR="006A03B4">
        <w:t>39</w:t>
      </w:r>
      <w:r w:rsidR="000A1C05">
        <w:t>]</w:t>
      </w:r>
      <w:r w:rsidR="00222FBA">
        <w:t>, que criou uma imagem de um sistema Linux Debian 8</w:t>
      </w:r>
      <w:r w:rsidR="00D664D4">
        <w:t>;</w:t>
      </w:r>
      <w:r w:rsidR="00345B96">
        <w:t xml:space="preserve"> usei </w:t>
      </w:r>
      <w:r w:rsidR="00B627CF">
        <w:t xml:space="preserve">o software </w:t>
      </w:r>
      <w:proofErr w:type="spellStart"/>
      <w:r w:rsidR="00B627CF">
        <w:t>Etcher</w:t>
      </w:r>
      <w:proofErr w:type="spellEnd"/>
      <w:r w:rsidR="00B627CF">
        <w:t xml:space="preserve"> [40] para poder inserir o sistema no cartão SD, e utilizá-lo no RaspberryPi.</w:t>
      </w:r>
    </w:p>
    <w:p w14:paraId="2F60D787" w14:textId="1EADE4A2" w:rsidR="00B82BDE" w:rsidRPr="007F6F71" w:rsidRDefault="00B82BDE" w:rsidP="0035429F">
      <w:pPr>
        <w:spacing w:line="360" w:lineRule="auto"/>
      </w:pPr>
    </w:p>
    <w:p w14:paraId="49C3FE65" w14:textId="56E046D6" w:rsidR="003E3881" w:rsidRPr="007F6F71" w:rsidRDefault="007C5953" w:rsidP="003B536A">
      <w:pPr>
        <w:pStyle w:val="Ttulo11"/>
      </w:pPr>
      <w:bookmarkStart w:id="231" w:name="_Toc499555715"/>
      <w:r>
        <w:lastRenderedPageBreak/>
        <w:t>10</w:t>
      </w:r>
      <w:r w:rsidR="003E3881" w:rsidRPr="007F6F71">
        <w:t xml:space="preserve"> CONCLUSÃO</w:t>
      </w:r>
      <w:bookmarkEnd w:id="231"/>
    </w:p>
    <w:p w14:paraId="7F03406E" w14:textId="77777777" w:rsidR="003E3881" w:rsidRPr="007F6F71" w:rsidRDefault="003E3881" w:rsidP="0035429F">
      <w:pPr>
        <w:spacing w:line="360" w:lineRule="auto"/>
        <w:rPr>
          <w:b/>
        </w:rPr>
      </w:pPr>
      <w:r w:rsidRPr="007F6F71">
        <w:rPr>
          <w:b/>
        </w:rPr>
        <w:br w:type="page"/>
      </w:r>
    </w:p>
    <w:p w14:paraId="3ACBB0B3" w14:textId="5E5E9305" w:rsidR="003E3881" w:rsidRPr="007F6F71" w:rsidRDefault="00914E32" w:rsidP="003B536A">
      <w:pPr>
        <w:pStyle w:val="Ttulo11"/>
      </w:pPr>
      <w:bookmarkStart w:id="232" w:name="_Toc499555716"/>
      <w:r>
        <w:lastRenderedPageBreak/>
        <w:t>1</w:t>
      </w:r>
      <w:r w:rsidR="002B35BB">
        <w:t>1</w:t>
      </w:r>
      <w:r>
        <w:t xml:space="preserve"> TRABALHOS</w:t>
      </w:r>
      <w:r w:rsidR="003E3881" w:rsidRPr="007F6F71">
        <w:t xml:space="preserve"> FUTUR</w:t>
      </w:r>
      <w:r w:rsidR="006F3EC9">
        <w:t>O</w:t>
      </w:r>
      <w:r w:rsidR="003E3881" w:rsidRPr="007F6F71">
        <w:t>S</w:t>
      </w:r>
      <w:bookmarkEnd w:id="232"/>
    </w:p>
    <w:p w14:paraId="33469CDE" w14:textId="77777777" w:rsidR="003E3881" w:rsidRPr="007F6F71" w:rsidRDefault="003E3881" w:rsidP="00595626">
      <w:pPr>
        <w:spacing w:line="360" w:lineRule="auto"/>
        <w:ind w:firstLine="708"/>
        <w:jc w:val="both"/>
      </w:pPr>
      <w:r w:rsidRPr="007F6F71">
        <w:t>Como melhoria futura, proponho a adaptação do projeto para a orquestração em outros softwares orquestradores, como: Kubernet, Vagrant e Mesos OS.</w:t>
      </w:r>
    </w:p>
    <w:p w14:paraId="36FCC252" w14:textId="77777777" w:rsidR="003E3881" w:rsidRDefault="003E3881" w:rsidP="00595626">
      <w:pPr>
        <w:spacing w:line="360" w:lineRule="auto"/>
        <w:ind w:firstLine="708"/>
        <w:jc w:val="both"/>
      </w:pPr>
      <w:r w:rsidRPr="007F6F71">
        <w:t>A utilização destes orquestradores, resultará em adaptações feitas no projeto, pois cada um possui linguagem e sintaxe própria de utilização.</w:t>
      </w:r>
    </w:p>
    <w:p w14:paraId="04016B93" w14:textId="6C53E565" w:rsidR="006941A1" w:rsidRDefault="006941A1" w:rsidP="00595626">
      <w:pPr>
        <w:spacing w:line="360" w:lineRule="auto"/>
        <w:ind w:firstLine="708"/>
        <w:jc w:val="both"/>
      </w:pPr>
      <w:r>
        <w:t>Isto será de grande aprendizado para ampliar conhecimentos e a utilização de novas tecnologias.</w:t>
      </w:r>
    </w:p>
    <w:p w14:paraId="7DB1E9AB" w14:textId="0EB7BE66" w:rsidR="00842D63" w:rsidRDefault="00DA6E42" w:rsidP="00595626">
      <w:pPr>
        <w:spacing w:line="360" w:lineRule="auto"/>
        <w:ind w:firstLine="708"/>
        <w:jc w:val="both"/>
      </w:pPr>
      <w:r>
        <w:t xml:space="preserve">Proponho também como melhoria a utilização de deploy a partir de </w:t>
      </w:r>
      <w:r w:rsidRPr="00CE0C88">
        <w:rPr>
          <w:i/>
        </w:rPr>
        <w:t>CI</w:t>
      </w:r>
      <w:r>
        <w:rPr>
          <w:i/>
        </w:rPr>
        <w:t xml:space="preserve"> (contínuos </w:t>
      </w:r>
      <w:proofErr w:type="spellStart"/>
      <w:r>
        <w:rPr>
          <w:i/>
        </w:rPr>
        <w:t>integrations</w:t>
      </w:r>
      <w:proofErr w:type="spellEnd"/>
      <w:r>
        <w:rPr>
          <w:i/>
        </w:rPr>
        <w:t>).</w:t>
      </w:r>
      <w:r>
        <w:t xml:space="preserve"> Estes softwares permitem fazer </w:t>
      </w:r>
      <w:r w:rsidR="004D4D3A">
        <w:t>gestão de governança</w:t>
      </w:r>
      <w:r w:rsidR="00C8094A">
        <w:t xml:space="preserve"> e todo o pipeline de deploy de uma aplicação de forma segura e com todos os registros e técnicas de governança necessárias para colocar uma aplicação em produção seguindo os melhores parâmetros e métodos estipulados por cada equipe, empresa. Não o fiz, pois estava em caráter experimental e de estudos, então criei scripts em </w:t>
      </w:r>
      <w:proofErr w:type="spellStart"/>
      <w:r w:rsidR="00C8094A" w:rsidRPr="00563DA9">
        <w:rPr>
          <w:i/>
        </w:rPr>
        <w:t>shell</w:t>
      </w:r>
      <w:proofErr w:type="spellEnd"/>
      <w:r w:rsidR="00C8094A">
        <w:t xml:space="preserve"> para poder fazer o </w:t>
      </w:r>
      <w:r w:rsidR="00C8094A" w:rsidRPr="007E30F2">
        <w:rPr>
          <w:i/>
        </w:rPr>
        <w:t>build</w:t>
      </w:r>
      <w:r w:rsidR="00C8094A">
        <w:t xml:space="preserve"> da imagem do Docker-compose, </w:t>
      </w:r>
      <w:proofErr w:type="spellStart"/>
      <w:r w:rsidR="00C8094A" w:rsidRPr="007E30F2">
        <w:rPr>
          <w:i/>
        </w:rPr>
        <w:t>seed</w:t>
      </w:r>
      <w:proofErr w:type="spellEnd"/>
      <w:r w:rsidR="00842D63">
        <w:rPr>
          <w:i/>
        </w:rPr>
        <w:t xml:space="preserve"> </w:t>
      </w:r>
      <w:r w:rsidR="00842D63" w:rsidRPr="007E30F2">
        <w:t>do</w:t>
      </w:r>
      <w:r w:rsidR="00842D63">
        <w:t xml:space="preserve"> banco de dados e </w:t>
      </w:r>
      <w:proofErr w:type="spellStart"/>
      <w:r w:rsidR="00842D63" w:rsidRPr="00563DA9">
        <w:rPr>
          <w:i/>
        </w:rPr>
        <w:t>scafold</w:t>
      </w:r>
      <w:proofErr w:type="spellEnd"/>
      <w:r w:rsidR="00842D63">
        <w:t xml:space="preserve"> dos estáticos de forma que pudesse replicar de forma rápida com o </w:t>
      </w:r>
      <w:r w:rsidR="00842D63" w:rsidRPr="00563DA9">
        <w:rPr>
          <w:rPrChange w:id="233" w:author="Thiago Cruz" w:date="2017-11-27T18:58:00Z">
            <w:rPr>
              <w:i/>
            </w:rPr>
          </w:rPrChange>
        </w:rPr>
        <w:t>GitHub</w:t>
      </w:r>
      <w:ins w:id="234" w:author="Thiago Cruz" w:date="2017-11-27T18:58:00Z">
        <w:r w:rsidR="00DF588B">
          <w:t>®</w:t>
        </w:r>
      </w:ins>
      <w:r w:rsidR="00842D63">
        <w:t xml:space="preserve"> para todos os hosts utilizados em infraestrutura própria.</w:t>
      </w:r>
    </w:p>
    <w:p w14:paraId="37B0248D" w14:textId="45E36D1C" w:rsidR="00DA6E42" w:rsidRPr="00DA6E42" w:rsidRDefault="000F21BA" w:rsidP="00595626">
      <w:pPr>
        <w:spacing w:line="360" w:lineRule="auto"/>
        <w:ind w:firstLine="708"/>
        <w:jc w:val="both"/>
      </w:pPr>
      <w:r>
        <w:t>Proponho a verificação e utilização de outras plataformas web (</w:t>
      </w:r>
      <w:r w:rsidRPr="00AA3EF6">
        <w:rPr>
          <w:i/>
        </w:rPr>
        <w:t>PaaS</w:t>
      </w:r>
      <w:r>
        <w:t xml:space="preserve">) para poder fazer </w:t>
      </w:r>
      <w:r w:rsidRPr="007E30F2">
        <w:rPr>
          <w:i/>
        </w:rPr>
        <w:t>build</w:t>
      </w:r>
      <w:r>
        <w:t xml:space="preserve"> da aplicação, como o </w:t>
      </w:r>
      <w:proofErr w:type="spellStart"/>
      <w:r w:rsidRPr="00953A19">
        <w:t>Heroku</w:t>
      </w:r>
      <w:proofErr w:type="spellEnd"/>
      <w:r w:rsidR="00563DA9">
        <w:t>®</w:t>
      </w:r>
      <w:r>
        <w:t>, que é possível fazer</w:t>
      </w:r>
      <w:r w:rsidR="00FE4CF4">
        <w:t xml:space="preserve"> o </w:t>
      </w:r>
      <w:r w:rsidR="00FE4CF4" w:rsidRPr="00FE4CF4">
        <w:rPr>
          <w:i/>
        </w:rPr>
        <w:t xml:space="preserve">deploy, </w:t>
      </w:r>
      <w:r w:rsidR="00FE4CF4" w:rsidRPr="007E30F2">
        <w:t>gerenciamento</w:t>
      </w:r>
      <w:r w:rsidR="00FE4CF4">
        <w:t xml:space="preserve"> e </w:t>
      </w:r>
      <w:proofErr w:type="spellStart"/>
      <w:r w:rsidR="00FE4CF4">
        <w:t>escalanomanto</w:t>
      </w:r>
      <w:proofErr w:type="spellEnd"/>
      <w:r w:rsidR="00FE4CF4">
        <w:t xml:space="preserve"> da aplicação para outros </w:t>
      </w:r>
      <w:proofErr w:type="spellStart"/>
      <w:r w:rsidR="00FE4CF4" w:rsidRPr="007E30F2">
        <w:rPr>
          <w:i/>
        </w:rPr>
        <w:t>IaaS</w:t>
      </w:r>
      <w:proofErr w:type="spellEnd"/>
      <w:r w:rsidR="00FE4CF4">
        <w:rPr>
          <w:i/>
        </w:rPr>
        <w:t>.</w:t>
      </w:r>
      <w:r w:rsidR="00537C6B">
        <w:t xml:space="preserve"> Não tenho por intuito prender ou indicar quaisquer outras plataformas ou outros métodos nesta obra, somente fiz informação em caráter de conhecimento de outros métodos e plataformas que tive contato no decorrer desta obra.</w:t>
      </w:r>
    </w:p>
    <w:p w14:paraId="19B79D2E" w14:textId="77777777" w:rsidR="003E3881" w:rsidRPr="007F6F71" w:rsidRDefault="003E3881" w:rsidP="0035429F">
      <w:pPr>
        <w:spacing w:line="360" w:lineRule="auto"/>
      </w:pPr>
      <w:r w:rsidRPr="007F6F71">
        <w:br w:type="page"/>
      </w:r>
      <w:bookmarkStart w:id="235" w:name="_GoBack"/>
      <w:bookmarkEnd w:id="235"/>
    </w:p>
    <w:p w14:paraId="3415BBF0" w14:textId="6D3B0260" w:rsidR="003E3881" w:rsidRPr="007F6F71" w:rsidRDefault="003E3881" w:rsidP="003B536A">
      <w:pPr>
        <w:pStyle w:val="Ttulo11"/>
      </w:pPr>
      <w:bookmarkStart w:id="236" w:name="_Toc496802715"/>
      <w:bookmarkStart w:id="237" w:name="_Toc496802944"/>
      <w:bookmarkStart w:id="238" w:name="_Toc499555717"/>
      <w:r w:rsidRPr="007F6F71">
        <w:lastRenderedPageBreak/>
        <w:t>1</w:t>
      </w:r>
      <w:r w:rsidR="000136CB">
        <w:t>2</w:t>
      </w:r>
      <w:r w:rsidRPr="007F6F71">
        <w:t xml:space="preserve"> REFERÊNCIAS</w:t>
      </w:r>
      <w:bookmarkEnd w:id="236"/>
      <w:bookmarkEnd w:id="237"/>
      <w:bookmarkEnd w:id="238"/>
    </w:p>
    <w:p w14:paraId="671ED0C5" w14:textId="77777777" w:rsidR="007A378A" w:rsidRDefault="007A378A" w:rsidP="0035429F">
      <w:pPr>
        <w:spacing w:line="360" w:lineRule="auto"/>
        <w:rPr>
          <w:lang w:val="en-US"/>
        </w:rPr>
      </w:pPr>
      <w:r w:rsidRPr="007A378A">
        <w:rPr>
          <w:lang w:val="en-US"/>
        </w:rPr>
        <w:t xml:space="preserve">[1] “The NIST Definition of Cloud Computing”. </w:t>
      </w:r>
      <w:r w:rsidRPr="0088526A">
        <w:t xml:space="preserve">Disponível em &lt;http://nvlpubs.nist.gov/nistpubs/Legacy/SP/nistspecialpublication800-145.pdf &gt;. </w:t>
      </w:r>
      <w:proofErr w:type="spellStart"/>
      <w:r w:rsidRPr="007A378A">
        <w:rPr>
          <w:lang w:val="en-US"/>
        </w:rPr>
        <w:t>Acessado</w:t>
      </w:r>
      <w:proofErr w:type="spellEnd"/>
      <w:r w:rsidRPr="007A378A">
        <w:rPr>
          <w:lang w:val="en-US"/>
        </w:rPr>
        <w:t xml:space="preserve"> </w:t>
      </w:r>
      <w:proofErr w:type="spellStart"/>
      <w:r w:rsidRPr="007A378A">
        <w:rPr>
          <w:lang w:val="en-US"/>
        </w:rPr>
        <w:t>em</w:t>
      </w:r>
      <w:proofErr w:type="spellEnd"/>
      <w:r w:rsidRPr="007A378A">
        <w:rPr>
          <w:lang w:val="en-US"/>
        </w:rPr>
        <w:t xml:space="preserve"> 24/11/2016</w:t>
      </w:r>
      <w:r w:rsidRPr="007A378A" w:rsidDel="008B7F81">
        <w:rPr>
          <w:lang w:val="en-US"/>
        </w:rPr>
        <w:t xml:space="preserve"> </w:t>
      </w:r>
    </w:p>
    <w:p w14:paraId="7B392D87" w14:textId="77777777" w:rsidR="009E0DCC" w:rsidRDefault="009E0DCC" w:rsidP="0035429F">
      <w:pPr>
        <w:spacing w:line="360" w:lineRule="auto"/>
        <w:rPr>
          <w:lang w:val="en-US"/>
        </w:rPr>
      </w:pPr>
    </w:p>
    <w:p w14:paraId="634E2A94" w14:textId="31F73B0D" w:rsidR="009E0DCC" w:rsidRDefault="009E0DCC" w:rsidP="0035429F">
      <w:pPr>
        <w:spacing w:line="360" w:lineRule="auto"/>
        <w:rPr>
          <w:lang w:val="en-US"/>
        </w:rPr>
      </w:pPr>
      <w:r>
        <w:t>[</w:t>
      </w:r>
      <w:r w:rsidRPr="0088526A">
        <w:t xml:space="preserve">2] História da computação em nuvens. Disponível em &lt;http://www.dsc.ufcg.edu.br/~pet/jornal/agosto2012/materias/historia_da_computacao.html&gt;. </w:t>
      </w:r>
      <w:proofErr w:type="spellStart"/>
      <w:r w:rsidRPr="009E0DCC">
        <w:rPr>
          <w:lang w:val="en-US"/>
        </w:rPr>
        <w:t>Acessado</w:t>
      </w:r>
      <w:proofErr w:type="spellEnd"/>
      <w:r w:rsidRPr="009E0DCC">
        <w:rPr>
          <w:lang w:val="en-US"/>
        </w:rPr>
        <w:t xml:space="preserve"> </w:t>
      </w:r>
      <w:proofErr w:type="spellStart"/>
      <w:r w:rsidRPr="009E0DCC">
        <w:rPr>
          <w:lang w:val="en-US"/>
        </w:rPr>
        <w:t>em</w:t>
      </w:r>
      <w:proofErr w:type="spellEnd"/>
      <w:r w:rsidRPr="009E0DCC">
        <w:rPr>
          <w:lang w:val="en-US"/>
        </w:rPr>
        <w:t xml:space="preserve"> 18/11/2016 </w:t>
      </w:r>
    </w:p>
    <w:p w14:paraId="0A933F24" w14:textId="77777777" w:rsidR="00534F4D" w:rsidRDefault="00534F4D" w:rsidP="0035429F">
      <w:pPr>
        <w:spacing w:line="360" w:lineRule="auto"/>
        <w:rPr>
          <w:lang w:val="en-US"/>
        </w:rPr>
      </w:pPr>
    </w:p>
    <w:p w14:paraId="73845197" w14:textId="77777777" w:rsidR="00534F4D" w:rsidRPr="0088526A" w:rsidRDefault="00534F4D" w:rsidP="00534F4D">
      <w:pPr>
        <w:spacing w:line="360" w:lineRule="auto"/>
      </w:pPr>
      <w:r w:rsidRPr="0088526A">
        <w:t>[3] NOGUEIRA, MATHEUS CADORI1; PEZZI, DANIEL DA CUNHA (2010) “A Computação Agora é nas Nuvens” Universidade de Cruz Alta (UNICRUZ) – Cruz Alta, RS – Brasil.</w:t>
      </w:r>
    </w:p>
    <w:p w14:paraId="363AF841" w14:textId="77777777" w:rsidR="00534F4D" w:rsidRPr="0088526A" w:rsidRDefault="00534F4D" w:rsidP="00534F4D">
      <w:pPr>
        <w:spacing w:line="360" w:lineRule="auto"/>
      </w:pPr>
    </w:p>
    <w:p w14:paraId="0F52ACC2" w14:textId="77777777" w:rsidR="00534F4D" w:rsidRPr="0088526A" w:rsidRDefault="00534F4D" w:rsidP="00534F4D">
      <w:pPr>
        <w:spacing w:line="360" w:lineRule="auto"/>
      </w:pPr>
      <w:r w:rsidRPr="00534F4D">
        <w:rPr>
          <w:lang w:val="en-US"/>
        </w:rPr>
        <w:t xml:space="preserve">[4] AULBACH, STEFAN; JACOBS, DEAN; KEMPER, ALFONS; et al. (2009) “A Comparison of Flexible Schemas for Software as a Service.” </w:t>
      </w:r>
      <w:r w:rsidRPr="0088526A">
        <w:t xml:space="preserve">35th SIGMOD - </w:t>
      </w:r>
      <w:proofErr w:type="spellStart"/>
      <w:r w:rsidRPr="0088526A">
        <w:t>International</w:t>
      </w:r>
      <w:proofErr w:type="spellEnd"/>
    </w:p>
    <w:p w14:paraId="71BA4B77" w14:textId="77777777" w:rsidR="00534F4D" w:rsidRPr="0088526A" w:rsidRDefault="00534F4D" w:rsidP="00534F4D">
      <w:pPr>
        <w:spacing w:line="360" w:lineRule="auto"/>
      </w:pPr>
      <w:proofErr w:type="spellStart"/>
      <w:r w:rsidRPr="0088526A">
        <w:t>Conference</w:t>
      </w:r>
      <w:proofErr w:type="spellEnd"/>
      <w:r w:rsidRPr="0088526A">
        <w:t xml:space="preserve"> </w:t>
      </w:r>
      <w:proofErr w:type="spellStart"/>
      <w:r w:rsidRPr="0088526A">
        <w:t>on</w:t>
      </w:r>
      <w:proofErr w:type="spellEnd"/>
      <w:r w:rsidRPr="0088526A">
        <w:t xml:space="preserve"> Management of Data, 2009.</w:t>
      </w:r>
    </w:p>
    <w:p w14:paraId="12EE0EE4" w14:textId="77777777" w:rsidR="00534F4D" w:rsidRPr="0088526A" w:rsidRDefault="00534F4D" w:rsidP="00534F4D">
      <w:pPr>
        <w:spacing w:line="360" w:lineRule="auto"/>
      </w:pPr>
    </w:p>
    <w:p w14:paraId="51BE01A4" w14:textId="77777777" w:rsidR="00534F4D" w:rsidRPr="0088526A" w:rsidRDefault="00534F4D" w:rsidP="00534F4D">
      <w:pPr>
        <w:spacing w:line="360" w:lineRule="auto"/>
      </w:pPr>
      <w:r w:rsidRPr="0088526A">
        <w:t>[5] TAURION, C. (2009) “Cloud Computing: computação em nuvem: transformando o mundo</w:t>
      </w:r>
    </w:p>
    <w:p w14:paraId="0151CEFE" w14:textId="77777777" w:rsidR="00534F4D" w:rsidRPr="0088526A" w:rsidRDefault="00534F4D" w:rsidP="00534F4D">
      <w:pPr>
        <w:spacing w:line="360" w:lineRule="auto"/>
      </w:pPr>
      <w:proofErr w:type="gramStart"/>
      <w:r w:rsidRPr="0088526A">
        <w:t>da</w:t>
      </w:r>
      <w:proofErr w:type="gramEnd"/>
      <w:r w:rsidRPr="0088526A">
        <w:t xml:space="preserve"> tecnologia da informação”, Editora </w:t>
      </w:r>
      <w:proofErr w:type="spellStart"/>
      <w:r w:rsidRPr="0088526A">
        <w:t>Brasport</w:t>
      </w:r>
      <w:proofErr w:type="spellEnd"/>
      <w:r w:rsidRPr="0088526A">
        <w:t>: Rio de Janeiro, Brasil.</w:t>
      </w:r>
    </w:p>
    <w:p w14:paraId="3A7E94A8" w14:textId="77777777" w:rsidR="00534F4D" w:rsidRPr="0088526A" w:rsidRDefault="00534F4D" w:rsidP="00534F4D">
      <w:pPr>
        <w:spacing w:line="360" w:lineRule="auto"/>
      </w:pPr>
    </w:p>
    <w:p w14:paraId="2519B538" w14:textId="77777777" w:rsidR="00534F4D" w:rsidRPr="0088526A" w:rsidRDefault="00534F4D" w:rsidP="00534F4D">
      <w:pPr>
        <w:spacing w:line="360" w:lineRule="auto"/>
      </w:pPr>
      <w:r w:rsidRPr="0088526A">
        <w:t xml:space="preserve">[6] VERAS, </w:t>
      </w:r>
      <w:proofErr w:type="gramStart"/>
      <w:r w:rsidRPr="0088526A">
        <w:t>MANOEL.(</w:t>
      </w:r>
      <w:proofErr w:type="gramEnd"/>
      <w:r w:rsidRPr="0088526A">
        <w:t xml:space="preserve">2012) “Cloud Computing: Nova Arquitetura da TI”. Editora </w:t>
      </w:r>
      <w:proofErr w:type="spellStart"/>
      <w:r w:rsidRPr="0088526A">
        <w:t>Brasport</w:t>
      </w:r>
      <w:proofErr w:type="spellEnd"/>
      <w:r w:rsidRPr="0088526A">
        <w:t>:</w:t>
      </w:r>
    </w:p>
    <w:p w14:paraId="6649EF85" w14:textId="77777777" w:rsidR="00534F4D" w:rsidRPr="0088526A" w:rsidRDefault="00534F4D" w:rsidP="00534F4D">
      <w:pPr>
        <w:spacing w:line="360" w:lineRule="auto"/>
      </w:pPr>
      <w:r w:rsidRPr="0088526A">
        <w:t>Rio de Janeiro, Brasil.</w:t>
      </w:r>
    </w:p>
    <w:p w14:paraId="3D76BAC7" w14:textId="77777777" w:rsidR="00534F4D" w:rsidRPr="0088526A" w:rsidRDefault="00534F4D" w:rsidP="00534F4D">
      <w:pPr>
        <w:spacing w:line="360" w:lineRule="auto"/>
      </w:pPr>
    </w:p>
    <w:p w14:paraId="0EE828A2" w14:textId="77777777" w:rsidR="00534F4D" w:rsidRPr="0088526A" w:rsidRDefault="00534F4D" w:rsidP="00534F4D">
      <w:pPr>
        <w:spacing w:line="360" w:lineRule="auto"/>
      </w:pPr>
      <w:r w:rsidRPr="0088526A">
        <w:t>[7] INTEL (2010) “Cloud Computing”, http://www.nextgenerationcenter.com/detallecurso/Cloud_Computing.aspx?PageID=1,</w:t>
      </w:r>
    </w:p>
    <w:p w14:paraId="7B6B7523" w14:textId="77777777" w:rsidR="00534F4D" w:rsidRPr="0088526A" w:rsidRDefault="00534F4D" w:rsidP="00534F4D">
      <w:pPr>
        <w:spacing w:line="360" w:lineRule="auto"/>
      </w:pPr>
      <w:r w:rsidRPr="0088526A">
        <w:t>Acesso em: 04/08/2013.</w:t>
      </w:r>
    </w:p>
    <w:p w14:paraId="6479B8F2" w14:textId="77777777" w:rsidR="00534F4D" w:rsidRPr="0088526A" w:rsidRDefault="00534F4D" w:rsidP="00534F4D">
      <w:pPr>
        <w:spacing w:line="360" w:lineRule="auto"/>
      </w:pPr>
    </w:p>
    <w:p w14:paraId="2CB91839" w14:textId="77777777" w:rsidR="00534F4D" w:rsidRPr="0088526A" w:rsidRDefault="00534F4D" w:rsidP="00534F4D">
      <w:pPr>
        <w:spacing w:line="360" w:lineRule="auto"/>
      </w:pPr>
      <w:r w:rsidRPr="0088526A">
        <w:t>[8] SOUZA, FLÁVIO R. C.; MOREIRA, LEONARDO O.; MACHADO, JAVAM C. Computação em</w:t>
      </w:r>
    </w:p>
    <w:p w14:paraId="741E1F24" w14:textId="77777777" w:rsidR="00534F4D" w:rsidRDefault="00534F4D" w:rsidP="0035429F">
      <w:pPr>
        <w:spacing w:line="360" w:lineRule="auto"/>
        <w:rPr>
          <w:lang w:val="en-US"/>
        </w:rPr>
      </w:pPr>
      <w:r w:rsidRPr="0088526A">
        <w:t xml:space="preserve">Nuvem: Conceitos, Tecnologias, Aplicações e Desafios. </w:t>
      </w:r>
      <w:r w:rsidRPr="00534F4D">
        <w:rPr>
          <w:lang w:val="en-US"/>
        </w:rPr>
        <w:t>ERCEMAPI 2009.</w:t>
      </w:r>
      <w:r w:rsidRPr="00534F4D" w:rsidDel="008B7F81">
        <w:rPr>
          <w:lang w:val="en-US"/>
        </w:rPr>
        <w:t xml:space="preserve"> </w:t>
      </w:r>
    </w:p>
    <w:p w14:paraId="6ABE39BE" w14:textId="77777777" w:rsidR="003C31EF" w:rsidRDefault="003C31EF" w:rsidP="0035429F">
      <w:pPr>
        <w:spacing w:line="360" w:lineRule="auto"/>
        <w:rPr>
          <w:lang w:val="en-US"/>
        </w:rPr>
      </w:pPr>
    </w:p>
    <w:p w14:paraId="7E1A09BD" w14:textId="77777777" w:rsidR="003C31EF" w:rsidRPr="0088526A" w:rsidRDefault="003C31EF" w:rsidP="003C31EF">
      <w:pPr>
        <w:spacing w:line="360" w:lineRule="auto"/>
      </w:pPr>
      <w:r w:rsidRPr="0088526A">
        <w:lastRenderedPageBreak/>
        <w:t>[9] “Saiba como a virtualização por container revolucionou a infraestrutura de TI. Parte 2”. Disponível em &lt;https://www.3way.com.br/saiba-como-a-virtualizacao-por-container-revolucionou-a-infraestrutura-de-ti-part2/&gt;. Acessado em 03/05/2017</w:t>
      </w:r>
    </w:p>
    <w:p w14:paraId="47F49BAF" w14:textId="77777777" w:rsidR="003C31EF" w:rsidRPr="0088526A" w:rsidRDefault="003C31EF" w:rsidP="003C31EF">
      <w:pPr>
        <w:spacing w:line="360" w:lineRule="auto"/>
      </w:pPr>
    </w:p>
    <w:p w14:paraId="0E056484" w14:textId="77777777" w:rsidR="003C31EF" w:rsidRPr="0088526A" w:rsidRDefault="003C31EF" w:rsidP="003C31EF">
      <w:pPr>
        <w:spacing w:line="360" w:lineRule="auto"/>
      </w:pPr>
      <w:r w:rsidRPr="0088526A">
        <w:t>[10] “Saiba como a virtualização por container revolucionou a infraestrutura de TI. Parte 1”. Disponível em &lt;https://www.3way.com.br/saiba-como-a-virtualizacao-por-container-mudou-a-infraestrutura-de-ti/&gt;. Acessado em 03/05/2017</w:t>
      </w:r>
    </w:p>
    <w:p w14:paraId="7FEDCA8E" w14:textId="77777777" w:rsidR="003C31EF" w:rsidRPr="0088526A" w:rsidRDefault="003C31EF" w:rsidP="003C31EF">
      <w:pPr>
        <w:spacing w:line="360" w:lineRule="auto"/>
      </w:pPr>
    </w:p>
    <w:p w14:paraId="6080A90A" w14:textId="77777777" w:rsidR="003C31EF" w:rsidRPr="0088526A" w:rsidRDefault="003C31EF" w:rsidP="003C31EF">
      <w:pPr>
        <w:spacing w:line="360" w:lineRule="auto"/>
      </w:pPr>
      <w:r w:rsidRPr="0088526A">
        <w:t>[11] “Saiba como a virtualização por container revolucionou a infraestrutura de ti! Parte 3”. Disponível em &lt;https://www.3way.com.br/gerenciando-containers-usando-kubernetes/&gt;. Acessado em 03/05/2017</w:t>
      </w:r>
    </w:p>
    <w:p w14:paraId="42E1BD6C" w14:textId="77777777" w:rsidR="003C31EF" w:rsidRPr="0088526A" w:rsidRDefault="003C31EF" w:rsidP="003C31EF">
      <w:pPr>
        <w:spacing w:line="360" w:lineRule="auto"/>
      </w:pPr>
    </w:p>
    <w:p w14:paraId="692CBB70" w14:textId="77777777" w:rsidR="003C31EF" w:rsidRPr="0088526A" w:rsidRDefault="003C31EF" w:rsidP="003C31EF">
      <w:pPr>
        <w:spacing w:line="360" w:lineRule="auto"/>
      </w:pPr>
      <w:r w:rsidRPr="0088526A">
        <w:t xml:space="preserve">[12] “O que é </w:t>
      </w:r>
      <w:proofErr w:type="gramStart"/>
      <w:r w:rsidRPr="0088526A">
        <w:t>Container?”</w:t>
      </w:r>
      <w:proofErr w:type="gramEnd"/>
      <w:r w:rsidRPr="0088526A">
        <w:t>. Disponível em &lt;http://www.mundodocker.com.br/o-que-e-container/&gt;. Acessado em 04/05/2017</w:t>
      </w:r>
    </w:p>
    <w:p w14:paraId="741FA468" w14:textId="77777777" w:rsidR="003C31EF" w:rsidRPr="0088526A" w:rsidRDefault="003C31EF" w:rsidP="003C31EF">
      <w:pPr>
        <w:spacing w:line="360" w:lineRule="auto"/>
      </w:pPr>
    </w:p>
    <w:p w14:paraId="7CF3191F" w14:textId="77777777" w:rsidR="003C31EF" w:rsidRPr="0088526A" w:rsidRDefault="003C31EF" w:rsidP="003C31EF">
      <w:pPr>
        <w:spacing w:line="360" w:lineRule="auto"/>
      </w:pPr>
      <w:r w:rsidRPr="0088526A">
        <w:t>[13</w:t>
      </w:r>
      <w:proofErr w:type="gramStart"/>
      <w:r w:rsidRPr="0088526A">
        <w:t>] Disponível</w:t>
      </w:r>
      <w:proofErr w:type="gramEnd"/>
      <w:r w:rsidRPr="0088526A">
        <w:t xml:space="preserve"> em &lt;https://developers.redhat.com/blog/2016/02/24/10-things-to-avoid-in-docker-containers/&gt; Acessado em</w:t>
      </w:r>
    </w:p>
    <w:p w14:paraId="1517B778" w14:textId="77777777" w:rsidR="003C31EF" w:rsidRPr="0088526A" w:rsidRDefault="003C31EF" w:rsidP="003C31EF">
      <w:pPr>
        <w:spacing w:line="360" w:lineRule="auto"/>
      </w:pPr>
    </w:p>
    <w:p w14:paraId="49E63E26" w14:textId="77777777" w:rsidR="003C31EF" w:rsidRPr="0088526A" w:rsidRDefault="003C31EF" w:rsidP="003C31EF">
      <w:pPr>
        <w:spacing w:line="360" w:lineRule="auto"/>
      </w:pPr>
      <w:r w:rsidRPr="0088526A">
        <w:t>[14</w:t>
      </w:r>
      <w:proofErr w:type="gramStart"/>
      <w:r w:rsidRPr="0088526A">
        <w:t>] Disponível</w:t>
      </w:r>
      <w:proofErr w:type="gramEnd"/>
      <w:r w:rsidRPr="0088526A">
        <w:t xml:space="preserve"> em &lt;https://docs.docker.com/engine/docker-overview/#docker-engine&gt; Acessado em</w:t>
      </w:r>
    </w:p>
    <w:p w14:paraId="20EB238E" w14:textId="77777777" w:rsidR="003C31EF" w:rsidRPr="0088526A" w:rsidRDefault="003C31EF" w:rsidP="003C31EF">
      <w:pPr>
        <w:spacing w:line="360" w:lineRule="auto"/>
      </w:pPr>
    </w:p>
    <w:p w14:paraId="77BFB9B4" w14:textId="77777777" w:rsidR="003C31EF" w:rsidRPr="0088526A" w:rsidRDefault="003C31EF" w:rsidP="003C31EF">
      <w:pPr>
        <w:spacing w:line="360" w:lineRule="auto"/>
      </w:pPr>
      <w:r w:rsidRPr="0088526A">
        <w:t>[15</w:t>
      </w:r>
      <w:proofErr w:type="gramStart"/>
      <w:r w:rsidRPr="0088526A">
        <w:t>] Disponível</w:t>
      </w:r>
      <w:proofErr w:type="gramEnd"/>
      <w:r w:rsidRPr="0088526A">
        <w:t xml:space="preserve"> em &lt;https://github.com/gomex/docker-para-desenvolvedores/blob/master/manuscript/porque.md&gt; Acessado em</w:t>
      </w:r>
    </w:p>
    <w:p w14:paraId="1144144C" w14:textId="77777777" w:rsidR="003C31EF" w:rsidRPr="0088526A" w:rsidRDefault="003C31EF" w:rsidP="003C31EF">
      <w:pPr>
        <w:spacing w:line="360" w:lineRule="auto"/>
      </w:pPr>
    </w:p>
    <w:p w14:paraId="7BCB5C48" w14:textId="77777777" w:rsidR="003C31EF" w:rsidRPr="0088526A" w:rsidRDefault="003C31EF" w:rsidP="003C31EF">
      <w:pPr>
        <w:spacing w:line="360" w:lineRule="auto"/>
      </w:pPr>
      <w:r w:rsidRPr="0088526A">
        <w:t>[16</w:t>
      </w:r>
      <w:proofErr w:type="gramStart"/>
      <w:r w:rsidRPr="0088526A">
        <w:t>] Disponível</w:t>
      </w:r>
      <w:proofErr w:type="gramEnd"/>
      <w:r w:rsidRPr="0088526A">
        <w:t xml:space="preserve"> em &lt;https://www.docker.com/docker-mac&gt; Acessado em</w:t>
      </w:r>
    </w:p>
    <w:p w14:paraId="43A02A98" w14:textId="77777777" w:rsidR="003C31EF" w:rsidRPr="0088526A" w:rsidRDefault="003C31EF" w:rsidP="003C31EF">
      <w:pPr>
        <w:spacing w:line="360" w:lineRule="auto"/>
      </w:pPr>
    </w:p>
    <w:p w14:paraId="728EED8C" w14:textId="77777777" w:rsidR="003C31EF" w:rsidRPr="0088526A" w:rsidRDefault="003C31EF" w:rsidP="003C31EF">
      <w:pPr>
        <w:spacing w:line="360" w:lineRule="auto"/>
      </w:pPr>
      <w:r w:rsidRPr="0088526A">
        <w:t>[17</w:t>
      </w:r>
      <w:proofErr w:type="gramStart"/>
      <w:r w:rsidRPr="0088526A">
        <w:t>] Disponível</w:t>
      </w:r>
      <w:proofErr w:type="gramEnd"/>
      <w:r w:rsidRPr="0088526A">
        <w:t xml:space="preserve"> em &lt;https://docs.docker.com/engine/userguide/eng-image/dockerfile_best-practices/&gt; Acessado em</w:t>
      </w:r>
    </w:p>
    <w:p w14:paraId="703BF603" w14:textId="77777777" w:rsidR="003C31EF" w:rsidRPr="0088526A" w:rsidRDefault="003C31EF" w:rsidP="003C31EF">
      <w:pPr>
        <w:spacing w:line="360" w:lineRule="auto"/>
      </w:pPr>
    </w:p>
    <w:p w14:paraId="4759CF7E" w14:textId="77777777" w:rsidR="003C31EF" w:rsidRPr="0088526A" w:rsidRDefault="003C31EF" w:rsidP="003C31EF">
      <w:pPr>
        <w:spacing w:line="360" w:lineRule="auto"/>
      </w:pPr>
      <w:r w:rsidRPr="0088526A">
        <w:t>[18</w:t>
      </w:r>
      <w:proofErr w:type="gramStart"/>
      <w:r w:rsidRPr="0088526A">
        <w:t>] Disponível</w:t>
      </w:r>
      <w:proofErr w:type="gramEnd"/>
      <w:r w:rsidRPr="0088526A">
        <w:t xml:space="preserve"> em &lt;https://docs.docker.com/glossary/?term=Compose&gt; Acessado em</w:t>
      </w:r>
    </w:p>
    <w:p w14:paraId="5B79FF18" w14:textId="77777777" w:rsidR="003C31EF" w:rsidRPr="0088526A" w:rsidRDefault="003C31EF" w:rsidP="003C31EF">
      <w:pPr>
        <w:spacing w:line="360" w:lineRule="auto"/>
      </w:pPr>
    </w:p>
    <w:p w14:paraId="723C3241" w14:textId="77777777" w:rsidR="003C31EF" w:rsidRPr="0088526A" w:rsidRDefault="003C31EF" w:rsidP="003C31EF">
      <w:pPr>
        <w:spacing w:line="360" w:lineRule="auto"/>
      </w:pPr>
      <w:r w:rsidRPr="0088526A">
        <w:t>[19</w:t>
      </w:r>
      <w:proofErr w:type="gramStart"/>
      <w:r w:rsidRPr="0088526A">
        <w:t>] Disponível</w:t>
      </w:r>
      <w:proofErr w:type="gramEnd"/>
      <w:r w:rsidRPr="0088526A">
        <w:t xml:space="preserve"> em &lt;https://docs.docker.com/glossary/?term=Dockerfile&gt; Acessado em</w:t>
      </w:r>
    </w:p>
    <w:p w14:paraId="0A60CF18" w14:textId="77777777" w:rsidR="003C31EF" w:rsidRPr="0088526A" w:rsidRDefault="003C31EF" w:rsidP="003C31EF">
      <w:pPr>
        <w:spacing w:line="360" w:lineRule="auto"/>
      </w:pPr>
    </w:p>
    <w:p w14:paraId="3EF5795A" w14:textId="77777777" w:rsidR="003C31EF" w:rsidRPr="0088526A" w:rsidRDefault="003C31EF" w:rsidP="003C31EF">
      <w:pPr>
        <w:spacing w:line="360" w:lineRule="auto"/>
      </w:pPr>
      <w:r w:rsidRPr="0088526A">
        <w:lastRenderedPageBreak/>
        <w:t>[20</w:t>
      </w:r>
      <w:proofErr w:type="gramStart"/>
      <w:r w:rsidRPr="0088526A">
        <w:t>] Disponível</w:t>
      </w:r>
      <w:proofErr w:type="gramEnd"/>
      <w:r w:rsidRPr="0088526A">
        <w:t xml:space="preserve"> em &lt;https://developers.redhat.com/blog/2016/02/24/10-things-to-avoid-in-docker-containers&gt; Acessado em</w:t>
      </w:r>
    </w:p>
    <w:p w14:paraId="6A3D3CEC" w14:textId="77777777" w:rsidR="003C31EF" w:rsidRPr="0088526A" w:rsidRDefault="003C31EF" w:rsidP="003C31EF">
      <w:pPr>
        <w:spacing w:line="360" w:lineRule="auto"/>
      </w:pPr>
    </w:p>
    <w:p w14:paraId="4A5711A9" w14:textId="77777777" w:rsidR="003C31EF" w:rsidRPr="0088526A" w:rsidRDefault="003C31EF" w:rsidP="003C31EF">
      <w:pPr>
        <w:spacing w:line="360" w:lineRule="auto"/>
      </w:pPr>
      <w:r w:rsidRPr="0088526A">
        <w:t>[21</w:t>
      </w:r>
      <w:proofErr w:type="gramStart"/>
      <w:r w:rsidRPr="0088526A">
        <w:t>] Disponível</w:t>
      </w:r>
      <w:proofErr w:type="gramEnd"/>
      <w:r w:rsidRPr="0088526A">
        <w:t xml:space="preserve"> em &lt;https://github.com/gomex/docker-para-desenvolvedores/blob/master/manuscript/porque.md - Dúvidas&gt; Acessado em</w:t>
      </w:r>
    </w:p>
    <w:p w14:paraId="094D57C4" w14:textId="77777777" w:rsidR="003C31EF" w:rsidRPr="0088526A" w:rsidRDefault="003C31EF" w:rsidP="003C31EF">
      <w:pPr>
        <w:spacing w:line="360" w:lineRule="auto"/>
      </w:pPr>
    </w:p>
    <w:p w14:paraId="772CA5BC" w14:textId="77777777" w:rsidR="003C31EF" w:rsidRPr="0088526A" w:rsidRDefault="003C31EF" w:rsidP="003C31EF">
      <w:pPr>
        <w:spacing w:line="360" w:lineRule="auto"/>
      </w:pPr>
      <w:r w:rsidRPr="0088526A">
        <w:t>[22</w:t>
      </w:r>
      <w:proofErr w:type="gramStart"/>
      <w:r w:rsidRPr="0088526A">
        <w:t>] Disponível</w:t>
      </w:r>
      <w:proofErr w:type="gramEnd"/>
      <w:r w:rsidRPr="0088526A">
        <w:t xml:space="preserve"> em &lt;https://en.wikipedia.org/wiki/Software_versioning&gt; Acessado em</w:t>
      </w:r>
    </w:p>
    <w:p w14:paraId="06DF0B98" w14:textId="77777777" w:rsidR="003C31EF" w:rsidRPr="0088526A" w:rsidRDefault="003C31EF" w:rsidP="003C31EF">
      <w:pPr>
        <w:spacing w:line="360" w:lineRule="auto"/>
      </w:pPr>
    </w:p>
    <w:p w14:paraId="35CC8815" w14:textId="77777777" w:rsidR="003C31EF" w:rsidRPr="0088526A" w:rsidRDefault="003C31EF" w:rsidP="003C31EF">
      <w:pPr>
        <w:spacing w:line="360" w:lineRule="auto"/>
      </w:pPr>
      <w:r w:rsidRPr="0088526A">
        <w:t>[23</w:t>
      </w:r>
      <w:proofErr w:type="gramStart"/>
      <w:r w:rsidRPr="0088526A">
        <w:t>] Disponível</w:t>
      </w:r>
      <w:proofErr w:type="gramEnd"/>
      <w:r w:rsidRPr="0088526A">
        <w:t xml:space="preserve"> em &lt;https://docs.docker.com/search/?q=container&gt; Acessado em</w:t>
      </w:r>
    </w:p>
    <w:p w14:paraId="028D5A82" w14:textId="77777777" w:rsidR="003C31EF" w:rsidRPr="0088526A" w:rsidRDefault="003C31EF" w:rsidP="003C31EF">
      <w:pPr>
        <w:spacing w:line="360" w:lineRule="auto"/>
      </w:pPr>
    </w:p>
    <w:p w14:paraId="03D5EEA5" w14:textId="77777777" w:rsidR="003C31EF" w:rsidRPr="0088526A" w:rsidRDefault="003C31EF" w:rsidP="003C31EF">
      <w:pPr>
        <w:spacing w:line="360" w:lineRule="auto"/>
      </w:pPr>
      <w:r w:rsidRPr="0088526A">
        <w:t>[24</w:t>
      </w:r>
      <w:proofErr w:type="gramStart"/>
      <w:r w:rsidRPr="0088526A">
        <w:t>] Disponível</w:t>
      </w:r>
      <w:proofErr w:type="gramEnd"/>
      <w:r w:rsidRPr="0088526A">
        <w:t xml:space="preserve"> em &lt;https://docs.docker.com/engine/reference/commandline/docker/&gt; Acessado em</w:t>
      </w:r>
    </w:p>
    <w:p w14:paraId="4130D303" w14:textId="77777777" w:rsidR="003C31EF" w:rsidRPr="0088526A" w:rsidRDefault="003C31EF" w:rsidP="003C31EF">
      <w:pPr>
        <w:spacing w:line="360" w:lineRule="auto"/>
      </w:pPr>
    </w:p>
    <w:p w14:paraId="091BE4DD" w14:textId="77777777" w:rsidR="003C31EF" w:rsidRPr="0088526A" w:rsidRDefault="003C31EF" w:rsidP="003C31EF">
      <w:pPr>
        <w:spacing w:line="360" w:lineRule="auto"/>
      </w:pPr>
      <w:r w:rsidRPr="0088526A">
        <w:t>[25</w:t>
      </w:r>
      <w:proofErr w:type="gramStart"/>
      <w:r w:rsidRPr="0088526A">
        <w:t>] Disponível</w:t>
      </w:r>
      <w:proofErr w:type="gramEnd"/>
      <w:r w:rsidRPr="0088526A">
        <w:t xml:space="preserve"> em &lt;https://hub.docker.com/r/portainer/portainer/ e https://github.com/portainer/portainer&gt; Acessado em</w:t>
      </w:r>
    </w:p>
    <w:p w14:paraId="0E27A11E" w14:textId="77777777" w:rsidR="003C31EF" w:rsidRPr="0088526A" w:rsidRDefault="003C31EF" w:rsidP="003C31EF">
      <w:pPr>
        <w:spacing w:line="360" w:lineRule="auto"/>
      </w:pPr>
    </w:p>
    <w:p w14:paraId="215CC388" w14:textId="77777777" w:rsidR="003C31EF" w:rsidRPr="0088526A" w:rsidRDefault="003C31EF" w:rsidP="003C31EF">
      <w:pPr>
        <w:spacing w:line="360" w:lineRule="auto"/>
      </w:pPr>
      <w:r w:rsidRPr="0088526A">
        <w:t>[26</w:t>
      </w:r>
      <w:proofErr w:type="gramStart"/>
      <w:r w:rsidRPr="0088526A">
        <w:t>] Disponível</w:t>
      </w:r>
      <w:proofErr w:type="gramEnd"/>
      <w:r w:rsidRPr="0088526A">
        <w:t xml:space="preserve"> em &lt;https://docs.docker.com/glossary/?term=Docker%20Swarm&gt; Acessado em</w:t>
      </w:r>
    </w:p>
    <w:p w14:paraId="7EC604C1" w14:textId="77777777" w:rsidR="003C31EF" w:rsidRPr="0088526A" w:rsidRDefault="003C31EF" w:rsidP="003C31EF">
      <w:pPr>
        <w:spacing w:line="360" w:lineRule="auto"/>
      </w:pPr>
    </w:p>
    <w:p w14:paraId="0DB163D7" w14:textId="77777777" w:rsidR="003C31EF" w:rsidRPr="0088526A" w:rsidRDefault="003C31EF" w:rsidP="003C31EF">
      <w:pPr>
        <w:spacing w:line="360" w:lineRule="auto"/>
      </w:pPr>
      <w:r w:rsidRPr="0088526A">
        <w:t>[27</w:t>
      </w:r>
      <w:proofErr w:type="gramStart"/>
      <w:r w:rsidRPr="0088526A">
        <w:t>] Disponível</w:t>
      </w:r>
      <w:proofErr w:type="gramEnd"/>
      <w:r w:rsidRPr="0088526A">
        <w:t xml:space="preserve"> em &lt;https://github.com/dockersamples/docker-swarm-visualizer&gt; Acessado em </w:t>
      </w:r>
    </w:p>
    <w:p w14:paraId="694FEF2B" w14:textId="77777777" w:rsidR="003C31EF" w:rsidRPr="0088526A" w:rsidRDefault="003C31EF" w:rsidP="003C31EF">
      <w:pPr>
        <w:spacing w:line="360" w:lineRule="auto"/>
      </w:pPr>
    </w:p>
    <w:p w14:paraId="3A972A13" w14:textId="77777777" w:rsidR="003C31EF" w:rsidRPr="0088526A" w:rsidRDefault="003C31EF" w:rsidP="003C31EF">
      <w:pPr>
        <w:spacing w:line="360" w:lineRule="auto"/>
      </w:pPr>
      <w:r w:rsidRPr="0088526A">
        <w:t>[28</w:t>
      </w:r>
      <w:proofErr w:type="gramStart"/>
      <w:r w:rsidRPr="0088526A">
        <w:t>] Disponível</w:t>
      </w:r>
      <w:proofErr w:type="gramEnd"/>
      <w:r w:rsidRPr="0088526A">
        <w:t xml:space="preserve"> em &lt;http://training.play-with-docker.com/about/&gt; Acessado em </w:t>
      </w:r>
    </w:p>
    <w:p w14:paraId="5435F27E" w14:textId="77777777" w:rsidR="003C31EF" w:rsidRPr="0088526A" w:rsidRDefault="003C31EF" w:rsidP="003C31EF">
      <w:pPr>
        <w:spacing w:line="360" w:lineRule="auto"/>
      </w:pPr>
    </w:p>
    <w:p w14:paraId="34A4B293" w14:textId="77777777" w:rsidR="003C31EF" w:rsidRPr="0088526A" w:rsidRDefault="003C31EF" w:rsidP="003C31EF">
      <w:pPr>
        <w:spacing w:line="360" w:lineRule="auto"/>
      </w:pPr>
      <w:r w:rsidRPr="0088526A">
        <w:t>[29</w:t>
      </w:r>
      <w:proofErr w:type="gramStart"/>
      <w:r w:rsidRPr="0088526A">
        <w:t>] Disponível</w:t>
      </w:r>
      <w:proofErr w:type="gramEnd"/>
      <w:r w:rsidRPr="0088526A">
        <w:t xml:space="preserve"> em &lt;https://github.com/docker/labs&gt; Acessado em</w:t>
      </w:r>
    </w:p>
    <w:p w14:paraId="2D639356" w14:textId="77777777" w:rsidR="003C31EF" w:rsidRPr="0088526A" w:rsidRDefault="003C31EF" w:rsidP="003C31EF">
      <w:pPr>
        <w:spacing w:line="360" w:lineRule="auto"/>
      </w:pPr>
    </w:p>
    <w:p w14:paraId="60180D3A" w14:textId="77777777" w:rsidR="003C31EF" w:rsidRPr="0088526A" w:rsidRDefault="003C31EF" w:rsidP="003C31EF">
      <w:pPr>
        <w:spacing w:line="360" w:lineRule="auto"/>
      </w:pPr>
      <w:r w:rsidRPr="0088526A">
        <w:t>[30</w:t>
      </w:r>
      <w:proofErr w:type="gramStart"/>
      <w:r w:rsidRPr="0088526A">
        <w:t>] Disponível</w:t>
      </w:r>
      <w:proofErr w:type="gramEnd"/>
      <w:r w:rsidRPr="0088526A">
        <w:t xml:space="preserve"> em &lt;http://training.play-with-docker.com/&gt; Acessado em</w:t>
      </w:r>
    </w:p>
    <w:p w14:paraId="15C052BF" w14:textId="77777777" w:rsidR="003C31EF" w:rsidRPr="0088526A" w:rsidRDefault="003C31EF" w:rsidP="003C31EF">
      <w:pPr>
        <w:spacing w:line="360" w:lineRule="auto"/>
      </w:pPr>
    </w:p>
    <w:p w14:paraId="0E3339B7" w14:textId="77777777" w:rsidR="003C31EF" w:rsidRPr="0088526A" w:rsidRDefault="003C31EF" w:rsidP="003C31EF">
      <w:pPr>
        <w:spacing w:line="360" w:lineRule="auto"/>
      </w:pPr>
      <w:r w:rsidRPr="0088526A">
        <w:t>[31</w:t>
      </w:r>
      <w:proofErr w:type="gramStart"/>
      <w:r w:rsidRPr="0088526A">
        <w:t>] Disponível</w:t>
      </w:r>
      <w:proofErr w:type="gramEnd"/>
      <w:r w:rsidRPr="0088526A">
        <w:t xml:space="preserve"> em &lt;https://training.docker.com/&gt; Acessado em </w:t>
      </w:r>
    </w:p>
    <w:p w14:paraId="5E39CA2A" w14:textId="77777777" w:rsidR="003C31EF" w:rsidRPr="0088526A" w:rsidRDefault="003C31EF" w:rsidP="003C31EF">
      <w:pPr>
        <w:spacing w:line="360" w:lineRule="auto"/>
      </w:pPr>
    </w:p>
    <w:p w14:paraId="6A0D9F4C" w14:textId="77777777" w:rsidR="003C31EF" w:rsidRPr="0088526A" w:rsidRDefault="003C31EF" w:rsidP="003C31EF">
      <w:pPr>
        <w:spacing w:line="360" w:lineRule="auto"/>
      </w:pPr>
      <w:r w:rsidRPr="0088526A">
        <w:t>[32</w:t>
      </w:r>
      <w:proofErr w:type="gramStart"/>
      <w:r w:rsidRPr="0088526A">
        <w:t>] Disponível</w:t>
      </w:r>
      <w:proofErr w:type="gramEnd"/>
      <w:r w:rsidRPr="0088526A">
        <w:t xml:space="preserve"> em &lt;https://2017.dockercon.com/&gt; Acessado em</w:t>
      </w:r>
    </w:p>
    <w:p w14:paraId="27A511FC" w14:textId="77777777" w:rsidR="003C31EF" w:rsidRPr="0088526A" w:rsidRDefault="003C31EF" w:rsidP="003C31EF">
      <w:pPr>
        <w:spacing w:line="360" w:lineRule="auto"/>
      </w:pPr>
    </w:p>
    <w:p w14:paraId="02AFAF31" w14:textId="77777777" w:rsidR="003C31EF" w:rsidRPr="0088526A" w:rsidRDefault="003C31EF" w:rsidP="003C31EF">
      <w:pPr>
        <w:spacing w:line="360" w:lineRule="auto"/>
      </w:pPr>
      <w:r w:rsidRPr="0088526A">
        <w:t>[33</w:t>
      </w:r>
      <w:proofErr w:type="gramStart"/>
      <w:r w:rsidRPr="0088526A">
        <w:t>] Disponível</w:t>
      </w:r>
      <w:proofErr w:type="gramEnd"/>
      <w:r w:rsidRPr="0088526A">
        <w:t xml:space="preserve"> em &lt;https://store.docker.com/&gt; Acessado em</w:t>
      </w:r>
    </w:p>
    <w:p w14:paraId="28E09895" w14:textId="77777777" w:rsidR="003C31EF" w:rsidRPr="0088526A" w:rsidRDefault="003C31EF" w:rsidP="003C31EF">
      <w:pPr>
        <w:spacing w:line="360" w:lineRule="auto"/>
      </w:pPr>
    </w:p>
    <w:p w14:paraId="4B4A654C" w14:textId="77777777" w:rsidR="003C31EF" w:rsidRPr="0088526A" w:rsidRDefault="003C31EF" w:rsidP="003C31EF">
      <w:pPr>
        <w:spacing w:line="360" w:lineRule="auto"/>
      </w:pPr>
      <w:r w:rsidRPr="0088526A">
        <w:lastRenderedPageBreak/>
        <w:t>[34</w:t>
      </w:r>
      <w:proofErr w:type="gramStart"/>
      <w:r w:rsidRPr="0088526A">
        <w:t>] Disponível</w:t>
      </w:r>
      <w:proofErr w:type="gramEnd"/>
      <w:r w:rsidRPr="0088526A">
        <w:t xml:space="preserve"> em &lt;https://store.docker.com/editions/enterprise/docker-ee-aws&gt; Acessado em</w:t>
      </w:r>
    </w:p>
    <w:p w14:paraId="001CE4F0" w14:textId="77777777" w:rsidR="003C31EF" w:rsidRPr="0088526A" w:rsidRDefault="003C31EF" w:rsidP="003C31EF">
      <w:pPr>
        <w:spacing w:line="360" w:lineRule="auto"/>
      </w:pPr>
    </w:p>
    <w:p w14:paraId="6F8773DF" w14:textId="77777777" w:rsidR="003C31EF" w:rsidRPr="0088526A" w:rsidRDefault="003C31EF" w:rsidP="003C31EF">
      <w:pPr>
        <w:spacing w:line="360" w:lineRule="auto"/>
      </w:pPr>
      <w:r w:rsidRPr="0088526A">
        <w:t>[35</w:t>
      </w:r>
      <w:proofErr w:type="gramStart"/>
      <w:r w:rsidRPr="0088526A">
        <w:t>] Disponível</w:t>
      </w:r>
      <w:proofErr w:type="gramEnd"/>
      <w:r w:rsidRPr="0088526A">
        <w:t xml:space="preserve"> em &lt;https://www.docker.com/ibm&gt; Acessado em</w:t>
      </w:r>
    </w:p>
    <w:p w14:paraId="3A75240E" w14:textId="77777777" w:rsidR="003C31EF" w:rsidRPr="0088526A" w:rsidRDefault="003C31EF" w:rsidP="003C31EF">
      <w:pPr>
        <w:spacing w:line="360" w:lineRule="auto"/>
      </w:pPr>
    </w:p>
    <w:p w14:paraId="3AF5007B" w14:textId="77777777" w:rsidR="003C31EF" w:rsidRPr="0088526A" w:rsidRDefault="003C31EF" w:rsidP="003C31EF">
      <w:pPr>
        <w:spacing w:line="360" w:lineRule="auto"/>
      </w:pPr>
      <w:r w:rsidRPr="0088526A">
        <w:t>[36</w:t>
      </w:r>
      <w:proofErr w:type="gramStart"/>
      <w:r w:rsidRPr="0088526A">
        <w:t>] Disponível</w:t>
      </w:r>
      <w:proofErr w:type="gramEnd"/>
      <w:r w:rsidRPr="0088526A">
        <w:t xml:space="preserve"> em &lt;https://www.ibm.com/blogs/bluemix/2017/02/deploy-scalable-docker-application/&gt; Acessado em</w:t>
      </w:r>
    </w:p>
    <w:p w14:paraId="64204EE4" w14:textId="77777777" w:rsidR="003C31EF" w:rsidRPr="0088526A" w:rsidRDefault="003C31EF" w:rsidP="003C31EF">
      <w:pPr>
        <w:spacing w:line="360" w:lineRule="auto"/>
      </w:pPr>
    </w:p>
    <w:p w14:paraId="467F635C" w14:textId="77777777" w:rsidR="003C31EF" w:rsidRPr="0088526A" w:rsidRDefault="003C31EF" w:rsidP="003C31EF">
      <w:pPr>
        <w:spacing w:line="360" w:lineRule="auto"/>
      </w:pPr>
      <w:r w:rsidRPr="0088526A">
        <w:t>[37</w:t>
      </w:r>
      <w:proofErr w:type="gramStart"/>
      <w:r w:rsidRPr="0088526A">
        <w:t>] Disponível</w:t>
      </w:r>
      <w:proofErr w:type="gramEnd"/>
      <w:r w:rsidRPr="0088526A">
        <w:t xml:space="preserve"> em &lt;https://github.com/gomex/docker-para-desenvolvedores/blob/master/manuscript/organizacao.md&gt; Acessado em</w:t>
      </w:r>
    </w:p>
    <w:p w14:paraId="201394CB" w14:textId="77777777" w:rsidR="003C31EF" w:rsidRPr="0088526A" w:rsidRDefault="003C31EF" w:rsidP="003C31EF">
      <w:pPr>
        <w:spacing w:line="360" w:lineRule="auto"/>
      </w:pPr>
    </w:p>
    <w:p w14:paraId="2A3FF774" w14:textId="77777777" w:rsidR="003C31EF" w:rsidRPr="0088526A" w:rsidRDefault="003C31EF" w:rsidP="003C31EF">
      <w:pPr>
        <w:spacing w:line="360" w:lineRule="auto"/>
      </w:pPr>
      <w:r w:rsidRPr="0088526A">
        <w:t>[38</w:t>
      </w:r>
      <w:proofErr w:type="gramStart"/>
      <w:r w:rsidRPr="0088526A">
        <w:t>] Disponível</w:t>
      </w:r>
      <w:proofErr w:type="gramEnd"/>
      <w:r w:rsidRPr="0088526A">
        <w:t xml:space="preserve"> em &lt;https://12factor.net/pt_br/&gt; Acessado em</w:t>
      </w:r>
    </w:p>
    <w:p w14:paraId="7304F075" w14:textId="77777777" w:rsidR="003C31EF" w:rsidRPr="0088526A" w:rsidRDefault="003C31EF" w:rsidP="003C31EF">
      <w:pPr>
        <w:spacing w:line="360" w:lineRule="auto"/>
      </w:pPr>
    </w:p>
    <w:p w14:paraId="1F89B81C" w14:textId="77777777" w:rsidR="003C31EF" w:rsidRPr="0088526A" w:rsidRDefault="003C31EF" w:rsidP="003C31EF">
      <w:pPr>
        <w:spacing w:line="360" w:lineRule="auto"/>
      </w:pPr>
      <w:r w:rsidRPr="0088526A">
        <w:t>[39</w:t>
      </w:r>
      <w:proofErr w:type="gramStart"/>
      <w:r w:rsidRPr="0088526A">
        <w:t>] Disponível</w:t>
      </w:r>
      <w:proofErr w:type="gramEnd"/>
      <w:r w:rsidRPr="0088526A">
        <w:t xml:space="preserve"> em &lt;https://blog.hypriot.com/downloads/&gt; Acessado em</w:t>
      </w:r>
    </w:p>
    <w:p w14:paraId="0168CA8A" w14:textId="77777777" w:rsidR="003C31EF" w:rsidRPr="0088526A" w:rsidRDefault="003C31EF" w:rsidP="003C31EF">
      <w:pPr>
        <w:spacing w:line="360" w:lineRule="auto"/>
      </w:pPr>
    </w:p>
    <w:p w14:paraId="2495AABA" w14:textId="77777777" w:rsidR="003C31EF" w:rsidRDefault="003C31EF" w:rsidP="0035429F">
      <w:pPr>
        <w:spacing w:line="360" w:lineRule="auto"/>
      </w:pPr>
      <w:r w:rsidRPr="0088526A">
        <w:t>[40</w:t>
      </w:r>
      <w:proofErr w:type="gramStart"/>
      <w:r w:rsidRPr="0088526A">
        <w:t>] Disponível</w:t>
      </w:r>
      <w:proofErr w:type="gramEnd"/>
      <w:r w:rsidRPr="0088526A">
        <w:t xml:space="preserve"> em &lt;https://etcher.io/&gt; Acessado em</w:t>
      </w:r>
      <w:r w:rsidRPr="0088526A" w:rsidDel="008B7F81">
        <w:t xml:space="preserve"> </w:t>
      </w:r>
    </w:p>
    <w:p w14:paraId="71AC2DA6" w14:textId="16DC97BA" w:rsidR="007A378A" w:rsidRPr="00526CCD" w:rsidRDefault="0063248A" w:rsidP="0035429F">
      <w:pPr>
        <w:spacing w:line="360" w:lineRule="auto"/>
      </w:pPr>
      <w:r w:rsidRPr="0063248A" w:rsidDel="008B7F81">
        <w:t xml:space="preserve"> </w:t>
      </w:r>
    </w:p>
    <w:p w14:paraId="7482B9EC" w14:textId="77777777" w:rsidR="003E3881" w:rsidRPr="007F6F71" w:rsidRDefault="003E3881" w:rsidP="0035429F">
      <w:pPr>
        <w:spacing w:line="360" w:lineRule="auto"/>
      </w:pPr>
      <w:r w:rsidRPr="00CA5480">
        <w:rPr>
          <w:lang w:val="en-US"/>
        </w:rPr>
        <w:t xml:space="preserve">Cloud Computing. </w:t>
      </w:r>
      <w:r w:rsidRPr="007F6F71">
        <w:t>Disponível em &lt;https://en.wikipedia.org/wiki/Cloud_computing&gt;. Acessado em 20/11/2016.</w:t>
      </w:r>
    </w:p>
    <w:p w14:paraId="56238D9E" w14:textId="77777777" w:rsidR="003E3881" w:rsidRPr="007F6F71" w:rsidRDefault="003E3881" w:rsidP="0035429F">
      <w:pPr>
        <w:spacing w:line="360" w:lineRule="auto"/>
      </w:pPr>
    </w:p>
    <w:p w14:paraId="76F98EB4" w14:textId="67897633" w:rsidR="003E3881" w:rsidRPr="007F6F71" w:rsidRDefault="003E3881" w:rsidP="00F126E9">
      <w:pPr>
        <w:spacing w:line="360" w:lineRule="auto"/>
      </w:pPr>
      <w:r w:rsidRPr="007F6F71">
        <w:t xml:space="preserve">O que é </w:t>
      </w:r>
      <w:proofErr w:type="spellStart"/>
      <w:r w:rsidRPr="007F6F71">
        <w:t>cloud</w:t>
      </w:r>
      <w:proofErr w:type="spellEnd"/>
      <w:r w:rsidRPr="007F6F71">
        <w:t xml:space="preserve"> computing. Disponível em &lt;http://www.infowester.com/cloudcomputing.php&gt;.  Acessado em 20/11/2016.</w:t>
      </w:r>
    </w:p>
    <w:p w14:paraId="08B4A8F6" w14:textId="77777777" w:rsidR="003E3881" w:rsidRPr="007F6F71" w:rsidRDefault="003E3881" w:rsidP="0035429F">
      <w:pPr>
        <w:spacing w:line="360" w:lineRule="auto"/>
      </w:pPr>
    </w:p>
    <w:p w14:paraId="15C28B0F" w14:textId="77777777" w:rsidR="003E3881" w:rsidRPr="007F6F71" w:rsidRDefault="003E3881" w:rsidP="0035429F">
      <w:pPr>
        <w:spacing w:line="360" w:lineRule="auto"/>
      </w:pPr>
      <w:r w:rsidRPr="0088526A">
        <w:rPr>
          <w:highlight w:val="darkGreen"/>
        </w:rPr>
        <w:t>Conceitos de computação em nuvem. Disponível em &lt;http://ftp.unipar.br/~seinpar/2013/artigos/Rogerio%20Schueroff%20Vandresen.pdf&gt;. Acessado em 24/11/2016</w:t>
      </w:r>
    </w:p>
    <w:p w14:paraId="40CD1546" w14:textId="77777777" w:rsidR="003E3881" w:rsidRPr="007F6F71" w:rsidRDefault="003E3881" w:rsidP="0035429F">
      <w:pPr>
        <w:spacing w:line="360" w:lineRule="auto"/>
      </w:pPr>
    </w:p>
    <w:p w14:paraId="1D78E2E9" w14:textId="77777777" w:rsidR="003E3881" w:rsidRPr="007F6F71" w:rsidRDefault="003E3881" w:rsidP="0035429F">
      <w:pPr>
        <w:spacing w:line="360" w:lineRule="auto"/>
      </w:pPr>
      <w:r w:rsidRPr="00563DA9">
        <w:rPr>
          <w:lang w:val="en-US"/>
        </w:rPr>
        <w:t xml:space="preserve">“10 things to avoid in docker containers”. </w:t>
      </w:r>
      <w:r w:rsidRPr="007F6F71">
        <w:t>Disponível em: &lt;https://developers.redhat.com/blog/2016/02/24/10-things-to-avoid-in-docker-containers/&gt;. Acessado em 25/10/2017</w:t>
      </w:r>
    </w:p>
    <w:p w14:paraId="41A5CC6D" w14:textId="77777777" w:rsidR="003E3881" w:rsidRPr="007F6F71" w:rsidRDefault="003E3881" w:rsidP="0035429F">
      <w:pPr>
        <w:spacing w:line="360" w:lineRule="auto"/>
      </w:pPr>
      <w:r w:rsidRPr="007F6F71">
        <w:br w:type="page"/>
      </w:r>
    </w:p>
    <w:p w14:paraId="10A04BE4" w14:textId="0BD71BBB" w:rsidR="003E3881" w:rsidRPr="007F6F71" w:rsidRDefault="003E3881" w:rsidP="003B536A">
      <w:pPr>
        <w:pStyle w:val="Ttulo11"/>
      </w:pPr>
      <w:bookmarkStart w:id="239" w:name="_Toc496802716"/>
      <w:bookmarkStart w:id="240" w:name="_Toc496802945"/>
      <w:bookmarkStart w:id="241" w:name="_Toc499555718"/>
      <w:r w:rsidRPr="007F6F71">
        <w:lastRenderedPageBreak/>
        <w:t>1</w:t>
      </w:r>
      <w:r w:rsidR="00AE1034">
        <w:t>3</w:t>
      </w:r>
      <w:r w:rsidRPr="007F6F71">
        <w:t xml:space="preserve"> A</w:t>
      </w:r>
      <w:bookmarkEnd w:id="239"/>
      <w:bookmarkEnd w:id="240"/>
      <w:r w:rsidR="00402BF2">
        <w:t>PÊNDICE</w:t>
      </w:r>
      <w:bookmarkEnd w:id="241"/>
    </w:p>
    <w:p w14:paraId="708C1895" w14:textId="564F9C57" w:rsidR="003E3881" w:rsidRPr="007F6F71" w:rsidRDefault="00207BCE" w:rsidP="0035429F">
      <w:pPr>
        <w:pStyle w:val="Ttulo21"/>
      </w:pPr>
      <w:bookmarkStart w:id="242" w:name="_Toc499555719"/>
      <w:r>
        <w:t>Apêndice</w:t>
      </w:r>
      <w:r w:rsidR="003E3881" w:rsidRPr="007F6F71">
        <w:t xml:space="preserve"> 1</w:t>
      </w:r>
      <w:r w:rsidR="0089337F">
        <w:t>3</w:t>
      </w:r>
      <w:r w:rsidR="003E3881" w:rsidRPr="007F6F71">
        <w:t xml:space="preserve">.1 – Dockerfile - </w:t>
      </w:r>
      <w:r w:rsidR="003E3881" w:rsidRPr="007F6F71">
        <w:rPr>
          <w:lang w:val="pt-BR"/>
        </w:rPr>
        <w:t>X64</w:t>
      </w:r>
      <w:bookmarkEnd w:id="242"/>
    </w:p>
    <w:p w14:paraId="4997F328" w14:textId="77777777" w:rsidR="003E3881" w:rsidRPr="007F6F71" w:rsidRDefault="003E3881" w:rsidP="0035429F">
      <w:pPr>
        <w:spacing w:line="360" w:lineRule="auto"/>
      </w:pPr>
    </w:p>
    <w:p w14:paraId="65581614" w14:textId="77777777" w:rsidR="003E3881" w:rsidRPr="007F6F71" w:rsidRDefault="003E3881" w:rsidP="00595626">
      <w:pPr>
        <w:spacing w:line="360" w:lineRule="auto"/>
        <w:jc w:val="both"/>
      </w:pPr>
      <w:r w:rsidRPr="007F6F71">
        <w:t>FROM ubuntu:12.04</w:t>
      </w:r>
    </w:p>
    <w:p w14:paraId="7F53E137" w14:textId="77777777" w:rsidR="003E3881" w:rsidRPr="007F6F71" w:rsidRDefault="003E3881" w:rsidP="00595626">
      <w:pPr>
        <w:spacing w:line="360" w:lineRule="auto"/>
        <w:jc w:val="both"/>
      </w:pPr>
      <w:r w:rsidRPr="007F6F71">
        <w:t>FROM ruby:2.3.3</w:t>
      </w:r>
    </w:p>
    <w:p w14:paraId="4FF40705" w14:textId="77777777" w:rsidR="003E3881" w:rsidRPr="007F6F71" w:rsidRDefault="003E3881" w:rsidP="00595626">
      <w:pPr>
        <w:spacing w:line="360" w:lineRule="auto"/>
        <w:jc w:val="both"/>
      </w:pPr>
    </w:p>
    <w:p w14:paraId="5FBE3763" w14:textId="77777777" w:rsidR="003E3881" w:rsidRPr="007F6F71" w:rsidRDefault="003E3881" w:rsidP="00595626">
      <w:pPr>
        <w:spacing w:line="360" w:lineRule="auto"/>
        <w:jc w:val="both"/>
        <w:rPr>
          <w:lang w:val="en-US"/>
        </w:rPr>
      </w:pPr>
      <w:r w:rsidRPr="007F6F71">
        <w:rPr>
          <w:lang w:val="en-US"/>
        </w:rPr>
        <w:t xml:space="preserve">MAINTAINER Thiago </w:t>
      </w:r>
      <w:proofErr w:type="spellStart"/>
      <w:r w:rsidRPr="007F6F71">
        <w:rPr>
          <w:lang w:val="en-US"/>
        </w:rPr>
        <w:t>Soares</w:t>
      </w:r>
      <w:proofErr w:type="spellEnd"/>
      <w:r w:rsidRPr="007F6F71">
        <w:rPr>
          <w:lang w:val="en-US"/>
        </w:rPr>
        <w:t xml:space="preserve"> &lt;thiagosoarescruz0@gmail.com&gt;</w:t>
      </w:r>
    </w:p>
    <w:p w14:paraId="1F5FB260" w14:textId="77777777" w:rsidR="003E3881" w:rsidRPr="007F6F71" w:rsidRDefault="003E3881" w:rsidP="00595626">
      <w:pPr>
        <w:spacing w:line="360" w:lineRule="auto"/>
        <w:jc w:val="both"/>
        <w:rPr>
          <w:lang w:val="en-US"/>
        </w:rPr>
      </w:pPr>
    </w:p>
    <w:p w14:paraId="354AC572" w14:textId="77777777" w:rsidR="003E3881" w:rsidRPr="007F6F71" w:rsidRDefault="003E3881" w:rsidP="00595626">
      <w:pPr>
        <w:spacing w:line="360" w:lineRule="auto"/>
        <w:jc w:val="both"/>
        <w:rPr>
          <w:lang w:val="en-US"/>
        </w:rPr>
      </w:pPr>
      <w:r w:rsidRPr="007F6F71">
        <w:rPr>
          <w:lang w:val="en-US"/>
        </w:rPr>
        <w:t># Install Build essentials and MySQL client</w:t>
      </w:r>
    </w:p>
    <w:p w14:paraId="10858594" w14:textId="77777777" w:rsidR="003E3881" w:rsidRPr="007F6F71" w:rsidRDefault="003E3881" w:rsidP="00595626">
      <w:pPr>
        <w:spacing w:line="360" w:lineRule="auto"/>
        <w:jc w:val="both"/>
        <w:rPr>
          <w:lang w:val="en-US"/>
        </w:rPr>
      </w:pPr>
      <w:r w:rsidRPr="007F6F71">
        <w:rPr>
          <w:lang w:val="en-US"/>
        </w:rPr>
        <w:t>RUN apt-get update -</w:t>
      </w:r>
      <w:proofErr w:type="spellStart"/>
      <w:r w:rsidRPr="007F6F71">
        <w:rPr>
          <w:lang w:val="en-US"/>
        </w:rPr>
        <w:t>qq</w:t>
      </w:r>
      <w:proofErr w:type="spellEnd"/>
      <w:r w:rsidRPr="007F6F71">
        <w:rPr>
          <w:lang w:val="en-US"/>
        </w:rPr>
        <w:t xml:space="preserve"> &amp;&amp; apt-get install -y </w:t>
      </w:r>
      <w:proofErr w:type="spellStart"/>
      <w:r w:rsidRPr="007F6F71">
        <w:rPr>
          <w:lang w:val="en-US"/>
        </w:rPr>
        <w:t>sudo</w:t>
      </w:r>
      <w:proofErr w:type="spellEnd"/>
      <w:r w:rsidRPr="007F6F71">
        <w:rPr>
          <w:lang w:val="en-US"/>
        </w:rPr>
        <w:t xml:space="preserve"> build-essential \</w:t>
      </w:r>
    </w:p>
    <w:p w14:paraId="6D62261A"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libpq</w:t>
      </w:r>
      <w:proofErr w:type="spellEnd"/>
      <w:r w:rsidRPr="007F6F71">
        <w:rPr>
          <w:lang w:val="en-US"/>
        </w:rPr>
        <w:t xml:space="preserve">-dev </w:t>
      </w:r>
      <w:proofErr w:type="spellStart"/>
      <w:r w:rsidRPr="007F6F71">
        <w:rPr>
          <w:lang w:val="en-US"/>
        </w:rPr>
        <w:t>nodejs</w:t>
      </w:r>
      <w:proofErr w:type="spellEnd"/>
      <w:r w:rsidRPr="007F6F71">
        <w:rPr>
          <w:lang w:val="en-US"/>
        </w:rPr>
        <w:t xml:space="preserve">-legacy </w:t>
      </w:r>
      <w:proofErr w:type="spellStart"/>
      <w:r w:rsidRPr="007F6F71">
        <w:rPr>
          <w:lang w:val="en-US"/>
        </w:rPr>
        <w:t>mysql</w:t>
      </w:r>
      <w:proofErr w:type="spellEnd"/>
      <w:r w:rsidRPr="007F6F71">
        <w:rPr>
          <w:lang w:val="en-US"/>
        </w:rPr>
        <w:t>-client \</w:t>
      </w:r>
    </w:p>
    <w:p w14:paraId="695C9B25"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libssl</w:t>
      </w:r>
      <w:proofErr w:type="spellEnd"/>
      <w:r w:rsidRPr="007F6F71">
        <w:rPr>
          <w:lang w:val="en-US"/>
        </w:rPr>
        <w:t>-dev apt-</w:t>
      </w:r>
      <w:proofErr w:type="spellStart"/>
      <w:r w:rsidRPr="007F6F71">
        <w:rPr>
          <w:lang w:val="en-US"/>
        </w:rPr>
        <w:t>utils</w:t>
      </w:r>
      <w:proofErr w:type="spellEnd"/>
      <w:r w:rsidRPr="007F6F71">
        <w:rPr>
          <w:lang w:val="en-US"/>
        </w:rPr>
        <w:t xml:space="preserve"> </w:t>
      </w:r>
      <w:proofErr w:type="spellStart"/>
      <w:r w:rsidRPr="007F6F71">
        <w:rPr>
          <w:lang w:val="en-US"/>
        </w:rPr>
        <w:t>nodejs</w:t>
      </w:r>
      <w:proofErr w:type="spellEnd"/>
      <w:r w:rsidRPr="007F6F71">
        <w:rPr>
          <w:lang w:val="en-US"/>
        </w:rPr>
        <w:t xml:space="preserve"> </w:t>
      </w:r>
      <w:proofErr w:type="spellStart"/>
      <w:r w:rsidRPr="007F6F71">
        <w:rPr>
          <w:lang w:val="en-US"/>
        </w:rPr>
        <w:t>mysql</w:t>
      </w:r>
      <w:proofErr w:type="spellEnd"/>
      <w:r w:rsidRPr="007F6F71">
        <w:rPr>
          <w:lang w:val="en-US"/>
        </w:rPr>
        <w:t>-client &amp;&amp; \</w:t>
      </w:r>
    </w:p>
    <w:p w14:paraId="20B8C345"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sudo</w:t>
      </w:r>
      <w:proofErr w:type="spellEnd"/>
      <w:r w:rsidRPr="007F6F71">
        <w:rPr>
          <w:lang w:val="en-US"/>
        </w:rPr>
        <w:t xml:space="preserve"> apt-get </w:t>
      </w:r>
      <w:proofErr w:type="spellStart"/>
      <w:r w:rsidRPr="007F6F71">
        <w:rPr>
          <w:lang w:val="en-US"/>
        </w:rPr>
        <w:t>autoremove</w:t>
      </w:r>
      <w:proofErr w:type="spellEnd"/>
      <w:r w:rsidRPr="007F6F71">
        <w:rPr>
          <w:lang w:val="en-US"/>
        </w:rPr>
        <w:t xml:space="preserve"> -y &amp;&amp; \</w:t>
      </w:r>
    </w:p>
    <w:p w14:paraId="6B27E5F6"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sudo</w:t>
      </w:r>
      <w:proofErr w:type="spellEnd"/>
      <w:r w:rsidRPr="007F6F71">
        <w:rPr>
          <w:lang w:val="en-US"/>
        </w:rPr>
        <w:t xml:space="preserve"> </w:t>
      </w:r>
      <w:proofErr w:type="spellStart"/>
      <w:r w:rsidRPr="007F6F71">
        <w:rPr>
          <w:lang w:val="en-US"/>
        </w:rPr>
        <w:t>rm</w:t>
      </w:r>
      <w:proofErr w:type="spellEnd"/>
      <w:r w:rsidRPr="007F6F71">
        <w:rPr>
          <w:lang w:val="en-US"/>
        </w:rPr>
        <w:t xml:space="preserve"> -</w:t>
      </w:r>
      <w:proofErr w:type="spellStart"/>
      <w:r w:rsidRPr="007F6F71">
        <w:rPr>
          <w:lang w:val="en-US"/>
        </w:rPr>
        <w:t>rf</w:t>
      </w:r>
      <w:proofErr w:type="spellEnd"/>
      <w:r w:rsidRPr="007F6F71">
        <w:rPr>
          <w:lang w:val="en-US"/>
        </w:rPr>
        <w:t xml:space="preserve"> /</w:t>
      </w:r>
      <w:proofErr w:type="spellStart"/>
      <w:r w:rsidRPr="007F6F71">
        <w:rPr>
          <w:lang w:val="en-US"/>
        </w:rPr>
        <w:t>var</w:t>
      </w:r>
      <w:proofErr w:type="spellEnd"/>
      <w:r w:rsidRPr="007F6F71">
        <w:rPr>
          <w:lang w:val="en-US"/>
        </w:rPr>
        <w:t>/lib/apt/lists/*</w:t>
      </w:r>
    </w:p>
    <w:p w14:paraId="74ADFB89" w14:textId="77777777" w:rsidR="003E3881" w:rsidRPr="007F6F71" w:rsidRDefault="003E3881" w:rsidP="00595626">
      <w:pPr>
        <w:spacing w:line="360" w:lineRule="auto"/>
        <w:jc w:val="both"/>
        <w:rPr>
          <w:lang w:val="en-US"/>
        </w:rPr>
      </w:pPr>
    </w:p>
    <w:p w14:paraId="5197A9A2" w14:textId="77777777" w:rsidR="003E3881" w:rsidRPr="007F6F71" w:rsidRDefault="003E3881" w:rsidP="00595626">
      <w:pPr>
        <w:spacing w:line="360" w:lineRule="auto"/>
        <w:jc w:val="both"/>
        <w:rPr>
          <w:lang w:val="en-US"/>
        </w:rPr>
      </w:pPr>
      <w:r w:rsidRPr="007F6F71">
        <w:rPr>
          <w:lang w:val="en-US"/>
        </w:rPr>
        <w:t xml:space="preserve"># Set some </w:t>
      </w:r>
      <w:proofErr w:type="spellStart"/>
      <w:r w:rsidRPr="007F6F71">
        <w:rPr>
          <w:lang w:val="en-US"/>
        </w:rPr>
        <w:t>config</w:t>
      </w:r>
      <w:proofErr w:type="spellEnd"/>
    </w:p>
    <w:p w14:paraId="42539739" w14:textId="77777777" w:rsidR="003E3881" w:rsidRPr="007F6F71" w:rsidRDefault="003E3881" w:rsidP="00595626">
      <w:pPr>
        <w:spacing w:line="360" w:lineRule="auto"/>
        <w:jc w:val="both"/>
        <w:rPr>
          <w:lang w:val="en-US"/>
        </w:rPr>
      </w:pPr>
      <w:r w:rsidRPr="007F6F71">
        <w:rPr>
          <w:lang w:val="en-US"/>
        </w:rPr>
        <w:t>ENV RAILS_LOG_TO_STDOUT true</w:t>
      </w:r>
    </w:p>
    <w:p w14:paraId="1BDD4AB7" w14:textId="77777777" w:rsidR="003E3881" w:rsidRPr="007F6F71" w:rsidRDefault="003E3881" w:rsidP="00595626">
      <w:pPr>
        <w:spacing w:line="360" w:lineRule="auto"/>
        <w:jc w:val="both"/>
        <w:rPr>
          <w:lang w:val="en-US"/>
        </w:rPr>
      </w:pPr>
      <w:r w:rsidRPr="007F6F71">
        <w:rPr>
          <w:lang w:val="en-US"/>
        </w:rPr>
        <w:t>ENV RAILS_ENV=development</w:t>
      </w:r>
    </w:p>
    <w:p w14:paraId="1387FC44" w14:textId="77777777" w:rsidR="003E3881" w:rsidRPr="007F6F71" w:rsidRDefault="003E3881" w:rsidP="00595626">
      <w:pPr>
        <w:spacing w:line="360" w:lineRule="auto"/>
        <w:jc w:val="both"/>
        <w:rPr>
          <w:lang w:val="en-US"/>
        </w:rPr>
      </w:pPr>
    </w:p>
    <w:p w14:paraId="62E56F81" w14:textId="77777777" w:rsidR="003E3881" w:rsidRPr="007F6F71" w:rsidRDefault="003E3881" w:rsidP="00595626">
      <w:pPr>
        <w:spacing w:line="360" w:lineRule="auto"/>
        <w:jc w:val="both"/>
        <w:rPr>
          <w:lang w:val="en-US"/>
        </w:rPr>
      </w:pPr>
      <w:r w:rsidRPr="007F6F71">
        <w:rPr>
          <w:lang w:val="en-US"/>
        </w:rPr>
        <w:t>#</w:t>
      </w:r>
      <w:proofErr w:type="spellStart"/>
      <w:r w:rsidRPr="007F6F71">
        <w:rPr>
          <w:lang w:val="en-US"/>
        </w:rPr>
        <w:t>Mkdir</w:t>
      </w:r>
      <w:proofErr w:type="spellEnd"/>
    </w:p>
    <w:p w14:paraId="16F3878D" w14:textId="77777777" w:rsidR="003E3881" w:rsidRPr="007F6F71" w:rsidRDefault="003E3881" w:rsidP="00595626">
      <w:pPr>
        <w:spacing w:line="360" w:lineRule="auto"/>
        <w:jc w:val="both"/>
        <w:rPr>
          <w:lang w:val="en-US"/>
        </w:rPr>
      </w:pPr>
      <w:r w:rsidRPr="007F6F71">
        <w:rPr>
          <w:lang w:val="en-US"/>
        </w:rPr>
        <w:t xml:space="preserve">RUN </w:t>
      </w:r>
      <w:proofErr w:type="spellStart"/>
      <w:r w:rsidRPr="007F6F71">
        <w:rPr>
          <w:lang w:val="en-US"/>
        </w:rPr>
        <w:t>mkdir</w:t>
      </w:r>
      <w:proofErr w:type="spellEnd"/>
      <w:r w:rsidRPr="007F6F71">
        <w:rPr>
          <w:lang w:val="en-US"/>
        </w:rPr>
        <w:t xml:space="preserve"> -p /home/app</w:t>
      </w:r>
    </w:p>
    <w:p w14:paraId="17A3DDFA" w14:textId="77777777" w:rsidR="003E3881" w:rsidRPr="007F6F71" w:rsidRDefault="003E3881" w:rsidP="00595626">
      <w:pPr>
        <w:spacing w:line="360" w:lineRule="auto"/>
        <w:jc w:val="both"/>
        <w:rPr>
          <w:lang w:val="en-US"/>
        </w:rPr>
      </w:pPr>
    </w:p>
    <w:p w14:paraId="04878AAD" w14:textId="77777777" w:rsidR="003E3881" w:rsidRPr="007F6F71" w:rsidRDefault="003E3881" w:rsidP="00595626">
      <w:pPr>
        <w:spacing w:line="360" w:lineRule="auto"/>
        <w:jc w:val="both"/>
        <w:rPr>
          <w:lang w:val="en-US"/>
        </w:rPr>
      </w:pPr>
      <w:r w:rsidRPr="007F6F71">
        <w:rPr>
          <w:lang w:val="en-US"/>
        </w:rPr>
        <w:t>#</w:t>
      </w:r>
      <w:proofErr w:type="spellStart"/>
      <w:r w:rsidRPr="007F6F71">
        <w:rPr>
          <w:lang w:val="en-US"/>
        </w:rPr>
        <w:t>Workdir</w:t>
      </w:r>
      <w:proofErr w:type="spellEnd"/>
    </w:p>
    <w:p w14:paraId="5EDFD3EE" w14:textId="77777777" w:rsidR="003E3881" w:rsidRPr="007F6F71" w:rsidRDefault="003E3881" w:rsidP="00595626">
      <w:pPr>
        <w:spacing w:line="360" w:lineRule="auto"/>
        <w:jc w:val="both"/>
        <w:rPr>
          <w:lang w:val="en-US"/>
        </w:rPr>
      </w:pPr>
      <w:r w:rsidRPr="007F6F71">
        <w:rPr>
          <w:lang w:val="en-US"/>
        </w:rPr>
        <w:t>WORKDIR /home/app/</w:t>
      </w:r>
    </w:p>
    <w:p w14:paraId="4BD23D6F" w14:textId="77777777" w:rsidR="003E3881" w:rsidRPr="007F6F71" w:rsidRDefault="003E3881" w:rsidP="00595626">
      <w:pPr>
        <w:spacing w:line="360" w:lineRule="auto"/>
        <w:jc w:val="both"/>
        <w:rPr>
          <w:lang w:val="en-US"/>
        </w:rPr>
      </w:pPr>
    </w:p>
    <w:p w14:paraId="5B8B9B59" w14:textId="77777777" w:rsidR="003E3881" w:rsidRPr="007F6F71" w:rsidRDefault="003E3881" w:rsidP="00595626">
      <w:pPr>
        <w:spacing w:line="360" w:lineRule="auto"/>
        <w:jc w:val="both"/>
        <w:rPr>
          <w:lang w:val="en-US"/>
        </w:rPr>
      </w:pPr>
      <w:r w:rsidRPr="007F6F71">
        <w:rPr>
          <w:lang w:val="en-US"/>
        </w:rPr>
        <w:t>#Add Docker path</w:t>
      </w:r>
    </w:p>
    <w:p w14:paraId="15D37EE0" w14:textId="77777777" w:rsidR="003E3881" w:rsidRPr="007F6F71" w:rsidRDefault="003E3881" w:rsidP="00595626">
      <w:pPr>
        <w:spacing w:line="360" w:lineRule="auto"/>
        <w:jc w:val="both"/>
        <w:rPr>
          <w:lang w:val="en-US"/>
        </w:rPr>
      </w:pPr>
      <w:r w:rsidRPr="007F6F71">
        <w:rPr>
          <w:lang w:val="en-US"/>
        </w:rPr>
        <w:t>ADD docker /home/app/</w:t>
      </w:r>
    </w:p>
    <w:p w14:paraId="6DB70D2C" w14:textId="77777777" w:rsidR="003E3881" w:rsidRPr="007F6F71" w:rsidRDefault="003E3881" w:rsidP="00595626">
      <w:pPr>
        <w:spacing w:line="360" w:lineRule="auto"/>
        <w:jc w:val="both"/>
        <w:rPr>
          <w:lang w:val="en-US"/>
        </w:rPr>
      </w:pPr>
    </w:p>
    <w:p w14:paraId="22813ADC" w14:textId="77777777" w:rsidR="003E3881" w:rsidRPr="007F6F71" w:rsidRDefault="003E3881" w:rsidP="00595626">
      <w:pPr>
        <w:spacing w:line="360" w:lineRule="auto"/>
        <w:jc w:val="both"/>
        <w:rPr>
          <w:lang w:val="en-US"/>
        </w:rPr>
      </w:pPr>
      <w:r w:rsidRPr="007F6F71">
        <w:rPr>
          <w:lang w:val="en-US"/>
        </w:rPr>
        <w:t>WORKDIR /home/app</w:t>
      </w:r>
    </w:p>
    <w:p w14:paraId="52BBD6B9" w14:textId="77777777" w:rsidR="003E3881" w:rsidRPr="007F6F71" w:rsidRDefault="003E3881" w:rsidP="00595626">
      <w:pPr>
        <w:spacing w:line="360" w:lineRule="auto"/>
        <w:jc w:val="both"/>
        <w:rPr>
          <w:lang w:val="en-US"/>
        </w:rPr>
      </w:pPr>
    </w:p>
    <w:p w14:paraId="0B295805" w14:textId="77777777" w:rsidR="003E3881" w:rsidRPr="007F6F71" w:rsidRDefault="003E3881" w:rsidP="00595626">
      <w:pPr>
        <w:spacing w:line="360" w:lineRule="auto"/>
        <w:jc w:val="both"/>
        <w:rPr>
          <w:lang w:val="en-US"/>
        </w:rPr>
      </w:pPr>
      <w:r w:rsidRPr="007F6F71">
        <w:rPr>
          <w:lang w:val="en-US"/>
        </w:rPr>
        <w:t>#Add gems</w:t>
      </w:r>
    </w:p>
    <w:p w14:paraId="4C225F01" w14:textId="77777777" w:rsidR="003E3881" w:rsidRPr="007F6F71" w:rsidRDefault="003E3881" w:rsidP="00595626">
      <w:pPr>
        <w:spacing w:line="360" w:lineRule="auto"/>
        <w:jc w:val="both"/>
        <w:rPr>
          <w:lang w:val="en-US"/>
        </w:rPr>
      </w:pPr>
      <w:r w:rsidRPr="007F6F71">
        <w:rPr>
          <w:lang w:val="en-US"/>
        </w:rPr>
        <w:t xml:space="preserve">ADD </w:t>
      </w:r>
      <w:proofErr w:type="spellStart"/>
      <w:r w:rsidRPr="007F6F71">
        <w:rPr>
          <w:lang w:val="en-US"/>
        </w:rPr>
        <w:t>Gemfile</w:t>
      </w:r>
      <w:proofErr w:type="spellEnd"/>
      <w:r w:rsidRPr="007F6F71">
        <w:rPr>
          <w:lang w:val="en-US"/>
        </w:rPr>
        <w:t xml:space="preserve"> /home/app/</w:t>
      </w:r>
      <w:proofErr w:type="spellStart"/>
      <w:r w:rsidRPr="007F6F71">
        <w:rPr>
          <w:lang w:val="en-US"/>
        </w:rPr>
        <w:t>Gemfile</w:t>
      </w:r>
      <w:proofErr w:type="spellEnd"/>
    </w:p>
    <w:p w14:paraId="5DA38320" w14:textId="77777777" w:rsidR="003E3881" w:rsidRPr="007F6F71" w:rsidRDefault="003E3881" w:rsidP="00595626">
      <w:pPr>
        <w:spacing w:line="360" w:lineRule="auto"/>
        <w:jc w:val="both"/>
        <w:rPr>
          <w:lang w:val="en-US"/>
        </w:rPr>
      </w:pPr>
      <w:r w:rsidRPr="007F6F71">
        <w:rPr>
          <w:lang w:val="en-US"/>
        </w:rPr>
        <w:t xml:space="preserve">ADD </w:t>
      </w:r>
      <w:proofErr w:type="spellStart"/>
      <w:r w:rsidRPr="007F6F71">
        <w:rPr>
          <w:lang w:val="en-US"/>
        </w:rPr>
        <w:t>Gemfile.lock</w:t>
      </w:r>
      <w:proofErr w:type="spellEnd"/>
      <w:r w:rsidRPr="007F6F71">
        <w:rPr>
          <w:lang w:val="en-US"/>
        </w:rPr>
        <w:t xml:space="preserve"> /home/app/</w:t>
      </w:r>
      <w:proofErr w:type="spellStart"/>
      <w:r w:rsidRPr="007F6F71">
        <w:rPr>
          <w:lang w:val="en-US"/>
        </w:rPr>
        <w:t>Gemfile.lock</w:t>
      </w:r>
      <w:proofErr w:type="spellEnd"/>
    </w:p>
    <w:p w14:paraId="64EA53B1" w14:textId="77777777" w:rsidR="003E3881" w:rsidRPr="007F6F71" w:rsidRDefault="003E3881" w:rsidP="00595626">
      <w:pPr>
        <w:spacing w:line="360" w:lineRule="auto"/>
        <w:jc w:val="both"/>
        <w:rPr>
          <w:lang w:val="en-US"/>
        </w:rPr>
      </w:pPr>
    </w:p>
    <w:p w14:paraId="0C998AD1" w14:textId="77777777" w:rsidR="003E3881" w:rsidRPr="007F6F71" w:rsidRDefault="003E3881" w:rsidP="00595626">
      <w:pPr>
        <w:spacing w:line="360" w:lineRule="auto"/>
        <w:jc w:val="both"/>
        <w:rPr>
          <w:lang w:val="en-US"/>
        </w:rPr>
      </w:pPr>
      <w:r w:rsidRPr="007F6F71">
        <w:rPr>
          <w:lang w:val="en-US"/>
        </w:rPr>
        <w:t xml:space="preserve">#Add </w:t>
      </w:r>
      <w:proofErr w:type="spellStart"/>
      <w:r w:rsidRPr="007F6F71">
        <w:rPr>
          <w:lang w:val="en-US"/>
        </w:rPr>
        <w:t>sidekiq</w:t>
      </w:r>
      <w:proofErr w:type="spellEnd"/>
      <w:r w:rsidRPr="007F6F71">
        <w:rPr>
          <w:lang w:val="en-US"/>
        </w:rPr>
        <w:t xml:space="preserve"> </w:t>
      </w:r>
      <w:proofErr w:type="spellStart"/>
      <w:r w:rsidRPr="007F6F71">
        <w:rPr>
          <w:lang w:val="en-US"/>
        </w:rPr>
        <w:t>pid</w:t>
      </w:r>
      <w:proofErr w:type="spellEnd"/>
    </w:p>
    <w:p w14:paraId="796F1B69" w14:textId="77777777" w:rsidR="003E3881" w:rsidRPr="007F6F71" w:rsidRDefault="003E3881" w:rsidP="00595626">
      <w:pPr>
        <w:spacing w:line="360" w:lineRule="auto"/>
        <w:jc w:val="both"/>
        <w:rPr>
          <w:lang w:val="en-US"/>
        </w:rPr>
      </w:pPr>
      <w:r w:rsidRPr="007F6F71">
        <w:rPr>
          <w:lang w:val="en-US"/>
        </w:rPr>
        <w:t xml:space="preserve">ADD </w:t>
      </w:r>
      <w:proofErr w:type="spellStart"/>
      <w:r w:rsidRPr="007F6F71">
        <w:rPr>
          <w:lang w:val="en-US"/>
        </w:rPr>
        <w:t>sidekiq.pid</w:t>
      </w:r>
      <w:proofErr w:type="spellEnd"/>
      <w:r w:rsidRPr="007F6F71">
        <w:rPr>
          <w:lang w:val="en-US"/>
        </w:rPr>
        <w:t xml:space="preserve"> /home/app/</w:t>
      </w:r>
      <w:proofErr w:type="spellStart"/>
      <w:r w:rsidRPr="007F6F71">
        <w:rPr>
          <w:lang w:val="en-US"/>
        </w:rPr>
        <w:t>tmp</w:t>
      </w:r>
      <w:proofErr w:type="spellEnd"/>
      <w:r w:rsidRPr="007F6F71">
        <w:rPr>
          <w:lang w:val="en-US"/>
        </w:rPr>
        <w:t>/</w:t>
      </w:r>
      <w:proofErr w:type="spellStart"/>
      <w:r w:rsidRPr="007F6F71">
        <w:rPr>
          <w:lang w:val="en-US"/>
        </w:rPr>
        <w:t>pids</w:t>
      </w:r>
      <w:proofErr w:type="spellEnd"/>
      <w:r w:rsidRPr="007F6F71">
        <w:rPr>
          <w:lang w:val="en-US"/>
        </w:rPr>
        <w:t>/</w:t>
      </w:r>
    </w:p>
    <w:p w14:paraId="367B80C8" w14:textId="77777777" w:rsidR="003E3881" w:rsidRPr="007F6F71" w:rsidRDefault="003E3881" w:rsidP="00595626">
      <w:pPr>
        <w:spacing w:line="360" w:lineRule="auto"/>
        <w:jc w:val="both"/>
        <w:rPr>
          <w:lang w:val="en-US"/>
        </w:rPr>
      </w:pPr>
    </w:p>
    <w:p w14:paraId="3B085964" w14:textId="77777777" w:rsidR="003E3881" w:rsidRPr="007F6F71" w:rsidRDefault="003E3881" w:rsidP="00595626">
      <w:pPr>
        <w:spacing w:line="360" w:lineRule="auto"/>
        <w:jc w:val="both"/>
        <w:rPr>
          <w:lang w:val="en-US"/>
        </w:rPr>
      </w:pPr>
      <w:r w:rsidRPr="007F6F71">
        <w:rPr>
          <w:lang w:val="en-US"/>
        </w:rPr>
        <w:t>#Run bundle</w:t>
      </w:r>
    </w:p>
    <w:p w14:paraId="4A5A17E9" w14:textId="77777777" w:rsidR="003E3881" w:rsidRPr="007F6F71" w:rsidRDefault="003E3881" w:rsidP="00595626">
      <w:pPr>
        <w:spacing w:line="360" w:lineRule="auto"/>
        <w:jc w:val="both"/>
        <w:rPr>
          <w:lang w:val="en-US"/>
        </w:rPr>
      </w:pPr>
      <w:r w:rsidRPr="007F6F71">
        <w:rPr>
          <w:lang w:val="en-US"/>
        </w:rPr>
        <w:t>RUN bundle install</w:t>
      </w:r>
    </w:p>
    <w:p w14:paraId="7D542387" w14:textId="77777777" w:rsidR="003E3881" w:rsidRPr="007F6F71" w:rsidRDefault="003E3881" w:rsidP="00595626">
      <w:pPr>
        <w:spacing w:line="360" w:lineRule="auto"/>
        <w:jc w:val="both"/>
        <w:rPr>
          <w:lang w:val="en-US"/>
        </w:rPr>
      </w:pPr>
    </w:p>
    <w:p w14:paraId="1FE3E2BD" w14:textId="77777777" w:rsidR="003E3881" w:rsidRPr="007F6F71" w:rsidRDefault="003E3881" w:rsidP="00595626">
      <w:pPr>
        <w:spacing w:line="360" w:lineRule="auto"/>
        <w:jc w:val="both"/>
        <w:rPr>
          <w:lang w:val="en-US"/>
        </w:rPr>
      </w:pPr>
      <w:r w:rsidRPr="007F6F71">
        <w:rPr>
          <w:lang w:val="en-US"/>
        </w:rPr>
        <w:t>#Add the Rails app</w:t>
      </w:r>
    </w:p>
    <w:p w14:paraId="047E2755" w14:textId="77777777" w:rsidR="003E3881" w:rsidRPr="007F6F71" w:rsidRDefault="003E3881" w:rsidP="00595626">
      <w:pPr>
        <w:spacing w:line="360" w:lineRule="auto"/>
        <w:jc w:val="both"/>
        <w:rPr>
          <w:lang w:val="en-US"/>
        </w:rPr>
      </w:pPr>
      <w:proofErr w:type="gramStart"/>
      <w:r w:rsidRPr="007F6F71">
        <w:rPr>
          <w:lang w:val="en-US"/>
        </w:rPr>
        <w:t>ADD .</w:t>
      </w:r>
      <w:proofErr w:type="gramEnd"/>
      <w:r w:rsidRPr="007F6F71">
        <w:rPr>
          <w:lang w:val="en-US"/>
        </w:rPr>
        <w:t xml:space="preserve"> /home/app</w:t>
      </w:r>
    </w:p>
    <w:p w14:paraId="76B7A3F8" w14:textId="77777777" w:rsidR="003E3881" w:rsidRPr="007F6F71" w:rsidRDefault="003E3881" w:rsidP="00595626">
      <w:pPr>
        <w:spacing w:line="360" w:lineRule="auto"/>
        <w:jc w:val="both"/>
        <w:rPr>
          <w:lang w:val="en-US"/>
        </w:rPr>
      </w:pPr>
    </w:p>
    <w:p w14:paraId="7E1A54DB" w14:textId="77777777" w:rsidR="003E3881" w:rsidRPr="007F6F71" w:rsidRDefault="003E3881" w:rsidP="00595626">
      <w:pPr>
        <w:spacing w:line="360" w:lineRule="auto"/>
        <w:jc w:val="both"/>
        <w:rPr>
          <w:lang w:val="en-US"/>
        </w:rPr>
      </w:pPr>
      <w:r w:rsidRPr="007F6F71">
        <w:rPr>
          <w:lang w:val="en-US"/>
        </w:rPr>
        <w:t>#Create user and group</w:t>
      </w:r>
    </w:p>
    <w:p w14:paraId="533647D3" w14:textId="77777777" w:rsidR="003E3881" w:rsidRPr="007F6F71" w:rsidRDefault="003E3881" w:rsidP="00595626">
      <w:pPr>
        <w:spacing w:line="360" w:lineRule="auto"/>
        <w:jc w:val="both"/>
        <w:rPr>
          <w:lang w:val="en-US"/>
        </w:rPr>
      </w:pPr>
      <w:r w:rsidRPr="007F6F71">
        <w:rPr>
          <w:lang w:val="en-US"/>
        </w:rPr>
        <w:t xml:space="preserve">RUN </w:t>
      </w:r>
      <w:proofErr w:type="spellStart"/>
      <w:r w:rsidRPr="007F6F71">
        <w:rPr>
          <w:lang w:val="en-US"/>
        </w:rPr>
        <w:t>groupadd</w:t>
      </w:r>
      <w:proofErr w:type="spellEnd"/>
      <w:r w:rsidRPr="007F6F71">
        <w:rPr>
          <w:lang w:val="en-US"/>
        </w:rPr>
        <w:t xml:space="preserve"> --</w:t>
      </w:r>
      <w:proofErr w:type="spellStart"/>
      <w:r w:rsidRPr="007F6F71">
        <w:rPr>
          <w:lang w:val="en-US"/>
        </w:rPr>
        <w:t>gid</w:t>
      </w:r>
      <w:proofErr w:type="spellEnd"/>
      <w:r w:rsidRPr="007F6F71">
        <w:rPr>
          <w:lang w:val="en-US"/>
        </w:rPr>
        <w:t xml:space="preserve"> 9999 app &amp;&amp; \</w:t>
      </w:r>
    </w:p>
    <w:p w14:paraId="646E43A4"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useradd</w:t>
      </w:r>
      <w:proofErr w:type="spellEnd"/>
      <w:r w:rsidRPr="007F6F71">
        <w:rPr>
          <w:lang w:val="en-US"/>
        </w:rPr>
        <w:t xml:space="preserve"> --</w:t>
      </w:r>
      <w:proofErr w:type="spellStart"/>
      <w:r w:rsidRPr="007F6F71">
        <w:rPr>
          <w:lang w:val="en-US"/>
        </w:rPr>
        <w:t>uid</w:t>
      </w:r>
      <w:proofErr w:type="spellEnd"/>
      <w:r w:rsidRPr="007F6F71">
        <w:rPr>
          <w:lang w:val="en-US"/>
        </w:rPr>
        <w:t xml:space="preserve"> 9999 --</w:t>
      </w:r>
      <w:proofErr w:type="spellStart"/>
      <w:r w:rsidRPr="007F6F71">
        <w:rPr>
          <w:lang w:val="en-US"/>
        </w:rPr>
        <w:t>gid</w:t>
      </w:r>
      <w:proofErr w:type="spellEnd"/>
      <w:r w:rsidRPr="007F6F71">
        <w:rPr>
          <w:lang w:val="en-US"/>
        </w:rPr>
        <w:t xml:space="preserve"> app </w:t>
      </w:r>
      <w:proofErr w:type="spellStart"/>
      <w:r w:rsidRPr="007F6F71">
        <w:rPr>
          <w:lang w:val="en-US"/>
        </w:rPr>
        <w:t>app</w:t>
      </w:r>
      <w:proofErr w:type="spellEnd"/>
      <w:r w:rsidRPr="007F6F71">
        <w:rPr>
          <w:lang w:val="en-US"/>
        </w:rPr>
        <w:t xml:space="preserve"> &amp;&amp; \</w:t>
      </w:r>
    </w:p>
    <w:p w14:paraId="7525CA2F"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chown</w:t>
      </w:r>
      <w:proofErr w:type="spellEnd"/>
      <w:r w:rsidRPr="007F6F71">
        <w:rPr>
          <w:lang w:val="en-US"/>
        </w:rPr>
        <w:t xml:space="preserve"> -R </w:t>
      </w:r>
      <w:proofErr w:type="spellStart"/>
      <w:proofErr w:type="gramStart"/>
      <w:r w:rsidRPr="007F6F71">
        <w:rPr>
          <w:lang w:val="en-US"/>
        </w:rPr>
        <w:t>app:app</w:t>
      </w:r>
      <w:proofErr w:type="spellEnd"/>
      <w:proofErr w:type="gramEnd"/>
      <w:r w:rsidRPr="007F6F71">
        <w:rPr>
          <w:lang w:val="en-US"/>
        </w:rPr>
        <w:t xml:space="preserve"> /home/app</w:t>
      </w:r>
    </w:p>
    <w:p w14:paraId="45CA6496" w14:textId="77777777" w:rsidR="003E3881" w:rsidRPr="007F6F71" w:rsidRDefault="003E3881" w:rsidP="00595626">
      <w:pPr>
        <w:spacing w:line="360" w:lineRule="auto"/>
        <w:jc w:val="both"/>
        <w:rPr>
          <w:lang w:val="en-US"/>
        </w:rPr>
      </w:pPr>
    </w:p>
    <w:p w14:paraId="00819D8C" w14:textId="77777777" w:rsidR="003E3881" w:rsidRPr="007F6F71" w:rsidRDefault="003E3881" w:rsidP="00595626">
      <w:pPr>
        <w:spacing w:line="360" w:lineRule="auto"/>
        <w:jc w:val="both"/>
        <w:rPr>
          <w:lang w:val="en-US"/>
        </w:rPr>
      </w:pPr>
      <w:r w:rsidRPr="007F6F71">
        <w:rPr>
          <w:lang w:val="en-US"/>
        </w:rPr>
        <w:t>#Expose app port</w:t>
      </w:r>
    </w:p>
    <w:p w14:paraId="0785A92D" w14:textId="77777777" w:rsidR="003E3881" w:rsidRPr="007F6F71" w:rsidRDefault="003E3881" w:rsidP="00595626">
      <w:pPr>
        <w:spacing w:line="360" w:lineRule="auto"/>
        <w:jc w:val="both"/>
        <w:rPr>
          <w:lang w:val="en-US"/>
        </w:rPr>
      </w:pPr>
      <w:r w:rsidRPr="007F6F71">
        <w:rPr>
          <w:lang w:val="en-US"/>
        </w:rPr>
        <w:t>EXPOSE 80 300 9000</w:t>
      </w:r>
    </w:p>
    <w:p w14:paraId="2DB7E85C" w14:textId="77777777" w:rsidR="003E3881" w:rsidRPr="007F6F71" w:rsidRDefault="003E3881" w:rsidP="00595626">
      <w:pPr>
        <w:spacing w:line="360" w:lineRule="auto"/>
        <w:jc w:val="both"/>
        <w:rPr>
          <w:lang w:val="en-US"/>
        </w:rPr>
      </w:pPr>
    </w:p>
    <w:p w14:paraId="0359DB91" w14:textId="77777777" w:rsidR="003E3881" w:rsidRPr="007F6F71" w:rsidRDefault="003E3881" w:rsidP="00595626">
      <w:pPr>
        <w:spacing w:line="360" w:lineRule="auto"/>
        <w:jc w:val="both"/>
        <w:rPr>
          <w:lang w:val="en-US"/>
        </w:rPr>
      </w:pPr>
      <w:r w:rsidRPr="007F6F71">
        <w:rPr>
          <w:lang w:val="en-US"/>
        </w:rPr>
        <w:t>#Save timestamp of image building</w:t>
      </w:r>
    </w:p>
    <w:p w14:paraId="2949061B" w14:textId="77777777" w:rsidR="003E3881" w:rsidRPr="007F6F71" w:rsidRDefault="003E3881" w:rsidP="00595626">
      <w:pPr>
        <w:spacing w:line="360" w:lineRule="auto"/>
        <w:jc w:val="both"/>
        <w:rPr>
          <w:lang w:val="en-US"/>
        </w:rPr>
      </w:pPr>
      <w:r w:rsidRPr="007F6F71">
        <w:rPr>
          <w:lang w:val="en-US"/>
        </w:rPr>
        <w:t>RUN date -u &gt; BUILD_TIME</w:t>
      </w:r>
    </w:p>
    <w:p w14:paraId="717C1362" w14:textId="77777777" w:rsidR="003E3881" w:rsidRPr="007F6F71" w:rsidRDefault="003E3881" w:rsidP="00595626">
      <w:pPr>
        <w:spacing w:line="360" w:lineRule="auto"/>
        <w:jc w:val="both"/>
        <w:rPr>
          <w:lang w:val="en-US"/>
        </w:rPr>
      </w:pPr>
      <w:r w:rsidRPr="007F6F71">
        <w:rPr>
          <w:lang w:val="en-US"/>
        </w:rPr>
        <w:br w:type="page"/>
      </w:r>
    </w:p>
    <w:p w14:paraId="4000896E" w14:textId="34858D65" w:rsidR="003E3881" w:rsidRPr="007F6F71" w:rsidRDefault="00401681" w:rsidP="00595626">
      <w:pPr>
        <w:pStyle w:val="Ttulo21"/>
        <w:jc w:val="both"/>
      </w:pPr>
      <w:bookmarkStart w:id="243" w:name="_Toc499555720"/>
      <w:r>
        <w:lastRenderedPageBreak/>
        <w:t>Apêndice</w:t>
      </w:r>
      <w:r w:rsidR="003E3881" w:rsidRPr="007F6F71">
        <w:t xml:space="preserve"> 1</w:t>
      </w:r>
      <w:r w:rsidR="003E7E68">
        <w:t>3</w:t>
      </w:r>
      <w:r w:rsidR="003E3881" w:rsidRPr="007F6F71">
        <w:t>.2 – Docker-compose versão 2 - X64</w:t>
      </w:r>
      <w:bookmarkEnd w:id="243"/>
    </w:p>
    <w:p w14:paraId="6FA515B4" w14:textId="77777777" w:rsidR="003E3881" w:rsidRPr="00F4033F" w:rsidRDefault="003E3881" w:rsidP="00595626">
      <w:pPr>
        <w:spacing w:line="360" w:lineRule="auto"/>
        <w:jc w:val="both"/>
        <w:rPr>
          <w:lang w:val="en-US"/>
        </w:rPr>
      </w:pPr>
    </w:p>
    <w:p w14:paraId="2B3E84F1" w14:textId="77777777" w:rsidR="003E3881" w:rsidRPr="007F6F71" w:rsidRDefault="003E3881" w:rsidP="00595626">
      <w:pPr>
        <w:spacing w:line="360" w:lineRule="auto"/>
        <w:jc w:val="both"/>
        <w:rPr>
          <w:lang w:val="en-US"/>
        </w:rPr>
      </w:pPr>
      <w:r w:rsidRPr="007F6F71">
        <w:rPr>
          <w:lang w:val="en-US"/>
        </w:rPr>
        <w:t>version: '2'</w:t>
      </w:r>
    </w:p>
    <w:p w14:paraId="187ED06B" w14:textId="77777777" w:rsidR="003E3881" w:rsidRPr="007F6F71" w:rsidRDefault="003E3881" w:rsidP="00595626">
      <w:pPr>
        <w:spacing w:line="360" w:lineRule="auto"/>
        <w:jc w:val="both"/>
        <w:rPr>
          <w:lang w:val="en-US"/>
        </w:rPr>
      </w:pPr>
      <w:r w:rsidRPr="007F6F71">
        <w:rPr>
          <w:lang w:val="en-US"/>
        </w:rPr>
        <w:t>services:</w:t>
      </w:r>
    </w:p>
    <w:p w14:paraId="540E5B8E"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db</w:t>
      </w:r>
      <w:proofErr w:type="spellEnd"/>
      <w:r w:rsidRPr="007F6F71">
        <w:rPr>
          <w:lang w:val="en-US"/>
        </w:rPr>
        <w:t>:</w:t>
      </w:r>
    </w:p>
    <w:p w14:paraId="45DB49C0" w14:textId="77777777" w:rsidR="003E3881" w:rsidRPr="007F6F71" w:rsidRDefault="003E3881" w:rsidP="00595626">
      <w:pPr>
        <w:spacing w:line="360" w:lineRule="auto"/>
        <w:jc w:val="both"/>
        <w:rPr>
          <w:lang w:val="en-US"/>
        </w:rPr>
      </w:pPr>
      <w:r w:rsidRPr="007F6F71">
        <w:rPr>
          <w:lang w:val="en-US"/>
        </w:rPr>
        <w:t xml:space="preserve">    image: mysql:5.7</w:t>
      </w:r>
    </w:p>
    <w:p w14:paraId="08A92B90" w14:textId="77777777" w:rsidR="003E3881" w:rsidRPr="007F6F71" w:rsidRDefault="003E3881" w:rsidP="00595626">
      <w:pPr>
        <w:spacing w:line="360" w:lineRule="auto"/>
        <w:jc w:val="both"/>
        <w:rPr>
          <w:lang w:val="en-US"/>
        </w:rPr>
      </w:pPr>
      <w:r w:rsidRPr="007F6F71">
        <w:rPr>
          <w:lang w:val="en-US"/>
        </w:rPr>
        <w:t xml:space="preserve">    restart: always</w:t>
      </w:r>
    </w:p>
    <w:p w14:paraId="5CF8DA80" w14:textId="77777777" w:rsidR="003E3881" w:rsidRPr="007F6F71" w:rsidRDefault="003E3881" w:rsidP="00595626">
      <w:pPr>
        <w:spacing w:line="360" w:lineRule="auto"/>
        <w:jc w:val="both"/>
        <w:rPr>
          <w:lang w:val="en-US"/>
        </w:rPr>
      </w:pPr>
      <w:r w:rsidRPr="007F6F71">
        <w:rPr>
          <w:lang w:val="en-US"/>
        </w:rPr>
        <w:t xml:space="preserve">    environment:</w:t>
      </w:r>
    </w:p>
    <w:p w14:paraId="51E33A43" w14:textId="77777777" w:rsidR="003E3881" w:rsidRPr="007F6F71" w:rsidRDefault="003E3881" w:rsidP="00595626">
      <w:pPr>
        <w:spacing w:line="360" w:lineRule="auto"/>
        <w:jc w:val="both"/>
        <w:rPr>
          <w:lang w:val="en-US"/>
        </w:rPr>
      </w:pPr>
      <w:r w:rsidRPr="007F6F71">
        <w:rPr>
          <w:lang w:val="en-US"/>
        </w:rPr>
        <w:t xml:space="preserve">      MYSQL_ROOT_PASSWORD: password</w:t>
      </w:r>
    </w:p>
    <w:p w14:paraId="153F0D69" w14:textId="77777777" w:rsidR="003E3881" w:rsidRPr="007F6F71" w:rsidRDefault="003E3881" w:rsidP="00595626">
      <w:pPr>
        <w:spacing w:line="360" w:lineRule="auto"/>
        <w:jc w:val="both"/>
        <w:rPr>
          <w:lang w:val="en-US"/>
        </w:rPr>
      </w:pPr>
      <w:r w:rsidRPr="007F6F71">
        <w:rPr>
          <w:lang w:val="en-US"/>
        </w:rPr>
        <w:t xml:space="preserve">      MYSQL_DATABASE: phalanx-development</w:t>
      </w:r>
    </w:p>
    <w:p w14:paraId="2EF22C4B" w14:textId="77777777" w:rsidR="003E3881" w:rsidRPr="007F6F71" w:rsidRDefault="003E3881" w:rsidP="00595626">
      <w:pPr>
        <w:spacing w:line="360" w:lineRule="auto"/>
        <w:jc w:val="both"/>
        <w:rPr>
          <w:lang w:val="en-US"/>
        </w:rPr>
      </w:pPr>
      <w:r w:rsidRPr="007F6F71">
        <w:rPr>
          <w:lang w:val="en-US"/>
        </w:rPr>
        <w:t xml:space="preserve">      MYSQL_USER:  root</w:t>
      </w:r>
    </w:p>
    <w:p w14:paraId="1B9A0719" w14:textId="77777777" w:rsidR="003E3881" w:rsidRPr="007F6F71" w:rsidRDefault="003E3881" w:rsidP="00595626">
      <w:pPr>
        <w:spacing w:line="360" w:lineRule="auto"/>
        <w:jc w:val="both"/>
        <w:rPr>
          <w:lang w:val="en-US"/>
        </w:rPr>
      </w:pPr>
      <w:r w:rsidRPr="007F6F71">
        <w:rPr>
          <w:lang w:val="en-US"/>
        </w:rPr>
        <w:t xml:space="preserve">      MYSQL_PASSWORD: password</w:t>
      </w:r>
    </w:p>
    <w:p w14:paraId="7F0F195A" w14:textId="77777777" w:rsidR="003E3881" w:rsidRPr="007F6F71" w:rsidRDefault="003E3881" w:rsidP="00595626">
      <w:pPr>
        <w:spacing w:line="360" w:lineRule="auto"/>
        <w:jc w:val="both"/>
        <w:rPr>
          <w:lang w:val="en-US"/>
        </w:rPr>
      </w:pPr>
      <w:r w:rsidRPr="007F6F71">
        <w:rPr>
          <w:lang w:val="en-US"/>
        </w:rPr>
        <w:t xml:space="preserve">    ports:</w:t>
      </w:r>
    </w:p>
    <w:p w14:paraId="014C98A5" w14:textId="77777777" w:rsidR="003E3881" w:rsidRPr="007F6F71" w:rsidRDefault="003E3881" w:rsidP="00595626">
      <w:pPr>
        <w:spacing w:line="360" w:lineRule="auto"/>
        <w:jc w:val="both"/>
        <w:rPr>
          <w:lang w:val="en-US"/>
        </w:rPr>
      </w:pPr>
      <w:r w:rsidRPr="007F6F71">
        <w:rPr>
          <w:lang w:val="en-US"/>
        </w:rPr>
        <w:t xml:space="preserve">      - "3307:3306"</w:t>
      </w:r>
    </w:p>
    <w:p w14:paraId="7288AAA9" w14:textId="77777777" w:rsidR="003E3881" w:rsidRPr="007F6F71" w:rsidRDefault="003E3881" w:rsidP="00595626">
      <w:pPr>
        <w:spacing w:line="360" w:lineRule="auto"/>
        <w:jc w:val="both"/>
        <w:rPr>
          <w:lang w:val="en-US"/>
        </w:rPr>
      </w:pPr>
      <w:r w:rsidRPr="007F6F71">
        <w:rPr>
          <w:lang w:val="en-US"/>
        </w:rPr>
        <w:t xml:space="preserve">    volumes:</w:t>
      </w:r>
    </w:p>
    <w:p w14:paraId="0008027F" w14:textId="77777777" w:rsidR="003E3881" w:rsidRPr="007F6F71" w:rsidRDefault="003E3881" w:rsidP="00595626">
      <w:pPr>
        <w:spacing w:line="360" w:lineRule="auto"/>
        <w:jc w:val="both"/>
      </w:pPr>
      <w:r w:rsidRPr="007F6F71">
        <w:rPr>
          <w:lang w:val="en-US"/>
        </w:rPr>
        <w:t xml:space="preserve">      </w:t>
      </w:r>
      <w:r w:rsidRPr="007F6F71">
        <w:t xml:space="preserve">- </w:t>
      </w:r>
      <w:proofErr w:type="gramStart"/>
      <w:r w:rsidRPr="007F6F71">
        <w:t>"</w:t>
      </w:r>
      <w:proofErr w:type="spellStart"/>
      <w:r w:rsidRPr="007F6F71">
        <w:t>db</w:t>
      </w:r>
      <w:proofErr w:type="spellEnd"/>
      <w:proofErr w:type="gramEnd"/>
      <w:r w:rsidRPr="007F6F71">
        <w:t>-data:/var/</w:t>
      </w:r>
      <w:proofErr w:type="spellStart"/>
      <w:r w:rsidRPr="007F6F71">
        <w:t>lib</w:t>
      </w:r>
      <w:proofErr w:type="spellEnd"/>
      <w:r w:rsidRPr="007F6F71">
        <w:t>/</w:t>
      </w:r>
      <w:proofErr w:type="spellStart"/>
      <w:r w:rsidRPr="007F6F71">
        <w:t>mysql</w:t>
      </w:r>
      <w:proofErr w:type="spellEnd"/>
      <w:r w:rsidRPr="007F6F71">
        <w:t>"</w:t>
      </w:r>
    </w:p>
    <w:p w14:paraId="4E546CC5" w14:textId="77777777" w:rsidR="003E3881" w:rsidRPr="007F6F71" w:rsidRDefault="003E3881" w:rsidP="00595626">
      <w:pPr>
        <w:spacing w:line="360" w:lineRule="auto"/>
        <w:jc w:val="both"/>
      </w:pPr>
    </w:p>
    <w:p w14:paraId="17DDA8F9" w14:textId="77777777" w:rsidR="003E3881" w:rsidRPr="007F6F71" w:rsidRDefault="003E3881" w:rsidP="00595626">
      <w:pPr>
        <w:spacing w:line="360" w:lineRule="auto"/>
        <w:jc w:val="both"/>
        <w:rPr>
          <w:lang w:val="en-US"/>
        </w:rPr>
      </w:pPr>
      <w:r w:rsidRPr="007F6F71">
        <w:t xml:space="preserve">  </w:t>
      </w:r>
      <w:proofErr w:type="spellStart"/>
      <w:r w:rsidRPr="007F6F71">
        <w:rPr>
          <w:lang w:val="en-US"/>
        </w:rPr>
        <w:t>redis</w:t>
      </w:r>
      <w:proofErr w:type="spellEnd"/>
      <w:r w:rsidRPr="007F6F71">
        <w:rPr>
          <w:lang w:val="en-US"/>
        </w:rPr>
        <w:t>:</w:t>
      </w:r>
    </w:p>
    <w:p w14:paraId="2DA80CAF" w14:textId="77777777" w:rsidR="003E3881" w:rsidRPr="007F6F71" w:rsidRDefault="003E3881" w:rsidP="00595626">
      <w:pPr>
        <w:spacing w:line="360" w:lineRule="auto"/>
        <w:jc w:val="both"/>
        <w:rPr>
          <w:lang w:val="en-US"/>
        </w:rPr>
      </w:pPr>
      <w:r w:rsidRPr="007F6F71">
        <w:rPr>
          <w:lang w:val="en-US"/>
        </w:rPr>
        <w:t xml:space="preserve">    image: redis:3.2-alpine</w:t>
      </w:r>
    </w:p>
    <w:p w14:paraId="22FB6034" w14:textId="77777777" w:rsidR="003E3881" w:rsidRPr="007F6F71" w:rsidRDefault="003E3881" w:rsidP="00595626">
      <w:pPr>
        <w:spacing w:line="360" w:lineRule="auto"/>
        <w:jc w:val="both"/>
        <w:rPr>
          <w:lang w:val="en-US"/>
        </w:rPr>
      </w:pPr>
      <w:r w:rsidRPr="007F6F71">
        <w:rPr>
          <w:lang w:val="en-US"/>
        </w:rPr>
        <w:t xml:space="preserve">    restart: always</w:t>
      </w:r>
    </w:p>
    <w:p w14:paraId="20A6816F" w14:textId="77777777" w:rsidR="003E3881" w:rsidRPr="007F6F71" w:rsidRDefault="003E3881" w:rsidP="00595626">
      <w:pPr>
        <w:spacing w:line="360" w:lineRule="auto"/>
        <w:jc w:val="both"/>
        <w:rPr>
          <w:lang w:val="en-US"/>
        </w:rPr>
      </w:pPr>
    </w:p>
    <w:p w14:paraId="2EC0514C" w14:textId="77777777" w:rsidR="003E3881" w:rsidRPr="007F6F71" w:rsidRDefault="003E3881" w:rsidP="00595626">
      <w:pPr>
        <w:spacing w:line="360" w:lineRule="auto"/>
        <w:jc w:val="both"/>
        <w:rPr>
          <w:lang w:val="en-US"/>
        </w:rPr>
      </w:pPr>
      <w:r w:rsidRPr="007F6F71">
        <w:rPr>
          <w:lang w:val="en-US"/>
        </w:rPr>
        <w:t xml:space="preserve">  app: &amp;</w:t>
      </w:r>
      <w:proofErr w:type="spellStart"/>
      <w:r w:rsidRPr="007F6F71">
        <w:rPr>
          <w:lang w:val="en-US"/>
        </w:rPr>
        <w:t>app_base</w:t>
      </w:r>
      <w:proofErr w:type="spellEnd"/>
    </w:p>
    <w:p w14:paraId="22FB9F83" w14:textId="77777777" w:rsidR="003E3881" w:rsidRPr="007F6F71" w:rsidRDefault="003E3881" w:rsidP="00595626">
      <w:pPr>
        <w:spacing w:line="360" w:lineRule="auto"/>
        <w:jc w:val="both"/>
        <w:rPr>
          <w:lang w:val="en-US"/>
        </w:rPr>
      </w:pPr>
      <w:r w:rsidRPr="007F6F71">
        <w:rPr>
          <w:lang w:val="en-US"/>
        </w:rPr>
        <w:t xml:space="preserve">    build</w:t>
      </w:r>
      <w:proofErr w:type="gramStart"/>
      <w:r w:rsidRPr="007F6F71">
        <w:rPr>
          <w:lang w:val="en-US"/>
        </w:rPr>
        <w:t>: .</w:t>
      </w:r>
      <w:proofErr w:type="gramEnd"/>
    </w:p>
    <w:p w14:paraId="2A232255" w14:textId="77777777" w:rsidR="003E3881" w:rsidRPr="007F6F71" w:rsidRDefault="003E3881" w:rsidP="00595626">
      <w:pPr>
        <w:spacing w:line="360" w:lineRule="auto"/>
        <w:jc w:val="both"/>
        <w:rPr>
          <w:lang w:val="en-US"/>
        </w:rPr>
      </w:pPr>
      <w:r w:rsidRPr="007F6F71">
        <w:rPr>
          <w:lang w:val="en-US"/>
        </w:rPr>
        <w:t xml:space="preserve">    command: bundle exec rails s -p 3000 -b '0.0.0.0'</w:t>
      </w:r>
    </w:p>
    <w:p w14:paraId="20E8E422" w14:textId="77777777" w:rsidR="003E3881" w:rsidRPr="007F6F71" w:rsidRDefault="003E3881" w:rsidP="00595626">
      <w:pPr>
        <w:spacing w:line="360" w:lineRule="auto"/>
        <w:jc w:val="both"/>
        <w:rPr>
          <w:lang w:val="en-US"/>
        </w:rPr>
      </w:pPr>
      <w:r w:rsidRPr="007F6F71">
        <w:rPr>
          <w:lang w:val="en-US"/>
        </w:rPr>
        <w:t xml:space="preserve">    restart: always</w:t>
      </w:r>
    </w:p>
    <w:p w14:paraId="2184AA3F" w14:textId="77777777" w:rsidR="003E3881" w:rsidRPr="007F6F71" w:rsidRDefault="003E3881" w:rsidP="00595626">
      <w:pPr>
        <w:spacing w:line="360" w:lineRule="auto"/>
        <w:jc w:val="both"/>
        <w:rPr>
          <w:lang w:val="en-US"/>
        </w:rPr>
      </w:pPr>
      <w:r w:rsidRPr="007F6F71">
        <w:rPr>
          <w:lang w:val="en-US"/>
        </w:rPr>
        <w:t xml:space="preserve">    volumes:</w:t>
      </w:r>
    </w:p>
    <w:p w14:paraId="7983E7B5" w14:textId="77777777" w:rsidR="003E3881" w:rsidRPr="007F6F71" w:rsidRDefault="003E3881" w:rsidP="00595626">
      <w:pPr>
        <w:spacing w:line="360" w:lineRule="auto"/>
        <w:jc w:val="both"/>
        <w:rPr>
          <w:lang w:val="en-US"/>
        </w:rPr>
      </w:pPr>
      <w:r w:rsidRPr="007F6F71">
        <w:rPr>
          <w:lang w:val="en-US"/>
        </w:rPr>
        <w:t xml:space="preserve">      </w:t>
      </w:r>
      <w:proofErr w:type="gramStart"/>
      <w:r w:rsidRPr="007F6F71">
        <w:rPr>
          <w:lang w:val="en-US"/>
        </w:rPr>
        <w:t>- .</w:t>
      </w:r>
      <w:proofErr w:type="gramEnd"/>
      <w:r w:rsidRPr="007F6F71">
        <w:rPr>
          <w:lang w:val="en-US"/>
        </w:rPr>
        <w:t>:/www/phalanx/app</w:t>
      </w:r>
    </w:p>
    <w:p w14:paraId="545D0D21" w14:textId="77777777" w:rsidR="003E3881" w:rsidRPr="007F6F71" w:rsidRDefault="003E3881" w:rsidP="00595626">
      <w:pPr>
        <w:spacing w:line="360" w:lineRule="auto"/>
        <w:jc w:val="both"/>
        <w:rPr>
          <w:lang w:val="en-US"/>
        </w:rPr>
      </w:pPr>
      <w:r w:rsidRPr="007F6F71">
        <w:rPr>
          <w:lang w:val="en-US"/>
        </w:rPr>
        <w:t xml:space="preserve">    environment:</w:t>
      </w:r>
    </w:p>
    <w:p w14:paraId="10CD86EE" w14:textId="77777777" w:rsidR="003E3881" w:rsidRPr="004A22E0" w:rsidRDefault="003E3881" w:rsidP="00595626">
      <w:pPr>
        <w:spacing w:line="360" w:lineRule="auto"/>
        <w:jc w:val="both"/>
        <w:rPr>
          <w:lang w:val="en-US"/>
        </w:rPr>
      </w:pPr>
      <w:r w:rsidRPr="007F6F71">
        <w:rPr>
          <w:lang w:val="en-US"/>
        </w:rPr>
        <w:t xml:space="preserve">      </w:t>
      </w:r>
      <w:r w:rsidRPr="004A22E0">
        <w:rPr>
          <w:lang w:val="en-US"/>
        </w:rPr>
        <w:t>REDIS_SIDEKIQ_URL: redis://redis:6379/0</w:t>
      </w:r>
    </w:p>
    <w:p w14:paraId="37BE0711" w14:textId="77777777" w:rsidR="003E3881" w:rsidRPr="007F6F71" w:rsidRDefault="003E3881" w:rsidP="00595626">
      <w:pPr>
        <w:spacing w:line="360" w:lineRule="auto"/>
        <w:jc w:val="both"/>
        <w:rPr>
          <w:lang w:val="en-US"/>
        </w:rPr>
      </w:pPr>
      <w:r w:rsidRPr="004A22E0">
        <w:rPr>
          <w:lang w:val="en-US"/>
        </w:rPr>
        <w:t xml:space="preserve">      </w:t>
      </w:r>
      <w:r w:rsidRPr="007F6F71">
        <w:rPr>
          <w:lang w:val="en-US"/>
        </w:rPr>
        <w:t>REDIS_CABLE_URL: redis://redis:6379/1</w:t>
      </w:r>
    </w:p>
    <w:p w14:paraId="1021F045" w14:textId="77777777" w:rsidR="003E3881" w:rsidRPr="007F6F71" w:rsidRDefault="003E3881" w:rsidP="00595626">
      <w:pPr>
        <w:spacing w:line="360" w:lineRule="auto"/>
        <w:jc w:val="both"/>
        <w:rPr>
          <w:lang w:val="en-US"/>
        </w:rPr>
      </w:pPr>
      <w:r w:rsidRPr="007F6F71">
        <w:rPr>
          <w:lang w:val="en-US"/>
        </w:rPr>
        <w:t xml:space="preserve">      DB_HOST: </w:t>
      </w:r>
      <w:proofErr w:type="spellStart"/>
      <w:r w:rsidRPr="007F6F71">
        <w:rPr>
          <w:lang w:val="en-US"/>
        </w:rPr>
        <w:t>db</w:t>
      </w:r>
      <w:proofErr w:type="spellEnd"/>
    </w:p>
    <w:p w14:paraId="010B396C" w14:textId="77777777" w:rsidR="003E3881" w:rsidRPr="007F6F71" w:rsidRDefault="003E3881" w:rsidP="00595626">
      <w:pPr>
        <w:spacing w:line="360" w:lineRule="auto"/>
        <w:jc w:val="both"/>
        <w:rPr>
          <w:lang w:val="en-US"/>
        </w:rPr>
      </w:pPr>
      <w:r w:rsidRPr="007F6F71">
        <w:rPr>
          <w:lang w:val="en-US"/>
        </w:rPr>
        <w:t xml:space="preserve">      DB_USER:  root</w:t>
      </w:r>
    </w:p>
    <w:p w14:paraId="26A69A1C" w14:textId="77777777" w:rsidR="003E3881" w:rsidRPr="007F6F71" w:rsidRDefault="003E3881" w:rsidP="00595626">
      <w:pPr>
        <w:spacing w:line="360" w:lineRule="auto"/>
        <w:jc w:val="both"/>
        <w:rPr>
          <w:lang w:val="en-US"/>
        </w:rPr>
      </w:pPr>
      <w:r w:rsidRPr="007F6F71">
        <w:rPr>
          <w:lang w:val="en-US"/>
        </w:rPr>
        <w:t xml:space="preserve">      DB_NAME: phalanx-development</w:t>
      </w:r>
    </w:p>
    <w:p w14:paraId="6072EEA6" w14:textId="77777777" w:rsidR="003E3881" w:rsidRPr="007F6F71" w:rsidRDefault="003E3881" w:rsidP="00595626">
      <w:pPr>
        <w:spacing w:line="360" w:lineRule="auto"/>
        <w:jc w:val="both"/>
        <w:rPr>
          <w:lang w:val="en-US"/>
        </w:rPr>
      </w:pPr>
      <w:r w:rsidRPr="007F6F71">
        <w:rPr>
          <w:lang w:val="en-US"/>
        </w:rPr>
        <w:t xml:space="preserve">      DB_PASSWORD: password</w:t>
      </w:r>
    </w:p>
    <w:p w14:paraId="343A50C7" w14:textId="77777777" w:rsidR="003E3881" w:rsidRPr="007F6F71" w:rsidRDefault="003E3881" w:rsidP="00595626">
      <w:pPr>
        <w:spacing w:line="360" w:lineRule="auto"/>
        <w:jc w:val="both"/>
        <w:rPr>
          <w:lang w:val="en-US"/>
        </w:rPr>
      </w:pPr>
      <w:r w:rsidRPr="007F6F71">
        <w:rPr>
          <w:lang w:val="en-US"/>
        </w:rPr>
        <w:lastRenderedPageBreak/>
        <w:t xml:space="preserve">    ports:</w:t>
      </w:r>
    </w:p>
    <w:p w14:paraId="3C39A4D4" w14:textId="77777777" w:rsidR="003E3881" w:rsidRPr="007F6F71" w:rsidRDefault="003E3881" w:rsidP="00595626">
      <w:pPr>
        <w:spacing w:line="360" w:lineRule="auto"/>
        <w:jc w:val="both"/>
        <w:rPr>
          <w:lang w:val="en-US"/>
        </w:rPr>
      </w:pPr>
      <w:r w:rsidRPr="007F6F71">
        <w:rPr>
          <w:lang w:val="en-US"/>
        </w:rPr>
        <w:t xml:space="preserve">      - "3001:3000"</w:t>
      </w:r>
    </w:p>
    <w:p w14:paraId="0A753E3F"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depends_on</w:t>
      </w:r>
      <w:proofErr w:type="spellEnd"/>
      <w:r w:rsidRPr="007F6F71">
        <w:rPr>
          <w:lang w:val="en-US"/>
        </w:rPr>
        <w:t>:</w:t>
      </w:r>
    </w:p>
    <w:p w14:paraId="4EE1B993" w14:textId="77777777" w:rsidR="003E3881" w:rsidRPr="007F6F71" w:rsidRDefault="003E3881" w:rsidP="00595626">
      <w:pPr>
        <w:spacing w:line="360" w:lineRule="auto"/>
        <w:jc w:val="both"/>
        <w:rPr>
          <w:lang w:val="en-US"/>
        </w:rPr>
      </w:pPr>
      <w:r w:rsidRPr="007F6F71">
        <w:rPr>
          <w:lang w:val="en-US"/>
        </w:rPr>
        <w:t xml:space="preserve">            - </w:t>
      </w:r>
      <w:proofErr w:type="spellStart"/>
      <w:r w:rsidRPr="007F6F71">
        <w:rPr>
          <w:lang w:val="en-US"/>
        </w:rPr>
        <w:t>db</w:t>
      </w:r>
      <w:proofErr w:type="spellEnd"/>
    </w:p>
    <w:p w14:paraId="44990934" w14:textId="77777777" w:rsidR="003E3881" w:rsidRPr="007F6F71" w:rsidRDefault="003E3881" w:rsidP="00595626">
      <w:pPr>
        <w:spacing w:line="360" w:lineRule="auto"/>
        <w:jc w:val="both"/>
        <w:rPr>
          <w:lang w:val="en-US"/>
        </w:rPr>
      </w:pPr>
      <w:r w:rsidRPr="007F6F71">
        <w:rPr>
          <w:lang w:val="en-US"/>
        </w:rPr>
        <w:t xml:space="preserve">            - </w:t>
      </w:r>
      <w:proofErr w:type="spellStart"/>
      <w:r w:rsidRPr="007F6F71">
        <w:rPr>
          <w:lang w:val="en-US"/>
        </w:rPr>
        <w:t>redis</w:t>
      </w:r>
      <w:proofErr w:type="spellEnd"/>
    </w:p>
    <w:p w14:paraId="3E02F0B3" w14:textId="77777777" w:rsidR="003E3881" w:rsidRPr="007F6F71" w:rsidRDefault="003E3881" w:rsidP="00595626">
      <w:pPr>
        <w:spacing w:line="360" w:lineRule="auto"/>
        <w:jc w:val="both"/>
        <w:rPr>
          <w:lang w:val="en-US"/>
        </w:rPr>
      </w:pPr>
      <w:r w:rsidRPr="007F6F71">
        <w:rPr>
          <w:lang w:val="en-US"/>
        </w:rPr>
        <w:t xml:space="preserve">    links:</w:t>
      </w:r>
    </w:p>
    <w:p w14:paraId="11D8D095" w14:textId="77777777" w:rsidR="003E3881" w:rsidRPr="007F6F71" w:rsidRDefault="003E3881" w:rsidP="00595626">
      <w:pPr>
        <w:spacing w:line="360" w:lineRule="auto"/>
        <w:jc w:val="both"/>
        <w:rPr>
          <w:lang w:val="en-US"/>
        </w:rPr>
      </w:pPr>
      <w:r w:rsidRPr="007F6F71">
        <w:rPr>
          <w:lang w:val="en-US"/>
        </w:rPr>
        <w:t xml:space="preserve">            - </w:t>
      </w:r>
      <w:proofErr w:type="spellStart"/>
      <w:r w:rsidRPr="007F6F71">
        <w:rPr>
          <w:lang w:val="en-US"/>
        </w:rPr>
        <w:t>redis</w:t>
      </w:r>
      <w:proofErr w:type="spellEnd"/>
    </w:p>
    <w:p w14:paraId="45C69788" w14:textId="77777777" w:rsidR="003E3881" w:rsidRPr="007F6F71" w:rsidRDefault="003E3881" w:rsidP="00595626">
      <w:pPr>
        <w:spacing w:line="360" w:lineRule="auto"/>
        <w:jc w:val="both"/>
        <w:rPr>
          <w:lang w:val="en-US"/>
        </w:rPr>
      </w:pPr>
      <w:r w:rsidRPr="007F6F71">
        <w:rPr>
          <w:lang w:val="en-US"/>
        </w:rPr>
        <w:t xml:space="preserve">            - </w:t>
      </w:r>
      <w:proofErr w:type="spellStart"/>
      <w:r w:rsidRPr="007F6F71">
        <w:rPr>
          <w:lang w:val="en-US"/>
        </w:rPr>
        <w:t>db</w:t>
      </w:r>
      <w:proofErr w:type="spellEnd"/>
    </w:p>
    <w:p w14:paraId="6EB0071B" w14:textId="77777777" w:rsidR="003E3881" w:rsidRPr="007F6F71" w:rsidRDefault="003E3881" w:rsidP="00595626">
      <w:pPr>
        <w:spacing w:line="360" w:lineRule="auto"/>
        <w:jc w:val="both"/>
        <w:rPr>
          <w:lang w:val="en-US"/>
        </w:rPr>
      </w:pPr>
    </w:p>
    <w:p w14:paraId="720D9AAE" w14:textId="77777777" w:rsidR="003E3881" w:rsidRPr="007F6F71" w:rsidRDefault="003E3881" w:rsidP="00595626">
      <w:pPr>
        <w:spacing w:line="360" w:lineRule="auto"/>
        <w:jc w:val="both"/>
        <w:rPr>
          <w:lang w:val="en-US"/>
        </w:rPr>
      </w:pPr>
      <w:r w:rsidRPr="007F6F71">
        <w:rPr>
          <w:lang w:val="en-US"/>
        </w:rPr>
        <w:t xml:space="preserve">  worker:</w:t>
      </w:r>
    </w:p>
    <w:p w14:paraId="0EF3F96E" w14:textId="77777777" w:rsidR="003E3881" w:rsidRPr="007F6F71" w:rsidRDefault="003E3881" w:rsidP="00595626">
      <w:pPr>
        <w:spacing w:line="360" w:lineRule="auto"/>
        <w:jc w:val="both"/>
        <w:rPr>
          <w:lang w:val="en-US"/>
        </w:rPr>
      </w:pPr>
      <w:r w:rsidRPr="007F6F71">
        <w:rPr>
          <w:lang w:val="en-US"/>
        </w:rPr>
        <w:t xml:space="preserve">    &lt;&lt;: *</w:t>
      </w:r>
      <w:proofErr w:type="spellStart"/>
      <w:r w:rsidRPr="007F6F71">
        <w:rPr>
          <w:lang w:val="en-US"/>
        </w:rPr>
        <w:t>app_base</w:t>
      </w:r>
      <w:proofErr w:type="spellEnd"/>
    </w:p>
    <w:p w14:paraId="40B499F2" w14:textId="77777777" w:rsidR="003E3881" w:rsidRPr="007F6F71" w:rsidRDefault="003E3881" w:rsidP="00595626">
      <w:pPr>
        <w:spacing w:line="360" w:lineRule="auto"/>
        <w:jc w:val="both"/>
        <w:rPr>
          <w:lang w:val="en-US"/>
        </w:rPr>
      </w:pPr>
      <w:r w:rsidRPr="007F6F71">
        <w:rPr>
          <w:lang w:val="en-US"/>
        </w:rPr>
        <w:t xml:space="preserve">    command: bundle exec </w:t>
      </w:r>
      <w:proofErr w:type="spellStart"/>
      <w:r w:rsidRPr="007F6F71">
        <w:rPr>
          <w:lang w:val="en-US"/>
        </w:rPr>
        <w:t>sidekiq</w:t>
      </w:r>
      <w:proofErr w:type="spellEnd"/>
    </w:p>
    <w:p w14:paraId="6B82C076" w14:textId="77777777" w:rsidR="003E3881" w:rsidRPr="007F6F71" w:rsidRDefault="003E3881" w:rsidP="00595626">
      <w:pPr>
        <w:spacing w:line="360" w:lineRule="auto"/>
        <w:jc w:val="both"/>
        <w:rPr>
          <w:lang w:val="en-US"/>
        </w:rPr>
      </w:pPr>
      <w:r w:rsidRPr="007F6F71">
        <w:rPr>
          <w:lang w:val="en-US"/>
        </w:rPr>
        <w:t xml:space="preserve">    ports: []</w:t>
      </w:r>
    </w:p>
    <w:p w14:paraId="121E701F" w14:textId="77777777" w:rsidR="003E3881" w:rsidRPr="007F6F71" w:rsidRDefault="003E3881" w:rsidP="00595626">
      <w:pPr>
        <w:spacing w:line="360" w:lineRule="auto"/>
        <w:jc w:val="both"/>
        <w:rPr>
          <w:lang w:val="en-US"/>
        </w:rPr>
      </w:pPr>
      <w:r w:rsidRPr="007F6F71">
        <w:rPr>
          <w:lang w:val="en-US"/>
        </w:rPr>
        <w:t xml:space="preserve">    restart: always</w:t>
      </w:r>
    </w:p>
    <w:p w14:paraId="34C0157A"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depends_on</w:t>
      </w:r>
      <w:proofErr w:type="spellEnd"/>
      <w:r w:rsidRPr="007F6F71">
        <w:rPr>
          <w:lang w:val="en-US"/>
        </w:rPr>
        <w:t>:</w:t>
      </w:r>
    </w:p>
    <w:p w14:paraId="4804B659" w14:textId="77777777" w:rsidR="003E3881" w:rsidRPr="007F6F71" w:rsidRDefault="003E3881" w:rsidP="00595626">
      <w:pPr>
        <w:spacing w:line="360" w:lineRule="auto"/>
        <w:jc w:val="both"/>
        <w:rPr>
          <w:lang w:val="en-US"/>
        </w:rPr>
      </w:pPr>
      <w:r w:rsidRPr="007F6F71">
        <w:rPr>
          <w:lang w:val="en-US"/>
        </w:rPr>
        <w:t xml:space="preserve">      - app</w:t>
      </w:r>
    </w:p>
    <w:p w14:paraId="77D443AE" w14:textId="77777777" w:rsidR="003E3881" w:rsidRPr="007F6F71" w:rsidRDefault="003E3881" w:rsidP="00595626">
      <w:pPr>
        <w:spacing w:line="360" w:lineRule="auto"/>
        <w:jc w:val="both"/>
        <w:rPr>
          <w:lang w:val="en-US"/>
        </w:rPr>
      </w:pPr>
    </w:p>
    <w:p w14:paraId="253551C4"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ui</w:t>
      </w:r>
      <w:proofErr w:type="spellEnd"/>
      <w:r w:rsidRPr="007F6F71">
        <w:rPr>
          <w:lang w:val="en-US"/>
        </w:rPr>
        <w:t>:</w:t>
      </w:r>
    </w:p>
    <w:p w14:paraId="098E80E2" w14:textId="77777777" w:rsidR="003E3881" w:rsidRPr="007F6F71" w:rsidRDefault="003E3881" w:rsidP="00595626">
      <w:pPr>
        <w:spacing w:line="360" w:lineRule="auto"/>
        <w:jc w:val="both"/>
        <w:rPr>
          <w:lang w:val="en-US"/>
        </w:rPr>
      </w:pPr>
      <w:r w:rsidRPr="007F6F71">
        <w:rPr>
          <w:lang w:val="en-US"/>
        </w:rPr>
        <w:t xml:space="preserve">      image: </w:t>
      </w:r>
      <w:proofErr w:type="spellStart"/>
      <w:r w:rsidRPr="007F6F71">
        <w:rPr>
          <w:lang w:val="en-US"/>
        </w:rPr>
        <w:t>portainer</w:t>
      </w:r>
      <w:proofErr w:type="spellEnd"/>
      <w:r w:rsidRPr="007F6F71">
        <w:rPr>
          <w:lang w:val="en-US"/>
        </w:rPr>
        <w:t>/</w:t>
      </w:r>
      <w:proofErr w:type="spellStart"/>
      <w:r w:rsidRPr="007F6F71">
        <w:rPr>
          <w:lang w:val="en-US"/>
        </w:rPr>
        <w:t>portainer</w:t>
      </w:r>
      <w:proofErr w:type="spellEnd"/>
    </w:p>
    <w:p w14:paraId="3AF305D0" w14:textId="77777777" w:rsidR="003E3881" w:rsidRPr="007F6F71" w:rsidRDefault="003E3881" w:rsidP="00595626">
      <w:pPr>
        <w:spacing w:line="360" w:lineRule="auto"/>
        <w:jc w:val="both"/>
        <w:rPr>
          <w:lang w:val="en-US"/>
        </w:rPr>
      </w:pPr>
      <w:r w:rsidRPr="007F6F71">
        <w:rPr>
          <w:lang w:val="en-US"/>
        </w:rPr>
        <w:t xml:space="preserve">      restart: always</w:t>
      </w:r>
    </w:p>
    <w:p w14:paraId="1832E0BF" w14:textId="77777777" w:rsidR="003E3881" w:rsidRPr="007F6F71" w:rsidRDefault="003E3881" w:rsidP="00595626">
      <w:pPr>
        <w:spacing w:line="360" w:lineRule="auto"/>
        <w:jc w:val="both"/>
        <w:rPr>
          <w:lang w:val="en-US"/>
        </w:rPr>
      </w:pPr>
      <w:r w:rsidRPr="007F6F71">
        <w:rPr>
          <w:lang w:val="en-US"/>
        </w:rPr>
        <w:t xml:space="preserve">      volumes:</w:t>
      </w:r>
    </w:p>
    <w:p w14:paraId="72E4AD3D" w14:textId="77777777" w:rsidR="003E3881" w:rsidRPr="007F6F71" w:rsidRDefault="003E3881" w:rsidP="00595626">
      <w:pPr>
        <w:spacing w:line="360" w:lineRule="auto"/>
        <w:jc w:val="both"/>
        <w:rPr>
          <w:lang w:val="en-US"/>
        </w:rPr>
      </w:pPr>
      <w:r w:rsidRPr="007F6F71">
        <w:rPr>
          <w:lang w:val="en-US"/>
        </w:rPr>
        <w:t xml:space="preserve">        - '/</w:t>
      </w:r>
      <w:proofErr w:type="spellStart"/>
      <w:r w:rsidRPr="007F6F71">
        <w:rPr>
          <w:lang w:val="en-US"/>
        </w:rPr>
        <w:t>var</w:t>
      </w:r>
      <w:proofErr w:type="spellEnd"/>
      <w:r w:rsidRPr="007F6F71">
        <w:rPr>
          <w:lang w:val="en-US"/>
        </w:rPr>
        <w:t>/run/</w:t>
      </w:r>
      <w:proofErr w:type="spellStart"/>
      <w:r w:rsidRPr="007F6F71">
        <w:rPr>
          <w:lang w:val="en-US"/>
        </w:rPr>
        <w:t>docker.sock</w:t>
      </w:r>
      <w:proofErr w:type="spellEnd"/>
      <w:r w:rsidRPr="007F6F71">
        <w:rPr>
          <w:lang w:val="en-US"/>
        </w:rPr>
        <w:t>:/</w:t>
      </w:r>
      <w:proofErr w:type="spellStart"/>
      <w:r w:rsidRPr="007F6F71">
        <w:rPr>
          <w:lang w:val="en-US"/>
        </w:rPr>
        <w:t>var</w:t>
      </w:r>
      <w:proofErr w:type="spellEnd"/>
      <w:r w:rsidRPr="007F6F71">
        <w:rPr>
          <w:lang w:val="en-US"/>
        </w:rPr>
        <w:t>/run/</w:t>
      </w:r>
      <w:proofErr w:type="spellStart"/>
      <w:r w:rsidRPr="007F6F71">
        <w:rPr>
          <w:lang w:val="en-US"/>
        </w:rPr>
        <w:t>docker.sock</w:t>
      </w:r>
      <w:proofErr w:type="spellEnd"/>
      <w:r w:rsidRPr="007F6F71">
        <w:rPr>
          <w:lang w:val="en-US"/>
        </w:rPr>
        <w:t>'</w:t>
      </w:r>
    </w:p>
    <w:p w14:paraId="49D703A8" w14:textId="77777777" w:rsidR="003E3881" w:rsidRPr="007F6F71" w:rsidRDefault="003E3881" w:rsidP="00595626">
      <w:pPr>
        <w:spacing w:line="360" w:lineRule="auto"/>
        <w:jc w:val="both"/>
        <w:rPr>
          <w:lang w:val="en-US"/>
        </w:rPr>
      </w:pPr>
      <w:r w:rsidRPr="007F6F71">
        <w:rPr>
          <w:lang w:val="en-US"/>
        </w:rPr>
        <w:t xml:space="preserve">      expose:</w:t>
      </w:r>
    </w:p>
    <w:p w14:paraId="58B41FAB" w14:textId="77777777" w:rsidR="003E3881" w:rsidRPr="007F6F71" w:rsidRDefault="003E3881" w:rsidP="00595626">
      <w:pPr>
        <w:spacing w:line="360" w:lineRule="auto"/>
        <w:jc w:val="both"/>
        <w:rPr>
          <w:lang w:val="en-US"/>
        </w:rPr>
      </w:pPr>
      <w:r w:rsidRPr="007F6F71">
        <w:rPr>
          <w:lang w:val="en-US"/>
        </w:rPr>
        <w:t xml:space="preserve">        - 9000</w:t>
      </w:r>
    </w:p>
    <w:p w14:paraId="112FC295" w14:textId="77777777" w:rsidR="003E3881" w:rsidRPr="007F6F71" w:rsidRDefault="003E3881" w:rsidP="00595626">
      <w:pPr>
        <w:spacing w:line="360" w:lineRule="auto"/>
        <w:jc w:val="both"/>
        <w:rPr>
          <w:lang w:val="en-US"/>
        </w:rPr>
      </w:pPr>
      <w:r w:rsidRPr="007F6F71">
        <w:rPr>
          <w:lang w:val="en-US"/>
        </w:rPr>
        <w:t xml:space="preserve">      ports:</w:t>
      </w:r>
    </w:p>
    <w:p w14:paraId="70489156" w14:textId="77777777" w:rsidR="003E3881" w:rsidRPr="007F6F71" w:rsidRDefault="003E3881" w:rsidP="00595626">
      <w:pPr>
        <w:spacing w:line="360" w:lineRule="auto"/>
        <w:jc w:val="both"/>
        <w:rPr>
          <w:lang w:val="en-US"/>
        </w:rPr>
      </w:pPr>
      <w:r w:rsidRPr="007F6F71">
        <w:rPr>
          <w:lang w:val="en-US"/>
        </w:rPr>
        <w:t xml:space="preserve">        - 3002:9000</w:t>
      </w:r>
    </w:p>
    <w:p w14:paraId="2AFC8DD3" w14:textId="77777777" w:rsidR="003E3881" w:rsidRPr="007F6F71" w:rsidRDefault="003E3881" w:rsidP="00595626">
      <w:pPr>
        <w:spacing w:line="360" w:lineRule="auto"/>
        <w:jc w:val="both"/>
        <w:rPr>
          <w:lang w:val="en-US"/>
        </w:rPr>
      </w:pPr>
    </w:p>
    <w:p w14:paraId="35D99B9D" w14:textId="77777777" w:rsidR="003E3881" w:rsidRPr="007F6F71" w:rsidRDefault="003E3881" w:rsidP="00595626">
      <w:pPr>
        <w:spacing w:line="360" w:lineRule="auto"/>
        <w:jc w:val="both"/>
        <w:rPr>
          <w:lang w:val="en-US"/>
        </w:rPr>
      </w:pPr>
      <w:r w:rsidRPr="007F6F71">
        <w:rPr>
          <w:lang w:val="en-US"/>
        </w:rPr>
        <w:t>volumes:</w:t>
      </w:r>
    </w:p>
    <w:p w14:paraId="7833A635"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db</w:t>
      </w:r>
      <w:proofErr w:type="spellEnd"/>
      <w:r w:rsidRPr="007F6F71">
        <w:rPr>
          <w:lang w:val="en-US"/>
        </w:rPr>
        <w:t>-data:</w:t>
      </w:r>
    </w:p>
    <w:p w14:paraId="707C26BA" w14:textId="77777777" w:rsidR="003E3881" w:rsidRPr="007F6F71" w:rsidRDefault="003E3881" w:rsidP="00595626">
      <w:pPr>
        <w:spacing w:line="360" w:lineRule="auto"/>
        <w:jc w:val="both"/>
        <w:rPr>
          <w:lang w:val="en-US"/>
        </w:rPr>
      </w:pPr>
      <w:r w:rsidRPr="007F6F71">
        <w:rPr>
          <w:lang w:val="en-US"/>
        </w:rPr>
        <w:br w:type="page"/>
      </w:r>
    </w:p>
    <w:p w14:paraId="65E6A7ED" w14:textId="35FD7B72" w:rsidR="003E3881" w:rsidRPr="007F6F71" w:rsidRDefault="005E6882" w:rsidP="00595626">
      <w:pPr>
        <w:pStyle w:val="Ttulo21"/>
        <w:jc w:val="both"/>
      </w:pPr>
      <w:bookmarkStart w:id="244" w:name="_Toc499555721"/>
      <w:r>
        <w:lastRenderedPageBreak/>
        <w:t>Apêndice</w:t>
      </w:r>
      <w:r w:rsidR="003E3881" w:rsidRPr="007F6F71">
        <w:t xml:space="preserve"> 1</w:t>
      </w:r>
      <w:r w:rsidR="005231C6">
        <w:t>3</w:t>
      </w:r>
      <w:r w:rsidR="003E3881" w:rsidRPr="007F6F71">
        <w:t>.3 – Dockerfile – ARM</w:t>
      </w:r>
      <w:bookmarkEnd w:id="244"/>
    </w:p>
    <w:p w14:paraId="5CC520C3" w14:textId="77777777" w:rsidR="003E3881" w:rsidRPr="007F6F71" w:rsidRDefault="003E3881" w:rsidP="00595626">
      <w:pPr>
        <w:spacing w:line="360" w:lineRule="auto"/>
        <w:jc w:val="both"/>
        <w:rPr>
          <w:lang w:val="en-US"/>
        </w:rPr>
      </w:pPr>
    </w:p>
    <w:p w14:paraId="1186C7BD" w14:textId="77777777" w:rsidR="003E3881" w:rsidRPr="007F6F71" w:rsidRDefault="003E3881" w:rsidP="00595626">
      <w:pPr>
        <w:spacing w:line="360" w:lineRule="auto"/>
        <w:jc w:val="both"/>
        <w:rPr>
          <w:lang w:val="en-US"/>
        </w:rPr>
      </w:pPr>
      <w:r w:rsidRPr="007F6F71">
        <w:rPr>
          <w:lang w:val="en-US"/>
        </w:rPr>
        <w:t>FROM resin/</w:t>
      </w:r>
      <w:proofErr w:type="spellStart"/>
      <w:r w:rsidRPr="007F6F71">
        <w:rPr>
          <w:lang w:val="en-US"/>
        </w:rPr>
        <w:t>rpi-</w:t>
      </w:r>
      <w:proofErr w:type="gramStart"/>
      <w:r w:rsidRPr="007F6F71">
        <w:rPr>
          <w:lang w:val="en-US"/>
        </w:rPr>
        <w:t>raspbian:jessie</w:t>
      </w:r>
      <w:proofErr w:type="spellEnd"/>
      <w:proofErr w:type="gramEnd"/>
    </w:p>
    <w:p w14:paraId="7AA94A8A" w14:textId="77777777" w:rsidR="003E3881" w:rsidRPr="007F6F71" w:rsidRDefault="003E3881" w:rsidP="00595626">
      <w:pPr>
        <w:spacing w:line="360" w:lineRule="auto"/>
        <w:jc w:val="both"/>
        <w:rPr>
          <w:lang w:val="en-US"/>
        </w:rPr>
      </w:pPr>
    </w:p>
    <w:p w14:paraId="4B9D88C4" w14:textId="77777777" w:rsidR="003E3881" w:rsidRPr="007F6F71" w:rsidRDefault="003E3881" w:rsidP="00595626">
      <w:pPr>
        <w:spacing w:line="360" w:lineRule="auto"/>
        <w:jc w:val="both"/>
        <w:rPr>
          <w:lang w:val="en-US"/>
        </w:rPr>
      </w:pPr>
      <w:r w:rsidRPr="007F6F71">
        <w:rPr>
          <w:lang w:val="en-US"/>
        </w:rPr>
        <w:t xml:space="preserve">MAINTAINER Thiago </w:t>
      </w:r>
      <w:proofErr w:type="spellStart"/>
      <w:r w:rsidRPr="007F6F71">
        <w:rPr>
          <w:lang w:val="en-US"/>
        </w:rPr>
        <w:t>Soares</w:t>
      </w:r>
      <w:proofErr w:type="spellEnd"/>
      <w:r w:rsidRPr="007F6F71">
        <w:rPr>
          <w:lang w:val="en-US"/>
        </w:rPr>
        <w:t xml:space="preserve"> &lt;thiagosoarescruz0@gmail.com&gt;</w:t>
      </w:r>
    </w:p>
    <w:p w14:paraId="7594B21F" w14:textId="77777777" w:rsidR="003E3881" w:rsidRPr="007F6F71" w:rsidRDefault="003E3881" w:rsidP="00595626">
      <w:pPr>
        <w:spacing w:line="360" w:lineRule="auto"/>
        <w:jc w:val="both"/>
        <w:rPr>
          <w:lang w:val="en-US"/>
        </w:rPr>
      </w:pPr>
    </w:p>
    <w:p w14:paraId="6482572E" w14:textId="77777777" w:rsidR="003E3881" w:rsidRPr="007F6F71" w:rsidRDefault="003E3881" w:rsidP="00595626">
      <w:pPr>
        <w:spacing w:line="360" w:lineRule="auto"/>
        <w:jc w:val="both"/>
        <w:rPr>
          <w:lang w:val="en-US"/>
        </w:rPr>
      </w:pPr>
      <w:r w:rsidRPr="007F6F71">
        <w:rPr>
          <w:lang w:val="en-US"/>
        </w:rPr>
        <w:t>#Install Build essentials e MySQL client</w:t>
      </w:r>
    </w:p>
    <w:p w14:paraId="77576CBB" w14:textId="77777777" w:rsidR="003E3881" w:rsidRPr="007F6F71" w:rsidRDefault="003E3881" w:rsidP="00595626">
      <w:pPr>
        <w:spacing w:line="360" w:lineRule="auto"/>
        <w:jc w:val="both"/>
        <w:rPr>
          <w:lang w:val="en-US"/>
        </w:rPr>
      </w:pPr>
      <w:r w:rsidRPr="007F6F71">
        <w:rPr>
          <w:lang w:val="en-US"/>
        </w:rPr>
        <w:t>RUN apt-get update –</w:t>
      </w:r>
      <w:proofErr w:type="spellStart"/>
      <w:r w:rsidRPr="007F6F71">
        <w:rPr>
          <w:lang w:val="en-US"/>
        </w:rPr>
        <w:t>qq</w:t>
      </w:r>
      <w:proofErr w:type="spellEnd"/>
      <w:r w:rsidRPr="007F6F71">
        <w:rPr>
          <w:lang w:val="en-US"/>
        </w:rPr>
        <w:t xml:space="preserve"> &amp;&amp; apt-get install -y </w:t>
      </w:r>
      <w:proofErr w:type="spellStart"/>
      <w:r w:rsidRPr="007F6F71">
        <w:rPr>
          <w:lang w:val="en-US"/>
        </w:rPr>
        <w:t>mysql</w:t>
      </w:r>
      <w:proofErr w:type="spellEnd"/>
      <w:r w:rsidRPr="007F6F71">
        <w:rPr>
          <w:lang w:val="en-US"/>
        </w:rPr>
        <w:t>-client \</w:t>
      </w:r>
    </w:p>
    <w:p w14:paraId="6FF326C9" w14:textId="77777777" w:rsidR="003E3881" w:rsidRPr="007F6F71" w:rsidRDefault="003E3881" w:rsidP="00595626">
      <w:pPr>
        <w:spacing w:line="360" w:lineRule="auto"/>
        <w:jc w:val="both"/>
        <w:rPr>
          <w:lang w:val="en-US"/>
        </w:rPr>
      </w:pPr>
      <w:r w:rsidRPr="007F6F71">
        <w:rPr>
          <w:lang w:val="en-US"/>
        </w:rPr>
        <w:t xml:space="preserve">    build-essential ca-certificates curl build-essential \</w:t>
      </w:r>
    </w:p>
    <w:p w14:paraId="5E23D9BD"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libpq</w:t>
      </w:r>
      <w:proofErr w:type="spellEnd"/>
      <w:r w:rsidRPr="007F6F71">
        <w:rPr>
          <w:lang w:val="en-US"/>
        </w:rPr>
        <w:t xml:space="preserve">-dev </w:t>
      </w:r>
      <w:proofErr w:type="spellStart"/>
      <w:r w:rsidRPr="007F6F71">
        <w:rPr>
          <w:lang w:val="en-US"/>
        </w:rPr>
        <w:t>nodejs</w:t>
      </w:r>
      <w:proofErr w:type="spellEnd"/>
      <w:r w:rsidRPr="007F6F71">
        <w:rPr>
          <w:lang w:val="en-US"/>
        </w:rPr>
        <w:t xml:space="preserve"> </w:t>
      </w:r>
      <w:proofErr w:type="spellStart"/>
      <w:r w:rsidRPr="007F6F71">
        <w:rPr>
          <w:lang w:val="en-US"/>
        </w:rPr>
        <w:t>nodejs</w:t>
      </w:r>
      <w:proofErr w:type="spellEnd"/>
      <w:r w:rsidRPr="007F6F71">
        <w:rPr>
          <w:lang w:val="en-US"/>
        </w:rPr>
        <w:t xml:space="preserve">-legacy </w:t>
      </w:r>
      <w:proofErr w:type="spellStart"/>
      <w:r w:rsidRPr="007F6F71">
        <w:rPr>
          <w:lang w:val="en-US"/>
        </w:rPr>
        <w:t>mysql</w:t>
      </w:r>
      <w:proofErr w:type="spellEnd"/>
      <w:r w:rsidRPr="007F6F71">
        <w:rPr>
          <w:lang w:val="en-US"/>
        </w:rPr>
        <w:t xml:space="preserve">-server </w:t>
      </w:r>
      <w:proofErr w:type="spellStart"/>
      <w:r w:rsidRPr="007F6F71">
        <w:rPr>
          <w:lang w:val="en-US"/>
        </w:rPr>
        <w:t>libmysqlclient</w:t>
      </w:r>
      <w:proofErr w:type="spellEnd"/>
      <w:r w:rsidRPr="007F6F71">
        <w:rPr>
          <w:lang w:val="en-US"/>
        </w:rPr>
        <w:t>-dev &amp;&amp; \</w:t>
      </w:r>
    </w:p>
    <w:p w14:paraId="20651715"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sudo</w:t>
      </w:r>
      <w:proofErr w:type="spellEnd"/>
      <w:r w:rsidRPr="007F6F71">
        <w:rPr>
          <w:lang w:val="en-US"/>
        </w:rPr>
        <w:t xml:space="preserve"> apt-get </w:t>
      </w:r>
      <w:proofErr w:type="spellStart"/>
      <w:r w:rsidRPr="007F6F71">
        <w:rPr>
          <w:lang w:val="en-US"/>
        </w:rPr>
        <w:t>autoremove</w:t>
      </w:r>
      <w:proofErr w:type="spellEnd"/>
      <w:r w:rsidRPr="007F6F71">
        <w:rPr>
          <w:lang w:val="en-US"/>
        </w:rPr>
        <w:t xml:space="preserve"> -y &amp;&amp; \</w:t>
      </w:r>
    </w:p>
    <w:p w14:paraId="613337ED"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sudo</w:t>
      </w:r>
      <w:proofErr w:type="spellEnd"/>
      <w:r w:rsidRPr="007F6F71">
        <w:rPr>
          <w:lang w:val="en-US"/>
        </w:rPr>
        <w:t xml:space="preserve"> </w:t>
      </w:r>
      <w:proofErr w:type="spellStart"/>
      <w:r w:rsidRPr="007F6F71">
        <w:rPr>
          <w:lang w:val="en-US"/>
        </w:rPr>
        <w:t>rm</w:t>
      </w:r>
      <w:proofErr w:type="spellEnd"/>
      <w:r w:rsidRPr="007F6F71">
        <w:rPr>
          <w:lang w:val="en-US"/>
        </w:rPr>
        <w:t xml:space="preserve"> -</w:t>
      </w:r>
      <w:proofErr w:type="spellStart"/>
      <w:r w:rsidRPr="007F6F71">
        <w:rPr>
          <w:lang w:val="en-US"/>
        </w:rPr>
        <w:t>rf</w:t>
      </w:r>
      <w:proofErr w:type="spellEnd"/>
      <w:r w:rsidRPr="007F6F71">
        <w:rPr>
          <w:lang w:val="en-US"/>
        </w:rPr>
        <w:t xml:space="preserve"> /</w:t>
      </w:r>
      <w:proofErr w:type="spellStart"/>
      <w:r w:rsidRPr="007F6F71">
        <w:rPr>
          <w:lang w:val="en-US"/>
        </w:rPr>
        <w:t>var</w:t>
      </w:r>
      <w:proofErr w:type="spellEnd"/>
      <w:r w:rsidRPr="007F6F71">
        <w:rPr>
          <w:lang w:val="en-US"/>
        </w:rPr>
        <w:t>/lib/apt/lists/*</w:t>
      </w:r>
    </w:p>
    <w:p w14:paraId="04F55AE4" w14:textId="77777777" w:rsidR="003E3881" w:rsidRPr="007F6F71" w:rsidRDefault="003E3881" w:rsidP="00595626">
      <w:pPr>
        <w:spacing w:line="360" w:lineRule="auto"/>
        <w:jc w:val="both"/>
        <w:rPr>
          <w:lang w:val="en-US"/>
        </w:rPr>
      </w:pPr>
    </w:p>
    <w:p w14:paraId="53AC7D7F" w14:textId="77777777" w:rsidR="003E3881" w:rsidRPr="007F6F71" w:rsidRDefault="003E3881" w:rsidP="00595626">
      <w:pPr>
        <w:spacing w:line="360" w:lineRule="auto"/>
        <w:jc w:val="both"/>
        <w:rPr>
          <w:lang w:val="en-US"/>
        </w:rPr>
      </w:pPr>
      <w:r w:rsidRPr="007F6F71">
        <w:rPr>
          <w:lang w:val="en-US"/>
        </w:rPr>
        <w:t>#</w:t>
      </w:r>
      <w:proofErr w:type="spellStart"/>
      <w:r w:rsidRPr="007F6F71">
        <w:rPr>
          <w:lang w:val="en-US"/>
        </w:rPr>
        <w:t>Mkdir</w:t>
      </w:r>
      <w:proofErr w:type="spellEnd"/>
    </w:p>
    <w:p w14:paraId="1B575279" w14:textId="77777777" w:rsidR="003E3881" w:rsidRPr="007F6F71" w:rsidRDefault="003E3881" w:rsidP="00595626">
      <w:pPr>
        <w:spacing w:line="360" w:lineRule="auto"/>
        <w:jc w:val="both"/>
        <w:rPr>
          <w:lang w:val="en-US"/>
        </w:rPr>
      </w:pPr>
      <w:r w:rsidRPr="007F6F71">
        <w:rPr>
          <w:lang w:val="en-US"/>
        </w:rPr>
        <w:t xml:space="preserve">RUN </w:t>
      </w:r>
      <w:proofErr w:type="spellStart"/>
      <w:r w:rsidRPr="007F6F71">
        <w:rPr>
          <w:lang w:val="en-US"/>
        </w:rPr>
        <w:t>mkdir</w:t>
      </w:r>
      <w:proofErr w:type="spellEnd"/>
      <w:r w:rsidRPr="007F6F71">
        <w:rPr>
          <w:lang w:val="en-US"/>
        </w:rPr>
        <w:t xml:space="preserve"> -p /home/app</w:t>
      </w:r>
    </w:p>
    <w:p w14:paraId="00039D90" w14:textId="77777777" w:rsidR="003E3881" w:rsidRPr="007F6F71" w:rsidRDefault="003E3881" w:rsidP="00595626">
      <w:pPr>
        <w:spacing w:line="360" w:lineRule="auto"/>
        <w:jc w:val="both"/>
        <w:rPr>
          <w:lang w:val="en-US"/>
        </w:rPr>
      </w:pPr>
    </w:p>
    <w:p w14:paraId="25C05A3B" w14:textId="77777777" w:rsidR="003E3881" w:rsidRPr="007F6F71" w:rsidRDefault="003E3881" w:rsidP="00595626">
      <w:pPr>
        <w:spacing w:line="360" w:lineRule="auto"/>
        <w:jc w:val="both"/>
        <w:rPr>
          <w:lang w:val="en-US"/>
        </w:rPr>
      </w:pPr>
      <w:r w:rsidRPr="007F6F71">
        <w:rPr>
          <w:lang w:val="en-US"/>
        </w:rPr>
        <w:t>#</w:t>
      </w:r>
      <w:proofErr w:type="spellStart"/>
      <w:r w:rsidRPr="007F6F71">
        <w:rPr>
          <w:lang w:val="en-US"/>
        </w:rPr>
        <w:t>Workdir</w:t>
      </w:r>
      <w:proofErr w:type="spellEnd"/>
    </w:p>
    <w:p w14:paraId="5F5256C2" w14:textId="77777777" w:rsidR="003E3881" w:rsidRPr="007F6F71" w:rsidRDefault="003E3881" w:rsidP="00595626">
      <w:pPr>
        <w:spacing w:line="360" w:lineRule="auto"/>
        <w:jc w:val="both"/>
        <w:rPr>
          <w:lang w:val="en-US"/>
        </w:rPr>
      </w:pPr>
      <w:r w:rsidRPr="007F6F71">
        <w:rPr>
          <w:lang w:val="en-US"/>
        </w:rPr>
        <w:t>WORKDIR /home/app/</w:t>
      </w:r>
    </w:p>
    <w:p w14:paraId="74D74985" w14:textId="77777777" w:rsidR="003E3881" w:rsidRPr="007F6F71" w:rsidRDefault="003E3881" w:rsidP="00595626">
      <w:pPr>
        <w:spacing w:line="360" w:lineRule="auto"/>
        <w:jc w:val="both"/>
        <w:rPr>
          <w:lang w:val="en-US"/>
        </w:rPr>
      </w:pPr>
    </w:p>
    <w:p w14:paraId="022C7133" w14:textId="77777777" w:rsidR="003E3881" w:rsidRPr="007F6F71" w:rsidRDefault="003E3881" w:rsidP="00595626">
      <w:pPr>
        <w:spacing w:line="360" w:lineRule="auto"/>
        <w:jc w:val="both"/>
        <w:rPr>
          <w:lang w:val="en-US"/>
        </w:rPr>
      </w:pPr>
      <w:r w:rsidRPr="007F6F71">
        <w:rPr>
          <w:lang w:val="en-US"/>
        </w:rPr>
        <w:t>#Add Docker path</w:t>
      </w:r>
    </w:p>
    <w:p w14:paraId="7DFF6AFE" w14:textId="77777777" w:rsidR="003E3881" w:rsidRPr="007F6F71" w:rsidRDefault="003E3881" w:rsidP="00595626">
      <w:pPr>
        <w:spacing w:line="360" w:lineRule="auto"/>
        <w:jc w:val="both"/>
        <w:rPr>
          <w:lang w:val="en-US"/>
        </w:rPr>
      </w:pPr>
      <w:r w:rsidRPr="007F6F71">
        <w:rPr>
          <w:lang w:val="en-US"/>
        </w:rPr>
        <w:t>ADD docker /home/app/</w:t>
      </w:r>
    </w:p>
    <w:p w14:paraId="4AB89EB1" w14:textId="77777777" w:rsidR="003E3881" w:rsidRPr="007F6F71" w:rsidRDefault="003E3881" w:rsidP="00595626">
      <w:pPr>
        <w:spacing w:line="360" w:lineRule="auto"/>
        <w:jc w:val="both"/>
        <w:rPr>
          <w:lang w:val="en-US"/>
        </w:rPr>
      </w:pPr>
    </w:p>
    <w:p w14:paraId="27ACC5FE" w14:textId="77777777" w:rsidR="003E3881" w:rsidRPr="007F6F71" w:rsidRDefault="003E3881" w:rsidP="00595626">
      <w:pPr>
        <w:spacing w:line="360" w:lineRule="auto"/>
        <w:jc w:val="both"/>
        <w:rPr>
          <w:lang w:val="en-US"/>
        </w:rPr>
      </w:pPr>
      <w:r w:rsidRPr="007F6F71">
        <w:rPr>
          <w:lang w:val="en-US"/>
        </w:rPr>
        <w:t xml:space="preserve">#Add </w:t>
      </w:r>
      <w:proofErr w:type="spellStart"/>
      <w:r w:rsidRPr="007F6F71">
        <w:rPr>
          <w:lang w:val="en-US"/>
        </w:rPr>
        <w:t>sidekiq</w:t>
      </w:r>
      <w:proofErr w:type="spellEnd"/>
      <w:r w:rsidRPr="007F6F71">
        <w:rPr>
          <w:lang w:val="en-US"/>
        </w:rPr>
        <w:t xml:space="preserve"> </w:t>
      </w:r>
      <w:proofErr w:type="spellStart"/>
      <w:r w:rsidRPr="007F6F71">
        <w:rPr>
          <w:lang w:val="en-US"/>
        </w:rPr>
        <w:t>pid</w:t>
      </w:r>
      <w:proofErr w:type="spellEnd"/>
    </w:p>
    <w:p w14:paraId="2A346503" w14:textId="77777777" w:rsidR="003E3881" w:rsidRPr="007F6F71" w:rsidRDefault="003E3881" w:rsidP="00595626">
      <w:pPr>
        <w:spacing w:line="360" w:lineRule="auto"/>
        <w:jc w:val="both"/>
        <w:rPr>
          <w:lang w:val="en-US"/>
        </w:rPr>
      </w:pPr>
      <w:r w:rsidRPr="007F6F71">
        <w:rPr>
          <w:lang w:val="en-US"/>
        </w:rPr>
        <w:t xml:space="preserve">ADD </w:t>
      </w:r>
      <w:proofErr w:type="spellStart"/>
      <w:r w:rsidRPr="007F6F71">
        <w:rPr>
          <w:lang w:val="en-US"/>
        </w:rPr>
        <w:t>sidekiq.pid</w:t>
      </w:r>
      <w:proofErr w:type="spellEnd"/>
      <w:r w:rsidRPr="007F6F71">
        <w:rPr>
          <w:lang w:val="en-US"/>
        </w:rPr>
        <w:t xml:space="preserve"> /home/app/</w:t>
      </w:r>
      <w:proofErr w:type="spellStart"/>
      <w:r w:rsidRPr="007F6F71">
        <w:rPr>
          <w:lang w:val="en-US"/>
        </w:rPr>
        <w:t>tmp</w:t>
      </w:r>
      <w:proofErr w:type="spellEnd"/>
      <w:r w:rsidRPr="007F6F71">
        <w:rPr>
          <w:lang w:val="en-US"/>
        </w:rPr>
        <w:t>/</w:t>
      </w:r>
      <w:proofErr w:type="spellStart"/>
      <w:r w:rsidRPr="007F6F71">
        <w:rPr>
          <w:lang w:val="en-US"/>
        </w:rPr>
        <w:t>pids</w:t>
      </w:r>
      <w:proofErr w:type="spellEnd"/>
      <w:r w:rsidRPr="007F6F71">
        <w:rPr>
          <w:lang w:val="en-US"/>
        </w:rPr>
        <w:t>/</w:t>
      </w:r>
    </w:p>
    <w:p w14:paraId="3713DF5C" w14:textId="77777777" w:rsidR="003E3881" w:rsidRPr="007F6F71" w:rsidRDefault="003E3881" w:rsidP="00595626">
      <w:pPr>
        <w:spacing w:line="360" w:lineRule="auto"/>
        <w:jc w:val="both"/>
        <w:rPr>
          <w:lang w:val="en-US"/>
        </w:rPr>
      </w:pPr>
    </w:p>
    <w:p w14:paraId="106C99E7" w14:textId="77777777" w:rsidR="003E3881" w:rsidRPr="007F6F71" w:rsidRDefault="003E3881" w:rsidP="00595626">
      <w:pPr>
        <w:spacing w:line="360" w:lineRule="auto"/>
        <w:jc w:val="both"/>
        <w:rPr>
          <w:lang w:val="en-US"/>
        </w:rPr>
      </w:pPr>
      <w:r w:rsidRPr="007F6F71">
        <w:rPr>
          <w:lang w:val="en-US"/>
        </w:rPr>
        <w:t>#ADD gems</w:t>
      </w:r>
    </w:p>
    <w:p w14:paraId="3158DF5A" w14:textId="77777777" w:rsidR="003E3881" w:rsidRPr="007F6F71" w:rsidRDefault="003E3881" w:rsidP="00595626">
      <w:pPr>
        <w:spacing w:line="360" w:lineRule="auto"/>
        <w:jc w:val="both"/>
        <w:rPr>
          <w:lang w:val="en-US"/>
        </w:rPr>
      </w:pPr>
      <w:r w:rsidRPr="007F6F71">
        <w:rPr>
          <w:lang w:val="en-US"/>
        </w:rPr>
        <w:t xml:space="preserve">ADD </w:t>
      </w:r>
      <w:proofErr w:type="spellStart"/>
      <w:r w:rsidRPr="007F6F71">
        <w:rPr>
          <w:lang w:val="en-US"/>
        </w:rPr>
        <w:t>Gemfile</w:t>
      </w:r>
      <w:proofErr w:type="spellEnd"/>
      <w:r w:rsidRPr="007F6F71">
        <w:rPr>
          <w:lang w:val="en-US"/>
        </w:rPr>
        <w:t xml:space="preserve"> /home/app/</w:t>
      </w:r>
      <w:proofErr w:type="spellStart"/>
      <w:r w:rsidRPr="007F6F71">
        <w:rPr>
          <w:lang w:val="en-US"/>
        </w:rPr>
        <w:t>Gemfile</w:t>
      </w:r>
      <w:proofErr w:type="spellEnd"/>
    </w:p>
    <w:p w14:paraId="397D4E85" w14:textId="77777777" w:rsidR="003E3881" w:rsidRPr="007F6F71" w:rsidRDefault="003E3881" w:rsidP="00595626">
      <w:pPr>
        <w:spacing w:line="360" w:lineRule="auto"/>
        <w:jc w:val="both"/>
        <w:rPr>
          <w:lang w:val="en-US"/>
        </w:rPr>
      </w:pPr>
      <w:r w:rsidRPr="007F6F71">
        <w:rPr>
          <w:lang w:val="en-US"/>
        </w:rPr>
        <w:t xml:space="preserve">ADD </w:t>
      </w:r>
      <w:proofErr w:type="spellStart"/>
      <w:r w:rsidRPr="007F6F71">
        <w:rPr>
          <w:lang w:val="en-US"/>
        </w:rPr>
        <w:t>Gemfile.lock</w:t>
      </w:r>
      <w:proofErr w:type="spellEnd"/>
      <w:r w:rsidRPr="007F6F71">
        <w:rPr>
          <w:lang w:val="en-US"/>
        </w:rPr>
        <w:t xml:space="preserve"> /home/app/</w:t>
      </w:r>
      <w:proofErr w:type="spellStart"/>
      <w:r w:rsidRPr="007F6F71">
        <w:rPr>
          <w:lang w:val="en-US"/>
        </w:rPr>
        <w:t>Gemfile.lock</w:t>
      </w:r>
      <w:proofErr w:type="spellEnd"/>
    </w:p>
    <w:p w14:paraId="173A2175" w14:textId="77777777" w:rsidR="003E3881" w:rsidRPr="007F6F71" w:rsidRDefault="003E3881" w:rsidP="00595626">
      <w:pPr>
        <w:spacing w:line="360" w:lineRule="auto"/>
        <w:jc w:val="both"/>
        <w:rPr>
          <w:lang w:val="en-US"/>
        </w:rPr>
      </w:pPr>
    </w:p>
    <w:p w14:paraId="2C223084" w14:textId="77777777" w:rsidR="003E3881" w:rsidRPr="007F6F71" w:rsidRDefault="003E3881" w:rsidP="00595626">
      <w:pPr>
        <w:spacing w:line="360" w:lineRule="auto"/>
        <w:jc w:val="both"/>
        <w:rPr>
          <w:lang w:val="en-US"/>
        </w:rPr>
      </w:pPr>
      <w:r w:rsidRPr="007F6F71">
        <w:rPr>
          <w:lang w:val="en-US"/>
        </w:rPr>
        <w:t>#Install RVM, Ruby, and Bundler</w:t>
      </w:r>
    </w:p>
    <w:p w14:paraId="36ABF578" w14:textId="77777777" w:rsidR="003E3881" w:rsidRPr="007F6F71" w:rsidRDefault="003E3881" w:rsidP="00595626">
      <w:pPr>
        <w:spacing w:line="360" w:lineRule="auto"/>
        <w:jc w:val="both"/>
        <w:rPr>
          <w:lang w:val="en-US"/>
        </w:rPr>
      </w:pPr>
      <w:r w:rsidRPr="007F6F71">
        <w:rPr>
          <w:lang w:val="en-US"/>
        </w:rPr>
        <w:t>RUN \curl -</w:t>
      </w:r>
      <w:proofErr w:type="spellStart"/>
      <w:r w:rsidRPr="007F6F71">
        <w:rPr>
          <w:lang w:val="en-US"/>
        </w:rPr>
        <w:t>sSL</w:t>
      </w:r>
      <w:proofErr w:type="spellEnd"/>
      <w:r w:rsidRPr="007F6F71">
        <w:rPr>
          <w:lang w:val="en-US"/>
        </w:rPr>
        <w:t xml:space="preserve"> https://rvm.io/mpapis.asc | </w:t>
      </w:r>
      <w:proofErr w:type="spellStart"/>
      <w:r w:rsidRPr="007F6F71">
        <w:rPr>
          <w:lang w:val="en-US"/>
        </w:rPr>
        <w:t>gpg</w:t>
      </w:r>
      <w:proofErr w:type="spellEnd"/>
      <w:r w:rsidRPr="007F6F71">
        <w:rPr>
          <w:lang w:val="en-US"/>
        </w:rPr>
        <w:t xml:space="preserve"> --import -</w:t>
      </w:r>
    </w:p>
    <w:p w14:paraId="7DF4DB4D" w14:textId="77777777" w:rsidR="003E3881" w:rsidRPr="007F6F71" w:rsidRDefault="003E3881" w:rsidP="00595626">
      <w:pPr>
        <w:spacing w:line="360" w:lineRule="auto"/>
        <w:jc w:val="both"/>
        <w:rPr>
          <w:lang w:val="en-US"/>
        </w:rPr>
      </w:pPr>
      <w:r w:rsidRPr="007F6F71">
        <w:rPr>
          <w:lang w:val="en-US"/>
        </w:rPr>
        <w:t>RUN \curl -L http://get.rvm.io | bash -s stable</w:t>
      </w:r>
    </w:p>
    <w:p w14:paraId="358E0997" w14:textId="77777777" w:rsidR="003E3881" w:rsidRPr="007F6F71" w:rsidRDefault="003E3881" w:rsidP="00595626">
      <w:pPr>
        <w:spacing w:line="360" w:lineRule="auto"/>
        <w:jc w:val="both"/>
        <w:rPr>
          <w:lang w:val="en-US"/>
        </w:rPr>
      </w:pPr>
      <w:r w:rsidRPr="007F6F71">
        <w:rPr>
          <w:lang w:val="en-US"/>
        </w:rPr>
        <w:t>RUN /bin/bash -l -c "source /</w:t>
      </w:r>
      <w:proofErr w:type="spellStart"/>
      <w:r w:rsidRPr="007F6F71">
        <w:rPr>
          <w:lang w:val="en-US"/>
        </w:rPr>
        <w:t>etc</w:t>
      </w:r>
      <w:proofErr w:type="spellEnd"/>
      <w:r w:rsidRPr="007F6F71">
        <w:rPr>
          <w:lang w:val="en-US"/>
        </w:rPr>
        <w:t>/</w:t>
      </w:r>
      <w:proofErr w:type="spellStart"/>
      <w:r w:rsidRPr="007F6F71">
        <w:rPr>
          <w:lang w:val="en-US"/>
        </w:rPr>
        <w:t>profile.d</w:t>
      </w:r>
      <w:proofErr w:type="spellEnd"/>
      <w:r w:rsidRPr="007F6F71">
        <w:rPr>
          <w:lang w:val="en-US"/>
        </w:rPr>
        <w:t>/rvm.sh"</w:t>
      </w:r>
    </w:p>
    <w:p w14:paraId="2512BFFF" w14:textId="77777777" w:rsidR="003E3881" w:rsidRPr="007F6F71" w:rsidRDefault="003E3881" w:rsidP="00595626">
      <w:pPr>
        <w:spacing w:line="360" w:lineRule="auto"/>
        <w:jc w:val="both"/>
        <w:rPr>
          <w:lang w:val="en-US"/>
        </w:rPr>
      </w:pPr>
      <w:r w:rsidRPr="007F6F71">
        <w:rPr>
          <w:lang w:val="en-US"/>
        </w:rPr>
        <w:t>RUN /bin/bash -l -c "</w:t>
      </w:r>
      <w:proofErr w:type="spellStart"/>
      <w:r w:rsidRPr="007F6F71">
        <w:rPr>
          <w:lang w:val="en-US"/>
        </w:rPr>
        <w:t>rvm</w:t>
      </w:r>
      <w:proofErr w:type="spellEnd"/>
      <w:r w:rsidRPr="007F6F71">
        <w:rPr>
          <w:lang w:val="en-US"/>
        </w:rPr>
        <w:t xml:space="preserve"> install 2.3.3"</w:t>
      </w:r>
    </w:p>
    <w:p w14:paraId="5B5C60D1" w14:textId="77777777" w:rsidR="003E3881" w:rsidRPr="007F6F71" w:rsidRDefault="003E3881" w:rsidP="00595626">
      <w:pPr>
        <w:spacing w:line="360" w:lineRule="auto"/>
        <w:jc w:val="both"/>
        <w:rPr>
          <w:lang w:val="en-US"/>
        </w:rPr>
      </w:pPr>
      <w:r w:rsidRPr="007F6F71">
        <w:rPr>
          <w:lang w:val="en-US"/>
        </w:rPr>
        <w:lastRenderedPageBreak/>
        <w:t>RUN /bin/bash -l -c "gem install bundle --no-</w:t>
      </w:r>
      <w:proofErr w:type="spellStart"/>
      <w:r w:rsidRPr="007F6F71">
        <w:rPr>
          <w:lang w:val="en-US"/>
        </w:rPr>
        <w:t>ri</w:t>
      </w:r>
      <w:proofErr w:type="spellEnd"/>
      <w:r w:rsidRPr="007F6F71">
        <w:rPr>
          <w:lang w:val="en-US"/>
        </w:rPr>
        <w:t xml:space="preserve"> --no-</w:t>
      </w:r>
      <w:proofErr w:type="spellStart"/>
      <w:r w:rsidRPr="007F6F71">
        <w:rPr>
          <w:lang w:val="en-US"/>
        </w:rPr>
        <w:t>rdoc</w:t>
      </w:r>
      <w:proofErr w:type="spellEnd"/>
      <w:r w:rsidRPr="007F6F71">
        <w:rPr>
          <w:lang w:val="en-US"/>
        </w:rPr>
        <w:t>"</w:t>
      </w:r>
    </w:p>
    <w:p w14:paraId="01FB2133" w14:textId="77777777" w:rsidR="003E3881" w:rsidRPr="007F6F71" w:rsidRDefault="003E3881" w:rsidP="00595626">
      <w:pPr>
        <w:spacing w:line="360" w:lineRule="auto"/>
        <w:jc w:val="both"/>
        <w:rPr>
          <w:lang w:val="en-US"/>
        </w:rPr>
      </w:pPr>
    </w:p>
    <w:p w14:paraId="1A354AE4" w14:textId="77777777" w:rsidR="003E3881" w:rsidRPr="007F6F71" w:rsidRDefault="003E3881" w:rsidP="00595626">
      <w:pPr>
        <w:spacing w:line="360" w:lineRule="auto"/>
        <w:jc w:val="both"/>
        <w:rPr>
          <w:lang w:val="en-US"/>
        </w:rPr>
      </w:pPr>
      <w:r w:rsidRPr="007F6F71">
        <w:rPr>
          <w:lang w:val="en-US"/>
        </w:rPr>
        <w:t>#</w:t>
      </w:r>
      <w:proofErr w:type="spellStart"/>
      <w:r w:rsidRPr="007F6F71">
        <w:rPr>
          <w:lang w:val="en-US"/>
        </w:rPr>
        <w:t>Workdir</w:t>
      </w:r>
      <w:proofErr w:type="spellEnd"/>
    </w:p>
    <w:p w14:paraId="0986CA80" w14:textId="77777777" w:rsidR="003E3881" w:rsidRPr="007F6F71" w:rsidRDefault="003E3881" w:rsidP="00595626">
      <w:pPr>
        <w:spacing w:line="360" w:lineRule="auto"/>
        <w:jc w:val="both"/>
        <w:rPr>
          <w:lang w:val="en-US"/>
        </w:rPr>
      </w:pPr>
      <w:r w:rsidRPr="007F6F71">
        <w:rPr>
          <w:lang w:val="en-US"/>
        </w:rPr>
        <w:t>#WORKDIR /home/app/</w:t>
      </w:r>
    </w:p>
    <w:p w14:paraId="1313476D" w14:textId="77777777" w:rsidR="003E3881" w:rsidRPr="007F6F71" w:rsidRDefault="003E3881" w:rsidP="00595626">
      <w:pPr>
        <w:spacing w:line="360" w:lineRule="auto"/>
        <w:jc w:val="both"/>
        <w:rPr>
          <w:lang w:val="en-US"/>
        </w:rPr>
      </w:pPr>
    </w:p>
    <w:p w14:paraId="65A7D98B" w14:textId="77777777" w:rsidR="003E3881" w:rsidRPr="007F6F71" w:rsidRDefault="003E3881" w:rsidP="00595626">
      <w:pPr>
        <w:spacing w:line="360" w:lineRule="auto"/>
        <w:jc w:val="both"/>
        <w:rPr>
          <w:lang w:val="en-US"/>
        </w:rPr>
      </w:pPr>
      <w:r w:rsidRPr="007F6F71">
        <w:rPr>
          <w:lang w:val="en-US"/>
        </w:rPr>
        <w:t>#Run bundle</w:t>
      </w:r>
    </w:p>
    <w:p w14:paraId="73518521" w14:textId="77777777" w:rsidR="003E3881" w:rsidRPr="007F6F71" w:rsidRDefault="003E3881" w:rsidP="00595626">
      <w:pPr>
        <w:spacing w:line="360" w:lineRule="auto"/>
        <w:jc w:val="both"/>
        <w:rPr>
          <w:lang w:val="en-US"/>
        </w:rPr>
      </w:pPr>
      <w:r w:rsidRPr="007F6F71">
        <w:rPr>
          <w:lang w:val="en-US"/>
        </w:rPr>
        <w:t>RUN /bin/bash -l -c "bundle install"</w:t>
      </w:r>
    </w:p>
    <w:p w14:paraId="196D48D0" w14:textId="77777777" w:rsidR="003E3881" w:rsidRPr="007F6F71" w:rsidRDefault="003E3881" w:rsidP="00595626">
      <w:pPr>
        <w:spacing w:line="360" w:lineRule="auto"/>
        <w:jc w:val="both"/>
        <w:rPr>
          <w:lang w:val="en-US"/>
        </w:rPr>
      </w:pPr>
    </w:p>
    <w:p w14:paraId="108F16ED" w14:textId="77777777" w:rsidR="003E3881" w:rsidRPr="007F6F71" w:rsidRDefault="003E3881" w:rsidP="00595626">
      <w:pPr>
        <w:spacing w:line="360" w:lineRule="auto"/>
        <w:jc w:val="both"/>
        <w:rPr>
          <w:lang w:val="en-US"/>
        </w:rPr>
      </w:pPr>
      <w:r w:rsidRPr="007F6F71">
        <w:rPr>
          <w:lang w:val="en-US"/>
        </w:rPr>
        <w:t># Add the Rails app</w:t>
      </w:r>
    </w:p>
    <w:p w14:paraId="5C6F40E3" w14:textId="77777777" w:rsidR="003E3881" w:rsidRPr="007F6F71" w:rsidRDefault="003E3881" w:rsidP="00595626">
      <w:pPr>
        <w:spacing w:line="360" w:lineRule="auto"/>
        <w:jc w:val="both"/>
        <w:rPr>
          <w:lang w:val="en-US"/>
        </w:rPr>
      </w:pPr>
      <w:proofErr w:type="gramStart"/>
      <w:r w:rsidRPr="007F6F71">
        <w:rPr>
          <w:lang w:val="en-US"/>
        </w:rPr>
        <w:t>ADD .</w:t>
      </w:r>
      <w:proofErr w:type="gramEnd"/>
      <w:r w:rsidRPr="007F6F71">
        <w:rPr>
          <w:lang w:val="en-US"/>
        </w:rPr>
        <w:t xml:space="preserve"> /home/app</w:t>
      </w:r>
    </w:p>
    <w:p w14:paraId="3319268C" w14:textId="77777777" w:rsidR="003E3881" w:rsidRPr="007F6F71" w:rsidRDefault="003E3881" w:rsidP="00595626">
      <w:pPr>
        <w:spacing w:line="360" w:lineRule="auto"/>
        <w:jc w:val="both"/>
        <w:rPr>
          <w:lang w:val="en-US"/>
        </w:rPr>
      </w:pPr>
    </w:p>
    <w:p w14:paraId="66E899C8" w14:textId="77777777" w:rsidR="003E3881" w:rsidRPr="007F6F71" w:rsidRDefault="003E3881" w:rsidP="00595626">
      <w:pPr>
        <w:spacing w:line="360" w:lineRule="auto"/>
        <w:jc w:val="both"/>
        <w:rPr>
          <w:lang w:val="en-US"/>
        </w:rPr>
      </w:pPr>
      <w:r w:rsidRPr="007F6F71">
        <w:rPr>
          <w:lang w:val="en-US"/>
        </w:rPr>
        <w:t>#Create user and group</w:t>
      </w:r>
    </w:p>
    <w:p w14:paraId="04606E18" w14:textId="77777777" w:rsidR="003E3881" w:rsidRPr="007F6F71" w:rsidRDefault="003E3881" w:rsidP="00595626">
      <w:pPr>
        <w:spacing w:line="360" w:lineRule="auto"/>
        <w:jc w:val="both"/>
        <w:rPr>
          <w:lang w:val="en-US"/>
        </w:rPr>
      </w:pPr>
      <w:r w:rsidRPr="007F6F71">
        <w:rPr>
          <w:lang w:val="en-US"/>
        </w:rPr>
        <w:t xml:space="preserve">RUN </w:t>
      </w:r>
      <w:proofErr w:type="spellStart"/>
      <w:r w:rsidRPr="007F6F71">
        <w:rPr>
          <w:lang w:val="en-US"/>
        </w:rPr>
        <w:t>groupadd</w:t>
      </w:r>
      <w:proofErr w:type="spellEnd"/>
      <w:r w:rsidRPr="007F6F71">
        <w:rPr>
          <w:lang w:val="en-US"/>
        </w:rPr>
        <w:t xml:space="preserve"> --</w:t>
      </w:r>
      <w:proofErr w:type="spellStart"/>
      <w:r w:rsidRPr="007F6F71">
        <w:rPr>
          <w:lang w:val="en-US"/>
        </w:rPr>
        <w:t>gid</w:t>
      </w:r>
      <w:proofErr w:type="spellEnd"/>
      <w:r w:rsidRPr="007F6F71">
        <w:rPr>
          <w:lang w:val="en-US"/>
        </w:rPr>
        <w:t xml:space="preserve"> 9999 app</w:t>
      </w:r>
    </w:p>
    <w:p w14:paraId="026C396F" w14:textId="77777777" w:rsidR="003E3881" w:rsidRPr="007F6F71" w:rsidRDefault="003E3881" w:rsidP="00595626">
      <w:pPr>
        <w:spacing w:line="360" w:lineRule="auto"/>
        <w:jc w:val="both"/>
        <w:rPr>
          <w:lang w:val="en-US"/>
        </w:rPr>
      </w:pPr>
      <w:r w:rsidRPr="007F6F71">
        <w:rPr>
          <w:lang w:val="en-US"/>
        </w:rPr>
        <w:t xml:space="preserve">RUN </w:t>
      </w:r>
      <w:proofErr w:type="spellStart"/>
      <w:r w:rsidRPr="007F6F71">
        <w:rPr>
          <w:lang w:val="en-US"/>
        </w:rPr>
        <w:t>useradd</w:t>
      </w:r>
      <w:proofErr w:type="spellEnd"/>
      <w:r w:rsidRPr="007F6F71">
        <w:rPr>
          <w:lang w:val="en-US"/>
        </w:rPr>
        <w:t xml:space="preserve"> --</w:t>
      </w:r>
      <w:proofErr w:type="spellStart"/>
      <w:r w:rsidRPr="007F6F71">
        <w:rPr>
          <w:lang w:val="en-US"/>
        </w:rPr>
        <w:t>uid</w:t>
      </w:r>
      <w:proofErr w:type="spellEnd"/>
      <w:r w:rsidRPr="007F6F71">
        <w:rPr>
          <w:lang w:val="en-US"/>
        </w:rPr>
        <w:t xml:space="preserve"> 9999 --</w:t>
      </w:r>
      <w:proofErr w:type="spellStart"/>
      <w:r w:rsidRPr="007F6F71">
        <w:rPr>
          <w:lang w:val="en-US"/>
        </w:rPr>
        <w:t>gid</w:t>
      </w:r>
      <w:proofErr w:type="spellEnd"/>
      <w:r w:rsidRPr="007F6F71">
        <w:rPr>
          <w:lang w:val="en-US"/>
        </w:rPr>
        <w:t xml:space="preserve"> app </w:t>
      </w:r>
      <w:proofErr w:type="spellStart"/>
      <w:r w:rsidRPr="007F6F71">
        <w:rPr>
          <w:lang w:val="en-US"/>
        </w:rPr>
        <w:t>app</w:t>
      </w:r>
      <w:proofErr w:type="spellEnd"/>
    </w:p>
    <w:p w14:paraId="0CE3F8F8" w14:textId="77777777" w:rsidR="003E3881" w:rsidRPr="007F6F71" w:rsidRDefault="003E3881" w:rsidP="00595626">
      <w:pPr>
        <w:spacing w:line="360" w:lineRule="auto"/>
        <w:jc w:val="both"/>
        <w:rPr>
          <w:lang w:val="en-US"/>
        </w:rPr>
      </w:pPr>
      <w:r w:rsidRPr="007F6F71">
        <w:rPr>
          <w:lang w:val="en-US"/>
        </w:rPr>
        <w:t xml:space="preserve">RUN </w:t>
      </w:r>
      <w:proofErr w:type="spellStart"/>
      <w:r w:rsidRPr="007F6F71">
        <w:rPr>
          <w:lang w:val="en-US"/>
        </w:rPr>
        <w:t>chown</w:t>
      </w:r>
      <w:proofErr w:type="spellEnd"/>
      <w:r w:rsidRPr="007F6F71">
        <w:rPr>
          <w:lang w:val="en-US"/>
        </w:rPr>
        <w:t xml:space="preserve"> -R </w:t>
      </w:r>
      <w:proofErr w:type="spellStart"/>
      <w:proofErr w:type="gramStart"/>
      <w:r w:rsidRPr="007F6F71">
        <w:rPr>
          <w:lang w:val="en-US"/>
        </w:rPr>
        <w:t>app:app</w:t>
      </w:r>
      <w:proofErr w:type="spellEnd"/>
      <w:proofErr w:type="gramEnd"/>
      <w:r w:rsidRPr="007F6F71">
        <w:rPr>
          <w:lang w:val="en-US"/>
        </w:rPr>
        <w:t xml:space="preserve"> /home/app</w:t>
      </w:r>
    </w:p>
    <w:p w14:paraId="20D30AEE" w14:textId="77777777" w:rsidR="003E3881" w:rsidRPr="007F6F71" w:rsidRDefault="003E3881" w:rsidP="00595626">
      <w:pPr>
        <w:spacing w:line="360" w:lineRule="auto"/>
        <w:jc w:val="both"/>
        <w:rPr>
          <w:lang w:val="en-US"/>
        </w:rPr>
      </w:pPr>
    </w:p>
    <w:p w14:paraId="5B5705D8" w14:textId="77777777" w:rsidR="003E3881" w:rsidRPr="007F6F71" w:rsidRDefault="003E3881" w:rsidP="00595626">
      <w:pPr>
        <w:spacing w:line="360" w:lineRule="auto"/>
        <w:jc w:val="both"/>
        <w:rPr>
          <w:lang w:val="en-US"/>
        </w:rPr>
      </w:pPr>
      <w:r w:rsidRPr="007F6F71">
        <w:rPr>
          <w:lang w:val="en-US"/>
        </w:rPr>
        <w:t>#Save timestamp of image building</w:t>
      </w:r>
    </w:p>
    <w:p w14:paraId="348825AB" w14:textId="77777777" w:rsidR="003E3881" w:rsidRPr="007F6F71" w:rsidRDefault="003E3881" w:rsidP="00595626">
      <w:pPr>
        <w:spacing w:line="360" w:lineRule="auto"/>
        <w:jc w:val="both"/>
        <w:rPr>
          <w:lang w:val="en-US"/>
        </w:rPr>
      </w:pPr>
      <w:r w:rsidRPr="007F6F71">
        <w:rPr>
          <w:lang w:val="en-US"/>
        </w:rPr>
        <w:t>RUN date -u &gt; BUILD_TIME</w:t>
      </w:r>
    </w:p>
    <w:p w14:paraId="6619EC62" w14:textId="77777777" w:rsidR="003E3881" w:rsidRPr="007F6F71" w:rsidRDefault="003E3881" w:rsidP="00595626">
      <w:pPr>
        <w:spacing w:line="360" w:lineRule="auto"/>
        <w:jc w:val="both"/>
        <w:rPr>
          <w:lang w:val="en-US"/>
        </w:rPr>
      </w:pPr>
    </w:p>
    <w:p w14:paraId="0B8E4E96" w14:textId="77777777" w:rsidR="003E3881" w:rsidRPr="007F6F71" w:rsidRDefault="003E3881" w:rsidP="00595626">
      <w:pPr>
        <w:spacing w:line="360" w:lineRule="auto"/>
        <w:jc w:val="both"/>
      </w:pPr>
      <w:r w:rsidRPr="007F6F71">
        <w:t xml:space="preserve"># </w:t>
      </w:r>
      <w:proofErr w:type="spellStart"/>
      <w:r w:rsidRPr="007F6F71">
        <w:t>Expose</w:t>
      </w:r>
      <w:proofErr w:type="spellEnd"/>
      <w:r w:rsidRPr="007F6F71">
        <w:t xml:space="preserve"> </w:t>
      </w:r>
      <w:proofErr w:type="spellStart"/>
      <w:r w:rsidRPr="007F6F71">
        <w:t>app</w:t>
      </w:r>
      <w:proofErr w:type="spellEnd"/>
      <w:r w:rsidRPr="007F6F71">
        <w:t xml:space="preserve"> </w:t>
      </w:r>
      <w:proofErr w:type="spellStart"/>
      <w:r w:rsidRPr="007F6F71">
        <w:t>port</w:t>
      </w:r>
      <w:proofErr w:type="spellEnd"/>
    </w:p>
    <w:p w14:paraId="6D6981F1" w14:textId="77777777" w:rsidR="003E3881" w:rsidRPr="007F6F71" w:rsidRDefault="003E3881" w:rsidP="00595626">
      <w:pPr>
        <w:spacing w:line="360" w:lineRule="auto"/>
        <w:jc w:val="both"/>
      </w:pPr>
      <w:r w:rsidRPr="007F6F71">
        <w:t>EXPOSE 80 3000</w:t>
      </w:r>
    </w:p>
    <w:p w14:paraId="03AAF643" w14:textId="77777777" w:rsidR="003E3881" w:rsidRPr="007F6F71" w:rsidRDefault="003E3881" w:rsidP="00595626">
      <w:pPr>
        <w:spacing w:line="360" w:lineRule="auto"/>
        <w:jc w:val="both"/>
      </w:pPr>
      <w:r w:rsidRPr="007F6F71">
        <w:br w:type="page"/>
      </w:r>
    </w:p>
    <w:p w14:paraId="50B6179E" w14:textId="004CE095" w:rsidR="003E3881" w:rsidRPr="007F6F71" w:rsidRDefault="00853A3E" w:rsidP="00595626">
      <w:pPr>
        <w:pStyle w:val="Ttulo21"/>
        <w:jc w:val="both"/>
      </w:pPr>
      <w:bookmarkStart w:id="245" w:name="_Toc499555722"/>
      <w:r>
        <w:lastRenderedPageBreak/>
        <w:t>Apêndice</w:t>
      </w:r>
      <w:r w:rsidR="003E3881" w:rsidRPr="007F6F71">
        <w:t xml:space="preserve"> 1</w:t>
      </w:r>
      <w:r w:rsidR="00A41107">
        <w:t>3</w:t>
      </w:r>
      <w:r w:rsidR="003E3881" w:rsidRPr="007F6F71">
        <w:t>.4 – Docker-compose versão 2 - ARM</w:t>
      </w:r>
      <w:bookmarkEnd w:id="245"/>
    </w:p>
    <w:p w14:paraId="74B4F9D6" w14:textId="77777777" w:rsidR="003E3881" w:rsidRPr="007F6F71" w:rsidRDefault="003E3881" w:rsidP="00595626">
      <w:pPr>
        <w:spacing w:line="360" w:lineRule="auto"/>
        <w:jc w:val="both"/>
      </w:pPr>
    </w:p>
    <w:p w14:paraId="5DE18718" w14:textId="77777777" w:rsidR="003E3881" w:rsidRPr="007F6F71" w:rsidRDefault="003E3881" w:rsidP="00595626">
      <w:pPr>
        <w:spacing w:line="360" w:lineRule="auto"/>
        <w:jc w:val="both"/>
        <w:rPr>
          <w:lang w:val="en-US"/>
        </w:rPr>
      </w:pPr>
      <w:r w:rsidRPr="007F6F71">
        <w:rPr>
          <w:lang w:val="en-US"/>
        </w:rPr>
        <w:t>version: '2'</w:t>
      </w:r>
    </w:p>
    <w:p w14:paraId="30088367" w14:textId="77777777" w:rsidR="003E3881" w:rsidRPr="007F6F71" w:rsidRDefault="003E3881" w:rsidP="00595626">
      <w:pPr>
        <w:spacing w:line="360" w:lineRule="auto"/>
        <w:jc w:val="both"/>
        <w:rPr>
          <w:lang w:val="en-US"/>
        </w:rPr>
      </w:pPr>
      <w:r w:rsidRPr="007F6F71">
        <w:rPr>
          <w:lang w:val="en-US"/>
        </w:rPr>
        <w:t>services:</w:t>
      </w:r>
    </w:p>
    <w:p w14:paraId="51A5DE88"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db</w:t>
      </w:r>
      <w:proofErr w:type="spellEnd"/>
      <w:r w:rsidRPr="007F6F71">
        <w:rPr>
          <w:lang w:val="en-US"/>
        </w:rPr>
        <w:t>:</w:t>
      </w:r>
    </w:p>
    <w:p w14:paraId="6356F89F" w14:textId="77777777" w:rsidR="003E3881" w:rsidRPr="007F6F71" w:rsidRDefault="003E3881" w:rsidP="00595626">
      <w:pPr>
        <w:spacing w:line="360" w:lineRule="auto"/>
        <w:jc w:val="both"/>
        <w:rPr>
          <w:lang w:val="en-US"/>
        </w:rPr>
      </w:pPr>
      <w:r w:rsidRPr="007F6F71">
        <w:rPr>
          <w:lang w:val="en-US"/>
        </w:rPr>
        <w:t xml:space="preserve">     image: </w:t>
      </w:r>
      <w:proofErr w:type="spellStart"/>
      <w:r w:rsidRPr="007F6F71">
        <w:rPr>
          <w:lang w:val="en-US"/>
        </w:rPr>
        <w:t>hypriot</w:t>
      </w:r>
      <w:proofErr w:type="spellEnd"/>
      <w:r w:rsidRPr="007F6F71">
        <w:rPr>
          <w:lang w:val="en-US"/>
        </w:rPr>
        <w:t>/</w:t>
      </w:r>
      <w:proofErr w:type="spellStart"/>
      <w:r w:rsidRPr="007F6F71">
        <w:rPr>
          <w:lang w:val="en-US"/>
        </w:rPr>
        <w:t>rpi-mysql</w:t>
      </w:r>
      <w:proofErr w:type="spellEnd"/>
    </w:p>
    <w:p w14:paraId="1A8CD736" w14:textId="77777777" w:rsidR="003E3881" w:rsidRPr="007F6F71" w:rsidRDefault="003E3881" w:rsidP="00595626">
      <w:pPr>
        <w:spacing w:line="360" w:lineRule="auto"/>
        <w:jc w:val="both"/>
        <w:rPr>
          <w:lang w:val="en-US"/>
        </w:rPr>
      </w:pPr>
      <w:r w:rsidRPr="007F6F71">
        <w:rPr>
          <w:lang w:val="en-US"/>
        </w:rPr>
        <w:t xml:space="preserve">     environment:</w:t>
      </w:r>
    </w:p>
    <w:p w14:paraId="2828F83A" w14:textId="77777777" w:rsidR="003E3881" w:rsidRPr="007F6F71" w:rsidRDefault="003E3881" w:rsidP="00595626">
      <w:pPr>
        <w:spacing w:line="360" w:lineRule="auto"/>
        <w:jc w:val="both"/>
        <w:rPr>
          <w:lang w:val="en-US"/>
        </w:rPr>
      </w:pPr>
      <w:r w:rsidRPr="007F6F71">
        <w:rPr>
          <w:lang w:val="en-US"/>
        </w:rPr>
        <w:t xml:space="preserve">       MYSQL_ROOT_PASSWORD: password</w:t>
      </w:r>
    </w:p>
    <w:p w14:paraId="46C79918" w14:textId="77777777" w:rsidR="003E3881" w:rsidRPr="007F6F71" w:rsidRDefault="003E3881" w:rsidP="00595626">
      <w:pPr>
        <w:spacing w:line="360" w:lineRule="auto"/>
        <w:jc w:val="both"/>
        <w:rPr>
          <w:lang w:val="en-US"/>
        </w:rPr>
      </w:pPr>
      <w:r w:rsidRPr="007F6F71">
        <w:rPr>
          <w:lang w:val="en-US"/>
        </w:rPr>
        <w:t xml:space="preserve">       MYSQL_DATABASE: phalanx-development</w:t>
      </w:r>
    </w:p>
    <w:p w14:paraId="72490741" w14:textId="77777777" w:rsidR="003E3881" w:rsidRPr="007F6F71" w:rsidRDefault="003E3881" w:rsidP="00595626">
      <w:pPr>
        <w:spacing w:line="360" w:lineRule="auto"/>
        <w:jc w:val="both"/>
        <w:rPr>
          <w:lang w:val="en-US"/>
        </w:rPr>
      </w:pPr>
      <w:r w:rsidRPr="007F6F71">
        <w:rPr>
          <w:lang w:val="en-US"/>
        </w:rPr>
        <w:t xml:space="preserve">       MYSQL_USER:  root</w:t>
      </w:r>
    </w:p>
    <w:p w14:paraId="76A84B23" w14:textId="77777777" w:rsidR="003E3881" w:rsidRPr="007F6F71" w:rsidRDefault="003E3881" w:rsidP="00595626">
      <w:pPr>
        <w:spacing w:line="360" w:lineRule="auto"/>
        <w:jc w:val="both"/>
        <w:rPr>
          <w:lang w:val="en-US"/>
        </w:rPr>
      </w:pPr>
      <w:r w:rsidRPr="007F6F71">
        <w:rPr>
          <w:lang w:val="en-US"/>
        </w:rPr>
        <w:t xml:space="preserve">       MYSQL_PASSWORD: password</w:t>
      </w:r>
    </w:p>
    <w:p w14:paraId="315767BD" w14:textId="77777777" w:rsidR="003E3881" w:rsidRPr="007F6F71" w:rsidRDefault="003E3881" w:rsidP="00595626">
      <w:pPr>
        <w:spacing w:line="360" w:lineRule="auto"/>
        <w:jc w:val="both"/>
        <w:rPr>
          <w:lang w:val="en-US"/>
        </w:rPr>
      </w:pPr>
      <w:r w:rsidRPr="007F6F71">
        <w:rPr>
          <w:lang w:val="en-US"/>
        </w:rPr>
        <w:t xml:space="preserve"> </w:t>
      </w:r>
    </w:p>
    <w:p w14:paraId="01339867" w14:textId="77777777" w:rsidR="003E3881" w:rsidRPr="007F6F71" w:rsidRDefault="003E3881" w:rsidP="00595626">
      <w:pPr>
        <w:spacing w:line="360" w:lineRule="auto"/>
        <w:jc w:val="both"/>
        <w:rPr>
          <w:lang w:val="en-US"/>
        </w:rPr>
      </w:pPr>
      <w:r w:rsidRPr="007F6F71">
        <w:rPr>
          <w:lang w:val="en-US"/>
        </w:rPr>
        <w:t xml:space="preserve">     ports:</w:t>
      </w:r>
    </w:p>
    <w:p w14:paraId="336A599F" w14:textId="77777777" w:rsidR="003E3881" w:rsidRPr="007F6F71" w:rsidRDefault="003E3881" w:rsidP="00595626">
      <w:pPr>
        <w:spacing w:line="360" w:lineRule="auto"/>
        <w:jc w:val="both"/>
        <w:rPr>
          <w:lang w:val="en-US"/>
        </w:rPr>
      </w:pPr>
      <w:r w:rsidRPr="007F6F71">
        <w:rPr>
          <w:lang w:val="en-US"/>
        </w:rPr>
        <w:t xml:space="preserve">       - "3307:3306"</w:t>
      </w:r>
    </w:p>
    <w:p w14:paraId="11FCF711" w14:textId="77777777" w:rsidR="003E3881" w:rsidRPr="007F6F71" w:rsidRDefault="003E3881" w:rsidP="00595626">
      <w:pPr>
        <w:spacing w:line="360" w:lineRule="auto"/>
        <w:jc w:val="both"/>
        <w:rPr>
          <w:lang w:val="en-US"/>
        </w:rPr>
      </w:pPr>
      <w:r w:rsidRPr="007F6F71">
        <w:rPr>
          <w:lang w:val="en-US"/>
        </w:rPr>
        <w:t xml:space="preserve">     volumes:</w:t>
      </w:r>
    </w:p>
    <w:p w14:paraId="309EFF09" w14:textId="77777777" w:rsidR="003E3881" w:rsidRPr="007F6F71" w:rsidRDefault="003E3881" w:rsidP="00595626">
      <w:pPr>
        <w:spacing w:line="360" w:lineRule="auto"/>
        <w:jc w:val="both"/>
        <w:rPr>
          <w:lang w:val="en-US"/>
        </w:rPr>
      </w:pPr>
      <w:r w:rsidRPr="007F6F71">
        <w:rPr>
          <w:lang w:val="en-US"/>
        </w:rPr>
        <w:t xml:space="preserve">       - "</w:t>
      </w:r>
      <w:proofErr w:type="spellStart"/>
      <w:r w:rsidRPr="007F6F71">
        <w:rPr>
          <w:lang w:val="en-US"/>
        </w:rPr>
        <w:t>db</w:t>
      </w:r>
      <w:proofErr w:type="spellEnd"/>
      <w:r w:rsidRPr="007F6F71">
        <w:rPr>
          <w:lang w:val="en-US"/>
        </w:rPr>
        <w:t>-data:/</w:t>
      </w:r>
      <w:proofErr w:type="spellStart"/>
      <w:r w:rsidRPr="007F6F71">
        <w:rPr>
          <w:lang w:val="en-US"/>
        </w:rPr>
        <w:t>var</w:t>
      </w:r>
      <w:proofErr w:type="spellEnd"/>
      <w:r w:rsidRPr="007F6F71">
        <w:rPr>
          <w:lang w:val="en-US"/>
        </w:rPr>
        <w:t>/lib/</w:t>
      </w:r>
      <w:proofErr w:type="spellStart"/>
      <w:r w:rsidRPr="007F6F71">
        <w:rPr>
          <w:lang w:val="en-US"/>
        </w:rPr>
        <w:t>mysql</w:t>
      </w:r>
      <w:proofErr w:type="spellEnd"/>
      <w:r w:rsidRPr="007F6F71">
        <w:rPr>
          <w:lang w:val="en-US"/>
        </w:rPr>
        <w:t>"</w:t>
      </w:r>
    </w:p>
    <w:p w14:paraId="5EAAD2C6" w14:textId="77777777" w:rsidR="003E3881" w:rsidRPr="007F6F71" w:rsidRDefault="003E3881" w:rsidP="00595626">
      <w:pPr>
        <w:spacing w:line="360" w:lineRule="auto"/>
        <w:jc w:val="both"/>
        <w:rPr>
          <w:lang w:val="en-US"/>
        </w:rPr>
      </w:pPr>
      <w:r w:rsidRPr="007F6F71">
        <w:rPr>
          <w:lang w:val="en-US"/>
        </w:rPr>
        <w:t xml:space="preserve"> </w:t>
      </w:r>
    </w:p>
    <w:p w14:paraId="5A64D799"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redis</w:t>
      </w:r>
      <w:proofErr w:type="spellEnd"/>
      <w:r w:rsidRPr="007F6F71">
        <w:rPr>
          <w:lang w:val="en-US"/>
        </w:rPr>
        <w:t>:</w:t>
      </w:r>
    </w:p>
    <w:p w14:paraId="69AFECAF" w14:textId="77777777" w:rsidR="003E3881" w:rsidRPr="007F6F71" w:rsidRDefault="003E3881" w:rsidP="00595626">
      <w:pPr>
        <w:spacing w:line="360" w:lineRule="auto"/>
        <w:jc w:val="both"/>
        <w:rPr>
          <w:lang w:val="en-US"/>
        </w:rPr>
      </w:pPr>
      <w:r w:rsidRPr="007F6F71">
        <w:rPr>
          <w:lang w:val="en-US"/>
        </w:rPr>
        <w:t xml:space="preserve">     image: </w:t>
      </w:r>
      <w:proofErr w:type="spellStart"/>
      <w:r w:rsidRPr="007F6F71">
        <w:rPr>
          <w:lang w:val="en-US"/>
        </w:rPr>
        <w:t>hypriot</w:t>
      </w:r>
      <w:proofErr w:type="spellEnd"/>
      <w:r w:rsidRPr="007F6F71">
        <w:rPr>
          <w:lang w:val="en-US"/>
        </w:rPr>
        <w:t>/</w:t>
      </w:r>
      <w:proofErr w:type="spellStart"/>
      <w:r w:rsidRPr="007F6F71">
        <w:rPr>
          <w:lang w:val="en-US"/>
        </w:rPr>
        <w:t>rpi-redis</w:t>
      </w:r>
      <w:proofErr w:type="spellEnd"/>
    </w:p>
    <w:p w14:paraId="1D17E931" w14:textId="77777777" w:rsidR="003E3881" w:rsidRPr="007F6F71" w:rsidRDefault="003E3881" w:rsidP="00595626">
      <w:pPr>
        <w:spacing w:line="360" w:lineRule="auto"/>
        <w:jc w:val="both"/>
        <w:rPr>
          <w:lang w:val="en-US"/>
        </w:rPr>
      </w:pPr>
      <w:r w:rsidRPr="007F6F71">
        <w:rPr>
          <w:lang w:val="en-US"/>
        </w:rPr>
        <w:t xml:space="preserve"> </w:t>
      </w:r>
    </w:p>
    <w:p w14:paraId="3959BAB1" w14:textId="77777777" w:rsidR="003E3881" w:rsidRPr="007F6F71" w:rsidRDefault="003E3881" w:rsidP="00595626">
      <w:pPr>
        <w:spacing w:line="360" w:lineRule="auto"/>
        <w:jc w:val="both"/>
        <w:rPr>
          <w:lang w:val="en-US"/>
        </w:rPr>
      </w:pPr>
      <w:r w:rsidRPr="007F6F71">
        <w:rPr>
          <w:lang w:val="en-US"/>
        </w:rPr>
        <w:t xml:space="preserve">   app: &amp;</w:t>
      </w:r>
      <w:proofErr w:type="spellStart"/>
      <w:r w:rsidRPr="007F6F71">
        <w:rPr>
          <w:lang w:val="en-US"/>
        </w:rPr>
        <w:t>app_base</w:t>
      </w:r>
      <w:proofErr w:type="spellEnd"/>
    </w:p>
    <w:p w14:paraId="425BF37D" w14:textId="77777777" w:rsidR="003E3881" w:rsidRPr="007F6F71" w:rsidRDefault="003E3881" w:rsidP="00595626">
      <w:pPr>
        <w:spacing w:line="360" w:lineRule="auto"/>
        <w:jc w:val="both"/>
        <w:rPr>
          <w:lang w:val="en-US"/>
        </w:rPr>
      </w:pPr>
      <w:r w:rsidRPr="007F6F71">
        <w:rPr>
          <w:lang w:val="en-US"/>
        </w:rPr>
        <w:t xml:space="preserve">     build</w:t>
      </w:r>
      <w:proofErr w:type="gramStart"/>
      <w:r w:rsidRPr="007F6F71">
        <w:rPr>
          <w:lang w:val="en-US"/>
        </w:rPr>
        <w:t>: .</w:t>
      </w:r>
      <w:proofErr w:type="gramEnd"/>
    </w:p>
    <w:p w14:paraId="5C98DE6C" w14:textId="77777777" w:rsidR="003E3881" w:rsidRPr="007F6F71" w:rsidRDefault="003E3881" w:rsidP="00595626">
      <w:pPr>
        <w:spacing w:line="360" w:lineRule="auto"/>
        <w:jc w:val="both"/>
        <w:rPr>
          <w:lang w:val="en-US"/>
        </w:rPr>
      </w:pPr>
      <w:r w:rsidRPr="007F6F71">
        <w:rPr>
          <w:lang w:val="en-US"/>
        </w:rPr>
        <w:t xml:space="preserve">     command: bash -</w:t>
      </w:r>
      <w:proofErr w:type="spellStart"/>
      <w:r w:rsidRPr="007F6F71">
        <w:rPr>
          <w:lang w:val="en-US"/>
        </w:rPr>
        <w:t>lc</w:t>
      </w:r>
      <w:proofErr w:type="spellEnd"/>
      <w:r w:rsidRPr="007F6F71">
        <w:rPr>
          <w:lang w:val="en-US"/>
        </w:rPr>
        <w:t xml:space="preserve"> 'bundler exec rails s -b 0.0.0.0'</w:t>
      </w:r>
    </w:p>
    <w:p w14:paraId="6F99B12B" w14:textId="77777777" w:rsidR="003E3881" w:rsidRPr="007F6F71" w:rsidRDefault="003E3881" w:rsidP="00595626">
      <w:pPr>
        <w:spacing w:line="360" w:lineRule="auto"/>
        <w:jc w:val="both"/>
        <w:rPr>
          <w:lang w:val="en-US"/>
        </w:rPr>
      </w:pPr>
      <w:r w:rsidRPr="007F6F71">
        <w:rPr>
          <w:lang w:val="en-US"/>
        </w:rPr>
        <w:t xml:space="preserve">     volumes:</w:t>
      </w:r>
    </w:p>
    <w:p w14:paraId="762EB9F3" w14:textId="77777777" w:rsidR="003E3881" w:rsidRPr="007F6F71" w:rsidRDefault="003E3881" w:rsidP="00595626">
      <w:pPr>
        <w:spacing w:line="360" w:lineRule="auto"/>
        <w:jc w:val="both"/>
        <w:rPr>
          <w:lang w:val="en-US"/>
        </w:rPr>
      </w:pPr>
      <w:r w:rsidRPr="007F6F71">
        <w:rPr>
          <w:lang w:val="en-US"/>
        </w:rPr>
        <w:t xml:space="preserve">       </w:t>
      </w:r>
      <w:proofErr w:type="gramStart"/>
      <w:r w:rsidRPr="007F6F71">
        <w:rPr>
          <w:lang w:val="en-US"/>
        </w:rPr>
        <w:t>- .</w:t>
      </w:r>
      <w:proofErr w:type="gramEnd"/>
      <w:r w:rsidRPr="007F6F71">
        <w:rPr>
          <w:lang w:val="en-US"/>
        </w:rPr>
        <w:t>:/www/phalanx/app</w:t>
      </w:r>
    </w:p>
    <w:p w14:paraId="79A09EE1" w14:textId="77777777" w:rsidR="003E3881" w:rsidRPr="007F6F71" w:rsidRDefault="003E3881" w:rsidP="00595626">
      <w:pPr>
        <w:spacing w:line="360" w:lineRule="auto"/>
        <w:jc w:val="both"/>
        <w:rPr>
          <w:lang w:val="en-US"/>
        </w:rPr>
      </w:pPr>
      <w:r w:rsidRPr="007F6F71">
        <w:rPr>
          <w:lang w:val="en-US"/>
        </w:rPr>
        <w:t xml:space="preserve">     environment:</w:t>
      </w:r>
    </w:p>
    <w:p w14:paraId="21FC0478" w14:textId="77777777" w:rsidR="003E3881" w:rsidRPr="007F6F71" w:rsidRDefault="003E3881" w:rsidP="00595626">
      <w:pPr>
        <w:spacing w:line="360" w:lineRule="auto"/>
        <w:jc w:val="both"/>
        <w:rPr>
          <w:lang w:val="en-US"/>
        </w:rPr>
      </w:pPr>
      <w:r w:rsidRPr="007F6F71">
        <w:rPr>
          <w:lang w:val="en-US"/>
        </w:rPr>
        <w:t xml:space="preserve">       REDIS_SIDEKIQ_URL: redis://redis:6379/0</w:t>
      </w:r>
    </w:p>
    <w:p w14:paraId="5C442444" w14:textId="77777777" w:rsidR="003E3881" w:rsidRPr="007F6F71" w:rsidRDefault="003E3881" w:rsidP="00595626">
      <w:pPr>
        <w:spacing w:line="360" w:lineRule="auto"/>
        <w:jc w:val="both"/>
        <w:rPr>
          <w:lang w:val="en-US"/>
        </w:rPr>
      </w:pPr>
      <w:r w:rsidRPr="007F6F71">
        <w:rPr>
          <w:lang w:val="en-US"/>
        </w:rPr>
        <w:t xml:space="preserve">       REDIS_CABLE_URL: redis://redis:6379/1</w:t>
      </w:r>
    </w:p>
    <w:p w14:paraId="3D303924" w14:textId="77777777" w:rsidR="003E3881" w:rsidRPr="007F6F71" w:rsidRDefault="003E3881" w:rsidP="00595626">
      <w:pPr>
        <w:spacing w:line="360" w:lineRule="auto"/>
        <w:jc w:val="both"/>
        <w:rPr>
          <w:lang w:val="en-US"/>
        </w:rPr>
      </w:pPr>
      <w:r w:rsidRPr="007F6F71">
        <w:rPr>
          <w:lang w:val="en-US"/>
        </w:rPr>
        <w:t xml:space="preserve">       DB_HOST: </w:t>
      </w:r>
      <w:proofErr w:type="spellStart"/>
      <w:r w:rsidRPr="007F6F71">
        <w:rPr>
          <w:lang w:val="en-US"/>
        </w:rPr>
        <w:t>db</w:t>
      </w:r>
      <w:proofErr w:type="spellEnd"/>
    </w:p>
    <w:p w14:paraId="7E0CFE41" w14:textId="77777777" w:rsidR="003E3881" w:rsidRPr="007F6F71" w:rsidRDefault="003E3881" w:rsidP="00595626">
      <w:pPr>
        <w:spacing w:line="360" w:lineRule="auto"/>
        <w:jc w:val="both"/>
        <w:rPr>
          <w:lang w:val="en-US"/>
        </w:rPr>
      </w:pPr>
      <w:r w:rsidRPr="007F6F71">
        <w:rPr>
          <w:lang w:val="en-US"/>
        </w:rPr>
        <w:t xml:space="preserve">       DB_USER:  root</w:t>
      </w:r>
    </w:p>
    <w:p w14:paraId="5382FE32" w14:textId="77777777" w:rsidR="003E3881" w:rsidRPr="007F6F71" w:rsidRDefault="003E3881" w:rsidP="00595626">
      <w:pPr>
        <w:spacing w:line="360" w:lineRule="auto"/>
        <w:jc w:val="both"/>
        <w:rPr>
          <w:lang w:val="en-US"/>
        </w:rPr>
      </w:pPr>
      <w:r w:rsidRPr="007F6F71">
        <w:rPr>
          <w:lang w:val="en-US"/>
        </w:rPr>
        <w:t xml:space="preserve">       DB_NAME: phalanx-development</w:t>
      </w:r>
    </w:p>
    <w:p w14:paraId="635EA44C" w14:textId="77777777" w:rsidR="003E3881" w:rsidRPr="007F6F71" w:rsidRDefault="003E3881" w:rsidP="00595626">
      <w:pPr>
        <w:spacing w:line="360" w:lineRule="auto"/>
        <w:jc w:val="both"/>
        <w:rPr>
          <w:lang w:val="en-US"/>
        </w:rPr>
      </w:pPr>
      <w:r w:rsidRPr="007F6F71">
        <w:rPr>
          <w:lang w:val="en-US"/>
        </w:rPr>
        <w:t xml:space="preserve">       DB_PASSWORD: password</w:t>
      </w:r>
    </w:p>
    <w:p w14:paraId="40D1D32C" w14:textId="77777777" w:rsidR="003E3881" w:rsidRPr="007F6F71" w:rsidRDefault="003E3881" w:rsidP="00595626">
      <w:pPr>
        <w:spacing w:line="360" w:lineRule="auto"/>
        <w:jc w:val="both"/>
        <w:rPr>
          <w:lang w:val="en-US"/>
        </w:rPr>
      </w:pPr>
      <w:r w:rsidRPr="007F6F71">
        <w:rPr>
          <w:lang w:val="en-US"/>
        </w:rPr>
        <w:t xml:space="preserve">     ports:</w:t>
      </w:r>
    </w:p>
    <w:p w14:paraId="4C9F1779" w14:textId="77777777" w:rsidR="003E3881" w:rsidRPr="007F6F71" w:rsidRDefault="003E3881" w:rsidP="00595626">
      <w:pPr>
        <w:spacing w:line="360" w:lineRule="auto"/>
        <w:jc w:val="both"/>
        <w:rPr>
          <w:lang w:val="en-US"/>
        </w:rPr>
      </w:pPr>
      <w:r w:rsidRPr="007F6F71">
        <w:rPr>
          <w:lang w:val="en-US"/>
        </w:rPr>
        <w:t xml:space="preserve">       - "3001:3000"</w:t>
      </w:r>
    </w:p>
    <w:p w14:paraId="0E546AA8" w14:textId="77777777" w:rsidR="003E3881" w:rsidRPr="007F6F71" w:rsidRDefault="003E3881" w:rsidP="00595626">
      <w:pPr>
        <w:spacing w:line="360" w:lineRule="auto"/>
        <w:jc w:val="both"/>
        <w:rPr>
          <w:lang w:val="en-US"/>
        </w:rPr>
      </w:pPr>
      <w:r w:rsidRPr="007F6F71">
        <w:rPr>
          <w:lang w:val="en-US"/>
        </w:rPr>
        <w:lastRenderedPageBreak/>
        <w:t xml:space="preserve">     </w:t>
      </w:r>
      <w:proofErr w:type="spellStart"/>
      <w:r w:rsidRPr="007F6F71">
        <w:rPr>
          <w:lang w:val="en-US"/>
        </w:rPr>
        <w:t>depends_on</w:t>
      </w:r>
      <w:proofErr w:type="spellEnd"/>
      <w:r w:rsidRPr="007F6F71">
        <w:rPr>
          <w:lang w:val="en-US"/>
        </w:rPr>
        <w:t>:</w:t>
      </w:r>
    </w:p>
    <w:p w14:paraId="578C5F82" w14:textId="77777777" w:rsidR="003E3881" w:rsidRPr="007F6F71" w:rsidRDefault="003E3881" w:rsidP="00595626">
      <w:pPr>
        <w:spacing w:line="360" w:lineRule="auto"/>
        <w:jc w:val="both"/>
        <w:rPr>
          <w:lang w:val="en-US"/>
        </w:rPr>
      </w:pPr>
      <w:r w:rsidRPr="007F6F71">
        <w:rPr>
          <w:lang w:val="en-US"/>
        </w:rPr>
        <w:t xml:space="preserve">             - </w:t>
      </w:r>
      <w:proofErr w:type="spellStart"/>
      <w:r w:rsidRPr="007F6F71">
        <w:rPr>
          <w:lang w:val="en-US"/>
        </w:rPr>
        <w:t>db</w:t>
      </w:r>
      <w:proofErr w:type="spellEnd"/>
    </w:p>
    <w:p w14:paraId="3F38EC12" w14:textId="77777777" w:rsidR="003E3881" w:rsidRPr="007F6F71" w:rsidRDefault="003E3881" w:rsidP="00595626">
      <w:pPr>
        <w:spacing w:line="360" w:lineRule="auto"/>
        <w:jc w:val="both"/>
        <w:rPr>
          <w:lang w:val="en-US"/>
        </w:rPr>
      </w:pPr>
      <w:r w:rsidRPr="007F6F71">
        <w:rPr>
          <w:lang w:val="en-US"/>
        </w:rPr>
        <w:t xml:space="preserve">             - </w:t>
      </w:r>
      <w:proofErr w:type="spellStart"/>
      <w:r w:rsidRPr="007F6F71">
        <w:rPr>
          <w:lang w:val="en-US"/>
        </w:rPr>
        <w:t>redis</w:t>
      </w:r>
      <w:proofErr w:type="spellEnd"/>
    </w:p>
    <w:p w14:paraId="05C55352" w14:textId="77777777" w:rsidR="003E3881" w:rsidRPr="007F6F71" w:rsidRDefault="003E3881" w:rsidP="00595626">
      <w:pPr>
        <w:spacing w:line="360" w:lineRule="auto"/>
        <w:jc w:val="both"/>
        <w:rPr>
          <w:lang w:val="en-US"/>
        </w:rPr>
      </w:pPr>
      <w:r w:rsidRPr="007F6F71">
        <w:rPr>
          <w:lang w:val="en-US"/>
        </w:rPr>
        <w:t xml:space="preserve">     links:</w:t>
      </w:r>
    </w:p>
    <w:p w14:paraId="7E1A3006" w14:textId="77777777" w:rsidR="003E3881" w:rsidRPr="007F6F71" w:rsidRDefault="003E3881" w:rsidP="00595626">
      <w:pPr>
        <w:spacing w:line="360" w:lineRule="auto"/>
        <w:jc w:val="both"/>
        <w:rPr>
          <w:lang w:val="en-US"/>
        </w:rPr>
      </w:pPr>
      <w:r w:rsidRPr="007F6F71">
        <w:rPr>
          <w:lang w:val="en-US"/>
        </w:rPr>
        <w:t xml:space="preserve">             - </w:t>
      </w:r>
      <w:proofErr w:type="spellStart"/>
      <w:r w:rsidRPr="007F6F71">
        <w:rPr>
          <w:lang w:val="en-US"/>
        </w:rPr>
        <w:t>redis</w:t>
      </w:r>
      <w:proofErr w:type="spellEnd"/>
    </w:p>
    <w:p w14:paraId="4DB16212" w14:textId="77777777" w:rsidR="003E3881" w:rsidRPr="007F6F71" w:rsidRDefault="003E3881" w:rsidP="00595626">
      <w:pPr>
        <w:spacing w:line="360" w:lineRule="auto"/>
        <w:jc w:val="both"/>
        <w:rPr>
          <w:lang w:val="en-US"/>
        </w:rPr>
      </w:pPr>
      <w:r w:rsidRPr="007F6F71">
        <w:rPr>
          <w:lang w:val="en-US"/>
        </w:rPr>
        <w:t xml:space="preserve">             - </w:t>
      </w:r>
      <w:proofErr w:type="spellStart"/>
      <w:r w:rsidRPr="007F6F71">
        <w:rPr>
          <w:lang w:val="en-US"/>
        </w:rPr>
        <w:t>db</w:t>
      </w:r>
      <w:proofErr w:type="spellEnd"/>
    </w:p>
    <w:p w14:paraId="290C2B2D" w14:textId="77777777" w:rsidR="003E3881" w:rsidRPr="007F6F71" w:rsidRDefault="003E3881" w:rsidP="00595626">
      <w:pPr>
        <w:spacing w:line="360" w:lineRule="auto"/>
        <w:jc w:val="both"/>
        <w:rPr>
          <w:lang w:val="en-US"/>
        </w:rPr>
      </w:pPr>
      <w:r w:rsidRPr="007F6F71">
        <w:rPr>
          <w:lang w:val="en-US"/>
        </w:rPr>
        <w:t xml:space="preserve"> </w:t>
      </w:r>
    </w:p>
    <w:p w14:paraId="52E120A2" w14:textId="77777777" w:rsidR="003E3881" w:rsidRPr="007F6F71" w:rsidRDefault="003E3881" w:rsidP="00595626">
      <w:pPr>
        <w:spacing w:line="360" w:lineRule="auto"/>
        <w:jc w:val="both"/>
        <w:rPr>
          <w:lang w:val="en-US"/>
        </w:rPr>
      </w:pPr>
      <w:r w:rsidRPr="007F6F71">
        <w:rPr>
          <w:lang w:val="en-US"/>
        </w:rPr>
        <w:t xml:space="preserve">   worker:</w:t>
      </w:r>
    </w:p>
    <w:p w14:paraId="21ADC50A" w14:textId="77777777" w:rsidR="003E3881" w:rsidRPr="007F6F71" w:rsidRDefault="003E3881" w:rsidP="00595626">
      <w:pPr>
        <w:spacing w:line="360" w:lineRule="auto"/>
        <w:jc w:val="both"/>
        <w:rPr>
          <w:lang w:val="en-US"/>
        </w:rPr>
      </w:pPr>
      <w:r w:rsidRPr="007F6F71">
        <w:rPr>
          <w:lang w:val="en-US"/>
        </w:rPr>
        <w:t xml:space="preserve">     &lt;&lt;: *</w:t>
      </w:r>
      <w:proofErr w:type="spellStart"/>
      <w:r w:rsidRPr="007F6F71">
        <w:rPr>
          <w:lang w:val="en-US"/>
        </w:rPr>
        <w:t>app_base</w:t>
      </w:r>
      <w:proofErr w:type="spellEnd"/>
    </w:p>
    <w:p w14:paraId="226CD079" w14:textId="77777777" w:rsidR="003E3881" w:rsidRPr="007F6F71" w:rsidRDefault="003E3881" w:rsidP="00595626">
      <w:pPr>
        <w:spacing w:line="360" w:lineRule="auto"/>
        <w:jc w:val="both"/>
        <w:rPr>
          <w:lang w:val="en-US"/>
        </w:rPr>
      </w:pPr>
      <w:r w:rsidRPr="007F6F71">
        <w:rPr>
          <w:lang w:val="en-US"/>
        </w:rPr>
        <w:t xml:space="preserve"> #command: bundler exec </w:t>
      </w:r>
      <w:proofErr w:type="spellStart"/>
      <w:r w:rsidRPr="007F6F71">
        <w:rPr>
          <w:lang w:val="en-US"/>
        </w:rPr>
        <w:t>sidekiq</w:t>
      </w:r>
      <w:proofErr w:type="spellEnd"/>
    </w:p>
    <w:p w14:paraId="43868281" w14:textId="77777777" w:rsidR="003E3881" w:rsidRPr="007F6F71" w:rsidRDefault="003E3881" w:rsidP="00595626">
      <w:pPr>
        <w:spacing w:line="360" w:lineRule="auto"/>
        <w:jc w:val="both"/>
        <w:rPr>
          <w:lang w:val="en-US"/>
        </w:rPr>
      </w:pPr>
      <w:r w:rsidRPr="007F6F71">
        <w:rPr>
          <w:lang w:val="en-US"/>
        </w:rPr>
        <w:t xml:space="preserve">     command: bash -</w:t>
      </w:r>
      <w:proofErr w:type="spellStart"/>
      <w:r w:rsidRPr="007F6F71">
        <w:rPr>
          <w:lang w:val="en-US"/>
        </w:rPr>
        <w:t>lc</w:t>
      </w:r>
      <w:proofErr w:type="spellEnd"/>
      <w:r w:rsidRPr="007F6F71">
        <w:rPr>
          <w:lang w:val="en-US"/>
        </w:rPr>
        <w:t xml:space="preserve"> 'bundler exec </w:t>
      </w:r>
      <w:proofErr w:type="spellStart"/>
      <w:r w:rsidRPr="007F6F71">
        <w:rPr>
          <w:lang w:val="en-US"/>
        </w:rPr>
        <w:t>sidekiq</w:t>
      </w:r>
      <w:proofErr w:type="spellEnd"/>
      <w:r w:rsidRPr="007F6F71">
        <w:rPr>
          <w:lang w:val="en-US"/>
        </w:rPr>
        <w:t>'</w:t>
      </w:r>
    </w:p>
    <w:p w14:paraId="1A4972D2" w14:textId="77777777" w:rsidR="003E3881" w:rsidRPr="007F6F71" w:rsidRDefault="003E3881" w:rsidP="00595626">
      <w:pPr>
        <w:spacing w:line="360" w:lineRule="auto"/>
        <w:jc w:val="both"/>
        <w:rPr>
          <w:lang w:val="en-US"/>
        </w:rPr>
      </w:pPr>
      <w:r w:rsidRPr="007F6F71">
        <w:rPr>
          <w:lang w:val="en-US"/>
        </w:rPr>
        <w:t xml:space="preserve">     ports: []</w:t>
      </w:r>
    </w:p>
    <w:p w14:paraId="0EC6A19B"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depends_on</w:t>
      </w:r>
      <w:proofErr w:type="spellEnd"/>
      <w:r w:rsidRPr="007F6F71">
        <w:rPr>
          <w:lang w:val="en-US"/>
        </w:rPr>
        <w:t>:</w:t>
      </w:r>
    </w:p>
    <w:p w14:paraId="75327D70" w14:textId="77777777" w:rsidR="003E3881" w:rsidRPr="007F6F71" w:rsidRDefault="003E3881" w:rsidP="00595626">
      <w:pPr>
        <w:spacing w:line="360" w:lineRule="auto"/>
        <w:jc w:val="both"/>
        <w:rPr>
          <w:lang w:val="en-US"/>
        </w:rPr>
      </w:pPr>
      <w:r w:rsidRPr="007F6F71">
        <w:rPr>
          <w:lang w:val="en-US"/>
        </w:rPr>
        <w:t xml:space="preserve">       - app</w:t>
      </w:r>
    </w:p>
    <w:p w14:paraId="2D03327E"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ui</w:t>
      </w:r>
      <w:proofErr w:type="spellEnd"/>
      <w:r w:rsidRPr="007F6F71">
        <w:rPr>
          <w:lang w:val="en-US"/>
        </w:rPr>
        <w:t>:</w:t>
      </w:r>
    </w:p>
    <w:p w14:paraId="6EB4C88A" w14:textId="77777777" w:rsidR="003E3881" w:rsidRPr="007F6F71" w:rsidRDefault="003E3881" w:rsidP="00595626">
      <w:pPr>
        <w:spacing w:line="360" w:lineRule="auto"/>
        <w:jc w:val="both"/>
        <w:rPr>
          <w:lang w:val="en-US"/>
        </w:rPr>
      </w:pPr>
      <w:r w:rsidRPr="007F6F71">
        <w:rPr>
          <w:lang w:val="en-US"/>
        </w:rPr>
        <w:t xml:space="preserve">      image: </w:t>
      </w:r>
      <w:proofErr w:type="spellStart"/>
      <w:r w:rsidRPr="007F6F71">
        <w:rPr>
          <w:lang w:val="en-US"/>
        </w:rPr>
        <w:t>portainer</w:t>
      </w:r>
      <w:proofErr w:type="spellEnd"/>
      <w:r w:rsidRPr="007F6F71">
        <w:rPr>
          <w:lang w:val="en-US"/>
        </w:rPr>
        <w:t>/</w:t>
      </w:r>
      <w:proofErr w:type="spellStart"/>
      <w:r w:rsidRPr="007F6F71">
        <w:rPr>
          <w:lang w:val="en-US"/>
        </w:rPr>
        <w:t>portainer</w:t>
      </w:r>
      <w:proofErr w:type="spellEnd"/>
    </w:p>
    <w:p w14:paraId="287E3BE3" w14:textId="77777777" w:rsidR="003E3881" w:rsidRPr="007F6F71" w:rsidRDefault="003E3881" w:rsidP="00595626">
      <w:pPr>
        <w:spacing w:line="360" w:lineRule="auto"/>
        <w:jc w:val="both"/>
        <w:rPr>
          <w:lang w:val="en-US"/>
        </w:rPr>
      </w:pPr>
      <w:r w:rsidRPr="007F6F71">
        <w:rPr>
          <w:lang w:val="en-US"/>
        </w:rPr>
        <w:t xml:space="preserve">      restart: always</w:t>
      </w:r>
    </w:p>
    <w:p w14:paraId="0DCC40B8" w14:textId="77777777" w:rsidR="003E3881" w:rsidRPr="007F6F71" w:rsidRDefault="003E3881" w:rsidP="00595626">
      <w:pPr>
        <w:spacing w:line="360" w:lineRule="auto"/>
        <w:jc w:val="both"/>
        <w:rPr>
          <w:lang w:val="en-US"/>
        </w:rPr>
      </w:pPr>
      <w:r w:rsidRPr="007F6F71">
        <w:rPr>
          <w:lang w:val="en-US"/>
        </w:rPr>
        <w:t xml:space="preserve">      volumes:</w:t>
      </w:r>
    </w:p>
    <w:p w14:paraId="6FDB90BB" w14:textId="77777777" w:rsidR="003E3881" w:rsidRPr="007F6F71" w:rsidRDefault="003E3881" w:rsidP="00595626">
      <w:pPr>
        <w:spacing w:line="360" w:lineRule="auto"/>
        <w:jc w:val="both"/>
        <w:rPr>
          <w:lang w:val="en-US"/>
        </w:rPr>
      </w:pPr>
      <w:r w:rsidRPr="007F6F71">
        <w:rPr>
          <w:lang w:val="en-US"/>
        </w:rPr>
        <w:t xml:space="preserve">        - '/</w:t>
      </w:r>
      <w:proofErr w:type="spellStart"/>
      <w:r w:rsidRPr="007F6F71">
        <w:rPr>
          <w:lang w:val="en-US"/>
        </w:rPr>
        <w:t>var</w:t>
      </w:r>
      <w:proofErr w:type="spellEnd"/>
      <w:r w:rsidRPr="007F6F71">
        <w:rPr>
          <w:lang w:val="en-US"/>
        </w:rPr>
        <w:t>/run/</w:t>
      </w:r>
      <w:proofErr w:type="spellStart"/>
      <w:r w:rsidRPr="007F6F71">
        <w:rPr>
          <w:lang w:val="en-US"/>
        </w:rPr>
        <w:t>docker.sock</w:t>
      </w:r>
      <w:proofErr w:type="spellEnd"/>
      <w:r w:rsidRPr="007F6F71">
        <w:rPr>
          <w:lang w:val="en-US"/>
        </w:rPr>
        <w:t>:/</w:t>
      </w:r>
      <w:proofErr w:type="spellStart"/>
      <w:r w:rsidRPr="007F6F71">
        <w:rPr>
          <w:lang w:val="en-US"/>
        </w:rPr>
        <w:t>var</w:t>
      </w:r>
      <w:proofErr w:type="spellEnd"/>
      <w:r w:rsidRPr="007F6F71">
        <w:rPr>
          <w:lang w:val="en-US"/>
        </w:rPr>
        <w:t>/run/</w:t>
      </w:r>
      <w:proofErr w:type="spellStart"/>
      <w:r w:rsidRPr="007F6F71">
        <w:rPr>
          <w:lang w:val="en-US"/>
        </w:rPr>
        <w:t>docker.sock</w:t>
      </w:r>
      <w:proofErr w:type="spellEnd"/>
      <w:r w:rsidRPr="007F6F71">
        <w:rPr>
          <w:lang w:val="en-US"/>
        </w:rPr>
        <w:t>'</w:t>
      </w:r>
    </w:p>
    <w:p w14:paraId="554C577C" w14:textId="77777777" w:rsidR="003E3881" w:rsidRPr="007F6F71" w:rsidRDefault="003E3881" w:rsidP="00595626">
      <w:pPr>
        <w:spacing w:line="360" w:lineRule="auto"/>
        <w:jc w:val="both"/>
      </w:pPr>
      <w:r w:rsidRPr="007F6F71">
        <w:rPr>
          <w:lang w:val="en-US"/>
        </w:rPr>
        <w:t xml:space="preserve">      </w:t>
      </w:r>
      <w:proofErr w:type="spellStart"/>
      <w:proofErr w:type="gramStart"/>
      <w:r w:rsidRPr="007F6F71">
        <w:t>expose</w:t>
      </w:r>
      <w:proofErr w:type="spellEnd"/>
      <w:proofErr w:type="gramEnd"/>
      <w:r w:rsidRPr="007F6F71">
        <w:t>:</w:t>
      </w:r>
    </w:p>
    <w:p w14:paraId="6CC50C22" w14:textId="77777777" w:rsidR="003E3881" w:rsidRPr="007F6F71" w:rsidRDefault="003E3881" w:rsidP="00595626">
      <w:pPr>
        <w:spacing w:line="360" w:lineRule="auto"/>
        <w:jc w:val="both"/>
      </w:pPr>
      <w:r w:rsidRPr="007F6F71">
        <w:t xml:space="preserve">        - 9000</w:t>
      </w:r>
    </w:p>
    <w:p w14:paraId="5E6F5741" w14:textId="77777777" w:rsidR="003E3881" w:rsidRPr="007F6F71" w:rsidRDefault="003E3881" w:rsidP="00595626">
      <w:pPr>
        <w:spacing w:line="360" w:lineRule="auto"/>
        <w:jc w:val="both"/>
      </w:pPr>
      <w:r w:rsidRPr="007F6F71">
        <w:t xml:space="preserve">      </w:t>
      </w:r>
      <w:proofErr w:type="spellStart"/>
      <w:proofErr w:type="gramStart"/>
      <w:r w:rsidRPr="007F6F71">
        <w:t>ports</w:t>
      </w:r>
      <w:proofErr w:type="spellEnd"/>
      <w:proofErr w:type="gramEnd"/>
      <w:r w:rsidRPr="007F6F71">
        <w:t>:</w:t>
      </w:r>
    </w:p>
    <w:p w14:paraId="70734FD2" w14:textId="77777777" w:rsidR="003E3881" w:rsidRPr="007F6F71" w:rsidRDefault="003E3881" w:rsidP="00595626">
      <w:pPr>
        <w:spacing w:line="360" w:lineRule="auto"/>
        <w:jc w:val="both"/>
      </w:pPr>
      <w:r w:rsidRPr="007F6F71">
        <w:t xml:space="preserve">        - 3002:9000</w:t>
      </w:r>
    </w:p>
    <w:p w14:paraId="12CA2B1F" w14:textId="77777777" w:rsidR="003E3881" w:rsidRPr="007F6F71" w:rsidRDefault="003E3881" w:rsidP="00595626">
      <w:pPr>
        <w:spacing w:line="360" w:lineRule="auto"/>
        <w:jc w:val="both"/>
      </w:pPr>
      <w:r w:rsidRPr="007F6F71">
        <w:t xml:space="preserve">        </w:t>
      </w:r>
    </w:p>
    <w:p w14:paraId="70E4F33D" w14:textId="77777777" w:rsidR="003E3881" w:rsidRPr="007F6F71" w:rsidRDefault="003E3881" w:rsidP="00595626">
      <w:pPr>
        <w:spacing w:line="360" w:lineRule="auto"/>
        <w:jc w:val="both"/>
      </w:pPr>
      <w:proofErr w:type="gramStart"/>
      <w:r w:rsidRPr="007F6F71">
        <w:t>volumes</w:t>
      </w:r>
      <w:proofErr w:type="gramEnd"/>
      <w:r w:rsidRPr="007F6F71">
        <w:t>:</w:t>
      </w:r>
    </w:p>
    <w:p w14:paraId="1A546718" w14:textId="77777777" w:rsidR="003E3881" w:rsidRPr="007F6F71" w:rsidRDefault="003E3881" w:rsidP="00595626">
      <w:pPr>
        <w:spacing w:line="360" w:lineRule="auto"/>
        <w:jc w:val="both"/>
      </w:pPr>
      <w:r w:rsidRPr="007F6F71">
        <w:t xml:space="preserve">   </w:t>
      </w:r>
      <w:proofErr w:type="spellStart"/>
      <w:proofErr w:type="gramStart"/>
      <w:r w:rsidRPr="007F6F71">
        <w:t>db</w:t>
      </w:r>
      <w:proofErr w:type="spellEnd"/>
      <w:proofErr w:type="gramEnd"/>
      <w:r w:rsidRPr="007F6F71">
        <w:t>-data:</w:t>
      </w:r>
    </w:p>
    <w:p w14:paraId="3303C7FB" w14:textId="77777777" w:rsidR="003E3881" w:rsidRPr="007F6F71" w:rsidRDefault="003E3881" w:rsidP="00595626">
      <w:pPr>
        <w:spacing w:line="360" w:lineRule="auto"/>
        <w:jc w:val="both"/>
      </w:pPr>
    </w:p>
    <w:p w14:paraId="331BADDE" w14:textId="77777777" w:rsidR="003E3881" w:rsidRPr="007F6F71" w:rsidRDefault="003E3881" w:rsidP="00595626">
      <w:pPr>
        <w:spacing w:line="360" w:lineRule="auto"/>
        <w:jc w:val="both"/>
      </w:pPr>
      <w:r w:rsidRPr="007F6F71">
        <w:br w:type="page"/>
      </w:r>
    </w:p>
    <w:p w14:paraId="47E9F4A4" w14:textId="795A2686" w:rsidR="003E3881" w:rsidRPr="007F6F71" w:rsidRDefault="000C317F" w:rsidP="00595626">
      <w:pPr>
        <w:pStyle w:val="Ttulo21"/>
        <w:jc w:val="both"/>
      </w:pPr>
      <w:bookmarkStart w:id="246" w:name="_Toc499555723"/>
      <w:r>
        <w:lastRenderedPageBreak/>
        <w:t>Apêndice</w:t>
      </w:r>
      <w:r w:rsidR="003E3881" w:rsidRPr="007F6F71">
        <w:t xml:space="preserve"> 1</w:t>
      </w:r>
      <w:r w:rsidR="00372DE7">
        <w:t>3</w:t>
      </w:r>
      <w:r w:rsidR="003E3881" w:rsidRPr="007F6F71">
        <w:t>.5 – Docker-compose versão 3 - ARM</w:t>
      </w:r>
      <w:bookmarkEnd w:id="246"/>
    </w:p>
    <w:p w14:paraId="755B0CFE" w14:textId="77777777" w:rsidR="003E3881" w:rsidRPr="007F6F71" w:rsidRDefault="003E3881" w:rsidP="00595626">
      <w:pPr>
        <w:spacing w:line="360" w:lineRule="auto"/>
        <w:jc w:val="both"/>
      </w:pPr>
    </w:p>
    <w:p w14:paraId="410E6F2C" w14:textId="77777777" w:rsidR="003E3881" w:rsidRPr="007F6F71" w:rsidRDefault="003E3881" w:rsidP="00595626">
      <w:pPr>
        <w:spacing w:line="360" w:lineRule="auto"/>
        <w:jc w:val="both"/>
        <w:rPr>
          <w:lang w:val="en-US"/>
        </w:rPr>
      </w:pPr>
      <w:r w:rsidRPr="007F6F71">
        <w:rPr>
          <w:lang w:val="en-US"/>
        </w:rPr>
        <w:t>version: "3"</w:t>
      </w:r>
    </w:p>
    <w:p w14:paraId="61CBD169" w14:textId="77777777" w:rsidR="003E3881" w:rsidRPr="007F6F71" w:rsidRDefault="003E3881" w:rsidP="00595626">
      <w:pPr>
        <w:spacing w:line="360" w:lineRule="auto"/>
        <w:jc w:val="both"/>
        <w:rPr>
          <w:lang w:val="en-US"/>
        </w:rPr>
      </w:pPr>
    </w:p>
    <w:p w14:paraId="632D8E98" w14:textId="77777777" w:rsidR="003E3881" w:rsidRPr="007F6F71" w:rsidRDefault="003E3881" w:rsidP="00595626">
      <w:pPr>
        <w:spacing w:line="360" w:lineRule="auto"/>
        <w:jc w:val="both"/>
        <w:rPr>
          <w:lang w:val="en-US"/>
        </w:rPr>
      </w:pPr>
      <w:r w:rsidRPr="007F6F71">
        <w:rPr>
          <w:lang w:val="en-US"/>
        </w:rPr>
        <w:t>services:</w:t>
      </w:r>
    </w:p>
    <w:p w14:paraId="65C45B2C"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db</w:t>
      </w:r>
      <w:proofErr w:type="spellEnd"/>
      <w:r w:rsidRPr="007F6F71">
        <w:rPr>
          <w:lang w:val="en-US"/>
        </w:rPr>
        <w:t>:</w:t>
      </w:r>
    </w:p>
    <w:p w14:paraId="38EA8DC9" w14:textId="77777777" w:rsidR="003E3881" w:rsidRPr="007F6F71" w:rsidRDefault="003E3881" w:rsidP="00595626">
      <w:pPr>
        <w:spacing w:line="360" w:lineRule="auto"/>
        <w:jc w:val="both"/>
        <w:rPr>
          <w:lang w:val="en-US"/>
        </w:rPr>
      </w:pPr>
      <w:r w:rsidRPr="007F6F71">
        <w:rPr>
          <w:lang w:val="en-US"/>
        </w:rPr>
        <w:t xml:space="preserve">    image: </w:t>
      </w:r>
      <w:proofErr w:type="spellStart"/>
      <w:r w:rsidRPr="007F6F71">
        <w:rPr>
          <w:lang w:val="en-US"/>
        </w:rPr>
        <w:t>hypriot</w:t>
      </w:r>
      <w:proofErr w:type="spellEnd"/>
      <w:r w:rsidRPr="007F6F71">
        <w:rPr>
          <w:lang w:val="en-US"/>
        </w:rPr>
        <w:t>/</w:t>
      </w:r>
      <w:proofErr w:type="spellStart"/>
      <w:r w:rsidRPr="007F6F71">
        <w:rPr>
          <w:lang w:val="en-US"/>
        </w:rPr>
        <w:t>rpi-mysql</w:t>
      </w:r>
      <w:proofErr w:type="spellEnd"/>
    </w:p>
    <w:p w14:paraId="194E39F4" w14:textId="77777777" w:rsidR="003E3881" w:rsidRPr="007F6F71" w:rsidRDefault="003E3881" w:rsidP="00595626">
      <w:pPr>
        <w:spacing w:line="360" w:lineRule="auto"/>
        <w:jc w:val="both"/>
        <w:rPr>
          <w:lang w:val="en-US"/>
        </w:rPr>
      </w:pPr>
      <w:r w:rsidRPr="007F6F71">
        <w:rPr>
          <w:lang w:val="en-US"/>
        </w:rPr>
        <w:t xml:space="preserve">    environment:</w:t>
      </w:r>
    </w:p>
    <w:p w14:paraId="691208A0" w14:textId="77777777" w:rsidR="003E3881" w:rsidRPr="007F6F71" w:rsidRDefault="003E3881" w:rsidP="00595626">
      <w:pPr>
        <w:spacing w:line="360" w:lineRule="auto"/>
        <w:jc w:val="both"/>
        <w:rPr>
          <w:lang w:val="en-US"/>
        </w:rPr>
      </w:pPr>
      <w:r w:rsidRPr="007F6F71">
        <w:rPr>
          <w:lang w:val="en-US"/>
        </w:rPr>
        <w:t xml:space="preserve">      MYSQL_ROOT_PASSWORD: password</w:t>
      </w:r>
    </w:p>
    <w:p w14:paraId="73E1CACC" w14:textId="77777777" w:rsidR="003E3881" w:rsidRPr="007F6F71" w:rsidRDefault="003E3881" w:rsidP="00595626">
      <w:pPr>
        <w:spacing w:line="360" w:lineRule="auto"/>
        <w:jc w:val="both"/>
        <w:rPr>
          <w:lang w:val="en-US"/>
        </w:rPr>
      </w:pPr>
      <w:r w:rsidRPr="007F6F71">
        <w:rPr>
          <w:lang w:val="en-US"/>
        </w:rPr>
        <w:t xml:space="preserve">      MYSQL_DATABASE: phalanx-development</w:t>
      </w:r>
    </w:p>
    <w:p w14:paraId="382DEACC" w14:textId="77777777" w:rsidR="003E3881" w:rsidRPr="007F6F71" w:rsidRDefault="003E3881" w:rsidP="00595626">
      <w:pPr>
        <w:spacing w:line="360" w:lineRule="auto"/>
        <w:jc w:val="both"/>
        <w:rPr>
          <w:lang w:val="en-US"/>
        </w:rPr>
      </w:pPr>
      <w:r w:rsidRPr="007F6F71">
        <w:rPr>
          <w:lang w:val="en-US"/>
        </w:rPr>
        <w:t xml:space="preserve">      MYSQL_USER:  root</w:t>
      </w:r>
    </w:p>
    <w:p w14:paraId="54956328" w14:textId="77777777" w:rsidR="003E3881" w:rsidRPr="007F6F71" w:rsidRDefault="003E3881" w:rsidP="00595626">
      <w:pPr>
        <w:spacing w:line="360" w:lineRule="auto"/>
        <w:jc w:val="both"/>
        <w:rPr>
          <w:lang w:val="en-US"/>
        </w:rPr>
      </w:pPr>
      <w:r w:rsidRPr="007F6F71">
        <w:rPr>
          <w:lang w:val="en-US"/>
        </w:rPr>
        <w:t xml:space="preserve">      MYSQL_PASSWORD: password</w:t>
      </w:r>
    </w:p>
    <w:p w14:paraId="0209E794" w14:textId="77777777" w:rsidR="003E3881" w:rsidRPr="007F6F71" w:rsidRDefault="003E3881" w:rsidP="00595626">
      <w:pPr>
        <w:spacing w:line="360" w:lineRule="auto"/>
        <w:jc w:val="both"/>
        <w:rPr>
          <w:lang w:val="en-US"/>
        </w:rPr>
      </w:pPr>
      <w:r w:rsidRPr="007F6F71">
        <w:rPr>
          <w:lang w:val="en-US"/>
        </w:rPr>
        <w:t xml:space="preserve">    ports:</w:t>
      </w:r>
    </w:p>
    <w:p w14:paraId="5105B769" w14:textId="77777777" w:rsidR="003E3881" w:rsidRPr="007F6F71" w:rsidRDefault="003E3881" w:rsidP="00595626">
      <w:pPr>
        <w:spacing w:line="360" w:lineRule="auto"/>
        <w:jc w:val="both"/>
        <w:rPr>
          <w:lang w:val="en-US"/>
        </w:rPr>
      </w:pPr>
      <w:r w:rsidRPr="007F6F71">
        <w:rPr>
          <w:lang w:val="en-US"/>
        </w:rPr>
        <w:t xml:space="preserve">      - "3307:3306"</w:t>
      </w:r>
    </w:p>
    <w:p w14:paraId="635A1C26" w14:textId="77777777" w:rsidR="003E3881" w:rsidRPr="007F6F71" w:rsidRDefault="003E3881" w:rsidP="00595626">
      <w:pPr>
        <w:spacing w:line="360" w:lineRule="auto"/>
        <w:jc w:val="both"/>
        <w:rPr>
          <w:lang w:val="en-US"/>
        </w:rPr>
      </w:pPr>
      <w:r w:rsidRPr="007F6F71">
        <w:rPr>
          <w:lang w:val="en-US"/>
        </w:rPr>
        <w:t xml:space="preserve">    volumes:</w:t>
      </w:r>
    </w:p>
    <w:p w14:paraId="12F6C8F5" w14:textId="77777777" w:rsidR="003E3881" w:rsidRPr="007F6F71" w:rsidRDefault="003E3881" w:rsidP="00595626">
      <w:pPr>
        <w:spacing w:line="360" w:lineRule="auto"/>
        <w:jc w:val="both"/>
        <w:rPr>
          <w:lang w:val="en-US"/>
        </w:rPr>
      </w:pPr>
      <w:r w:rsidRPr="007F6F71">
        <w:rPr>
          <w:lang w:val="en-US"/>
        </w:rPr>
        <w:t xml:space="preserve">      - "</w:t>
      </w:r>
      <w:proofErr w:type="spellStart"/>
      <w:r w:rsidRPr="007F6F71">
        <w:rPr>
          <w:lang w:val="en-US"/>
        </w:rPr>
        <w:t>db</w:t>
      </w:r>
      <w:proofErr w:type="spellEnd"/>
      <w:r w:rsidRPr="007F6F71">
        <w:rPr>
          <w:lang w:val="en-US"/>
        </w:rPr>
        <w:t>-data:/</w:t>
      </w:r>
      <w:proofErr w:type="spellStart"/>
      <w:r w:rsidRPr="007F6F71">
        <w:rPr>
          <w:lang w:val="en-US"/>
        </w:rPr>
        <w:t>var</w:t>
      </w:r>
      <w:proofErr w:type="spellEnd"/>
      <w:r w:rsidRPr="007F6F71">
        <w:rPr>
          <w:lang w:val="en-US"/>
        </w:rPr>
        <w:t>/lib/</w:t>
      </w:r>
      <w:proofErr w:type="spellStart"/>
      <w:r w:rsidRPr="007F6F71">
        <w:rPr>
          <w:lang w:val="en-US"/>
        </w:rPr>
        <w:t>mysql</w:t>
      </w:r>
      <w:proofErr w:type="spellEnd"/>
      <w:r w:rsidRPr="007F6F71">
        <w:rPr>
          <w:lang w:val="en-US"/>
        </w:rPr>
        <w:t>"</w:t>
      </w:r>
    </w:p>
    <w:p w14:paraId="208808BE" w14:textId="77777777" w:rsidR="003E3881" w:rsidRPr="007F6F71" w:rsidRDefault="003E3881" w:rsidP="00595626">
      <w:pPr>
        <w:spacing w:line="360" w:lineRule="auto"/>
        <w:jc w:val="both"/>
        <w:rPr>
          <w:lang w:val="en-US"/>
        </w:rPr>
      </w:pPr>
      <w:r w:rsidRPr="007F6F71">
        <w:rPr>
          <w:lang w:val="en-US"/>
        </w:rPr>
        <w:t xml:space="preserve">    networks:</w:t>
      </w:r>
    </w:p>
    <w:p w14:paraId="1DC41B2C" w14:textId="77777777" w:rsidR="003E3881" w:rsidRPr="007F6F71" w:rsidRDefault="003E3881" w:rsidP="00595626">
      <w:pPr>
        <w:spacing w:line="360" w:lineRule="auto"/>
        <w:jc w:val="both"/>
        <w:rPr>
          <w:lang w:val="en-US"/>
        </w:rPr>
      </w:pPr>
      <w:r w:rsidRPr="007F6F71">
        <w:rPr>
          <w:lang w:val="en-US"/>
        </w:rPr>
        <w:t xml:space="preserve">      - </w:t>
      </w:r>
      <w:proofErr w:type="spellStart"/>
      <w:r w:rsidRPr="007F6F71">
        <w:rPr>
          <w:lang w:val="en-US"/>
        </w:rPr>
        <w:t>phalanx_app</w:t>
      </w:r>
      <w:proofErr w:type="spellEnd"/>
    </w:p>
    <w:p w14:paraId="075318AA" w14:textId="77777777" w:rsidR="003E3881" w:rsidRPr="007F6F71" w:rsidRDefault="003E3881" w:rsidP="00595626">
      <w:pPr>
        <w:spacing w:line="360" w:lineRule="auto"/>
        <w:jc w:val="both"/>
        <w:rPr>
          <w:lang w:val="en-US"/>
        </w:rPr>
      </w:pPr>
      <w:r w:rsidRPr="007F6F71">
        <w:rPr>
          <w:lang w:val="en-US"/>
        </w:rPr>
        <w:t xml:space="preserve">    deploy:</w:t>
      </w:r>
    </w:p>
    <w:p w14:paraId="19E5F5A5" w14:textId="77777777" w:rsidR="003E3881" w:rsidRPr="007F6F71" w:rsidRDefault="003E3881" w:rsidP="00595626">
      <w:pPr>
        <w:spacing w:line="360" w:lineRule="auto"/>
        <w:jc w:val="both"/>
        <w:rPr>
          <w:lang w:val="en-US"/>
        </w:rPr>
      </w:pPr>
      <w:r w:rsidRPr="007F6F71">
        <w:rPr>
          <w:lang w:val="en-US"/>
        </w:rPr>
        <w:t xml:space="preserve">      placement:</w:t>
      </w:r>
    </w:p>
    <w:p w14:paraId="260D8426" w14:textId="77777777" w:rsidR="003E3881" w:rsidRPr="007F6F71" w:rsidRDefault="003E3881" w:rsidP="00595626">
      <w:pPr>
        <w:spacing w:line="360" w:lineRule="auto"/>
        <w:jc w:val="both"/>
        <w:rPr>
          <w:lang w:val="en-US"/>
        </w:rPr>
      </w:pPr>
      <w:r w:rsidRPr="007F6F71">
        <w:rPr>
          <w:lang w:val="en-US"/>
        </w:rPr>
        <w:t xml:space="preserve">        constraints: [</w:t>
      </w:r>
      <w:proofErr w:type="spellStart"/>
      <w:proofErr w:type="gramStart"/>
      <w:r w:rsidRPr="007F6F71">
        <w:rPr>
          <w:lang w:val="en-US"/>
        </w:rPr>
        <w:t>node.role</w:t>
      </w:r>
      <w:proofErr w:type="spellEnd"/>
      <w:proofErr w:type="gramEnd"/>
      <w:r w:rsidRPr="007F6F71">
        <w:rPr>
          <w:lang w:val="en-US"/>
        </w:rPr>
        <w:t xml:space="preserve"> == manager]</w:t>
      </w:r>
    </w:p>
    <w:p w14:paraId="6F936B09" w14:textId="77777777" w:rsidR="003E3881" w:rsidRPr="007F6F71" w:rsidRDefault="003E3881" w:rsidP="00595626">
      <w:pPr>
        <w:spacing w:line="360" w:lineRule="auto"/>
        <w:jc w:val="both"/>
        <w:rPr>
          <w:lang w:val="en-US"/>
        </w:rPr>
      </w:pPr>
    </w:p>
    <w:p w14:paraId="057E322F"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redis</w:t>
      </w:r>
      <w:proofErr w:type="spellEnd"/>
      <w:r w:rsidRPr="007F6F71">
        <w:rPr>
          <w:lang w:val="en-US"/>
        </w:rPr>
        <w:t>:</w:t>
      </w:r>
    </w:p>
    <w:p w14:paraId="5557D691" w14:textId="77777777" w:rsidR="003E3881" w:rsidRPr="007F6F71" w:rsidRDefault="003E3881" w:rsidP="00595626">
      <w:pPr>
        <w:spacing w:line="360" w:lineRule="auto"/>
        <w:jc w:val="both"/>
        <w:rPr>
          <w:lang w:val="en-US"/>
        </w:rPr>
      </w:pPr>
      <w:r w:rsidRPr="007F6F71">
        <w:rPr>
          <w:lang w:val="en-US"/>
        </w:rPr>
        <w:t xml:space="preserve">    image: </w:t>
      </w:r>
      <w:proofErr w:type="spellStart"/>
      <w:r w:rsidRPr="007F6F71">
        <w:rPr>
          <w:lang w:val="en-US"/>
        </w:rPr>
        <w:t>hypriot</w:t>
      </w:r>
      <w:proofErr w:type="spellEnd"/>
      <w:r w:rsidRPr="007F6F71">
        <w:rPr>
          <w:lang w:val="en-US"/>
        </w:rPr>
        <w:t>/</w:t>
      </w:r>
      <w:proofErr w:type="spellStart"/>
      <w:r w:rsidRPr="007F6F71">
        <w:rPr>
          <w:lang w:val="en-US"/>
        </w:rPr>
        <w:t>rpi-redis</w:t>
      </w:r>
      <w:proofErr w:type="spellEnd"/>
    </w:p>
    <w:p w14:paraId="25CF59EF" w14:textId="77777777" w:rsidR="003E3881" w:rsidRPr="007F6F71" w:rsidRDefault="003E3881" w:rsidP="00595626">
      <w:pPr>
        <w:spacing w:line="360" w:lineRule="auto"/>
        <w:jc w:val="both"/>
        <w:rPr>
          <w:lang w:val="en-US"/>
        </w:rPr>
      </w:pPr>
      <w:r w:rsidRPr="007F6F71">
        <w:rPr>
          <w:lang w:val="en-US"/>
        </w:rPr>
        <w:t xml:space="preserve">    ports:</w:t>
      </w:r>
    </w:p>
    <w:p w14:paraId="1EB9F6D3" w14:textId="77777777" w:rsidR="003E3881" w:rsidRPr="007F6F71" w:rsidRDefault="003E3881" w:rsidP="00595626">
      <w:pPr>
        <w:spacing w:line="360" w:lineRule="auto"/>
        <w:jc w:val="both"/>
        <w:rPr>
          <w:lang w:val="en-US"/>
        </w:rPr>
      </w:pPr>
      <w:r w:rsidRPr="007F6F71">
        <w:rPr>
          <w:lang w:val="en-US"/>
        </w:rPr>
        <w:t xml:space="preserve">      - "6379:6379"</w:t>
      </w:r>
    </w:p>
    <w:p w14:paraId="5F3EBDB0" w14:textId="77777777" w:rsidR="003E3881" w:rsidRPr="007F6F71" w:rsidRDefault="003E3881" w:rsidP="00595626">
      <w:pPr>
        <w:spacing w:line="360" w:lineRule="auto"/>
        <w:jc w:val="both"/>
        <w:rPr>
          <w:lang w:val="en-US"/>
        </w:rPr>
      </w:pPr>
      <w:r w:rsidRPr="007F6F71">
        <w:rPr>
          <w:lang w:val="en-US"/>
        </w:rPr>
        <w:t xml:space="preserve">    volumes:</w:t>
      </w:r>
    </w:p>
    <w:p w14:paraId="04FFFC42" w14:textId="77777777" w:rsidR="003E3881" w:rsidRPr="007F6F71" w:rsidRDefault="003E3881" w:rsidP="00595626">
      <w:pPr>
        <w:spacing w:line="360" w:lineRule="auto"/>
        <w:jc w:val="both"/>
        <w:rPr>
          <w:lang w:val="en-US"/>
        </w:rPr>
      </w:pPr>
      <w:r w:rsidRPr="007F6F71">
        <w:rPr>
          <w:lang w:val="en-US"/>
        </w:rPr>
        <w:t xml:space="preserve">      - "/home/docker/data:/data"</w:t>
      </w:r>
    </w:p>
    <w:p w14:paraId="6B7D11FE" w14:textId="77777777" w:rsidR="003E3881" w:rsidRPr="007F6F71" w:rsidRDefault="003E3881" w:rsidP="00595626">
      <w:pPr>
        <w:spacing w:line="360" w:lineRule="auto"/>
        <w:jc w:val="both"/>
        <w:rPr>
          <w:lang w:val="en-US"/>
        </w:rPr>
      </w:pPr>
      <w:r w:rsidRPr="007F6F71">
        <w:rPr>
          <w:lang w:val="en-US"/>
        </w:rPr>
        <w:t xml:space="preserve">    networks:</w:t>
      </w:r>
    </w:p>
    <w:p w14:paraId="382828F2" w14:textId="77777777" w:rsidR="003E3881" w:rsidRPr="007F6F71" w:rsidRDefault="003E3881" w:rsidP="00595626">
      <w:pPr>
        <w:spacing w:line="360" w:lineRule="auto"/>
        <w:jc w:val="both"/>
        <w:rPr>
          <w:lang w:val="en-US"/>
        </w:rPr>
      </w:pPr>
      <w:r w:rsidRPr="007F6F71">
        <w:rPr>
          <w:lang w:val="en-US"/>
        </w:rPr>
        <w:t xml:space="preserve">      - </w:t>
      </w:r>
      <w:proofErr w:type="spellStart"/>
      <w:r w:rsidRPr="007F6F71">
        <w:rPr>
          <w:lang w:val="en-US"/>
        </w:rPr>
        <w:t>phalanx_app</w:t>
      </w:r>
      <w:proofErr w:type="spellEnd"/>
    </w:p>
    <w:p w14:paraId="77B7A680" w14:textId="77777777" w:rsidR="003E3881" w:rsidRPr="007F6F71" w:rsidRDefault="003E3881" w:rsidP="00595626">
      <w:pPr>
        <w:spacing w:line="360" w:lineRule="auto"/>
        <w:jc w:val="both"/>
        <w:rPr>
          <w:lang w:val="en-US"/>
        </w:rPr>
      </w:pPr>
      <w:r w:rsidRPr="007F6F71">
        <w:rPr>
          <w:lang w:val="en-US"/>
        </w:rPr>
        <w:t xml:space="preserve">    deploy:</w:t>
      </w:r>
    </w:p>
    <w:p w14:paraId="5B7B6D7E" w14:textId="77777777" w:rsidR="003E3881" w:rsidRPr="007F6F71" w:rsidRDefault="003E3881" w:rsidP="00595626">
      <w:pPr>
        <w:spacing w:line="360" w:lineRule="auto"/>
        <w:jc w:val="both"/>
        <w:rPr>
          <w:lang w:val="en-US"/>
        </w:rPr>
      </w:pPr>
      <w:r w:rsidRPr="007F6F71">
        <w:rPr>
          <w:lang w:val="en-US"/>
        </w:rPr>
        <w:t xml:space="preserve">      placement:</w:t>
      </w:r>
    </w:p>
    <w:p w14:paraId="29245151" w14:textId="77777777" w:rsidR="003E3881" w:rsidRPr="007F6F71" w:rsidRDefault="003E3881" w:rsidP="00595626">
      <w:pPr>
        <w:spacing w:line="360" w:lineRule="auto"/>
        <w:jc w:val="both"/>
        <w:rPr>
          <w:lang w:val="en-US"/>
        </w:rPr>
      </w:pPr>
      <w:r w:rsidRPr="007F6F71">
        <w:rPr>
          <w:lang w:val="en-US"/>
        </w:rPr>
        <w:t xml:space="preserve">        constraints: [</w:t>
      </w:r>
      <w:proofErr w:type="spellStart"/>
      <w:proofErr w:type="gramStart"/>
      <w:r w:rsidRPr="007F6F71">
        <w:rPr>
          <w:lang w:val="en-US"/>
        </w:rPr>
        <w:t>node.role</w:t>
      </w:r>
      <w:proofErr w:type="spellEnd"/>
      <w:proofErr w:type="gramEnd"/>
      <w:r w:rsidRPr="007F6F71">
        <w:rPr>
          <w:lang w:val="en-US"/>
        </w:rPr>
        <w:t xml:space="preserve"> == worker]</w:t>
      </w:r>
    </w:p>
    <w:p w14:paraId="71506265" w14:textId="77777777" w:rsidR="003E3881" w:rsidRPr="007F6F71" w:rsidRDefault="003E3881" w:rsidP="00595626">
      <w:pPr>
        <w:spacing w:line="360" w:lineRule="auto"/>
        <w:jc w:val="both"/>
        <w:rPr>
          <w:lang w:val="en-US"/>
        </w:rPr>
      </w:pPr>
      <w:r w:rsidRPr="007F6F71">
        <w:rPr>
          <w:lang w:val="en-US"/>
        </w:rPr>
        <w:t xml:space="preserve"> </w:t>
      </w:r>
    </w:p>
    <w:p w14:paraId="33DBB1F5" w14:textId="77777777" w:rsidR="003E3881" w:rsidRPr="007F6F71" w:rsidRDefault="003E3881" w:rsidP="00595626">
      <w:pPr>
        <w:spacing w:line="360" w:lineRule="auto"/>
        <w:jc w:val="both"/>
        <w:rPr>
          <w:lang w:val="en-US"/>
        </w:rPr>
      </w:pPr>
      <w:r w:rsidRPr="007F6F71">
        <w:rPr>
          <w:lang w:val="en-US"/>
        </w:rPr>
        <w:lastRenderedPageBreak/>
        <w:t xml:space="preserve">  app: &amp;</w:t>
      </w:r>
      <w:proofErr w:type="spellStart"/>
      <w:r w:rsidRPr="007F6F71">
        <w:rPr>
          <w:lang w:val="en-US"/>
        </w:rPr>
        <w:t>app_base</w:t>
      </w:r>
      <w:proofErr w:type="spellEnd"/>
    </w:p>
    <w:p w14:paraId="0E46C1D3" w14:textId="77777777" w:rsidR="003E3881" w:rsidRPr="007F6F71" w:rsidRDefault="003E3881" w:rsidP="00595626">
      <w:pPr>
        <w:spacing w:line="360" w:lineRule="auto"/>
        <w:jc w:val="both"/>
        <w:rPr>
          <w:lang w:val="en-US"/>
        </w:rPr>
      </w:pPr>
    </w:p>
    <w:p w14:paraId="4B866982" w14:textId="77777777" w:rsidR="003E3881" w:rsidRPr="007F6F71" w:rsidRDefault="003E3881" w:rsidP="00595626">
      <w:pPr>
        <w:spacing w:line="360" w:lineRule="auto"/>
        <w:jc w:val="both"/>
        <w:rPr>
          <w:lang w:val="en-US"/>
        </w:rPr>
      </w:pPr>
      <w:r w:rsidRPr="007F6F71">
        <w:rPr>
          <w:lang w:val="en-US"/>
        </w:rPr>
        <w:t xml:space="preserve">    image: </w:t>
      </w:r>
      <w:proofErr w:type="spellStart"/>
      <w:r w:rsidRPr="007F6F71">
        <w:rPr>
          <w:lang w:val="en-US"/>
        </w:rPr>
        <w:t>phalanx_app</w:t>
      </w:r>
      <w:proofErr w:type="spellEnd"/>
      <w:r w:rsidRPr="007F6F71">
        <w:rPr>
          <w:lang w:val="en-US"/>
        </w:rPr>
        <w:t xml:space="preserve"> </w:t>
      </w:r>
    </w:p>
    <w:p w14:paraId="7E8A805B" w14:textId="77777777" w:rsidR="003E3881" w:rsidRPr="007F6F71" w:rsidRDefault="003E3881" w:rsidP="00595626">
      <w:pPr>
        <w:spacing w:line="360" w:lineRule="auto"/>
        <w:jc w:val="both"/>
        <w:rPr>
          <w:lang w:val="en-US"/>
        </w:rPr>
      </w:pPr>
      <w:r w:rsidRPr="007F6F71">
        <w:rPr>
          <w:lang w:val="en-US"/>
        </w:rPr>
        <w:t xml:space="preserve">    command: bash -</w:t>
      </w:r>
      <w:proofErr w:type="spellStart"/>
      <w:r w:rsidRPr="007F6F71">
        <w:rPr>
          <w:lang w:val="en-US"/>
        </w:rPr>
        <w:t>lc</w:t>
      </w:r>
      <w:proofErr w:type="spellEnd"/>
      <w:r w:rsidRPr="007F6F71">
        <w:rPr>
          <w:lang w:val="en-US"/>
        </w:rPr>
        <w:t xml:space="preserve"> 'bundler exec rails s -b 0.0.0.0'</w:t>
      </w:r>
    </w:p>
    <w:p w14:paraId="226B24FD" w14:textId="77777777" w:rsidR="003E3881" w:rsidRPr="007F6F71" w:rsidRDefault="003E3881" w:rsidP="00595626">
      <w:pPr>
        <w:spacing w:line="360" w:lineRule="auto"/>
        <w:jc w:val="both"/>
        <w:rPr>
          <w:lang w:val="en-US"/>
        </w:rPr>
      </w:pPr>
      <w:r w:rsidRPr="007F6F71">
        <w:rPr>
          <w:lang w:val="en-US"/>
        </w:rPr>
        <w:t xml:space="preserve">    volumes:</w:t>
      </w:r>
    </w:p>
    <w:p w14:paraId="0376B031" w14:textId="77777777" w:rsidR="003E3881" w:rsidRPr="007F6F71" w:rsidRDefault="003E3881" w:rsidP="00595626">
      <w:pPr>
        <w:spacing w:line="360" w:lineRule="auto"/>
        <w:jc w:val="both"/>
        <w:rPr>
          <w:lang w:val="en-US"/>
        </w:rPr>
      </w:pPr>
      <w:r w:rsidRPr="007F6F71">
        <w:rPr>
          <w:lang w:val="en-US"/>
        </w:rPr>
        <w:t xml:space="preserve">      </w:t>
      </w:r>
      <w:proofErr w:type="gramStart"/>
      <w:r w:rsidRPr="007F6F71">
        <w:rPr>
          <w:lang w:val="en-US"/>
        </w:rPr>
        <w:t>- .</w:t>
      </w:r>
      <w:proofErr w:type="gramEnd"/>
      <w:r w:rsidRPr="007F6F71">
        <w:rPr>
          <w:lang w:val="en-US"/>
        </w:rPr>
        <w:t>:/www/phalanx/app</w:t>
      </w:r>
    </w:p>
    <w:p w14:paraId="7B51F6B4" w14:textId="77777777" w:rsidR="003E3881" w:rsidRPr="007F6F71" w:rsidRDefault="003E3881" w:rsidP="00595626">
      <w:pPr>
        <w:spacing w:line="360" w:lineRule="auto"/>
        <w:jc w:val="both"/>
        <w:rPr>
          <w:lang w:val="en-US"/>
        </w:rPr>
      </w:pPr>
      <w:r w:rsidRPr="007F6F71">
        <w:rPr>
          <w:lang w:val="en-US"/>
        </w:rPr>
        <w:t xml:space="preserve">    environment:</w:t>
      </w:r>
    </w:p>
    <w:p w14:paraId="12724C5B" w14:textId="77777777" w:rsidR="003E3881" w:rsidRPr="007F6F71" w:rsidRDefault="003E3881" w:rsidP="00595626">
      <w:pPr>
        <w:spacing w:line="360" w:lineRule="auto"/>
        <w:jc w:val="both"/>
        <w:rPr>
          <w:lang w:val="en-US"/>
        </w:rPr>
      </w:pPr>
      <w:r w:rsidRPr="007F6F71">
        <w:rPr>
          <w:lang w:val="en-US"/>
        </w:rPr>
        <w:t xml:space="preserve">      REDIS_SIDEKIQ_URL: redis://redis:6379/0</w:t>
      </w:r>
    </w:p>
    <w:p w14:paraId="45E8075D" w14:textId="77777777" w:rsidR="003E3881" w:rsidRPr="007F6F71" w:rsidRDefault="003E3881" w:rsidP="00595626">
      <w:pPr>
        <w:spacing w:line="360" w:lineRule="auto"/>
        <w:jc w:val="both"/>
        <w:rPr>
          <w:lang w:val="en-US"/>
        </w:rPr>
      </w:pPr>
      <w:r w:rsidRPr="007F6F71">
        <w:rPr>
          <w:lang w:val="en-US"/>
        </w:rPr>
        <w:t xml:space="preserve">      REDIS_CABLE_URL: redis://redis:6379/1</w:t>
      </w:r>
    </w:p>
    <w:p w14:paraId="716F5F7C" w14:textId="77777777" w:rsidR="003E3881" w:rsidRPr="007F6F71" w:rsidRDefault="003E3881" w:rsidP="00595626">
      <w:pPr>
        <w:spacing w:line="360" w:lineRule="auto"/>
        <w:jc w:val="both"/>
        <w:rPr>
          <w:lang w:val="en-US"/>
        </w:rPr>
      </w:pPr>
      <w:r w:rsidRPr="007F6F71">
        <w:rPr>
          <w:lang w:val="en-US"/>
        </w:rPr>
        <w:t xml:space="preserve">      DB_HOST: </w:t>
      </w:r>
      <w:proofErr w:type="spellStart"/>
      <w:r w:rsidRPr="007F6F71">
        <w:rPr>
          <w:lang w:val="en-US"/>
        </w:rPr>
        <w:t>db</w:t>
      </w:r>
      <w:proofErr w:type="spellEnd"/>
    </w:p>
    <w:p w14:paraId="58AF1D0B" w14:textId="77777777" w:rsidR="003E3881" w:rsidRPr="007F6F71" w:rsidRDefault="003E3881" w:rsidP="00595626">
      <w:pPr>
        <w:spacing w:line="360" w:lineRule="auto"/>
        <w:jc w:val="both"/>
        <w:rPr>
          <w:lang w:val="en-US"/>
        </w:rPr>
      </w:pPr>
      <w:r w:rsidRPr="007F6F71">
        <w:rPr>
          <w:lang w:val="en-US"/>
        </w:rPr>
        <w:t xml:space="preserve">      DB_USER:  root</w:t>
      </w:r>
    </w:p>
    <w:p w14:paraId="50FA18B8" w14:textId="77777777" w:rsidR="003E3881" w:rsidRPr="007F6F71" w:rsidRDefault="003E3881" w:rsidP="00595626">
      <w:pPr>
        <w:spacing w:line="360" w:lineRule="auto"/>
        <w:jc w:val="both"/>
        <w:rPr>
          <w:lang w:val="en-US"/>
        </w:rPr>
      </w:pPr>
      <w:r w:rsidRPr="007F6F71">
        <w:rPr>
          <w:lang w:val="en-US"/>
        </w:rPr>
        <w:t xml:space="preserve">      DB_NAME: phalanx-development</w:t>
      </w:r>
    </w:p>
    <w:p w14:paraId="25933000" w14:textId="77777777" w:rsidR="003E3881" w:rsidRPr="007F6F71" w:rsidRDefault="003E3881" w:rsidP="00595626">
      <w:pPr>
        <w:spacing w:line="360" w:lineRule="auto"/>
        <w:jc w:val="both"/>
        <w:rPr>
          <w:lang w:val="en-US"/>
        </w:rPr>
      </w:pPr>
      <w:r w:rsidRPr="007F6F71">
        <w:rPr>
          <w:lang w:val="en-US"/>
        </w:rPr>
        <w:t xml:space="preserve">      DB_PASSWORD: password</w:t>
      </w:r>
    </w:p>
    <w:p w14:paraId="1AA52BB8" w14:textId="77777777" w:rsidR="003E3881" w:rsidRPr="007F6F71" w:rsidRDefault="003E3881" w:rsidP="00595626">
      <w:pPr>
        <w:spacing w:line="360" w:lineRule="auto"/>
        <w:jc w:val="both"/>
        <w:rPr>
          <w:lang w:val="en-US"/>
        </w:rPr>
      </w:pPr>
      <w:r w:rsidRPr="007F6F71">
        <w:rPr>
          <w:lang w:val="en-US"/>
        </w:rPr>
        <w:t xml:space="preserve">    ports:</w:t>
      </w:r>
    </w:p>
    <w:p w14:paraId="4D8B02C4" w14:textId="77777777" w:rsidR="003E3881" w:rsidRPr="007F6F71" w:rsidRDefault="003E3881" w:rsidP="00595626">
      <w:pPr>
        <w:spacing w:line="360" w:lineRule="auto"/>
        <w:jc w:val="both"/>
        <w:rPr>
          <w:lang w:val="en-US"/>
        </w:rPr>
      </w:pPr>
      <w:r w:rsidRPr="007F6F71">
        <w:rPr>
          <w:lang w:val="en-US"/>
        </w:rPr>
        <w:t xml:space="preserve">      - 3001:3000</w:t>
      </w:r>
    </w:p>
    <w:p w14:paraId="68F5F9A2"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depends_on</w:t>
      </w:r>
      <w:proofErr w:type="spellEnd"/>
      <w:r w:rsidRPr="007F6F71">
        <w:rPr>
          <w:lang w:val="en-US"/>
        </w:rPr>
        <w:t>:</w:t>
      </w:r>
    </w:p>
    <w:p w14:paraId="3F76B34A" w14:textId="77777777" w:rsidR="003E3881" w:rsidRPr="007F6F71" w:rsidRDefault="003E3881" w:rsidP="00595626">
      <w:pPr>
        <w:spacing w:line="360" w:lineRule="auto"/>
        <w:jc w:val="both"/>
        <w:rPr>
          <w:lang w:val="en-US"/>
        </w:rPr>
      </w:pPr>
      <w:r w:rsidRPr="007F6F71">
        <w:rPr>
          <w:lang w:val="en-US"/>
        </w:rPr>
        <w:t xml:space="preserve">          - </w:t>
      </w:r>
      <w:proofErr w:type="spellStart"/>
      <w:r w:rsidRPr="007F6F71">
        <w:rPr>
          <w:lang w:val="en-US"/>
        </w:rPr>
        <w:t>db</w:t>
      </w:r>
      <w:proofErr w:type="spellEnd"/>
    </w:p>
    <w:p w14:paraId="47C8E5E4" w14:textId="77777777" w:rsidR="003E3881" w:rsidRPr="007F6F71" w:rsidRDefault="003E3881" w:rsidP="00595626">
      <w:pPr>
        <w:spacing w:line="360" w:lineRule="auto"/>
        <w:jc w:val="both"/>
        <w:rPr>
          <w:lang w:val="en-US"/>
        </w:rPr>
      </w:pPr>
      <w:r w:rsidRPr="007F6F71">
        <w:rPr>
          <w:lang w:val="en-US"/>
        </w:rPr>
        <w:t xml:space="preserve">          - </w:t>
      </w:r>
      <w:proofErr w:type="spellStart"/>
      <w:r w:rsidRPr="007F6F71">
        <w:rPr>
          <w:lang w:val="en-US"/>
        </w:rPr>
        <w:t>redis</w:t>
      </w:r>
      <w:proofErr w:type="spellEnd"/>
    </w:p>
    <w:p w14:paraId="012824AA" w14:textId="77777777" w:rsidR="003E3881" w:rsidRPr="007F6F71" w:rsidRDefault="003E3881" w:rsidP="00595626">
      <w:pPr>
        <w:spacing w:line="360" w:lineRule="auto"/>
        <w:jc w:val="both"/>
        <w:rPr>
          <w:lang w:val="en-US"/>
        </w:rPr>
      </w:pPr>
      <w:r w:rsidRPr="007F6F71">
        <w:rPr>
          <w:lang w:val="en-US"/>
        </w:rPr>
        <w:t xml:space="preserve">    networks:</w:t>
      </w:r>
    </w:p>
    <w:p w14:paraId="7C133026" w14:textId="77777777" w:rsidR="003E3881" w:rsidRPr="007F6F71" w:rsidRDefault="003E3881" w:rsidP="00595626">
      <w:pPr>
        <w:spacing w:line="360" w:lineRule="auto"/>
        <w:jc w:val="both"/>
        <w:rPr>
          <w:lang w:val="en-US"/>
        </w:rPr>
      </w:pPr>
      <w:r w:rsidRPr="007F6F71">
        <w:rPr>
          <w:lang w:val="en-US"/>
        </w:rPr>
        <w:t xml:space="preserve">      - </w:t>
      </w:r>
      <w:proofErr w:type="spellStart"/>
      <w:r w:rsidRPr="007F6F71">
        <w:rPr>
          <w:lang w:val="en-US"/>
        </w:rPr>
        <w:t>phalanx_app</w:t>
      </w:r>
      <w:proofErr w:type="spellEnd"/>
    </w:p>
    <w:p w14:paraId="072B09F6" w14:textId="77777777" w:rsidR="003E3881" w:rsidRPr="007F6F71" w:rsidRDefault="003E3881" w:rsidP="00595626">
      <w:pPr>
        <w:spacing w:line="360" w:lineRule="auto"/>
        <w:jc w:val="both"/>
        <w:rPr>
          <w:lang w:val="en-US"/>
        </w:rPr>
      </w:pPr>
    </w:p>
    <w:p w14:paraId="1929CD74" w14:textId="77777777" w:rsidR="003E3881" w:rsidRPr="007F6F71" w:rsidRDefault="003E3881" w:rsidP="00595626">
      <w:pPr>
        <w:spacing w:line="360" w:lineRule="auto"/>
        <w:jc w:val="both"/>
        <w:rPr>
          <w:lang w:val="en-US"/>
        </w:rPr>
      </w:pPr>
      <w:r w:rsidRPr="007F6F71">
        <w:rPr>
          <w:lang w:val="en-US"/>
        </w:rPr>
        <w:t xml:space="preserve">    #service deployment</w:t>
      </w:r>
    </w:p>
    <w:p w14:paraId="73BB9F9F" w14:textId="77777777" w:rsidR="003E3881" w:rsidRPr="007F6F71" w:rsidRDefault="003E3881" w:rsidP="00595626">
      <w:pPr>
        <w:spacing w:line="360" w:lineRule="auto"/>
        <w:jc w:val="both"/>
        <w:rPr>
          <w:lang w:val="en-US"/>
        </w:rPr>
      </w:pPr>
      <w:r w:rsidRPr="007F6F71">
        <w:rPr>
          <w:lang w:val="en-US"/>
        </w:rPr>
        <w:t xml:space="preserve">    deploy:</w:t>
      </w:r>
    </w:p>
    <w:p w14:paraId="7FE797B6" w14:textId="77777777" w:rsidR="003E3881" w:rsidRPr="007F6F71" w:rsidRDefault="003E3881" w:rsidP="00595626">
      <w:pPr>
        <w:spacing w:line="360" w:lineRule="auto"/>
        <w:jc w:val="both"/>
        <w:rPr>
          <w:lang w:val="en-US"/>
        </w:rPr>
      </w:pPr>
      <w:r w:rsidRPr="007F6F71">
        <w:rPr>
          <w:lang w:val="en-US"/>
        </w:rPr>
        <w:t xml:space="preserve">      mode: replicated</w:t>
      </w:r>
    </w:p>
    <w:p w14:paraId="72B4122E" w14:textId="77777777" w:rsidR="003E3881" w:rsidRPr="007F6F71" w:rsidRDefault="003E3881" w:rsidP="00595626">
      <w:pPr>
        <w:spacing w:line="360" w:lineRule="auto"/>
        <w:jc w:val="both"/>
        <w:rPr>
          <w:lang w:val="en-US"/>
        </w:rPr>
      </w:pPr>
      <w:r w:rsidRPr="007F6F71">
        <w:rPr>
          <w:lang w:val="en-US"/>
        </w:rPr>
        <w:t xml:space="preserve">      replicas: 1</w:t>
      </w:r>
    </w:p>
    <w:p w14:paraId="012A72AA" w14:textId="77777777" w:rsidR="003E3881" w:rsidRPr="007F6F71" w:rsidRDefault="003E3881" w:rsidP="00595626">
      <w:pPr>
        <w:spacing w:line="360" w:lineRule="auto"/>
        <w:jc w:val="both"/>
        <w:rPr>
          <w:lang w:val="en-US"/>
        </w:rPr>
      </w:pPr>
      <w:r w:rsidRPr="007F6F71">
        <w:rPr>
          <w:lang w:val="en-US"/>
        </w:rPr>
        <w:t xml:space="preserve">      labels: [APP=PHALANX]</w:t>
      </w:r>
    </w:p>
    <w:p w14:paraId="547D924A" w14:textId="77777777" w:rsidR="003E3881" w:rsidRPr="007F6F71" w:rsidRDefault="003E3881" w:rsidP="00595626">
      <w:pPr>
        <w:spacing w:line="360" w:lineRule="auto"/>
        <w:jc w:val="both"/>
        <w:rPr>
          <w:lang w:val="en-US"/>
        </w:rPr>
      </w:pPr>
      <w:r w:rsidRPr="007F6F71">
        <w:rPr>
          <w:lang w:val="en-US"/>
        </w:rPr>
        <w:t xml:space="preserve">      #service resource management</w:t>
      </w:r>
    </w:p>
    <w:p w14:paraId="7061F301" w14:textId="77777777" w:rsidR="003E3881" w:rsidRPr="007F6F71" w:rsidRDefault="003E3881" w:rsidP="00595626">
      <w:pPr>
        <w:spacing w:line="360" w:lineRule="auto"/>
        <w:jc w:val="both"/>
        <w:rPr>
          <w:lang w:val="en-US"/>
        </w:rPr>
      </w:pPr>
      <w:r w:rsidRPr="007F6F71">
        <w:rPr>
          <w:lang w:val="en-US"/>
        </w:rPr>
        <w:t xml:space="preserve">      resources:</w:t>
      </w:r>
    </w:p>
    <w:p w14:paraId="78B455A9" w14:textId="77777777" w:rsidR="003E3881" w:rsidRPr="007F6F71" w:rsidRDefault="003E3881" w:rsidP="00595626">
      <w:pPr>
        <w:spacing w:line="360" w:lineRule="auto"/>
        <w:jc w:val="both"/>
        <w:rPr>
          <w:lang w:val="en-US"/>
        </w:rPr>
      </w:pPr>
      <w:r w:rsidRPr="007F6F71">
        <w:rPr>
          <w:lang w:val="en-US"/>
        </w:rPr>
        <w:t xml:space="preserve">        #Hard limit - Docker does not allow to allocate more</w:t>
      </w:r>
    </w:p>
    <w:p w14:paraId="39472E9A" w14:textId="77777777" w:rsidR="003E3881" w:rsidRPr="007F6F71" w:rsidRDefault="003E3881" w:rsidP="00595626">
      <w:pPr>
        <w:spacing w:line="360" w:lineRule="auto"/>
        <w:jc w:val="both"/>
        <w:rPr>
          <w:lang w:val="en-US"/>
        </w:rPr>
      </w:pPr>
      <w:r w:rsidRPr="007F6F71">
        <w:rPr>
          <w:lang w:val="en-US"/>
        </w:rPr>
        <w:t xml:space="preserve">        limits:</w:t>
      </w:r>
    </w:p>
    <w:p w14:paraId="7AD3ADAC"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cpus</w:t>
      </w:r>
      <w:proofErr w:type="spellEnd"/>
      <w:r w:rsidRPr="007F6F71">
        <w:rPr>
          <w:lang w:val="en-US"/>
        </w:rPr>
        <w:t>: '0.25'</w:t>
      </w:r>
    </w:p>
    <w:p w14:paraId="25BA969F" w14:textId="77777777" w:rsidR="003E3881" w:rsidRPr="007F6F71" w:rsidRDefault="003E3881" w:rsidP="00595626">
      <w:pPr>
        <w:spacing w:line="360" w:lineRule="auto"/>
        <w:jc w:val="both"/>
        <w:rPr>
          <w:lang w:val="en-US"/>
        </w:rPr>
      </w:pPr>
      <w:r w:rsidRPr="007F6F71">
        <w:rPr>
          <w:lang w:val="en-US"/>
        </w:rPr>
        <w:t xml:space="preserve">          memory: 512M</w:t>
      </w:r>
    </w:p>
    <w:p w14:paraId="02312469" w14:textId="77777777" w:rsidR="003E3881" w:rsidRPr="007F6F71" w:rsidRDefault="003E3881" w:rsidP="00595626">
      <w:pPr>
        <w:spacing w:line="360" w:lineRule="auto"/>
        <w:jc w:val="both"/>
        <w:rPr>
          <w:lang w:val="en-US"/>
        </w:rPr>
      </w:pPr>
      <w:r w:rsidRPr="007F6F71">
        <w:rPr>
          <w:lang w:val="en-US"/>
        </w:rPr>
        <w:t xml:space="preserve">        #Soft limit - Docker makes best effort to return to it</w:t>
      </w:r>
    </w:p>
    <w:p w14:paraId="324E9109" w14:textId="77777777" w:rsidR="003E3881" w:rsidRPr="007F6F71" w:rsidRDefault="003E3881" w:rsidP="00595626">
      <w:pPr>
        <w:spacing w:line="360" w:lineRule="auto"/>
        <w:jc w:val="both"/>
        <w:rPr>
          <w:lang w:val="en-US"/>
        </w:rPr>
      </w:pPr>
      <w:r w:rsidRPr="007F6F71">
        <w:rPr>
          <w:lang w:val="en-US"/>
        </w:rPr>
        <w:t xml:space="preserve">        reservations:</w:t>
      </w:r>
    </w:p>
    <w:p w14:paraId="0B1EC54A" w14:textId="77777777" w:rsidR="003E3881" w:rsidRPr="007F6F71" w:rsidRDefault="003E3881" w:rsidP="00595626">
      <w:pPr>
        <w:spacing w:line="360" w:lineRule="auto"/>
        <w:jc w:val="both"/>
        <w:rPr>
          <w:lang w:val="en-US"/>
        </w:rPr>
      </w:pPr>
      <w:r w:rsidRPr="007F6F71">
        <w:rPr>
          <w:lang w:val="en-US"/>
        </w:rPr>
        <w:lastRenderedPageBreak/>
        <w:t xml:space="preserve">          </w:t>
      </w:r>
      <w:proofErr w:type="spellStart"/>
      <w:r w:rsidRPr="007F6F71">
        <w:rPr>
          <w:lang w:val="en-US"/>
        </w:rPr>
        <w:t>cpus</w:t>
      </w:r>
      <w:proofErr w:type="spellEnd"/>
      <w:r w:rsidRPr="007F6F71">
        <w:rPr>
          <w:lang w:val="en-US"/>
        </w:rPr>
        <w:t>: '0.25'</w:t>
      </w:r>
    </w:p>
    <w:p w14:paraId="36836925" w14:textId="77777777" w:rsidR="003E3881" w:rsidRPr="007F6F71" w:rsidRDefault="003E3881" w:rsidP="00595626">
      <w:pPr>
        <w:spacing w:line="360" w:lineRule="auto"/>
        <w:jc w:val="both"/>
        <w:rPr>
          <w:lang w:val="en-US"/>
        </w:rPr>
      </w:pPr>
      <w:r w:rsidRPr="007F6F71">
        <w:rPr>
          <w:lang w:val="en-US"/>
        </w:rPr>
        <w:t xml:space="preserve">          memory: 256M</w:t>
      </w:r>
    </w:p>
    <w:p w14:paraId="6A65924C" w14:textId="77777777" w:rsidR="003E3881" w:rsidRPr="007F6F71" w:rsidRDefault="003E3881" w:rsidP="00595626">
      <w:pPr>
        <w:spacing w:line="360" w:lineRule="auto"/>
        <w:jc w:val="both"/>
        <w:rPr>
          <w:lang w:val="en-US"/>
        </w:rPr>
      </w:pPr>
      <w:r w:rsidRPr="007F6F71">
        <w:rPr>
          <w:lang w:val="en-US"/>
        </w:rPr>
        <w:t xml:space="preserve">      #service restart policy</w:t>
      </w:r>
    </w:p>
    <w:p w14:paraId="55AA4FFD"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restart_policy</w:t>
      </w:r>
      <w:proofErr w:type="spellEnd"/>
      <w:r w:rsidRPr="007F6F71">
        <w:rPr>
          <w:lang w:val="en-US"/>
        </w:rPr>
        <w:t>:</w:t>
      </w:r>
    </w:p>
    <w:p w14:paraId="01CB89B6" w14:textId="77777777" w:rsidR="003E3881" w:rsidRPr="007F6F71" w:rsidRDefault="003E3881" w:rsidP="00595626">
      <w:pPr>
        <w:spacing w:line="360" w:lineRule="auto"/>
        <w:jc w:val="both"/>
        <w:rPr>
          <w:lang w:val="en-US"/>
        </w:rPr>
      </w:pPr>
      <w:r w:rsidRPr="007F6F71">
        <w:rPr>
          <w:lang w:val="en-US"/>
        </w:rPr>
        <w:t xml:space="preserve">        condition: on-failure</w:t>
      </w:r>
    </w:p>
    <w:p w14:paraId="786EB4B3" w14:textId="77777777" w:rsidR="003E3881" w:rsidRPr="007F6F71" w:rsidRDefault="003E3881" w:rsidP="00595626">
      <w:pPr>
        <w:spacing w:line="360" w:lineRule="auto"/>
        <w:jc w:val="both"/>
        <w:rPr>
          <w:lang w:val="en-US"/>
        </w:rPr>
      </w:pPr>
      <w:r w:rsidRPr="007F6F71">
        <w:rPr>
          <w:lang w:val="en-US"/>
        </w:rPr>
        <w:t xml:space="preserve">        delay: 5s</w:t>
      </w:r>
    </w:p>
    <w:p w14:paraId="4A172FF7"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max_attempts</w:t>
      </w:r>
      <w:proofErr w:type="spellEnd"/>
      <w:r w:rsidRPr="007F6F71">
        <w:rPr>
          <w:lang w:val="en-US"/>
        </w:rPr>
        <w:t>: 10</w:t>
      </w:r>
    </w:p>
    <w:p w14:paraId="7697E7BA" w14:textId="77777777" w:rsidR="003E3881" w:rsidRPr="007F6F71" w:rsidRDefault="003E3881" w:rsidP="00595626">
      <w:pPr>
        <w:spacing w:line="360" w:lineRule="auto"/>
        <w:jc w:val="both"/>
        <w:rPr>
          <w:lang w:val="en-US"/>
        </w:rPr>
      </w:pPr>
      <w:r w:rsidRPr="007F6F71">
        <w:rPr>
          <w:lang w:val="en-US"/>
        </w:rPr>
        <w:t xml:space="preserve">        window: 120s</w:t>
      </w:r>
    </w:p>
    <w:p w14:paraId="3CA1B1F9" w14:textId="77777777" w:rsidR="003E3881" w:rsidRPr="007F6F71" w:rsidRDefault="003E3881" w:rsidP="00595626">
      <w:pPr>
        <w:spacing w:line="360" w:lineRule="auto"/>
        <w:jc w:val="both"/>
        <w:rPr>
          <w:lang w:val="en-US"/>
        </w:rPr>
      </w:pPr>
      <w:r w:rsidRPr="007F6F71">
        <w:rPr>
          <w:lang w:val="en-US"/>
        </w:rPr>
        <w:t xml:space="preserve">      #service update configuration</w:t>
      </w:r>
    </w:p>
    <w:p w14:paraId="22356A69"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update_config</w:t>
      </w:r>
      <w:proofErr w:type="spellEnd"/>
      <w:r w:rsidRPr="007F6F71">
        <w:rPr>
          <w:lang w:val="en-US"/>
        </w:rPr>
        <w:t>:</w:t>
      </w:r>
    </w:p>
    <w:p w14:paraId="76400686" w14:textId="77777777" w:rsidR="003E3881" w:rsidRPr="007F6F71" w:rsidRDefault="003E3881" w:rsidP="00595626">
      <w:pPr>
        <w:spacing w:line="360" w:lineRule="auto"/>
        <w:jc w:val="both"/>
        <w:rPr>
          <w:lang w:val="en-US"/>
        </w:rPr>
      </w:pPr>
      <w:r w:rsidRPr="007F6F71">
        <w:rPr>
          <w:lang w:val="en-US"/>
        </w:rPr>
        <w:t xml:space="preserve">        parallelism: 1</w:t>
      </w:r>
    </w:p>
    <w:p w14:paraId="11472E5B" w14:textId="77777777" w:rsidR="003E3881" w:rsidRPr="007F6F71" w:rsidRDefault="003E3881" w:rsidP="00595626">
      <w:pPr>
        <w:spacing w:line="360" w:lineRule="auto"/>
        <w:jc w:val="both"/>
        <w:rPr>
          <w:lang w:val="en-US"/>
        </w:rPr>
      </w:pPr>
      <w:r w:rsidRPr="007F6F71">
        <w:rPr>
          <w:lang w:val="en-US"/>
        </w:rPr>
        <w:t xml:space="preserve">        delay: 10s</w:t>
      </w:r>
    </w:p>
    <w:p w14:paraId="72CA0D48"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failure_action</w:t>
      </w:r>
      <w:proofErr w:type="spellEnd"/>
      <w:r w:rsidRPr="007F6F71">
        <w:rPr>
          <w:lang w:val="en-US"/>
        </w:rPr>
        <w:t>: continue</w:t>
      </w:r>
    </w:p>
    <w:p w14:paraId="4C6C7426" w14:textId="77777777" w:rsidR="003E3881" w:rsidRPr="007F6F71" w:rsidRDefault="003E3881" w:rsidP="00595626">
      <w:pPr>
        <w:spacing w:line="360" w:lineRule="auto"/>
        <w:jc w:val="both"/>
        <w:rPr>
          <w:lang w:val="en-US"/>
        </w:rPr>
      </w:pPr>
      <w:r w:rsidRPr="007F6F71">
        <w:rPr>
          <w:lang w:val="en-US"/>
        </w:rPr>
        <w:t xml:space="preserve">        monitor: 60s</w:t>
      </w:r>
    </w:p>
    <w:p w14:paraId="77B0AC58"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max_failure_ratio</w:t>
      </w:r>
      <w:proofErr w:type="spellEnd"/>
      <w:r w:rsidRPr="007F6F71">
        <w:rPr>
          <w:lang w:val="en-US"/>
        </w:rPr>
        <w:t>: 0.3</w:t>
      </w:r>
    </w:p>
    <w:p w14:paraId="4FD0A44E" w14:textId="77777777" w:rsidR="003E3881" w:rsidRPr="007F6F71" w:rsidRDefault="003E3881" w:rsidP="00595626">
      <w:pPr>
        <w:spacing w:line="360" w:lineRule="auto"/>
        <w:jc w:val="both"/>
        <w:rPr>
          <w:lang w:val="en-US"/>
        </w:rPr>
      </w:pPr>
      <w:r w:rsidRPr="007F6F71">
        <w:rPr>
          <w:lang w:val="en-US"/>
        </w:rPr>
        <w:t xml:space="preserve">      #placement constraint - in this case on 'worker' nodes only</w:t>
      </w:r>
    </w:p>
    <w:p w14:paraId="123C1363" w14:textId="77777777" w:rsidR="003E3881" w:rsidRPr="007F6F71" w:rsidRDefault="003E3881" w:rsidP="00595626">
      <w:pPr>
        <w:spacing w:line="360" w:lineRule="auto"/>
        <w:jc w:val="both"/>
        <w:rPr>
          <w:lang w:val="en-US"/>
        </w:rPr>
      </w:pPr>
      <w:r w:rsidRPr="007F6F71">
        <w:rPr>
          <w:lang w:val="en-US"/>
        </w:rPr>
        <w:t xml:space="preserve">      placement:</w:t>
      </w:r>
    </w:p>
    <w:p w14:paraId="25C088A5" w14:textId="77777777" w:rsidR="003E3881" w:rsidRPr="007F6F71" w:rsidRDefault="003E3881" w:rsidP="00595626">
      <w:pPr>
        <w:spacing w:line="360" w:lineRule="auto"/>
        <w:jc w:val="both"/>
        <w:rPr>
          <w:lang w:val="en-US"/>
        </w:rPr>
      </w:pPr>
      <w:r w:rsidRPr="007F6F71">
        <w:rPr>
          <w:lang w:val="en-US"/>
        </w:rPr>
        <w:t xml:space="preserve">        constraints: [</w:t>
      </w:r>
      <w:proofErr w:type="spellStart"/>
      <w:proofErr w:type="gramStart"/>
      <w:r w:rsidRPr="007F6F71">
        <w:rPr>
          <w:lang w:val="en-US"/>
        </w:rPr>
        <w:t>node.role</w:t>
      </w:r>
      <w:proofErr w:type="spellEnd"/>
      <w:proofErr w:type="gramEnd"/>
      <w:r w:rsidRPr="007F6F71">
        <w:rPr>
          <w:lang w:val="en-US"/>
        </w:rPr>
        <w:t xml:space="preserve"> == manager]</w:t>
      </w:r>
    </w:p>
    <w:p w14:paraId="6646E6F3" w14:textId="77777777" w:rsidR="003E3881" w:rsidRPr="007F6F71" w:rsidRDefault="003E3881" w:rsidP="00595626">
      <w:pPr>
        <w:spacing w:line="360" w:lineRule="auto"/>
        <w:jc w:val="both"/>
        <w:rPr>
          <w:lang w:val="en-US"/>
        </w:rPr>
      </w:pPr>
      <w:r w:rsidRPr="007F6F71">
        <w:rPr>
          <w:lang w:val="en-US"/>
        </w:rPr>
        <w:t xml:space="preserve">    </w:t>
      </w:r>
    </w:p>
    <w:p w14:paraId="4916DD48"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dockerui</w:t>
      </w:r>
      <w:proofErr w:type="spellEnd"/>
      <w:r w:rsidRPr="007F6F71">
        <w:rPr>
          <w:lang w:val="en-US"/>
        </w:rPr>
        <w:t>:</w:t>
      </w:r>
    </w:p>
    <w:p w14:paraId="0D33E74E" w14:textId="77777777" w:rsidR="003E3881" w:rsidRPr="007F6F71" w:rsidRDefault="003E3881" w:rsidP="00595626">
      <w:pPr>
        <w:spacing w:line="360" w:lineRule="auto"/>
        <w:jc w:val="both"/>
        <w:rPr>
          <w:lang w:val="en-US"/>
        </w:rPr>
      </w:pPr>
      <w:r w:rsidRPr="007F6F71">
        <w:rPr>
          <w:lang w:val="en-US"/>
        </w:rPr>
        <w:t xml:space="preserve">    image: </w:t>
      </w:r>
      <w:proofErr w:type="spellStart"/>
      <w:r w:rsidRPr="007F6F71">
        <w:rPr>
          <w:lang w:val="en-US"/>
        </w:rPr>
        <w:t>portainer</w:t>
      </w:r>
      <w:proofErr w:type="spellEnd"/>
      <w:r w:rsidRPr="007F6F71">
        <w:rPr>
          <w:lang w:val="en-US"/>
        </w:rPr>
        <w:t>/</w:t>
      </w:r>
      <w:proofErr w:type="spellStart"/>
      <w:r w:rsidRPr="007F6F71">
        <w:rPr>
          <w:lang w:val="en-US"/>
        </w:rPr>
        <w:t>portainer</w:t>
      </w:r>
      <w:proofErr w:type="spellEnd"/>
    </w:p>
    <w:p w14:paraId="1B3D4E24" w14:textId="77777777" w:rsidR="003E3881" w:rsidRPr="007F6F71" w:rsidRDefault="003E3881" w:rsidP="00595626">
      <w:pPr>
        <w:spacing w:line="360" w:lineRule="auto"/>
        <w:jc w:val="both"/>
        <w:rPr>
          <w:lang w:val="en-US"/>
        </w:rPr>
      </w:pPr>
      <w:r w:rsidRPr="007F6F71">
        <w:rPr>
          <w:lang w:val="en-US"/>
        </w:rPr>
        <w:t xml:space="preserve">    volumes:</w:t>
      </w:r>
    </w:p>
    <w:p w14:paraId="19EB7467" w14:textId="77777777" w:rsidR="003E3881" w:rsidRPr="007F6F71" w:rsidRDefault="003E3881" w:rsidP="00595626">
      <w:pPr>
        <w:spacing w:line="360" w:lineRule="auto"/>
        <w:jc w:val="both"/>
        <w:rPr>
          <w:lang w:val="en-US"/>
        </w:rPr>
      </w:pPr>
      <w:r w:rsidRPr="007F6F71">
        <w:rPr>
          <w:lang w:val="en-US"/>
        </w:rPr>
        <w:t xml:space="preserve">      - '/</w:t>
      </w:r>
      <w:proofErr w:type="spellStart"/>
      <w:r w:rsidRPr="007F6F71">
        <w:rPr>
          <w:lang w:val="en-US"/>
        </w:rPr>
        <w:t>var</w:t>
      </w:r>
      <w:proofErr w:type="spellEnd"/>
      <w:r w:rsidRPr="007F6F71">
        <w:rPr>
          <w:lang w:val="en-US"/>
        </w:rPr>
        <w:t>/run/</w:t>
      </w:r>
      <w:proofErr w:type="spellStart"/>
      <w:r w:rsidRPr="007F6F71">
        <w:rPr>
          <w:lang w:val="en-US"/>
        </w:rPr>
        <w:t>docker.sock</w:t>
      </w:r>
      <w:proofErr w:type="spellEnd"/>
      <w:r w:rsidRPr="007F6F71">
        <w:rPr>
          <w:lang w:val="en-US"/>
        </w:rPr>
        <w:t>:/</w:t>
      </w:r>
      <w:proofErr w:type="spellStart"/>
      <w:r w:rsidRPr="007F6F71">
        <w:rPr>
          <w:lang w:val="en-US"/>
        </w:rPr>
        <w:t>var</w:t>
      </w:r>
      <w:proofErr w:type="spellEnd"/>
      <w:r w:rsidRPr="007F6F71">
        <w:rPr>
          <w:lang w:val="en-US"/>
        </w:rPr>
        <w:t>/run/</w:t>
      </w:r>
      <w:proofErr w:type="spellStart"/>
      <w:r w:rsidRPr="007F6F71">
        <w:rPr>
          <w:lang w:val="en-US"/>
        </w:rPr>
        <w:t>docker.sock</w:t>
      </w:r>
      <w:proofErr w:type="spellEnd"/>
      <w:r w:rsidRPr="007F6F71">
        <w:rPr>
          <w:lang w:val="en-US"/>
        </w:rPr>
        <w:t>'</w:t>
      </w:r>
    </w:p>
    <w:p w14:paraId="78DD452B" w14:textId="77777777" w:rsidR="003E3881" w:rsidRPr="007F6F71" w:rsidRDefault="003E3881" w:rsidP="00595626">
      <w:pPr>
        <w:spacing w:line="360" w:lineRule="auto"/>
        <w:jc w:val="both"/>
        <w:rPr>
          <w:lang w:val="en-US"/>
        </w:rPr>
      </w:pPr>
      <w:r w:rsidRPr="007F6F71">
        <w:rPr>
          <w:lang w:val="en-US"/>
        </w:rPr>
        <w:t xml:space="preserve">    ports:</w:t>
      </w:r>
    </w:p>
    <w:p w14:paraId="5BB373D6" w14:textId="77777777" w:rsidR="003E3881" w:rsidRPr="007F6F71" w:rsidRDefault="003E3881" w:rsidP="00595626">
      <w:pPr>
        <w:spacing w:line="360" w:lineRule="auto"/>
        <w:jc w:val="both"/>
        <w:rPr>
          <w:lang w:val="en-US"/>
        </w:rPr>
      </w:pPr>
      <w:r w:rsidRPr="007F6F71">
        <w:rPr>
          <w:lang w:val="en-US"/>
        </w:rPr>
        <w:t xml:space="preserve">      - 8080:9000</w:t>
      </w:r>
    </w:p>
    <w:p w14:paraId="0E6FC445" w14:textId="77777777" w:rsidR="003E3881" w:rsidRPr="007F6F71" w:rsidRDefault="003E3881" w:rsidP="00595626">
      <w:pPr>
        <w:spacing w:line="360" w:lineRule="auto"/>
        <w:jc w:val="both"/>
        <w:rPr>
          <w:lang w:val="en-US"/>
        </w:rPr>
      </w:pPr>
      <w:r w:rsidRPr="007F6F71">
        <w:rPr>
          <w:lang w:val="en-US"/>
        </w:rPr>
        <w:t xml:space="preserve">    networks:</w:t>
      </w:r>
    </w:p>
    <w:p w14:paraId="70C93147" w14:textId="77777777" w:rsidR="003E3881" w:rsidRPr="007F6F71" w:rsidRDefault="003E3881" w:rsidP="00595626">
      <w:pPr>
        <w:spacing w:line="360" w:lineRule="auto"/>
        <w:jc w:val="both"/>
        <w:rPr>
          <w:lang w:val="en-US"/>
        </w:rPr>
      </w:pPr>
      <w:r w:rsidRPr="007F6F71">
        <w:rPr>
          <w:lang w:val="en-US"/>
        </w:rPr>
        <w:t xml:space="preserve">      - </w:t>
      </w:r>
      <w:proofErr w:type="spellStart"/>
      <w:r w:rsidRPr="007F6F71">
        <w:rPr>
          <w:lang w:val="en-US"/>
        </w:rPr>
        <w:t>phalanx_app</w:t>
      </w:r>
      <w:proofErr w:type="spellEnd"/>
    </w:p>
    <w:p w14:paraId="7174630E" w14:textId="77777777" w:rsidR="003E3881" w:rsidRPr="007F6F71" w:rsidRDefault="003E3881" w:rsidP="00595626">
      <w:pPr>
        <w:spacing w:line="360" w:lineRule="auto"/>
        <w:jc w:val="both"/>
        <w:rPr>
          <w:lang w:val="en-US"/>
        </w:rPr>
      </w:pPr>
      <w:r w:rsidRPr="007F6F71">
        <w:rPr>
          <w:lang w:val="en-US"/>
        </w:rPr>
        <w:t xml:space="preserve">    deploy:</w:t>
      </w:r>
    </w:p>
    <w:p w14:paraId="19091071" w14:textId="77777777" w:rsidR="003E3881" w:rsidRPr="007F6F71" w:rsidRDefault="003E3881" w:rsidP="00595626">
      <w:pPr>
        <w:spacing w:line="360" w:lineRule="auto"/>
        <w:jc w:val="both"/>
        <w:rPr>
          <w:lang w:val="en-US"/>
        </w:rPr>
      </w:pPr>
      <w:r w:rsidRPr="007F6F71">
        <w:rPr>
          <w:lang w:val="en-US"/>
        </w:rPr>
        <w:t xml:space="preserve">      placement:</w:t>
      </w:r>
    </w:p>
    <w:p w14:paraId="0BC87860" w14:textId="77777777" w:rsidR="003E3881" w:rsidRPr="007F6F71" w:rsidRDefault="003E3881" w:rsidP="00595626">
      <w:pPr>
        <w:spacing w:line="360" w:lineRule="auto"/>
        <w:jc w:val="both"/>
        <w:rPr>
          <w:lang w:val="en-US"/>
        </w:rPr>
      </w:pPr>
      <w:r w:rsidRPr="007F6F71">
        <w:rPr>
          <w:lang w:val="en-US"/>
        </w:rPr>
        <w:t xml:space="preserve">        constraints: [</w:t>
      </w:r>
      <w:proofErr w:type="spellStart"/>
      <w:proofErr w:type="gramStart"/>
      <w:r w:rsidRPr="007F6F71">
        <w:rPr>
          <w:lang w:val="en-US"/>
        </w:rPr>
        <w:t>node.role</w:t>
      </w:r>
      <w:proofErr w:type="spellEnd"/>
      <w:proofErr w:type="gramEnd"/>
      <w:r w:rsidRPr="007F6F71">
        <w:rPr>
          <w:lang w:val="en-US"/>
        </w:rPr>
        <w:t xml:space="preserve"> == worker]</w:t>
      </w:r>
    </w:p>
    <w:p w14:paraId="24BEACA1" w14:textId="77777777" w:rsidR="003E3881" w:rsidRPr="007F6F71" w:rsidRDefault="003E3881" w:rsidP="00595626">
      <w:pPr>
        <w:spacing w:line="360" w:lineRule="auto"/>
        <w:jc w:val="both"/>
        <w:rPr>
          <w:lang w:val="en-US"/>
        </w:rPr>
      </w:pPr>
    </w:p>
    <w:p w14:paraId="41F16758" w14:textId="77777777" w:rsidR="003E3881" w:rsidRPr="007F6F71" w:rsidRDefault="003E3881" w:rsidP="00595626">
      <w:pPr>
        <w:spacing w:line="360" w:lineRule="auto"/>
        <w:jc w:val="both"/>
        <w:rPr>
          <w:lang w:val="en-US"/>
        </w:rPr>
      </w:pPr>
      <w:r w:rsidRPr="007F6F71">
        <w:rPr>
          <w:lang w:val="en-US"/>
        </w:rPr>
        <w:t xml:space="preserve">  worker:</w:t>
      </w:r>
    </w:p>
    <w:p w14:paraId="6516600D" w14:textId="77777777" w:rsidR="003E3881" w:rsidRPr="007F6F71" w:rsidRDefault="003E3881" w:rsidP="00595626">
      <w:pPr>
        <w:spacing w:line="360" w:lineRule="auto"/>
        <w:jc w:val="both"/>
        <w:rPr>
          <w:lang w:val="en-US"/>
        </w:rPr>
      </w:pPr>
      <w:r w:rsidRPr="007F6F71">
        <w:rPr>
          <w:lang w:val="en-US"/>
        </w:rPr>
        <w:t xml:space="preserve">    &lt;&lt;: *</w:t>
      </w:r>
      <w:proofErr w:type="spellStart"/>
      <w:r w:rsidRPr="007F6F71">
        <w:rPr>
          <w:lang w:val="en-US"/>
        </w:rPr>
        <w:t>app_base</w:t>
      </w:r>
      <w:proofErr w:type="spellEnd"/>
    </w:p>
    <w:p w14:paraId="266FBEB2" w14:textId="77777777" w:rsidR="003E3881" w:rsidRPr="007F6F71" w:rsidRDefault="003E3881" w:rsidP="00595626">
      <w:pPr>
        <w:spacing w:line="360" w:lineRule="auto"/>
        <w:jc w:val="both"/>
        <w:rPr>
          <w:lang w:val="en-US"/>
        </w:rPr>
      </w:pPr>
      <w:r w:rsidRPr="007F6F71">
        <w:rPr>
          <w:lang w:val="en-US"/>
        </w:rPr>
        <w:t xml:space="preserve">    image: </w:t>
      </w:r>
      <w:proofErr w:type="spellStart"/>
      <w:r w:rsidRPr="007F6F71">
        <w:rPr>
          <w:lang w:val="en-US"/>
        </w:rPr>
        <w:t>phalanx_worker</w:t>
      </w:r>
      <w:proofErr w:type="spellEnd"/>
    </w:p>
    <w:p w14:paraId="27F382B0" w14:textId="77777777" w:rsidR="003E3881" w:rsidRPr="007F6F71" w:rsidRDefault="003E3881" w:rsidP="00595626">
      <w:pPr>
        <w:spacing w:line="360" w:lineRule="auto"/>
        <w:jc w:val="both"/>
        <w:rPr>
          <w:lang w:val="en-US"/>
        </w:rPr>
      </w:pPr>
      <w:r w:rsidRPr="007F6F71">
        <w:rPr>
          <w:lang w:val="en-US"/>
        </w:rPr>
        <w:lastRenderedPageBreak/>
        <w:t xml:space="preserve">    command: bash -</w:t>
      </w:r>
      <w:proofErr w:type="spellStart"/>
      <w:r w:rsidRPr="007F6F71">
        <w:rPr>
          <w:lang w:val="en-US"/>
        </w:rPr>
        <w:t>lc</w:t>
      </w:r>
      <w:proofErr w:type="spellEnd"/>
      <w:r w:rsidRPr="007F6F71">
        <w:rPr>
          <w:lang w:val="en-US"/>
        </w:rPr>
        <w:t xml:space="preserve"> 'bundler exec </w:t>
      </w:r>
      <w:proofErr w:type="spellStart"/>
      <w:r w:rsidRPr="007F6F71">
        <w:rPr>
          <w:lang w:val="en-US"/>
        </w:rPr>
        <w:t>sidekiq</w:t>
      </w:r>
      <w:proofErr w:type="spellEnd"/>
      <w:r w:rsidRPr="007F6F71">
        <w:rPr>
          <w:lang w:val="en-US"/>
        </w:rPr>
        <w:t>'</w:t>
      </w:r>
    </w:p>
    <w:p w14:paraId="43E9737A" w14:textId="77777777" w:rsidR="003E3881" w:rsidRPr="007F6F71" w:rsidRDefault="003E3881" w:rsidP="00595626">
      <w:pPr>
        <w:spacing w:line="360" w:lineRule="auto"/>
        <w:jc w:val="both"/>
        <w:rPr>
          <w:lang w:val="en-US"/>
        </w:rPr>
      </w:pPr>
      <w:r w:rsidRPr="007F6F71">
        <w:rPr>
          <w:lang w:val="en-US"/>
        </w:rPr>
        <w:t xml:space="preserve">    ports:</w:t>
      </w:r>
    </w:p>
    <w:p w14:paraId="6DFFEB7B" w14:textId="77777777" w:rsidR="003E3881" w:rsidRPr="007F6F71" w:rsidRDefault="003E3881" w:rsidP="00595626">
      <w:pPr>
        <w:spacing w:line="360" w:lineRule="auto"/>
        <w:jc w:val="both"/>
        <w:rPr>
          <w:lang w:val="en-US"/>
        </w:rPr>
      </w:pPr>
      <w:r w:rsidRPr="007F6F71">
        <w:rPr>
          <w:lang w:val="en-US"/>
        </w:rPr>
        <w:t xml:space="preserve">       - 3003:3003  </w:t>
      </w:r>
    </w:p>
    <w:p w14:paraId="0DF9B790" w14:textId="77777777" w:rsidR="003E3881" w:rsidRPr="007F6F71" w:rsidRDefault="003E3881" w:rsidP="00595626">
      <w:pPr>
        <w:spacing w:line="360" w:lineRule="auto"/>
        <w:jc w:val="both"/>
        <w:rPr>
          <w:lang w:val="en-US"/>
        </w:rPr>
      </w:pPr>
      <w:r w:rsidRPr="007F6F71">
        <w:rPr>
          <w:lang w:val="en-US"/>
        </w:rPr>
        <w:t xml:space="preserve">    networks:</w:t>
      </w:r>
    </w:p>
    <w:p w14:paraId="4003B5C0"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phalanx_app</w:t>
      </w:r>
      <w:proofErr w:type="spellEnd"/>
      <w:r w:rsidRPr="007F6F71">
        <w:rPr>
          <w:lang w:val="en-US"/>
        </w:rPr>
        <w:t>:</w:t>
      </w:r>
    </w:p>
    <w:p w14:paraId="6960678E" w14:textId="77777777" w:rsidR="003E3881" w:rsidRPr="007F6F71" w:rsidRDefault="003E3881" w:rsidP="00595626">
      <w:pPr>
        <w:spacing w:line="360" w:lineRule="auto"/>
        <w:jc w:val="both"/>
        <w:rPr>
          <w:lang w:val="en-US"/>
        </w:rPr>
      </w:pPr>
      <w:r w:rsidRPr="007F6F71">
        <w:rPr>
          <w:lang w:val="en-US"/>
        </w:rPr>
        <w:t xml:space="preserve">        aliases:</w:t>
      </w:r>
    </w:p>
    <w:p w14:paraId="3271A680" w14:textId="77777777" w:rsidR="003E3881" w:rsidRPr="007F6F71" w:rsidRDefault="003E3881" w:rsidP="00595626">
      <w:pPr>
        <w:spacing w:line="360" w:lineRule="auto"/>
        <w:jc w:val="both"/>
        <w:rPr>
          <w:lang w:val="en-US"/>
        </w:rPr>
      </w:pPr>
      <w:r w:rsidRPr="007F6F71">
        <w:rPr>
          <w:lang w:val="en-US"/>
        </w:rPr>
        <w:t xml:space="preserve">          - workers</w:t>
      </w:r>
    </w:p>
    <w:p w14:paraId="4D0D5643"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depends_on</w:t>
      </w:r>
      <w:proofErr w:type="spellEnd"/>
      <w:r w:rsidRPr="007F6F71">
        <w:rPr>
          <w:lang w:val="en-US"/>
        </w:rPr>
        <w:t>:</w:t>
      </w:r>
    </w:p>
    <w:p w14:paraId="13B33969" w14:textId="77777777" w:rsidR="003E3881" w:rsidRPr="007F6F71" w:rsidRDefault="003E3881" w:rsidP="00595626">
      <w:pPr>
        <w:spacing w:line="360" w:lineRule="auto"/>
        <w:jc w:val="both"/>
        <w:rPr>
          <w:lang w:val="en-US"/>
        </w:rPr>
      </w:pPr>
      <w:r w:rsidRPr="007F6F71">
        <w:rPr>
          <w:lang w:val="en-US"/>
        </w:rPr>
        <w:t xml:space="preserve">      - app</w:t>
      </w:r>
    </w:p>
    <w:p w14:paraId="5DAE284A" w14:textId="77777777" w:rsidR="003E3881" w:rsidRPr="007F6F71" w:rsidRDefault="003E3881" w:rsidP="00595626">
      <w:pPr>
        <w:spacing w:line="360" w:lineRule="auto"/>
        <w:jc w:val="both"/>
        <w:rPr>
          <w:lang w:val="en-US"/>
        </w:rPr>
      </w:pPr>
      <w:r w:rsidRPr="007F6F71">
        <w:rPr>
          <w:lang w:val="en-US"/>
        </w:rPr>
        <w:t xml:space="preserve">    deploy:</w:t>
      </w:r>
    </w:p>
    <w:p w14:paraId="7D4C9318" w14:textId="77777777" w:rsidR="003E3881" w:rsidRPr="007F6F71" w:rsidRDefault="003E3881" w:rsidP="00595626">
      <w:pPr>
        <w:spacing w:line="360" w:lineRule="auto"/>
        <w:jc w:val="both"/>
        <w:rPr>
          <w:lang w:val="en-US"/>
        </w:rPr>
      </w:pPr>
      <w:r w:rsidRPr="007F6F71">
        <w:rPr>
          <w:lang w:val="en-US"/>
        </w:rPr>
        <w:t xml:space="preserve">      placement:</w:t>
      </w:r>
    </w:p>
    <w:p w14:paraId="7DB3F55A" w14:textId="77777777" w:rsidR="003E3881" w:rsidRPr="007F6F71" w:rsidRDefault="003E3881" w:rsidP="00595626">
      <w:pPr>
        <w:spacing w:line="360" w:lineRule="auto"/>
        <w:jc w:val="both"/>
        <w:rPr>
          <w:lang w:val="en-US"/>
        </w:rPr>
      </w:pPr>
      <w:r w:rsidRPr="007F6F71">
        <w:rPr>
          <w:lang w:val="en-US"/>
        </w:rPr>
        <w:t xml:space="preserve">        constraints: [</w:t>
      </w:r>
      <w:proofErr w:type="spellStart"/>
      <w:proofErr w:type="gramStart"/>
      <w:r w:rsidRPr="007F6F71">
        <w:rPr>
          <w:lang w:val="en-US"/>
        </w:rPr>
        <w:t>node.role</w:t>
      </w:r>
      <w:proofErr w:type="spellEnd"/>
      <w:proofErr w:type="gramEnd"/>
      <w:r w:rsidRPr="007F6F71">
        <w:rPr>
          <w:lang w:val="en-US"/>
        </w:rPr>
        <w:t xml:space="preserve"> == worker]</w:t>
      </w:r>
    </w:p>
    <w:p w14:paraId="7BD884CA" w14:textId="77777777" w:rsidR="003E3881" w:rsidRPr="007F6F71" w:rsidRDefault="003E3881" w:rsidP="00595626">
      <w:pPr>
        <w:spacing w:line="360" w:lineRule="auto"/>
        <w:jc w:val="both"/>
        <w:rPr>
          <w:lang w:val="en-US"/>
        </w:rPr>
      </w:pPr>
    </w:p>
    <w:p w14:paraId="3C6B2667" w14:textId="77777777" w:rsidR="003E3881" w:rsidRPr="009F37B8" w:rsidRDefault="003E3881" w:rsidP="00595626">
      <w:pPr>
        <w:spacing w:line="360" w:lineRule="auto"/>
        <w:jc w:val="both"/>
      </w:pPr>
      <w:r w:rsidRPr="007F6F71">
        <w:rPr>
          <w:lang w:val="en-US"/>
        </w:rPr>
        <w:t xml:space="preserve">  </w:t>
      </w:r>
      <w:proofErr w:type="spellStart"/>
      <w:proofErr w:type="gramStart"/>
      <w:r w:rsidRPr="009F37B8">
        <w:t>viz</w:t>
      </w:r>
      <w:proofErr w:type="spellEnd"/>
      <w:proofErr w:type="gramEnd"/>
      <w:r w:rsidRPr="009F37B8">
        <w:t>:</w:t>
      </w:r>
    </w:p>
    <w:p w14:paraId="75AD2258" w14:textId="77777777" w:rsidR="003E3881" w:rsidRPr="009F37B8" w:rsidRDefault="003E3881" w:rsidP="00595626">
      <w:pPr>
        <w:spacing w:line="360" w:lineRule="auto"/>
        <w:jc w:val="both"/>
      </w:pPr>
      <w:r w:rsidRPr="009F37B8">
        <w:t xml:space="preserve">     </w:t>
      </w:r>
      <w:proofErr w:type="spellStart"/>
      <w:proofErr w:type="gramStart"/>
      <w:r w:rsidRPr="009F37B8">
        <w:t>image</w:t>
      </w:r>
      <w:proofErr w:type="spellEnd"/>
      <w:proofErr w:type="gramEnd"/>
      <w:r w:rsidRPr="009F37B8">
        <w:t>: alexellis2/</w:t>
      </w:r>
      <w:proofErr w:type="spellStart"/>
      <w:r w:rsidRPr="009F37B8">
        <w:t>visualizer-arm</w:t>
      </w:r>
      <w:proofErr w:type="spellEnd"/>
    </w:p>
    <w:p w14:paraId="0E0B7D83" w14:textId="77777777" w:rsidR="003E3881" w:rsidRPr="009F37B8" w:rsidRDefault="003E3881" w:rsidP="00595626">
      <w:pPr>
        <w:spacing w:line="360" w:lineRule="auto"/>
        <w:jc w:val="both"/>
      </w:pPr>
      <w:r w:rsidRPr="009F37B8">
        <w:t xml:space="preserve">     </w:t>
      </w:r>
      <w:proofErr w:type="spellStart"/>
      <w:proofErr w:type="gramStart"/>
      <w:r w:rsidRPr="009F37B8">
        <w:t>ports</w:t>
      </w:r>
      <w:proofErr w:type="spellEnd"/>
      <w:proofErr w:type="gramEnd"/>
      <w:r w:rsidRPr="009F37B8">
        <w:t xml:space="preserve">: </w:t>
      </w:r>
    </w:p>
    <w:p w14:paraId="69DAC1A9" w14:textId="77777777" w:rsidR="003E3881" w:rsidRPr="007F6F71" w:rsidRDefault="003E3881" w:rsidP="00595626">
      <w:pPr>
        <w:spacing w:line="360" w:lineRule="auto"/>
        <w:jc w:val="both"/>
        <w:rPr>
          <w:lang w:val="en-US"/>
        </w:rPr>
      </w:pPr>
      <w:r w:rsidRPr="009F37B8">
        <w:t xml:space="preserve">       </w:t>
      </w:r>
      <w:r w:rsidRPr="007F6F71">
        <w:rPr>
          <w:lang w:val="en-US"/>
        </w:rPr>
        <w:t>- 8081:8081</w:t>
      </w:r>
    </w:p>
    <w:p w14:paraId="08445DA5" w14:textId="77777777" w:rsidR="003E3881" w:rsidRPr="007F6F71" w:rsidRDefault="003E3881" w:rsidP="00595626">
      <w:pPr>
        <w:spacing w:line="360" w:lineRule="auto"/>
        <w:jc w:val="both"/>
        <w:rPr>
          <w:lang w:val="en-US"/>
        </w:rPr>
      </w:pPr>
      <w:r w:rsidRPr="007F6F71">
        <w:rPr>
          <w:lang w:val="en-US"/>
        </w:rPr>
        <w:t xml:space="preserve">     deploy:</w:t>
      </w:r>
    </w:p>
    <w:p w14:paraId="41C92FF9" w14:textId="77777777" w:rsidR="003E3881" w:rsidRPr="007F6F71" w:rsidRDefault="003E3881" w:rsidP="00595626">
      <w:pPr>
        <w:spacing w:line="360" w:lineRule="auto"/>
        <w:jc w:val="both"/>
        <w:rPr>
          <w:lang w:val="en-US"/>
        </w:rPr>
      </w:pPr>
      <w:r w:rsidRPr="007F6F71">
        <w:rPr>
          <w:lang w:val="en-US"/>
        </w:rPr>
        <w:t xml:space="preserve">       placement:</w:t>
      </w:r>
    </w:p>
    <w:p w14:paraId="5E4243AA" w14:textId="77777777" w:rsidR="003E3881" w:rsidRPr="007F6F71" w:rsidRDefault="003E3881" w:rsidP="00595626">
      <w:pPr>
        <w:spacing w:line="360" w:lineRule="auto"/>
        <w:jc w:val="both"/>
        <w:rPr>
          <w:lang w:val="en-US"/>
        </w:rPr>
      </w:pPr>
      <w:r w:rsidRPr="007F6F71">
        <w:rPr>
          <w:lang w:val="en-US"/>
        </w:rPr>
        <w:t xml:space="preserve">         constraints: [</w:t>
      </w:r>
      <w:proofErr w:type="spellStart"/>
      <w:proofErr w:type="gramStart"/>
      <w:r w:rsidRPr="007F6F71">
        <w:rPr>
          <w:lang w:val="en-US"/>
        </w:rPr>
        <w:t>node.role</w:t>
      </w:r>
      <w:proofErr w:type="spellEnd"/>
      <w:proofErr w:type="gramEnd"/>
      <w:r w:rsidRPr="007F6F71">
        <w:rPr>
          <w:lang w:val="en-US"/>
        </w:rPr>
        <w:t xml:space="preserve"> == worker]</w:t>
      </w:r>
    </w:p>
    <w:p w14:paraId="2F2AB34A" w14:textId="77777777" w:rsidR="003E3881" w:rsidRPr="007F6F71" w:rsidRDefault="003E3881" w:rsidP="00595626">
      <w:pPr>
        <w:spacing w:line="360" w:lineRule="auto"/>
        <w:jc w:val="both"/>
        <w:rPr>
          <w:lang w:val="en-US"/>
        </w:rPr>
      </w:pPr>
      <w:r w:rsidRPr="007F6F71">
        <w:rPr>
          <w:lang w:val="en-US"/>
        </w:rPr>
        <w:t xml:space="preserve">     volumes:</w:t>
      </w:r>
    </w:p>
    <w:p w14:paraId="142CF241" w14:textId="77777777" w:rsidR="003E3881" w:rsidRPr="007F6F71" w:rsidRDefault="003E3881" w:rsidP="00595626">
      <w:pPr>
        <w:spacing w:line="360" w:lineRule="auto"/>
        <w:jc w:val="both"/>
        <w:rPr>
          <w:lang w:val="en-US"/>
        </w:rPr>
      </w:pPr>
      <w:r w:rsidRPr="007F6F71">
        <w:rPr>
          <w:lang w:val="en-US"/>
        </w:rPr>
        <w:t xml:space="preserve">       - '/</w:t>
      </w:r>
      <w:proofErr w:type="spellStart"/>
      <w:r w:rsidRPr="007F6F71">
        <w:rPr>
          <w:lang w:val="en-US"/>
        </w:rPr>
        <w:t>var</w:t>
      </w:r>
      <w:proofErr w:type="spellEnd"/>
      <w:r w:rsidRPr="007F6F71">
        <w:rPr>
          <w:lang w:val="en-US"/>
        </w:rPr>
        <w:t>/run/</w:t>
      </w:r>
      <w:proofErr w:type="spellStart"/>
      <w:r w:rsidRPr="007F6F71">
        <w:rPr>
          <w:lang w:val="en-US"/>
        </w:rPr>
        <w:t>docker.sock</w:t>
      </w:r>
      <w:proofErr w:type="spellEnd"/>
      <w:r w:rsidRPr="007F6F71">
        <w:rPr>
          <w:lang w:val="en-US"/>
        </w:rPr>
        <w:t>:/</w:t>
      </w:r>
      <w:proofErr w:type="spellStart"/>
      <w:r w:rsidRPr="007F6F71">
        <w:rPr>
          <w:lang w:val="en-US"/>
        </w:rPr>
        <w:t>var</w:t>
      </w:r>
      <w:proofErr w:type="spellEnd"/>
      <w:r w:rsidRPr="007F6F71">
        <w:rPr>
          <w:lang w:val="en-US"/>
        </w:rPr>
        <w:t>/run/</w:t>
      </w:r>
      <w:proofErr w:type="spellStart"/>
      <w:r w:rsidRPr="007F6F71">
        <w:rPr>
          <w:lang w:val="en-US"/>
        </w:rPr>
        <w:t>docker.sock</w:t>
      </w:r>
      <w:proofErr w:type="spellEnd"/>
      <w:r w:rsidRPr="007F6F71">
        <w:rPr>
          <w:lang w:val="en-US"/>
        </w:rPr>
        <w:t>'</w:t>
      </w:r>
    </w:p>
    <w:p w14:paraId="1B566F52" w14:textId="77777777" w:rsidR="003E3881" w:rsidRPr="007F6F71" w:rsidRDefault="003E3881" w:rsidP="00595626">
      <w:pPr>
        <w:spacing w:line="360" w:lineRule="auto"/>
        <w:jc w:val="both"/>
        <w:rPr>
          <w:lang w:val="en-US"/>
        </w:rPr>
      </w:pPr>
    </w:p>
    <w:p w14:paraId="5DF9701C" w14:textId="77777777" w:rsidR="003E3881" w:rsidRPr="007F6F71" w:rsidRDefault="003E3881" w:rsidP="00595626">
      <w:pPr>
        <w:spacing w:line="360" w:lineRule="auto"/>
        <w:jc w:val="both"/>
        <w:rPr>
          <w:lang w:val="en-US"/>
        </w:rPr>
      </w:pPr>
      <w:r w:rsidRPr="007F6F71">
        <w:rPr>
          <w:lang w:val="en-US"/>
        </w:rPr>
        <w:t>networks:</w:t>
      </w:r>
    </w:p>
    <w:p w14:paraId="454EBB69"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phalanx_app</w:t>
      </w:r>
      <w:proofErr w:type="spellEnd"/>
      <w:r w:rsidRPr="007F6F71">
        <w:rPr>
          <w:lang w:val="en-US"/>
        </w:rPr>
        <w:t>:</w:t>
      </w:r>
    </w:p>
    <w:p w14:paraId="787891CB" w14:textId="77777777" w:rsidR="003E3881" w:rsidRPr="007F6F71" w:rsidRDefault="003E3881" w:rsidP="00595626">
      <w:pPr>
        <w:spacing w:line="360" w:lineRule="auto"/>
        <w:jc w:val="both"/>
        <w:rPr>
          <w:lang w:val="en-US"/>
        </w:rPr>
      </w:pPr>
    </w:p>
    <w:p w14:paraId="447E131B" w14:textId="77777777" w:rsidR="003E3881" w:rsidRPr="007F6F71" w:rsidRDefault="003E3881" w:rsidP="00595626">
      <w:pPr>
        <w:spacing w:line="360" w:lineRule="auto"/>
        <w:jc w:val="both"/>
        <w:rPr>
          <w:lang w:val="en-US"/>
        </w:rPr>
      </w:pPr>
      <w:r w:rsidRPr="007F6F71">
        <w:rPr>
          <w:lang w:val="en-US"/>
        </w:rPr>
        <w:t>volumes:</w:t>
      </w:r>
    </w:p>
    <w:p w14:paraId="33AFBE1D"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db</w:t>
      </w:r>
      <w:proofErr w:type="spellEnd"/>
      <w:r w:rsidRPr="007F6F71">
        <w:rPr>
          <w:lang w:val="en-US"/>
        </w:rPr>
        <w:t>-data:</w:t>
      </w:r>
    </w:p>
    <w:p w14:paraId="095C807F" w14:textId="77777777" w:rsidR="00336100" w:rsidRPr="007F6F71" w:rsidRDefault="00336100" w:rsidP="0035429F">
      <w:pPr>
        <w:spacing w:line="360" w:lineRule="auto"/>
        <w:rPr>
          <w:lang w:val="en-US"/>
        </w:rPr>
      </w:pPr>
    </w:p>
    <w:sectPr w:rsidR="00336100" w:rsidRPr="007F6F71" w:rsidSect="00C83DC4">
      <w:headerReference w:type="default" r:id="rId71"/>
      <w:footerReference w:type="default" r:id="rId72"/>
      <w:footnotePr>
        <w:numStart w:val="6"/>
      </w:footnotePr>
      <w:pgSz w:w="11906" w:h="16838"/>
      <w:pgMar w:top="1418" w:right="1274" w:bottom="1418" w:left="1701" w:header="851" w:footer="709" w:gutter="0"/>
      <w:cols w:space="720"/>
      <w:formProt w:val="0"/>
      <w:docGrid w:linePitch="360" w:charSpace="-2049"/>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FCDD625" w14:textId="77777777" w:rsidR="00347C0C" w:rsidRDefault="00347C0C" w:rsidP="00EA7EC1">
      <w:r>
        <w:separator/>
      </w:r>
    </w:p>
  </w:endnote>
  <w:endnote w:type="continuationSeparator" w:id="0">
    <w:p w14:paraId="3F7A36B9" w14:textId="77777777" w:rsidR="00347C0C" w:rsidRDefault="00347C0C" w:rsidP="00EA7EC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Arial">
    <w:panose1 w:val="020B0604020202020204"/>
    <w:charset w:val="00"/>
    <w:family w:val="auto"/>
    <w:pitch w:val="variable"/>
    <w:sig w:usb0="E0002AFF" w:usb1="C0007843"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OpenSymbol">
    <w:altName w:val="Arial Unicode MS"/>
    <w:charset w:val="01"/>
    <w:family w:val="roman"/>
    <w:pitch w:val="variable"/>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ＭＳ ゴシック">
    <w:charset w:val="80"/>
    <w:family w:val="auto"/>
    <w:pitch w:val="variable"/>
    <w:sig w:usb0="E00002FF" w:usb1="6AC7FDFB" w:usb2="08000012" w:usb3="00000000" w:csb0="0002009F" w:csb1="00000000"/>
  </w:font>
  <w:font w:name="Tahoma">
    <w:panose1 w:val="020B0604030504040204"/>
    <w:charset w:val="00"/>
    <w:family w:val="auto"/>
    <w:pitch w:val="variable"/>
    <w:sig w:usb0="E1002EFF" w:usb1="C000605B" w:usb2="00000029" w:usb3="00000000" w:csb0="000101FF" w:csb1="00000000"/>
  </w:font>
  <w:font w:name="Cambria">
    <w:panose1 w:val="02040503050406030204"/>
    <w:charset w:val="00"/>
    <w:family w:val="auto"/>
    <w:pitch w:val="variable"/>
    <w:sig w:usb0="E00002FF" w:usb1="400004FF" w:usb2="00000000" w:usb3="00000000" w:csb0="0000019F" w:csb1="00000000"/>
  </w:font>
  <w:font w:name="Times">
    <w:panose1 w:val="02000500000000000000"/>
    <w:charset w:val="00"/>
    <w:family w:val="auto"/>
    <w:pitch w:val="variable"/>
    <w:sig w:usb0="00000003" w:usb1="00000000" w:usb2="00000000" w:usb3="00000000" w:csb0="00000001" w:csb1="00000000"/>
  </w:font>
  <w:font w:name="Liberation Sans">
    <w:altName w:val="Arial"/>
    <w:charset w:val="01"/>
    <w:family w:val="swiss"/>
    <w:pitch w:val="variable"/>
  </w:font>
  <w:font w:name="Noto Sans CJK SC Regular">
    <w:panose1 w:val="00000000000000000000"/>
    <w:charset w:val="00"/>
    <w:family w:val="roman"/>
    <w:notTrueType/>
    <w:pitch w:val="default"/>
  </w:font>
  <w:font w:name="FreeSans">
    <w:altName w:val="Times New Roman"/>
    <w:panose1 w:val="00000000000000000000"/>
    <w:charset w:val="00"/>
    <w:family w:val="roman"/>
    <w:notTrueType/>
    <w:pitch w:val="default"/>
  </w:font>
  <w:font w:name="Droid Sans Fallback">
    <w:panose1 w:val="00000000000000000000"/>
    <w:charset w:val="00"/>
    <w:family w:val="roman"/>
    <w:notTrueType/>
    <w:pitch w:val="default"/>
  </w:font>
  <w:font w:name="Verdana">
    <w:panose1 w:val="020B0604030504040204"/>
    <w:charset w:val="00"/>
    <w:family w:val="auto"/>
    <w:pitch w:val="variable"/>
    <w:sig w:usb0="A10006FF" w:usb1="4000205B" w:usb2="00000010" w:usb3="00000000" w:csb0="0000019F" w:csb1="00000000"/>
  </w:font>
  <w:font w:name="Spranq eco sans">
    <w:altName w:val="Arial Unicode MS"/>
    <w:charset w:val="80"/>
    <w:family w:val="swiss"/>
    <w:pitch w:val="default"/>
  </w:font>
  <w:font w:name="PMingLiU">
    <w:panose1 w:val="02020500000000000000"/>
    <w:charset w:val="88"/>
    <w:family w:val="auto"/>
    <w:pitch w:val="variable"/>
    <w:sig w:usb0="A00002FF" w:usb1="28CFFCFA" w:usb2="00000016" w:usb3="00000000" w:csb0="00100001" w:csb1="00000000"/>
  </w:font>
  <w:font w:name="ＭＳ 明朝">
    <w:charset w:val="80"/>
    <w:family w:val="auto"/>
    <w:pitch w:val="variable"/>
    <w:sig w:usb0="E00002FF" w:usb1="6AC7FDFB" w:usb2="08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309723E" w14:textId="77777777" w:rsidR="00CE0C88" w:rsidRDefault="00CE0C88">
    <w:pPr>
      <w:pStyle w:val="Rodap1"/>
      <w:ind w:firstLine="0"/>
      <w:jc w:val="cen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9128F19" w14:textId="77777777" w:rsidR="00347C0C" w:rsidRDefault="00347C0C" w:rsidP="00EA7EC1">
      <w:r>
        <w:separator/>
      </w:r>
    </w:p>
  </w:footnote>
  <w:footnote w:type="continuationSeparator" w:id="0">
    <w:p w14:paraId="7754D7CA" w14:textId="77777777" w:rsidR="00347C0C" w:rsidRDefault="00347C0C" w:rsidP="00EA7EC1">
      <w:r>
        <w:continuationSeparator/>
      </w:r>
    </w:p>
  </w:footnote>
  <w:footnote w:id="1">
    <w:p w14:paraId="5A2FFBB3" w14:textId="1E5150A4" w:rsidR="00CE0C88" w:rsidRPr="00FC59CB" w:rsidRDefault="00CE0C88" w:rsidP="003E3881">
      <w:pPr>
        <w:pStyle w:val="Textodenotaderodap"/>
        <w:rPr>
          <w:lang w:val="pt-BR"/>
        </w:rPr>
      </w:pPr>
      <w:r w:rsidRPr="00FC59CB">
        <w:rPr>
          <w:rStyle w:val="Refdenotaderodap"/>
          <w:lang w:val="pt-BR"/>
        </w:rPr>
        <w:t>10</w:t>
      </w:r>
      <w:r w:rsidRPr="00FC59CB">
        <w:rPr>
          <w:lang w:val="pt-BR"/>
        </w:rPr>
        <w:t xml:space="preserve"> </w:t>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2805310" w14:textId="77777777" w:rsidR="00CE0C88" w:rsidRDefault="00CE0C88">
    <w:pPr>
      <w:pStyle w:val="Cabealho1"/>
      <w:jc w:val="right"/>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2"/>
    <w:multiLevelType w:val="multilevel"/>
    <w:tmpl w:val="EA5E99CC"/>
    <w:lvl w:ilvl="0">
      <w:start w:val="1"/>
      <w:numFmt w:val="decimal"/>
      <w:lvlText w:val="%1."/>
      <w:lvlJc w:val="left"/>
      <w:pPr>
        <w:ind w:left="360" w:hanging="360"/>
      </w:pPr>
      <w:rPr>
        <w:b/>
        <w:i w:val="0"/>
        <w:sz w:val="24"/>
        <w:szCs w:val="24"/>
      </w:rPr>
    </w:lvl>
    <w:lvl w:ilvl="1">
      <w:start w:val="1"/>
      <w:numFmt w:val="decimal"/>
      <w:suff w:val="space"/>
      <w:lvlText w:val="%1.%2. "/>
      <w:lvlJc w:val="left"/>
      <w:pPr>
        <w:tabs>
          <w:tab w:val="num" w:pos="0"/>
        </w:tabs>
        <w:ind w:left="0" w:firstLine="0"/>
      </w:pPr>
      <w:rPr>
        <w:rFonts w:ascii="Arial" w:hAnsi="Arial"/>
        <w:b/>
        <w:i w:val="0"/>
      </w:rPr>
    </w:lvl>
    <w:lvl w:ilvl="2">
      <w:start w:val="1"/>
      <w:numFmt w:val="decimal"/>
      <w:suff w:val="space"/>
      <w:lvlText w:val="%1.%2.%3. "/>
      <w:lvlJc w:val="left"/>
      <w:pPr>
        <w:tabs>
          <w:tab w:val="num" w:pos="0"/>
        </w:tabs>
        <w:ind w:left="0" w:firstLine="0"/>
      </w:pPr>
      <w:rPr>
        <w:rFonts w:ascii="Arial" w:hAnsi="Arial"/>
        <w:b/>
        <w:i w:val="0"/>
      </w:rPr>
    </w:lvl>
    <w:lvl w:ilvl="3">
      <w:start w:val="1"/>
      <w:numFmt w:val="decimal"/>
      <w:suff w:val="space"/>
      <w:lvlText w:val="%1.%2.%3.%4. "/>
      <w:lvlJc w:val="left"/>
      <w:pPr>
        <w:tabs>
          <w:tab w:val="num" w:pos="0"/>
        </w:tabs>
        <w:ind w:left="0" w:firstLine="0"/>
      </w:pPr>
      <w:rPr>
        <w:rFonts w:ascii="Arial" w:hAnsi="Arial"/>
        <w:b/>
        <w:i w:val="0"/>
      </w:rPr>
    </w:lvl>
    <w:lvl w:ilvl="4">
      <w:start w:val="1"/>
      <w:numFmt w:val="decimal"/>
      <w:suff w:val="space"/>
      <w:lvlText w:val="%1.%2.%3.%4.%5. "/>
      <w:lvlJc w:val="left"/>
      <w:pPr>
        <w:tabs>
          <w:tab w:val="num" w:pos="0"/>
        </w:tabs>
        <w:ind w:left="0" w:firstLine="0"/>
      </w:pPr>
      <w:rPr>
        <w:rFonts w:ascii="Arial" w:hAnsi="Arial"/>
        <w:b/>
        <w:i w:val="0"/>
      </w:rPr>
    </w:lvl>
    <w:lvl w:ilvl="5">
      <w:start w:val="1"/>
      <w:numFmt w:val="decimal"/>
      <w:suff w:val="space"/>
      <w:lvlText w:val="%1.%2.%3.%4.%5.%6. "/>
      <w:lvlJc w:val="left"/>
      <w:pPr>
        <w:tabs>
          <w:tab w:val="num" w:pos="0"/>
        </w:tabs>
        <w:ind w:left="0" w:firstLine="0"/>
      </w:pPr>
      <w:rPr>
        <w:rFonts w:ascii="Arial" w:hAnsi="Arial"/>
        <w:b/>
        <w:i w:val="0"/>
      </w:rPr>
    </w:lvl>
    <w:lvl w:ilvl="6">
      <w:start w:val="1"/>
      <w:numFmt w:val="decimal"/>
      <w:suff w:val="space"/>
      <w:lvlText w:val="%1.%2.%3.%4.%5.%6.%7. "/>
      <w:lvlJc w:val="left"/>
      <w:pPr>
        <w:tabs>
          <w:tab w:val="num" w:pos="0"/>
        </w:tabs>
        <w:ind w:left="0" w:firstLine="0"/>
      </w:pPr>
      <w:rPr>
        <w:rFonts w:ascii="Arial" w:hAnsi="Arial"/>
        <w:b/>
        <w:i w:val="0"/>
      </w:rPr>
    </w:lvl>
    <w:lvl w:ilvl="7">
      <w:start w:val="1"/>
      <w:numFmt w:val="decimal"/>
      <w:suff w:val="space"/>
      <w:lvlText w:val="%1.%2.%3.%4.%5.%6.%7.%8. "/>
      <w:lvlJc w:val="left"/>
      <w:pPr>
        <w:tabs>
          <w:tab w:val="num" w:pos="0"/>
        </w:tabs>
        <w:ind w:left="0" w:firstLine="0"/>
      </w:pPr>
      <w:rPr>
        <w:rFonts w:ascii="Arial" w:hAnsi="Arial"/>
        <w:b/>
        <w:i w:val="0"/>
      </w:rPr>
    </w:lvl>
    <w:lvl w:ilvl="8">
      <w:start w:val="1"/>
      <w:numFmt w:val="decimal"/>
      <w:suff w:val="space"/>
      <w:lvlText w:val="%1.%2.%3.%4.%5.%6.%7.%8.%9. "/>
      <w:lvlJc w:val="left"/>
      <w:pPr>
        <w:tabs>
          <w:tab w:val="num" w:pos="0"/>
        </w:tabs>
        <w:ind w:left="0" w:firstLine="0"/>
      </w:pPr>
      <w:rPr>
        <w:rFonts w:ascii="Arial" w:hAnsi="Arial"/>
        <w:b/>
        <w:i w:val="0"/>
      </w:rPr>
    </w:lvl>
  </w:abstractNum>
  <w:abstractNum w:abstractNumId="1">
    <w:nsid w:val="00000009"/>
    <w:multiLevelType w:val="multilevel"/>
    <w:tmpl w:val="00000009"/>
    <w:name w:val="WW8Num9"/>
    <w:lvl w:ilvl="0">
      <w:start w:val="4"/>
      <w:numFmt w:val="decimal"/>
      <w:pStyle w:val="PSDS-MarcadoresNivel3"/>
      <w:lvlText w:val="%1"/>
      <w:lvlJc w:val="left"/>
      <w:pPr>
        <w:tabs>
          <w:tab w:val="num" w:pos="360"/>
        </w:tabs>
        <w:ind w:left="360" w:hanging="360"/>
      </w:pPr>
    </w:lvl>
    <w:lvl w:ilvl="1">
      <w:start w:val="1"/>
      <w:numFmt w:val="decimal"/>
      <w:lvlText w:val="%1.%2"/>
      <w:lvlJc w:val="left"/>
      <w:pPr>
        <w:tabs>
          <w:tab w:val="num" w:pos="720"/>
        </w:tabs>
        <w:ind w:left="720" w:hanging="360"/>
      </w:pPr>
    </w:lvl>
    <w:lvl w:ilvl="2">
      <w:start w:val="1"/>
      <w:numFmt w:val="decimal"/>
      <w:lvlText w:val="%1.%2.%3"/>
      <w:lvlJc w:val="left"/>
      <w:pPr>
        <w:tabs>
          <w:tab w:val="num" w:pos="1440"/>
        </w:tabs>
        <w:ind w:left="1440" w:hanging="720"/>
      </w:pPr>
    </w:lvl>
    <w:lvl w:ilvl="3">
      <w:start w:val="1"/>
      <w:numFmt w:val="decimal"/>
      <w:lvlText w:val="%1.%2.%3.%4"/>
      <w:lvlJc w:val="left"/>
      <w:pPr>
        <w:tabs>
          <w:tab w:val="num" w:pos="2160"/>
        </w:tabs>
        <w:ind w:left="2160" w:hanging="1080"/>
      </w:pPr>
    </w:lvl>
    <w:lvl w:ilvl="4">
      <w:start w:val="1"/>
      <w:numFmt w:val="decimal"/>
      <w:lvlText w:val="%1.%2.%3.%4.%5"/>
      <w:lvlJc w:val="left"/>
      <w:pPr>
        <w:tabs>
          <w:tab w:val="num" w:pos="2520"/>
        </w:tabs>
        <w:ind w:left="2520" w:hanging="1080"/>
      </w:pPr>
    </w:lvl>
    <w:lvl w:ilvl="5">
      <w:start w:val="1"/>
      <w:numFmt w:val="decimal"/>
      <w:lvlText w:val="%1.%2.%3.%4.%5.%6"/>
      <w:lvlJc w:val="left"/>
      <w:pPr>
        <w:tabs>
          <w:tab w:val="num" w:pos="3240"/>
        </w:tabs>
        <w:ind w:left="3240" w:hanging="1440"/>
      </w:pPr>
    </w:lvl>
    <w:lvl w:ilvl="6">
      <w:start w:val="1"/>
      <w:numFmt w:val="decimal"/>
      <w:lvlText w:val="%1.%2.%3.%4.%5.%6.%7"/>
      <w:lvlJc w:val="left"/>
      <w:pPr>
        <w:tabs>
          <w:tab w:val="num" w:pos="3600"/>
        </w:tabs>
        <w:ind w:left="3600" w:hanging="1440"/>
      </w:pPr>
    </w:lvl>
    <w:lvl w:ilvl="7">
      <w:start w:val="1"/>
      <w:numFmt w:val="decimal"/>
      <w:lvlText w:val="%1.%2.%3.%4.%5.%6.%7.%8"/>
      <w:lvlJc w:val="left"/>
      <w:pPr>
        <w:tabs>
          <w:tab w:val="num" w:pos="4320"/>
        </w:tabs>
        <w:ind w:left="4320" w:hanging="1800"/>
      </w:pPr>
    </w:lvl>
    <w:lvl w:ilvl="8">
      <w:start w:val="1"/>
      <w:numFmt w:val="decimal"/>
      <w:lvlText w:val="%1.%2.%3.%4.%5.%6.%7.%8.%9"/>
      <w:lvlJc w:val="left"/>
      <w:pPr>
        <w:tabs>
          <w:tab w:val="num" w:pos="4680"/>
        </w:tabs>
        <w:ind w:left="4680" w:hanging="1800"/>
      </w:pPr>
    </w:lvl>
  </w:abstractNum>
  <w:abstractNum w:abstractNumId="2">
    <w:nsid w:val="018A3404"/>
    <w:multiLevelType w:val="multilevel"/>
    <w:tmpl w:val="547A5DC0"/>
    <w:lvl w:ilvl="0">
      <w:start w:val="1"/>
      <w:numFmt w:val="bullet"/>
      <w:lvlText w:val="o"/>
      <w:lvlJc w:val="left"/>
      <w:pPr>
        <w:ind w:left="2137" w:hanging="360"/>
      </w:pPr>
      <w:rPr>
        <w:rFonts w:ascii="Courier New" w:hAnsi="Courier New" w:cs="Courier New" w:hint="default"/>
      </w:rPr>
    </w:lvl>
    <w:lvl w:ilvl="1">
      <w:start w:val="1"/>
      <w:numFmt w:val="bullet"/>
      <w:lvlText w:val="o"/>
      <w:lvlJc w:val="left"/>
      <w:pPr>
        <w:ind w:left="2857" w:hanging="360"/>
      </w:pPr>
      <w:rPr>
        <w:rFonts w:ascii="Courier New" w:hAnsi="Courier New" w:cs="Courier New" w:hint="default"/>
      </w:rPr>
    </w:lvl>
    <w:lvl w:ilvl="2">
      <w:start w:val="1"/>
      <w:numFmt w:val="bullet"/>
      <w:lvlText w:val=""/>
      <w:lvlJc w:val="left"/>
      <w:pPr>
        <w:ind w:left="3577" w:hanging="360"/>
      </w:pPr>
      <w:rPr>
        <w:rFonts w:ascii="Wingdings" w:hAnsi="Wingdings" w:cs="Wingdings" w:hint="default"/>
      </w:rPr>
    </w:lvl>
    <w:lvl w:ilvl="3">
      <w:start w:val="1"/>
      <w:numFmt w:val="bullet"/>
      <w:lvlText w:val=""/>
      <w:lvlJc w:val="left"/>
      <w:pPr>
        <w:ind w:left="4297" w:hanging="360"/>
      </w:pPr>
      <w:rPr>
        <w:rFonts w:ascii="Symbol" w:hAnsi="Symbol" w:cs="Symbol" w:hint="default"/>
      </w:rPr>
    </w:lvl>
    <w:lvl w:ilvl="4">
      <w:start w:val="1"/>
      <w:numFmt w:val="bullet"/>
      <w:lvlText w:val="o"/>
      <w:lvlJc w:val="left"/>
      <w:pPr>
        <w:ind w:left="5017" w:hanging="360"/>
      </w:pPr>
      <w:rPr>
        <w:rFonts w:ascii="Courier New" w:hAnsi="Courier New" w:cs="Courier New" w:hint="default"/>
      </w:rPr>
    </w:lvl>
    <w:lvl w:ilvl="5">
      <w:start w:val="1"/>
      <w:numFmt w:val="bullet"/>
      <w:lvlText w:val=""/>
      <w:lvlJc w:val="left"/>
      <w:pPr>
        <w:ind w:left="5737" w:hanging="360"/>
      </w:pPr>
      <w:rPr>
        <w:rFonts w:ascii="Wingdings" w:hAnsi="Wingdings" w:cs="Wingdings" w:hint="default"/>
      </w:rPr>
    </w:lvl>
    <w:lvl w:ilvl="6">
      <w:start w:val="1"/>
      <w:numFmt w:val="bullet"/>
      <w:lvlText w:val=""/>
      <w:lvlJc w:val="left"/>
      <w:pPr>
        <w:ind w:left="6457" w:hanging="360"/>
      </w:pPr>
      <w:rPr>
        <w:rFonts w:ascii="Symbol" w:hAnsi="Symbol" w:cs="Symbol" w:hint="default"/>
      </w:rPr>
    </w:lvl>
    <w:lvl w:ilvl="7">
      <w:start w:val="1"/>
      <w:numFmt w:val="bullet"/>
      <w:lvlText w:val="o"/>
      <w:lvlJc w:val="left"/>
      <w:pPr>
        <w:ind w:left="7177" w:hanging="360"/>
      </w:pPr>
      <w:rPr>
        <w:rFonts w:ascii="Courier New" w:hAnsi="Courier New" w:cs="Courier New" w:hint="default"/>
      </w:rPr>
    </w:lvl>
    <w:lvl w:ilvl="8">
      <w:start w:val="1"/>
      <w:numFmt w:val="bullet"/>
      <w:lvlText w:val=""/>
      <w:lvlJc w:val="left"/>
      <w:pPr>
        <w:ind w:left="7897" w:hanging="360"/>
      </w:pPr>
      <w:rPr>
        <w:rFonts w:ascii="Wingdings" w:hAnsi="Wingdings" w:cs="Wingdings" w:hint="default"/>
      </w:rPr>
    </w:lvl>
  </w:abstractNum>
  <w:abstractNum w:abstractNumId="3">
    <w:nsid w:val="02702FF3"/>
    <w:multiLevelType w:val="multilevel"/>
    <w:tmpl w:val="9640A578"/>
    <w:lvl w:ilvl="0">
      <w:start w:val="1"/>
      <w:numFmt w:val="bullet"/>
      <w:lvlText w:val="o"/>
      <w:lvlJc w:val="left"/>
      <w:pPr>
        <w:ind w:left="1428" w:hanging="360"/>
      </w:pPr>
      <w:rPr>
        <w:rFonts w:ascii="Courier New" w:hAnsi="Courier New" w:cs="Courier New" w:hint="default"/>
      </w:rPr>
    </w:lvl>
    <w:lvl w:ilvl="1">
      <w:start w:val="1"/>
      <w:numFmt w:val="bullet"/>
      <w:lvlText w:val="o"/>
      <w:lvlJc w:val="left"/>
      <w:pPr>
        <w:ind w:left="2148" w:hanging="360"/>
      </w:pPr>
      <w:rPr>
        <w:rFonts w:ascii="Courier New" w:hAnsi="Courier New" w:cs="Courier New" w:hint="default"/>
      </w:rPr>
    </w:lvl>
    <w:lvl w:ilvl="2">
      <w:start w:val="1"/>
      <w:numFmt w:val="bullet"/>
      <w:lvlText w:val=""/>
      <w:lvlJc w:val="left"/>
      <w:pPr>
        <w:ind w:left="2868" w:hanging="360"/>
      </w:pPr>
      <w:rPr>
        <w:rFonts w:ascii="Wingdings" w:hAnsi="Wingdings" w:cs="Wingdings" w:hint="default"/>
      </w:rPr>
    </w:lvl>
    <w:lvl w:ilvl="3">
      <w:start w:val="1"/>
      <w:numFmt w:val="bullet"/>
      <w:lvlText w:val=""/>
      <w:lvlJc w:val="left"/>
      <w:pPr>
        <w:ind w:left="3588" w:hanging="360"/>
      </w:pPr>
      <w:rPr>
        <w:rFonts w:ascii="Symbol" w:hAnsi="Symbol" w:cs="Symbol" w:hint="default"/>
      </w:rPr>
    </w:lvl>
    <w:lvl w:ilvl="4">
      <w:start w:val="1"/>
      <w:numFmt w:val="bullet"/>
      <w:lvlText w:val="o"/>
      <w:lvlJc w:val="left"/>
      <w:pPr>
        <w:ind w:left="4308" w:hanging="360"/>
      </w:pPr>
      <w:rPr>
        <w:rFonts w:ascii="Courier New" w:hAnsi="Courier New" w:cs="Courier New" w:hint="default"/>
      </w:rPr>
    </w:lvl>
    <w:lvl w:ilvl="5">
      <w:start w:val="1"/>
      <w:numFmt w:val="bullet"/>
      <w:lvlText w:val=""/>
      <w:lvlJc w:val="left"/>
      <w:pPr>
        <w:ind w:left="5028" w:hanging="360"/>
      </w:pPr>
      <w:rPr>
        <w:rFonts w:ascii="Wingdings" w:hAnsi="Wingdings" w:cs="Wingdings" w:hint="default"/>
      </w:rPr>
    </w:lvl>
    <w:lvl w:ilvl="6">
      <w:start w:val="1"/>
      <w:numFmt w:val="bullet"/>
      <w:lvlText w:val=""/>
      <w:lvlJc w:val="left"/>
      <w:pPr>
        <w:ind w:left="5748" w:hanging="360"/>
      </w:pPr>
      <w:rPr>
        <w:rFonts w:ascii="Symbol" w:hAnsi="Symbol" w:cs="Symbol" w:hint="default"/>
      </w:rPr>
    </w:lvl>
    <w:lvl w:ilvl="7">
      <w:start w:val="1"/>
      <w:numFmt w:val="bullet"/>
      <w:lvlText w:val="o"/>
      <w:lvlJc w:val="left"/>
      <w:pPr>
        <w:ind w:left="6468" w:hanging="360"/>
      </w:pPr>
      <w:rPr>
        <w:rFonts w:ascii="Courier New" w:hAnsi="Courier New" w:cs="Courier New" w:hint="default"/>
      </w:rPr>
    </w:lvl>
    <w:lvl w:ilvl="8">
      <w:start w:val="1"/>
      <w:numFmt w:val="bullet"/>
      <w:lvlText w:val=""/>
      <w:lvlJc w:val="left"/>
      <w:pPr>
        <w:ind w:left="7188" w:hanging="360"/>
      </w:pPr>
      <w:rPr>
        <w:rFonts w:ascii="Wingdings" w:hAnsi="Wingdings" w:cs="Wingdings" w:hint="default"/>
      </w:rPr>
    </w:lvl>
  </w:abstractNum>
  <w:abstractNum w:abstractNumId="4">
    <w:nsid w:val="03DC43A8"/>
    <w:multiLevelType w:val="hybridMultilevel"/>
    <w:tmpl w:val="A0D205F4"/>
    <w:lvl w:ilvl="0" w:tplc="04160001">
      <w:start w:val="1"/>
      <w:numFmt w:val="bullet"/>
      <w:lvlText w:val=""/>
      <w:lvlJc w:val="left"/>
      <w:pPr>
        <w:ind w:left="1420" w:hanging="360"/>
      </w:pPr>
      <w:rPr>
        <w:rFonts w:ascii="Symbol" w:hAnsi="Symbol" w:hint="default"/>
      </w:rPr>
    </w:lvl>
    <w:lvl w:ilvl="1" w:tplc="04160003" w:tentative="1">
      <w:start w:val="1"/>
      <w:numFmt w:val="bullet"/>
      <w:lvlText w:val="o"/>
      <w:lvlJc w:val="left"/>
      <w:pPr>
        <w:ind w:left="2140" w:hanging="360"/>
      </w:pPr>
      <w:rPr>
        <w:rFonts w:ascii="Courier New" w:hAnsi="Courier New" w:cs="Courier New" w:hint="default"/>
      </w:rPr>
    </w:lvl>
    <w:lvl w:ilvl="2" w:tplc="04160005" w:tentative="1">
      <w:start w:val="1"/>
      <w:numFmt w:val="bullet"/>
      <w:lvlText w:val=""/>
      <w:lvlJc w:val="left"/>
      <w:pPr>
        <w:ind w:left="2860" w:hanging="360"/>
      </w:pPr>
      <w:rPr>
        <w:rFonts w:ascii="Wingdings" w:hAnsi="Wingdings" w:hint="default"/>
      </w:rPr>
    </w:lvl>
    <w:lvl w:ilvl="3" w:tplc="04160001" w:tentative="1">
      <w:start w:val="1"/>
      <w:numFmt w:val="bullet"/>
      <w:lvlText w:val=""/>
      <w:lvlJc w:val="left"/>
      <w:pPr>
        <w:ind w:left="3580" w:hanging="360"/>
      </w:pPr>
      <w:rPr>
        <w:rFonts w:ascii="Symbol" w:hAnsi="Symbol" w:hint="default"/>
      </w:rPr>
    </w:lvl>
    <w:lvl w:ilvl="4" w:tplc="04160003" w:tentative="1">
      <w:start w:val="1"/>
      <w:numFmt w:val="bullet"/>
      <w:lvlText w:val="o"/>
      <w:lvlJc w:val="left"/>
      <w:pPr>
        <w:ind w:left="4300" w:hanging="360"/>
      </w:pPr>
      <w:rPr>
        <w:rFonts w:ascii="Courier New" w:hAnsi="Courier New" w:cs="Courier New" w:hint="default"/>
      </w:rPr>
    </w:lvl>
    <w:lvl w:ilvl="5" w:tplc="04160005" w:tentative="1">
      <w:start w:val="1"/>
      <w:numFmt w:val="bullet"/>
      <w:lvlText w:val=""/>
      <w:lvlJc w:val="left"/>
      <w:pPr>
        <w:ind w:left="5020" w:hanging="360"/>
      </w:pPr>
      <w:rPr>
        <w:rFonts w:ascii="Wingdings" w:hAnsi="Wingdings" w:hint="default"/>
      </w:rPr>
    </w:lvl>
    <w:lvl w:ilvl="6" w:tplc="04160001" w:tentative="1">
      <w:start w:val="1"/>
      <w:numFmt w:val="bullet"/>
      <w:lvlText w:val=""/>
      <w:lvlJc w:val="left"/>
      <w:pPr>
        <w:ind w:left="5740" w:hanging="360"/>
      </w:pPr>
      <w:rPr>
        <w:rFonts w:ascii="Symbol" w:hAnsi="Symbol" w:hint="default"/>
      </w:rPr>
    </w:lvl>
    <w:lvl w:ilvl="7" w:tplc="04160003" w:tentative="1">
      <w:start w:val="1"/>
      <w:numFmt w:val="bullet"/>
      <w:lvlText w:val="o"/>
      <w:lvlJc w:val="left"/>
      <w:pPr>
        <w:ind w:left="6460" w:hanging="360"/>
      </w:pPr>
      <w:rPr>
        <w:rFonts w:ascii="Courier New" w:hAnsi="Courier New" w:cs="Courier New" w:hint="default"/>
      </w:rPr>
    </w:lvl>
    <w:lvl w:ilvl="8" w:tplc="04160005" w:tentative="1">
      <w:start w:val="1"/>
      <w:numFmt w:val="bullet"/>
      <w:lvlText w:val=""/>
      <w:lvlJc w:val="left"/>
      <w:pPr>
        <w:ind w:left="7180" w:hanging="360"/>
      </w:pPr>
      <w:rPr>
        <w:rFonts w:ascii="Wingdings" w:hAnsi="Wingdings" w:hint="default"/>
      </w:rPr>
    </w:lvl>
  </w:abstractNum>
  <w:abstractNum w:abstractNumId="5">
    <w:nsid w:val="0B2245D2"/>
    <w:multiLevelType w:val="multilevel"/>
    <w:tmpl w:val="A2EA53C2"/>
    <w:lvl w:ilvl="0">
      <w:start w:val="1"/>
      <w:numFmt w:val="bullet"/>
      <w:lvlText w:val=""/>
      <w:lvlJc w:val="left"/>
      <w:pPr>
        <w:ind w:left="720" w:hanging="360"/>
      </w:pPr>
      <w:rPr>
        <w:rFonts w:ascii="Symbol" w:hAnsi="Symbol" w:cs="Symbol" w:hint="default"/>
        <w:sz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sz w:val="24"/>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sz w:val="24"/>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6">
    <w:nsid w:val="13BA748E"/>
    <w:multiLevelType w:val="hybridMultilevel"/>
    <w:tmpl w:val="F7EA7538"/>
    <w:lvl w:ilvl="0" w:tplc="04160001">
      <w:start w:val="1"/>
      <w:numFmt w:val="bullet"/>
      <w:lvlText w:val=""/>
      <w:lvlJc w:val="left"/>
      <w:pPr>
        <w:ind w:left="1420" w:hanging="360"/>
      </w:pPr>
      <w:rPr>
        <w:rFonts w:ascii="Symbol" w:hAnsi="Symbol" w:hint="default"/>
      </w:rPr>
    </w:lvl>
    <w:lvl w:ilvl="1" w:tplc="04160003" w:tentative="1">
      <w:start w:val="1"/>
      <w:numFmt w:val="bullet"/>
      <w:lvlText w:val="o"/>
      <w:lvlJc w:val="left"/>
      <w:pPr>
        <w:ind w:left="2140" w:hanging="360"/>
      </w:pPr>
      <w:rPr>
        <w:rFonts w:ascii="Courier New" w:hAnsi="Courier New" w:cs="Courier New" w:hint="default"/>
      </w:rPr>
    </w:lvl>
    <w:lvl w:ilvl="2" w:tplc="04160005" w:tentative="1">
      <w:start w:val="1"/>
      <w:numFmt w:val="bullet"/>
      <w:lvlText w:val=""/>
      <w:lvlJc w:val="left"/>
      <w:pPr>
        <w:ind w:left="2860" w:hanging="360"/>
      </w:pPr>
      <w:rPr>
        <w:rFonts w:ascii="Wingdings" w:hAnsi="Wingdings" w:hint="default"/>
      </w:rPr>
    </w:lvl>
    <w:lvl w:ilvl="3" w:tplc="04160001" w:tentative="1">
      <w:start w:val="1"/>
      <w:numFmt w:val="bullet"/>
      <w:lvlText w:val=""/>
      <w:lvlJc w:val="left"/>
      <w:pPr>
        <w:ind w:left="3580" w:hanging="360"/>
      </w:pPr>
      <w:rPr>
        <w:rFonts w:ascii="Symbol" w:hAnsi="Symbol" w:hint="default"/>
      </w:rPr>
    </w:lvl>
    <w:lvl w:ilvl="4" w:tplc="04160003" w:tentative="1">
      <w:start w:val="1"/>
      <w:numFmt w:val="bullet"/>
      <w:lvlText w:val="o"/>
      <w:lvlJc w:val="left"/>
      <w:pPr>
        <w:ind w:left="4300" w:hanging="360"/>
      </w:pPr>
      <w:rPr>
        <w:rFonts w:ascii="Courier New" w:hAnsi="Courier New" w:cs="Courier New" w:hint="default"/>
      </w:rPr>
    </w:lvl>
    <w:lvl w:ilvl="5" w:tplc="04160005" w:tentative="1">
      <w:start w:val="1"/>
      <w:numFmt w:val="bullet"/>
      <w:lvlText w:val=""/>
      <w:lvlJc w:val="left"/>
      <w:pPr>
        <w:ind w:left="5020" w:hanging="360"/>
      </w:pPr>
      <w:rPr>
        <w:rFonts w:ascii="Wingdings" w:hAnsi="Wingdings" w:hint="default"/>
      </w:rPr>
    </w:lvl>
    <w:lvl w:ilvl="6" w:tplc="04160001" w:tentative="1">
      <w:start w:val="1"/>
      <w:numFmt w:val="bullet"/>
      <w:lvlText w:val=""/>
      <w:lvlJc w:val="left"/>
      <w:pPr>
        <w:ind w:left="5740" w:hanging="360"/>
      </w:pPr>
      <w:rPr>
        <w:rFonts w:ascii="Symbol" w:hAnsi="Symbol" w:hint="default"/>
      </w:rPr>
    </w:lvl>
    <w:lvl w:ilvl="7" w:tplc="04160003" w:tentative="1">
      <w:start w:val="1"/>
      <w:numFmt w:val="bullet"/>
      <w:lvlText w:val="o"/>
      <w:lvlJc w:val="left"/>
      <w:pPr>
        <w:ind w:left="6460" w:hanging="360"/>
      </w:pPr>
      <w:rPr>
        <w:rFonts w:ascii="Courier New" w:hAnsi="Courier New" w:cs="Courier New" w:hint="default"/>
      </w:rPr>
    </w:lvl>
    <w:lvl w:ilvl="8" w:tplc="04160005" w:tentative="1">
      <w:start w:val="1"/>
      <w:numFmt w:val="bullet"/>
      <w:lvlText w:val=""/>
      <w:lvlJc w:val="left"/>
      <w:pPr>
        <w:ind w:left="7180" w:hanging="360"/>
      </w:pPr>
      <w:rPr>
        <w:rFonts w:ascii="Wingdings" w:hAnsi="Wingdings" w:hint="default"/>
      </w:rPr>
    </w:lvl>
  </w:abstractNum>
  <w:abstractNum w:abstractNumId="7">
    <w:nsid w:val="156F0149"/>
    <w:multiLevelType w:val="hybridMultilevel"/>
    <w:tmpl w:val="906261C2"/>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
    <w:nsid w:val="15C01327"/>
    <w:multiLevelType w:val="hybridMultilevel"/>
    <w:tmpl w:val="2F4263A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nsid w:val="1AC706BD"/>
    <w:multiLevelType w:val="multilevel"/>
    <w:tmpl w:val="F96095B2"/>
    <w:lvl w:ilvl="0">
      <w:start w:val="1"/>
      <w:numFmt w:val="bullet"/>
      <w:lvlText w:val="o"/>
      <w:lvlJc w:val="left"/>
      <w:pPr>
        <w:ind w:left="720" w:hanging="360"/>
      </w:pPr>
      <w:rPr>
        <w:rFonts w:ascii="Courier New" w:hAnsi="Courier New" w:cs="Courier New"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0">
    <w:nsid w:val="23011835"/>
    <w:multiLevelType w:val="hybridMultilevel"/>
    <w:tmpl w:val="289C43AC"/>
    <w:lvl w:ilvl="0" w:tplc="1F9E3D92">
      <w:start w:val="1"/>
      <w:numFmt w:val="upperRoman"/>
      <w:lvlText w:val="%1."/>
      <w:lvlJc w:val="center"/>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
    <w:nsid w:val="2569657B"/>
    <w:multiLevelType w:val="multilevel"/>
    <w:tmpl w:val="FADA05CC"/>
    <w:lvl w:ilvl="0">
      <w:start w:val="1"/>
      <w:numFmt w:val="bullet"/>
      <w:lvlText w:val="o"/>
      <w:lvlJc w:val="left"/>
      <w:pPr>
        <w:ind w:left="1429" w:hanging="360"/>
      </w:pPr>
      <w:rPr>
        <w:rFonts w:ascii="Courier New" w:hAnsi="Courier New" w:cs="Courier New" w:hint="default"/>
      </w:rPr>
    </w:lvl>
    <w:lvl w:ilvl="1">
      <w:start w:val="1"/>
      <w:numFmt w:val="bullet"/>
      <w:lvlText w:val="o"/>
      <w:lvlJc w:val="left"/>
      <w:pPr>
        <w:ind w:left="2149" w:hanging="360"/>
      </w:pPr>
      <w:rPr>
        <w:rFonts w:ascii="Courier New" w:hAnsi="Courier New" w:cs="Courier New" w:hint="default"/>
      </w:rPr>
    </w:lvl>
    <w:lvl w:ilvl="2">
      <w:start w:val="1"/>
      <w:numFmt w:val="bullet"/>
      <w:lvlText w:val=""/>
      <w:lvlJc w:val="left"/>
      <w:pPr>
        <w:ind w:left="2869" w:hanging="360"/>
      </w:pPr>
      <w:rPr>
        <w:rFonts w:ascii="Wingdings" w:hAnsi="Wingdings" w:cs="Wingdings" w:hint="default"/>
      </w:rPr>
    </w:lvl>
    <w:lvl w:ilvl="3">
      <w:start w:val="1"/>
      <w:numFmt w:val="bullet"/>
      <w:lvlText w:val=""/>
      <w:lvlJc w:val="left"/>
      <w:pPr>
        <w:ind w:left="3589" w:hanging="360"/>
      </w:pPr>
      <w:rPr>
        <w:rFonts w:ascii="Symbol" w:hAnsi="Symbol" w:cs="Symbol" w:hint="default"/>
      </w:rPr>
    </w:lvl>
    <w:lvl w:ilvl="4">
      <w:start w:val="1"/>
      <w:numFmt w:val="bullet"/>
      <w:lvlText w:val="o"/>
      <w:lvlJc w:val="left"/>
      <w:pPr>
        <w:ind w:left="4309" w:hanging="360"/>
      </w:pPr>
      <w:rPr>
        <w:rFonts w:ascii="Courier New" w:hAnsi="Courier New" w:cs="Courier New" w:hint="default"/>
      </w:rPr>
    </w:lvl>
    <w:lvl w:ilvl="5">
      <w:start w:val="1"/>
      <w:numFmt w:val="bullet"/>
      <w:lvlText w:val=""/>
      <w:lvlJc w:val="left"/>
      <w:pPr>
        <w:ind w:left="5029" w:hanging="360"/>
      </w:pPr>
      <w:rPr>
        <w:rFonts w:ascii="Wingdings" w:hAnsi="Wingdings" w:cs="Wingdings" w:hint="default"/>
      </w:rPr>
    </w:lvl>
    <w:lvl w:ilvl="6">
      <w:start w:val="1"/>
      <w:numFmt w:val="bullet"/>
      <w:lvlText w:val=""/>
      <w:lvlJc w:val="left"/>
      <w:pPr>
        <w:ind w:left="5749" w:hanging="360"/>
      </w:pPr>
      <w:rPr>
        <w:rFonts w:ascii="Symbol" w:hAnsi="Symbol" w:cs="Symbol" w:hint="default"/>
      </w:rPr>
    </w:lvl>
    <w:lvl w:ilvl="7">
      <w:start w:val="1"/>
      <w:numFmt w:val="bullet"/>
      <w:lvlText w:val="o"/>
      <w:lvlJc w:val="left"/>
      <w:pPr>
        <w:ind w:left="6469" w:hanging="360"/>
      </w:pPr>
      <w:rPr>
        <w:rFonts w:ascii="Courier New" w:hAnsi="Courier New" w:cs="Courier New" w:hint="default"/>
      </w:rPr>
    </w:lvl>
    <w:lvl w:ilvl="8">
      <w:start w:val="1"/>
      <w:numFmt w:val="bullet"/>
      <w:lvlText w:val=""/>
      <w:lvlJc w:val="left"/>
      <w:pPr>
        <w:ind w:left="7189" w:hanging="360"/>
      </w:pPr>
      <w:rPr>
        <w:rFonts w:ascii="Wingdings" w:hAnsi="Wingdings" w:cs="Wingdings" w:hint="default"/>
      </w:rPr>
    </w:lvl>
  </w:abstractNum>
  <w:abstractNum w:abstractNumId="12">
    <w:nsid w:val="2ABD5749"/>
    <w:multiLevelType w:val="multilevel"/>
    <w:tmpl w:val="85A6A37A"/>
    <w:lvl w:ilvl="0">
      <w:start w:val="1"/>
      <w:numFmt w:val="bullet"/>
      <w:lvlText w:val=""/>
      <w:lvlJc w:val="left"/>
      <w:pPr>
        <w:ind w:left="720" w:hanging="360"/>
      </w:pPr>
      <w:rPr>
        <w:rFonts w:ascii="Symbol" w:hAnsi="Symbol" w:cs="Symbol" w:hint="default"/>
        <w:sz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sz w:val="24"/>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sz w:val="24"/>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3">
    <w:nsid w:val="2FCB438D"/>
    <w:multiLevelType w:val="hybridMultilevel"/>
    <w:tmpl w:val="B9D0DA16"/>
    <w:lvl w:ilvl="0" w:tplc="09BCC1FE">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4">
    <w:nsid w:val="31D8587A"/>
    <w:multiLevelType w:val="multilevel"/>
    <w:tmpl w:val="1660E85E"/>
    <w:lvl w:ilvl="0">
      <w:start w:val="7"/>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nsid w:val="36E70DC4"/>
    <w:multiLevelType w:val="multilevel"/>
    <w:tmpl w:val="73B450EA"/>
    <w:lvl w:ilvl="0">
      <w:start w:val="7"/>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nsid w:val="3A27353C"/>
    <w:multiLevelType w:val="multilevel"/>
    <w:tmpl w:val="D84680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3A377D45"/>
    <w:multiLevelType w:val="multilevel"/>
    <w:tmpl w:val="470CF8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3D43652A"/>
    <w:multiLevelType w:val="multilevel"/>
    <w:tmpl w:val="80FE362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nsid w:val="3DD84E0D"/>
    <w:multiLevelType w:val="hybridMultilevel"/>
    <w:tmpl w:val="C2FA7B5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
    <w:nsid w:val="3FC362B8"/>
    <w:multiLevelType w:val="hybridMultilevel"/>
    <w:tmpl w:val="F5148FE0"/>
    <w:lvl w:ilvl="0" w:tplc="79204490">
      <w:start w:val="1"/>
      <w:numFmt w:val="upperRoman"/>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1">
    <w:nsid w:val="40483AE6"/>
    <w:multiLevelType w:val="multilevel"/>
    <w:tmpl w:val="1B8066FE"/>
    <w:lvl w:ilvl="0">
      <w:start w:val="1"/>
      <w:numFmt w:val="upperRoman"/>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nsid w:val="407343A5"/>
    <w:multiLevelType w:val="hybridMultilevel"/>
    <w:tmpl w:val="FD52D56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3">
    <w:nsid w:val="41115CBD"/>
    <w:multiLevelType w:val="multilevel"/>
    <w:tmpl w:val="1E8C3888"/>
    <w:lvl w:ilvl="0">
      <w:start w:val="1"/>
      <w:numFmt w:val="upperRoman"/>
      <w:lvlText w:val="%1."/>
      <w:lvlJc w:val="righ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nsid w:val="47BA7C77"/>
    <w:multiLevelType w:val="multilevel"/>
    <w:tmpl w:val="3C62D084"/>
    <w:lvl w:ilvl="0">
      <w:start w:val="7"/>
      <w:numFmt w:val="decimal"/>
      <w:lvlText w:val="%1"/>
      <w:lvlJc w:val="left"/>
      <w:pPr>
        <w:ind w:left="1069" w:hanging="360"/>
      </w:pPr>
      <w:rPr>
        <w:rFonts w:hint="default"/>
      </w:rPr>
    </w:lvl>
    <w:lvl w:ilvl="1">
      <w:start w:val="2"/>
      <w:numFmt w:val="decimal"/>
      <w:isLgl/>
      <w:lvlText w:val="%1.%2"/>
      <w:lvlJc w:val="left"/>
      <w:pPr>
        <w:ind w:left="1069" w:hanging="36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429" w:hanging="72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1789" w:hanging="108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149" w:hanging="1440"/>
      </w:pPr>
      <w:rPr>
        <w:rFonts w:hint="default"/>
      </w:rPr>
    </w:lvl>
    <w:lvl w:ilvl="8">
      <w:start w:val="1"/>
      <w:numFmt w:val="decimal"/>
      <w:isLgl/>
      <w:lvlText w:val="%1.%2.%3.%4.%5.%6.%7.%8.%9"/>
      <w:lvlJc w:val="left"/>
      <w:pPr>
        <w:ind w:left="2509" w:hanging="1800"/>
      </w:pPr>
      <w:rPr>
        <w:rFonts w:hint="default"/>
      </w:rPr>
    </w:lvl>
  </w:abstractNum>
  <w:abstractNum w:abstractNumId="25">
    <w:nsid w:val="49700DD0"/>
    <w:multiLevelType w:val="multilevel"/>
    <w:tmpl w:val="109E040E"/>
    <w:lvl w:ilvl="0">
      <w:start w:val="7"/>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6">
    <w:nsid w:val="4A961F65"/>
    <w:multiLevelType w:val="hybridMultilevel"/>
    <w:tmpl w:val="2A9888E0"/>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27">
    <w:nsid w:val="4C883012"/>
    <w:multiLevelType w:val="multilevel"/>
    <w:tmpl w:val="991EAD8C"/>
    <w:lvl w:ilvl="0">
      <w:start w:val="1"/>
      <w:numFmt w:val="bullet"/>
      <w:lvlText w:val=""/>
      <w:lvlJc w:val="left"/>
      <w:pPr>
        <w:tabs>
          <w:tab w:val="num" w:pos="720"/>
        </w:tabs>
        <w:ind w:left="720" w:hanging="360"/>
      </w:pPr>
      <w:rPr>
        <w:rFonts w:ascii="Symbol" w:hAnsi="Symbol" w:cs="OpenSymbol" w:hint="default"/>
        <w:sz w:val="24"/>
      </w:rPr>
    </w:lvl>
    <w:lvl w:ilvl="1">
      <w:start w:val="1"/>
      <w:numFmt w:val="bullet"/>
      <w:lvlText w:val="◦"/>
      <w:lvlJc w:val="left"/>
      <w:pPr>
        <w:tabs>
          <w:tab w:val="num" w:pos="1080"/>
        </w:tabs>
        <w:ind w:left="1080" w:hanging="360"/>
      </w:pPr>
      <w:rPr>
        <w:rFonts w:ascii="OpenSymbol" w:hAnsi="OpenSymbol" w:cs="OpenSymbol" w:hint="default"/>
        <w:sz w:val="24"/>
      </w:rPr>
    </w:lvl>
    <w:lvl w:ilvl="2">
      <w:start w:val="1"/>
      <w:numFmt w:val="bullet"/>
      <w:lvlText w:val="▪"/>
      <w:lvlJc w:val="left"/>
      <w:pPr>
        <w:tabs>
          <w:tab w:val="num" w:pos="1440"/>
        </w:tabs>
        <w:ind w:left="1440" w:hanging="360"/>
      </w:pPr>
      <w:rPr>
        <w:rFonts w:ascii="OpenSymbol" w:hAnsi="OpenSymbol" w:cs="OpenSymbol" w:hint="default"/>
        <w:sz w:val="24"/>
      </w:rPr>
    </w:lvl>
    <w:lvl w:ilvl="3">
      <w:start w:val="1"/>
      <w:numFmt w:val="bullet"/>
      <w:lvlText w:val=""/>
      <w:lvlJc w:val="left"/>
      <w:pPr>
        <w:tabs>
          <w:tab w:val="num" w:pos="1800"/>
        </w:tabs>
        <w:ind w:left="1800" w:hanging="360"/>
      </w:pPr>
      <w:rPr>
        <w:rFonts w:ascii="Symbol" w:hAnsi="Symbol" w:cs="OpenSymbol" w:hint="default"/>
        <w:sz w:val="24"/>
      </w:rPr>
    </w:lvl>
    <w:lvl w:ilvl="4">
      <w:start w:val="1"/>
      <w:numFmt w:val="bullet"/>
      <w:lvlText w:val="◦"/>
      <w:lvlJc w:val="left"/>
      <w:pPr>
        <w:tabs>
          <w:tab w:val="num" w:pos="2160"/>
        </w:tabs>
        <w:ind w:left="2160" w:hanging="360"/>
      </w:pPr>
      <w:rPr>
        <w:rFonts w:ascii="OpenSymbol" w:hAnsi="OpenSymbol" w:cs="OpenSymbol" w:hint="default"/>
        <w:sz w:val="24"/>
      </w:rPr>
    </w:lvl>
    <w:lvl w:ilvl="5">
      <w:start w:val="1"/>
      <w:numFmt w:val="bullet"/>
      <w:lvlText w:val="▪"/>
      <w:lvlJc w:val="left"/>
      <w:pPr>
        <w:tabs>
          <w:tab w:val="num" w:pos="2520"/>
        </w:tabs>
        <w:ind w:left="2520" w:hanging="360"/>
      </w:pPr>
      <w:rPr>
        <w:rFonts w:ascii="OpenSymbol" w:hAnsi="OpenSymbol" w:cs="OpenSymbol" w:hint="default"/>
        <w:sz w:val="24"/>
      </w:rPr>
    </w:lvl>
    <w:lvl w:ilvl="6">
      <w:start w:val="1"/>
      <w:numFmt w:val="bullet"/>
      <w:lvlText w:val=""/>
      <w:lvlJc w:val="left"/>
      <w:pPr>
        <w:tabs>
          <w:tab w:val="num" w:pos="2880"/>
        </w:tabs>
        <w:ind w:left="2880" w:hanging="360"/>
      </w:pPr>
      <w:rPr>
        <w:rFonts w:ascii="Symbol" w:hAnsi="Symbol" w:cs="OpenSymbol" w:hint="default"/>
        <w:sz w:val="24"/>
      </w:rPr>
    </w:lvl>
    <w:lvl w:ilvl="7">
      <w:start w:val="1"/>
      <w:numFmt w:val="bullet"/>
      <w:lvlText w:val="◦"/>
      <w:lvlJc w:val="left"/>
      <w:pPr>
        <w:tabs>
          <w:tab w:val="num" w:pos="3240"/>
        </w:tabs>
        <w:ind w:left="3240" w:hanging="360"/>
      </w:pPr>
      <w:rPr>
        <w:rFonts w:ascii="OpenSymbol" w:hAnsi="OpenSymbol" w:cs="OpenSymbol" w:hint="default"/>
        <w:sz w:val="24"/>
      </w:rPr>
    </w:lvl>
    <w:lvl w:ilvl="8">
      <w:start w:val="1"/>
      <w:numFmt w:val="bullet"/>
      <w:lvlText w:val="▪"/>
      <w:lvlJc w:val="left"/>
      <w:pPr>
        <w:tabs>
          <w:tab w:val="num" w:pos="3600"/>
        </w:tabs>
        <w:ind w:left="3600" w:hanging="360"/>
      </w:pPr>
      <w:rPr>
        <w:rFonts w:ascii="OpenSymbol" w:hAnsi="OpenSymbol" w:cs="OpenSymbol" w:hint="default"/>
        <w:sz w:val="24"/>
      </w:rPr>
    </w:lvl>
  </w:abstractNum>
  <w:abstractNum w:abstractNumId="28">
    <w:nsid w:val="4F0071D5"/>
    <w:multiLevelType w:val="hybridMultilevel"/>
    <w:tmpl w:val="3FEA503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9">
    <w:nsid w:val="53D438AB"/>
    <w:multiLevelType w:val="hybridMultilevel"/>
    <w:tmpl w:val="3DC62434"/>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30">
    <w:nsid w:val="549B7A4D"/>
    <w:multiLevelType w:val="multilevel"/>
    <w:tmpl w:val="4FC0E630"/>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31">
    <w:nsid w:val="54D12203"/>
    <w:multiLevelType w:val="hybridMultilevel"/>
    <w:tmpl w:val="8BBAEC94"/>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2">
    <w:nsid w:val="587D7EF1"/>
    <w:multiLevelType w:val="multilevel"/>
    <w:tmpl w:val="704225E2"/>
    <w:lvl w:ilvl="0">
      <w:start w:val="1"/>
      <w:numFmt w:val="bullet"/>
      <w:lvlText w:val=""/>
      <w:lvlJc w:val="left"/>
      <w:pPr>
        <w:ind w:left="1429" w:hanging="360"/>
      </w:pPr>
      <w:rPr>
        <w:rFonts w:ascii="Symbol" w:hAnsi="Symbol" w:cs="Symbol" w:hint="default"/>
        <w:sz w:val="24"/>
      </w:rPr>
    </w:lvl>
    <w:lvl w:ilvl="1">
      <w:start w:val="1"/>
      <w:numFmt w:val="bullet"/>
      <w:lvlText w:val="o"/>
      <w:lvlJc w:val="left"/>
      <w:pPr>
        <w:ind w:left="2149" w:hanging="360"/>
      </w:pPr>
      <w:rPr>
        <w:rFonts w:ascii="Courier New" w:hAnsi="Courier New" w:cs="Courier New" w:hint="default"/>
      </w:rPr>
    </w:lvl>
    <w:lvl w:ilvl="2">
      <w:start w:val="1"/>
      <w:numFmt w:val="bullet"/>
      <w:lvlText w:val=""/>
      <w:lvlJc w:val="left"/>
      <w:pPr>
        <w:ind w:left="2869" w:hanging="360"/>
      </w:pPr>
      <w:rPr>
        <w:rFonts w:ascii="Wingdings" w:hAnsi="Wingdings" w:cs="Wingdings" w:hint="default"/>
      </w:rPr>
    </w:lvl>
    <w:lvl w:ilvl="3">
      <w:start w:val="1"/>
      <w:numFmt w:val="bullet"/>
      <w:lvlText w:val=""/>
      <w:lvlJc w:val="left"/>
      <w:pPr>
        <w:ind w:left="3589" w:hanging="360"/>
      </w:pPr>
      <w:rPr>
        <w:rFonts w:ascii="Symbol" w:hAnsi="Symbol" w:cs="Symbol" w:hint="default"/>
        <w:sz w:val="24"/>
      </w:rPr>
    </w:lvl>
    <w:lvl w:ilvl="4">
      <w:start w:val="1"/>
      <w:numFmt w:val="bullet"/>
      <w:lvlText w:val="o"/>
      <w:lvlJc w:val="left"/>
      <w:pPr>
        <w:ind w:left="4309" w:hanging="360"/>
      </w:pPr>
      <w:rPr>
        <w:rFonts w:ascii="Courier New" w:hAnsi="Courier New" w:cs="Courier New" w:hint="default"/>
      </w:rPr>
    </w:lvl>
    <w:lvl w:ilvl="5">
      <w:start w:val="1"/>
      <w:numFmt w:val="bullet"/>
      <w:lvlText w:val=""/>
      <w:lvlJc w:val="left"/>
      <w:pPr>
        <w:ind w:left="5029" w:hanging="360"/>
      </w:pPr>
      <w:rPr>
        <w:rFonts w:ascii="Wingdings" w:hAnsi="Wingdings" w:cs="Wingdings" w:hint="default"/>
      </w:rPr>
    </w:lvl>
    <w:lvl w:ilvl="6">
      <w:start w:val="1"/>
      <w:numFmt w:val="bullet"/>
      <w:lvlText w:val=""/>
      <w:lvlJc w:val="left"/>
      <w:pPr>
        <w:ind w:left="5749" w:hanging="360"/>
      </w:pPr>
      <w:rPr>
        <w:rFonts w:ascii="Symbol" w:hAnsi="Symbol" w:cs="Symbol" w:hint="default"/>
        <w:sz w:val="24"/>
      </w:rPr>
    </w:lvl>
    <w:lvl w:ilvl="7">
      <w:start w:val="1"/>
      <w:numFmt w:val="bullet"/>
      <w:lvlText w:val="o"/>
      <w:lvlJc w:val="left"/>
      <w:pPr>
        <w:ind w:left="6469" w:hanging="360"/>
      </w:pPr>
      <w:rPr>
        <w:rFonts w:ascii="Courier New" w:hAnsi="Courier New" w:cs="Courier New" w:hint="default"/>
      </w:rPr>
    </w:lvl>
    <w:lvl w:ilvl="8">
      <w:start w:val="1"/>
      <w:numFmt w:val="bullet"/>
      <w:lvlText w:val=""/>
      <w:lvlJc w:val="left"/>
      <w:pPr>
        <w:ind w:left="7189" w:hanging="360"/>
      </w:pPr>
      <w:rPr>
        <w:rFonts w:ascii="Wingdings" w:hAnsi="Wingdings" w:cs="Wingdings" w:hint="default"/>
      </w:rPr>
    </w:lvl>
  </w:abstractNum>
  <w:abstractNum w:abstractNumId="33">
    <w:nsid w:val="5EC90791"/>
    <w:multiLevelType w:val="hybridMultilevel"/>
    <w:tmpl w:val="CA465760"/>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4">
    <w:nsid w:val="632F4447"/>
    <w:multiLevelType w:val="hybridMultilevel"/>
    <w:tmpl w:val="D7C8BF48"/>
    <w:lvl w:ilvl="0" w:tplc="04160003">
      <w:start w:val="1"/>
      <w:numFmt w:val="bullet"/>
      <w:lvlText w:val="o"/>
      <w:lvlJc w:val="left"/>
      <w:pPr>
        <w:ind w:left="1776" w:hanging="360"/>
      </w:pPr>
      <w:rPr>
        <w:rFonts w:ascii="Courier New" w:hAnsi="Courier New" w:cs="Courier New" w:hint="default"/>
      </w:rPr>
    </w:lvl>
    <w:lvl w:ilvl="1" w:tplc="04160003" w:tentative="1">
      <w:start w:val="1"/>
      <w:numFmt w:val="bullet"/>
      <w:lvlText w:val="o"/>
      <w:lvlJc w:val="left"/>
      <w:pPr>
        <w:ind w:left="2496" w:hanging="360"/>
      </w:pPr>
      <w:rPr>
        <w:rFonts w:ascii="Courier New" w:hAnsi="Courier New" w:cs="Courier New" w:hint="default"/>
      </w:rPr>
    </w:lvl>
    <w:lvl w:ilvl="2" w:tplc="04160005" w:tentative="1">
      <w:start w:val="1"/>
      <w:numFmt w:val="bullet"/>
      <w:lvlText w:val=""/>
      <w:lvlJc w:val="left"/>
      <w:pPr>
        <w:ind w:left="3216" w:hanging="360"/>
      </w:pPr>
      <w:rPr>
        <w:rFonts w:ascii="Wingdings" w:hAnsi="Wingdings" w:hint="default"/>
      </w:rPr>
    </w:lvl>
    <w:lvl w:ilvl="3" w:tplc="04160001" w:tentative="1">
      <w:start w:val="1"/>
      <w:numFmt w:val="bullet"/>
      <w:lvlText w:val=""/>
      <w:lvlJc w:val="left"/>
      <w:pPr>
        <w:ind w:left="3936" w:hanging="360"/>
      </w:pPr>
      <w:rPr>
        <w:rFonts w:ascii="Symbol" w:hAnsi="Symbol" w:hint="default"/>
      </w:rPr>
    </w:lvl>
    <w:lvl w:ilvl="4" w:tplc="04160003" w:tentative="1">
      <w:start w:val="1"/>
      <w:numFmt w:val="bullet"/>
      <w:lvlText w:val="o"/>
      <w:lvlJc w:val="left"/>
      <w:pPr>
        <w:ind w:left="4656" w:hanging="360"/>
      </w:pPr>
      <w:rPr>
        <w:rFonts w:ascii="Courier New" w:hAnsi="Courier New" w:cs="Courier New" w:hint="default"/>
      </w:rPr>
    </w:lvl>
    <w:lvl w:ilvl="5" w:tplc="04160005" w:tentative="1">
      <w:start w:val="1"/>
      <w:numFmt w:val="bullet"/>
      <w:lvlText w:val=""/>
      <w:lvlJc w:val="left"/>
      <w:pPr>
        <w:ind w:left="5376" w:hanging="360"/>
      </w:pPr>
      <w:rPr>
        <w:rFonts w:ascii="Wingdings" w:hAnsi="Wingdings" w:hint="default"/>
      </w:rPr>
    </w:lvl>
    <w:lvl w:ilvl="6" w:tplc="04160001" w:tentative="1">
      <w:start w:val="1"/>
      <w:numFmt w:val="bullet"/>
      <w:lvlText w:val=""/>
      <w:lvlJc w:val="left"/>
      <w:pPr>
        <w:ind w:left="6096" w:hanging="360"/>
      </w:pPr>
      <w:rPr>
        <w:rFonts w:ascii="Symbol" w:hAnsi="Symbol" w:hint="default"/>
      </w:rPr>
    </w:lvl>
    <w:lvl w:ilvl="7" w:tplc="04160003" w:tentative="1">
      <w:start w:val="1"/>
      <w:numFmt w:val="bullet"/>
      <w:lvlText w:val="o"/>
      <w:lvlJc w:val="left"/>
      <w:pPr>
        <w:ind w:left="6816" w:hanging="360"/>
      </w:pPr>
      <w:rPr>
        <w:rFonts w:ascii="Courier New" w:hAnsi="Courier New" w:cs="Courier New" w:hint="default"/>
      </w:rPr>
    </w:lvl>
    <w:lvl w:ilvl="8" w:tplc="04160005" w:tentative="1">
      <w:start w:val="1"/>
      <w:numFmt w:val="bullet"/>
      <w:lvlText w:val=""/>
      <w:lvlJc w:val="left"/>
      <w:pPr>
        <w:ind w:left="7536" w:hanging="360"/>
      </w:pPr>
      <w:rPr>
        <w:rFonts w:ascii="Wingdings" w:hAnsi="Wingdings" w:hint="default"/>
      </w:rPr>
    </w:lvl>
  </w:abstractNum>
  <w:abstractNum w:abstractNumId="35">
    <w:nsid w:val="66AA423C"/>
    <w:multiLevelType w:val="multilevel"/>
    <w:tmpl w:val="93CA42AC"/>
    <w:lvl w:ilvl="0">
      <w:start w:val="1"/>
      <w:numFmt w:val="bullet"/>
      <w:lvlText w:val=""/>
      <w:lvlJc w:val="left"/>
      <w:pPr>
        <w:ind w:left="781" w:hanging="360"/>
      </w:pPr>
      <w:rPr>
        <w:rFonts w:ascii="Symbol" w:hAnsi="Symbol" w:cs="Symbol" w:hint="default"/>
        <w:sz w:val="24"/>
      </w:rPr>
    </w:lvl>
    <w:lvl w:ilvl="1">
      <w:start w:val="1"/>
      <w:numFmt w:val="bullet"/>
      <w:lvlText w:val="o"/>
      <w:lvlJc w:val="left"/>
      <w:pPr>
        <w:ind w:left="1501" w:hanging="360"/>
      </w:pPr>
      <w:rPr>
        <w:rFonts w:ascii="Courier New" w:hAnsi="Courier New" w:cs="Courier New" w:hint="default"/>
      </w:rPr>
    </w:lvl>
    <w:lvl w:ilvl="2">
      <w:start w:val="1"/>
      <w:numFmt w:val="bullet"/>
      <w:lvlText w:val=""/>
      <w:lvlJc w:val="left"/>
      <w:pPr>
        <w:ind w:left="2221" w:hanging="360"/>
      </w:pPr>
      <w:rPr>
        <w:rFonts w:ascii="Wingdings" w:hAnsi="Wingdings" w:cs="Wingdings" w:hint="default"/>
      </w:rPr>
    </w:lvl>
    <w:lvl w:ilvl="3">
      <w:start w:val="1"/>
      <w:numFmt w:val="bullet"/>
      <w:lvlText w:val=""/>
      <w:lvlJc w:val="left"/>
      <w:pPr>
        <w:ind w:left="2941" w:hanging="360"/>
      </w:pPr>
      <w:rPr>
        <w:rFonts w:ascii="Symbol" w:hAnsi="Symbol" w:cs="Symbol" w:hint="default"/>
        <w:sz w:val="24"/>
      </w:rPr>
    </w:lvl>
    <w:lvl w:ilvl="4">
      <w:start w:val="1"/>
      <w:numFmt w:val="bullet"/>
      <w:lvlText w:val="o"/>
      <w:lvlJc w:val="left"/>
      <w:pPr>
        <w:ind w:left="3661" w:hanging="360"/>
      </w:pPr>
      <w:rPr>
        <w:rFonts w:ascii="Courier New" w:hAnsi="Courier New" w:cs="Courier New" w:hint="default"/>
      </w:rPr>
    </w:lvl>
    <w:lvl w:ilvl="5">
      <w:start w:val="1"/>
      <w:numFmt w:val="bullet"/>
      <w:lvlText w:val=""/>
      <w:lvlJc w:val="left"/>
      <w:pPr>
        <w:ind w:left="4381" w:hanging="360"/>
      </w:pPr>
      <w:rPr>
        <w:rFonts w:ascii="Wingdings" w:hAnsi="Wingdings" w:cs="Wingdings" w:hint="default"/>
      </w:rPr>
    </w:lvl>
    <w:lvl w:ilvl="6">
      <w:start w:val="1"/>
      <w:numFmt w:val="bullet"/>
      <w:lvlText w:val=""/>
      <w:lvlJc w:val="left"/>
      <w:pPr>
        <w:ind w:left="5101" w:hanging="360"/>
      </w:pPr>
      <w:rPr>
        <w:rFonts w:ascii="Symbol" w:hAnsi="Symbol" w:cs="Symbol" w:hint="default"/>
        <w:sz w:val="24"/>
      </w:rPr>
    </w:lvl>
    <w:lvl w:ilvl="7">
      <w:start w:val="1"/>
      <w:numFmt w:val="bullet"/>
      <w:lvlText w:val="o"/>
      <w:lvlJc w:val="left"/>
      <w:pPr>
        <w:ind w:left="5821" w:hanging="360"/>
      </w:pPr>
      <w:rPr>
        <w:rFonts w:ascii="Courier New" w:hAnsi="Courier New" w:cs="Courier New" w:hint="default"/>
      </w:rPr>
    </w:lvl>
    <w:lvl w:ilvl="8">
      <w:start w:val="1"/>
      <w:numFmt w:val="bullet"/>
      <w:lvlText w:val=""/>
      <w:lvlJc w:val="left"/>
      <w:pPr>
        <w:ind w:left="6541" w:hanging="360"/>
      </w:pPr>
      <w:rPr>
        <w:rFonts w:ascii="Wingdings" w:hAnsi="Wingdings" w:cs="Wingdings" w:hint="default"/>
      </w:rPr>
    </w:lvl>
  </w:abstractNum>
  <w:abstractNum w:abstractNumId="36">
    <w:nsid w:val="67FD115B"/>
    <w:multiLevelType w:val="multilevel"/>
    <w:tmpl w:val="F39C5B04"/>
    <w:lvl w:ilvl="0">
      <w:start w:val="1"/>
      <w:numFmt w:val="bullet"/>
      <w:lvlText w:val=""/>
      <w:lvlJc w:val="left"/>
      <w:pPr>
        <w:ind w:left="2484" w:hanging="360"/>
      </w:pPr>
      <w:rPr>
        <w:rFonts w:ascii="Symbol" w:hAnsi="Symbol" w:cs="Symbol" w:hint="default"/>
      </w:rPr>
    </w:lvl>
    <w:lvl w:ilvl="1">
      <w:start w:val="1"/>
      <w:numFmt w:val="bullet"/>
      <w:lvlText w:val="o"/>
      <w:lvlJc w:val="left"/>
      <w:pPr>
        <w:ind w:left="3204" w:hanging="360"/>
      </w:pPr>
      <w:rPr>
        <w:rFonts w:ascii="Courier New" w:hAnsi="Courier New" w:cs="Courier New" w:hint="default"/>
      </w:rPr>
    </w:lvl>
    <w:lvl w:ilvl="2">
      <w:start w:val="1"/>
      <w:numFmt w:val="bullet"/>
      <w:lvlText w:val=""/>
      <w:lvlJc w:val="left"/>
      <w:pPr>
        <w:ind w:left="3924" w:hanging="360"/>
      </w:pPr>
      <w:rPr>
        <w:rFonts w:ascii="Wingdings" w:hAnsi="Wingdings" w:cs="Wingdings" w:hint="default"/>
      </w:rPr>
    </w:lvl>
    <w:lvl w:ilvl="3">
      <w:start w:val="1"/>
      <w:numFmt w:val="bullet"/>
      <w:lvlText w:val=""/>
      <w:lvlJc w:val="left"/>
      <w:pPr>
        <w:ind w:left="4644" w:hanging="360"/>
      </w:pPr>
      <w:rPr>
        <w:rFonts w:ascii="Symbol" w:hAnsi="Symbol" w:cs="Symbol" w:hint="default"/>
      </w:rPr>
    </w:lvl>
    <w:lvl w:ilvl="4">
      <w:start w:val="1"/>
      <w:numFmt w:val="bullet"/>
      <w:lvlText w:val="o"/>
      <w:lvlJc w:val="left"/>
      <w:pPr>
        <w:ind w:left="5364" w:hanging="360"/>
      </w:pPr>
      <w:rPr>
        <w:rFonts w:ascii="Courier New" w:hAnsi="Courier New" w:cs="Courier New" w:hint="default"/>
      </w:rPr>
    </w:lvl>
    <w:lvl w:ilvl="5">
      <w:start w:val="1"/>
      <w:numFmt w:val="bullet"/>
      <w:lvlText w:val=""/>
      <w:lvlJc w:val="left"/>
      <w:pPr>
        <w:ind w:left="6084" w:hanging="360"/>
      </w:pPr>
      <w:rPr>
        <w:rFonts w:ascii="Wingdings" w:hAnsi="Wingdings" w:cs="Wingdings" w:hint="default"/>
      </w:rPr>
    </w:lvl>
    <w:lvl w:ilvl="6">
      <w:start w:val="1"/>
      <w:numFmt w:val="bullet"/>
      <w:lvlText w:val=""/>
      <w:lvlJc w:val="left"/>
      <w:pPr>
        <w:ind w:left="6804" w:hanging="360"/>
      </w:pPr>
      <w:rPr>
        <w:rFonts w:ascii="Symbol" w:hAnsi="Symbol" w:cs="Symbol" w:hint="default"/>
      </w:rPr>
    </w:lvl>
    <w:lvl w:ilvl="7">
      <w:start w:val="1"/>
      <w:numFmt w:val="bullet"/>
      <w:lvlText w:val="o"/>
      <w:lvlJc w:val="left"/>
      <w:pPr>
        <w:ind w:left="7524" w:hanging="360"/>
      </w:pPr>
      <w:rPr>
        <w:rFonts w:ascii="Courier New" w:hAnsi="Courier New" w:cs="Courier New" w:hint="default"/>
      </w:rPr>
    </w:lvl>
    <w:lvl w:ilvl="8">
      <w:start w:val="1"/>
      <w:numFmt w:val="bullet"/>
      <w:lvlText w:val=""/>
      <w:lvlJc w:val="left"/>
      <w:pPr>
        <w:ind w:left="8244" w:hanging="360"/>
      </w:pPr>
      <w:rPr>
        <w:rFonts w:ascii="Wingdings" w:hAnsi="Wingdings" w:cs="Wingdings" w:hint="default"/>
      </w:rPr>
    </w:lvl>
  </w:abstractNum>
  <w:abstractNum w:abstractNumId="37">
    <w:nsid w:val="6800066A"/>
    <w:multiLevelType w:val="hybridMultilevel"/>
    <w:tmpl w:val="8870D576"/>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38">
    <w:nsid w:val="6C5537D6"/>
    <w:multiLevelType w:val="multilevel"/>
    <w:tmpl w:val="A81CBEBC"/>
    <w:lvl w:ilvl="0">
      <w:start w:val="1"/>
      <w:numFmt w:val="bullet"/>
      <w:lvlText w:val=""/>
      <w:lvlJc w:val="left"/>
      <w:pPr>
        <w:tabs>
          <w:tab w:val="num" w:pos="720"/>
        </w:tabs>
        <w:ind w:left="720" w:hanging="360"/>
      </w:pPr>
      <w:rPr>
        <w:rFonts w:ascii="Symbol" w:hAnsi="Symbol" w:cs="Symbol" w:hint="default"/>
        <w:sz w:val="24"/>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39">
    <w:nsid w:val="6DE77659"/>
    <w:multiLevelType w:val="hybridMultilevel"/>
    <w:tmpl w:val="140C6596"/>
    <w:lvl w:ilvl="0" w:tplc="04160003">
      <w:start w:val="1"/>
      <w:numFmt w:val="bullet"/>
      <w:lvlText w:val="o"/>
      <w:lvlJc w:val="left"/>
      <w:pPr>
        <w:ind w:left="1428" w:hanging="360"/>
      </w:pPr>
      <w:rPr>
        <w:rFonts w:ascii="Courier New" w:hAnsi="Courier New" w:cs="Courier New"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40">
    <w:nsid w:val="6E364E61"/>
    <w:multiLevelType w:val="multilevel"/>
    <w:tmpl w:val="264A5D10"/>
    <w:lvl w:ilvl="0">
      <w:start w:val="7"/>
      <w:numFmt w:val="decimal"/>
      <w:lvlText w:val="%1"/>
      <w:lvlJc w:val="left"/>
      <w:pPr>
        <w:ind w:left="360" w:hanging="360"/>
      </w:pPr>
      <w:rPr>
        <w:rFonts w:hint="default"/>
        <w:i w:val="0"/>
      </w:rPr>
    </w:lvl>
    <w:lvl w:ilvl="1">
      <w:start w:val="5"/>
      <w:numFmt w:val="decimal"/>
      <w:lvlText w:val="%1.%2"/>
      <w:lvlJc w:val="left"/>
      <w:pPr>
        <w:ind w:left="360" w:hanging="360"/>
      </w:pPr>
      <w:rPr>
        <w:rFonts w:hint="default"/>
        <w:i w:val="0"/>
      </w:rPr>
    </w:lvl>
    <w:lvl w:ilvl="2">
      <w:start w:val="1"/>
      <w:numFmt w:val="decimal"/>
      <w:lvlText w:val="%1.%2.%3"/>
      <w:lvlJc w:val="left"/>
      <w:pPr>
        <w:ind w:left="720" w:hanging="720"/>
      </w:pPr>
      <w:rPr>
        <w:rFonts w:hint="default"/>
        <w:i w:val="0"/>
      </w:rPr>
    </w:lvl>
    <w:lvl w:ilvl="3">
      <w:start w:val="1"/>
      <w:numFmt w:val="decimal"/>
      <w:lvlText w:val="%1.%2.%3.%4"/>
      <w:lvlJc w:val="left"/>
      <w:pPr>
        <w:ind w:left="720" w:hanging="720"/>
      </w:pPr>
      <w:rPr>
        <w:rFonts w:hint="default"/>
        <w:i w:val="0"/>
      </w:rPr>
    </w:lvl>
    <w:lvl w:ilvl="4">
      <w:start w:val="1"/>
      <w:numFmt w:val="decimal"/>
      <w:lvlText w:val="%1.%2.%3.%4.%5"/>
      <w:lvlJc w:val="left"/>
      <w:pPr>
        <w:ind w:left="1080" w:hanging="1080"/>
      </w:pPr>
      <w:rPr>
        <w:rFonts w:hint="default"/>
        <w:i w:val="0"/>
      </w:rPr>
    </w:lvl>
    <w:lvl w:ilvl="5">
      <w:start w:val="1"/>
      <w:numFmt w:val="decimal"/>
      <w:lvlText w:val="%1.%2.%3.%4.%5.%6"/>
      <w:lvlJc w:val="left"/>
      <w:pPr>
        <w:ind w:left="1080" w:hanging="1080"/>
      </w:pPr>
      <w:rPr>
        <w:rFonts w:hint="default"/>
        <w:i w:val="0"/>
      </w:rPr>
    </w:lvl>
    <w:lvl w:ilvl="6">
      <w:start w:val="1"/>
      <w:numFmt w:val="decimal"/>
      <w:lvlText w:val="%1.%2.%3.%4.%5.%6.%7"/>
      <w:lvlJc w:val="left"/>
      <w:pPr>
        <w:ind w:left="1440" w:hanging="1440"/>
      </w:pPr>
      <w:rPr>
        <w:rFonts w:hint="default"/>
        <w:i w:val="0"/>
      </w:rPr>
    </w:lvl>
    <w:lvl w:ilvl="7">
      <w:start w:val="1"/>
      <w:numFmt w:val="decimal"/>
      <w:lvlText w:val="%1.%2.%3.%4.%5.%6.%7.%8"/>
      <w:lvlJc w:val="left"/>
      <w:pPr>
        <w:ind w:left="1440" w:hanging="1440"/>
      </w:pPr>
      <w:rPr>
        <w:rFonts w:hint="default"/>
        <w:i w:val="0"/>
      </w:rPr>
    </w:lvl>
    <w:lvl w:ilvl="8">
      <w:start w:val="1"/>
      <w:numFmt w:val="decimal"/>
      <w:lvlText w:val="%1.%2.%3.%4.%5.%6.%7.%8.%9"/>
      <w:lvlJc w:val="left"/>
      <w:pPr>
        <w:ind w:left="1800" w:hanging="1800"/>
      </w:pPr>
      <w:rPr>
        <w:rFonts w:hint="default"/>
        <w:i w:val="0"/>
      </w:rPr>
    </w:lvl>
  </w:abstractNum>
  <w:abstractNum w:abstractNumId="41">
    <w:nsid w:val="754B1BE5"/>
    <w:multiLevelType w:val="hybridMultilevel"/>
    <w:tmpl w:val="DE645DB6"/>
    <w:lvl w:ilvl="0" w:tplc="79204490">
      <w:start w:val="1"/>
      <w:numFmt w:val="upperRoman"/>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2">
    <w:nsid w:val="75951B4B"/>
    <w:multiLevelType w:val="hybridMultilevel"/>
    <w:tmpl w:val="CA4EB9EE"/>
    <w:lvl w:ilvl="0" w:tplc="04160001">
      <w:start w:val="1"/>
      <w:numFmt w:val="bullet"/>
      <w:lvlText w:val=""/>
      <w:lvlJc w:val="left"/>
      <w:pPr>
        <w:ind w:left="1480" w:hanging="360"/>
      </w:pPr>
      <w:rPr>
        <w:rFonts w:ascii="Symbol" w:hAnsi="Symbol" w:hint="default"/>
      </w:rPr>
    </w:lvl>
    <w:lvl w:ilvl="1" w:tplc="04160003" w:tentative="1">
      <w:start w:val="1"/>
      <w:numFmt w:val="bullet"/>
      <w:lvlText w:val="o"/>
      <w:lvlJc w:val="left"/>
      <w:pPr>
        <w:ind w:left="2200" w:hanging="360"/>
      </w:pPr>
      <w:rPr>
        <w:rFonts w:ascii="Courier New" w:hAnsi="Courier New" w:cs="Courier New" w:hint="default"/>
      </w:rPr>
    </w:lvl>
    <w:lvl w:ilvl="2" w:tplc="04160005" w:tentative="1">
      <w:start w:val="1"/>
      <w:numFmt w:val="bullet"/>
      <w:lvlText w:val=""/>
      <w:lvlJc w:val="left"/>
      <w:pPr>
        <w:ind w:left="2920" w:hanging="360"/>
      </w:pPr>
      <w:rPr>
        <w:rFonts w:ascii="Wingdings" w:hAnsi="Wingdings" w:hint="default"/>
      </w:rPr>
    </w:lvl>
    <w:lvl w:ilvl="3" w:tplc="04160001" w:tentative="1">
      <w:start w:val="1"/>
      <w:numFmt w:val="bullet"/>
      <w:lvlText w:val=""/>
      <w:lvlJc w:val="left"/>
      <w:pPr>
        <w:ind w:left="3640" w:hanging="360"/>
      </w:pPr>
      <w:rPr>
        <w:rFonts w:ascii="Symbol" w:hAnsi="Symbol" w:hint="default"/>
      </w:rPr>
    </w:lvl>
    <w:lvl w:ilvl="4" w:tplc="04160003" w:tentative="1">
      <w:start w:val="1"/>
      <w:numFmt w:val="bullet"/>
      <w:lvlText w:val="o"/>
      <w:lvlJc w:val="left"/>
      <w:pPr>
        <w:ind w:left="4360" w:hanging="360"/>
      </w:pPr>
      <w:rPr>
        <w:rFonts w:ascii="Courier New" w:hAnsi="Courier New" w:cs="Courier New" w:hint="default"/>
      </w:rPr>
    </w:lvl>
    <w:lvl w:ilvl="5" w:tplc="04160005" w:tentative="1">
      <w:start w:val="1"/>
      <w:numFmt w:val="bullet"/>
      <w:lvlText w:val=""/>
      <w:lvlJc w:val="left"/>
      <w:pPr>
        <w:ind w:left="5080" w:hanging="360"/>
      </w:pPr>
      <w:rPr>
        <w:rFonts w:ascii="Wingdings" w:hAnsi="Wingdings" w:hint="default"/>
      </w:rPr>
    </w:lvl>
    <w:lvl w:ilvl="6" w:tplc="04160001" w:tentative="1">
      <w:start w:val="1"/>
      <w:numFmt w:val="bullet"/>
      <w:lvlText w:val=""/>
      <w:lvlJc w:val="left"/>
      <w:pPr>
        <w:ind w:left="5800" w:hanging="360"/>
      </w:pPr>
      <w:rPr>
        <w:rFonts w:ascii="Symbol" w:hAnsi="Symbol" w:hint="default"/>
      </w:rPr>
    </w:lvl>
    <w:lvl w:ilvl="7" w:tplc="04160003" w:tentative="1">
      <w:start w:val="1"/>
      <w:numFmt w:val="bullet"/>
      <w:lvlText w:val="o"/>
      <w:lvlJc w:val="left"/>
      <w:pPr>
        <w:ind w:left="6520" w:hanging="360"/>
      </w:pPr>
      <w:rPr>
        <w:rFonts w:ascii="Courier New" w:hAnsi="Courier New" w:cs="Courier New" w:hint="default"/>
      </w:rPr>
    </w:lvl>
    <w:lvl w:ilvl="8" w:tplc="04160005" w:tentative="1">
      <w:start w:val="1"/>
      <w:numFmt w:val="bullet"/>
      <w:lvlText w:val=""/>
      <w:lvlJc w:val="left"/>
      <w:pPr>
        <w:ind w:left="7240" w:hanging="360"/>
      </w:pPr>
      <w:rPr>
        <w:rFonts w:ascii="Wingdings" w:hAnsi="Wingdings" w:hint="default"/>
      </w:rPr>
    </w:lvl>
  </w:abstractNum>
  <w:abstractNum w:abstractNumId="43">
    <w:nsid w:val="7A04502D"/>
    <w:multiLevelType w:val="multilevel"/>
    <w:tmpl w:val="5740B53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nsid w:val="7E58529D"/>
    <w:multiLevelType w:val="multilevel"/>
    <w:tmpl w:val="5740B53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nsid w:val="7E7B0B84"/>
    <w:multiLevelType w:val="hybridMultilevel"/>
    <w:tmpl w:val="D52A3440"/>
    <w:lvl w:ilvl="0" w:tplc="04160001">
      <w:start w:val="1"/>
      <w:numFmt w:val="bullet"/>
      <w:lvlText w:val=""/>
      <w:lvlJc w:val="left"/>
      <w:pPr>
        <w:ind w:left="1429" w:hanging="360"/>
      </w:pPr>
      <w:rPr>
        <w:rFonts w:ascii="Symbol" w:hAnsi="Symbol" w:hint="default"/>
      </w:rPr>
    </w:lvl>
    <w:lvl w:ilvl="1" w:tplc="04160003">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num w:numId="1">
    <w:abstractNumId w:val="27"/>
  </w:num>
  <w:num w:numId="2">
    <w:abstractNumId w:val="12"/>
  </w:num>
  <w:num w:numId="3">
    <w:abstractNumId w:val="5"/>
  </w:num>
  <w:num w:numId="4">
    <w:abstractNumId w:val="32"/>
  </w:num>
  <w:num w:numId="5">
    <w:abstractNumId w:val="35"/>
  </w:num>
  <w:num w:numId="6">
    <w:abstractNumId w:val="11"/>
  </w:num>
  <w:num w:numId="7">
    <w:abstractNumId w:val="36"/>
  </w:num>
  <w:num w:numId="8">
    <w:abstractNumId w:val="2"/>
  </w:num>
  <w:num w:numId="9">
    <w:abstractNumId w:val="3"/>
  </w:num>
  <w:num w:numId="10">
    <w:abstractNumId w:val="18"/>
  </w:num>
  <w:num w:numId="11">
    <w:abstractNumId w:val="38"/>
  </w:num>
  <w:num w:numId="12">
    <w:abstractNumId w:val="30"/>
  </w:num>
  <w:num w:numId="13">
    <w:abstractNumId w:val="13"/>
  </w:num>
  <w:num w:numId="14">
    <w:abstractNumId w:val="26"/>
  </w:num>
  <w:num w:numId="15">
    <w:abstractNumId w:val="8"/>
  </w:num>
  <w:num w:numId="16">
    <w:abstractNumId w:val="0"/>
  </w:num>
  <w:num w:numId="17">
    <w:abstractNumId w:val="22"/>
  </w:num>
  <w:num w:numId="18">
    <w:abstractNumId w:val="29"/>
  </w:num>
  <w:num w:numId="19">
    <w:abstractNumId w:val="37"/>
  </w:num>
  <w:num w:numId="20">
    <w:abstractNumId w:val="42"/>
  </w:num>
  <w:num w:numId="21">
    <w:abstractNumId w:val="1"/>
  </w:num>
  <w:num w:numId="22">
    <w:abstractNumId w:val="7"/>
  </w:num>
  <w:num w:numId="23">
    <w:abstractNumId w:val="43"/>
  </w:num>
  <w:num w:numId="24">
    <w:abstractNumId w:val="17"/>
  </w:num>
  <w:num w:numId="25">
    <w:abstractNumId w:val="34"/>
  </w:num>
  <w:num w:numId="26">
    <w:abstractNumId w:val="6"/>
  </w:num>
  <w:num w:numId="27">
    <w:abstractNumId w:val="4"/>
  </w:num>
  <w:num w:numId="28">
    <w:abstractNumId w:val="10"/>
  </w:num>
  <w:num w:numId="29">
    <w:abstractNumId w:val="41"/>
  </w:num>
  <w:num w:numId="30">
    <w:abstractNumId w:val="20"/>
  </w:num>
  <w:num w:numId="31">
    <w:abstractNumId w:val="21"/>
  </w:num>
  <w:num w:numId="32">
    <w:abstractNumId w:val="23"/>
  </w:num>
  <w:num w:numId="33">
    <w:abstractNumId w:val="45"/>
  </w:num>
  <w:num w:numId="34">
    <w:abstractNumId w:val="33"/>
  </w:num>
  <w:num w:numId="35">
    <w:abstractNumId w:val="39"/>
  </w:num>
  <w:num w:numId="36">
    <w:abstractNumId w:val="31"/>
  </w:num>
  <w:num w:numId="37">
    <w:abstractNumId w:val="9"/>
  </w:num>
  <w:num w:numId="38">
    <w:abstractNumId w:val="16"/>
  </w:num>
  <w:num w:numId="39">
    <w:abstractNumId w:val="44"/>
  </w:num>
  <w:num w:numId="40">
    <w:abstractNumId w:val="28"/>
  </w:num>
  <w:num w:numId="41">
    <w:abstractNumId w:val="24"/>
  </w:num>
  <w:num w:numId="42">
    <w:abstractNumId w:val="14"/>
  </w:num>
  <w:num w:numId="43">
    <w:abstractNumId w:val="15"/>
  </w:num>
  <w:num w:numId="44">
    <w:abstractNumId w:val="25"/>
  </w:num>
  <w:num w:numId="45">
    <w:abstractNumId w:val="40"/>
  </w:num>
  <w:num w:numId="46">
    <w:abstractNumId w:val="19"/>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Thiago Cruz">
    <w15:presenceInfo w15:providerId="None" w15:userId="Thiago Cruz"/>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proofState w:spelling="clean" w:grammar="clean"/>
  <w:trackRevisions/>
  <w:defaultTabStop w:val="720"/>
  <w:hyphenationZone w:val="425"/>
  <w:drawingGridHorizontalSpacing w:val="120"/>
  <w:displayHorizontalDrawingGridEvery w:val="2"/>
  <w:displayVerticalDrawingGridEvery w:val="2"/>
  <w:characterSpacingControl w:val="doNotCompress"/>
  <w:footnotePr>
    <w:numStart w:val="6"/>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A7EC1"/>
    <w:rsid w:val="00002B3E"/>
    <w:rsid w:val="00007459"/>
    <w:rsid w:val="00010979"/>
    <w:rsid w:val="0001136E"/>
    <w:rsid w:val="000115D5"/>
    <w:rsid w:val="000136CB"/>
    <w:rsid w:val="000150ED"/>
    <w:rsid w:val="000159B9"/>
    <w:rsid w:val="00016D36"/>
    <w:rsid w:val="0002198F"/>
    <w:rsid w:val="00022ADD"/>
    <w:rsid w:val="00023252"/>
    <w:rsid w:val="00023E37"/>
    <w:rsid w:val="00032DB7"/>
    <w:rsid w:val="00034DC9"/>
    <w:rsid w:val="00035EDA"/>
    <w:rsid w:val="00036E39"/>
    <w:rsid w:val="00042FCC"/>
    <w:rsid w:val="00046141"/>
    <w:rsid w:val="00052983"/>
    <w:rsid w:val="00055544"/>
    <w:rsid w:val="000600F3"/>
    <w:rsid w:val="00060304"/>
    <w:rsid w:val="000603CB"/>
    <w:rsid w:val="00060A83"/>
    <w:rsid w:val="00066B40"/>
    <w:rsid w:val="00070039"/>
    <w:rsid w:val="00070276"/>
    <w:rsid w:val="0008254A"/>
    <w:rsid w:val="00083BC3"/>
    <w:rsid w:val="00084290"/>
    <w:rsid w:val="00094E5D"/>
    <w:rsid w:val="00095EF2"/>
    <w:rsid w:val="000A1C05"/>
    <w:rsid w:val="000A293C"/>
    <w:rsid w:val="000B2C8C"/>
    <w:rsid w:val="000B4C39"/>
    <w:rsid w:val="000B6B1E"/>
    <w:rsid w:val="000B7E2B"/>
    <w:rsid w:val="000C089D"/>
    <w:rsid w:val="000C317F"/>
    <w:rsid w:val="000E1A5E"/>
    <w:rsid w:val="000E4614"/>
    <w:rsid w:val="000E69E6"/>
    <w:rsid w:val="000F21BA"/>
    <w:rsid w:val="00100A36"/>
    <w:rsid w:val="00106F2A"/>
    <w:rsid w:val="001100E5"/>
    <w:rsid w:val="001138A5"/>
    <w:rsid w:val="00113C89"/>
    <w:rsid w:val="00116BD3"/>
    <w:rsid w:val="001174ED"/>
    <w:rsid w:val="00121E05"/>
    <w:rsid w:val="001221A3"/>
    <w:rsid w:val="00122778"/>
    <w:rsid w:val="0012399F"/>
    <w:rsid w:val="001245A1"/>
    <w:rsid w:val="001250B6"/>
    <w:rsid w:val="00127782"/>
    <w:rsid w:val="00127DA2"/>
    <w:rsid w:val="00131DAF"/>
    <w:rsid w:val="0013205B"/>
    <w:rsid w:val="00132CA0"/>
    <w:rsid w:val="0013436A"/>
    <w:rsid w:val="00135E90"/>
    <w:rsid w:val="00140F6F"/>
    <w:rsid w:val="00143D7D"/>
    <w:rsid w:val="001451BA"/>
    <w:rsid w:val="00153560"/>
    <w:rsid w:val="0015557A"/>
    <w:rsid w:val="00155679"/>
    <w:rsid w:val="00157138"/>
    <w:rsid w:val="00162ECA"/>
    <w:rsid w:val="00166B67"/>
    <w:rsid w:val="00173013"/>
    <w:rsid w:val="00174B8E"/>
    <w:rsid w:val="00177142"/>
    <w:rsid w:val="00193D2D"/>
    <w:rsid w:val="00197756"/>
    <w:rsid w:val="001A263C"/>
    <w:rsid w:val="001A72FC"/>
    <w:rsid w:val="001B0994"/>
    <w:rsid w:val="001B3841"/>
    <w:rsid w:val="001C1230"/>
    <w:rsid w:val="001C657E"/>
    <w:rsid w:val="001C700E"/>
    <w:rsid w:val="001D0980"/>
    <w:rsid w:val="001D42CC"/>
    <w:rsid w:val="001D4ADC"/>
    <w:rsid w:val="001E5D5F"/>
    <w:rsid w:val="001F2A17"/>
    <w:rsid w:val="001F3836"/>
    <w:rsid w:val="001F67B0"/>
    <w:rsid w:val="001F7283"/>
    <w:rsid w:val="001F7712"/>
    <w:rsid w:val="00200F5B"/>
    <w:rsid w:val="00207BCE"/>
    <w:rsid w:val="00213918"/>
    <w:rsid w:val="002155B2"/>
    <w:rsid w:val="00215640"/>
    <w:rsid w:val="0022029D"/>
    <w:rsid w:val="00220EE2"/>
    <w:rsid w:val="00222D45"/>
    <w:rsid w:val="00222D4A"/>
    <w:rsid w:val="00222FBA"/>
    <w:rsid w:val="00223124"/>
    <w:rsid w:val="00227D5B"/>
    <w:rsid w:val="00243052"/>
    <w:rsid w:val="00243509"/>
    <w:rsid w:val="00244C7E"/>
    <w:rsid w:val="0025000C"/>
    <w:rsid w:val="002526BD"/>
    <w:rsid w:val="00252A42"/>
    <w:rsid w:val="0026041D"/>
    <w:rsid w:val="00260849"/>
    <w:rsid w:val="002614DF"/>
    <w:rsid w:val="00266767"/>
    <w:rsid w:val="0026680D"/>
    <w:rsid w:val="00266AF7"/>
    <w:rsid w:val="00270F44"/>
    <w:rsid w:val="0027102C"/>
    <w:rsid w:val="00283AAE"/>
    <w:rsid w:val="0028613B"/>
    <w:rsid w:val="00292121"/>
    <w:rsid w:val="002927D6"/>
    <w:rsid w:val="002A1AEF"/>
    <w:rsid w:val="002A4799"/>
    <w:rsid w:val="002A6193"/>
    <w:rsid w:val="002B35BB"/>
    <w:rsid w:val="002B3789"/>
    <w:rsid w:val="002B4B54"/>
    <w:rsid w:val="002B7F97"/>
    <w:rsid w:val="002C28FD"/>
    <w:rsid w:val="002C4786"/>
    <w:rsid w:val="002C4D79"/>
    <w:rsid w:val="002C59BB"/>
    <w:rsid w:val="002C6DE4"/>
    <w:rsid w:val="002C78D2"/>
    <w:rsid w:val="002C7B82"/>
    <w:rsid w:val="002D114B"/>
    <w:rsid w:val="002D30FE"/>
    <w:rsid w:val="002E0159"/>
    <w:rsid w:val="002E1B02"/>
    <w:rsid w:val="002E700B"/>
    <w:rsid w:val="002F1A8A"/>
    <w:rsid w:val="002F5139"/>
    <w:rsid w:val="002F7AE1"/>
    <w:rsid w:val="002F7C8D"/>
    <w:rsid w:val="00301A4C"/>
    <w:rsid w:val="003021D9"/>
    <w:rsid w:val="00307761"/>
    <w:rsid w:val="0031045B"/>
    <w:rsid w:val="00317AC0"/>
    <w:rsid w:val="00322A7B"/>
    <w:rsid w:val="00322AD6"/>
    <w:rsid w:val="00325750"/>
    <w:rsid w:val="003265DB"/>
    <w:rsid w:val="00334A96"/>
    <w:rsid w:val="00335880"/>
    <w:rsid w:val="00335C48"/>
    <w:rsid w:val="00336100"/>
    <w:rsid w:val="003361E9"/>
    <w:rsid w:val="00343E2D"/>
    <w:rsid w:val="003457B8"/>
    <w:rsid w:val="00345B96"/>
    <w:rsid w:val="00345FC9"/>
    <w:rsid w:val="00347C0C"/>
    <w:rsid w:val="00354260"/>
    <w:rsid w:val="0035429F"/>
    <w:rsid w:val="00357BC2"/>
    <w:rsid w:val="00372DE7"/>
    <w:rsid w:val="00375270"/>
    <w:rsid w:val="00375E6F"/>
    <w:rsid w:val="00383F8D"/>
    <w:rsid w:val="0038583E"/>
    <w:rsid w:val="00394C72"/>
    <w:rsid w:val="003955C0"/>
    <w:rsid w:val="00395BD3"/>
    <w:rsid w:val="00395C36"/>
    <w:rsid w:val="003A0A44"/>
    <w:rsid w:val="003A42BC"/>
    <w:rsid w:val="003A648A"/>
    <w:rsid w:val="003A7A6C"/>
    <w:rsid w:val="003B10E1"/>
    <w:rsid w:val="003B536A"/>
    <w:rsid w:val="003B6AD9"/>
    <w:rsid w:val="003C069B"/>
    <w:rsid w:val="003C2932"/>
    <w:rsid w:val="003C31EF"/>
    <w:rsid w:val="003C5163"/>
    <w:rsid w:val="003D6745"/>
    <w:rsid w:val="003D76AE"/>
    <w:rsid w:val="003E2E56"/>
    <w:rsid w:val="003E3881"/>
    <w:rsid w:val="003E5136"/>
    <w:rsid w:val="003E685E"/>
    <w:rsid w:val="003E7E68"/>
    <w:rsid w:val="003F4805"/>
    <w:rsid w:val="003F5158"/>
    <w:rsid w:val="00400560"/>
    <w:rsid w:val="0040117E"/>
    <w:rsid w:val="00401681"/>
    <w:rsid w:val="00402809"/>
    <w:rsid w:val="00402BF2"/>
    <w:rsid w:val="00403202"/>
    <w:rsid w:val="0040545F"/>
    <w:rsid w:val="00406157"/>
    <w:rsid w:val="0040671E"/>
    <w:rsid w:val="004136BA"/>
    <w:rsid w:val="004137BF"/>
    <w:rsid w:val="0041512A"/>
    <w:rsid w:val="004227E4"/>
    <w:rsid w:val="00432E5C"/>
    <w:rsid w:val="004356C4"/>
    <w:rsid w:val="00436908"/>
    <w:rsid w:val="004375CE"/>
    <w:rsid w:val="0044095C"/>
    <w:rsid w:val="00441DB2"/>
    <w:rsid w:val="00444260"/>
    <w:rsid w:val="00444868"/>
    <w:rsid w:val="00445C1B"/>
    <w:rsid w:val="00447777"/>
    <w:rsid w:val="00454EE3"/>
    <w:rsid w:val="00456F44"/>
    <w:rsid w:val="00470EAD"/>
    <w:rsid w:val="00473DE7"/>
    <w:rsid w:val="00475B6F"/>
    <w:rsid w:val="0048437E"/>
    <w:rsid w:val="004900DA"/>
    <w:rsid w:val="00491E99"/>
    <w:rsid w:val="00497CA9"/>
    <w:rsid w:val="004A13AE"/>
    <w:rsid w:val="004A22E0"/>
    <w:rsid w:val="004A36A5"/>
    <w:rsid w:val="004A4418"/>
    <w:rsid w:val="004A5F95"/>
    <w:rsid w:val="004A64DA"/>
    <w:rsid w:val="004B1F2E"/>
    <w:rsid w:val="004B2699"/>
    <w:rsid w:val="004B3F1C"/>
    <w:rsid w:val="004B46B4"/>
    <w:rsid w:val="004B676B"/>
    <w:rsid w:val="004C089B"/>
    <w:rsid w:val="004C6394"/>
    <w:rsid w:val="004D36CD"/>
    <w:rsid w:val="004D36F3"/>
    <w:rsid w:val="004D4706"/>
    <w:rsid w:val="004D4D3A"/>
    <w:rsid w:val="004E21A6"/>
    <w:rsid w:val="004E2D16"/>
    <w:rsid w:val="004E4B5E"/>
    <w:rsid w:val="004F17F2"/>
    <w:rsid w:val="004F4A1E"/>
    <w:rsid w:val="004F7D77"/>
    <w:rsid w:val="00500FB8"/>
    <w:rsid w:val="00502BCA"/>
    <w:rsid w:val="005104F7"/>
    <w:rsid w:val="005231C6"/>
    <w:rsid w:val="00526CCD"/>
    <w:rsid w:val="00531527"/>
    <w:rsid w:val="00532235"/>
    <w:rsid w:val="00534F4D"/>
    <w:rsid w:val="00535A6D"/>
    <w:rsid w:val="00537C6B"/>
    <w:rsid w:val="00542227"/>
    <w:rsid w:val="00543C3A"/>
    <w:rsid w:val="0054451C"/>
    <w:rsid w:val="00544BF1"/>
    <w:rsid w:val="00553AB9"/>
    <w:rsid w:val="00563DA9"/>
    <w:rsid w:val="005641F6"/>
    <w:rsid w:val="00565781"/>
    <w:rsid w:val="00565E1B"/>
    <w:rsid w:val="005673FD"/>
    <w:rsid w:val="005711D6"/>
    <w:rsid w:val="005729D3"/>
    <w:rsid w:val="005807DB"/>
    <w:rsid w:val="0059516B"/>
    <w:rsid w:val="00595626"/>
    <w:rsid w:val="00595F44"/>
    <w:rsid w:val="005A0EA3"/>
    <w:rsid w:val="005A1723"/>
    <w:rsid w:val="005A1EF6"/>
    <w:rsid w:val="005A239A"/>
    <w:rsid w:val="005A2B40"/>
    <w:rsid w:val="005A3983"/>
    <w:rsid w:val="005B0731"/>
    <w:rsid w:val="005B3C88"/>
    <w:rsid w:val="005B4FEE"/>
    <w:rsid w:val="005B5F74"/>
    <w:rsid w:val="005B7088"/>
    <w:rsid w:val="005B77D6"/>
    <w:rsid w:val="005C2225"/>
    <w:rsid w:val="005C6020"/>
    <w:rsid w:val="005C6E43"/>
    <w:rsid w:val="005D054B"/>
    <w:rsid w:val="005E08F1"/>
    <w:rsid w:val="005E2EE0"/>
    <w:rsid w:val="005E6149"/>
    <w:rsid w:val="005E66FE"/>
    <w:rsid w:val="005E6882"/>
    <w:rsid w:val="005F2707"/>
    <w:rsid w:val="005F27EE"/>
    <w:rsid w:val="00601787"/>
    <w:rsid w:val="006024BC"/>
    <w:rsid w:val="00612458"/>
    <w:rsid w:val="00613C16"/>
    <w:rsid w:val="00622B89"/>
    <w:rsid w:val="00622CC3"/>
    <w:rsid w:val="00625F1D"/>
    <w:rsid w:val="0063248A"/>
    <w:rsid w:val="00634025"/>
    <w:rsid w:val="00635615"/>
    <w:rsid w:val="00636D2D"/>
    <w:rsid w:val="00636D36"/>
    <w:rsid w:val="00642BD1"/>
    <w:rsid w:val="00643CCB"/>
    <w:rsid w:val="00647209"/>
    <w:rsid w:val="00647C65"/>
    <w:rsid w:val="00662A3B"/>
    <w:rsid w:val="006649F6"/>
    <w:rsid w:val="006705A4"/>
    <w:rsid w:val="00672676"/>
    <w:rsid w:val="0067307F"/>
    <w:rsid w:val="00674A47"/>
    <w:rsid w:val="006751BC"/>
    <w:rsid w:val="006809EE"/>
    <w:rsid w:val="006838C9"/>
    <w:rsid w:val="00686C84"/>
    <w:rsid w:val="00693D6B"/>
    <w:rsid w:val="006941A1"/>
    <w:rsid w:val="006948CF"/>
    <w:rsid w:val="006A03B4"/>
    <w:rsid w:val="006B0644"/>
    <w:rsid w:val="006B24C8"/>
    <w:rsid w:val="006B2ACF"/>
    <w:rsid w:val="006B5BD1"/>
    <w:rsid w:val="006C33FA"/>
    <w:rsid w:val="006C36F7"/>
    <w:rsid w:val="006C4DD2"/>
    <w:rsid w:val="006C5C98"/>
    <w:rsid w:val="006C7364"/>
    <w:rsid w:val="006D0479"/>
    <w:rsid w:val="006D5F9E"/>
    <w:rsid w:val="006F3E6A"/>
    <w:rsid w:val="006F3EC9"/>
    <w:rsid w:val="006F7A86"/>
    <w:rsid w:val="00705EEA"/>
    <w:rsid w:val="007163A9"/>
    <w:rsid w:val="007167A4"/>
    <w:rsid w:val="00720841"/>
    <w:rsid w:val="00722666"/>
    <w:rsid w:val="00723E63"/>
    <w:rsid w:val="00727B0D"/>
    <w:rsid w:val="007322F8"/>
    <w:rsid w:val="007338C1"/>
    <w:rsid w:val="007339FD"/>
    <w:rsid w:val="0074055E"/>
    <w:rsid w:val="00741CA4"/>
    <w:rsid w:val="00744824"/>
    <w:rsid w:val="0074676C"/>
    <w:rsid w:val="007476BC"/>
    <w:rsid w:val="0075042E"/>
    <w:rsid w:val="007551EE"/>
    <w:rsid w:val="00755915"/>
    <w:rsid w:val="007579B3"/>
    <w:rsid w:val="00757ADE"/>
    <w:rsid w:val="007643BD"/>
    <w:rsid w:val="00783A13"/>
    <w:rsid w:val="007873FE"/>
    <w:rsid w:val="00795922"/>
    <w:rsid w:val="007A1FDB"/>
    <w:rsid w:val="007A2803"/>
    <w:rsid w:val="007A2C7D"/>
    <w:rsid w:val="007A378A"/>
    <w:rsid w:val="007A55B5"/>
    <w:rsid w:val="007A679C"/>
    <w:rsid w:val="007A6E40"/>
    <w:rsid w:val="007B0BCD"/>
    <w:rsid w:val="007B1EBF"/>
    <w:rsid w:val="007B53BC"/>
    <w:rsid w:val="007B60B7"/>
    <w:rsid w:val="007B736E"/>
    <w:rsid w:val="007C0478"/>
    <w:rsid w:val="007C0EA1"/>
    <w:rsid w:val="007C5953"/>
    <w:rsid w:val="007C5A24"/>
    <w:rsid w:val="007D2266"/>
    <w:rsid w:val="007D65DF"/>
    <w:rsid w:val="007E17DD"/>
    <w:rsid w:val="007E2E65"/>
    <w:rsid w:val="007E30F2"/>
    <w:rsid w:val="007E590E"/>
    <w:rsid w:val="007E5CBE"/>
    <w:rsid w:val="007F527E"/>
    <w:rsid w:val="007F6F71"/>
    <w:rsid w:val="008004F9"/>
    <w:rsid w:val="00813549"/>
    <w:rsid w:val="00817571"/>
    <w:rsid w:val="0083229F"/>
    <w:rsid w:val="00837BF5"/>
    <w:rsid w:val="00842D63"/>
    <w:rsid w:val="00843EAA"/>
    <w:rsid w:val="008460AF"/>
    <w:rsid w:val="00850932"/>
    <w:rsid w:val="00853A3E"/>
    <w:rsid w:val="00855CFC"/>
    <w:rsid w:val="00856DFD"/>
    <w:rsid w:val="0086293A"/>
    <w:rsid w:val="00862B6A"/>
    <w:rsid w:val="00864EF0"/>
    <w:rsid w:val="00866677"/>
    <w:rsid w:val="008726B2"/>
    <w:rsid w:val="00875B42"/>
    <w:rsid w:val="00884A89"/>
    <w:rsid w:val="00884D50"/>
    <w:rsid w:val="0088526A"/>
    <w:rsid w:val="00890EEC"/>
    <w:rsid w:val="0089337F"/>
    <w:rsid w:val="00897D94"/>
    <w:rsid w:val="008B5EBA"/>
    <w:rsid w:val="008B7F81"/>
    <w:rsid w:val="008C177D"/>
    <w:rsid w:val="008C352A"/>
    <w:rsid w:val="008C4FBA"/>
    <w:rsid w:val="008C7C97"/>
    <w:rsid w:val="008D32A4"/>
    <w:rsid w:val="008D3480"/>
    <w:rsid w:val="008D4138"/>
    <w:rsid w:val="008E0215"/>
    <w:rsid w:val="008E0740"/>
    <w:rsid w:val="00904990"/>
    <w:rsid w:val="00910701"/>
    <w:rsid w:val="0091496D"/>
    <w:rsid w:val="00914E32"/>
    <w:rsid w:val="00917C86"/>
    <w:rsid w:val="00917D8C"/>
    <w:rsid w:val="00925265"/>
    <w:rsid w:val="009323D5"/>
    <w:rsid w:val="00932F1F"/>
    <w:rsid w:val="00935703"/>
    <w:rsid w:val="00935DCE"/>
    <w:rsid w:val="009419DF"/>
    <w:rsid w:val="00952ECC"/>
    <w:rsid w:val="00953A19"/>
    <w:rsid w:val="00960B42"/>
    <w:rsid w:val="00962390"/>
    <w:rsid w:val="009639D6"/>
    <w:rsid w:val="009669D8"/>
    <w:rsid w:val="00976CB6"/>
    <w:rsid w:val="00981F50"/>
    <w:rsid w:val="009856FD"/>
    <w:rsid w:val="0098648E"/>
    <w:rsid w:val="009B1CC5"/>
    <w:rsid w:val="009B6870"/>
    <w:rsid w:val="009B7C6A"/>
    <w:rsid w:val="009C29CB"/>
    <w:rsid w:val="009C7263"/>
    <w:rsid w:val="009D6071"/>
    <w:rsid w:val="009D7E6B"/>
    <w:rsid w:val="009E0D3A"/>
    <w:rsid w:val="009E0DCC"/>
    <w:rsid w:val="009E20DF"/>
    <w:rsid w:val="009F0BC0"/>
    <w:rsid w:val="009F24B6"/>
    <w:rsid w:val="009F37B8"/>
    <w:rsid w:val="009F7EE9"/>
    <w:rsid w:val="00A1051E"/>
    <w:rsid w:val="00A11BE3"/>
    <w:rsid w:val="00A12F5F"/>
    <w:rsid w:val="00A13EF3"/>
    <w:rsid w:val="00A217F3"/>
    <w:rsid w:val="00A22187"/>
    <w:rsid w:val="00A22DFB"/>
    <w:rsid w:val="00A24326"/>
    <w:rsid w:val="00A25381"/>
    <w:rsid w:val="00A261FE"/>
    <w:rsid w:val="00A3755C"/>
    <w:rsid w:val="00A37B0D"/>
    <w:rsid w:val="00A40227"/>
    <w:rsid w:val="00A41107"/>
    <w:rsid w:val="00A44047"/>
    <w:rsid w:val="00A44AD3"/>
    <w:rsid w:val="00A507D7"/>
    <w:rsid w:val="00A51375"/>
    <w:rsid w:val="00A54A52"/>
    <w:rsid w:val="00A60232"/>
    <w:rsid w:val="00A633D2"/>
    <w:rsid w:val="00A64B50"/>
    <w:rsid w:val="00A67A91"/>
    <w:rsid w:val="00A67CB8"/>
    <w:rsid w:val="00A7057D"/>
    <w:rsid w:val="00A77F93"/>
    <w:rsid w:val="00A84A8C"/>
    <w:rsid w:val="00A85852"/>
    <w:rsid w:val="00A962DD"/>
    <w:rsid w:val="00A965B9"/>
    <w:rsid w:val="00AA2E14"/>
    <w:rsid w:val="00AA3EF6"/>
    <w:rsid w:val="00AA4519"/>
    <w:rsid w:val="00AB3F41"/>
    <w:rsid w:val="00AB40FB"/>
    <w:rsid w:val="00AC3B1E"/>
    <w:rsid w:val="00AC3E47"/>
    <w:rsid w:val="00AC4B00"/>
    <w:rsid w:val="00AC58D4"/>
    <w:rsid w:val="00AC76F0"/>
    <w:rsid w:val="00AD1690"/>
    <w:rsid w:val="00AD2E33"/>
    <w:rsid w:val="00AD4DA8"/>
    <w:rsid w:val="00AD6801"/>
    <w:rsid w:val="00AE0AF2"/>
    <w:rsid w:val="00AE0F7B"/>
    <w:rsid w:val="00AE1034"/>
    <w:rsid w:val="00AE320F"/>
    <w:rsid w:val="00AE4010"/>
    <w:rsid w:val="00AE60B3"/>
    <w:rsid w:val="00AE737A"/>
    <w:rsid w:val="00AF0A24"/>
    <w:rsid w:val="00AF2AA7"/>
    <w:rsid w:val="00AF327A"/>
    <w:rsid w:val="00AF34EE"/>
    <w:rsid w:val="00AF5EB1"/>
    <w:rsid w:val="00AF7383"/>
    <w:rsid w:val="00AF7A27"/>
    <w:rsid w:val="00B00697"/>
    <w:rsid w:val="00B04F42"/>
    <w:rsid w:val="00B10895"/>
    <w:rsid w:val="00B121A0"/>
    <w:rsid w:val="00B13D8E"/>
    <w:rsid w:val="00B13F44"/>
    <w:rsid w:val="00B1438F"/>
    <w:rsid w:val="00B149F9"/>
    <w:rsid w:val="00B160DA"/>
    <w:rsid w:val="00B20EB4"/>
    <w:rsid w:val="00B24224"/>
    <w:rsid w:val="00B279CD"/>
    <w:rsid w:val="00B27FCF"/>
    <w:rsid w:val="00B3258F"/>
    <w:rsid w:val="00B336CD"/>
    <w:rsid w:val="00B365A1"/>
    <w:rsid w:val="00B41B74"/>
    <w:rsid w:val="00B43A7A"/>
    <w:rsid w:val="00B60C04"/>
    <w:rsid w:val="00B627CF"/>
    <w:rsid w:val="00B6289C"/>
    <w:rsid w:val="00B6341C"/>
    <w:rsid w:val="00B63F17"/>
    <w:rsid w:val="00B65BEA"/>
    <w:rsid w:val="00B73528"/>
    <w:rsid w:val="00B73682"/>
    <w:rsid w:val="00B80F20"/>
    <w:rsid w:val="00B82BDE"/>
    <w:rsid w:val="00B85D22"/>
    <w:rsid w:val="00BA0BC1"/>
    <w:rsid w:val="00BA3A6D"/>
    <w:rsid w:val="00BA5CBC"/>
    <w:rsid w:val="00BA761C"/>
    <w:rsid w:val="00BA7929"/>
    <w:rsid w:val="00BA7BD4"/>
    <w:rsid w:val="00BB0119"/>
    <w:rsid w:val="00BB070B"/>
    <w:rsid w:val="00BB5114"/>
    <w:rsid w:val="00BB5CEA"/>
    <w:rsid w:val="00BB5E33"/>
    <w:rsid w:val="00BC3DAF"/>
    <w:rsid w:val="00BC5864"/>
    <w:rsid w:val="00BC62A0"/>
    <w:rsid w:val="00BC7A16"/>
    <w:rsid w:val="00BD0215"/>
    <w:rsid w:val="00BD2D95"/>
    <w:rsid w:val="00BD4E03"/>
    <w:rsid w:val="00BD5C43"/>
    <w:rsid w:val="00BD5C91"/>
    <w:rsid w:val="00BD6DBC"/>
    <w:rsid w:val="00BF1716"/>
    <w:rsid w:val="00BF6FFA"/>
    <w:rsid w:val="00C079F1"/>
    <w:rsid w:val="00C07DC2"/>
    <w:rsid w:val="00C24C48"/>
    <w:rsid w:val="00C320AA"/>
    <w:rsid w:val="00C33287"/>
    <w:rsid w:val="00C35612"/>
    <w:rsid w:val="00C35CFA"/>
    <w:rsid w:val="00C4128F"/>
    <w:rsid w:val="00C453D4"/>
    <w:rsid w:val="00C4659B"/>
    <w:rsid w:val="00C55C82"/>
    <w:rsid w:val="00C67F9B"/>
    <w:rsid w:val="00C77D02"/>
    <w:rsid w:val="00C8094A"/>
    <w:rsid w:val="00C813C9"/>
    <w:rsid w:val="00C83DC4"/>
    <w:rsid w:val="00C84700"/>
    <w:rsid w:val="00C86AD2"/>
    <w:rsid w:val="00CA050B"/>
    <w:rsid w:val="00CA13A8"/>
    <w:rsid w:val="00CA5480"/>
    <w:rsid w:val="00CA73AE"/>
    <w:rsid w:val="00CB121A"/>
    <w:rsid w:val="00CC1E01"/>
    <w:rsid w:val="00CD1397"/>
    <w:rsid w:val="00CD1A01"/>
    <w:rsid w:val="00CD3678"/>
    <w:rsid w:val="00CD72A7"/>
    <w:rsid w:val="00CD7F24"/>
    <w:rsid w:val="00CE0C88"/>
    <w:rsid w:val="00CE19AD"/>
    <w:rsid w:val="00CE1A56"/>
    <w:rsid w:val="00CE3546"/>
    <w:rsid w:val="00CF0AC7"/>
    <w:rsid w:val="00CF2FE3"/>
    <w:rsid w:val="00D002C3"/>
    <w:rsid w:val="00D022D7"/>
    <w:rsid w:val="00D064A2"/>
    <w:rsid w:val="00D12506"/>
    <w:rsid w:val="00D14F96"/>
    <w:rsid w:val="00D21803"/>
    <w:rsid w:val="00D23EB4"/>
    <w:rsid w:val="00D30C4D"/>
    <w:rsid w:val="00D30F94"/>
    <w:rsid w:val="00D325D4"/>
    <w:rsid w:val="00D32AF9"/>
    <w:rsid w:val="00D43E87"/>
    <w:rsid w:val="00D4756B"/>
    <w:rsid w:val="00D51739"/>
    <w:rsid w:val="00D517EB"/>
    <w:rsid w:val="00D52324"/>
    <w:rsid w:val="00D57C84"/>
    <w:rsid w:val="00D664D4"/>
    <w:rsid w:val="00D71C39"/>
    <w:rsid w:val="00D808B0"/>
    <w:rsid w:val="00D8173E"/>
    <w:rsid w:val="00D83A76"/>
    <w:rsid w:val="00D83C5B"/>
    <w:rsid w:val="00D84BED"/>
    <w:rsid w:val="00D93106"/>
    <w:rsid w:val="00D93D56"/>
    <w:rsid w:val="00D9406A"/>
    <w:rsid w:val="00D95B0E"/>
    <w:rsid w:val="00DA310E"/>
    <w:rsid w:val="00DA3C93"/>
    <w:rsid w:val="00DA3EA6"/>
    <w:rsid w:val="00DA6E42"/>
    <w:rsid w:val="00DB5F2C"/>
    <w:rsid w:val="00DB6048"/>
    <w:rsid w:val="00DC4D7B"/>
    <w:rsid w:val="00DD3C2D"/>
    <w:rsid w:val="00DD648F"/>
    <w:rsid w:val="00DD7E86"/>
    <w:rsid w:val="00DE3FEB"/>
    <w:rsid w:val="00DF1132"/>
    <w:rsid w:val="00DF588B"/>
    <w:rsid w:val="00DF607A"/>
    <w:rsid w:val="00E0265D"/>
    <w:rsid w:val="00E03A33"/>
    <w:rsid w:val="00E1012C"/>
    <w:rsid w:val="00E131AE"/>
    <w:rsid w:val="00E13BD1"/>
    <w:rsid w:val="00E155C3"/>
    <w:rsid w:val="00E16F1D"/>
    <w:rsid w:val="00E21A83"/>
    <w:rsid w:val="00E23A3D"/>
    <w:rsid w:val="00E30E14"/>
    <w:rsid w:val="00E320FA"/>
    <w:rsid w:val="00E329A0"/>
    <w:rsid w:val="00E37644"/>
    <w:rsid w:val="00E406BC"/>
    <w:rsid w:val="00E40BEE"/>
    <w:rsid w:val="00E44656"/>
    <w:rsid w:val="00E44EA4"/>
    <w:rsid w:val="00E5065D"/>
    <w:rsid w:val="00E51B03"/>
    <w:rsid w:val="00E57C0F"/>
    <w:rsid w:val="00E62EE5"/>
    <w:rsid w:val="00E66172"/>
    <w:rsid w:val="00E66373"/>
    <w:rsid w:val="00E66A66"/>
    <w:rsid w:val="00E66CA3"/>
    <w:rsid w:val="00E7206D"/>
    <w:rsid w:val="00E75B92"/>
    <w:rsid w:val="00E76A00"/>
    <w:rsid w:val="00E819A1"/>
    <w:rsid w:val="00E82A06"/>
    <w:rsid w:val="00E84455"/>
    <w:rsid w:val="00E95807"/>
    <w:rsid w:val="00E96D22"/>
    <w:rsid w:val="00EA08D2"/>
    <w:rsid w:val="00EA7EC1"/>
    <w:rsid w:val="00EB05C1"/>
    <w:rsid w:val="00EB1038"/>
    <w:rsid w:val="00EB2999"/>
    <w:rsid w:val="00EB407C"/>
    <w:rsid w:val="00EC1D11"/>
    <w:rsid w:val="00EC2031"/>
    <w:rsid w:val="00EC26A3"/>
    <w:rsid w:val="00EC6725"/>
    <w:rsid w:val="00ED5196"/>
    <w:rsid w:val="00ED5AD4"/>
    <w:rsid w:val="00ED7DA6"/>
    <w:rsid w:val="00EE147F"/>
    <w:rsid w:val="00EE4D4E"/>
    <w:rsid w:val="00EF07CB"/>
    <w:rsid w:val="00EF17F0"/>
    <w:rsid w:val="00EF2D5B"/>
    <w:rsid w:val="00EF5361"/>
    <w:rsid w:val="00F01E1F"/>
    <w:rsid w:val="00F10771"/>
    <w:rsid w:val="00F126E9"/>
    <w:rsid w:val="00F1433D"/>
    <w:rsid w:val="00F14915"/>
    <w:rsid w:val="00F1557C"/>
    <w:rsid w:val="00F16CD0"/>
    <w:rsid w:val="00F20F71"/>
    <w:rsid w:val="00F21650"/>
    <w:rsid w:val="00F24567"/>
    <w:rsid w:val="00F24C46"/>
    <w:rsid w:val="00F26F4D"/>
    <w:rsid w:val="00F31F40"/>
    <w:rsid w:val="00F35B2C"/>
    <w:rsid w:val="00F35B32"/>
    <w:rsid w:val="00F4033F"/>
    <w:rsid w:val="00F42717"/>
    <w:rsid w:val="00F51BD2"/>
    <w:rsid w:val="00F55298"/>
    <w:rsid w:val="00F60B4C"/>
    <w:rsid w:val="00F60CCF"/>
    <w:rsid w:val="00F61134"/>
    <w:rsid w:val="00F7034A"/>
    <w:rsid w:val="00F7391C"/>
    <w:rsid w:val="00F743BF"/>
    <w:rsid w:val="00F74EC1"/>
    <w:rsid w:val="00F845B2"/>
    <w:rsid w:val="00F90B36"/>
    <w:rsid w:val="00F936AF"/>
    <w:rsid w:val="00FA122C"/>
    <w:rsid w:val="00FA47FF"/>
    <w:rsid w:val="00FA5B32"/>
    <w:rsid w:val="00FB6CAC"/>
    <w:rsid w:val="00FC4A21"/>
    <w:rsid w:val="00FC4D8C"/>
    <w:rsid w:val="00FC59CB"/>
    <w:rsid w:val="00FC7868"/>
    <w:rsid w:val="00FD1E84"/>
    <w:rsid w:val="00FD4FE8"/>
    <w:rsid w:val="00FD6C10"/>
    <w:rsid w:val="00FE4CF4"/>
    <w:rsid w:val="00FE53D6"/>
    <w:rsid w:val="00FE6DC2"/>
    <w:rsid w:val="00FE723D"/>
    <w:rsid w:val="00FF5947"/>
    <w:rsid w:val="00FF657E"/>
  </w:rsids>
  <m:mathPr>
    <m:mathFont m:val="Cambria Math"/>
    <m:brkBin m:val="before"/>
    <m:brkBinSub m:val="--"/>
    <m:smallFrac m:val="0"/>
    <m:dispDef/>
    <m:lMargin m:val="0"/>
    <m:rMargin m:val="0"/>
    <m:defJc m:val="centerGroup"/>
    <m:wrapIndent m:val="1440"/>
    <m:intLim m:val="subSup"/>
    <m:naryLim m:val="undOvr"/>
  </m:mathPr>
  <w:themeFontLang w:val="en-US" w:eastAsia="ja-JP"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6DCEFD"/>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qFormat="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qFormat="1"/>
    <w:lsdException w:name="Block Text" w:semiHidden="1" w:unhideWhenUsed="1"/>
    <w:lsdException w:name="Hyperlink" w:semiHidden="1" w:unhideWhenUsed="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EA7EC1"/>
    <w:rPr>
      <w:rFonts w:ascii="Times New Roman" w:eastAsia="Calibri" w:hAnsi="Times New Roman" w:cs="Times New Roman"/>
      <w:lang w:val="pt-BR" w:eastAsia="pt-BR"/>
    </w:rPr>
  </w:style>
  <w:style w:type="paragraph" w:styleId="Ttulo1">
    <w:name w:val="heading 1"/>
    <w:link w:val="Ttulo1Char"/>
    <w:qFormat/>
    <w:rsid w:val="00EA7EC1"/>
    <w:pPr>
      <w:widowControl w:val="0"/>
      <w:outlineLvl w:val="0"/>
    </w:pPr>
    <w:rPr>
      <w:rFonts w:ascii="Calibri" w:eastAsia="Calibri" w:hAnsi="Calibri" w:cs="Times New Roman"/>
      <w:sz w:val="22"/>
      <w:szCs w:val="20"/>
      <w:lang w:val="pt-BR" w:eastAsia="pt-BR"/>
    </w:rPr>
  </w:style>
  <w:style w:type="paragraph" w:styleId="Ttulo2">
    <w:name w:val="heading 2"/>
    <w:link w:val="Ttulo2Char"/>
    <w:qFormat/>
    <w:rsid w:val="00EA7EC1"/>
    <w:pPr>
      <w:widowControl w:val="0"/>
      <w:outlineLvl w:val="1"/>
    </w:pPr>
    <w:rPr>
      <w:rFonts w:ascii="Calibri" w:eastAsia="Calibri" w:hAnsi="Calibri" w:cs="Times New Roman"/>
      <w:sz w:val="22"/>
      <w:szCs w:val="20"/>
      <w:lang w:val="pt-BR" w:eastAsia="pt-BR"/>
    </w:rPr>
  </w:style>
  <w:style w:type="paragraph" w:styleId="Ttulo3">
    <w:name w:val="heading 3"/>
    <w:link w:val="Ttulo3Char"/>
    <w:uiPriority w:val="9"/>
    <w:qFormat/>
    <w:rsid w:val="00EA7EC1"/>
    <w:pPr>
      <w:widowControl w:val="0"/>
      <w:outlineLvl w:val="2"/>
    </w:pPr>
    <w:rPr>
      <w:rFonts w:ascii="Calibri" w:eastAsia="Calibri" w:hAnsi="Calibri" w:cs="Times New Roman"/>
      <w:sz w:val="22"/>
      <w:szCs w:val="20"/>
      <w:lang w:val="pt-BR" w:eastAsia="pt-BR"/>
    </w:rPr>
  </w:style>
  <w:style w:type="paragraph" w:styleId="Ttulo4">
    <w:name w:val="heading 4"/>
    <w:basedOn w:val="Normal"/>
    <w:next w:val="Normal"/>
    <w:link w:val="Ttulo4Char1"/>
    <w:uiPriority w:val="9"/>
    <w:semiHidden/>
    <w:unhideWhenUsed/>
    <w:qFormat/>
    <w:rsid w:val="00EA7EC1"/>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qFormat/>
    <w:rsid w:val="00EA7EC1"/>
    <w:rPr>
      <w:rFonts w:ascii="Calibri" w:eastAsia="Calibri" w:hAnsi="Calibri" w:cs="Times New Roman"/>
      <w:sz w:val="22"/>
      <w:szCs w:val="20"/>
      <w:lang w:val="pt-BR" w:eastAsia="pt-BR"/>
    </w:rPr>
  </w:style>
  <w:style w:type="character" w:customStyle="1" w:styleId="Ttulo2Char">
    <w:name w:val="Título 2 Char"/>
    <w:basedOn w:val="Fontepargpadro"/>
    <w:link w:val="Ttulo2"/>
    <w:qFormat/>
    <w:rsid w:val="00EA7EC1"/>
    <w:rPr>
      <w:rFonts w:ascii="Calibri" w:eastAsia="Calibri" w:hAnsi="Calibri" w:cs="Times New Roman"/>
      <w:sz w:val="22"/>
      <w:szCs w:val="20"/>
      <w:lang w:val="pt-BR" w:eastAsia="pt-BR"/>
    </w:rPr>
  </w:style>
  <w:style w:type="character" w:customStyle="1" w:styleId="Ttulo3Char">
    <w:name w:val="Título 3 Char"/>
    <w:basedOn w:val="Fontepargpadro"/>
    <w:link w:val="Ttulo3"/>
    <w:uiPriority w:val="9"/>
    <w:qFormat/>
    <w:rsid w:val="00EA7EC1"/>
    <w:rPr>
      <w:rFonts w:ascii="Calibri" w:eastAsia="Calibri" w:hAnsi="Calibri" w:cs="Times New Roman"/>
      <w:sz w:val="22"/>
      <w:szCs w:val="20"/>
      <w:lang w:val="pt-BR" w:eastAsia="pt-BR"/>
    </w:rPr>
  </w:style>
  <w:style w:type="character" w:customStyle="1" w:styleId="Ttulo4Char">
    <w:name w:val="Título 4 Char"/>
    <w:basedOn w:val="Fontepargpadro"/>
    <w:link w:val="Ttulo41"/>
    <w:uiPriority w:val="9"/>
    <w:qFormat/>
    <w:rsid w:val="00EA7EC1"/>
    <w:rPr>
      <w:rFonts w:asciiTheme="majorHAnsi" w:eastAsiaTheme="majorEastAsia" w:hAnsiTheme="majorHAnsi" w:cstheme="majorBidi"/>
      <w:i/>
      <w:iCs/>
      <w:color w:val="2E74B5" w:themeColor="accent1" w:themeShade="BF"/>
      <w:lang w:val="pt-BR" w:eastAsia="pt-BR"/>
    </w:rPr>
  </w:style>
  <w:style w:type="character" w:customStyle="1" w:styleId="TextodebaloChar">
    <w:name w:val="Texto de balão Char"/>
    <w:link w:val="Textodebalo"/>
    <w:uiPriority w:val="99"/>
    <w:semiHidden/>
    <w:qFormat/>
    <w:rsid w:val="00EA7EC1"/>
    <w:rPr>
      <w:rFonts w:ascii="Tahoma" w:eastAsia="Times New Roman" w:hAnsi="Tahoma" w:cs="Tahoma"/>
      <w:sz w:val="16"/>
      <w:szCs w:val="16"/>
    </w:rPr>
  </w:style>
  <w:style w:type="character" w:customStyle="1" w:styleId="Ttulo5Char">
    <w:name w:val="Título 5 Char"/>
    <w:link w:val="Ttulo51"/>
    <w:uiPriority w:val="9"/>
    <w:semiHidden/>
    <w:qFormat/>
    <w:rsid w:val="00EA7EC1"/>
    <w:rPr>
      <w:rFonts w:ascii="Cambria" w:eastAsia="Times New Roman" w:hAnsi="Cambria"/>
      <w:color w:val="243F60"/>
      <w:lang w:val="x-none" w:eastAsia="x-none"/>
    </w:rPr>
  </w:style>
  <w:style w:type="character" w:customStyle="1" w:styleId="Ttulo6Char">
    <w:name w:val="Título 6 Char"/>
    <w:link w:val="Ttulo61"/>
    <w:uiPriority w:val="9"/>
    <w:semiHidden/>
    <w:qFormat/>
    <w:rsid w:val="00EA7EC1"/>
    <w:rPr>
      <w:rFonts w:ascii="Cambria" w:eastAsia="Times New Roman" w:hAnsi="Cambria"/>
      <w:i/>
      <w:iCs/>
      <w:color w:val="243F60"/>
      <w:lang w:val="x-none" w:eastAsia="x-none"/>
    </w:rPr>
  </w:style>
  <w:style w:type="character" w:customStyle="1" w:styleId="Ttulo7Char">
    <w:name w:val="Título 7 Char"/>
    <w:link w:val="Ttulo71"/>
    <w:uiPriority w:val="9"/>
    <w:semiHidden/>
    <w:qFormat/>
    <w:rsid w:val="00EA7EC1"/>
    <w:rPr>
      <w:rFonts w:ascii="Cambria" w:eastAsia="Times New Roman" w:hAnsi="Cambria"/>
      <w:i/>
      <w:iCs/>
      <w:color w:val="404040"/>
      <w:lang w:val="x-none" w:eastAsia="x-none"/>
    </w:rPr>
  </w:style>
  <w:style w:type="character" w:customStyle="1" w:styleId="Ttulo8Char">
    <w:name w:val="Título 8 Char"/>
    <w:link w:val="Ttulo81"/>
    <w:uiPriority w:val="9"/>
    <w:semiHidden/>
    <w:qFormat/>
    <w:rsid w:val="00EA7EC1"/>
    <w:rPr>
      <w:rFonts w:ascii="Cambria" w:eastAsia="Times New Roman" w:hAnsi="Cambria"/>
      <w:color w:val="404040"/>
      <w:lang w:val="x-none" w:eastAsia="x-none"/>
    </w:rPr>
  </w:style>
  <w:style w:type="character" w:customStyle="1" w:styleId="Ttulo9Char">
    <w:name w:val="Título 9 Char"/>
    <w:link w:val="Ttulo91"/>
    <w:uiPriority w:val="9"/>
    <w:semiHidden/>
    <w:qFormat/>
    <w:rsid w:val="00EA7EC1"/>
    <w:rPr>
      <w:rFonts w:ascii="Cambria" w:eastAsia="Times New Roman" w:hAnsi="Cambria"/>
      <w:i/>
      <w:iCs/>
      <w:color w:val="404040"/>
      <w:lang w:val="x-none" w:eastAsia="x-none"/>
    </w:rPr>
  </w:style>
  <w:style w:type="character" w:customStyle="1" w:styleId="CabealhoChar">
    <w:name w:val="Cabeçalho Char"/>
    <w:link w:val="Cabealho1"/>
    <w:uiPriority w:val="99"/>
    <w:qFormat/>
    <w:rsid w:val="00EA7EC1"/>
    <w:rPr>
      <w:rFonts w:ascii="Arial" w:eastAsia="Times New Roman" w:hAnsi="Arial" w:cs="Arial"/>
    </w:rPr>
  </w:style>
  <w:style w:type="character" w:customStyle="1" w:styleId="RodapChar">
    <w:name w:val="Rodapé Char"/>
    <w:link w:val="Rodap1"/>
    <w:uiPriority w:val="99"/>
    <w:qFormat/>
    <w:rsid w:val="00EA7EC1"/>
    <w:rPr>
      <w:rFonts w:ascii="Arial" w:eastAsia="Times New Roman" w:hAnsi="Arial" w:cs="Arial"/>
    </w:rPr>
  </w:style>
  <w:style w:type="character" w:customStyle="1" w:styleId="LigaodeInternet">
    <w:name w:val="Ligação de Internet"/>
    <w:basedOn w:val="Fontepargpadro"/>
    <w:uiPriority w:val="99"/>
    <w:unhideWhenUsed/>
    <w:qFormat/>
    <w:rsid w:val="00EA7EC1"/>
    <w:rPr>
      <w:color w:val="0563C1" w:themeColor="hyperlink"/>
      <w:u w:val="single"/>
    </w:rPr>
  </w:style>
  <w:style w:type="character" w:customStyle="1" w:styleId="bodytext">
    <w:name w:val="bodytext"/>
    <w:qFormat/>
    <w:rsid w:val="00EA7EC1"/>
    <w:rPr>
      <w:rFonts w:ascii="Arial" w:hAnsi="Arial" w:cs="Arial"/>
    </w:rPr>
  </w:style>
  <w:style w:type="character" w:customStyle="1" w:styleId="TextodenotaderodapChar">
    <w:name w:val="Texto de nota de rodapé Char"/>
    <w:link w:val="Textodenotaderodap"/>
    <w:uiPriority w:val="99"/>
    <w:qFormat/>
    <w:rsid w:val="00EA7EC1"/>
    <w:rPr>
      <w:rFonts w:ascii="Arial" w:eastAsia="Times New Roman" w:hAnsi="Arial" w:cs="Arial"/>
      <w:sz w:val="20"/>
      <w:szCs w:val="20"/>
    </w:rPr>
  </w:style>
  <w:style w:type="character" w:styleId="Refdenotaderodap">
    <w:name w:val="footnote reference"/>
    <w:uiPriority w:val="99"/>
    <w:unhideWhenUsed/>
    <w:qFormat/>
    <w:rsid w:val="00EA7EC1"/>
    <w:rPr>
      <w:vertAlign w:val="superscript"/>
    </w:rPr>
  </w:style>
  <w:style w:type="character" w:customStyle="1" w:styleId="TtuloChar">
    <w:name w:val="Título Char"/>
    <w:link w:val="Ttulo10"/>
    <w:qFormat/>
    <w:rsid w:val="00EA7EC1"/>
    <w:rPr>
      <w:rFonts w:ascii="Times New Roman" w:eastAsia="Times New Roman" w:hAnsi="Times New Roman"/>
      <w:b/>
      <w:sz w:val="40"/>
      <w:lang w:val="pt-BR"/>
    </w:rPr>
  </w:style>
  <w:style w:type="character" w:customStyle="1" w:styleId="CorpodetextoChar">
    <w:name w:val="Corpo de texto Char"/>
    <w:link w:val="Corpodotexto"/>
    <w:qFormat/>
    <w:rsid w:val="00EA7EC1"/>
    <w:rPr>
      <w:rFonts w:ascii="Arial" w:eastAsia="Times New Roman" w:hAnsi="Arial"/>
      <w:b/>
    </w:rPr>
  </w:style>
  <w:style w:type="character" w:customStyle="1" w:styleId="Recuodecorpodetexto3Char">
    <w:name w:val="Recuo de corpo de texto 3 Char"/>
    <w:link w:val="Recuodecorpodetexto3"/>
    <w:uiPriority w:val="99"/>
    <w:semiHidden/>
    <w:qFormat/>
    <w:rsid w:val="00EA7EC1"/>
    <w:rPr>
      <w:rFonts w:ascii="Times New Roman" w:eastAsia="Times New Roman" w:hAnsi="Times New Roman" w:cs="Arial"/>
      <w:sz w:val="16"/>
      <w:szCs w:val="16"/>
    </w:rPr>
  </w:style>
  <w:style w:type="character" w:customStyle="1" w:styleId="nfase1">
    <w:name w:val="Ênfase1"/>
    <w:basedOn w:val="Fontepargpadro"/>
    <w:uiPriority w:val="20"/>
    <w:qFormat/>
    <w:rsid w:val="00EA7EC1"/>
    <w:rPr>
      <w:i/>
      <w:iCs/>
    </w:rPr>
  </w:style>
  <w:style w:type="character" w:styleId="Forte">
    <w:name w:val="Strong"/>
    <w:basedOn w:val="Fontepargpadro"/>
    <w:uiPriority w:val="22"/>
    <w:qFormat/>
    <w:rsid w:val="00EA7EC1"/>
    <w:rPr>
      <w:b/>
      <w:bCs/>
    </w:rPr>
  </w:style>
  <w:style w:type="character" w:customStyle="1" w:styleId="data2">
    <w:name w:val="data2"/>
    <w:basedOn w:val="Fontepargpadro"/>
    <w:qFormat/>
    <w:rsid w:val="00EA7EC1"/>
    <w:rPr>
      <w:sz w:val="18"/>
      <w:szCs w:val="18"/>
    </w:rPr>
  </w:style>
  <w:style w:type="character" w:customStyle="1" w:styleId="fn">
    <w:name w:val="fn"/>
    <w:basedOn w:val="Fontepargpadro"/>
    <w:qFormat/>
    <w:rsid w:val="00EA7EC1"/>
  </w:style>
  <w:style w:type="character" w:customStyle="1" w:styleId="apple-converted-space">
    <w:name w:val="apple-converted-space"/>
    <w:basedOn w:val="Fontepargpadro"/>
    <w:qFormat/>
    <w:rsid w:val="00EA7EC1"/>
  </w:style>
  <w:style w:type="character" w:customStyle="1" w:styleId="Subttulo1">
    <w:name w:val="Subtítulo1"/>
    <w:basedOn w:val="Fontepargpadro"/>
    <w:qFormat/>
    <w:rsid w:val="00EA7EC1"/>
  </w:style>
  <w:style w:type="character" w:styleId="HiperlinkVisitado">
    <w:name w:val="FollowedHyperlink"/>
    <w:basedOn w:val="Fontepargpadro"/>
    <w:uiPriority w:val="99"/>
    <w:semiHidden/>
    <w:unhideWhenUsed/>
    <w:qFormat/>
    <w:rsid w:val="00EA7EC1"/>
    <w:rPr>
      <w:color w:val="954F72" w:themeColor="followedHyperlink"/>
      <w:u w:val="single"/>
    </w:rPr>
  </w:style>
  <w:style w:type="character" w:customStyle="1" w:styleId="posted">
    <w:name w:val="posted"/>
    <w:basedOn w:val="Fontepargpadro"/>
    <w:qFormat/>
    <w:rsid w:val="00EA7EC1"/>
  </w:style>
  <w:style w:type="character" w:customStyle="1" w:styleId="j-title-breadcrumb">
    <w:name w:val="j-title-breadcrumb"/>
    <w:basedOn w:val="Fontepargpadro"/>
    <w:qFormat/>
    <w:rsid w:val="00EA7EC1"/>
  </w:style>
  <w:style w:type="character" w:customStyle="1" w:styleId="ListLabel1">
    <w:name w:val="ListLabel 1"/>
    <w:qFormat/>
    <w:rsid w:val="00EA7EC1"/>
    <w:rPr>
      <w:rFonts w:cs="Courier New"/>
    </w:rPr>
  </w:style>
  <w:style w:type="character" w:customStyle="1" w:styleId="Ligaodondice">
    <w:name w:val="Ligação do índice"/>
    <w:qFormat/>
    <w:rsid w:val="00EA7EC1"/>
  </w:style>
  <w:style w:type="character" w:customStyle="1" w:styleId="Marcas">
    <w:name w:val="Marcas"/>
    <w:qFormat/>
    <w:rsid w:val="00EA7EC1"/>
    <w:rPr>
      <w:rFonts w:ascii="OpenSymbol" w:eastAsia="OpenSymbol" w:hAnsi="OpenSymbol" w:cs="OpenSymbol"/>
    </w:rPr>
  </w:style>
  <w:style w:type="character" w:customStyle="1" w:styleId="ListLabel2">
    <w:name w:val="ListLabel 2"/>
    <w:qFormat/>
    <w:rsid w:val="00EA7EC1"/>
    <w:rPr>
      <w:rFonts w:cs="OpenSymbol"/>
    </w:rPr>
  </w:style>
  <w:style w:type="character" w:styleId="nfase">
    <w:name w:val="Emphasis"/>
    <w:basedOn w:val="Fontepargpadro"/>
    <w:uiPriority w:val="20"/>
    <w:qFormat/>
    <w:rsid w:val="00EA7EC1"/>
    <w:rPr>
      <w:i/>
      <w:iCs/>
    </w:rPr>
  </w:style>
  <w:style w:type="character" w:customStyle="1" w:styleId="CabealhoChar1">
    <w:name w:val="Cabeçalho Char1"/>
    <w:basedOn w:val="Fontepargpadro"/>
    <w:link w:val="Cabealho"/>
    <w:uiPriority w:val="99"/>
    <w:qFormat/>
    <w:rsid w:val="00EA7EC1"/>
    <w:rPr>
      <w:rFonts w:ascii="Times New Roman" w:eastAsia="Times New Roman" w:hAnsi="Times New Roman" w:cs="Arial"/>
      <w:color w:val="00000A"/>
      <w:sz w:val="22"/>
    </w:rPr>
  </w:style>
  <w:style w:type="character" w:customStyle="1" w:styleId="RodapChar1">
    <w:name w:val="Rodapé Char1"/>
    <w:basedOn w:val="Fontepargpadro"/>
    <w:link w:val="Rodap"/>
    <w:uiPriority w:val="99"/>
    <w:qFormat/>
    <w:rsid w:val="00EA7EC1"/>
    <w:rPr>
      <w:rFonts w:ascii="Times New Roman" w:eastAsia="Times New Roman" w:hAnsi="Times New Roman" w:cs="Arial"/>
      <w:color w:val="00000A"/>
      <w:sz w:val="22"/>
    </w:rPr>
  </w:style>
  <w:style w:type="character" w:styleId="TextodoEspaoReservado">
    <w:name w:val="Placeholder Text"/>
    <w:basedOn w:val="Fontepargpadro"/>
    <w:uiPriority w:val="99"/>
    <w:semiHidden/>
    <w:qFormat/>
    <w:rsid w:val="00EA7EC1"/>
    <w:rPr>
      <w:color w:val="808080"/>
    </w:rPr>
  </w:style>
  <w:style w:type="character" w:customStyle="1" w:styleId="ListLabel3">
    <w:name w:val="ListLabel 3"/>
    <w:qFormat/>
    <w:rsid w:val="00EA7EC1"/>
    <w:rPr>
      <w:rFonts w:cs="OpenSymbol"/>
      <w:sz w:val="24"/>
    </w:rPr>
  </w:style>
  <w:style w:type="character" w:customStyle="1" w:styleId="ListLabel4">
    <w:name w:val="ListLabel 4"/>
    <w:qFormat/>
    <w:rsid w:val="00EA7EC1"/>
    <w:rPr>
      <w:sz w:val="20"/>
    </w:rPr>
  </w:style>
  <w:style w:type="character" w:customStyle="1" w:styleId="ListLabel5">
    <w:name w:val="ListLabel 5"/>
    <w:qFormat/>
    <w:rsid w:val="00EA7EC1"/>
    <w:rPr>
      <w:rFonts w:cs="Courier New"/>
    </w:rPr>
  </w:style>
  <w:style w:type="character" w:customStyle="1" w:styleId="ListLabel6">
    <w:name w:val="ListLabel 6"/>
    <w:qFormat/>
    <w:rsid w:val="00EA7EC1"/>
    <w:rPr>
      <w:rFonts w:cs="OpenSymbol"/>
      <w:sz w:val="24"/>
    </w:rPr>
  </w:style>
  <w:style w:type="character" w:customStyle="1" w:styleId="ListLabel7">
    <w:name w:val="ListLabel 7"/>
    <w:qFormat/>
    <w:rsid w:val="00EA7EC1"/>
    <w:rPr>
      <w:rFonts w:cs="Symbol"/>
      <w:sz w:val="24"/>
    </w:rPr>
  </w:style>
  <w:style w:type="character" w:customStyle="1" w:styleId="ListLabel8">
    <w:name w:val="ListLabel 8"/>
    <w:qFormat/>
    <w:rsid w:val="00EA7EC1"/>
    <w:rPr>
      <w:rFonts w:cs="Courier New"/>
    </w:rPr>
  </w:style>
  <w:style w:type="character" w:customStyle="1" w:styleId="ListLabel9">
    <w:name w:val="ListLabel 9"/>
    <w:qFormat/>
    <w:rsid w:val="00EA7EC1"/>
    <w:rPr>
      <w:rFonts w:cs="Wingdings"/>
    </w:rPr>
  </w:style>
  <w:style w:type="character" w:customStyle="1" w:styleId="ListLabel10">
    <w:name w:val="ListLabel 10"/>
    <w:qFormat/>
    <w:rsid w:val="00EA7EC1"/>
    <w:rPr>
      <w:rFonts w:cs="OpenSymbol"/>
      <w:sz w:val="24"/>
    </w:rPr>
  </w:style>
  <w:style w:type="character" w:customStyle="1" w:styleId="ListLabel11">
    <w:name w:val="ListLabel 11"/>
    <w:qFormat/>
    <w:rsid w:val="00EA7EC1"/>
    <w:rPr>
      <w:rFonts w:cs="Symbol"/>
      <w:sz w:val="24"/>
    </w:rPr>
  </w:style>
  <w:style w:type="character" w:customStyle="1" w:styleId="ListLabel12">
    <w:name w:val="ListLabel 12"/>
    <w:qFormat/>
    <w:rsid w:val="00EA7EC1"/>
    <w:rPr>
      <w:rFonts w:cs="Courier New"/>
    </w:rPr>
  </w:style>
  <w:style w:type="character" w:customStyle="1" w:styleId="ListLabel13">
    <w:name w:val="ListLabel 13"/>
    <w:qFormat/>
    <w:rsid w:val="00EA7EC1"/>
    <w:rPr>
      <w:rFonts w:cs="Wingdings"/>
    </w:rPr>
  </w:style>
  <w:style w:type="character" w:styleId="Refdecomentrio">
    <w:name w:val="annotation reference"/>
    <w:basedOn w:val="Fontepargpadro"/>
    <w:uiPriority w:val="99"/>
    <w:semiHidden/>
    <w:unhideWhenUsed/>
    <w:qFormat/>
    <w:rsid w:val="00EA7EC1"/>
    <w:rPr>
      <w:sz w:val="16"/>
      <w:szCs w:val="16"/>
    </w:rPr>
  </w:style>
  <w:style w:type="character" w:customStyle="1" w:styleId="TextodecomentrioChar">
    <w:name w:val="Texto de comentário Char"/>
    <w:basedOn w:val="Fontepargpadro"/>
    <w:link w:val="Textodecomentrio"/>
    <w:uiPriority w:val="99"/>
    <w:semiHidden/>
    <w:qFormat/>
    <w:rsid w:val="00EA7EC1"/>
    <w:rPr>
      <w:rFonts w:ascii="Times New Roman" w:eastAsia="Times New Roman" w:hAnsi="Times New Roman" w:cs="Arial"/>
      <w:color w:val="00000A"/>
    </w:rPr>
  </w:style>
  <w:style w:type="character" w:customStyle="1" w:styleId="AssuntodocomentrioChar">
    <w:name w:val="Assunto do comentário Char"/>
    <w:basedOn w:val="TextodecomentrioChar"/>
    <w:link w:val="Assuntodocomentrio"/>
    <w:uiPriority w:val="99"/>
    <w:semiHidden/>
    <w:qFormat/>
    <w:rsid w:val="00EA7EC1"/>
    <w:rPr>
      <w:rFonts w:ascii="Times New Roman" w:eastAsia="Times New Roman" w:hAnsi="Times New Roman" w:cs="Arial"/>
      <w:b/>
      <w:bCs/>
      <w:color w:val="00000A"/>
    </w:rPr>
  </w:style>
  <w:style w:type="character" w:customStyle="1" w:styleId="ListLabel14">
    <w:name w:val="ListLabel 14"/>
    <w:qFormat/>
    <w:rsid w:val="00EA7EC1"/>
    <w:rPr>
      <w:rFonts w:cs="OpenSymbol"/>
      <w:sz w:val="24"/>
    </w:rPr>
  </w:style>
  <w:style w:type="character" w:customStyle="1" w:styleId="ListLabel15">
    <w:name w:val="ListLabel 15"/>
    <w:qFormat/>
    <w:rsid w:val="00EA7EC1"/>
    <w:rPr>
      <w:rFonts w:cs="Symbol"/>
      <w:sz w:val="24"/>
    </w:rPr>
  </w:style>
  <w:style w:type="character" w:customStyle="1" w:styleId="ListLabel16">
    <w:name w:val="ListLabel 16"/>
    <w:qFormat/>
    <w:rsid w:val="00EA7EC1"/>
    <w:rPr>
      <w:rFonts w:cs="Courier New"/>
    </w:rPr>
  </w:style>
  <w:style w:type="character" w:customStyle="1" w:styleId="ListLabel17">
    <w:name w:val="ListLabel 17"/>
    <w:qFormat/>
    <w:rsid w:val="00EA7EC1"/>
    <w:rPr>
      <w:rFonts w:cs="Wingdings"/>
    </w:rPr>
  </w:style>
  <w:style w:type="character" w:customStyle="1" w:styleId="ListLabel18">
    <w:name w:val="ListLabel 18"/>
    <w:qFormat/>
    <w:rsid w:val="00EA7EC1"/>
    <w:rPr>
      <w:rFonts w:cs="OpenSymbol"/>
      <w:sz w:val="24"/>
    </w:rPr>
  </w:style>
  <w:style w:type="character" w:customStyle="1" w:styleId="ListLabel19">
    <w:name w:val="ListLabel 19"/>
    <w:qFormat/>
    <w:rsid w:val="00EA7EC1"/>
    <w:rPr>
      <w:rFonts w:cs="Symbol"/>
      <w:sz w:val="24"/>
    </w:rPr>
  </w:style>
  <w:style w:type="character" w:customStyle="1" w:styleId="ListLabel20">
    <w:name w:val="ListLabel 20"/>
    <w:qFormat/>
    <w:rsid w:val="00EA7EC1"/>
    <w:rPr>
      <w:rFonts w:cs="Courier New"/>
    </w:rPr>
  </w:style>
  <w:style w:type="character" w:customStyle="1" w:styleId="ListLabel21">
    <w:name w:val="ListLabel 21"/>
    <w:qFormat/>
    <w:rsid w:val="00EA7EC1"/>
    <w:rPr>
      <w:rFonts w:cs="Wingdings"/>
    </w:rPr>
  </w:style>
  <w:style w:type="character" w:customStyle="1" w:styleId="ListLabel22">
    <w:name w:val="ListLabel 22"/>
    <w:qFormat/>
    <w:rsid w:val="00EA7EC1"/>
    <w:rPr>
      <w:rFonts w:cs="Symbol"/>
    </w:rPr>
  </w:style>
  <w:style w:type="character" w:customStyle="1" w:styleId="ListLabel23">
    <w:name w:val="ListLabel 23"/>
    <w:qFormat/>
    <w:rsid w:val="00EA7EC1"/>
    <w:rPr>
      <w:rFonts w:cs="OpenSymbol"/>
      <w:sz w:val="24"/>
    </w:rPr>
  </w:style>
  <w:style w:type="character" w:customStyle="1" w:styleId="ListLabel24">
    <w:name w:val="ListLabel 24"/>
    <w:qFormat/>
    <w:rsid w:val="00EA7EC1"/>
    <w:rPr>
      <w:rFonts w:cs="Symbol"/>
      <w:sz w:val="24"/>
    </w:rPr>
  </w:style>
  <w:style w:type="character" w:customStyle="1" w:styleId="ListLabel25">
    <w:name w:val="ListLabel 25"/>
    <w:qFormat/>
    <w:rsid w:val="00EA7EC1"/>
    <w:rPr>
      <w:rFonts w:cs="Courier New"/>
    </w:rPr>
  </w:style>
  <w:style w:type="character" w:customStyle="1" w:styleId="ListLabel26">
    <w:name w:val="ListLabel 26"/>
    <w:qFormat/>
    <w:rsid w:val="00EA7EC1"/>
    <w:rPr>
      <w:rFonts w:cs="Wingdings"/>
    </w:rPr>
  </w:style>
  <w:style w:type="character" w:customStyle="1" w:styleId="ListLabel27">
    <w:name w:val="ListLabel 27"/>
    <w:qFormat/>
    <w:rsid w:val="00EA7EC1"/>
    <w:rPr>
      <w:rFonts w:cs="Symbol"/>
    </w:rPr>
  </w:style>
  <w:style w:type="character" w:customStyle="1" w:styleId="ListLabel28">
    <w:name w:val="ListLabel 28"/>
    <w:qFormat/>
    <w:rsid w:val="00EA7EC1"/>
    <w:rPr>
      <w:b/>
      <w:i w:val="0"/>
      <w:sz w:val="24"/>
      <w:szCs w:val="24"/>
    </w:rPr>
  </w:style>
  <w:style w:type="character" w:customStyle="1" w:styleId="ListLabel29">
    <w:name w:val="ListLabel 29"/>
    <w:qFormat/>
    <w:rsid w:val="00EA7EC1"/>
    <w:rPr>
      <w:b/>
      <w:i w:val="0"/>
    </w:rPr>
  </w:style>
  <w:style w:type="character" w:customStyle="1" w:styleId="ListLabel30">
    <w:name w:val="ListLabel 30"/>
    <w:qFormat/>
    <w:rsid w:val="00EA7EC1"/>
    <w:rPr>
      <w:rFonts w:cs="OpenSymbol"/>
      <w:sz w:val="24"/>
    </w:rPr>
  </w:style>
  <w:style w:type="character" w:customStyle="1" w:styleId="ListLabel31">
    <w:name w:val="ListLabel 31"/>
    <w:qFormat/>
    <w:rsid w:val="00EA7EC1"/>
    <w:rPr>
      <w:rFonts w:cs="OpenSymbol"/>
      <w:sz w:val="24"/>
    </w:rPr>
  </w:style>
  <w:style w:type="character" w:customStyle="1" w:styleId="ListLabel32">
    <w:name w:val="ListLabel 32"/>
    <w:qFormat/>
    <w:rsid w:val="00EA7EC1"/>
    <w:rPr>
      <w:rFonts w:cs="OpenSymbol"/>
      <w:sz w:val="24"/>
    </w:rPr>
  </w:style>
  <w:style w:type="character" w:customStyle="1" w:styleId="ListLabel33">
    <w:name w:val="ListLabel 33"/>
    <w:qFormat/>
    <w:rsid w:val="00EA7EC1"/>
    <w:rPr>
      <w:rFonts w:cs="OpenSymbol"/>
      <w:sz w:val="24"/>
    </w:rPr>
  </w:style>
  <w:style w:type="character" w:customStyle="1" w:styleId="ListLabel34">
    <w:name w:val="ListLabel 34"/>
    <w:qFormat/>
    <w:rsid w:val="00EA7EC1"/>
    <w:rPr>
      <w:rFonts w:cs="OpenSymbol"/>
      <w:sz w:val="24"/>
    </w:rPr>
  </w:style>
  <w:style w:type="character" w:customStyle="1" w:styleId="ListLabel35">
    <w:name w:val="ListLabel 35"/>
    <w:qFormat/>
    <w:rsid w:val="00EA7EC1"/>
    <w:rPr>
      <w:rFonts w:cs="OpenSymbol"/>
      <w:sz w:val="24"/>
    </w:rPr>
  </w:style>
  <w:style w:type="character" w:customStyle="1" w:styleId="ListLabel36">
    <w:name w:val="ListLabel 36"/>
    <w:qFormat/>
    <w:rsid w:val="00EA7EC1"/>
    <w:rPr>
      <w:rFonts w:cs="OpenSymbol"/>
      <w:sz w:val="24"/>
    </w:rPr>
  </w:style>
  <w:style w:type="character" w:customStyle="1" w:styleId="ListLabel37">
    <w:name w:val="ListLabel 37"/>
    <w:qFormat/>
    <w:rsid w:val="00EA7EC1"/>
    <w:rPr>
      <w:rFonts w:cs="OpenSymbol"/>
      <w:sz w:val="24"/>
    </w:rPr>
  </w:style>
  <w:style w:type="character" w:customStyle="1" w:styleId="ListLabel38">
    <w:name w:val="ListLabel 38"/>
    <w:qFormat/>
    <w:rsid w:val="00EA7EC1"/>
    <w:rPr>
      <w:rFonts w:cs="OpenSymbol"/>
      <w:sz w:val="24"/>
    </w:rPr>
  </w:style>
  <w:style w:type="character" w:customStyle="1" w:styleId="ListLabel39">
    <w:name w:val="ListLabel 39"/>
    <w:qFormat/>
    <w:rsid w:val="00EA7EC1"/>
    <w:rPr>
      <w:rFonts w:cs="Symbol"/>
      <w:sz w:val="24"/>
    </w:rPr>
  </w:style>
  <w:style w:type="character" w:customStyle="1" w:styleId="ListLabel40">
    <w:name w:val="ListLabel 40"/>
    <w:qFormat/>
    <w:rsid w:val="00EA7EC1"/>
    <w:rPr>
      <w:rFonts w:cs="Courier New"/>
    </w:rPr>
  </w:style>
  <w:style w:type="character" w:customStyle="1" w:styleId="ListLabel41">
    <w:name w:val="ListLabel 41"/>
    <w:qFormat/>
    <w:rsid w:val="00EA7EC1"/>
    <w:rPr>
      <w:rFonts w:cs="Wingdings"/>
    </w:rPr>
  </w:style>
  <w:style w:type="character" w:customStyle="1" w:styleId="ListLabel42">
    <w:name w:val="ListLabel 42"/>
    <w:qFormat/>
    <w:rsid w:val="00EA7EC1"/>
    <w:rPr>
      <w:rFonts w:cs="Symbol"/>
      <w:sz w:val="24"/>
    </w:rPr>
  </w:style>
  <w:style w:type="character" w:customStyle="1" w:styleId="ListLabel43">
    <w:name w:val="ListLabel 43"/>
    <w:qFormat/>
    <w:rsid w:val="00EA7EC1"/>
    <w:rPr>
      <w:rFonts w:cs="Courier New"/>
    </w:rPr>
  </w:style>
  <w:style w:type="character" w:customStyle="1" w:styleId="ListLabel44">
    <w:name w:val="ListLabel 44"/>
    <w:qFormat/>
    <w:rsid w:val="00EA7EC1"/>
    <w:rPr>
      <w:rFonts w:cs="Wingdings"/>
    </w:rPr>
  </w:style>
  <w:style w:type="character" w:customStyle="1" w:styleId="ListLabel45">
    <w:name w:val="ListLabel 45"/>
    <w:qFormat/>
    <w:rsid w:val="00EA7EC1"/>
    <w:rPr>
      <w:rFonts w:cs="Symbol"/>
      <w:sz w:val="24"/>
    </w:rPr>
  </w:style>
  <w:style w:type="character" w:customStyle="1" w:styleId="ListLabel46">
    <w:name w:val="ListLabel 46"/>
    <w:qFormat/>
    <w:rsid w:val="00EA7EC1"/>
    <w:rPr>
      <w:rFonts w:cs="Courier New"/>
    </w:rPr>
  </w:style>
  <w:style w:type="character" w:customStyle="1" w:styleId="ListLabel47">
    <w:name w:val="ListLabel 47"/>
    <w:qFormat/>
    <w:rsid w:val="00EA7EC1"/>
    <w:rPr>
      <w:rFonts w:cs="Wingdings"/>
    </w:rPr>
  </w:style>
  <w:style w:type="character" w:customStyle="1" w:styleId="ListLabel48">
    <w:name w:val="ListLabel 48"/>
    <w:qFormat/>
    <w:rsid w:val="00EA7EC1"/>
    <w:rPr>
      <w:rFonts w:cs="Symbol"/>
      <w:sz w:val="24"/>
    </w:rPr>
  </w:style>
  <w:style w:type="character" w:customStyle="1" w:styleId="ListLabel49">
    <w:name w:val="ListLabel 49"/>
    <w:qFormat/>
    <w:rsid w:val="00EA7EC1"/>
    <w:rPr>
      <w:rFonts w:cs="Courier New"/>
    </w:rPr>
  </w:style>
  <w:style w:type="character" w:customStyle="1" w:styleId="ListLabel50">
    <w:name w:val="ListLabel 50"/>
    <w:qFormat/>
    <w:rsid w:val="00EA7EC1"/>
    <w:rPr>
      <w:rFonts w:cs="Wingdings"/>
    </w:rPr>
  </w:style>
  <w:style w:type="character" w:customStyle="1" w:styleId="ListLabel51">
    <w:name w:val="ListLabel 51"/>
    <w:qFormat/>
    <w:rsid w:val="00EA7EC1"/>
    <w:rPr>
      <w:rFonts w:cs="Symbol"/>
      <w:sz w:val="24"/>
    </w:rPr>
  </w:style>
  <w:style w:type="character" w:customStyle="1" w:styleId="ListLabel52">
    <w:name w:val="ListLabel 52"/>
    <w:qFormat/>
    <w:rsid w:val="00EA7EC1"/>
    <w:rPr>
      <w:rFonts w:cs="Courier New"/>
    </w:rPr>
  </w:style>
  <w:style w:type="character" w:customStyle="1" w:styleId="ListLabel53">
    <w:name w:val="ListLabel 53"/>
    <w:qFormat/>
    <w:rsid w:val="00EA7EC1"/>
    <w:rPr>
      <w:rFonts w:cs="Wingdings"/>
    </w:rPr>
  </w:style>
  <w:style w:type="character" w:customStyle="1" w:styleId="ListLabel54">
    <w:name w:val="ListLabel 54"/>
    <w:qFormat/>
    <w:rsid w:val="00EA7EC1"/>
    <w:rPr>
      <w:rFonts w:cs="Symbol"/>
      <w:sz w:val="24"/>
    </w:rPr>
  </w:style>
  <w:style w:type="character" w:customStyle="1" w:styleId="ListLabel55">
    <w:name w:val="ListLabel 55"/>
    <w:qFormat/>
    <w:rsid w:val="00EA7EC1"/>
    <w:rPr>
      <w:rFonts w:cs="Courier New"/>
    </w:rPr>
  </w:style>
  <w:style w:type="character" w:customStyle="1" w:styleId="ListLabel56">
    <w:name w:val="ListLabel 56"/>
    <w:qFormat/>
    <w:rsid w:val="00EA7EC1"/>
    <w:rPr>
      <w:rFonts w:cs="Wingdings"/>
    </w:rPr>
  </w:style>
  <w:style w:type="character" w:customStyle="1" w:styleId="ListLabel57">
    <w:name w:val="ListLabel 57"/>
    <w:qFormat/>
    <w:rsid w:val="00EA7EC1"/>
    <w:rPr>
      <w:rFonts w:cs="Symbol"/>
      <w:sz w:val="24"/>
    </w:rPr>
  </w:style>
  <w:style w:type="character" w:customStyle="1" w:styleId="ListLabel58">
    <w:name w:val="ListLabel 58"/>
    <w:qFormat/>
    <w:rsid w:val="00EA7EC1"/>
    <w:rPr>
      <w:rFonts w:cs="Courier New"/>
    </w:rPr>
  </w:style>
  <w:style w:type="character" w:customStyle="1" w:styleId="ListLabel59">
    <w:name w:val="ListLabel 59"/>
    <w:qFormat/>
    <w:rsid w:val="00EA7EC1"/>
    <w:rPr>
      <w:rFonts w:cs="Wingdings"/>
    </w:rPr>
  </w:style>
  <w:style w:type="character" w:customStyle="1" w:styleId="ListLabel60">
    <w:name w:val="ListLabel 60"/>
    <w:qFormat/>
    <w:rsid w:val="00EA7EC1"/>
    <w:rPr>
      <w:rFonts w:cs="Symbol"/>
      <w:sz w:val="24"/>
    </w:rPr>
  </w:style>
  <w:style w:type="character" w:customStyle="1" w:styleId="ListLabel61">
    <w:name w:val="ListLabel 61"/>
    <w:qFormat/>
    <w:rsid w:val="00EA7EC1"/>
    <w:rPr>
      <w:rFonts w:cs="Courier New"/>
    </w:rPr>
  </w:style>
  <w:style w:type="character" w:customStyle="1" w:styleId="ListLabel62">
    <w:name w:val="ListLabel 62"/>
    <w:qFormat/>
    <w:rsid w:val="00EA7EC1"/>
    <w:rPr>
      <w:rFonts w:cs="Wingdings"/>
    </w:rPr>
  </w:style>
  <w:style w:type="character" w:customStyle="1" w:styleId="ListLabel63">
    <w:name w:val="ListLabel 63"/>
    <w:qFormat/>
    <w:rsid w:val="00EA7EC1"/>
    <w:rPr>
      <w:rFonts w:cs="Symbol"/>
      <w:sz w:val="24"/>
    </w:rPr>
  </w:style>
  <w:style w:type="character" w:customStyle="1" w:styleId="ListLabel64">
    <w:name w:val="ListLabel 64"/>
    <w:qFormat/>
    <w:rsid w:val="00EA7EC1"/>
    <w:rPr>
      <w:rFonts w:cs="Courier New"/>
    </w:rPr>
  </w:style>
  <w:style w:type="character" w:customStyle="1" w:styleId="ListLabel65">
    <w:name w:val="ListLabel 65"/>
    <w:qFormat/>
    <w:rsid w:val="00EA7EC1"/>
    <w:rPr>
      <w:rFonts w:cs="Wingdings"/>
    </w:rPr>
  </w:style>
  <w:style w:type="character" w:customStyle="1" w:styleId="ListLabel66">
    <w:name w:val="ListLabel 66"/>
    <w:qFormat/>
    <w:rsid w:val="00EA7EC1"/>
    <w:rPr>
      <w:rFonts w:cs="Symbol"/>
      <w:sz w:val="24"/>
    </w:rPr>
  </w:style>
  <w:style w:type="character" w:customStyle="1" w:styleId="ListLabel67">
    <w:name w:val="ListLabel 67"/>
    <w:qFormat/>
    <w:rsid w:val="00EA7EC1"/>
    <w:rPr>
      <w:rFonts w:cs="Courier New"/>
    </w:rPr>
  </w:style>
  <w:style w:type="character" w:customStyle="1" w:styleId="ListLabel68">
    <w:name w:val="ListLabel 68"/>
    <w:qFormat/>
    <w:rsid w:val="00EA7EC1"/>
    <w:rPr>
      <w:rFonts w:cs="Wingdings"/>
    </w:rPr>
  </w:style>
  <w:style w:type="character" w:customStyle="1" w:styleId="ListLabel69">
    <w:name w:val="ListLabel 69"/>
    <w:qFormat/>
    <w:rsid w:val="00EA7EC1"/>
    <w:rPr>
      <w:rFonts w:cs="Symbol"/>
      <w:sz w:val="24"/>
    </w:rPr>
  </w:style>
  <w:style w:type="character" w:customStyle="1" w:styleId="ListLabel70">
    <w:name w:val="ListLabel 70"/>
    <w:qFormat/>
    <w:rsid w:val="00EA7EC1"/>
    <w:rPr>
      <w:rFonts w:cs="Courier New"/>
    </w:rPr>
  </w:style>
  <w:style w:type="character" w:customStyle="1" w:styleId="ListLabel71">
    <w:name w:val="ListLabel 71"/>
    <w:qFormat/>
    <w:rsid w:val="00EA7EC1"/>
    <w:rPr>
      <w:rFonts w:cs="Wingdings"/>
    </w:rPr>
  </w:style>
  <w:style w:type="character" w:customStyle="1" w:styleId="ListLabel72">
    <w:name w:val="ListLabel 72"/>
    <w:qFormat/>
    <w:rsid w:val="00EA7EC1"/>
    <w:rPr>
      <w:rFonts w:cs="Symbol"/>
      <w:sz w:val="24"/>
    </w:rPr>
  </w:style>
  <w:style w:type="character" w:customStyle="1" w:styleId="ListLabel73">
    <w:name w:val="ListLabel 73"/>
    <w:qFormat/>
    <w:rsid w:val="00EA7EC1"/>
    <w:rPr>
      <w:rFonts w:cs="Courier New"/>
    </w:rPr>
  </w:style>
  <w:style w:type="character" w:customStyle="1" w:styleId="ListLabel74">
    <w:name w:val="ListLabel 74"/>
    <w:qFormat/>
    <w:rsid w:val="00EA7EC1"/>
    <w:rPr>
      <w:rFonts w:cs="Wingdings"/>
    </w:rPr>
  </w:style>
  <w:style w:type="character" w:customStyle="1" w:styleId="ListLabel75">
    <w:name w:val="ListLabel 75"/>
    <w:qFormat/>
    <w:rsid w:val="00EA7EC1"/>
    <w:rPr>
      <w:rFonts w:cs="Courier New"/>
    </w:rPr>
  </w:style>
  <w:style w:type="character" w:customStyle="1" w:styleId="ListLabel76">
    <w:name w:val="ListLabel 76"/>
    <w:qFormat/>
    <w:rsid w:val="00EA7EC1"/>
    <w:rPr>
      <w:rFonts w:cs="Courier New"/>
    </w:rPr>
  </w:style>
  <w:style w:type="character" w:customStyle="1" w:styleId="ListLabel77">
    <w:name w:val="ListLabel 77"/>
    <w:qFormat/>
    <w:rsid w:val="00EA7EC1"/>
    <w:rPr>
      <w:rFonts w:cs="Wingdings"/>
    </w:rPr>
  </w:style>
  <w:style w:type="character" w:customStyle="1" w:styleId="ListLabel78">
    <w:name w:val="ListLabel 78"/>
    <w:qFormat/>
    <w:rsid w:val="00EA7EC1"/>
    <w:rPr>
      <w:rFonts w:cs="Symbol"/>
    </w:rPr>
  </w:style>
  <w:style w:type="character" w:customStyle="1" w:styleId="ListLabel79">
    <w:name w:val="ListLabel 79"/>
    <w:qFormat/>
    <w:rsid w:val="00EA7EC1"/>
    <w:rPr>
      <w:rFonts w:cs="Courier New"/>
    </w:rPr>
  </w:style>
  <w:style w:type="character" w:customStyle="1" w:styleId="ListLabel80">
    <w:name w:val="ListLabel 80"/>
    <w:qFormat/>
    <w:rsid w:val="00EA7EC1"/>
    <w:rPr>
      <w:rFonts w:cs="Wingdings"/>
    </w:rPr>
  </w:style>
  <w:style w:type="character" w:customStyle="1" w:styleId="ListLabel81">
    <w:name w:val="ListLabel 81"/>
    <w:qFormat/>
    <w:rsid w:val="00EA7EC1"/>
    <w:rPr>
      <w:rFonts w:cs="Symbol"/>
    </w:rPr>
  </w:style>
  <w:style w:type="character" w:customStyle="1" w:styleId="ListLabel82">
    <w:name w:val="ListLabel 82"/>
    <w:qFormat/>
    <w:rsid w:val="00EA7EC1"/>
    <w:rPr>
      <w:rFonts w:cs="Courier New"/>
    </w:rPr>
  </w:style>
  <w:style w:type="character" w:customStyle="1" w:styleId="ListLabel83">
    <w:name w:val="ListLabel 83"/>
    <w:qFormat/>
    <w:rsid w:val="00EA7EC1"/>
    <w:rPr>
      <w:rFonts w:cs="Wingdings"/>
    </w:rPr>
  </w:style>
  <w:style w:type="character" w:customStyle="1" w:styleId="ListLabel84">
    <w:name w:val="ListLabel 84"/>
    <w:qFormat/>
    <w:rsid w:val="00EA7EC1"/>
    <w:rPr>
      <w:rFonts w:cs="Symbol"/>
    </w:rPr>
  </w:style>
  <w:style w:type="character" w:customStyle="1" w:styleId="ListLabel85">
    <w:name w:val="ListLabel 85"/>
    <w:qFormat/>
    <w:rsid w:val="00EA7EC1"/>
    <w:rPr>
      <w:rFonts w:cs="Courier New"/>
    </w:rPr>
  </w:style>
  <w:style w:type="character" w:customStyle="1" w:styleId="ListLabel86">
    <w:name w:val="ListLabel 86"/>
    <w:qFormat/>
    <w:rsid w:val="00EA7EC1"/>
    <w:rPr>
      <w:rFonts w:cs="Wingdings"/>
    </w:rPr>
  </w:style>
  <w:style w:type="character" w:customStyle="1" w:styleId="ListLabel87">
    <w:name w:val="ListLabel 87"/>
    <w:qFormat/>
    <w:rsid w:val="00EA7EC1"/>
    <w:rPr>
      <w:rFonts w:cs="Symbol"/>
    </w:rPr>
  </w:style>
  <w:style w:type="character" w:customStyle="1" w:styleId="ListLabel88">
    <w:name w:val="ListLabel 88"/>
    <w:qFormat/>
    <w:rsid w:val="00EA7EC1"/>
    <w:rPr>
      <w:rFonts w:cs="Courier New"/>
    </w:rPr>
  </w:style>
  <w:style w:type="character" w:customStyle="1" w:styleId="ListLabel89">
    <w:name w:val="ListLabel 89"/>
    <w:qFormat/>
    <w:rsid w:val="00EA7EC1"/>
    <w:rPr>
      <w:rFonts w:cs="Wingdings"/>
    </w:rPr>
  </w:style>
  <w:style w:type="character" w:customStyle="1" w:styleId="ListLabel90">
    <w:name w:val="ListLabel 90"/>
    <w:qFormat/>
    <w:rsid w:val="00EA7EC1"/>
    <w:rPr>
      <w:rFonts w:cs="Symbol"/>
    </w:rPr>
  </w:style>
  <w:style w:type="character" w:customStyle="1" w:styleId="ListLabel91">
    <w:name w:val="ListLabel 91"/>
    <w:qFormat/>
    <w:rsid w:val="00EA7EC1"/>
    <w:rPr>
      <w:rFonts w:cs="Courier New"/>
    </w:rPr>
  </w:style>
  <w:style w:type="character" w:customStyle="1" w:styleId="ListLabel92">
    <w:name w:val="ListLabel 92"/>
    <w:qFormat/>
    <w:rsid w:val="00EA7EC1"/>
    <w:rPr>
      <w:rFonts w:cs="Wingdings"/>
    </w:rPr>
  </w:style>
  <w:style w:type="character" w:customStyle="1" w:styleId="ListLabel93">
    <w:name w:val="ListLabel 93"/>
    <w:qFormat/>
    <w:rsid w:val="00EA7EC1"/>
    <w:rPr>
      <w:rFonts w:cs="Courier New"/>
    </w:rPr>
  </w:style>
  <w:style w:type="character" w:customStyle="1" w:styleId="ListLabel94">
    <w:name w:val="ListLabel 94"/>
    <w:qFormat/>
    <w:rsid w:val="00EA7EC1"/>
    <w:rPr>
      <w:rFonts w:cs="Courier New"/>
    </w:rPr>
  </w:style>
  <w:style w:type="character" w:customStyle="1" w:styleId="ListLabel95">
    <w:name w:val="ListLabel 95"/>
    <w:qFormat/>
    <w:rsid w:val="00EA7EC1"/>
    <w:rPr>
      <w:rFonts w:cs="Wingdings"/>
    </w:rPr>
  </w:style>
  <w:style w:type="character" w:customStyle="1" w:styleId="ListLabel96">
    <w:name w:val="ListLabel 96"/>
    <w:qFormat/>
    <w:rsid w:val="00EA7EC1"/>
    <w:rPr>
      <w:rFonts w:cs="Symbol"/>
    </w:rPr>
  </w:style>
  <w:style w:type="character" w:customStyle="1" w:styleId="ListLabel97">
    <w:name w:val="ListLabel 97"/>
    <w:qFormat/>
    <w:rsid w:val="00EA7EC1"/>
    <w:rPr>
      <w:rFonts w:cs="Courier New"/>
    </w:rPr>
  </w:style>
  <w:style w:type="character" w:customStyle="1" w:styleId="ListLabel98">
    <w:name w:val="ListLabel 98"/>
    <w:qFormat/>
    <w:rsid w:val="00EA7EC1"/>
    <w:rPr>
      <w:rFonts w:cs="Wingdings"/>
    </w:rPr>
  </w:style>
  <w:style w:type="character" w:customStyle="1" w:styleId="ListLabel99">
    <w:name w:val="ListLabel 99"/>
    <w:qFormat/>
    <w:rsid w:val="00EA7EC1"/>
    <w:rPr>
      <w:rFonts w:cs="Symbol"/>
    </w:rPr>
  </w:style>
  <w:style w:type="character" w:customStyle="1" w:styleId="ListLabel100">
    <w:name w:val="ListLabel 100"/>
    <w:qFormat/>
    <w:rsid w:val="00EA7EC1"/>
    <w:rPr>
      <w:rFonts w:cs="Courier New"/>
    </w:rPr>
  </w:style>
  <w:style w:type="character" w:customStyle="1" w:styleId="ListLabel101">
    <w:name w:val="ListLabel 101"/>
    <w:qFormat/>
    <w:rsid w:val="00EA7EC1"/>
    <w:rPr>
      <w:rFonts w:cs="Wingdings"/>
    </w:rPr>
  </w:style>
  <w:style w:type="character" w:customStyle="1" w:styleId="ListLabel102">
    <w:name w:val="ListLabel 102"/>
    <w:qFormat/>
    <w:rsid w:val="00EA7EC1"/>
    <w:rPr>
      <w:rFonts w:cs="Courier New"/>
    </w:rPr>
  </w:style>
  <w:style w:type="character" w:customStyle="1" w:styleId="ListLabel103">
    <w:name w:val="ListLabel 103"/>
    <w:qFormat/>
    <w:rsid w:val="00EA7EC1"/>
    <w:rPr>
      <w:rFonts w:cs="Courier New"/>
    </w:rPr>
  </w:style>
  <w:style w:type="character" w:customStyle="1" w:styleId="ListLabel104">
    <w:name w:val="ListLabel 104"/>
    <w:qFormat/>
    <w:rsid w:val="00EA7EC1"/>
    <w:rPr>
      <w:rFonts w:cs="Wingdings"/>
    </w:rPr>
  </w:style>
  <w:style w:type="character" w:customStyle="1" w:styleId="ListLabel105">
    <w:name w:val="ListLabel 105"/>
    <w:qFormat/>
    <w:rsid w:val="00EA7EC1"/>
    <w:rPr>
      <w:rFonts w:cs="Symbol"/>
    </w:rPr>
  </w:style>
  <w:style w:type="character" w:customStyle="1" w:styleId="ListLabel106">
    <w:name w:val="ListLabel 106"/>
    <w:qFormat/>
    <w:rsid w:val="00EA7EC1"/>
    <w:rPr>
      <w:rFonts w:cs="Courier New"/>
    </w:rPr>
  </w:style>
  <w:style w:type="character" w:customStyle="1" w:styleId="ListLabel107">
    <w:name w:val="ListLabel 107"/>
    <w:qFormat/>
    <w:rsid w:val="00EA7EC1"/>
    <w:rPr>
      <w:rFonts w:cs="Wingdings"/>
    </w:rPr>
  </w:style>
  <w:style w:type="character" w:customStyle="1" w:styleId="ListLabel108">
    <w:name w:val="ListLabel 108"/>
    <w:qFormat/>
    <w:rsid w:val="00EA7EC1"/>
    <w:rPr>
      <w:rFonts w:cs="Symbol"/>
    </w:rPr>
  </w:style>
  <w:style w:type="character" w:customStyle="1" w:styleId="ListLabel109">
    <w:name w:val="ListLabel 109"/>
    <w:qFormat/>
    <w:rsid w:val="00EA7EC1"/>
    <w:rPr>
      <w:rFonts w:cs="Courier New"/>
    </w:rPr>
  </w:style>
  <w:style w:type="character" w:customStyle="1" w:styleId="ListLabel110">
    <w:name w:val="ListLabel 110"/>
    <w:qFormat/>
    <w:rsid w:val="00EA7EC1"/>
    <w:rPr>
      <w:rFonts w:cs="Wingdings"/>
    </w:rPr>
  </w:style>
  <w:style w:type="character" w:customStyle="1" w:styleId="ListLabel111">
    <w:name w:val="ListLabel 111"/>
    <w:qFormat/>
    <w:rsid w:val="00EA7EC1"/>
    <w:rPr>
      <w:rFonts w:ascii="Times" w:hAnsi="Times"/>
      <w:sz w:val="24"/>
    </w:rPr>
  </w:style>
  <w:style w:type="character" w:customStyle="1" w:styleId="ListLabel112">
    <w:name w:val="ListLabel 112"/>
    <w:qFormat/>
    <w:rsid w:val="00EA7EC1"/>
    <w:rPr>
      <w:sz w:val="20"/>
    </w:rPr>
  </w:style>
  <w:style w:type="character" w:customStyle="1" w:styleId="ListLabel113">
    <w:name w:val="ListLabel 113"/>
    <w:qFormat/>
    <w:rsid w:val="00EA7EC1"/>
    <w:rPr>
      <w:sz w:val="20"/>
    </w:rPr>
  </w:style>
  <w:style w:type="character" w:customStyle="1" w:styleId="ListLabel114">
    <w:name w:val="ListLabel 114"/>
    <w:qFormat/>
    <w:rsid w:val="00EA7EC1"/>
    <w:rPr>
      <w:sz w:val="20"/>
    </w:rPr>
  </w:style>
  <w:style w:type="character" w:customStyle="1" w:styleId="ListLabel115">
    <w:name w:val="ListLabel 115"/>
    <w:qFormat/>
    <w:rsid w:val="00EA7EC1"/>
    <w:rPr>
      <w:sz w:val="20"/>
    </w:rPr>
  </w:style>
  <w:style w:type="character" w:customStyle="1" w:styleId="ListLabel116">
    <w:name w:val="ListLabel 116"/>
    <w:qFormat/>
    <w:rsid w:val="00EA7EC1"/>
    <w:rPr>
      <w:sz w:val="20"/>
    </w:rPr>
  </w:style>
  <w:style w:type="character" w:customStyle="1" w:styleId="ListLabel117">
    <w:name w:val="ListLabel 117"/>
    <w:qFormat/>
    <w:rsid w:val="00EA7EC1"/>
    <w:rPr>
      <w:sz w:val="20"/>
    </w:rPr>
  </w:style>
  <w:style w:type="character" w:customStyle="1" w:styleId="ListLabel118">
    <w:name w:val="ListLabel 118"/>
    <w:qFormat/>
    <w:rsid w:val="00EA7EC1"/>
    <w:rPr>
      <w:sz w:val="20"/>
    </w:rPr>
  </w:style>
  <w:style w:type="character" w:customStyle="1" w:styleId="ListLabel119">
    <w:name w:val="ListLabel 119"/>
    <w:qFormat/>
    <w:rsid w:val="00EA7EC1"/>
    <w:rPr>
      <w:sz w:val="20"/>
    </w:rPr>
  </w:style>
  <w:style w:type="character" w:customStyle="1" w:styleId="InternetLink">
    <w:name w:val="Internet Link"/>
    <w:rsid w:val="00EA7EC1"/>
    <w:rPr>
      <w:color w:val="000080"/>
      <w:u w:val="single"/>
    </w:rPr>
  </w:style>
  <w:style w:type="character" w:customStyle="1" w:styleId="IndexLink">
    <w:name w:val="Index Link"/>
    <w:qFormat/>
    <w:rsid w:val="00EA7EC1"/>
  </w:style>
  <w:style w:type="paragraph" w:customStyle="1" w:styleId="Heading">
    <w:name w:val="Heading"/>
    <w:basedOn w:val="Normal"/>
    <w:next w:val="Corpodetexto"/>
    <w:qFormat/>
    <w:rsid w:val="00EA7EC1"/>
    <w:pPr>
      <w:keepNext/>
      <w:suppressAutoHyphens/>
      <w:spacing w:before="240" w:after="120" w:line="360" w:lineRule="auto"/>
      <w:ind w:firstLine="709"/>
      <w:jc w:val="both"/>
    </w:pPr>
    <w:rPr>
      <w:rFonts w:ascii="Liberation Sans" w:eastAsia="Noto Sans CJK SC Regular" w:hAnsi="Liberation Sans" w:cs="FreeSans"/>
      <w:color w:val="00000A"/>
      <w:sz w:val="28"/>
      <w:szCs w:val="28"/>
      <w:lang w:eastAsia="en-US"/>
    </w:rPr>
  </w:style>
  <w:style w:type="paragraph" w:styleId="Corpodetexto">
    <w:name w:val="Body Text"/>
    <w:basedOn w:val="Normal"/>
    <w:link w:val="CorpodetextoChar1"/>
    <w:rsid w:val="00EA7EC1"/>
    <w:pPr>
      <w:suppressAutoHyphens/>
      <w:spacing w:after="140" w:line="288" w:lineRule="auto"/>
      <w:ind w:firstLine="709"/>
      <w:jc w:val="both"/>
    </w:pPr>
    <w:rPr>
      <w:rFonts w:eastAsia="Times New Roman" w:cs="Arial"/>
      <w:color w:val="00000A"/>
      <w:sz w:val="22"/>
      <w:lang w:eastAsia="en-US"/>
    </w:rPr>
  </w:style>
  <w:style w:type="character" w:customStyle="1" w:styleId="CorpodetextoChar1">
    <w:name w:val="Corpo de texto Char1"/>
    <w:basedOn w:val="Fontepargpadro"/>
    <w:link w:val="Corpodetexto"/>
    <w:rsid w:val="00EA7EC1"/>
    <w:rPr>
      <w:rFonts w:ascii="Times New Roman" w:eastAsia="Times New Roman" w:hAnsi="Times New Roman" w:cs="Arial"/>
      <w:color w:val="00000A"/>
      <w:sz w:val="22"/>
      <w:lang w:val="pt-BR"/>
    </w:rPr>
  </w:style>
  <w:style w:type="paragraph" w:styleId="Lista">
    <w:name w:val="List"/>
    <w:basedOn w:val="Corpodotexto"/>
    <w:rsid w:val="00EA7EC1"/>
    <w:rPr>
      <w:rFonts w:cs="FreeSans"/>
    </w:rPr>
  </w:style>
  <w:style w:type="paragraph" w:styleId="Legenda">
    <w:name w:val="caption"/>
    <w:basedOn w:val="Normal"/>
    <w:next w:val="Normal"/>
    <w:uiPriority w:val="35"/>
    <w:unhideWhenUsed/>
    <w:qFormat/>
    <w:rsid w:val="00EA7EC1"/>
    <w:pPr>
      <w:suppressAutoHyphens/>
      <w:spacing w:after="60"/>
      <w:jc w:val="center"/>
    </w:pPr>
    <w:rPr>
      <w:rFonts w:eastAsia="Times New Roman" w:cs="Arial"/>
      <w:bCs/>
      <w:color w:val="00000A"/>
      <w:sz w:val="20"/>
      <w:szCs w:val="20"/>
      <w:lang w:eastAsia="en-US"/>
    </w:rPr>
  </w:style>
  <w:style w:type="paragraph" w:customStyle="1" w:styleId="Index">
    <w:name w:val="Index"/>
    <w:basedOn w:val="Normal"/>
    <w:qFormat/>
    <w:rsid w:val="00EA7EC1"/>
    <w:pPr>
      <w:suppressLineNumbers/>
      <w:suppressAutoHyphens/>
      <w:spacing w:line="360" w:lineRule="auto"/>
      <w:ind w:firstLine="709"/>
      <w:jc w:val="both"/>
    </w:pPr>
    <w:rPr>
      <w:rFonts w:eastAsia="Times New Roman" w:cs="FreeSans"/>
      <w:color w:val="00000A"/>
      <w:sz w:val="22"/>
      <w:lang w:eastAsia="en-US"/>
    </w:rPr>
  </w:style>
  <w:style w:type="paragraph" w:styleId="Ttulo">
    <w:name w:val="Title"/>
    <w:basedOn w:val="Normal"/>
    <w:link w:val="TtuloChar1"/>
    <w:qFormat/>
    <w:rsid w:val="00EA7EC1"/>
    <w:pPr>
      <w:keepNext/>
      <w:suppressAutoHyphens/>
      <w:spacing w:before="240" w:after="120" w:line="360" w:lineRule="auto"/>
      <w:ind w:firstLine="709"/>
      <w:jc w:val="both"/>
    </w:pPr>
    <w:rPr>
      <w:rFonts w:ascii="Liberation Sans" w:eastAsia="Droid Sans Fallback" w:hAnsi="Liberation Sans" w:cs="FreeSans"/>
      <w:color w:val="00000A"/>
      <w:sz w:val="28"/>
      <w:szCs w:val="28"/>
      <w:lang w:eastAsia="en-US"/>
    </w:rPr>
  </w:style>
  <w:style w:type="character" w:customStyle="1" w:styleId="TtuloChar1">
    <w:name w:val="Título Char1"/>
    <w:basedOn w:val="Fontepargpadro"/>
    <w:link w:val="Ttulo"/>
    <w:rsid w:val="00EA7EC1"/>
    <w:rPr>
      <w:rFonts w:ascii="Liberation Sans" w:eastAsia="Droid Sans Fallback" w:hAnsi="Liberation Sans" w:cs="FreeSans"/>
      <w:color w:val="00000A"/>
      <w:sz w:val="28"/>
      <w:szCs w:val="28"/>
      <w:lang w:val="pt-BR"/>
    </w:rPr>
  </w:style>
  <w:style w:type="paragraph" w:customStyle="1" w:styleId="Corpodotexto">
    <w:name w:val="Corpo do texto"/>
    <w:basedOn w:val="Normal"/>
    <w:link w:val="CorpodetextoChar"/>
    <w:qFormat/>
    <w:rsid w:val="00EA7EC1"/>
    <w:pPr>
      <w:suppressAutoHyphens/>
    </w:pPr>
    <w:rPr>
      <w:rFonts w:ascii="Arial" w:eastAsia="Times New Roman" w:hAnsi="Arial" w:cstheme="minorBidi"/>
      <w:b/>
      <w:lang w:val="en-US" w:eastAsia="en-US"/>
    </w:rPr>
  </w:style>
  <w:style w:type="paragraph" w:customStyle="1" w:styleId="ndice">
    <w:name w:val="Índice"/>
    <w:basedOn w:val="Normal"/>
    <w:qFormat/>
    <w:rsid w:val="00EA7EC1"/>
    <w:pPr>
      <w:suppressLineNumbers/>
      <w:suppressAutoHyphens/>
      <w:spacing w:line="360" w:lineRule="auto"/>
      <w:ind w:firstLine="709"/>
      <w:jc w:val="both"/>
    </w:pPr>
    <w:rPr>
      <w:rFonts w:eastAsia="Times New Roman" w:cs="FreeSans"/>
      <w:color w:val="00000A"/>
      <w:sz w:val="22"/>
      <w:lang w:eastAsia="en-US"/>
    </w:rPr>
  </w:style>
  <w:style w:type="paragraph" w:customStyle="1" w:styleId="Ttulododocumento">
    <w:name w:val="Título do documento"/>
    <w:basedOn w:val="Normal"/>
    <w:qFormat/>
    <w:rsid w:val="00EA7EC1"/>
    <w:pPr>
      <w:widowControl w:val="0"/>
      <w:suppressAutoHyphens/>
      <w:spacing w:line="360" w:lineRule="auto"/>
      <w:ind w:firstLine="709"/>
      <w:jc w:val="center"/>
    </w:pPr>
    <w:rPr>
      <w:rFonts w:eastAsia="Times New Roman" w:cs="Arial"/>
      <w:b/>
      <w:color w:val="00000A"/>
      <w:sz w:val="40"/>
      <w:lang w:eastAsia="en-US"/>
    </w:rPr>
  </w:style>
  <w:style w:type="paragraph" w:customStyle="1" w:styleId="Ttulo11">
    <w:name w:val="Título 11"/>
    <w:basedOn w:val="Normal"/>
    <w:next w:val="Normal"/>
    <w:autoRedefine/>
    <w:uiPriority w:val="9"/>
    <w:qFormat/>
    <w:rsid w:val="00AF34EE"/>
    <w:pPr>
      <w:keepNext/>
      <w:keepLines/>
      <w:pageBreakBefore/>
      <w:suppressAutoHyphens/>
      <w:spacing w:after="360" w:line="360" w:lineRule="auto"/>
      <w:ind w:left="1069"/>
      <w:jc w:val="center"/>
      <w:outlineLvl w:val="0"/>
    </w:pPr>
    <w:rPr>
      <w:rFonts w:eastAsia="Times New Roman"/>
      <w:b/>
      <w:bCs/>
      <w:color w:val="00000A"/>
      <w:sz w:val="28"/>
      <w:szCs w:val="28"/>
      <w:lang w:val="x-none" w:eastAsia="x-none"/>
    </w:rPr>
  </w:style>
  <w:style w:type="paragraph" w:customStyle="1" w:styleId="Ttulo21">
    <w:name w:val="Título 21"/>
    <w:basedOn w:val="Normal"/>
    <w:next w:val="Normal"/>
    <w:uiPriority w:val="9"/>
    <w:unhideWhenUsed/>
    <w:qFormat/>
    <w:rsid w:val="00EA7EC1"/>
    <w:pPr>
      <w:keepNext/>
      <w:keepLines/>
      <w:suppressAutoHyphens/>
      <w:spacing w:line="360" w:lineRule="auto"/>
      <w:ind w:firstLine="709"/>
      <w:jc w:val="center"/>
      <w:outlineLvl w:val="1"/>
    </w:pPr>
    <w:rPr>
      <w:rFonts w:eastAsia="Times New Roman"/>
      <w:b/>
      <w:bCs/>
      <w:color w:val="00000A"/>
      <w:sz w:val="26"/>
      <w:szCs w:val="26"/>
      <w:lang w:val="x-none" w:eastAsia="x-none"/>
    </w:rPr>
  </w:style>
  <w:style w:type="paragraph" w:customStyle="1" w:styleId="Ttulo31">
    <w:name w:val="Título 31"/>
    <w:basedOn w:val="Normal"/>
    <w:next w:val="Normal"/>
    <w:uiPriority w:val="9"/>
    <w:unhideWhenUsed/>
    <w:qFormat/>
    <w:rsid w:val="00EA7EC1"/>
    <w:pPr>
      <w:keepNext/>
      <w:keepLines/>
      <w:suppressAutoHyphens/>
      <w:spacing w:line="360" w:lineRule="auto"/>
      <w:ind w:firstLine="709"/>
      <w:jc w:val="both"/>
      <w:outlineLvl w:val="2"/>
    </w:pPr>
    <w:rPr>
      <w:rFonts w:eastAsia="Times New Roman"/>
      <w:b/>
      <w:bCs/>
      <w:color w:val="00000A"/>
      <w:sz w:val="26"/>
      <w:szCs w:val="26"/>
      <w:lang w:val="x-none" w:eastAsia="x-none"/>
    </w:rPr>
  </w:style>
  <w:style w:type="paragraph" w:customStyle="1" w:styleId="Ttulo41">
    <w:name w:val="Título 41"/>
    <w:basedOn w:val="Normal"/>
    <w:next w:val="Normal"/>
    <w:link w:val="Ttulo4Char"/>
    <w:uiPriority w:val="9"/>
    <w:unhideWhenUsed/>
    <w:qFormat/>
    <w:rsid w:val="00EA7EC1"/>
    <w:pPr>
      <w:keepNext/>
      <w:keepLines/>
      <w:suppressAutoHyphens/>
      <w:spacing w:line="360" w:lineRule="auto"/>
      <w:ind w:firstLine="709"/>
      <w:jc w:val="both"/>
      <w:outlineLvl w:val="3"/>
    </w:pPr>
    <w:rPr>
      <w:rFonts w:asciiTheme="majorHAnsi" w:eastAsiaTheme="majorEastAsia" w:hAnsiTheme="majorHAnsi" w:cstheme="majorBidi"/>
      <w:i/>
      <w:iCs/>
      <w:color w:val="2E74B5" w:themeColor="accent1" w:themeShade="BF"/>
    </w:rPr>
  </w:style>
  <w:style w:type="paragraph" w:customStyle="1" w:styleId="Ttulo51">
    <w:name w:val="Título 51"/>
    <w:basedOn w:val="Normal"/>
    <w:next w:val="Normal"/>
    <w:link w:val="Ttulo5Char"/>
    <w:uiPriority w:val="9"/>
    <w:semiHidden/>
    <w:unhideWhenUsed/>
    <w:qFormat/>
    <w:rsid w:val="00EA7EC1"/>
    <w:pPr>
      <w:keepNext/>
      <w:keepLines/>
      <w:suppressAutoHyphens/>
      <w:spacing w:before="200" w:line="360" w:lineRule="auto"/>
      <w:ind w:firstLine="709"/>
      <w:jc w:val="both"/>
      <w:outlineLvl w:val="4"/>
    </w:pPr>
    <w:rPr>
      <w:rFonts w:ascii="Cambria" w:eastAsia="Times New Roman" w:hAnsi="Cambria" w:cstheme="minorBidi"/>
      <w:color w:val="243F60"/>
      <w:lang w:val="x-none" w:eastAsia="x-none"/>
    </w:rPr>
  </w:style>
  <w:style w:type="paragraph" w:customStyle="1" w:styleId="Ttulo61">
    <w:name w:val="Título 61"/>
    <w:basedOn w:val="Normal"/>
    <w:next w:val="Normal"/>
    <w:link w:val="Ttulo6Char"/>
    <w:uiPriority w:val="9"/>
    <w:semiHidden/>
    <w:unhideWhenUsed/>
    <w:qFormat/>
    <w:rsid w:val="00EA7EC1"/>
    <w:pPr>
      <w:keepNext/>
      <w:keepLines/>
      <w:suppressAutoHyphens/>
      <w:spacing w:before="200" w:line="360" w:lineRule="auto"/>
      <w:ind w:firstLine="709"/>
      <w:jc w:val="both"/>
      <w:outlineLvl w:val="5"/>
    </w:pPr>
    <w:rPr>
      <w:rFonts w:ascii="Cambria" w:eastAsia="Times New Roman" w:hAnsi="Cambria" w:cstheme="minorBidi"/>
      <w:i/>
      <w:iCs/>
      <w:color w:val="243F60"/>
      <w:lang w:val="x-none" w:eastAsia="x-none"/>
    </w:rPr>
  </w:style>
  <w:style w:type="paragraph" w:customStyle="1" w:styleId="Ttulo71">
    <w:name w:val="Título 71"/>
    <w:basedOn w:val="Normal"/>
    <w:next w:val="Normal"/>
    <w:link w:val="Ttulo7Char"/>
    <w:uiPriority w:val="9"/>
    <w:semiHidden/>
    <w:unhideWhenUsed/>
    <w:qFormat/>
    <w:rsid w:val="00EA7EC1"/>
    <w:pPr>
      <w:keepNext/>
      <w:keepLines/>
      <w:suppressAutoHyphens/>
      <w:spacing w:before="200" w:line="360" w:lineRule="auto"/>
      <w:ind w:firstLine="709"/>
      <w:jc w:val="both"/>
      <w:outlineLvl w:val="6"/>
    </w:pPr>
    <w:rPr>
      <w:rFonts w:ascii="Cambria" w:eastAsia="Times New Roman" w:hAnsi="Cambria" w:cstheme="minorBidi"/>
      <w:i/>
      <w:iCs/>
      <w:color w:val="404040"/>
      <w:lang w:val="x-none" w:eastAsia="x-none"/>
    </w:rPr>
  </w:style>
  <w:style w:type="paragraph" w:customStyle="1" w:styleId="Ttulo81">
    <w:name w:val="Título 81"/>
    <w:basedOn w:val="Normal"/>
    <w:next w:val="Normal"/>
    <w:link w:val="Ttulo8Char"/>
    <w:uiPriority w:val="9"/>
    <w:semiHidden/>
    <w:unhideWhenUsed/>
    <w:qFormat/>
    <w:rsid w:val="00EA7EC1"/>
    <w:pPr>
      <w:keepNext/>
      <w:keepLines/>
      <w:suppressAutoHyphens/>
      <w:spacing w:before="200" w:line="360" w:lineRule="auto"/>
      <w:ind w:firstLine="709"/>
      <w:jc w:val="both"/>
      <w:outlineLvl w:val="7"/>
    </w:pPr>
    <w:rPr>
      <w:rFonts w:ascii="Cambria" w:eastAsia="Times New Roman" w:hAnsi="Cambria" w:cstheme="minorBidi"/>
      <w:color w:val="404040"/>
      <w:lang w:val="x-none" w:eastAsia="x-none"/>
    </w:rPr>
  </w:style>
  <w:style w:type="paragraph" w:customStyle="1" w:styleId="Ttulo91">
    <w:name w:val="Título 91"/>
    <w:basedOn w:val="Normal"/>
    <w:next w:val="Normal"/>
    <w:link w:val="Ttulo9Char"/>
    <w:uiPriority w:val="9"/>
    <w:semiHidden/>
    <w:unhideWhenUsed/>
    <w:qFormat/>
    <w:rsid w:val="00EA7EC1"/>
    <w:pPr>
      <w:keepNext/>
      <w:keepLines/>
      <w:suppressAutoHyphens/>
      <w:spacing w:before="200" w:line="360" w:lineRule="auto"/>
      <w:ind w:firstLine="709"/>
      <w:jc w:val="both"/>
      <w:outlineLvl w:val="8"/>
    </w:pPr>
    <w:rPr>
      <w:rFonts w:ascii="Cambria" w:eastAsia="Times New Roman" w:hAnsi="Cambria" w:cstheme="minorBidi"/>
      <w:i/>
      <w:iCs/>
      <w:color w:val="404040"/>
      <w:lang w:val="x-none" w:eastAsia="x-none"/>
    </w:rPr>
  </w:style>
  <w:style w:type="paragraph" w:customStyle="1" w:styleId="Ttulo10">
    <w:name w:val="Título1"/>
    <w:basedOn w:val="Normal"/>
    <w:link w:val="TtuloChar"/>
    <w:qFormat/>
    <w:rsid w:val="00EA7EC1"/>
    <w:pPr>
      <w:keepNext/>
      <w:suppressAutoHyphens/>
      <w:spacing w:before="240" w:after="120" w:line="360" w:lineRule="auto"/>
      <w:ind w:firstLine="709"/>
      <w:jc w:val="both"/>
    </w:pPr>
    <w:rPr>
      <w:rFonts w:eastAsia="Times New Roman" w:cstheme="minorBidi"/>
      <w:b/>
      <w:sz w:val="40"/>
      <w:lang w:eastAsia="en-US"/>
    </w:rPr>
  </w:style>
  <w:style w:type="paragraph" w:customStyle="1" w:styleId="Lista1">
    <w:name w:val="Lista1"/>
    <w:basedOn w:val="Corpodotexto"/>
    <w:qFormat/>
    <w:rsid w:val="00EA7EC1"/>
    <w:rPr>
      <w:rFonts w:cs="FreeSans"/>
    </w:rPr>
  </w:style>
  <w:style w:type="paragraph" w:customStyle="1" w:styleId="Legenda1">
    <w:name w:val="Legenda1"/>
    <w:basedOn w:val="Normal"/>
    <w:qFormat/>
    <w:rsid w:val="00EA7EC1"/>
    <w:pPr>
      <w:suppressLineNumbers/>
      <w:suppressAutoHyphens/>
      <w:spacing w:before="120" w:after="120" w:line="360" w:lineRule="auto"/>
      <w:ind w:firstLine="709"/>
      <w:jc w:val="both"/>
    </w:pPr>
    <w:rPr>
      <w:rFonts w:eastAsia="Times New Roman" w:cs="FreeSans"/>
      <w:i/>
      <w:iCs/>
      <w:color w:val="00000A"/>
      <w:lang w:eastAsia="en-US"/>
    </w:rPr>
  </w:style>
  <w:style w:type="paragraph" w:styleId="Textodebalo">
    <w:name w:val="Balloon Text"/>
    <w:basedOn w:val="Normal"/>
    <w:link w:val="TextodebaloChar"/>
    <w:uiPriority w:val="99"/>
    <w:semiHidden/>
    <w:unhideWhenUsed/>
    <w:qFormat/>
    <w:rsid w:val="00EA7EC1"/>
    <w:pPr>
      <w:suppressAutoHyphens/>
      <w:spacing w:line="360" w:lineRule="auto"/>
      <w:ind w:firstLine="709"/>
      <w:jc w:val="both"/>
    </w:pPr>
    <w:rPr>
      <w:rFonts w:ascii="Tahoma" w:eastAsia="Times New Roman" w:hAnsi="Tahoma" w:cs="Tahoma"/>
      <w:sz w:val="16"/>
      <w:szCs w:val="16"/>
      <w:lang w:val="en-US" w:eastAsia="en-US"/>
    </w:rPr>
  </w:style>
  <w:style w:type="character" w:customStyle="1" w:styleId="TextodebaloChar1">
    <w:name w:val="Texto de balão Char1"/>
    <w:basedOn w:val="Fontepargpadro"/>
    <w:uiPriority w:val="99"/>
    <w:semiHidden/>
    <w:rsid w:val="00EA7EC1"/>
    <w:rPr>
      <w:rFonts w:ascii="Times New Roman" w:eastAsia="Calibri" w:hAnsi="Times New Roman" w:cs="Times New Roman"/>
      <w:sz w:val="18"/>
      <w:szCs w:val="18"/>
      <w:lang w:val="pt-BR" w:eastAsia="pt-BR"/>
    </w:rPr>
  </w:style>
  <w:style w:type="paragraph" w:styleId="PargrafodaLista">
    <w:name w:val="List Paragraph"/>
    <w:basedOn w:val="Normal"/>
    <w:uiPriority w:val="34"/>
    <w:qFormat/>
    <w:rsid w:val="00EA7EC1"/>
    <w:pPr>
      <w:suppressAutoHyphens/>
      <w:spacing w:line="360" w:lineRule="auto"/>
      <w:ind w:left="720" w:firstLine="709"/>
      <w:contextualSpacing/>
      <w:jc w:val="both"/>
    </w:pPr>
    <w:rPr>
      <w:rFonts w:eastAsia="Times New Roman" w:cs="Arial"/>
      <w:color w:val="00000A"/>
      <w:sz w:val="22"/>
      <w:lang w:eastAsia="en-US"/>
    </w:rPr>
  </w:style>
  <w:style w:type="paragraph" w:customStyle="1" w:styleId="Cabealho1">
    <w:name w:val="Cabeçalho1"/>
    <w:basedOn w:val="Normal"/>
    <w:link w:val="CabealhoChar"/>
    <w:uiPriority w:val="99"/>
    <w:unhideWhenUsed/>
    <w:qFormat/>
    <w:rsid w:val="00EA7EC1"/>
    <w:pPr>
      <w:tabs>
        <w:tab w:val="center" w:pos="4252"/>
        <w:tab w:val="right" w:pos="8504"/>
      </w:tabs>
      <w:suppressAutoHyphens/>
      <w:ind w:firstLine="709"/>
      <w:jc w:val="both"/>
    </w:pPr>
    <w:rPr>
      <w:rFonts w:ascii="Arial" w:eastAsia="Times New Roman" w:hAnsi="Arial" w:cs="Arial"/>
      <w:lang w:val="en-US" w:eastAsia="en-US"/>
    </w:rPr>
  </w:style>
  <w:style w:type="paragraph" w:customStyle="1" w:styleId="Rodap1">
    <w:name w:val="Rodapé1"/>
    <w:basedOn w:val="Normal"/>
    <w:link w:val="RodapChar"/>
    <w:uiPriority w:val="99"/>
    <w:unhideWhenUsed/>
    <w:qFormat/>
    <w:rsid w:val="00EA7EC1"/>
    <w:pPr>
      <w:tabs>
        <w:tab w:val="center" w:pos="4252"/>
        <w:tab w:val="right" w:pos="8504"/>
      </w:tabs>
      <w:suppressAutoHyphens/>
      <w:ind w:firstLine="709"/>
      <w:jc w:val="both"/>
    </w:pPr>
    <w:rPr>
      <w:rFonts w:ascii="Arial" w:eastAsia="Times New Roman" w:hAnsi="Arial" w:cs="Arial"/>
      <w:lang w:val="en-US" w:eastAsia="en-US"/>
    </w:rPr>
  </w:style>
  <w:style w:type="paragraph" w:customStyle="1" w:styleId="Ttulodocontedo">
    <w:name w:val="Título do conteúdo"/>
    <w:basedOn w:val="Ttulo11"/>
    <w:next w:val="Normal"/>
    <w:uiPriority w:val="39"/>
    <w:unhideWhenUsed/>
    <w:qFormat/>
    <w:rsid w:val="00EA7EC1"/>
    <w:pPr>
      <w:spacing w:before="480" w:line="276" w:lineRule="auto"/>
    </w:pPr>
    <w:rPr>
      <w:rFonts w:ascii="Cambria" w:hAnsi="Cambria"/>
      <w:caps/>
      <w:color w:val="365F91"/>
      <w:lang w:val="pt-PT"/>
    </w:rPr>
  </w:style>
  <w:style w:type="paragraph" w:customStyle="1" w:styleId="Contedo1">
    <w:name w:val="Conteúdo 1"/>
    <w:basedOn w:val="Normal"/>
    <w:next w:val="Normal"/>
    <w:autoRedefine/>
    <w:uiPriority w:val="39"/>
    <w:unhideWhenUsed/>
    <w:qFormat/>
    <w:rsid w:val="00EA7EC1"/>
    <w:pPr>
      <w:suppressAutoHyphens/>
      <w:spacing w:after="100" w:line="360" w:lineRule="auto"/>
      <w:ind w:firstLine="709"/>
      <w:jc w:val="both"/>
    </w:pPr>
    <w:rPr>
      <w:rFonts w:eastAsia="Times New Roman" w:cs="Arial"/>
      <w:color w:val="00000A"/>
      <w:sz w:val="22"/>
      <w:lang w:eastAsia="en-US"/>
    </w:rPr>
  </w:style>
  <w:style w:type="paragraph" w:customStyle="1" w:styleId="Contedo2">
    <w:name w:val="Conteúdo 2"/>
    <w:basedOn w:val="Normal"/>
    <w:next w:val="Normal"/>
    <w:autoRedefine/>
    <w:uiPriority w:val="39"/>
    <w:unhideWhenUsed/>
    <w:qFormat/>
    <w:rsid w:val="00EA7EC1"/>
    <w:pPr>
      <w:suppressAutoHyphens/>
      <w:spacing w:after="100" w:line="360" w:lineRule="auto"/>
      <w:ind w:left="220" w:firstLine="709"/>
      <w:jc w:val="both"/>
    </w:pPr>
    <w:rPr>
      <w:rFonts w:eastAsia="Times New Roman" w:cs="Arial"/>
      <w:color w:val="00000A"/>
      <w:sz w:val="22"/>
      <w:lang w:eastAsia="en-US"/>
    </w:rPr>
  </w:style>
  <w:style w:type="paragraph" w:customStyle="1" w:styleId="Contedo3">
    <w:name w:val="Conteúdo 3"/>
    <w:basedOn w:val="Normal"/>
    <w:next w:val="Normal"/>
    <w:autoRedefine/>
    <w:uiPriority w:val="39"/>
    <w:unhideWhenUsed/>
    <w:qFormat/>
    <w:rsid w:val="00EA7EC1"/>
    <w:pPr>
      <w:suppressAutoHyphens/>
      <w:spacing w:line="360" w:lineRule="auto"/>
      <w:ind w:left="440" w:firstLine="709"/>
    </w:pPr>
    <w:rPr>
      <w:rFonts w:asciiTheme="minorHAnsi" w:eastAsia="Times New Roman" w:hAnsiTheme="minorHAnsi" w:cs="Arial"/>
      <w:color w:val="00000A"/>
      <w:sz w:val="22"/>
      <w:szCs w:val="22"/>
      <w:lang w:eastAsia="en-US"/>
    </w:rPr>
  </w:style>
  <w:style w:type="paragraph" w:customStyle="1" w:styleId="Contedo4">
    <w:name w:val="Conteúdo 4"/>
    <w:basedOn w:val="Normal"/>
    <w:next w:val="Normal"/>
    <w:autoRedefine/>
    <w:uiPriority w:val="39"/>
    <w:unhideWhenUsed/>
    <w:qFormat/>
    <w:rsid w:val="00EA7EC1"/>
    <w:pPr>
      <w:suppressAutoHyphens/>
      <w:spacing w:line="360" w:lineRule="auto"/>
      <w:ind w:left="660" w:firstLine="709"/>
    </w:pPr>
    <w:rPr>
      <w:rFonts w:asciiTheme="minorHAnsi" w:eastAsia="Times New Roman" w:hAnsiTheme="minorHAnsi" w:cs="Arial"/>
      <w:color w:val="00000A"/>
      <w:sz w:val="20"/>
      <w:szCs w:val="20"/>
      <w:lang w:eastAsia="en-US"/>
    </w:rPr>
  </w:style>
  <w:style w:type="paragraph" w:customStyle="1" w:styleId="Contedo5">
    <w:name w:val="Conteúdo 5"/>
    <w:basedOn w:val="Normal"/>
    <w:next w:val="Normal"/>
    <w:autoRedefine/>
    <w:uiPriority w:val="39"/>
    <w:unhideWhenUsed/>
    <w:qFormat/>
    <w:rsid w:val="00EA7EC1"/>
    <w:pPr>
      <w:suppressAutoHyphens/>
      <w:spacing w:line="360" w:lineRule="auto"/>
      <w:ind w:left="880" w:firstLine="709"/>
    </w:pPr>
    <w:rPr>
      <w:rFonts w:asciiTheme="minorHAnsi" w:eastAsia="Times New Roman" w:hAnsiTheme="minorHAnsi" w:cs="Arial"/>
      <w:color w:val="00000A"/>
      <w:sz w:val="20"/>
      <w:szCs w:val="20"/>
      <w:lang w:eastAsia="en-US"/>
    </w:rPr>
  </w:style>
  <w:style w:type="paragraph" w:customStyle="1" w:styleId="Contedo6">
    <w:name w:val="Conteúdo 6"/>
    <w:basedOn w:val="Normal"/>
    <w:next w:val="Normal"/>
    <w:autoRedefine/>
    <w:uiPriority w:val="39"/>
    <w:unhideWhenUsed/>
    <w:qFormat/>
    <w:rsid w:val="00EA7EC1"/>
    <w:pPr>
      <w:suppressAutoHyphens/>
      <w:spacing w:line="360" w:lineRule="auto"/>
      <w:ind w:left="1100" w:firstLine="709"/>
    </w:pPr>
    <w:rPr>
      <w:rFonts w:asciiTheme="minorHAnsi" w:eastAsia="Times New Roman" w:hAnsiTheme="minorHAnsi" w:cs="Arial"/>
      <w:color w:val="00000A"/>
      <w:sz w:val="20"/>
      <w:szCs w:val="20"/>
      <w:lang w:eastAsia="en-US"/>
    </w:rPr>
  </w:style>
  <w:style w:type="paragraph" w:customStyle="1" w:styleId="Contedo7">
    <w:name w:val="Conteúdo 7"/>
    <w:basedOn w:val="Normal"/>
    <w:next w:val="Normal"/>
    <w:autoRedefine/>
    <w:uiPriority w:val="39"/>
    <w:unhideWhenUsed/>
    <w:qFormat/>
    <w:rsid w:val="00EA7EC1"/>
    <w:pPr>
      <w:suppressAutoHyphens/>
      <w:spacing w:line="360" w:lineRule="auto"/>
      <w:ind w:left="1320" w:firstLine="709"/>
    </w:pPr>
    <w:rPr>
      <w:rFonts w:asciiTheme="minorHAnsi" w:eastAsia="Times New Roman" w:hAnsiTheme="minorHAnsi" w:cs="Arial"/>
      <w:color w:val="00000A"/>
      <w:sz w:val="20"/>
      <w:szCs w:val="20"/>
      <w:lang w:eastAsia="en-US"/>
    </w:rPr>
  </w:style>
  <w:style w:type="paragraph" w:customStyle="1" w:styleId="Contedo8">
    <w:name w:val="Conteúdo 8"/>
    <w:basedOn w:val="Normal"/>
    <w:next w:val="Normal"/>
    <w:autoRedefine/>
    <w:uiPriority w:val="39"/>
    <w:unhideWhenUsed/>
    <w:qFormat/>
    <w:rsid w:val="00EA7EC1"/>
    <w:pPr>
      <w:suppressAutoHyphens/>
      <w:spacing w:line="360" w:lineRule="auto"/>
      <w:ind w:left="1540" w:firstLine="709"/>
    </w:pPr>
    <w:rPr>
      <w:rFonts w:asciiTheme="minorHAnsi" w:eastAsia="Times New Roman" w:hAnsiTheme="minorHAnsi" w:cs="Arial"/>
      <w:color w:val="00000A"/>
      <w:sz w:val="20"/>
      <w:szCs w:val="20"/>
      <w:lang w:eastAsia="en-US"/>
    </w:rPr>
  </w:style>
  <w:style w:type="paragraph" w:customStyle="1" w:styleId="Contedo9">
    <w:name w:val="Conteúdo 9"/>
    <w:basedOn w:val="Normal"/>
    <w:next w:val="Normal"/>
    <w:autoRedefine/>
    <w:uiPriority w:val="39"/>
    <w:unhideWhenUsed/>
    <w:qFormat/>
    <w:rsid w:val="00EA7EC1"/>
    <w:pPr>
      <w:suppressAutoHyphens/>
      <w:spacing w:line="360" w:lineRule="auto"/>
      <w:ind w:left="1760" w:firstLine="709"/>
    </w:pPr>
    <w:rPr>
      <w:rFonts w:asciiTheme="minorHAnsi" w:eastAsia="Times New Roman" w:hAnsiTheme="minorHAnsi" w:cs="Arial"/>
      <w:color w:val="00000A"/>
      <w:sz w:val="20"/>
      <w:szCs w:val="20"/>
      <w:lang w:eastAsia="en-US"/>
    </w:rPr>
  </w:style>
  <w:style w:type="paragraph" w:customStyle="1" w:styleId="Remissivo">
    <w:name w:val="Remissivo"/>
    <w:basedOn w:val="Normal"/>
    <w:qFormat/>
    <w:rsid w:val="00EA7EC1"/>
    <w:pPr>
      <w:suppressAutoHyphens/>
      <w:spacing w:after="120" w:line="264" w:lineRule="auto"/>
      <w:ind w:left="624" w:hanging="624"/>
      <w:jc w:val="both"/>
    </w:pPr>
    <w:rPr>
      <w:rFonts w:ascii="Verdana" w:eastAsia="Times New Roman" w:hAnsi="Verdana"/>
      <w:color w:val="00000A"/>
      <w:szCs w:val="20"/>
    </w:rPr>
  </w:style>
  <w:style w:type="paragraph" w:styleId="Textodenotaderodap">
    <w:name w:val="footnote text"/>
    <w:basedOn w:val="Normal"/>
    <w:link w:val="TextodenotaderodapChar"/>
    <w:uiPriority w:val="99"/>
    <w:unhideWhenUsed/>
    <w:qFormat/>
    <w:rsid w:val="00EA7EC1"/>
    <w:pPr>
      <w:suppressAutoHyphens/>
      <w:ind w:firstLine="709"/>
      <w:jc w:val="both"/>
    </w:pPr>
    <w:rPr>
      <w:rFonts w:ascii="Arial" w:eastAsia="Times New Roman" w:hAnsi="Arial" w:cs="Arial"/>
      <w:sz w:val="20"/>
      <w:szCs w:val="20"/>
      <w:lang w:val="en-US" w:eastAsia="en-US"/>
    </w:rPr>
  </w:style>
  <w:style w:type="character" w:customStyle="1" w:styleId="TextodenotaderodapChar1">
    <w:name w:val="Texto de nota de rodapé Char1"/>
    <w:basedOn w:val="Fontepargpadro"/>
    <w:uiPriority w:val="99"/>
    <w:semiHidden/>
    <w:rsid w:val="00EA7EC1"/>
    <w:rPr>
      <w:rFonts w:ascii="Times New Roman" w:eastAsia="Calibri" w:hAnsi="Times New Roman" w:cs="Times New Roman"/>
      <w:lang w:val="pt-BR" w:eastAsia="pt-BR"/>
    </w:rPr>
  </w:style>
  <w:style w:type="paragraph" w:styleId="Recuodecorpodetexto3">
    <w:name w:val="Body Text Indent 3"/>
    <w:basedOn w:val="Normal"/>
    <w:link w:val="Recuodecorpodetexto3Char"/>
    <w:uiPriority w:val="99"/>
    <w:semiHidden/>
    <w:unhideWhenUsed/>
    <w:qFormat/>
    <w:rsid w:val="00EA7EC1"/>
    <w:pPr>
      <w:suppressAutoHyphens/>
      <w:spacing w:after="120" w:line="360" w:lineRule="auto"/>
      <w:ind w:left="283" w:firstLine="709"/>
      <w:jc w:val="both"/>
    </w:pPr>
    <w:rPr>
      <w:rFonts w:eastAsia="Times New Roman" w:cs="Arial"/>
      <w:sz w:val="16"/>
      <w:szCs w:val="16"/>
      <w:lang w:val="en-US" w:eastAsia="en-US"/>
    </w:rPr>
  </w:style>
  <w:style w:type="character" w:customStyle="1" w:styleId="Recuodecorpodetexto3Char1">
    <w:name w:val="Recuo de corpo de texto 3 Char1"/>
    <w:basedOn w:val="Fontepargpadro"/>
    <w:uiPriority w:val="99"/>
    <w:semiHidden/>
    <w:rsid w:val="00EA7EC1"/>
    <w:rPr>
      <w:rFonts w:ascii="Times New Roman" w:eastAsia="Calibri" w:hAnsi="Times New Roman" w:cs="Times New Roman"/>
      <w:sz w:val="16"/>
      <w:szCs w:val="16"/>
      <w:lang w:val="pt-BR" w:eastAsia="pt-BR"/>
    </w:rPr>
  </w:style>
  <w:style w:type="paragraph" w:styleId="ndicedeilustraes">
    <w:name w:val="table of figures"/>
    <w:basedOn w:val="Normal"/>
    <w:next w:val="Normal"/>
    <w:uiPriority w:val="99"/>
    <w:unhideWhenUsed/>
    <w:qFormat/>
    <w:rsid w:val="00EA7EC1"/>
    <w:pPr>
      <w:suppressAutoHyphens/>
      <w:spacing w:line="360" w:lineRule="auto"/>
      <w:ind w:left="440" w:hanging="440"/>
    </w:pPr>
    <w:rPr>
      <w:rFonts w:asciiTheme="minorHAnsi" w:eastAsia="Times New Roman" w:hAnsiTheme="minorHAnsi" w:cs="Arial"/>
      <w:smallCaps/>
      <w:color w:val="00000A"/>
      <w:sz w:val="20"/>
      <w:szCs w:val="20"/>
      <w:lang w:eastAsia="en-US"/>
    </w:rPr>
  </w:style>
  <w:style w:type="paragraph" w:customStyle="1" w:styleId="Preformatted">
    <w:name w:val="Preformatted"/>
    <w:basedOn w:val="Normal"/>
    <w:qFormat/>
    <w:rsid w:val="00EA7EC1"/>
    <w:pPr>
      <w:tabs>
        <w:tab w:val="left" w:pos="0"/>
        <w:tab w:val="left" w:pos="959"/>
        <w:tab w:val="left" w:pos="1918"/>
        <w:tab w:val="left" w:pos="2877"/>
        <w:tab w:val="left" w:pos="3836"/>
        <w:tab w:val="left" w:pos="4795"/>
        <w:tab w:val="left" w:pos="5754"/>
        <w:tab w:val="left" w:pos="6713"/>
        <w:tab w:val="left" w:pos="7672"/>
        <w:tab w:val="left" w:pos="8631"/>
        <w:tab w:val="left" w:pos="9590"/>
      </w:tabs>
      <w:suppressAutoHyphens/>
    </w:pPr>
    <w:rPr>
      <w:rFonts w:ascii="Courier New" w:eastAsia="Times New Roman" w:hAnsi="Courier New" w:cs="Courier New"/>
      <w:color w:val="00000A"/>
      <w:sz w:val="20"/>
      <w:szCs w:val="20"/>
    </w:rPr>
  </w:style>
  <w:style w:type="paragraph" w:customStyle="1" w:styleId="Default">
    <w:name w:val="Default"/>
    <w:basedOn w:val="Normal"/>
    <w:qFormat/>
    <w:rsid w:val="00EA7EC1"/>
    <w:pPr>
      <w:widowControl w:val="0"/>
      <w:suppressAutoHyphens/>
      <w:textAlignment w:val="baseline"/>
    </w:pPr>
    <w:rPr>
      <w:rFonts w:eastAsia="Times New Roman"/>
      <w:color w:val="000000"/>
      <w:lang w:eastAsia="zh-CN" w:bidi="hi-IN"/>
    </w:rPr>
  </w:style>
  <w:style w:type="paragraph" w:styleId="NormalWeb">
    <w:name w:val="Normal (Web)"/>
    <w:basedOn w:val="Normal"/>
    <w:uiPriority w:val="99"/>
    <w:semiHidden/>
    <w:unhideWhenUsed/>
    <w:qFormat/>
    <w:rsid w:val="00EA7EC1"/>
    <w:pPr>
      <w:suppressAutoHyphens/>
      <w:spacing w:beforeAutospacing="1" w:afterAutospacing="1"/>
    </w:pPr>
    <w:rPr>
      <w:rFonts w:eastAsia="Times New Roman"/>
      <w:color w:val="00000A"/>
    </w:rPr>
  </w:style>
  <w:style w:type="paragraph" w:customStyle="1" w:styleId="Citaes">
    <w:name w:val="Citações"/>
    <w:basedOn w:val="Normal"/>
    <w:qFormat/>
    <w:rsid w:val="00EA7EC1"/>
    <w:pPr>
      <w:suppressAutoHyphens/>
      <w:spacing w:line="360" w:lineRule="auto"/>
      <w:ind w:firstLine="709"/>
      <w:jc w:val="both"/>
    </w:pPr>
    <w:rPr>
      <w:rFonts w:eastAsia="Times New Roman" w:cs="Arial"/>
      <w:color w:val="00000A"/>
      <w:sz w:val="22"/>
      <w:lang w:eastAsia="en-US"/>
    </w:rPr>
  </w:style>
  <w:style w:type="paragraph" w:customStyle="1" w:styleId="Subttulo2">
    <w:name w:val="Subtítulo2"/>
    <w:basedOn w:val="Ttulo10"/>
    <w:qFormat/>
    <w:rsid w:val="00EA7EC1"/>
  </w:style>
  <w:style w:type="paragraph" w:customStyle="1" w:styleId="Contedodatabela">
    <w:name w:val="Conteúdo da tabela"/>
    <w:basedOn w:val="Normal"/>
    <w:qFormat/>
    <w:rsid w:val="00EA7EC1"/>
    <w:pPr>
      <w:suppressAutoHyphens/>
      <w:spacing w:line="360" w:lineRule="auto"/>
      <w:ind w:firstLine="709"/>
      <w:jc w:val="both"/>
    </w:pPr>
    <w:rPr>
      <w:rFonts w:eastAsia="Times New Roman" w:cs="Arial"/>
      <w:color w:val="00000A"/>
      <w:sz w:val="22"/>
      <w:lang w:eastAsia="en-US"/>
    </w:rPr>
  </w:style>
  <w:style w:type="paragraph" w:customStyle="1" w:styleId="Ttulodatabela">
    <w:name w:val="Título da tabela"/>
    <w:basedOn w:val="Contedodatabela"/>
    <w:qFormat/>
    <w:rsid w:val="00EA7EC1"/>
  </w:style>
  <w:style w:type="paragraph" w:styleId="Cabealho">
    <w:name w:val="header"/>
    <w:basedOn w:val="Normal"/>
    <w:link w:val="CabealhoChar1"/>
    <w:uiPriority w:val="99"/>
    <w:unhideWhenUsed/>
    <w:rsid w:val="00EA7EC1"/>
    <w:pPr>
      <w:tabs>
        <w:tab w:val="center" w:pos="4680"/>
        <w:tab w:val="right" w:pos="9360"/>
      </w:tabs>
      <w:suppressAutoHyphens/>
      <w:ind w:firstLine="709"/>
      <w:jc w:val="both"/>
    </w:pPr>
    <w:rPr>
      <w:rFonts w:eastAsia="Times New Roman" w:cs="Arial"/>
      <w:color w:val="00000A"/>
      <w:sz w:val="22"/>
      <w:lang w:val="en-US" w:eastAsia="en-US"/>
    </w:rPr>
  </w:style>
  <w:style w:type="character" w:customStyle="1" w:styleId="CabealhoChar2">
    <w:name w:val="Cabeçalho Char2"/>
    <w:basedOn w:val="Fontepargpadro"/>
    <w:uiPriority w:val="99"/>
    <w:semiHidden/>
    <w:rsid w:val="00EA7EC1"/>
    <w:rPr>
      <w:rFonts w:ascii="Times New Roman" w:eastAsia="Calibri" w:hAnsi="Times New Roman" w:cs="Times New Roman"/>
      <w:lang w:val="pt-BR" w:eastAsia="pt-BR"/>
    </w:rPr>
  </w:style>
  <w:style w:type="paragraph" w:styleId="Rodap">
    <w:name w:val="footer"/>
    <w:basedOn w:val="Normal"/>
    <w:link w:val="RodapChar1"/>
    <w:uiPriority w:val="99"/>
    <w:unhideWhenUsed/>
    <w:rsid w:val="00EA7EC1"/>
    <w:pPr>
      <w:tabs>
        <w:tab w:val="center" w:pos="4680"/>
        <w:tab w:val="right" w:pos="9360"/>
      </w:tabs>
      <w:suppressAutoHyphens/>
      <w:ind w:firstLine="709"/>
      <w:jc w:val="both"/>
    </w:pPr>
    <w:rPr>
      <w:rFonts w:eastAsia="Times New Roman" w:cs="Arial"/>
      <w:color w:val="00000A"/>
      <w:sz w:val="22"/>
      <w:lang w:val="en-US" w:eastAsia="en-US"/>
    </w:rPr>
  </w:style>
  <w:style w:type="character" w:customStyle="1" w:styleId="RodapChar2">
    <w:name w:val="Rodapé Char2"/>
    <w:basedOn w:val="Fontepargpadro"/>
    <w:uiPriority w:val="99"/>
    <w:semiHidden/>
    <w:rsid w:val="00EA7EC1"/>
    <w:rPr>
      <w:rFonts w:ascii="Times New Roman" w:eastAsia="Calibri" w:hAnsi="Times New Roman" w:cs="Times New Roman"/>
      <w:lang w:val="pt-BR" w:eastAsia="pt-BR"/>
    </w:rPr>
  </w:style>
  <w:style w:type="paragraph" w:customStyle="1" w:styleId="Contedodamoldura">
    <w:name w:val="Conteúdo da moldura"/>
    <w:basedOn w:val="Normal"/>
    <w:qFormat/>
    <w:rsid w:val="00EA7EC1"/>
    <w:pPr>
      <w:suppressAutoHyphens/>
      <w:spacing w:line="360" w:lineRule="auto"/>
      <w:ind w:firstLine="709"/>
      <w:jc w:val="both"/>
    </w:pPr>
    <w:rPr>
      <w:rFonts w:eastAsia="Times New Roman" w:cs="Arial"/>
      <w:color w:val="00000A"/>
      <w:sz w:val="22"/>
      <w:lang w:eastAsia="en-US"/>
    </w:rPr>
  </w:style>
  <w:style w:type="paragraph" w:styleId="Subttulo">
    <w:name w:val="Subtitle"/>
    <w:basedOn w:val="Ttulododocumento"/>
    <w:link w:val="SubttuloChar"/>
    <w:qFormat/>
    <w:rsid w:val="00EA7EC1"/>
  </w:style>
  <w:style w:type="character" w:customStyle="1" w:styleId="SubttuloChar">
    <w:name w:val="Subtítulo Char"/>
    <w:basedOn w:val="Fontepargpadro"/>
    <w:link w:val="Subttulo"/>
    <w:rsid w:val="00EA7EC1"/>
    <w:rPr>
      <w:rFonts w:ascii="Times New Roman" w:eastAsia="Times New Roman" w:hAnsi="Times New Roman" w:cs="Arial"/>
      <w:b/>
      <w:color w:val="00000A"/>
      <w:sz w:val="40"/>
      <w:lang w:val="pt-BR"/>
    </w:rPr>
  </w:style>
  <w:style w:type="paragraph" w:customStyle="1" w:styleId="Ilustrao">
    <w:name w:val="Ilustração"/>
    <w:basedOn w:val="Legenda"/>
    <w:qFormat/>
    <w:rsid w:val="00EA7EC1"/>
  </w:style>
  <w:style w:type="paragraph" w:styleId="Textodecomentrio">
    <w:name w:val="annotation text"/>
    <w:basedOn w:val="Normal"/>
    <w:link w:val="TextodecomentrioChar"/>
    <w:uiPriority w:val="99"/>
    <w:semiHidden/>
    <w:unhideWhenUsed/>
    <w:qFormat/>
    <w:rsid w:val="00EA7EC1"/>
    <w:pPr>
      <w:suppressAutoHyphens/>
      <w:ind w:firstLine="709"/>
      <w:jc w:val="both"/>
    </w:pPr>
    <w:rPr>
      <w:rFonts w:eastAsia="Times New Roman" w:cs="Arial"/>
      <w:color w:val="00000A"/>
      <w:lang w:val="en-US" w:eastAsia="en-US"/>
    </w:rPr>
  </w:style>
  <w:style w:type="character" w:customStyle="1" w:styleId="TextodecomentrioChar1">
    <w:name w:val="Texto de comentário Char1"/>
    <w:basedOn w:val="Fontepargpadro"/>
    <w:uiPriority w:val="99"/>
    <w:semiHidden/>
    <w:rsid w:val="00EA7EC1"/>
    <w:rPr>
      <w:rFonts w:ascii="Times New Roman" w:eastAsia="Calibri" w:hAnsi="Times New Roman" w:cs="Times New Roman"/>
      <w:lang w:val="pt-BR" w:eastAsia="pt-BR"/>
    </w:rPr>
  </w:style>
  <w:style w:type="paragraph" w:styleId="Assuntodocomentrio">
    <w:name w:val="annotation subject"/>
    <w:basedOn w:val="Textodecomentrio"/>
    <w:link w:val="AssuntodocomentrioChar"/>
    <w:uiPriority w:val="99"/>
    <w:semiHidden/>
    <w:unhideWhenUsed/>
    <w:qFormat/>
    <w:rsid w:val="00EA7EC1"/>
    <w:rPr>
      <w:b/>
      <w:bCs/>
    </w:rPr>
  </w:style>
  <w:style w:type="character" w:customStyle="1" w:styleId="AssuntodocomentrioChar1">
    <w:name w:val="Assunto do comentário Char1"/>
    <w:basedOn w:val="TextodecomentrioChar1"/>
    <w:uiPriority w:val="99"/>
    <w:semiHidden/>
    <w:rsid w:val="00EA7EC1"/>
    <w:rPr>
      <w:rFonts w:ascii="Times New Roman" w:eastAsia="Calibri" w:hAnsi="Times New Roman" w:cs="Times New Roman"/>
      <w:b/>
      <w:bCs/>
      <w:sz w:val="20"/>
      <w:szCs w:val="20"/>
      <w:lang w:val="pt-BR" w:eastAsia="pt-BR"/>
    </w:rPr>
  </w:style>
  <w:style w:type="paragraph" w:customStyle="1" w:styleId="PSDS-MarcadoresNivel1">
    <w:name w:val="PSDS - Marcadores Nivel 1"/>
    <w:basedOn w:val="Normal"/>
    <w:qFormat/>
    <w:rsid w:val="00EA7EC1"/>
    <w:pPr>
      <w:suppressAutoHyphens/>
      <w:ind w:firstLine="709"/>
      <w:jc w:val="both"/>
    </w:pPr>
    <w:rPr>
      <w:rFonts w:eastAsia="Times New Roman"/>
      <w:color w:val="00000A"/>
      <w:sz w:val="20"/>
      <w:szCs w:val="20"/>
    </w:rPr>
  </w:style>
  <w:style w:type="paragraph" w:customStyle="1" w:styleId="FrameContents">
    <w:name w:val="Frame Contents"/>
    <w:basedOn w:val="Normal"/>
    <w:qFormat/>
    <w:rsid w:val="00EA7EC1"/>
    <w:pPr>
      <w:suppressAutoHyphens/>
      <w:spacing w:line="360" w:lineRule="auto"/>
      <w:ind w:firstLine="709"/>
      <w:jc w:val="both"/>
    </w:pPr>
    <w:rPr>
      <w:rFonts w:eastAsia="Times New Roman" w:cs="Arial"/>
      <w:color w:val="00000A"/>
      <w:sz w:val="22"/>
      <w:lang w:eastAsia="en-US"/>
    </w:rPr>
  </w:style>
  <w:style w:type="table" w:styleId="Tabelacomgrade">
    <w:name w:val="Table Grid"/>
    <w:basedOn w:val="Tabelanormal"/>
    <w:uiPriority w:val="59"/>
    <w:rsid w:val="00EA7EC1"/>
    <w:rPr>
      <w:rFonts w:ascii="Calibri" w:eastAsia="Calibri" w:hAnsi="Calibri" w:cs="Times New Roman"/>
      <w:sz w:val="20"/>
      <w:szCs w:val="20"/>
      <w:lang w:val="pt-BR" w:eastAsia="pt-BR"/>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Sumrio1">
    <w:name w:val="toc 1"/>
    <w:basedOn w:val="Normal"/>
    <w:next w:val="Normal"/>
    <w:autoRedefine/>
    <w:uiPriority w:val="39"/>
    <w:unhideWhenUsed/>
    <w:qFormat/>
    <w:rsid w:val="00EA7EC1"/>
    <w:pPr>
      <w:spacing w:before="120"/>
    </w:pPr>
    <w:rPr>
      <w:rFonts w:asciiTheme="minorHAnsi" w:hAnsiTheme="minorHAnsi"/>
      <w:b/>
      <w:bCs/>
    </w:rPr>
  </w:style>
  <w:style w:type="paragraph" w:styleId="Sumrio2">
    <w:name w:val="toc 2"/>
    <w:basedOn w:val="Normal"/>
    <w:next w:val="Normal"/>
    <w:autoRedefine/>
    <w:uiPriority w:val="39"/>
    <w:unhideWhenUsed/>
    <w:qFormat/>
    <w:rsid w:val="00EA7EC1"/>
    <w:pPr>
      <w:ind w:left="240"/>
    </w:pPr>
    <w:rPr>
      <w:rFonts w:asciiTheme="minorHAnsi" w:hAnsiTheme="minorHAnsi"/>
      <w:b/>
      <w:bCs/>
      <w:sz w:val="22"/>
      <w:szCs w:val="22"/>
    </w:rPr>
  </w:style>
  <w:style w:type="character" w:styleId="Hiperlink">
    <w:name w:val="Hyperlink"/>
    <w:basedOn w:val="Fontepargpadro"/>
    <w:uiPriority w:val="99"/>
    <w:unhideWhenUsed/>
    <w:rsid w:val="00EA7EC1"/>
    <w:rPr>
      <w:color w:val="0563C1" w:themeColor="hyperlink"/>
      <w:u w:val="single"/>
    </w:rPr>
  </w:style>
  <w:style w:type="character" w:customStyle="1" w:styleId="Ttulo4Char1">
    <w:name w:val="Título 4 Char1"/>
    <w:basedOn w:val="Fontepargpadro"/>
    <w:link w:val="Ttulo4"/>
    <w:uiPriority w:val="9"/>
    <w:semiHidden/>
    <w:rsid w:val="00EA7EC1"/>
    <w:rPr>
      <w:rFonts w:asciiTheme="majorHAnsi" w:eastAsiaTheme="majorEastAsia" w:hAnsiTheme="majorHAnsi" w:cstheme="majorBidi"/>
      <w:i/>
      <w:iCs/>
      <w:color w:val="2E74B5" w:themeColor="accent1" w:themeShade="BF"/>
      <w:lang w:val="pt-BR" w:eastAsia="pt-BR"/>
    </w:rPr>
  </w:style>
  <w:style w:type="paragraph" w:styleId="Pr-formataoHTML">
    <w:name w:val="HTML Preformatted"/>
    <w:basedOn w:val="Normal"/>
    <w:link w:val="Pr-formataoHTMLChar"/>
    <w:uiPriority w:val="99"/>
    <w:semiHidden/>
    <w:unhideWhenUsed/>
    <w:rsid w:val="00EA7E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Pr-formataoHTMLChar">
    <w:name w:val="Pré-formatação HTML Char"/>
    <w:basedOn w:val="Fontepargpadro"/>
    <w:link w:val="Pr-formataoHTML"/>
    <w:uiPriority w:val="99"/>
    <w:semiHidden/>
    <w:rsid w:val="00EA7EC1"/>
    <w:rPr>
      <w:rFonts w:ascii="Courier New" w:eastAsia="Calibri" w:hAnsi="Courier New" w:cs="Courier New"/>
      <w:sz w:val="20"/>
      <w:szCs w:val="20"/>
      <w:lang w:val="pt-BR" w:eastAsia="pt-BR"/>
    </w:rPr>
  </w:style>
  <w:style w:type="paragraph" w:styleId="Textodenotadefim">
    <w:name w:val="endnote text"/>
    <w:basedOn w:val="Normal"/>
    <w:link w:val="TextodenotadefimChar"/>
    <w:uiPriority w:val="99"/>
    <w:unhideWhenUsed/>
    <w:rsid w:val="00EA7EC1"/>
  </w:style>
  <w:style w:type="character" w:customStyle="1" w:styleId="TextodenotadefimChar">
    <w:name w:val="Texto de nota de fim Char"/>
    <w:basedOn w:val="Fontepargpadro"/>
    <w:link w:val="Textodenotadefim"/>
    <w:uiPriority w:val="99"/>
    <w:rsid w:val="00EA7EC1"/>
    <w:rPr>
      <w:rFonts w:ascii="Times New Roman" w:eastAsia="Calibri" w:hAnsi="Times New Roman" w:cs="Times New Roman"/>
      <w:lang w:val="pt-BR" w:eastAsia="pt-BR"/>
    </w:rPr>
  </w:style>
  <w:style w:type="character" w:styleId="Refdenotadefim">
    <w:name w:val="endnote reference"/>
    <w:basedOn w:val="Fontepargpadro"/>
    <w:uiPriority w:val="99"/>
    <w:unhideWhenUsed/>
    <w:rsid w:val="00EA7EC1"/>
    <w:rPr>
      <w:vertAlign w:val="superscript"/>
    </w:rPr>
  </w:style>
  <w:style w:type="paragraph" w:styleId="CabealhodoSumrio">
    <w:name w:val="TOC Heading"/>
    <w:basedOn w:val="Ttulo1"/>
    <w:next w:val="Normal"/>
    <w:uiPriority w:val="39"/>
    <w:unhideWhenUsed/>
    <w:qFormat/>
    <w:rsid w:val="00EA7EC1"/>
    <w:pPr>
      <w:keepNext/>
      <w:keepLines/>
      <w:widowControl/>
      <w:spacing w:before="480" w:line="276" w:lineRule="auto"/>
      <w:outlineLvl w:val="9"/>
    </w:pPr>
    <w:rPr>
      <w:rFonts w:asciiTheme="majorHAnsi" w:eastAsiaTheme="majorEastAsia" w:hAnsiTheme="majorHAnsi" w:cstheme="majorBidi"/>
      <w:b/>
      <w:bCs/>
      <w:color w:val="2E74B5" w:themeColor="accent1" w:themeShade="BF"/>
      <w:sz w:val="28"/>
      <w:szCs w:val="28"/>
    </w:rPr>
  </w:style>
  <w:style w:type="paragraph" w:styleId="Sumrio3">
    <w:name w:val="toc 3"/>
    <w:basedOn w:val="Normal"/>
    <w:next w:val="Normal"/>
    <w:autoRedefine/>
    <w:uiPriority w:val="39"/>
    <w:unhideWhenUsed/>
    <w:qFormat/>
    <w:rsid w:val="00EA7EC1"/>
    <w:pPr>
      <w:ind w:left="480"/>
    </w:pPr>
    <w:rPr>
      <w:rFonts w:asciiTheme="minorHAnsi" w:hAnsiTheme="minorHAnsi"/>
      <w:sz w:val="22"/>
      <w:szCs w:val="22"/>
    </w:rPr>
  </w:style>
  <w:style w:type="paragraph" w:styleId="Sumrio4">
    <w:name w:val="toc 4"/>
    <w:basedOn w:val="Normal"/>
    <w:next w:val="Normal"/>
    <w:autoRedefine/>
    <w:uiPriority w:val="39"/>
    <w:semiHidden/>
    <w:unhideWhenUsed/>
    <w:rsid w:val="00EA7EC1"/>
    <w:pPr>
      <w:ind w:left="720"/>
    </w:pPr>
    <w:rPr>
      <w:rFonts w:asciiTheme="minorHAnsi" w:hAnsiTheme="minorHAnsi"/>
      <w:sz w:val="20"/>
      <w:szCs w:val="20"/>
    </w:rPr>
  </w:style>
  <w:style w:type="paragraph" w:styleId="Sumrio5">
    <w:name w:val="toc 5"/>
    <w:basedOn w:val="Normal"/>
    <w:next w:val="Normal"/>
    <w:autoRedefine/>
    <w:uiPriority w:val="39"/>
    <w:semiHidden/>
    <w:unhideWhenUsed/>
    <w:rsid w:val="00EA7EC1"/>
    <w:pPr>
      <w:ind w:left="960"/>
    </w:pPr>
    <w:rPr>
      <w:rFonts w:asciiTheme="minorHAnsi" w:hAnsiTheme="minorHAnsi"/>
      <w:sz w:val="20"/>
      <w:szCs w:val="20"/>
    </w:rPr>
  </w:style>
  <w:style w:type="paragraph" w:styleId="Sumrio6">
    <w:name w:val="toc 6"/>
    <w:basedOn w:val="Normal"/>
    <w:next w:val="Normal"/>
    <w:autoRedefine/>
    <w:uiPriority w:val="39"/>
    <w:semiHidden/>
    <w:unhideWhenUsed/>
    <w:rsid w:val="00EA7EC1"/>
    <w:pPr>
      <w:ind w:left="1200"/>
    </w:pPr>
    <w:rPr>
      <w:rFonts w:asciiTheme="minorHAnsi" w:hAnsiTheme="minorHAnsi"/>
      <w:sz w:val="20"/>
      <w:szCs w:val="20"/>
    </w:rPr>
  </w:style>
  <w:style w:type="paragraph" w:styleId="Sumrio7">
    <w:name w:val="toc 7"/>
    <w:basedOn w:val="Normal"/>
    <w:next w:val="Normal"/>
    <w:autoRedefine/>
    <w:uiPriority w:val="39"/>
    <w:semiHidden/>
    <w:unhideWhenUsed/>
    <w:rsid w:val="00EA7EC1"/>
    <w:pPr>
      <w:ind w:left="1440"/>
    </w:pPr>
    <w:rPr>
      <w:rFonts w:asciiTheme="minorHAnsi" w:hAnsiTheme="minorHAnsi"/>
      <w:sz w:val="20"/>
      <w:szCs w:val="20"/>
    </w:rPr>
  </w:style>
  <w:style w:type="paragraph" w:styleId="Sumrio8">
    <w:name w:val="toc 8"/>
    <w:basedOn w:val="Normal"/>
    <w:next w:val="Normal"/>
    <w:autoRedefine/>
    <w:uiPriority w:val="39"/>
    <w:semiHidden/>
    <w:unhideWhenUsed/>
    <w:rsid w:val="00EA7EC1"/>
    <w:pPr>
      <w:ind w:left="1680"/>
    </w:pPr>
    <w:rPr>
      <w:rFonts w:asciiTheme="minorHAnsi" w:hAnsiTheme="minorHAnsi"/>
      <w:sz w:val="20"/>
      <w:szCs w:val="20"/>
    </w:rPr>
  </w:style>
  <w:style w:type="paragraph" w:styleId="Sumrio9">
    <w:name w:val="toc 9"/>
    <w:basedOn w:val="Normal"/>
    <w:next w:val="Normal"/>
    <w:autoRedefine/>
    <w:uiPriority w:val="39"/>
    <w:semiHidden/>
    <w:unhideWhenUsed/>
    <w:rsid w:val="00EA7EC1"/>
    <w:pPr>
      <w:ind w:left="1920"/>
    </w:pPr>
    <w:rPr>
      <w:rFonts w:asciiTheme="minorHAnsi" w:hAnsiTheme="minorHAnsi"/>
      <w:sz w:val="20"/>
      <w:szCs w:val="20"/>
    </w:rPr>
  </w:style>
  <w:style w:type="paragraph" w:styleId="Remissivo1">
    <w:name w:val="index 1"/>
    <w:basedOn w:val="Normal"/>
    <w:next w:val="Normal"/>
    <w:autoRedefine/>
    <w:uiPriority w:val="99"/>
    <w:unhideWhenUsed/>
    <w:rsid w:val="00EA7EC1"/>
    <w:pPr>
      <w:ind w:left="240" w:hanging="240"/>
    </w:pPr>
  </w:style>
  <w:style w:type="paragraph" w:styleId="Remissivo2">
    <w:name w:val="index 2"/>
    <w:basedOn w:val="Normal"/>
    <w:next w:val="Normal"/>
    <w:autoRedefine/>
    <w:uiPriority w:val="99"/>
    <w:unhideWhenUsed/>
    <w:rsid w:val="00EA7EC1"/>
    <w:pPr>
      <w:ind w:left="480" w:hanging="240"/>
    </w:pPr>
  </w:style>
  <w:style w:type="paragraph" w:styleId="Remissivo3">
    <w:name w:val="index 3"/>
    <w:basedOn w:val="Normal"/>
    <w:next w:val="Normal"/>
    <w:autoRedefine/>
    <w:uiPriority w:val="99"/>
    <w:unhideWhenUsed/>
    <w:rsid w:val="00EA7EC1"/>
    <w:pPr>
      <w:ind w:left="720" w:hanging="240"/>
    </w:pPr>
  </w:style>
  <w:style w:type="paragraph" w:styleId="Remissivo4">
    <w:name w:val="index 4"/>
    <w:basedOn w:val="Normal"/>
    <w:next w:val="Normal"/>
    <w:autoRedefine/>
    <w:uiPriority w:val="99"/>
    <w:unhideWhenUsed/>
    <w:rsid w:val="00EA7EC1"/>
    <w:pPr>
      <w:ind w:left="960" w:hanging="240"/>
    </w:pPr>
  </w:style>
  <w:style w:type="paragraph" w:styleId="Remissivo5">
    <w:name w:val="index 5"/>
    <w:basedOn w:val="Normal"/>
    <w:next w:val="Normal"/>
    <w:autoRedefine/>
    <w:uiPriority w:val="99"/>
    <w:unhideWhenUsed/>
    <w:rsid w:val="00EA7EC1"/>
    <w:pPr>
      <w:ind w:left="1200" w:hanging="240"/>
    </w:pPr>
  </w:style>
  <w:style w:type="paragraph" w:styleId="Remissivo6">
    <w:name w:val="index 6"/>
    <w:basedOn w:val="Normal"/>
    <w:next w:val="Normal"/>
    <w:autoRedefine/>
    <w:uiPriority w:val="99"/>
    <w:unhideWhenUsed/>
    <w:rsid w:val="00EA7EC1"/>
    <w:pPr>
      <w:ind w:left="1440" w:hanging="240"/>
    </w:pPr>
  </w:style>
  <w:style w:type="paragraph" w:styleId="Remissivo7">
    <w:name w:val="index 7"/>
    <w:basedOn w:val="Normal"/>
    <w:next w:val="Normal"/>
    <w:autoRedefine/>
    <w:uiPriority w:val="99"/>
    <w:unhideWhenUsed/>
    <w:rsid w:val="00EA7EC1"/>
    <w:pPr>
      <w:ind w:left="1680" w:hanging="240"/>
    </w:pPr>
  </w:style>
  <w:style w:type="paragraph" w:styleId="Remissivo8">
    <w:name w:val="index 8"/>
    <w:basedOn w:val="Normal"/>
    <w:next w:val="Normal"/>
    <w:autoRedefine/>
    <w:uiPriority w:val="99"/>
    <w:unhideWhenUsed/>
    <w:rsid w:val="00EA7EC1"/>
    <w:pPr>
      <w:ind w:left="1920" w:hanging="240"/>
    </w:pPr>
  </w:style>
  <w:style w:type="paragraph" w:styleId="Remissivo9">
    <w:name w:val="index 9"/>
    <w:basedOn w:val="Normal"/>
    <w:next w:val="Normal"/>
    <w:autoRedefine/>
    <w:uiPriority w:val="99"/>
    <w:unhideWhenUsed/>
    <w:rsid w:val="00EA7EC1"/>
    <w:pPr>
      <w:ind w:left="2160" w:hanging="240"/>
    </w:pPr>
  </w:style>
  <w:style w:type="paragraph" w:styleId="Ttulodendiceremissivo">
    <w:name w:val="index heading"/>
    <w:basedOn w:val="Normal"/>
    <w:next w:val="Remissivo1"/>
    <w:uiPriority w:val="99"/>
    <w:unhideWhenUsed/>
    <w:rsid w:val="00EA7EC1"/>
  </w:style>
  <w:style w:type="paragraph" w:customStyle="1" w:styleId="PSDS-CorpodeTexto">
    <w:name w:val="PSDS - Corpo de Texto"/>
    <w:basedOn w:val="Normal"/>
    <w:rsid w:val="00EA7EC1"/>
    <w:pPr>
      <w:suppressAutoHyphens/>
      <w:ind w:firstLine="709"/>
      <w:jc w:val="both"/>
    </w:pPr>
    <w:rPr>
      <w:rFonts w:eastAsia="Times New Roman"/>
      <w:sz w:val="20"/>
      <w:szCs w:val="20"/>
    </w:rPr>
  </w:style>
  <w:style w:type="paragraph" w:customStyle="1" w:styleId="PSDS-MarcadoresNivel2">
    <w:name w:val="PSDS - Marcadores Nivel 2"/>
    <w:basedOn w:val="Normal"/>
    <w:rsid w:val="00EA7EC1"/>
    <w:pPr>
      <w:spacing w:before="40" w:after="40"/>
    </w:pPr>
    <w:rPr>
      <w:rFonts w:eastAsia="Times New Roman"/>
      <w:sz w:val="20"/>
      <w:szCs w:val="20"/>
    </w:rPr>
  </w:style>
  <w:style w:type="paragraph" w:customStyle="1" w:styleId="PSDS-MarcadoresNivel3">
    <w:name w:val="PSDS - Marcadores Nivel 3"/>
    <w:basedOn w:val="PSDS-MarcadoresNivel1"/>
    <w:rsid w:val="00EA7EC1"/>
    <w:pPr>
      <w:numPr>
        <w:numId w:val="21"/>
      </w:numPr>
      <w:suppressAutoHyphens w:val="0"/>
      <w:spacing w:before="40" w:after="40"/>
      <w:jc w:val="left"/>
    </w:pPr>
    <w:rPr>
      <w:color w:val="auto"/>
    </w:rPr>
  </w:style>
  <w:style w:type="paragraph" w:customStyle="1" w:styleId="PSDS-CorpodeItem">
    <w:name w:val="PSDS - Corpo de Item"/>
    <w:basedOn w:val="PSDS-CorpodeTexto"/>
    <w:rsid w:val="00EA7EC1"/>
    <w:pPr>
      <w:ind w:left="709" w:firstLine="0"/>
    </w:pPr>
    <w:rPr>
      <w:rFonts w:ascii="Spranq eco sans" w:hAnsi="Spranq eco sans" w:cs="Spranq eco sans"/>
    </w:rPr>
  </w:style>
  <w:style w:type="character" w:styleId="CdigoHTML">
    <w:name w:val="HTML Code"/>
    <w:basedOn w:val="Fontepargpadro"/>
    <w:uiPriority w:val="99"/>
    <w:semiHidden/>
    <w:unhideWhenUsed/>
    <w:rsid w:val="00EA7EC1"/>
    <w:rPr>
      <w:rFonts w:ascii="Courier New" w:eastAsia="Calibri" w:hAnsi="Courier New" w:cs="Courier New"/>
      <w:sz w:val="20"/>
      <w:szCs w:val="20"/>
    </w:rPr>
  </w:style>
  <w:style w:type="character" w:customStyle="1" w:styleId="dado">
    <w:name w:val="dado"/>
    <w:basedOn w:val="Fontepargpadro"/>
    <w:rsid w:val="00EA7EC1"/>
  </w:style>
  <w:style w:type="paragraph" w:styleId="Reviso">
    <w:name w:val="Revision"/>
    <w:hidden/>
    <w:uiPriority w:val="99"/>
    <w:semiHidden/>
    <w:rsid w:val="00EA7EC1"/>
    <w:rPr>
      <w:rFonts w:ascii="Times New Roman" w:eastAsia="Calibri" w:hAnsi="Times New Roman" w:cs="Times New Roman"/>
      <w:lang w:val="pt-BR" w:eastAsia="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43695291">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4" Type="http://schemas.openxmlformats.org/officeDocument/2006/relationships/image" Target="media/image7.png"/><Relationship Id="rId15" Type="http://schemas.openxmlformats.org/officeDocument/2006/relationships/image" Target="media/image8.jpeg"/><Relationship Id="rId16" Type="http://schemas.openxmlformats.org/officeDocument/2006/relationships/image" Target="media/image9.jpe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63" Type="http://schemas.openxmlformats.org/officeDocument/2006/relationships/image" Target="media/image31.png"/><Relationship Id="rId64" Type="http://schemas.openxmlformats.org/officeDocument/2006/relationships/image" Target="media/image32.png"/><Relationship Id="rId65" Type="http://schemas.openxmlformats.org/officeDocument/2006/relationships/image" Target="media/image33.png"/><Relationship Id="rId66" Type="http://schemas.openxmlformats.org/officeDocument/2006/relationships/image" Target="media/image34.png"/><Relationship Id="rId67" Type="http://schemas.openxmlformats.org/officeDocument/2006/relationships/image" Target="media/image35.png"/><Relationship Id="rId68" Type="http://schemas.openxmlformats.org/officeDocument/2006/relationships/image" Target="media/image36.png"/><Relationship Id="rId69" Type="http://schemas.openxmlformats.org/officeDocument/2006/relationships/image" Target="media/image37.png"/><Relationship Id="rId50" Type="http://schemas.openxmlformats.org/officeDocument/2006/relationships/image" Target="media/image20.png"/><Relationship Id="rId51" Type="http://schemas.openxmlformats.org/officeDocument/2006/relationships/image" Target="media/image21.png"/><Relationship Id="rId52" Type="http://schemas.openxmlformats.org/officeDocument/2006/relationships/image" Target="media/image22.png"/><Relationship Id="rId53" Type="http://schemas.openxmlformats.org/officeDocument/2006/relationships/image" Target="media/image23.png"/><Relationship Id="rId54" Type="http://schemas.openxmlformats.org/officeDocument/2006/relationships/image" Target="media/image24.png"/><Relationship Id="rId55" Type="http://schemas.openxmlformats.org/officeDocument/2006/relationships/hyperlink" Target="https://github.com/play-with-docker/docker-machine-driver-pwd/releases" TargetMode="External"/><Relationship Id="rId56" Type="http://schemas.openxmlformats.org/officeDocument/2006/relationships/hyperlink" Target="https://labs.play-with-docker.co" TargetMode="External"/><Relationship Id="rId57" Type="http://schemas.openxmlformats.org/officeDocument/2006/relationships/image" Target="media/image25.png"/><Relationship Id="rId58" Type="http://schemas.openxmlformats.org/officeDocument/2006/relationships/image" Target="media/image26.png"/><Relationship Id="rId59" Type="http://schemas.openxmlformats.org/officeDocument/2006/relationships/image" Target="media/image27.png"/><Relationship Id="rId40" Type="http://schemas.openxmlformats.org/officeDocument/2006/relationships/hyperlink" Target="https://docs.docker.com/engine/userguide/labels-custom-metadata/" TargetMode="External"/><Relationship Id="rId41" Type="http://schemas.openxmlformats.org/officeDocument/2006/relationships/hyperlink" Target="https://docs.docker.com/engine/reference/commandline/pull" TargetMode="External"/><Relationship Id="rId42" Type="http://schemas.openxmlformats.org/officeDocument/2006/relationships/hyperlink" Target="https://docs.docker.com/engine/reference/commandline/push" TargetMode="External"/><Relationship Id="rId43" Type="http://schemas.openxmlformats.org/officeDocument/2006/relationships/image" Target="media/image16.png"/><Relationship Id="rId44" Type="http://schemas.openxmlformats.org/officeDocument/2006/relationships/image" Target="media/image17.png"/><Relationship Id="rId45" Type="http://schemas.openxmlformats.org/officeDocument/2006/relationships/image" Target="media/image18.png"/><Relationship Id="rId46" Type="http://schemas.openxmlformats.org/officeDocument/2006/relationships/hyperlink" Target="https://docs.docker.com/engine/reference/commandline/login" TargetMode="External"/><Relationship Id="rId47" Type="http://schemas.openxmlformats.org/officeDocument/2006/relationships/hyperlink" Target="https://docs.docker.com/engine/reference/commandline/logout" TargetMode="External"/><Relationship Id="rId48" Type="http://schemas.openxmlformats.org/officeDocument/2006/relationships/hyperlink" Target="https://docs.docker.com/engine/reference/commandline/search" TargetMode="External"/><Relationship Id="rId49" Type="http://schemas.openxmlformats.org/officeDocument/2006/relationships/image" Target="media/image19.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30" Type="http://schemas.openxmlformats.org/officeDocument/2006/relationships/hyperlink" Target="https://docs.docker.com/engine/reference/builder/" TargetMode="External"/><Relationship Id="rId31" Type="http://schemas.openxmlformats.org/officeDocument/2006/relationships/hyperlink" Target="https://docs.docker.com/engine/reference/builder/" TargetMode="External"/><Relationship Id="rId32" Type="http://schemas.openxmlformats.org/officeDocument/2006/relationships/hyperlink" Target="https://docs.docker.com/engine/reference/builder/" TargetMode="External"/><Relationship Id="rId33" Type="http://schemas.openxmlformats.org/officeDocument/2006/relationships/hyperlink" Target="https://docs.docker.com/engine/reference/builder/" TargetMode="External"/><Relationship Id="rId34" Type="http://schemas.openxmlformats.org/officeDocument/2006/relationships/hyperlink" Target="https://docs.docker.com/engine/reference/builder/" TargetMode="External"/><Relationship Id="rId35" Type="http://schemas.openxmlformats.org/officeDocument/2006/relationships/hyperlink" Target="https://docs.docker.com/engine/reference/builder/" TargetMode="External"/><Relationship Id="rId36" Type="http://schemas.openxmlformats.org/officeDocument/2006/relationships/hyperlink" Target="https://docs.docker.com/engine/reference/builder/" TargetMode="External"/><Relationship Id="rId37" Type="http://schemas.openxmlformats.org/officeDocument/2006/relationships/hyperlink" Target="https://docs.docker.com/engine/reference/builder/" TargetMode="External"/><Relationship Id="rId38" Type="http://schemas.openxmlformats.org/officeDocument/2006/relationships/hyperlink" Target="https://docs.docker.com/engine/reference/builder/" TargetMode="External"/><Relationship Id="rId39" Type="http://schemas.openxmlformats.org/officeDocument/2006/relationships/hyperlink" Target="https://docs.docker.com/engine/reference/builder/" TargetMode="External"/><Relationship Id="rId70" Type="http://schemas.openxmlformats.org/officeDocument/2006/relationships/image" Target="media/image38.png"/><Relationship Id="rId71" Type="http://schemas.openxmlformats.org/officeDocument/2006/relationships/header" Target="header1.xml"/><Relationship Id="rId72" Type="http://schemas.openxmlformats.org/officeDocument/2006/relationships/footer" Target="footer1.xml"/><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hyperlink" Target="http://3way.com.br/category/linux/" TargetMode="External"/><Relationship Id="rId23" Type="http://schemas.openxmlformats.org/officeDocument/2006/relationships/hyperlink" Target="http://3way.com.br/category/novidades/" TargetMode="External"/><Relationship Id="rId24" Type="http://schemas.openxmlformats.org/officeDocument/2006/relationships/hyperlink" Target="http://www.mundodocker.com.br/author/cristiano/" TargetMode="External"/><Relationship Id="rId25" Type="http://schemas.openxmlformats.org/officeDocument/2006/relationships/hyperlink" Target="http://3way.com.br/category/linux/" TargetMode="External"/><Relationship Id="rId26" Type="http://schemas.openxmlformats.org/officeDocument/2006/relationships/hyperlink" Target="http://3way.com.br/category/novidades/" TargetMode="External"/><Relationship Id="rId27" Type="http://schemas.openxmlformats.org/officeDocument/2006/relationships/image" Target="media/image15.png"/><Relationship Id="rId28" Type="http://schemas.openxmlformats.org/officeDocument/2006/relationships/hyperlink" Target="https://docs.docker.com/engine/reference/builder/" TargetMode="External"/><Relationship Id="rId29" Type="http://schemas.openxmlformats.org/officeDocument/2006/relationships/hyperlink" Target="https://docs.docker.com/engine/reference/builder/" TargetMode="External"/><Relationship Id="rId73" Type="http://schemas.openxmlformats.org/officeDocument/2006/relationships/fontTable" Target="fontTable.xml"/><Relationship Id="rId74" Type="http://schemas.microsoft.com/office/2011/relationships/people" Target="people.xml"/><Relationship Id="rId75" Type="http://schemas.openxmlformats.org/officeDocument/2006/relationships/theme" Target="theme/theme1.xml"/><Relationship Id="rId60" Type="http://schemas.openxmlformats.org/officeDocument/2006/relationships/image" Target="media/image28.png"/><Relationship Id="rId61" Type="http://schemas.openxmlformats.org/officeDocument/2006/relationships/image" Target="media/image29.png"/><Relationship Id="rId62" Type="http://schemas.openxmlformats.org/officeDocument/2006/relationships/image" Target="media/image30.png"/><Relationship Id="rId10" Type="http://schemas.openxmlformats.org/officeDocument/2006/relationships/image" Target="media/image3.jpeg"/><Relationship Id="rId11" Type="http://schemas.openxmlformats.org/officeDocument/2006/relationships/image" Target="media/image4.jpeg"/><Relationship Id="rId12" Type="http://schemas.openxmlformats.org/officeDocument/2006/relationships/image" Target="media/image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181B35BB-2018-BF4C-B738-6B634A2C51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349</TotalTime>
  <Pages>94</Pages>
  <Words>15838</Words>
  <Characters>85527</Characters>
  <Application>Microsoft Macintosh Word</Application>
  <DocSecurity>0</DocSecurity>
  <Lines>712</Lines>
  <Paragraphs>202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101163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Thiago Cruz</dc:creator>
  <cp:keywords/>
  <dc:description/>
  <cp:lastModifiedBy>Thiago Cruz</cp:lastModifiedBy>
  <cp:revision>744</cp:revision>
  <cp:lastPrinted>2017-11-11T13:18:00Z</cp:lastPrinted>
  <dcterms:created xsi:type="dcterms:W3CDTF">2017-11-11T13:15:00Z</dcterms:created>
  <dcterms:modified xsi:type="dcterms:W3CDTF">2017-11-27T20:58:00Z</dcterms:modified>
</cp:coreProperties>
</file>