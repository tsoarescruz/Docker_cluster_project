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1" w:name="__DdeLink__556_1435064614"/>
      <w:bookmarkEnd w:id="1"/>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2" w:name="__DdeLink__1055_931731686"/>
      <w:bookmarkEnd w:id="2"/>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789008B0" w14:textId="0DC15BD9" w:rsidR="006F0CE9" w:rsidRPr="003B1AE1"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3B1AE1">
        <w:instrText>TOC \c "Figura"</w:instrText>
      </w:r>
      <w:r>
        <w:fldChar w:fldCharType="separate"/>
      </w:r>
      <w:r w:rsidR="006F0CE9" w:rsidRPr="003B1AE1">
        <w:rPr>
          <w:noProof/>
          <w:color w:val="000000"/>
        </w:rPr>
        <w:t xml:space="preserve">Figura </w:t>
      </w:r>
      <w:r w:rsidR="006F0CE9" w:rsidRPr="003B1AE1">
        <w:rPr>
          <w:noProof/>
        </w:rPr>
        <w:t>1</w:t>
      </w:r>
      <w:r w:rsidR="006F0CE9" w:rsidRPr="003B1AE1">
        <w:rPr>
          <w:noProof/>
          <w:color w:val="000000"/>
        </w:rPr>
        <w:t>: Cloud</w:t>
      </w:r>
      <w:r w:rsidR="006F0CE9" w:rsidRPr="003B1AE1">
        <w:rPr>
          <w:noProof/>
        </w:rPr>
        <w:tab/>
      </w:r>
      <w:r w:rsidR="006F0CE9">
        <w:rPr>
          <w:noProof/>
        </w:rPr>
        <w:fldChar w:fldCharType="begin"/>
      </w:r>
      <w:r w:rsidR="006F0CE9" w:rsidRPr="003B1AE1">
        <w:rPr>
          <w:noProof/>
        </w:rPr>
        <w:instrText xml:space="preserve"> PAGEREF _Toc497654059 \h </w:instrText>
      </w:r>
      <w:r w:rsidR="006F0CE9">
        <w:rPr>
          <w:noProof/>
        </w:rPr>
      </w:r>
      <w:r w:rsidR="006F0CE9">
        <w:rPr>
          <w:noProof/>
        </w:rPr>
        <w:fldChar w:fldCharType="separate"/>
      </w:r>
      <w:r w:rsidR="006F0CE9" w:rsidRPr="003B1AE1">
        <w:rPr>
          <w:noProof/>
        </w:rPr>
        <w:t>17</w:t>
      </w:r>
      <w:r w:rsidR="006F0CE9">
        <w:rPr>
          <w:noProof/>
        </w:rPr>
        <w:fldChar w:fldCharType="end"/>
      </w:r>
    </w:p>
    <w:p w14:paraId="48AA45D1" w14:textId="6AEE8BA8" w:rsidR="006F0CE9" w:rsidRPr="003B1AE1" w:rsidRDefault="006F0CE9">
      <w:pPr>
        <w:pStyle w:val="ndicedeilustraes"/>
        <w:tabs>
          <w:tab w:val="right" w:leader="dot" w:pos="9061"/>
        </w:tabs>
        <w:rPr>
          <w:rFonts w:eastAsiaTheme="minorEastAsia" w:cstheme="minorBidi"/>
          <w:smallCaps w:val="0"/>
          <w:noProof/>
          <w:color w:val="auto"/>
          <w:sz w:val="24"/>
          <w:szCs w:val="24"/>
          <w:lang w:eastAsia="pt-BR"/>
        </w:rPr>
      </w:pPr>
      <w:r w:rsidRPr="003B1AE1">
        <w:rPr>
          <w:noProof/>
          <w:color w:val="000000"/>
        </w:rPr>
        <w:t xml:space="preserve">Figura </w:t>
      </w:r>
      <w:r w:rsidRPr="003B1AE1">
        <w:rPr>
          <w:noProof/>
        </w:rPr>
        <w:t>2</w:t>
      </w:r>
      <w:r w:rsidRPr="003B1AE1">
        <w:rPr>
          <w:noProof/>
          <w:color w:val="000000"/>
        </w:rPr>
        <w:t>: Joseph Carl</w:t>
      </w:r>
      <w:r w:rsidRPr="003B1AE1">
        <w:rPr>
          <w:noProof/>
        </w:rPr>
        <w:tab/>
      </w:r>
      <w:r>
        <w:rPr>
          <w:noProof/>
        </w:rPr>
        <w:fldChar w:fldCharType="begin"/>
      </w:r>
      <w:r w:rsidRPr="003B1AE1">
        <w:rPr>
          <w:noProof/>
        </w:rPr>
        <w:instrText xml:space="preserve"> PAGEREF _Toc497654060 \h </w:instrText>
      </w:r>
      <w:r>
        <w:rPr>
          <w:noProof/>
        </w:rPr>
      </w:r>
      <w:r>
        <w:rPr>
          <w:noProof/>
        </w:rPr>
        <w:fldChar w:fldCharType="separate"/>
      </w:r>
      <w:r w:rsidRPr="003B1AE1">
        <w:rPr>
          <w:noProof/>
        </w:rPr>
        <w:t>18</w:t>
      </w:r>
      <w:r>
        <w:rPr>
          <w:noProof/>
        </w:rPr>
        <w:fldChar w:fldCharType="end"/>
      </w:r>
    </w:p>
    <w:p w14:paraId="474542C2" w14:textId="5C70A4BD"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3</w:t>
      </w:r>
      <w:r w:rsidRPr="006F0CE9">
        <w:rPr>
          <w:noProof/>
          <w:color w:val="000000"/>
          <w:lang w:val="en-US"/>
        </w:rPr>
        <w:t>: John McCarthy</w:t>
      </w:r>
      <w:r w:rsidRPr="006F0CE9">
        <w:rPr>
          <w:noProof/>
          <w:lang w:val="en-US"/>
        </w:rPr>
        <w:tab/>
      </w:r>
      <w:r>
        <w:rPr>
          <w:noProof/>
        </w:rPr>
        <w:fldChar w:fldCharType="begin"/>
      </w:r>
      <w:r w:rsidRPr="006F0CE9">
        <w:rPr>
          <w:noProof/>
          <w:lang w:val="en-US"/>
        </w:rPr>
        <w:instrText xml:space="preserve"> PAGEREF _Toc497654061 \h </w:instrText>
      </w:r>
      <w:r>
        <w:rPr>
          <w:noProof/>
        </w:rPr>
      </w:r>
      <w:r>
        <w:rPr>
          <w:noProof/>
        </w:rPr>
        <w:fldChar w:fldCharType="separate"/>
      </w:r>
      <w:r w:rsidRPr="006F0CE9">
        <w:rPr>
          <w:noProof/>
          <w:lang w:val="en-US"/>
        </w:rPr>
        <w:t>18</w:t>
      </w:r>
      <w:r>
        <w:rPr>
          <w:noProof/>
        </w:rPr>
        <w:fldChar w:fldCharType="end"/>
      </w:r>
    </w:p>
    <w:p w14:paraId="471EF287" w14:textId="686CD879"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4</w:t>
      </w:r>
      <w:r w:rsidRPr="006F0CE9">
        <w:rPr>
          <w:noProof/>
          <w:color w:val="000000"/>
          <w:lang w:val="en-US"/>
        </w:rPr>
        <w:t>: Ramnath Chellappa</w:t>
      </w:r>
      <w:r w:rsidRPr="006F0CE9">
        <w:rPr>
          <w:noProof/>
          <w:lang w:val="en-US"/>
        </w:rPr>
        <w:tab/>
      </w:r>
      <w:r>
        <w:rPr>
          <w:noProof/>
        </w:rPr>
        <w:fldChar w:fldCharType="begin"/>
      </w:r>
      <w:r w:rsidRPr="006F0CE9">
        <w:rPr>
          <w:noProof/>
          <w:lang w:val="en-US"/>
        </w:rPr>
        <w:instrText xml:space="preserve"> PAGEREF _Toc497654062 \h </w:instrText>
      </w:r>
      <w:r>
        <w:rPr>
          <w:noProof/>
        </w:rPr>
      </w:r>
      <w:r>
        <w:rPr>
          <w:noProof/>
        </w:rPr>
        <w:fldChar w:fldCharType="separate"/>
      </w:r>
      <w:r w:rsidRPr="006F0CE9">
        <w:rPr>
          <w:noProof/>
          <w:lang w:val="en-US"/>
        </w:rPr>
        <w:t>19</w:t>
      </w:r>
      <w:r>
        <w:rPr>
          <w:noProof/>
        </w:rPr>
        <w:fldChar w:fldCharType="end"/>
      </w:r>
    </w:p>
    <w:p w14:paraId="094B0E05" w14:textId="32B996C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5</w:t>
      </w:r>
      <w:r w:rsidRPr="00302B33">
        <w:rPr>
          <w:noProof/>
          <w:color w:val="000000"/>
        </w:rPr>
        <w:t>: Modelos de Implementação</w:t>
      </w:r>
      <w:r>
        <w:rPr>
          <w:noProof/>
        </w:rPr>
        <w:tab/>
      </w:r>
      <w:r>
        <w:rPr>
          <w:noProof/>
        </w:rPr>
        <w:fldChar w:fldCharType="begin"/>
      </w:r>
      <w:r>
        <w:rPr>
          <w:noProof/>
        </w:rPr>
        <w:instrText xml:space="preserve"> PAGEREF _Toc497654063 \h </w:instrText>
      </w:r>
      <w:r>
        <w:rPr>
          <w:noProof/>
        </w:rPr>
      </w:r>
      <w:r>
        <w:rPr>
          <w:noProof/>
        </w:rPr>
        <w:fldChar w:fldCharType="separate"/>
      </w:r>
      <w:r>
        <w:rPr>
          <w:noProof/>
        </w:rPr>
        <w:t>20</w:t>
      </w:r>
      <w:r>
        <w:rPr>
          <w:noProof/>
        </w:rPr>
        <w:fldChar w:fldCharType="end"/>
      </w:r>
    </w:p>
    <w:p w14:paraId="1F659BA7" w14:textId="14DA8E64"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6</w:t>
      </w:r>
      <w:r w:rsidRPr="00302B33">
        <w:rPr>
          <w:noProof/>
          <w:color w:val="000000"/>
        </w:rPr>
        <w:t>: Nuvem pública</w:t>
      </w:r>
      <w:r>
        <w:rPr>
          <w:noProof/>
        </w:rPr>
        <w:tab/>
      </w:r>
      <w:r>
        <w:rPr>
          <w:noProof/>
        </w:rPr>
        <w:fldChar w:fldCharType="begin"/>
      </w:r>
      <w:r>
        <w:rPr>
          <w:noProof/>
        </w:rPr>
        <w:instrText xml:space="preserve"> PAGEREF _Toc497654064 \h </w:instrText>
      </w:r>
      <w:r>
        <w:rPr>
          <w:noProof/>
        </w:rPr>
      </w:r>
      <w:r>
        <w:rPr>
          <w:noProof/>
        </w:rPr>
        <w:fldChar w:fldCharType="separate"/>
      </w:r>
      <w:r>
        <w:rPr>
          <w:noProof/>
        </w:rPr>
        <w:t>21</w:t>
      </w:r>
      <w:r>
        <w:rPr>
          <w:noProof/>
        </w:rPr>
        <w:fldChar w:fldCharType="end"/>
      </w:r>
    </w:p>
    <w:p w14:paraId="1811143C" w14:textId="1F953EF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7</w:t>
      </w:r>
      <w:r w:rsidRPr="00302B33">
        <w:rPr>
          <w:noProof/>
          <w:color w:val="000000"/>
        </w:rPr>
        <w:t>: Nuvem Privada</w:t>
      </w:r>
      <w:r>
        <w:rPr>
          <w:noProof/>
        </w:rPr>
        <w:tab/>
      </w:r>
      <w:r>
        <w:rPr>
          <w:noProof/>
        </w:rPr>
        <w:fldChar w:fldCharType="begin"/>
      </w:r>
      <w:r>
        <w:rPr>
          <w:noProof/>
        </w:rPr>
        <w:instrText xml:space="preserve"> PAGEREF _Toc497654065 \h </w:instrText>
      </w:r>
      <w:r>
        <w:rPr>
          <w:noProof/>
        </w:rPr>
      </w:r>
      <w:r>
        <w:rPr>
          <w:noProof/>
        </w:rPr>
        <w:fldChar w:fldCharType="separate"/>
      </w:r>
      <w:r>
        <w:rPr>
          <w:noProof/>
        </w:rPr>
        <w:t>22</w:t>
      </w:r>
      <w:r>
        <w:rPr>
          <w:noProof/>
        </w:rPr>
        <w:fldChar w:fldCharType="end"/>
      </w:r>
    </w:p>
    <w:p w14:paraId="62420EF9" w14:textId="3E3BCD91"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8</w:t>
      </w:r>
      <w:r w:rsidRPr="00302B33">
        <w:rPr>
          <w:noProof/>
          <w:color w:val="000000"/>
        </w:rPr>
        <w:t>: Nuvem Comunitária</w:t>
      </w:r>
      <w:r>
        <w:rPr>
          <w:noProof/>
        </w:rPr>
        <w:tab/>
      </w:r>
      <w:r>
        <w:rPr>
          <w:noProof/>
        </w:rPr>
        <w:fldChar w:fldCharType="begin"/>
      </w:r>
      <w:r>
        <w:rPr>
          <w:noProof/>
        </w:rPr>
        <w:instrText xml:space="preserve"> PAGEREF _Toc497654066 \h </w:instrText>
      </w:r>
      <w:r>
        <w:rPr>
          <w:noProof/>
        </w:rPr>
      </w:r>
      <w:r>
        <w:rPr>
          <w:noProof/>
        </w:rPr>
        <w:fldChar w:fldCharType="separate"/>
      </w:r>
      <w:r>
        <w:rPr>
          <w:noProof/>
        </w:rPr>
        <w:t>23</w:t>
      </w:r>
      <w:r>
        <w:rPr>
          <w:noProof/>
        </w:rPr>
        <w:fldChar w:fldCharType="end"/>
      </w:r>
    </w:p>
    <w:p w14:paraId="1B4543BF" w14:textId="0DDB9F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9</w:t>
      </w:r>
      <w:r w:rsidRPr="00302B33">
        <w:rPr>
          <w:noProof/>
          <w:color w:val="000000"/>
        </w:rPr>
        <w:t>: Modelos de Implementação</w:t>
      </w:r>
      <w:r>
        <w:rPr>
          <w:noProof/>
        </w:rPr>
        <w:tab/>
      </w:r>
      <w:r>
        <w:rPr>
          <w:noProof/>
        </w:rPr>
        <w:fldChar w:fldCharType="begin"/>
      </w:r>
      <w:r>
        <w:rPr>
          <w:noProof/>
        </w:rPr>
        <w:instrText xml:space="preserve"> PAGEREF _Toc497654067 \h </w:instrText>
      </w:r>
      <w:r>
        <w:rPr>
          <w:noProof/>
        </w:rPr>
      </w:r>
      <w:r>
        <w:rPr>
          <w:noProof/>
        </w:rPr>
        <w:fldChar w:fldCharType="separate"/>
      </w:r>
      <w:r>
        <w:rPr>
          <w:noProof/>
        </w:rPr>
        <w:t>24</w:t>
      </w:r>
      <w:r>
        <w:rPr>
          <w:noProof/>
        </w:rPr>
        <w:fldChar w:fldCharType="end"/>
      </w:r>
    </w:p>
    <w:p w14:paraId="4B44AF55" w14:textId="3D7B143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_Toc497654068 \h </w:instrText>
      </w:r>
      <w:r>
        <w:rPr>
          <w:noProof/>
        </w:rPr>
      </w:r>
      <w:r>
        <w:rPr>
          <w:noProof/>
        </w:rPr>
        <w:fldChar w:fldCharType="separate"/>
      </w:r>
      <w:r>
        <w:rPr>
          <w:noProof/>
        </w:rPr>
        <w:t>27</w:t>
      </w:r>
      <w:r>
        <w:rPr>
          <w:noProof/>
        </w:rPr>
        <w:fldChar w:fldCharType="end"/>
      </w:r>
    </w:p>
    <w:p w14:paraId="25072B85" w14:textId="382701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11</w:t>
      </w:r>
      <w:r w:rsidRPr="00302B33">
        <w:rPr>
          <w:noProof/>
          <w:color w:val="000000"/>
        </w:rPr>
        <w:t xml:space="preserve"> Hypervisor Hospedado</w:t>
      </w:r>
      <w:r>
        <w:rPr>
          <w:noProof/>
        </w:rPr>
        <w:tab/>
      </w:r>
      <w:r>
        <w:rPr>
          <w:noProof/>
        </w:rPr>
        <w:fldChar w:fldCharType="begin"/>
      </w:r>
      <w:r>
        <w:rPr>
          <w:noProof/>
        </w:rPr>
        <w:instrText xml:space="preserve"> PAGEREF _Toc497654069 \h </w:instrText>
      </w:r>
      <w:r>
        <w:rPr>
          <w:noProof/>
        </w:rPr>
      </w:r>
      <w:r>
        <w:rPr>
          <w:noProof/>
        </w:rPr>
        <w:fldChar w:fldCharType="separate"/>
      </w:r>
      <w:r>
        <w:rPr>
          <w:noProof/>
        </w:rPr>
        <w:t>28</w:t>
      </w:r>
      <w:r>
        <w:rPr>
          <w:noProof/>
        </w:rPr>
        <w:fldChar w:fldCharType="end"/>
      </w:r>
    </w:p>
    <w:p w14:paraId="1F1D466A" w14:textId="34AC0B0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_Toc497654070 \h </w:instrText>
      </w:r>
      <w:r>
        <w:rPr>
          <w:noProof/>
        </w:rPr>
      </w:r>
      <w:r>
        <w:rPr>
          <w:noProof/>
        </w:rPr>
        <w:fldChar w:fldCharType="separate"/>
      </w:r>
      <w:r>
        <w:rPr>
          <w:noProof/>
        </w:rPr>
        <w:t>29</w:t>
      </w:r>
      <w:r>
        <w:rPr>
          <w:noProof/>
        </w:rPr>
        <w:fldChar w:fldCharType="end"/>
      </w:r>
    </w:p>
    <w:p w14:paraId="412313B8" w14:textId="472ED2C5"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_Toc497654071 \h </w:instrText>
      </w:r>
      <w:r>
        <w:rPr>
          <w:noProof/>
        </w:rPr>
      </w:r>
      <w:r>
        <w:rPr>
          <w:noProof/>
        </w:rPr>
        <w:fldChar w:fldCharType="separate"/>
      </w:r>
      <w:r>
        <w:rPr>
          <w:noProof/>
        </w:rPr>
        <w:t>29</w:t>
      </w:r>
      <w:r>
        <w:rPr>
          <w:noProof/>
        </w:rPr>
        <w:fldChar w:fldCharType="end"/>
      </w:r>
    </w:p>
    <w:p w14:paraId="79B8510F" w14:textId="66D50789"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_Toc497654072 \h </w:instrText>
      </w:r>
      <w:r>
        <w:rPr>
          <w:noProof/>
        </w:rPr>
      </w:r>
      <w:r>
        <w:rPr>
          <w:noProof/>
        </w:rPr>
        <w:fldChar w:fldCharType="separate"/>
      </w:r>
      <w:r>
        <w:rPr>
          <w:noProof/>
        </w:rPr>
        <w:t>31</w:t>
      </w:r>
      <w:r>
        <w:rPr>
          <w:noProof/>
        </w:rPr>
        <w:fldChar w:fldCharType="end"/>
      </w:r>
    </w:p>
    <w:p w14:paraId="2F0A96C6" w14:textId="2C4DB257"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_Toc497654073 \h </w:instrText>
      </w:r>
      <w:r>
        <w:rPr>
          <w:noProof/>
        </w:rPr>
      </w:r>
      <w:r>
        <w:rPr>
          <w:noProof/>
        </w:rPr>
        <w:fldChar w:fldCharType="separate"/>
      </w:r>
      <w:r>
        <w:rPr>
          <w:noProof/>
        </w:rPr>
        <w:t>32</w:t>
      </w:r>
      <w:r>
        <w:rPr>
          <w:noProof/>
        </w:rPr>
        <w:fldChar w:fldCharType="end"/>
      </w:r>
    </w:p>
    <w:p w14:paraId="4446FA2E" w14:textId="3BBF6CA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_Toc497654074 \h </w:instrText>
      </w:r>
      <w:r>
        <w:rPr>
          <w:noProof/>
        </w:rPr>
      </w:r>
      <w:r>
        <w:rPr>
          <w:noProof/>
        </w:rPr>
        <w:fldChar w:fldCharType="separate"/>
      </w:r>
      <w:r>
        <w:rPr>
          <w:noProof/>
        </w:rPr>
        <w:t>43</w:t>
      </w:r>
      <w:r>
        <w:rPr>
          <w:noProof/>
        </w:rPr>
        <w:fldChar w:fldCharType="end"/>
      </w:r>
    </w:p>
    <w:p w14:paraId="71F87ECA" w14:textId="39B718B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_Toc497654075 \h </w:instrText>
      </w:r>
      <w:r>
        <w:rPr>
          <w:noProof/>
        </w:rPr>
      </w:r>
      <w:r>
        <w:rPr>
          <w:noProof/>
        </w:rPr>
        <w:fldChar w:fldCharType="separate"/>
      </w:r>
      <w:r>
        <w:rPr>
          <w:noProof/>
        </w:rPr>
        <w:t>43</w:t>
      </w:r>
      <w:r>
        <w:rPr>
          <w:noProof/>
        </w:rPr>
        <w:fldChar w:fldCharType="end"/>
      </w:r>
    </w:p>
    <w:p w14:paraId="6525018B" w14:textId="403C994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_Toc497654076 \h </w:instrText>
      </w:r>
      <w:r>
        <w:rPr>
          <w:noProof/>
        </w:rPr>
      </w:r>
      <w:r>
        <w:rPr>
          <w:noProof/>
        </w:rPr>
        <w:fldChar w:fldCharType="separate"/>
      </w:r>
      <w:r>
        <w:rPr>
          <w:noProof/>
        </w:rPr>
        <w:t>44</w:t>
      </w:r>
      <w:r>
        <w:rPr>
          <w:noProof/>
        </w:rPr>
        <w:fldChar w:fldCharType="end"/>
      </w:r>
    </w:p>
    <w:p w14:paraId="57B91C91" w14:textId="6FD0D603"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_Toc497654077 \h </w:instrText>
      </w:r>
      <w:r>
        <w:rPr>
          <w:noProof/>
        </w:rPr>
      </w:r>
      <w:r>
        <w:rPr>
          <w:noProof/>
        </w:rPr>
        <w:fldChar w:fldCharType="separate"/>
      </w:r>
      <w:r>
        <w:rPr>
          <w:noProof/>
        </w:rPr>
        <w:t>48</w:t>
      </w:r>
      <w:r>
        <w:rPr>
          <w:noProof/>
        </w:rPr>
        <w:fldChar w:fldCharType="end"/>
      </w:r>
    </w:p>
    <w:p w14:paraId="7389D62B" w14:textId="39AF2B2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_Toc497654078 \h </w:instrText>
      </w:r>
      <w:r>
        <w:rPr>
          <w:noProof/>
        </w:rPr>
      </w:r>
      <w:r>
        <w:rPr>
          <w:noProof/>
        </w:rPr>
        <w:fldChar w:fldCharType="separate"/>
      </w:r>
      <w:r>
        <w:rPr>
          <w:noProof/>
        </w:rPr>
        <w:t>48</w:t>
      </w:r>
      <w:r>
        <w:rPr>
          <w:noProof/>
        </w:rPr>
        <w:fldChar w:fldCharType="end"/>
      </w:r>
    </w:p>
    <w:p w14:paraId="09EA1441" w14:textId="1017269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_Toc497654079 \h </w:instrText>
      </w:r>
      <w:r>
        <w:rPr>
          <w:noProof/>
        </w:rPr>
      </w:r>
      <w:r>
        <w:rPr>
          <w:noProof/>
        </w:rPr>
        <w:fldChar w:fldCharType="separate"/>
      </w:r>
      <w:r>
        <w:rPr>
          <w:noProof/>
        </w:rPr>
        <w:t>49</w:t>
      </w:r>
      <w:r>
        <w:rPr>
          <w:noProof/>
        </w:rPr>
        <w:fldChar w:fldCharType="end"/>
      </w:r>
    </w:p>
    <w:p w14:paraId="7417B2FD" w14:textId="6330949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_Toc497654080 \h </w:instrText>
      </w:r>
      <w:r>
        <w:rPr>
          <w:noProof/>
        </w:rPr>
      </w:r>
      <w:r>
        <w:rPr>
          <w:noProof/>
        </w:rPr>
        <w:fldChar w:fldCharType="separate"/>
      </w:r>
      <w:r>
        <w:rPr>
          <w:noProof/>
        </w:rPr>
        <w:t>49</w:t>
      </w:r>
      <w:r>
        <w:rPr>
          <w:noProof/>
        </w:rPr>
        <w:fldChar w:fldCharType="end"/>
      </w:r>
    </w:p>
    <w:p w14:paraId="4C3A88A6" w14:textId="61B37EE2"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_Toc497654081 \h </w:instrText>
      </w:r>
      <w:r>
        <w:rPr>
          <w:noProof/>
        </w:rPr>
      </w:r>
      <w:r>
        <w:rPr>
          <w:noProof/>
        </w:rPr>
        <w:fldChar w:fldCharType="separate"/>
      </w:r>
      <w:r>
        <w:rPr>
          <w:noProof/>
        </w:rPr>
        <w:t>52</w:t>
      </w:r>
      <w:r>
        <w:rPr>
          <w:noProof/>
        </w:rPr>
        <w:fldChar w:fldCharType="end"/>
      </w:r>
    </w:p>
    <w:p w14:paraId="7C992224" w14:textId="6FD80DDF"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24 - Play with Docker</w:t>
      </w:r>
      <w:r w:rsidRPr="006F0CE9">
        <w:rPr>
          <w:noProof/>
          <w:lang w:val="en-US"/>
        </w:rPr>
        <w:tab/>
      </w:r>
      <w:r>
        <w:rPr>
          <w:noProof/>
        </w:rPr>
        <w:fldChar w:fldCharType="begin"/>
      </w:r>
      <w:r w:rsidRPr="006F0CE9">
        <w:rPr>
          <w:noProof/>
          <w:lang w:val="en-US"/>
        </w:rPr>
        <w:instrText xml:space="preserve"> PAGEREF _Toc497654082 \h </w:instrText>
      </w:r>
      <w:r>
        <w:rPr>
          <w:noProof/>
        </w:rPr>
      </w:r>
      <w:r>
        <w:rPr>
          <w:noProof/>
        </w:rPr>
        <w:fldChar w:fldCharType="separate"/>
      </w:r>
      <w:r w:rsidRPr="006F0CE9">
        <w:rPr>
          <w:noProof/>
          <w:lang w:val="en-US"/>
        </w:rPr>
        <w:t>53</w:t>
      </w:r>
      <w:r>
        <w:rPr>
          <w:noProof/>
        </w:rPr>
        <w:fldChar w:fldCharType="end"/>
      </w:r>
    </w:p>
    <w:p w14:paraId="19BFB71E" w14:textId="2A7787FC"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25 - Shell do Play with Docker</w:t>
      </w:r>
      <w:r w:rsidRPr="006F0CE9">
        <w:rPr>
          <w:noProof/>
          <w:lang w:val="en-US"/>
        </w:rPr>
        <w:tab/>
      </w:r>
      <w:r>
        <w:rPr>
          <w:noProof/>
        </w:rPr>
        <w:fldChar w:fldCharType="begin"/>
      </w:r>
      <w:r w:rsidRPr="006F0CE9">
        <w:rPr>
          <w:noProof/>
          <w:lang w:val="en-US"/>
        </w:rPr>
        <w:instrText xml:space="preserve"> PAGEREF _Toc497654083 \h </w:instrText>
      </w:r>
      <w:r>
        <w:rPr>
          <w:noProof/>
        </w:rPr>
      </w:r>
      <w:r>
        <w:rPr>
          <w:noProof/>
        </w:rPr>
        <w:fldChar w:fldCharType="separate"/>
      </w:r>
      <w:r w:rsidRPr="006F0CE9">
        <w:rPr>
          <w:noProof/>
          <w:lang w:val="en-US"/>
        </w:rPr>
        <w:t>54</w:t>
      </w:r>
      <w:r>
        <w:rPr>
          <w:noProof/>
        </w:rPr>
        <w:fldChar w:fldCharType="end"/>
      </w:r>
    </w:p>
    <w:p w14:paraId="6AE0AD12" w14:textId="46A8A550"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lang w:val="en-US"/>
        </w:rPr>
        <w:t>Figura 26 - Template do Play with Docker</w:t>
      </w:r>
      <w:r w:rsidRPr="006F0CE9">
        <w:rPr>
          <w:noProof/>
          <w:lang w:val="en-US"/>
        </w:rPr>
        <w:tab/>
      </w:r>
      <w:r>
        <w:rPr>
          <w:noProof/>
        </w:rPr>
        <w:fldChar w:fldCharType="begin"/>
      </w:r>
      <w:r w:rsidRPr="006F0CE9">
        <w:rPr>
          <w:noProof/>
          <w:lang w:val="en-US"/>
        </w:rPr>
        <w:instrText xml:space="preserve"> PAGEREF _Toc497654084 \h </w:instrText>
      </w:r>
      <w:r>
        <w:rPr>
          <w:noProof/>
        </w:rPr>
      </w:r>
      <w:r>
        <w:rPr>
          <w:noProof/>
        </w:rPr>
        <w:fldChar w:fldCharType="separate"/>
      </w:r>
      <w:r w:rsidRPr="006F0CE9">
        <w:rPr>
          <w:noProof/>
          <w:lang w:val="en-US"/>
        </w:rPr>
        <w:t>54</w:t>
      </w:r>
      <w:r>
        <w:rPr>
          <w:noProof/>
        </w:rPr>
        <w:fldChar w:fldCharType="end"/>
      </w:r>
    </w:p>
    <w:p w14:paraId="485C8E10" w14:textId="4EDAD4F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_Toc497654085 \h </w:instrText>
      </w:r>
      <w:r>
        <w:rPr>
          <w:noProof/>
        </w:rPr>
      </w:r>
      <w:r>
        <w:rPr>
          <w:noProof/>
        </w:rPr>
        <w:fldChar w:fldCharType="separate"/>
      </w:r>
      <w:r>
        <w:rPr>
          <w:noProof/>
        </w:rPr>
        <w:t>55</w:t>
      </w:r>
      <w:r>
        <w:rPr>
          <w:noProof/>
        </w:rPr>
        <w:fldChar w:fldCharType="end"/>
      </w:r>
    </w:p>
    <w:p w14:paraId="21C2E5D7" w14:textId="3C27E416" w:rsidR="006F0CE9" w:rsidRPr="003B1AE1"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B1AE1">
        <w:rPr>
          <w:noProof/>
          <w:lang w:val="en-US"/>
        </w:rPr>
        <w:t>Figura 28 - Canal Annoucements do Slack</w:t>
      </w:r>
      <w:r w:rsidRPr="003B1AE1">
        <w:rPr>
          <w:noProof/>
          <w:lang w:val="en-US"/>
        </w:rPr>
        <w:tab/>
      </w:r>
      <w:r>
        <w:rPr>
          <w:noProof/>
        </w:rPr>
        <w:fldChar w:fldCharType="begin"/>
      </w:r>
      <w:r w:rsidRPr="003B1AE1">
        <w:rPr>
          <w:noProof/>
          <w:lang w:val="en-US"/>
        </w:rPr>
        <w:instrText xml:space="preserve"> PAGEREF _Toc497654086 \h </w:instrText>
      </w:r>
      <w:r>
        <w:rPr>
          <w:noProof/>
        </w:rPr>
      </w:r>
      <w:r>
        <w:rPr>
          <w:noProof/>
        </w:rPr>
        <w:fldChar w:fldCharType="separate"/>
      </w:r>
      <w:r w:rsidRPr="003B1AE1">
        <w:rPr>
          <w:noProof/>
          <w:lang w:val="en-US"/>
        </w:rPr>
        <w:t>55</w:t>
      </w:r>
      <w:r>
        <w:rPr>
          <w:noProof/>
        </w:rPr>
        <w:fldChar w:fldCharType="end"/>
      </w:r>
    </w:p>
    <w:p w14:paraId="4CF81D68" w14:textId="6166053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_Toc497654087 \h </w:instrText>
      </w:r>
      <w:r>
        <w:rPr>
          <w:noProof/>
        </w:rPr>
      </w:r>
      <w:r>
        <w:rPr>
          <w:noProof/>
        </w:rPr>
        <w:fldChar w:fldCharType="separate"/>
      </w:r>
      <w:r>
        <w:rPr>
          <w:noProof/>
        </w:rPr>
        <w:t>55</w:t>
      </w:r>
      <w:r>
        <w:rPr>
          <w:noProof/>
        </w:rPr>
        <w:fldChar w:fldCharType="end"/>
      </w:r>
    </w:p>
    <w:p w14:paraId="74350D00" w14:textId="77777777"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0810A832" w:rsidR="003E0E34" w:rsidRDefault="00597579" w:rsidP="007930C0">
            <w:r>
              <w:t>D</w:t>
            </w:r>
            <w:ins w:id="3" w:author="Thiago Cruz" w:date="2017-11-09T20:31:00Z">
              <w:r w:rsidR="007930C0">
                <w:t>EPLOY</w:t>
              </w:r>
            </w:ins>
            <w:del w:id="4" w:author="Thiago Cruz" w:date="2017-11-09T20:31:00Z">
              <w:r w:rsidDel="007930C0">
                <w:delText>eploy</w:delText>
              </w:r>
            </w:del>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1D8C1275" w:rsidR="003E0E34" w:rsidRDefault="00597579" w:rsidP="007930C0">
            <w:r>
              <w:t>D</w:t>
            </w:r>
            <w:ins w:id="5" w:author="Thiago Cruz" w:date="2017-11-09T20:31:00Z">
              <w:r w:rsidR="007930C0">
                <w:t>OWN-TIME</w:t>
              </w:r>
            </w:ins>
            <w:del w:id="6" w:author="Thiago Cruz" w:date="2017-11-09T20:31:00Z">
              <w:r w:rsidDel="007930C0">
                <w:delText>own</w:delText>
              </w:r>
              <w:r w:rsidR="00077565" w:rsidDel="007930C0">
                <w:delText>-</w:delText>
              </w:r>
              <w:r w:rsidDel="007930C0">
                <w:delText>time</w:delText>
              </w:r>
            </w:del>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3C3E6CDB" w:rsidR="003E0E34" w:rsidRDefault="00597579" w:rsidP="00C44F71">
            <w:r>
              <w:t>O</w:t>
            </w:r>
            <w:ins w:id="7" w:author="Thiago Cruz" w:date="2017-11-09T20:31:00Z">
              <w:r w:rsidR="00C44F71">
                <w:t>N</w:t>
              </w:r>
            </w:ins>
            <w:del w:id="8" w:author="Thiago Cruz" w:date="2017-11-09T20:31:00Z">
              <w:r w:rsidDel="00C44F71">
                <w:delText>n</w:delText>
              </w:r>
            </w:del>
            <w:r>
              <w:t>-</w:t>
            </w:r>
            <w:ins w:id="9" w:author="Thiago Cruz" w:date="2017-11-09T20:31:00Z">
              <w:r w:rsidR="00C44F71">
                <w:t>DEMAND</w:t>
              </w:r>
            </w:ins>
            <w:del w:id="10" w:author="Thiago Cruz" w:date="2017-11-09T20:31:00Z">
              <w:r w:rsidDel="00C44F71">
                <w:delText>demand</w:delText>
              </w:r>
            </w:del>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70F2AABE" w:rsidR="003E0E34" w:rsidRDefault="00597579" w:rsidP="00444A86">
            <w:r>
              <w:t>D</w:t>
            </w:r>
            <w:ins w:id="11" w:author="Thiago Cruz" w:date="2017-11-09T20:31:00Z">
              <w:r w:rsidR="00444A86">
                <w:t>OCKERHUB</w:t>
              </w:r>
            </w:ins>
            <w:del w:id="12" w:author="Thiago Cruz" w:date="2017-11-09T20:31:00Z">
              <w:r w:rsidDel="00444A86">
                <w:delText>ockerhub</w:delText>
              </w:r>
            </w:del>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45C096A3" w:rsidR="003E0E34" w:rsidRDefault="00FB4CF0" w:rsidP="0077498A">
            <w:r>
              <w:t>O</w:t>
            </w:r>
            <w:ins w:id="13" w:author="Thiago Cruz" w:date="2017-11-09T20:32:00Z">
              <w:r w:rsidR="0077498A">
                <w:t>PEN-SOURCE</w:t>
              </w:r>
            </w:ins>
            <w:del w:id="14" w:author="Thiago Cruz" w:date="2017-11-09T20:32:00Z">
              <w:r w:rsidDel="0077498A">
                <w:delText>pen-source</w:delText>
              </w:r>
            </w:del>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01ECC90" w:rsidR="00FB4CF0" w:rsidRDefault="00FB4CF0">
            <w:r>
              <w:rPr>
                <w:color w:val="000000"/>
              </w:rPr>
              <w:t>K</w:t>
            </w:r>
            <w:ins w:id="15" w:author="Thiago Cruz" w:date="2017-11-09T20:30:00Z">
              <w:r w:rsidR="000322B5">
                <w:rPr>
                  <w:color w:val="000000"/>
                </w:rPr>
                <w:t>ERNEL</w:t>
              </w:r>
            </w:ins>
            <w:del w:id="16" w:author="Thiago Cruz" w:date="2017-11-09T20:30:00Z">
              <w:r w:rsidDel="000322B5">
                <w:rPr>
                  <w:color w:val="000000"/>
                </w:rPr>
                <w:delText>ernel</w:delText>
              </w:r>
            </w:del>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589A8056" w:rsidR="00FB4CF0" w:rsidRDefault="000322B5">
            <w:ins w:id="17" w:author="Thiago Cruz" w:date="2017-11-09T20:30:00Z">
              <w:r>
                <w:rPr>
                  <w:lang w:val="x-none" w:eastAsia="x-none"/>
                </w:rPr>
                <w:t>HOST</w:t>
              </w:r>
            </w:ins>
            <w:del w:id="18" w:author="Thiago Cruz" w:date="2017-11-09T20:30:00Z">
              <w:r w:rsidR="0075379B" w:rsidRPr="00A97EC7" w:rsidDel="000322B5">
                <w:rPr>
                  <w:lang w:val="x-none" w:eastAsia="x-none"/>
                </w:rPr>
                <w:delText>Host</w:delText>
              </w:r>
            </w:del>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10425E" w:rsidR="00FB4CF0" w:rsidRDefault="006E4B9D" w:rsidP="000322B5">
            <w:r>
              <w:t>D</w:t>
            </w:r>
            <w:ins w:id="19" w:author="Thiago Cruz" w:date="2017-11-09T20:30:00Z">
              <w:r w:rsidR="000322B5">
                <w:t>AEMON</w:t>
              </w:r>
            </w:ins>
            <w:del w:id="20" w:author="Thiago Cruz" w:date="2017-11-09T20:30:00Z">
              <w:r w:rsidDel="000322B5">
                <w:delText>aemon</w:delText>
              </w:r>
            </w:del>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38BA0EAE" w:rsidR="00FB4CF0" w:rsidRDefault="00B322FF">
            <w:r>
              <w:rPr>
                <w:rFonts w:eastAsia="Times New Roman"/>
                <w:color w:val="000000" w:themeColor="text1"/>
              </w:rPr>
              <w:t>M</w:t>
            </w:r>
            <w:ins w:id="21" w:author="Thiago Cruz" w:date="2017-11-09T20:30:00Z">
              <w:r w:rsidR="000322B5">
                <w:rPr>
                  <w:rFonts w:eastAsia="Times New Roman"/>
                  <w:color w:val="000000" w:themeColor="text1"/>
                </w:rPr>
                <w:t>OUNT</w:t>
              </w:r>
            </w:ins>
            <w:del w:id="22" w:author="Thiago Cruz" w:date="2017-11-09T20:30:00Z">
              <w:r w:rsidRPr="00007375" w:rsidDel="000322B5">
                <w:rPr>
                  <w:rFonts w:eastAsia="Times New Roman"/>
                  <w:color w:val="000000" w:themeColor="text1"/>
                </w:rPr>
                <w:delText>ount</w:delText>
              </w:r>
            </w:del>
            <w:r w:rsidRPr="00007375">
              <w:rPr>
                <w:rFonts w:eastAsia="Times New Roman"/>
                <w:color w:val="000000" w:themeColor="text1"/>
              </w:rPr>
              <w:t xml:space="preserve"> </w:t>
            </w:r>
            <w:r>
              <w:rPr>
                <w:rFonts w:eastAsia="Times New Roman"/>
                <w:color w:val="000000" w:themeColor="text1"/>
              </w:rPr>
              <w:t>P</w:t>
            </w:r>
            <w:ins w:id="23" w:author="Thiago Cruz" w:date="2017-11-09T20:30:00Z">
              <w:r w:rsidR="000322B5">
                <w:rPr>
                  <w:rFonts w:eastAsia="Times New Roman"/>
                  <w:color w:val="000000" w:themeColor="text1"/>
                </w:rPr>
                <w:t>OINT</w:t>
              </w:r>
            </w:ins>
            <w:del w:id="24" w:author="Thiago Cruz" w:date="2017-11-09T20:30:00Z">
              <w:r w:rsidRPr="00007375" w:rsidDel="000322B5">
                <w:rPr>
                  <w:rFonts w:eastAsia="Times New Roman"/>
                  <w:color w:val="000000" w:themeColor="text1"/>
                </w:rPr>
                <w:delText>oint</w:delText>
              </w:r>
            </w:del>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6BEFAF8D" w:rsidR="00FB4CF0" w:rsidRDefault="00936E5C" w:rsidP="007B31F4">
            <w:r>
              <w:rPr>
                <w:rFonts w:eastAsia="Times New Roman"/>
                <w:color w:val="000000" w:themeColor="text1"/>
              </w:rPr>
              <w:t>C</w:t>
            </w:r>
            <w:ins w:id="25" w:author="Thiago Cruz" w:date="2017-11-09T20:30:00Z">
              <w:r w:rsidR="007B31F4">
                <w:rPr>
                  <w:rFonts w:eastAsia="Times New Roman"/>
                  <w:color w:val="000000" w:themeColor="text1"/>
                </w:rPr>
                <w:t>HOWN</w:t>
              </w:r>
            </w:ins>
            <w:del w:id="26" w:author="Thiago Cruz" w:date="2017-11-09T20:30:00Z">
              <w:r w:rsidDel="007B31F4">
                <w:rPr>
                  <w:rFonts w:eastAsia="Times New Roman"/>
                  <w:color w:val="000000" w:themeColor="text1"/>
                </w:rPr>
                <w:delText>hown</w:delText>
              </w:r>
            </w:del>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737BC6C5" w:rsidR="00C833BB" w:rsidRDefault="00C833BB" w:rsidP="00662664">
            <w:pPr>
              <w:rPr>
                <w:rFonts w:eastAsia="Times New Roman"/>
                <w:color w:val="000000" w:themeColor="text1"/>
              </w:rPr>
            </w:pPr>
            <w:r>
              <w:rPr>
                <w:lang w:eastAsia="x-none"/>
              </w:rPr>
              <w:t>S</w:t>
            </w:r>
            <w:ins w:id="27" w:author="Thiago Cruz" w:date="2017-11-09T20:35:00Z">
              <w:r w:rsidR="00662664">
                <w:rPr>
                  <w:lang w:eastAsia="x-none"/>
                </w:rPr>
                <w:t>TACK</w:t>
              </w:r>
            </w:ins>
            <w:del w:id="28" w:author="Thiago Cruz" w:date="2017-11-09T20:35:00Z">
              <w:r w:rsidDel="00662664">
                <w:rPr>
                  <w:lang w:eastAsia="x-none"/>
                </w:rPr>
                <w:delText>tack trace</w:delText>
              </w:r>
            </w:del>
            <w:ins w:id="29" w:author="Thiago Cruz" w:date="2017-11-09T20:35:00Z">
              <w:r w:rsidR="00662664">
                <w:rPr>
                  <w:lang w:eastAsia="x-none"/>
                </w:rPr>
                <w:t xml:space="preserve"> TRACE</w:t>
              </w:r>
            </w:ins>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77777777" w:rsidR="00C833BB" w:rsidRDefault="00C833BB">
            <w:pPr>
              <w:rPr>
                <w:rFonts w:eastAsia="Times New Roman"/>
                <w:color w:val="000000" w:themeColor="text1"/>
              </w:rPr>
            </w:pPr>
          </w:p>
        </w:tc>
        <w:tc>
          <w:tcPr>
            <w:tcW w:w="4531" w:type="dxa"/>
          </w:tcPr>
          <w:p w14:paraId="0756AD8D" w14:textId="77777777" w:rsidR="00C833BB" w:rsidRDefault="00C833BB"/>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61DD69D7" w14:textId="77777777" w:rsidR="00C14251" w:rsidRDefault="0058370B">
          <w:pPr>
            <w:pStyle w:val="Sumrio1"/>
            <w:tabs>
              <w:tab w:val="right" w:leader="dot" w:pos="9061"/>
            </w:tabs>
            <w:rPr>
              <w:ins w:id="30" w:author="Thiago Cruz" w:date="2017-11-09T20:42:00Z"/>
              <w:rFonts w:eastAsiaTheme="minorEastAsia" w:cstheme="minorBidi"/>
              <w:b w:val="0"/>
              <w:bCs w:val="0"/>
              <w:noProof/>
            </w:rPr>
          </w:pPr>
          <w:r>
            <w:rPr>
              <w:b w:val="0"/>
              <w:bCs w:val="0"/>
            </w:rPr>
            <w:fldChar w:fldCharType="begin"/>
          </w:r>
          <w:r>
            <w:instrText>TOC \o "1-3" \h \z \u</w:instrText>
          </w:r>
          <w:r>
            <w:rPr>
              <w:b w:val="0"/>
              <w:bCs w:val="0"/>
            </w:rPr>
            <w:fldChar w:fldCharType="separate"/>
          </w:r>
          <w:ins w:id="31" w:author="Thiago Cruz" w:date="2017-11-09T20:42:00Z">
            <w:r w:rsidR="00C14251" w:rsidRPr="00A32E29">
              <w:rPr>
                <w:rStyle w:val="Hiperlink"/>
                <w:noProof/>
              </w:rPr>
              <w:fldChar w:fldCharType="begin"/>
            </w:r>
            <w:r w:rsidR="00C14251" w:rsidRPr="00A32E29">
              <w:rPr>
                <w:rStyle w:val="Hiperlink"/>
                <w:noProof/>
              </w:rPr>
              <w:instrText xml:space="preserve"> </w:instrText>
            </w:r>
            <w:r w:rsidR="00C14251">
              <w:rPr>
                <w:noProof/>
              </w:rPr>
              <w:instrText>HYPERLINK \l "_Toc498023464"</w:instrText>
            </w:r>
            <w:r w:rsidR="00C14251" w:rsidRPr="00A32E29">
              <w:rPr>
                <w:rStyle w:val="Hiperlink"/>
                <w:noProof/>
              </w:rPr>
              <w:instrText xml:space="preserve"> </w:instrText>
            </w:r>
            <w:r w:rsidR="00C14251" w:rsidRPr="00A32E29">
              <w:rPr>
                <w:rStyle w:val="Hiperlink"/>
                <w:noProof/>
              </w:rPr>
            </w:r>
            <w:r w:rsidR="00C14251" w:rsidRPr="00A32E29">
              <w:rPr>
                <w:rStyle w:val="Hiperlink"/>
                <w:noProof/>
              </w:rPr>
              <w:fldChar w:fldCharType="separate"/>
            </w:r>
            <w:r w:rsidR="00C14251" w:rsidRPr="00A32E29">
              <w:rPr>
                <w:rStyle w:val="Hiperlink"/>
                <w:noProof/>
              </w:rPr>
              <w:t>INTRODUÇÃO</w:t>
            </w:r>
            <w:r w:rsidR="00C14251">
              <w:rPr>
                <w:noProof/>
                <w:webHidden/>
              </w:rPr>
              <w:tab/>
            </w:r>
            <w:r w:rsidR="00C14251">
              <w:rPr>
                <w:noProof/>
                <w:webHidden/>
              </w:rPr>
              <w:fldChar w:fldCharType="begin"/>
            </w:r>
            <w:r w:rsidR="00C14251">
              <w:rPr>
                <w:noProof/>
                <w:webHidden/>
              </w:rPr>
              <w:instrText xml:space="preserve"> PAGEREF _Toc498023464 \h </w:instrText>
            </w:r>
            <w:r w:rsidR="00C14251">
              <w:rPr>
                <w:noProof/>
                <w:webHidden/>
              </w:rPr>
            </w:r>
          </w:ins>
          <w:r w:rsidR="00C14251">
            <w:rPr>
              <w:noProof/>
              <w:webHidden/>
            </w:rPr>
            <w:fldChar w:fldCharType="separate"/>
          </w:r>
          <w:ins w:id="32" w:author="Thiago Cruz" w:date="2017-11-09T20:42:00Z">
            <w:r w:rsidR="00C14251">
              <w:rPr>
                <w:noProof/>
                <w:webHidden/>
              </w:rPr>
              <w:t>14</w:t>
            </w:r>
            <w:r w:rsidR="00C14251">
              <w:rPr>
                <w:noProof/>
                <w:webHidden/>
              </w:rPr>
              <w:fldChar w:fldCharType="end"/>
            </w:r>
            <w:r w:rsidR="00C14251" w:rsidRPr="00A32E29">
              <w:rPr>
                <w:rStyle w:val="Hiperlink"/>
                <w:noProof/>
              </w:rPr>
              <w:fldChar w:fldCharType="end"/>
            </w:r>
          </w:ins>
        </w:p>
        <w:p w14:paraId="06323959" w14:textId="77777777" w:rsidR="00C14251" w:rsidRDefault="00C14251">
          <w:pPr>
            <w:pStyle w:val="Sumrio1"/>
            <w:tabs>
              <w:tab w:val="right" w:leader="dot" w:pos="9061"/>
            </w:tabs>
            <w:rPr>
              <w:ins w:id="33" w:author="Thiago Cruz" w:date="2017-11-09T20:42:00Z"/>
              <w:rFonts w:eastAsiaTheme="minorEastAsia" w:cstheme="minorBidi"/>
              <w:b w:val="0"/>
              <w:bCs w:val="0"/>
              <w:noProof/>
            </w:rPr>
          </w:pPr>
          <w:ins w:id="34"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"_Toc498023465"</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2 Computação em Nuvem</w:t>
            </w:r>
            <w:r>
              <w:rPr>
                <w:noProof/>
                <w:webHidden/>
              </w:rPr>
              <w:tab/>
            </w:r>
            <w:r>
              <w:rPr>
                <w:noProof/>
                <w:webHidden/>
              </w:rPr>
              <w:fldChar w:fldCharType="begin"/>
            </w:r>
            <w:r>
              <w:rPr>
                <w:noProof/>
                <w:webHidden/>
              </w:rPr>
              <w:instrText xml:space="preserve"> PAGEREF _Toc498023465 \h </w:instrText>
            </w:r>
            <w:r>
              <w:rPr>
                <w:noProof/>
                <w:webHidden/>
              </w:rPr>
            </w:r>
          </w:ins>
          <w:r>
            <w:rPr>
              <w:noProof/>
              <w:webHidden/>
            </w:rPr>
            <w:fldChar w:fldCharType="separate"/>
          </w:r>
          <w:ins w:id="35" w:author="Thiago Cruz" w:date="2017-11-09T20:42:00Z">
            <w:r>
              <w:rPr>
                <w:noProof/>
                <w:webHidden/>
              </w:rPr>
              <w:t>17</w:t>
            </w:r>
            <w:r>
              <w:rPr>
                <w:noProof/>
                <w:webHidden/>
              </w:rPr>
              <w:fldChar w:fldCharType="end"/>
            </w:r>
            <w:r w:rsidRPr="00A32E29">
              <w:rPr>
                <w:rStyle w:val="Hiperlink"/>
                <w:noProof/>
              </w:rPr>
              <w:fldChar w:fldCharType="end"/>
            </w:r>
          </w:ins>
        </w:p>
        <w:p w14:paraId="4FCEAF72" w14:textId="77777777" w:rsidR="00C14251" w:rsidRDefault="00C14251">
          <w:pPr>
            <w:pStyle w:val="Sumrio2"/>
            <w:tabs>
              <w:tab w:val="right" w:leader="dot" w:pos="9061"/>
            </w:tabs>
            <w:rPr>
              <w:ins w:id="36" w:author="Thiago Cruz" w:date="2017-11-09T20:42:00Z"/>
              <w:rFonts w:eastAsiaTheme="minorEastAsia" w:cstheme="minorBidi"/>
              <w:b w:val="0"/>
              <w:bCs w:val="0"/>
              <w:noProof/>
              <w:sz w:val="24"/>
              <w:szCs w:val="24"/>
            </w:rPr>
          </w:pPr>
          <w:ins w:id="37"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"_Toc498023466"</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2.1 HISTÓRIA</w:t>
            </w:r>
            <w:r>
              <w:rPr>
                <w:noProof/>
                <w:webHidden/>
              </w:rPr>
              <w:tab/>
            </w:r>
            <w:r>
              <w:rPr>
                <w:noProof/>
                <w:webHidden/>
              </w:rPr>
              <w:fldChar w:fldCharType="begin"/>
            </w:r>
            <w:r>
              <w:rPr>
                <w:noProof/>
                <w:webHidden/>
              </w:rPr>
              <w:instrText xml:space="preserve"> PAGEREF _Toc498023466 \h </w:instrText>
            </w:r>
            <w:r>
              <w:rPr>
                <w:noProof/>
                <w:webHidden/>
              </w:rPr>
            </w:r>
          </w:ins>
          <w:r>
            <w:rPr>
              <w:noProof/>
              <w:webHidden/>
            </w:rPr>
            <w:fldChar w:fldCharType="separate"/>
          </w:r>
          <w:ins w:id="38" w:author="Thiago Cruz" w:date="2017-11-09T20:42:00Z">
            <w:r>
              <w:rPr>
                <w:noProof/>
                <w:webHidden/>
              </w:rPr>
              <w:t>18</w:t>
            </w:r>
            <w:r>
              <w:rPr>
                <w:noProof/>
                <w:webHidden/>
              </w:rPr>
              <w:fldChar w:fldCharType="end"/>
            </w:r>
            <w:r w:rsidRPr="00A32E29">
              <w:rPr>
                <w:rStyle w:val="Hiperlink"/>
                <w:noProof/>
              </w:rPr>
              <w:fldChar w:fldCharType="end"/>
            </w:r>
          </w:ins>
        </w:p>
        <w:p w14:paraId="472D9762" w14:textId="77777777" w:rsidR="00C14251" w:rsidRDefault="00C14251">
          <w:pPr>
            <w:pStyle w:val="Sumrio2"/>
            <w:tabs>
              <w:tab w:val="right" w:leader="dot" w:pos="9061"/>
            </w:tabs>
            <w:rPr>
              <w:ins w:id="39" w:author="Thiago Cruz" w:date="2017-11-09T20:42:00Z"/>
              <w:rFonts w:eastAsiaTheme="minorEastAsia" w:cstheme="minorBidi"/>
              <w:b w:val="0"/>
              <w:bCs w:val="0"/>
              <w:noProof/>
              <w:sz w:val="24"/>
              <w:szCs w:val="24"/>
            </w:rPr>
          </w:pPr>
          <w:ins w:id="40"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"_Toc498023467"</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2.2 MODELOS DE IMPLANTAÇÃO</w:t>
            </w:r>
            <w:r>
              <w:rPr>
                <w:noProof/>
                <w:webHidden/>
              </w:rPr>
              <w:tab/>
            </w:r>
            <w:r>
              <w:rPr>
                <w:noProof/>
                <w:webHidden/>
              </w:rPr>
              <w:fldChar w:fldCharType="begin"/>
            </w:r>
            <w:r>
              <w:rPr>
                <w:noProof/>
                <w:webHidden/>
              </w:rPr>
              <w:instrText xml:space="preserve"> PAGEREF _Toc498023467 \h </w:instrText>
            </w:r>
            <w:r>
              <w:rPr>
                <w:noProof/>
                <w:webHidden/>
              </w:rPr>
            </w:r>
          </w:ins>
          <w:r>
            <w:rPr>
              <w:noProof/>
              <w:webHidden/>
            </w:rPr>
            <w:fldChar w:fldCharType="separate"/>
          </w:r>
          <w:ins w:id="41" w:author="Thiago Cruz" w:date="2017-11-09T20:42:00Z">
            <w:r>
              <w:rPr>
                <w:noProof/>
                <w:webHidden/>
              </w:rPr>
              <w:t>20</w:t>
            </w:r>
            <w:r>
              <w:rPr>
                <w:noProof/>
                <w:webHidden/>
              </w:rPr>
              <w:fldChar w:fldCharType="end"/>
            </w:r>
            <w:r w:rsidRPr="00A32E29">
              <w:rPr>
                <w:rStyle w:val="Hiperlink"/>
                <w:noProof/>
              </w:rPr>
              <w:fldChar w:fldCharType="end"/>
            </w:r>
          </w:ins>
        </w:p>
        <w:p w14:paraId="3B1564D1" w14:textId="77777777" w:rsidR="00C14251" w:rsidRDefault="00C14251">
          <w:pPr>
            <w:pStyle w:val="Sumrio2"/>
            <w:tabs>
              <w:tab w:val="right" w:leader="dot" w:pos="9061"/>
            </w:tabs>
            <w:rPr>
              <w:ins w:id="42" w:author="Thiago Cruz" w:date="2017-11-09T20:42:00Z"/>
              <w:rFonts w:eastAsiaTheme="minorEastAsia" w:cstheme="minorBidi"/>
              <w:b w:val="0"/>
              <w:bCs w:val="0"/>
              <w:noProof/>
              <w:sz w:val="24"/>
              <w:szCs w:val="24"/>
            </w:rPr>
          </w:pPr>
          <w:ins w:id="43"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"_Toc498023468"</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2.2.1 Nuvem Pública</w:t>
            </w:r>
            <w:r>
              <w:rPr>
                <w:noProof/>
                <w:webHidden/>
              </w:rPr>
              <w:tab/>
            </w:r>
            <w:r>
              <w:rPr>
                <w:noProof/>
                <w:webHidden/>
              </w:rPr>
              <w:fldChar w:fldCharType="begin"/>
            </w:r>
            <w:r>
              <w:rPr>
                <w:noProof/>
                <w:webHidden/>
              </w:rPr>
              <w:instrText xml:space="preserve"> PAGEREF _Toc498023468 \h </w:instrText>
            </w:r>
            <w:r>
              <w:rPr>
                <w:noProof/>
                <w:webHidden/>
              </w:rPr>
            </w:r>
          </w:ins>
          <w:r>
            <w:rPr>
              <w:noProof/>
              <w:webHidden/>
            </w:rPr>
            <w:fldChar w:fldCharType="separate"/>
          </w:r>
          <w:ins w:id="44" w:author="Thiago Cruz" w:date="2017-11-09T20:42:00Z">
            <w:r>
              <w:rPr>
                <w:noProof/>
                <w:webHidden/>
              </w:rPr>
              <w:t>20</w:t>
            </w:r>
            <w:r>
              <w:rPr>
                <w:noProof/>
                <w:webHidden/>
              </w:rPr>
              <w:fldChar w:fldCharType="end"/>
            </w:r>
            <w:r w:rsidRPr="00A32E29">
              <w:rPr>
                <w:rStyle w:val="Hiperlink"/>
                <w:noProof/>
              </w:rPr>
              <w:fldChar w:fldCharType="end"/>
            </w:r>
          </w:ins>
        </w:p>
        <w:p w14:paraId="3EC97414" w14:textId="77777777" w:rsidR="00C14251" w:rsidRDefault="00C14251">
          <w:pPr>
            <w:pStyle w:val="Sumrio2"/>
            <w:tabs>
              <w:tab w:val="right" w:leader="dot" w:pos="9061"/>
            </w:tabs>
            <w:rPr>
              <w:ins w:id="45" w:author="Thiago Cruz" w:date="2017-11-09T20:42:00Z"/>
              <w:rFonts w:eastAsiaTheme="minorEastAsia" w:cstheme="minorBidi"/>
              <w:b w:val="0"/>
              <w:bCs w:val="0"/>
              <w:noProof/>
              <w:sz w:val="24"/>
              <w:szCs w:val="24"/>
            </w:rPr>
          </w:pPr>
          <w:ins w:id="46"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"_Toc498023469"</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2.2.2 Nuvem Privada</w:t>
            </w:r>
            <w:r>
              <w:rPr>
                <w:noProof/>
                <w:webHidden/>
              </w:rPr>
              <w:tab/>
            </w:r>
            <w:r>
              <w:rPr>
                <w:noProof/>
                <w:webHidden/>
              </w:rPr>
              <w:fldChar w:fldCharType="begin"/>
            </w:r>
            <w:r>
              <w:rPr>
                <w:noProof/>
                <w:webHidden/>
              </w:rPr>
              <w:instrText xml:space="preserve"> PAGEREF _Toc498023469 \h </w:instrText>
            </w:r>
            <w:r>
              <w:rPr>
                <w:noProof/>
                <w:webHidden/>
              </w:rPr>
            </w:r>
          </w:ins>
          <w:r>
            <w:rPr>
              <w:noProof/>
              <w:webHidden/>
            </w:rPr>
            <w:fldChar w:fldCharType="separate"/>
          </w:r>
          <w:ins w:id="47" w:author="Thiago Cruz" w:date="2017-11-09T20:42:00Z">
            <w:r>
              <w:rPr>
                <w:noProof/>
                <w:webHidden/>
              </w:rPr>
              <w:t>21</w:t>
            </w:r>
            <w:r>
              <w:rPr>
                <w:noProof/>
                <w:webHidden/>
              </w:rPr>
              <w:fldChar w:fldCharType="end"/>
            </w:r>
            <w:r w:rsidRPr="00A32E29">
              <w:rPr>
                <w:rStyle w:val="Hiperlink"/>
                <w:noProof/>
              </w:rPr>
              <w:fldChar w:fldCharType="end"/>
            </w:r>
          </w:ins>
        </w:p>
        <w:p w14:paraId="5176E80D" w14:textId="77777777" w:rsidR="00C14251" w:rsidRDefault="00C14251">
          <w:pPr>
            <w:pStyle w:val="Sumrio2"/>
            <w:tabs>
              <w:tab w:val="right" w:leader="dot" w:pos="9061"/>
            </w:tabs>
            <w:rPr>
              <w:ins w:id="48" w:author="Thiago Cruz" w:date="2017-11-09T20:42:00Z"/>
              <w:rFonts w:eastAsiaTheme="minorEastAsia" w:cstheme="minorBidi"/>
              <w:b w:val="0"/>
              <w:bCs w:val="0"/>
              <w:noProof/>
              <w:sz w:val="24"/>
              <w:szCs w:val="24"/>
            </w:rPr>
          </w:pPr>
          <w:ins w:id="49"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"_Toc498023470"</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2.2.3 Nuvem Comunitária</w:t>
            </w:r>
            <w:r>
              <w:rPr>
                <w:noProof/>
                <w:webHidden/>
              </w:rPr>
              <w:tab/>
            </w:r>
            <w:r>
              <w:rPr>
                <w:noProof/>
                <w:webHidden/>
              </w:rPr>
              <w:fldChar w:fldCharType="begin"/>
            </w:r>
            <w:r>
              <w:rPr>
                <w:noProof/>
                <w:webHidden/>
              </w:rPr>
              <w:instrText xml:space="preserve"> PAGEREF _Toc498023470 \h </w:instrText>
            </w:r>
            <w:r>
              <w:rPr>
                <w:noProof/>
                <w:webHidden/>
              </w:rPr>
            </w:r>
          </w:ins>
          <w:r>
            <w:rPr>
              <w:noProof/>
              <w:webHidden/>
            </w:rPr>
            <w:fldChar w:fldCharType="separate"/>
          </w:r>
          <w:ins w:id="50" w:author="Thiago Cruz" w:date="2017-11-09T20:42:00Z">
            <w:r>
              <w:rPr>
                <w:noProof/>
                <w:webHidden/>
              </w:rPr>
              <w:t>22</w:t>
            </w:r>
            <w:r>
              <w:rPr>
                <w:noProof/>
                <w:webHidden/>
              </w:rPr>
              <w:fldChar w:fldCharType="end"/>
            </w:r>
            <w:r w:rsidRPr="00A32E29">
              <w:rPr>
                <w:rStyle w:val="Hiperlink"/>
                <w:noProof/>
              </w:rPr>
              <w:fldChar w:fldCharType="end"/>
            </w:r>
          </w:ins>
        </w:p>
        <w:p w14:paraId="59B10AD2" w14:textId="77777777" w:rsidR="00C14251" w:rsidRDefault="00C14251">
          <w:pPr>
            <w:pStyle w:val="Sumrio2"/>
            <w:tabs>
              <w:tab w:val="right" w:leader="dot" w:pos="9061"/>
            </w:tabs>
            <w:rPr>
              <w:ins w:id="51" w:author="Thiago Cruz" w:date="2017-11-09T20:42:00Z"/>
              <w:rFonts w:eastAsiaTheme="minorEastAsia" w:cstheme="minorBidi"/>
              <w:b w:val="0"/>
              <w:bCs w:val="0"/>
              <w:noProof/>
              <w:sz w:val="24"/>
              <w:szCs w:val="24"/>
            </w:rPr>
          </w:pPr>
          <w:ins w:id="52"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"_Toc498023471"</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2.2.3 Nuvem Híbrida</w:t>
            </w:r>
            <w:r>
              <w:rPr>
                <w:noProof/>
                <w:webHidden/>
              </w:rPr>
              <w:tab/>
            </w:r>
            <w:r>
              <w:rPr>
                <w:noProof/>
                <w:webHidden/>
              </w:rPr>
              <w:fldChar w:fldCharType="begin"/>
            </w:r>
            <w:r>
              <w:rPr>
                <w:noProof/>
                <w:webHidden/>
              </w:rPr>
              <w:instrText xml:space="preserve"> PAGEREF _Toc498023471 \h </w:instrText>
            </w:r>
            <w:r>
              <w:rPr>
                <w:noProof/>
                <w:webHidden/>
              </w:rPr>
            </w:r>
          </w:ins>
          <w:r>
            <w:rPr>
              <w:noProof/>
              <w:webHidden/>
            </w:rPr>
            <w:fldChar w:fldCharType="separate"/>
          </w:r>
          <w:ins w:id="53" w:author="Thiago Cruz" w:date="2017-11-09T20:42:00Z">
            <w:r>
              <w:rPr>
                <w:noProof/>
                <w:webHidden/>
              </w:rPr>
              <w:t>23</w:t>
            </w:r>
            <w:r>
              <w:rPr>
                <w:noProof/>
                <w:webHidden/>
              </w:rPr>
              <w:fldChar w:fldCharType="end"/>
            </w:r>
            <w:r w:rsidRPr="00A32E29">
              <w:rPr>
                <w:rStyle w:val="Hiperlink"/>
                <w:noProof/>
              </w:rPr>
              <w:fldChar w:fldCharType="end"/>
            </w:r>
          </w:ins>
        </w:p>
        <w:p w14:paraId="77F8FACB" w14:textId="77777777" w:rsidR="00C14251" w:rsidRDefault="00C14251">
          <w:pPr>
            <w:pStyle w:val="Sumrio2"/>
            <w:tabs>
              <w:tab w:val="right" w:leader="dot" w:pos="9061"/>
            </w:tabs>
            <w:rPr>
              <w:ins w:id="54" w:author="Thiago Cruz" w:date="2017-11-09T20:42:00Z"/>
              <w:rFonts w:eastAsiaTheme="minorEastAsia" w:cstheme="minorBidi"/>
              <w:b w:val="0"/>
              <w:bCs w:val="0"/>
              <w:noProof/>
              <w:sz w:val="24"/>
              <w:szCs w:val="24"/>
            </w:rPr>
          </w:pPr>
          <w:ins w:id="55"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"_Toc498023472"</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2.3 PRINCÍPIOS DA COMPUTAÇÃO EM NUVEM</w:t>
            </w:r>
            <w:r>
              <w:rPr>
                <w:noProof/>
                <w:webHidden/>
              </w:rPr>
              <w:tab/>
            </w:r>
            <w:r>
              <w:rPr>
                <w:noProof/>
                <w:webHidden/>
              </w:rPr>
              <w:fldChar w:fldCharType="begin"/>
            </w:r>
            <w:r>
              <w:rPr>
                <w:noProof/>
                <w:webHidden/>
              </w:rPr>
              <w:instrText xml:space="preserve"> PAGEREF _Toc498023472 \h </w:instrText>
            </w:r>
            <w:r>
              <w:rPr>
                <w:noProof/>
                <w:webHidden/>
              </w:rPr>
            </w:r>
          </w:ins>
          <w:r>
            <w:rPr>
              <w:noProof/>
              <w:webHidden/>
            </w:rPr>
            <w:fldChar w:fldCharType="separate"/>
          </w:r>
          <w:ins w:id="56" w:author="Thiago Cruz" w:date="2017-11-09T20:42:00Z">
            <w:r>
              <w:rPr>
                <w:noProof/>
                <w:webHidden/>
              </w:rPr>
              <w:t>23</w:t>
            </w:r>
            <w:r>
              <w:rPr>
                <w:noProof/>
                <w:webHidden/>
              </w:rPr>
              <w:fldChar w:fldCharType="end"/>
            </w:r>
            <w:r w:rsidRPr="00A32E29">
              <w:rPr>
                <w:rStyle w:val="Hiperlink"/>
                <w:noProof/>
              </w:rPr>
              <w:fldChar w:fldCharType="end"/>
            </w:r>
          </w:ins>
        </w:p>
        <w:p w14:paraId="25BA3C27" w14:textId="77777777" w:rsidR="00C14251" w:rsidRDefault="00C14251">
          <w:pPr>
            <w:pStyle w:val="Sumrio2"/>
            <w:tabs>
              <w:tab w:val="right" w:leader="dot" w:pos="9061"/>
            </w:tabs>
            <w:rPr>
              <w:ins w:id="57" w:author="Thiago Cruz" w:date="2017-11-09T20:42:00Z"/>
              <w:rFonts w:eastAsiaTheme="minorEastAsia" w:cstheme="minorBidi"/>
              <w:b w:val="0"/>
              <w:bCs w:val="0"/>
              <w:noProof/>
              <w:sz w:val="24"/>
              <w:szCs w:val="24"/>
            </w:rPr>
          </w:pPr>
          <w:ins w:id="58"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"_Toc498023473"</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2.4 MODELOS DE SERVIÇOS</w:t>
            </w:r>
            <w:r>
              <w:rPr>
                <w:noProof/>
                <w:webHidden/>
              </w:rPr>
              <w:tab/>
            </w:r>
            <w:r>
              <w:rPr>
                <w:noProof/>
                <w:webHidden/>
              </w:rPr>
              <w:fldChar w:fldCharType="begin"/>
            </w:r>
            <w:r>
              <w:rPr>
                <w:noProof/>
                <w:webHidden/>
              </w:rPr>
              <w:instrText xml:space="preserve"> PAGEREF _Toc498023473 \h </w:instrText>
            </w:r>
            <w:r>
              <w:rPr>
                <w:noProof/>
                <w:webHidden/>
              </w:rPr>
            </w:r>
          </w:ins>
          <w:r>
            <w:rPr>
              <w:noProof/>
              <w:webHidden/>
            </w:rPr>
            <w:fldChar w:fldCharType="separate"/>
          </w:r>
          <w:ins w:id="59" w:author="Thiago Cruz" w:date="2017-11-09T20:42:00Z">
            <w:r>
              <w:rPr>
                <w:noProof/>
                <w:webHidden/>
              </w:rPr>
              <w:t>25</w:t>
            </w:r>
            <w:r>
              <w:rPr>
                <w:noProof/>
                <w:webHidden/>
              </w:rPr>
              <w:fldChar w:fldCharType="end"/>
            </w:r>
            <w:r w:rsidRPr="00A32E29">
              <w:rPr>
                <w:rStyle w:val="Hiperlink"/>
                <w:noProof/>
              </w:rPr>
              <w:fldChar w:fldCharType="end"/>
            </w:r>
          </w:ins>
        </w:p>
        <w:p w14:paraId="74A26820" w14:textId="77777777" w:rsidR="00C14251" w:rsidRDefault="00C14251">
          <w:pPr>
            <w:pStyle w:val="Sumrio1"/>
            <w:tabs>
              <w:tab w:val="right" w:leader="dot" w:pos="9061"/>
            </w:tabs>
            <w:rPr>
              <w:ins w:id="60" w:author="Thiago Cruz" w:date="2017-11-09T20:42:00Z"/>
              <w:rFonts w:eastAsiaTheme="minorEastAsia" w:cstheme="minorBidi"/>
              <w:b w:val="0"/>
              <w:bCs w:val="0"/>
              <w:noProof/>
            </w:rPr>
          </w:pPr>
          <w:ins w:id="61"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"_Toc498023474"</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3 Container vs Virtualização</w:t>
            </w:r>
            <w:r>
              <w:rPr>
                <w:noProof/>
                <w:webHidden/>
              </w:rPr>
              <w:tab/>
            </w:r>
            <w:r>
              <w:rPr>
                <w:noProof/>
                <w:webHidden/>
              </w:rPr>
              <w:fldChar w:fldCharType="begin"/>
            </w:r>
            <w:r>
              <w:rPr>
                <w:noProof/>
                <w:webHidden/>
              </w:rPr>
              <w:instrText xml:space="preserve"> PAGEREF _Toc498023474 \h </w:instrText>
            </w:r>
            <w:r>
              <w:rPr>
                <w:noProof/>
                <w:webHidden/>
              </w:rPr>
            </w:r>
          </w:ins>
          <w:r>
            <w:rPr>
              <w:noProof/>
              <w:webHidden/>
            </w:rPr>
            <w:fldChar w:fldCharType="separate"/>
          </w:r>
          <w:ins w:id="62" w:author="Thiago Cruz" w:date="2017-11-09T20:42:00Z">
            <w:r>
              <w:rPr>
                <w:noProof/>
                <w:webHidden/>
              </w:rPr>
              <w:t>27</w:t>
            </w:r>
            <w:r>
              <w:rPr>
                <w:noProof/>
                <w:webHidden/>
              </w:rPr>
              <w:fldChar w:fldCharType="end"/>
            </w:r>
            <w:r w:rsidRPr="00A32E29">
              <w:rPr>
                <w:rStyle w:val="Hiperlink"/>
                <w:noProof/>
              </w:rPr>
              <w:fldChar w:fldCharType="end"/>
            </w:r>
          </w:ins>
        </w:p>
        <w:p w14:paraId="15818A2A" w14:textId="77777777" w:rsidR="00C14251" w:rsidRDefault="00C14251">
          <w:pPr>
            <w:pStyle w:val="Sumrio1"/>
            <w:tabs>
              <w:tab w:val="right" w:leader="dot" w:pos="9061"/>
            </w:tabs>
            <w:rPr>
              <w:ins w:id="63" w:author="Thiago Cruz" w:date="2017-11-09T20:42:00Z"/>
              <w:rFonts w:eastAsiaTheme="minorEastAsia" w:cstheme="minorBidi"/>
              <w:b w:val="0"/>
              <w:bCs w:val="0"/>
              <w:noProof/>
            </w:rPr>
          </w:pPr>
          <w:ins w:id="64"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"_Toc498023475"</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3.1 LXC Containers</w:t>
            </w:r>
            <w:r>
              <w:rPr>
                <w:noProof/>
                <w:webHidden/>
              </w:rPr>
              <w:tab/>
            </w:r>
            <w:r>
              <w:rPr>
                <w:noProof/>
                <w:webHidden/>
              </w:rPr>
              <w:fldChar w:fldCharType="begin"/>
            </w:r>
            <w:r>
              <w:rPr>
                <w:noProof/>
                <w:webHidden/>
              </w:rPr>
              <w:instrText xml:space="preserve"> PAGEREF _Toc498023475 \h </w:instrText>
            </w:r>
            <w:r>
              <w:rPr>
                <w:noProof/>
                <w:webHidden/>
              </w:rPr>
            </w:r>
          </w:ins>
          <w:r>
            <w:rPr>
              <w:noProof/>
              <w:webHidden/>
            </w:rPr>
            <w:fldChar w:fldCharType="separate"/>
          </w:r>
          <w:ins w:id="65" w:author="Thiago Cruz" w:date="2017-11-09T20:42:00Z">
            <w:r>
              <w:rPr>
                <w:noProof/>
                <w:webHidden/>
              </w:rPr>
              <w:t>30</w:t>
            </w:r>
            <w:r>
              <w:rPr>
                <w:noProof/>
                <w:webHidden/>
              </w:rPr>
              <w:fldChar w:fldCharType="end"/>
            </w:r>
            <w:r w:rsidRPr="00A32E29">
              <w:rPr>
                <w:rStyle w:val="Hiperlink"/>
                <w:noProof/>
              </w:rPr>
              <w:fldChar w:fldCharType="end"/>
            </w:r>
          </w:ins>
        </w:p>
        <w:p w14:paraId="259E2E86" w14:textId="77777777" w:rsidR="00C14251" w:rsidRDefault="00C14251">
          <w:pPr>
            <w:pStyle w:val="Sumrio1"/>
            <w:tabs>
              <w:tab w:val="right" w:leader="dot" w:pos="9061"/>
            </w:tabs>
            <w:rPr>
              <w:ins w:id="66" w:author="Thiago Cruz" w:date="2017-11-09T20:42:00Z"/>
              <w:rFonts w:eastAsiaTheme="minorEastAsia" w:cstheme="minorBidi"/>
              <w:b w:val="0"/>
              <w:bCs w:val="0"/>
              <w:noProof/>
            </w:rPr>
          </w:pPr>
          <w:ins w:id="67"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"_Toc498023476"</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 Docker</w:t>
            </w:r>
            <w:r>
              <w:rPr>
                <w:noProof/>
                <w:webHidden/>
              </w:rPr>
              <w:tab/>
            </w:r>
            <w:r>
              <w:rPr>
                <w:noProof/>
                <w:webHidden/>
              </w:rPr>
              <w:fldChar w:fldCharType="begin"/>
            </w:r>
            <w:r>
              <w:rPr>
                <w:noProof/>
                <w:webHidden/>
              </w:rPr>
              <w:instrText xml:space="preserve"> PAGEREF _Toc498023476 \h </w:instrText>
            </w:r>
            <w:r>
              <w:rPr>
                <w:noProof/>
                <w:webHidden/>
              </w:rPr>
            </w:r>
          </w:ins>
          <w:r>
            <w:rPr>
              <w:noProof/>
              <w:webHidden/>
            </w:rPr>
            <w:fldChar w:fldCharType="separate"/>
          </w:r>
          <w:ins w:id="68" w:author="Thiago Cruz" w:date="2017-11-09T20:42:00Z">
            <w:r>
              <w:rPr>
                <w:noProof/>
                <w:webHidden/>
              </w:rPr>
              <w:t>33</w:t>
            </w:r>
            <w:r>
              <w:rPr>
                <w:noProof/>
                <w:webHidden/>
              </w:rPr>
              <w:fldChar w:fldCharType="end"/>
            </w:r>
            <w:r w:rsidRPr="00A32E29">
              <w:rPr>
                <w:rStyle w:val="Hiperlink"/>
                <w:noProof/>
              </w:rPr>
              <w:fldChar w:fldCharType="end"/>
            </w:r>
          </w:ins>
        </w:p>
        <w:p w14:paraId="406B862C" w14:textId="77777777" w:rsidR="00C14251" w:rsidRDefault="00C14251">
          <w:pPr>
            <w:pStyle w:val="Sumrio2"/>
            <w:tabs>
              <w:tab w:val="right" w:leader="dot" w:pos="9061"/>
            </w:tabs>
            <w:rPr>
              <w:ins w:id="69" w:author="Thiago Cruz" w:date="2017-11-09T20:42:00Z"/>
              <w:rFonts w:eastAsiaTheme="minorEastAsia" w:cstheme="minorBidi"/>
              <w:b w:val="0"/>
              <w:bCs w:val="0"/>
              <w:noProof/>
              <w:sz w:val="24"/>
              <w:szCs w:val="24"/>
            </w:rPr>
          </w:pPr>
          <w:ins w:id="70"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"_Toc498023477"</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4.1 MOTIVOS PARA USAR O DOCKER</w:t>
            </w:r>
            <w:r>
              <w:rPr>
                <w:noProof/>
                <w:webHidden/>
              </w:rPr>
              <w:tab/>
            </w:r>
            <w:r>
              <w:rPr>
                <w:noProof/>
                <w:webHidden/>
              </w:rPr>
              <w:fldChar w:fldCharType="begin"/>
            </w:r>
            <w:r>
              <w:rPr>
                <w:noProof/>
                <w:webHidden/>
              </w:rPr>
              <w:instrText xml:space="preserve"> PAGEREF _Toc498023477 \h </w:instrText>
            </w:r>
            <w:r>
              <w:rPr>
                <w:noProof/>
                <w:webHidden/>
              </w:rPr>
            </w:r>
          </w:ins>
          <w:r>
            <w:rPr>
              <w:noProof/>
              <w:webHidden/>
            </w:rPr>
            <w:fldChar w:fldCharType="separate"/>
          </w:r>
          <w:ins w:id="71" w:author="Thiago Cruz" w:date="2017-11-09T20:42:00Z">
            <w:r>
              <w:rPr>
                <w:noProof/>
                <w:webHidden/>
              </w:rPr>
              <w:t>33</w:t>
            </w:r>
            <w:r>
              <w:rPr>
                <w:noProof/>
                <w:webHidden/>
              </w:rPr>
              <w:fldChar w:fldCharType="end"/>
            </w:r>
            <w:r w:rsidRPr="00A32E29">
              <w:rPr>
                <w:rStyle w:val="Hiperlink"/>
                <w:noProof/>
              </w:rPr>
              <w:fldChar w:fldCharType="end"/>
            </w:r>
          </w:ins>
        </w:p>
        <w:p w14:paraId="7807285D" w14:textId="77777777" w:rsidR="00C14251" w:rsidRDefault="00C14251">
          <w:pPr>
            <w:pStyle w:val="Sumrio2"/>
            <w:tabs>
              <w:tab w:val="right" w:leader="dot" w:pos="9061"/>
            </w:tabs>
            <w:rPr>
              <w:ins w:id="72" w:author="Thiago Cruz" w:date="2017-11-09T20:42:00Z"/>
              <w:rFonts w:eastAsiaTheme="minorEastAsia" w:cstheme="minorBidi"/>
              <w:b w:val="0"/>
              <w:bCs w:val="0"/>
              <w:noProof/>
              <w:sz w:val="24"/>
              <w:szCs w:val="24"/>
            </w:rPr>
          </w:pPr>
          <w:ins w:id="73"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"_Toc498023478"</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4.1.2 Instalação do Docker</w:t>
            </w:r>
            <w:r>
              <w:rPr>
                <w:noProof/>
                <w:webHidden/>
              </w:rPr>
              <w:tab/>
            </w:r>
            <w:r>
              <w:rPr>
                <w:noProof/>
                <w:webHidden/>
              </w:rPr>
              <w:fldChar w:fldCharType="begin"/>
            </w:r>
            <w:r>
              <w:rPr>
                <w:noProof/>
                <w:webHidden/>
              </w:rPr>
              <w:instrText xml:space="preserve"> PAGEREF _Toc498023478 \h </w:instrText>
            </w:r>
            <w:r>
              <w:rPr>
                <w:noProof/>
                <w:webHidden/>
              </w:rPr>
            </w:r>
          </w:ins>
          <w:r>
            <w:rPr>
              <w:noProof/>
              <w:webHidden/>
            </w:rPr>
            <w:fldChar w:fldCharType="separate"/>
          </w:r>
          <w:ins w:id="74" w:author="Thiago Cruz" w:date="2017-11-09T20:42:00Z">
            <w:r>
              <w:rPr>
                <w:noProof/>
                <w:webHidden/>
              </w:rPr>
              <w:t>34</w:t>
            </w:r>
            <w:r>
              <w:rPr>
                <w:noProof/>
                <w:webHidden/>
              </w:rPr>
              <w:fldChar w:fldCharType="end"/>
            </w:r>
            <w:r w:rsidRPr="00A32E29">
              <w:rPr>
                <w:rStyle w:val="Hiperlink"/>
                <w:noProof/>
              </w:rPr>
              <w:fldChar w:fldCharType="end"/>
            </w:r>
          </w:ins>
        </w:p>
        <w:p w14:paraId="45A46495" w14:textId="77777777" w:rsidR="00C14251" w:rsidRDefault="00C14251">
          <w:pPr>
            <w:pStyle w:val="Sumrio1"/>
            <w:tabs>
              <w:tab w:val="right" w:leader="dot" w:pos="9061"/>
            </w:tabs>
            <w:rPr>
              <w:ins w:id="75" w:author="Thiago Cruz" w:date="2017-11-09T20:42:00Z"/>
              <w:rFonts w:eastAsiaTheme="minorEastAsia" w:cstheme="minorBidi"/>
              <w:b w:val="0"/>
              <w:bCs w:val="0"/>
              <w:noProof/>
            </w:rPr>
          </w:pPr>
          <w:ins w:id="76"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"_Toc498023479"</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4.2 Arquivos de Configuração</w:t>
            </w:r>
            <w:r>
              <w:rPr>
                <w:noProof/>
                <w:webHidden/>
              </w:rPr>
              <w:tab/>
            </w:r>
            <w:r>
              <w:rPr>
                <w:noProof/>
                <w:webHidden/>
              </w:rPr>
              <w:fldChar w:fldCharType="begin"/>
            </w:r>
            <w:r>
              <w:rPr>
                <w:noProof/>
                <w:webHidden/>
              </w:rPr>
              <w:instrText xml:space="preserve"> PAGEREF _Toc498023479 \h </w:instrText>
            </w:r>
            <w:r>
              <w:rPr>
                <w:noProof/>
                <w:webHidden/>
              </w:rPr>
            </w:r>
          </w:ins>
          <w:r>
            <w:rPr>
              <w:noProof/>
              <w:webHidden/>
            </w:rPr>
            <w:fldChar w:fldCharType="separate"/>
          </w:r>
          <w:ins w:id="77" w:author="Thiago Cruz" w:date="2017-11-09T20:42:00Z">
            <w:r>
              <w:rPr>
                <w:noProof/>
                <w:webHidden/>
              </w:rPr>
              <w:t>36</w:t>
            </w:r>
            <w:r>
              <w:rPr>
                <w:noProof/>
                <w:webHidden/>
              </w:rPr>
              <w:fldChar w:fldCharType="end"/>
            </w:r>
            <w:r w:rsidRPr="00A32E29">
              <w:rPr>
                <w:rStyle w:val="Hiperlink"/>
                <w:noProof/>
              </w:rPr>
              <w:fldChar w:fldCharType="end"/>
            </w:r>
          </w:ins>
        </w:p>
        <w:p w14:paraId="4EB37814" w14:textId="77777777" w:rsidR="00C14251" w:rsidRDefault="00C14251">
          <w:pPr>
            <w:pStyle w:val="Sumrio2"/>
            <w:tabs>
              <w:tab w:val="right" w:leader="dot" w:pos="9061"/>
            </w:tabs>
            <w:rPr>
              <w:ins w:id="78" w:author="Thiago Cruz" w:date="2017-11-09T20:42:00Z"/>
              <w:rFonts w:eastAsiaTheme="minorEastAsia" w:cstheme="minorBidi"/>
              <w:b w:val="0"/>
              <w:bCs w:val="0"/>
              <w:noProof/>
              <w:sz w:val="24"/>
              <w:szCs w:val="24"/>
            </w:rPr>
          </w:pPr>
          <w:ins w:id="79"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"_Toc498023480"</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4.1.1 Docker-Compose</w:t>
            </w:r>
            <w:r>
              <w:rPr>
                <w:noProof/>
                <w:webHidden/>
              </w:rPr>
              <w:tab/>
            </w:r>
            <w:r>
              <w:rPr>
                <w:noProof/>
                <w:webHidden/>
              </w:rPr>
              <w:fldChar w:fldCharType="begin"/>
            </w:r>
            <w:r>
              <w:rPr>
                <w:noProof/>
                <w:webHidden/>
              </w:rPr>
              <w:instrText xml:space="preserve"> PAGEREF _Toc498023480 \h </w:instrText>
            </w:r>
            <w:r>
              <w:rPr>
                <w:noProof/>
                <w:webHidden/>
              </w:rPr>
            </w:r>
          </w:ins>
          <w:r>
            <w:rPr>
              <w:noProof/>
              <w:webHidden/>
            </w:rPr>
            <w:fldChar w:fldCharType="separate"/>
          </w:r>
          <w:ins w:id="80" w:author="Thiago Cruz" w:date="2017-11-09T20:42:00Z">
            <w:r>
              <w:rPr>
                <w:noProof/>
                <w:webHidden/>
              </w:rPr>
              <w:t>36</w:t>
            </w:r>
            <w:r>
              <w:rPr>
                <w:noProof/>
                <w:webHidden/>
              </w:rPr>
              <w:fldChar w:fldCharType="end"/>
            </w:r>
            <w:r w:rsidRPr="00A32E29">
              <w:rPr>
                <w:rStyle w:val="Hiperlink"/>
                <w:noProof/>
              </w:rPr>
              <w:fldChar w:fldCharType="end"/>
            </w:r>
          </w:ins>
        </w:p>
        <w:p w14:paraId="561269D6" w14:textId="77777777" w:rsidR="00C14251" w:rsidRDefault="00C14251">
          <w:pPr>
            <w:pStyle w:val="Sumrio2"/>
            <w:tabs>
              <w:tab w:val="right" w:leader="dot" w:pos="9061"/>
            </w:tabs>
            <w:rPr>
              <w:ins w:id="81" w:author="Thiago Cruz" w:date="2017-11-09T20:42:00Z"/>
              <w:rFonts w:eastAsiaTheme="minorEastAsia" w:cstheme="minorBidi"/>
              <w:b w:val="0"/>
              <w:bCs w:val="0"/>
              <w:noProof/>
              <w:sz w:val="24"/>
              <w:szCs w:val="24"/>
            </w:rPr>
          </w:pPr>
          <w:ins w:id="82"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"_Toc498023481"</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4.1.2 Docker File</w:t>
            </w:r>
            <w:r>
              <w:rPr>
                <w:noProof/>
                <w:webHidden/>
              </w:rPr>
              <w:tab/>
            </w:r>
            <w:r>
              <w:rPr>
                <w:noProof/>
                <w:webHidden/>
              </w:rPr>
              <w:fldChar w:fldCharType="begin"/>
            </w:r>
            <w:r>
              <w:rPr>
                <w:noProof/>
                <w:webHidden/>
              </w:rPr>
              <w:instrText xml:space="preserve"> PAGEREF _Toc498023481 \h </w:instrText>
            </w:r>
            <w:r>
              <w:rPr>
                <w:noProof/>
                <w:webHidden/>
              </w:rPr>
            </w:r>
          </w:ins>
          <w:r>
            <w:rPr>
              <w:noProof/>
              <w:webHidden/>
            </w:rPr>
            <w:fldChar w:fldCharType="separate"/>
          </w:r>
          <w:ins w:id="83" w:author="Thiago Cruz" w:date="2017-11-09T20:42:00Z">
            <w:r>
              <w:rPr>
                <w:noProof/>
                <w:webHidden/>
              </w:rPr>
              <w:t>37</w:t>
            </w:r>
            <w:r>
              <w:rPr>
                <w:noProof/>
                <w:webHidden/>
              </w:rPr>
              <w:fldChar w:fldCharType="end"/>
            </w:r>
            <w:r w:rsidRPr="00A32E29">
              <w:rPr>
                <w:rStyle w:val="Hiperlink"/>
                <w:noProof/>
              </w:rPr>
              <w:fldChar w:fldCharType="end"/>
            </w:r>
          </w:ins>
        </w:p>
        <w:p w14:paraId="1B731707" w14:textId="77777777" w:rsidR="00C14251" w:rsidRDefault="00C14251">
          <w:pPr>
            <w:pStyle w:val="Sumrio1"/>
            <w:tabs>
              <w:tab w:val="right" w:leader="dot" w:pos="9061"/>
            </w:tabs>
            <w:rPr>
              <w:ins w:id="84" w:author="Thiago Cruz" w:date="2017-11-09T20:42:00Z"/>
              <w:rFonts w:eastAsiaTheme="minorEastAsia" w:cstheme="minorBidi"/>
              <w:b w:val="0"/>
              <w:bCs w:val="0"/>
              <w:noProof/>
            </w:rPr>
          </w:pPr>
          <w:ins w:id="85"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"_Toc498023482"</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4.2 Docker Imagem</w:t>
            </w:r>
            <w:r>
              <w:rPr>
                <w:noProof/>
                <w:webHidden/>
              </w:rPr>
              <w:tab/>
            </w:r>
            <w:r>
              <w:rPr>
                <w:noProof/>
                <w:webHidden/>
              </w:rPr>
              <w:fldChar w:fldCharType="begin"/>
            </w:r>
            <w:r>
              <w:rPr>
                <w:noProof/>
                <w:webHidden/>
              </w:rPr>
              <w:instrText xml:space="preserve"> PAGEREF _Toc498023482 \h </w:instrText>
            </w:r>
            <w:r>
              <w:rPr>
                <w:noProof/>
                <w:webHidden/>
              </w:rPr>
            </w:r>
          </w:ins>
          <w:r>
            <w:rPr>
              <w:noProof/>
              <w:webHidden/>
            </w:rPr>
            <w:fldChar w:fldCharType="separate"/>
          </w:r>
          <w:ins w:id="86" w:author="Thiago Cruz" w:date="2017-11-09T20:42:00Z">
            <w:r>
              <w:rPr>
                <w:noProof/>
                <w:webHidden/>
              </w:rPr>
              <w:t>40</w:t>
            </w:r>
            <w:r>
              <w:rPr>
                <w:noProof/>
                <w:webHidden/>
              </w:rPr>
              <w:fldChar w:fldCharType="end"/>
            </w:r>
            <w:r w:rsidRPr="00A32E29">
              <w:rPr>
                <w:rStyle w:val="Hiperlink"/>
                <w:noProof/>
              </w:rPr>
              <w:fldChar w:fldCharType="end"/>
            </w:r>
          </w:ins>
        </w:p>
        <w:p w14:paraId="29472AAE" w14:textId="77777777" w:rsidR="00C14251" w:rsidRDefault="00C14251">
          <w:pPr>
            <w:pStyle w:val="Sumrio2"/>
            <w:tabs>
              <w:tab w:val="right" w:leader="dot" w:pos="9061"/>
            </w:tabs>
            <w:rPr>
              <w:ins w:id="87" w:author="Thiago Cruz" w:date="2017-11-09T20:42:00Z"/>
              <w:rFonts w:eastAsiaTheme="minorEastAsia" w:cstheme="minorBidi"/>
              <w:b w:val="0"/>
              <w:bCs w:val="0"/>
              <w:noProof/>
              <w:sz w:val="24"/>
              <w:szCs w:val="24"/>
            </w:rPr>
          </w:pPr>
          <w:ins w:id="88"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"_Toc498023483"</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4.2.1 DockerHub</w:t>
            </w:r>
            <w:r>
              <w:rPr>
                <w:noProof/>
                <w:webHidden/>
              </w:rPr>
              <w:tab/>
            </w:r>
            <w:r>
              <w:rPr>
                <w:noProof/>
                <w:webHidden/>
              </w:rPr>
              <w:fldChar w:fldCharType="begin"/>
            </w:r>
            <w:r>
              <w:rPr>
                <w:noProof/>
                <w:webHidden/>
              </w:rPr>
              <w:instrText xml:space="preserve"> PAGEREF _Toc498023483 \h </w:instrText>
            </w:r>
            <w:r>
              <w:rPr>
                <w:noProof/>
                <w:webHidden/>
              </w:rPr>
            </w:r>
          </w:ins>
          <w:r>
            <w:rPr>
              <w:noProof/>
              <w:webHidden/>
            </w:rPr>
            <w:fldChar w:fldCharType="separate"/>
          </w:r>
          <w:ins w:id="89" w:author="Thiago Cruz" w:date="2017-11-09T20:42:00Z">
            <w:r>
              <w:rPr>
                <w:noProof/>
                <w:webHidden/>
              </w:rPr>
              <w:t>41</w:t>
            </w:r>
            <w:r>
              <w:rPr>
                <w:noProof/>
                <w:webHidden/>
              </w:rPr>
              <w:fldChar w:fldCharType="end"/>
            </w:r>
            <w:r w:rsidRPr="00A32E29">
              <w:rPr>
                <w:rStyle w:val="Hiperlink"/>
                <w:noProof/>
              </w:rPr>
              <w:fldChar w:fldCharType="end"/>
            </w:r>
          </w:ins>
        </w:p>
        <w:p w14:paraId="2A3D2576" w14:textId="77777777" w:rsidR="00C14251" w:rsidRDefault="00C14251">
          <w:pPr>
            <w:pStyle w:val="Sumrio1"/>
            <w:tabs>
              <w:tab w:val="right" w:leader="dot" w:pos="9061"/>
            </w:tabs>
            <w:rPr>
              <w:ins w:id="90" w:author="Thiago Cruz" w:date="2017-11-09T20:42:00Z"/>
              <w:rFonts w:eastAsiaTheme="minorEastAsia" w:cstheme="minorBidi"/>
              <w:b w:val="0"/>
              <w:bCs w:val="0"/>
              <w:noProof/>
            </w:rPr>
          </w:pPr>
          <w:ins w:id="91"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"_Toc498023484"</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4.3 Docker Container</w:t>
            </w:r>
            <w:r>
              <w:rPr>
                <w:noProof/>
                <w:webHidden/>
              </w:rPr>
              <w:tab/>
            </w:r>
            <w:r>
              <w:rPr>
                <w:noProof/>
                <w:webHidden/>
              </w:rPr>
              <w:fldChar w:fldCharType="begin"/>
            </w:r>
            <w:r>
              <w:rPr>
                <w:noProof/>
                <w:webHidden/>
              </w:rPr>
              <w:instrText xml:space="preserve"> PAGEREF _Toc498023484 \h </w:instrText>
            </w:r>
            <w:r>
              <w:rPr>
                <w:noProof/>
                <w:webHidden/>
              </w:rPr>
            </w:r>
          </w:ins>
          <w:r>
            <w:rPr>
              <w:noProof/>
              <w:webHidden/>
            </w:rPr>
            <w:fldChar w:fldCharType="separate"/>
          </w:r>
          <w:ins w:id="92" w:author="Thiago Cruz" w:date="2017-11-09T20:42:00Z">
            <w:r>
              <w:rPr>
                <w:noProof/>
                <w:webHidden/>
              </w:rPr>
              <w:t>44</w:t>
            </w:r>
            <w:r>
              <w:rPr>
                <w:noProof/>
                <w:webHidden/>
              </w:rPr>
              <w:fldChar w:fldCharType="end"/>
            </w:r>
            <w:r w:rsidRPr="00A32E29">
              <w:rPr>
                <w:rStyle w:val="Hiperlink"/>
                <w:noProof/>
              </w:rPr>
              <w:fldChar w:fldCharType="end"/>
            </w:r>
          </w:ins>
        </w:p>
        <w:p w14:paraId="06D2E7F4" w14:textId="77777777" w:rsidR="00C14251" w:rsidRDefault="00C14251">
          <w:pPr>
            <w:pStyle w:val="Sumrio2"/>
            <w:tabs>
              <w:tab w:val="right" w:leader="dot" w:pos="9061"/>
            </w:tabs>
            <w:rPr>
              <w:ins w:id="93" w:author="Thiago Cruz" w:date="2017-11-09T20:42:00Z"/>
              <w:rFonts w:eastAsiaTheme="minorEastAsia" w:cstheme="minorBidi"/>
              <w:b w:val="0"/>
              <w:bCs w:val="0"/>
              <w:noProof/>
              <w:sz w:val="24"/>
              <w:szCs w:val="24"/>
            </w:rPr>
          </w:pPr>
          <w:ins w:id="94"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"_Toc498023485"</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4.3.1 Software de Gerenciamento de Containers</w:t>
            </w:r>
            <w:r>
              <w:rPr>
                <w:noProof/>
                <w:webHidden/>
              </w:rPr>
              <w:tab/>
            </w:r>
            <w:r>
              <w:rPr>
                <w:noProof/>
                <w:webHidden/>
              </w:rPr>
              <w:fldChar w:fldCharType="begin"/>
            </w:r>
            <w:r>
              <w:rPr>
                <w:noProof/>
                <w:webHidden/>
              </w:rPr>
              <w:instrText xml:space="preserve"> PAGEREF _Toc498023485 \h </w:instrText>
            </w:r>
            <w:r>
              <w:rPr>
                <w:noProof/>
                <w:webHidden/>
              </w:rPr>
            </w:r>
          </w:ins>
          <w:r>
            <w:rPr>
              <w:noProof/>
              <w:webHidden/>
            </w:rPr>
            <w:fldChar w:fldCharType="separate"/>
          </w:r>
          <w:ins w:id="95" w:author="Thiago Cruz" w:date="2017-11-09T20:42:00Z">
            <w:r>
              <w:rPr>
                <w:noProof/>
                <w:webHidden/>
              </w:rPr>
              <w:t>46</w:t>
            </w:r>
            <w:r>
              <w:rPr>
                <w:noProof/>
                <w:webHidden/>
              </w:rPr>
              <w:fldChar w:fldCharType="end"/>
            </w:r>
            <w:r w:rsidRPr="00A32E29">
              <w:rPr>
                <w:rStyle w:val="Hiperlink"/>
                <w:noProof/>
              </w:rPr>
              <w:fldChar w:fldCharType="end"/>
            </w:r>
          </w:ins>
        </w:p>
        <w:p w14:paraId="64192513" w14:textId="77777777" w:rsidR="00C14251" w:rsidRDefault="00C14251">
          <w:pPr>
            <w:pStyle w:val="Sumrio1"/>
            <w:tabs>
              <w:tab w:val="right" w:leader="dot" w:pos="9061"/>
            </w:tabs>
            <w:rPr>
              <w:ins w:id="96" w:author="Thiago Cruz" w:date="2017-11-09T20:42:00Z"/>
              <w:rFonts w:eastAsiaTheme="minorEastAsia" w:cstheme="minorBidi"/>
              <w:b w:val="0"/>
              <w:bCs w:val="0"/>
              <w:noProof/>
            </w:rPr>
          </w:pPr>
          <w:ins w:id="97"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"_Toc498023486"</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4.4 Docker Swarm</w:t>
            </w:r>
            <w:r>
              <w:rPr>
                <w:noProof/>
                <w:webHidden/>
              </w:rPr>
              <w:tab/>
            </w:r>
            <w:r>
              <w:rPr>
                <w:noProof/>
                <w:webHidden/>
              </w:rPr>
              <w:fldChar w:fldCharType="begin"/>
            </w:r>
            <w:r>
              <w:rPr>
                <w:noProof/>
                <w:webHidden/>
              </w:rPr>
              <w:instrText xml:space="preserve"> PAGEREF _Toc498023486 \h </w:instrText>
            </w:r>
            <w:r>
              <w:rPr>
                <w:noProof/>
                <w:webHidden/>
              </w:rPr>
            </w:r>
          </w:ins>
          <w:r>
            <w:rPr>
              <w:noProof/>
              <w:webHidden/>
            </w:rPr>
            <w:fldChar w:fldCharType="separate"/>
          </w:r>
          <w:ins w:id="98" w:author="Thiago Cruz" w:date="2017-11-09T20:42:00Z">
            <w:r>
              <w:rPr>
                <w:noProof/>
                <w:webHidden/>
              </w:rPr>
              <w:t>49</w:t>
            </w:r>
            <w:r>
              <w:rPr>
                <w:noProof/>
                <w:webHidden/>
              </w:rPr>
              <w:fldChar w:fldCharType="end"/>
            </w:r>
            <w:r w:rsidRPr="00A32E29">
              <w:rPr>
                <w:rStyle w:val="Hiperlink"/>
                <w:noProof/>
              </w:rPr>
              <w:fldChar w:fldCharType="end"/>
            </w:r>
          </w:ins>
        </w:p>
        <w:p w14:paraId="33B034E7" w14:textId="77777777" w:rsidR="00C14251" w:rsidRDefault="00C14251">
          <w:pPr>
            <w:pStyle w:val="Sumrio1"/>
            <w:tabs>
              <w:tab w:val="right" w:leader="dot" w:pos="9061"/>
            </w:tabs>
            <w:rPr>
              <w:ins w:id="99" w:author="Thiago Cruz" w:date="2017-11-09T20:42:00Z"/>
              <w:rFonts w:eastAsiaTheme="minorEastAsia" w:cstheme="minorBidi"/>
              <w:b w:val="0"/>
              <w:bCs w:val="0"/>
              <w:noProof/>
            </w:rPr>
          </w:pPr>
          <w:ins w:id="100"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"_Toc498023487"</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4.5 Play with Docker</w:t>
            </w:r>
            <w:r>
              <w:rPr>
                <w:noProof/>
                <w:webHidden/>
              </w:rPr>
              <w:tab/>
            </w:r>
            <w:r>
              <w:rPr>
                <w:noProof/>
                <w:webHidden/>
              </w:rPr>
              <w:fldChar w:fldCharType="begin"/>
            </w:r>
            <w:r>
              <w:rPr>
                <w:noProof/>
                <w:webHidden/>
              </w:rPr>
              <w:instrText xml:space="preserve"> PAGEREF _Toc498023487 \h </w:instrText>
            </w:r>
            <w:r>
              <w:rPr>
                <w:noProof/>
                <w:webHidden/>
              </w:rPr>
            </w:r>
          </w:ins>
          <w:r>
            <w:rPr>
              <w:noProof/>
              <w:webHidden/>
            </w:rPr>
            <w:fldChar w:fldCharType="separate"/>
          </w:r>
          <w:ins w:id="101" w:author="Thiago Cruz" w:date="2017-11-09T20:42:00Z">
            <w:r>
              <w:rPr>
                <w:noProof/>
                <w:webHidden/>
              </w:rPr>
              <w:t>52</w:t>
            </w:r>
            <w:r>
              <w:rPr>
                <w:noProof/>
                <w:webHidden/>
              </w:rPr>
              <w:fldChar w:fldCharType="end"/>
            </w:r>
            <w:r w:rsidRPr="00A32E29">
              <w:rPr>
                <w:rStyle w:val="Hiperlink"/>
                <w:noProof/>
              </w:rPr>
              <w:fldChar w:fldCharType="end"/>
            </w:r>
          </w:ins>
        </w:p>
        <w:p w14:paraId="09EA4415" w14:textId="77777777" w:rsidR="00C14251" w:rsidRDefault="00C14251">
          <w:pPr>
            <w:pStyle w:val="Sumrio1"/>
            <w:tabs>
              <w:tab w:val="right" w:leader="dot" w:pos="9061"/>
            </w:tabs>
            <w:rPr>
              <w:ins w:id="102" w:author="Thiago Cruz" w:date="2017-11-09T20:42:00Z"/>
              <w:rFonts w:eastAsiaTheme="minorEastAsia" w:cstheme="minorBidi"/>
              <w:b w:val="0"/>
              <w:bCs w:val="0"/>
              <w:noProof/>
            </w:rPr>
          </w:pPr>
          <w:ins w:id="103"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"_Toc498023488"</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4.6 Comunidade e empresarial</w:t>
            </w:r>
            <w:r>
              <w:rPr>
                <w:noProof/>
                <w:webHidden/>
              </w:rPr>
              <w:tab/>
            </w:r>
            <w:r>
              <w:rPr>
                <w:noProof/>
                <w:webHidden/>
              </w:rPr>
              <w:fldChar w:fldCharType="begin"/>
            </w:r>
            <w:r>
              <w:rPr>
                <w:noProof/>
                <w:webHidden/>
              </w:rPr>
              <w:instrText xml:space="preserve"> PAGEREF _Toc498023488 \h </w:instrText>
            </w:r>
            <w:r>
              <w:rPr>
                <w:noProof/>
                <w:webHidden/>
              </w:rPr>
            </w:r>
          </w:ins>
          <w:r>
            <w:rPr>
              <w:noProof/>
              <w:webHidden/>
            </w:rPr>
            <w:fldChar w:fldCharType="separate"/>
          </w:r>
          <w:ins w:id="104" w:author="Thiago Cruz" w:date="2017-11-09T20:42:00Z">
            <w:r>
              <w:rPr>
                <w:noProof/>
                <w:webHidden/>
              </w:rPr>
              <w:t>54</w:t>
            </w:r>
            <w:r>
              <w:rPr>
                <w:noProof/>
                <w:webHidden/>
              </w:rPr>
              <w:fldChar w:fldCharType="end"/>
            </w:r>
            <w:r w:rsidRPr="00A32E29">
              <w:rPr>
                <w:rStyle w:val="Hiperlink"/>
                <w:noProof/>
              </w:rPr>
              <w:fldChar w:fldCharType="end"/>
            </w:r>
          </w:ins>
        </w:p>
        <w:p w14:paraId="7B429C03" w14:textId="77777777" w:rsidR="00C14251" w:rsidRDefault="00C14251">
          <w:pPr>
            <w:pStyle w:val="Sumrio2"/>
            <w:tabs>
              <w:tab w:val="right" w:leader="dot" w:pos="9061"/>
            </w:tabs>
            <w:rPr>
              <w:ins w:id="105" w:author="Thiago Cruz" w:date="2017-11-09T20:42:00Z"/>
              <w:rFonts w:eastAsiaTheme="minorEastAsia" w:cstheme="minorBidi"/>
              <w:b w:val="0"/>
              <w:bCs w:val="0"/>
              <w:noProof/>
              <w:sz w:val="24"/>
              <w:szCs w:val="24"/>
            </w:rPr>
          </w:pPr>
          <w:ins w:id="106"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"_Toc498023489"</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4.6.1 Empresarial</w:t>
            </w:r>
            <w:r>
              <w:rPr>
                <w:noProof/>
                <w:webHidden/>
              </w:rPr>
              <w:tab/>
            </w:r>
            <w:r>
              <w:rPr>
                <w:noProof/>
                <w:webHidden/>
              </w:rPr>
              <w:fldChar w:fldCharType="begin"/>
            </w:r>
            <w:r>
              <w:rPr>
                <w:noProof/>
                <w:webHidden/>
              </w:rPr>
              <w:instrText xml:space="preserve"> PAGEREF _Toc498023489 \h </w:instrText>
            </w:r>
            <w:r>
              <w:rPr>
                <w:noProof/>
                <w:webHidden/>
              </w:rPr>
            </w:r>
          </w:ins>
          <w:r>
            <w:rPr>
              <w:noProof/>
              <w:webHidden/>
            </w:rPr>
            <w:fldChar w:fldCharType="separate"/>
          </w:r>
          <w:ins w:id="107" w:author="Thiago Cruz" w:date="2017-11-09T20:42:00Z">
            <w:r>
              <w:rPr>
                <w:noProof/>
                <w:webHidden/>
              </w:rPr>
              <w:t>55</w:t>
            </w:r>
            <w:r>
              <w:rPr>
                <w:noProof/>
                <w:webHidden/>
              </w:rPr>
              <w:fldChar w:fldCharType="end"/>
            </w:r>
            <w:r w:rsidRPr="00A32E29">
              <w:rPr>
                <w:rStyle w:val="Hiperlink"/>
                <w:noProof/>
              </w:rPr>
              <w:fldChar w:fldCharType="end"/>
            </w:r>
          </w:ins>
        </w:p>
        <w:p w14:paraId="45681CBF" w14:textId="77777777" w:rsidR="00C14251" w:rsidRDefault="00C14251">
          <w:pPr>
            <w:pStyle w:val="Sumrio1"/>
            <w:tabs>
              <w:tab w:val="right" w:leader="dot" w:pos="9061"/>
            </w:tabs>
            <w:rPr>
              <w:ins w:id="108" w:author="Thiago Cruz" w:date="2017-11-09T20:42:00Z"/>
              <w:rFonts w:eastAsiaTheme="minorEastAsia" w:cstheme="minorBidi"/>
              <w:b w:val="0"/>
              <w:bCs w:val="0"/>
              <w:noProof/>
            </w:rPr>
          </w:pPr>
          <w:ins w:id="109"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"_Toc498023490"</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_Toc498023490 \h </w:instrText>
            </w:r>
            <w:r>
              <w:rPr>
                <w:noProof/>
                <w:webHidden/>
              </w:rPr>
            </w:r>
          </w:ins>
          <w:r>
            <w:rPr>
              <w:noProof/>
              <w:webHidden/>
            </w:rPr>
            <w:fldChar w:fldCharType="separate"/>
          </w:r>
          <w:ins w:id="110" w:author="Thiago Cruz" w:date="2017-11-09T20:42:00Z">
            <w:r>
              <w:rPr>
                <w:noProof/>
                <w:webHidden/>
              </w:rPr>
              <w:t>56</w:t>
            </w:r>
            <w:r>
              <w:rPr>
                <w:noProof/>
                <w:webHidden/>
              </w:rPr>
              <w:fldChar w:fldCharType="end"/>
            </w:r>
            <w:r w:rsidRPr="00A32E29">
              <w:rPr>
                <w:rStyle w:val="Hiperlink"/>
                <w:noProof/>
              </w:rPr>
              <w:fldChar w:fldCharType="end"/>
            </w:r>
          </w:ins>
        </w:p>
        <w:p w14:paraId="46239664" w14:textId="77777777" w:rsidR="00C14251" w:rsidRDefault="00C14251">
          <w:pPr>
            <w:pStyle w:val="Sumrio1"/>
            <w:tabs>
              <w:tab w:val="right" w:leader="dot" w:pos="9061"/>
            </w:tabs>
            <w:rPr>
              <w:ins w:id="111" w:author="Thiago Cruz" w:date="2017-11-09T20:42:00Z"/>
              <w:rFonts w:eastAsiaTheme="minorEastAsia" w:cstheme="minorBidi"/>
              <w:b w:val="0"/>
              <w:bCs w:val="0"/>
              <w:noProof/>
            </w:rPr>
          </w:pPr>
          <w:ins w:id="112"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"_Toc498023491"</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6 Softwares de Orquestração</w:t>
            </w:r>
            <w:r>
              <w:rPr>
                <w:noProof/>
                <w:webHidden/>
              </w:rPr>
              <w:tab/>
            </w:r>
            <w:r>
              <w:rPr>
                <w:noProof/>
                <w:webHidden/>
              </w:rPr>
              <w:fldChar w:fldCharType="begin"/>
            </w:r>
            <w:r>
              <w:rPr>
                <w:noProof/>
                <w:webHidden/>
              </w:rPr>
              <w:instrText xml:space="preserve"> PAGEREF _Toc498023491 \h </w:instrText>
            </w:r>
            <w:r>
              <w:rPr>
                <w:noProof/>
                <w:webHidden/>
              </w:rPr>
            </w:r>
          </w:ins>
          <w:r>
            <w:rPr>
              <w:noProof/>
              <w:webHidden/>
            </w:rPr>
            <w:fldChar w:fldCharType="separate"/>
          </w:r>
          <w:ins w:id="113" w:author="Thiago Cruz" w:date="2017-11-09T20:42:00Z">
            <w:r>
              <w:rPr>
                <w:noProof/>
                <w:webHidden/>
              </w:rPr>
              <w:t>58</w:t>
            </w:r>
            <w:r>
              <w:rPr>
                <w:noProof/>
                <w:webHidden/>
              </w:rPr>
              <w:fldChar w:fldCharType="end"/>
            </w:r>
            <w:r w:rsidRPr="00A32E29">
              <w:rPr>
                <w:rStyle w:val="Hiperlink"/>
                <w:noProof/>
              </w:rPr>
              <w:fldChar w:fldCharType="end"/>
            </w:r>
          </w:ins>
        </w:p>
        <w:p w14:paraId="5E4D4D59" w14:textId="77777777" w:rsidR="00C14251" w:rsidRDefault="00C14251">
          <w:pPr>
            <w:pStyle w:val="Sumrio1"/>
            <w:tabs>
              <w:tab w:val="right" w:leader="dot" w:pos="9061"/>
            </w:tabs>
            <w:rPr>
              <w:ins w:id="114" w:author="Thiago Cruz" w:date="2017-11-09T20:42:00Z"/>
              <w:rFonts w:eastAsiaTheme="minorEastAsia" w:cstheme="minorBidi"/>
              <w:b w:val="0"/>
              <w:bCs w:val="0"/>
              <w:noProof/>
            </w:rPr>
          </w:pPr>
          <w:ins w:id="115"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"_Toc498023492"</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7 Estudo de Caso</w:t>
            </w:r>
            <w:r>
              <w:rPr>
                <w:noProof/>
                <w:webHidden/>
              </w:rPr>
              <w:tab/>
            </w:r>
            <w:r>
              <w:rPr>
                <w:noProof/>
                <w:webHidden/>
              </w:rPr>
              <w:fldChar w:fldCharType="begin"/>
            </w:r>
            <w:r>
              <w:rPr>
                <w:noProof/>
                <w:webHidden/>
              </w:rPr>
              <w:instrText xml:space="preserve"> PAGEREF _Toc498023492 \h </w:instrText>
            </w:r>
            <w:r>
              <w:rPr>
                <w:noProof/>
                <w:webHidden/>
              </w:rPr>
            </w:r>
          </w:ins>
          <w:r>
            <w:rPr>
              <w:noProof/>
              <w:webHidden/>
            </w:rPr>
            <w:fldChar w:fldCharType="separate"/>
          </w:r>
          <w:ins w:id="116" w:author="Thiago Cruz" w:date="2017-11-09T20:42:00Z">
            <w:r>
              <w:rPr>
                <w:noProof/>
                <w:webHidden/>
              </w:rPr>
              <w:t>59</w:t>
            </w:r>
            <w:r>
              <w:rPr>
                <w:noProof/>
                <w:webHidden/>
              </w:rPr>
              <w:fldChar w:fldCharType="end"/>
            </w:r>
            <w:r w:rsidRPr="00A32E29">
              <w:rPr>
                <w:rStyle w:val="Hiperlink"/>
                <w:noProof/>
              </w:rPr>
              <w:fldChar w:fldCharType="end"/>
            </w:r>
          </w:ins>
        </w:p>
        <w:p w14:paraId="569D330F" w14:textId="77777777" w:rsidR="00C14251" w:rsidRDefault="00C14251">
          <w:pPr>
            <w:pStyle w:val="Sumrio1"/>
            <w:tabs>
              <w:tab w:val="right" w:leader="dot" w:pos="9061"/>
            </w:tabs>
            <w:rPr>
              <w:ins w:id="117" w:author="Thiago Cruz" w:date="2017-11-09T20:42:00Z"/>
              <w:rFonts w:eastAsiaTheme="minorEastAsia" w:cstheme="minorBidi"/>
              <w:b w:val="0"/>
              <w:bCs w:val="0"/>
              <w:noProof/>
            </w:rPr>
          </w:pPr>
          <w:ins w:id="118"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"_Toc498023493"</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8 Infraestrutura</w:t>
            </w:r>
            <w:r>
              <w:rPr>
                <w:noProof/>
                <w:webHidden/>
              </w:rPr>
              <w:tab/>
            </w:r>
            <w:r>
              <w:rPr>
                <w:noProof/>
                <w:webHidden/>
              </w:rPr>
              <w:fldChar w:fldCharType="begin"/>
            </w:r>
            <w:r>
              <w:rPr>
                <w:noProof/>
                <w:webHidden/>
              </w:rPr>
              <w:instrText xml:space="preserve"> PAGEREF _Toc498023493 \h </w:instrText>
            </w:r>
            <w:r>
              <w:rPr>
                <w:noProof/>
                <w:webHidden/>
              </w:rPr>
            </w:r>
          </w:ins>
          <w:r>
            <w:rPr>
              <w:noProof/>
              <w:webHidden/>
            </w:rPr>
            <w:fldChar w:fldCharType="separate"/>
          </w:r>
          <w:ins w:id="119" w:author="Thiago Cruz" w:date="2017-11-09T20:42:00Z">
            <w:r>
              <w:rPr>
                <w:noProof/>
                <w:webHidden/>
              </w:rPr>
              <w:t>68</w:t>
            </w:r>
            <w:r>
              <w:rPr>
                <w:noProof/>
                <w:webHidden/>
              </w:rPr>
              <w:fldChar w:fldCharType="end"/>
            </w:r>
            <w:r w:rsidRPr="00A32E29">
              <w:rPr>
                <w:rStyle w:val="Hiperlink"/>
                <w:noProof/>
              </w:rPr>
              <w:fldChar w:fldCharType="end"/>
            </w:r>
          </w:ins>
        </w:p>
        <w:p w14:paraId="67BCBD95" w14:textId="77777777" w:rsidR="00C14251" w:rsidRDefault="00C14251">
          <w:pPr>
            <w:pStyle w:val="Sumrio1"/>
            <w:tabs>
              <w:tab w:val="right" w:leader="dot" w:pos="9061"/>
            </w:tabs>
            <w:rPr>
              <w:ins w:id="120" w:author="Thiago Cruz" w:date="2017-11-09T20:42:00Z"/>
              <w:rFonts w:eastAsiaTheme="minorEastAsia" w:cstheme="minorBidi"/>
              <w:b w:val="0"/>
              <w:bCs w:val="0"/>
              <w:noProof/>
            </w:rPr>
          </w:pPr>
          <w:ins w:id="121"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"_Toc498023494"</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9 conclusão</w:t>
            </w:r>
            <w:r>
              <w:rPr>
                <w:noProof/>
                <w:webHidden/>
              </w:rPr>
              <w:tab/>
            </w:r>
            <w:r>
              <w:rPr>
                <w:noProof/>
                <w:webHidden/>
              </w:rPr>
              <w:fldChar w:fldCharType="begin"/>
            </w:r>
            <w:r>
              <w:rPr>
                <w:noProof/>
                <w:webHidden/>
              </w:rPr>
              <w:instrText xml:space="preserve"> PAGEREF _Toc498023494 \h </w:instrText>
            </w:r>
            <w:r>
              <w:rPr>
                <w:noProof/>
                <w:webHidden/>
              </w:rPr>
            </w:r>
          </w:ins>
          <w:r>
            <w:rPr>
              <w:noProof/>
              <w:webHidden/>
            </w:rPr>
            <w:fldChar w:fldCharType="separate"/>
          </w:r>
          <w:ins w:id="122" w:author="Thiago Cruz" w:date="2017-11-09T20:42:00Z">
            <w:r>
              <w:rPr>
                <w:noProof/>
                <w:webHidden/>
              </w:rPr>
              <w:t>69</w:t>
            </w:r>
            <w:r>
              <w:rPr>
                <w:noProof/>
                <w:webHidden/>
              </w:rPr>
              <w:fldChar w:fldCharType="end"/>
            </w:r>
            <w:r w:rsidRPr="00A32E29">
              <w:rPr>
                <w:rStyle w:val="Hiperlink"/>
                <w:noProof/>
              </w:rPr>
              <w:fldChar w:fldCharType="end"/>
            </w:r>
          </w:ins>
        </w:p>
        <w:p w14:paraId="4EC1F5FD" w14:textId="77777777" w:rsidR="00C14251" w:rsidRDefault="00C14251">
          <w:pPr>
            <w:pStyle w:val="Sumrio1"/>
            <w:tabs>
              <w:tab w:val="right" w:leader="dot" w:pos="9061"/>
            </w:tabs>
            <w:rPr>
              <w:ins w:id="123" w:author="Thiago Cruz" w:date="2017-11-09T20:42:00Z"/>
              <w:rFonts w:eastAsiaTheme="minorEastAsia" w:cstheme="minorBidi"/>
              <w:b w:val="0"/>
              <w:bCs w:val="0"/>
              <w:noProof/>
            </w:rPr>
          </w:pPr>
          <w:ins w:id="124"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"_Toc498023495"</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10 Melhorias Futuras</w:t>
            </w:r>
            <w:r>
              <w:rPr>
                <w:noProof/>
                <w:webHidden/>
              </w:rPr>
              <w:tab/>
            </w:r>
            <w:r>
              <w:rPr>
                <w:noProof/>
                <w:webHidden/>
              </w:rPr>
              <w:fldChar w:fldCharType="begin"/>
            </w:r>
            <w:r>
              <w:rPr>
                <w:noProof/>
                <w:webHidden/>
              </w:rPr>
              <w:instrText xml:space="preserve"> PAGEREF _Toc498023495 \h </w:instrText>
            </w:r>
            <w:r>
              <w:rPr>
                <w:noProof/>
                <w:webHidden/>
              </w:rPr>
            </w:r>
          </w:ins>
          <w:r>
            <w:rPr>
              <w:noProof/>
              <w:webHidden/>
            </w:rPr>
            <w:fldChar w:fldCharType="separate"/>
          </w:r>
          <w:ins w:id="125" w:author="Thiago Cruz" w:date="2017-11-09T20:42:00Z">
            <w:r>
              <w:rPr>
                <w:noProof/>
                <w:webHidden/>
              </w:rPr>
              <w:t>70</w:t>
            </w:r>
            <w:r>
              <w:rPr>
                <w:noProof/>
                <w:webHidden/>
              </w:rPr>
              <w:fldChar w:fldCharType="end"/>
            </w:r>
            <w:r w:rsidRPr="00A32E29">
              <w:rPr>
                <w:rStyle w:val="Hiperlink"/>
                <w:noProof/>
              </w:rPr>
              <w:fldChar w:fldCharType="end"/>
            </w:r>
          </w:ins>
        </w:p>
        <w:p w14:paraId="0206C43B" w14:textId="77777777" w:rsidR="00C14251" w:rsidRDefault="00C14251">
          <w:pPr>
            <w:pStyle w:val="Sumrio1"/>
            <w:tabs>
              <w:tab w:val="right" w:leader="dot" w:pos="9061"/>
            </w:tabs>
            <w:rPr>
              <w:ins w:id="126" w:author="Thiago Cruz" w:date="2017-11-09T20:42:00Z"/>
              <w:rFonts w:eastAsiaTheme="minorEastAsia" w:cstheme="minorBidi"/>
              <w:b w:val="0"/>
              <w:bCs w:val="0"/>
              <w:noProof/>
            </w:rPr>
          </w:pPr>
          <w:ins w:id="127"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"_Toc498023496"</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11 Referências</w:t>
            </w:r>
            <w:r>
              <w:rPr>
                <w:noProof/>
                <w:webHidden/>
              </w:rPr>
              <w:tab/>
            </w:r>
            <w:r>
              <w:rPr>
                <w:noProof/>
                <w:webHidden/>
              </w:rPr>
              <w:fldChar w:fldCharType="begin"/>
            </w:r>
            <w:r>
              <w:rPr>
                <w:noProof/>
                <w:webHidden/>
              </w:rPr>
              <w:instrText xml:space="preserve"> PAGEREF _Toc498023496 \h </w:instrText>
            </w:r>
            <w:r>
              <w:rPr>
                <w:noProof/>
                <w:webHidden/>
              </w:rPr>
            </w:r>
          </w:ins>
          <w:r>
            <w:rPr>
              <w:noProof/>
              <w:webHidden/>
            </w:rPr>
            <w:fldChar w:fldCharType="separate"/>
          </w:r>
          <w:ins w:id="128" w:author="Thiago Cruz" w:date="2017-11-09T20:42:00Z">
            <w:r>
              <w:rPr>
                <w:noProof/>
                <w:webHidden/>
              </w:rPr>
              <w:t>71</w:t>
            </w:r>
            <w:r>
              <w:rPr>
                <w:noProof/>
                <w:webHidden/>
              </w:rPr>
              <w:fldChar w:fldCharType="end"/>
            </w:r>
            <w:r w:rsidRPr="00A32E29">
              <w:rPr>
                <w:rStyle w:val="Hiperlink"/>
                <w:noProof/>
              </w:rPr>
              <w:fldChar w:fldCharType="end"/>
            </w:r>
          </w:ins>
        </w:p>
        <w:p w14:paraId="58A2AC53" w14:textId="77777777" w:rsidR="00C14251" w:rsidRDefault="00C14251">
          <w:pPr>
            <w:pStyle w:val="Sumrio1"/>
            <w:tabs>
              <w:tab w:val="right" w:leader="dot" w:pos="9061"/>
            </w:tabs>
            <w:rPr>
              <w:ins w:id="129" w:author="Thiago Cruz" w:date="2017-11-09T20:42:00Z"/>
              <w:rFonts w:eastAsiaTheme="minorEastAsia" w:cstheme="minorBidi"/>
              <w:b w:val="0"/>
              <w:bCs w:val="0"/>
              <w:noProof/>
            </w:rPr>
          </w:pPr>
          <w:ins w:id="130"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"_Toc498023497"</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12 Anexos</w:t>
            </w:r>
            <w:r>
              <w:rPr>
                <w:noProof/>
                <w:webHidden/>
              </w:rPr>
              <w:tab/>
            </w:r>
            <w:r>
              <w:rPr>
                <w:noProof/>
                <w:webHidden/>
              </w:rPr>
              <w:fldChar w:fldCharType="begin"/>
            </w:r>
            <w:r>
              <w:rPr>
                <w:noProof/>
                <w:webHidden/>
              </w:rPr>
              <w:instrText xml:space="preserve"> PAGEREF _Toc498023497 \h </w:instrText>
            </w:r>
            <w:r>
              <w:rPr>
                <w:noProof/>
                <w:webHidden/>
              </w:rPr>
            </w:r>
          </w:ins>
          <w:r>
            <w:rPr>
              <w:noProof/>
              <w:webHidden/>
            </w:rPr>
            <w:fldChar w:fldCharType="separate"/>
          </w:r>
          <w:ins w:id="131" w:author="Thiago Cruz" w:date="2017-11-09T20:42:00Z">
            <w:r>
              <w:rPr>
                <w:noProof/>
                <w:webHidden/>
              </w:rPr>
              <w:t>73</w:t>
            </w:r>
            <w:r>
              <w:rPr>
                <w:noProof/>
                <w:webHidden/>
              </w:rPr>
              <w:fldChar w:fldCharType="end"/>
            </w:r>
            <w:r w:rsidRPr="00A32E29">
              <w:rPr>
                <w:rStyle w:val="Hiperlink"/>
                <w:noProof/>
              </w:rPr>
              <w:fldChar w:fldCharType="end"/>
            </w:r>
          </w:ins>
        </w:p>
        <w:p w14:paraId="73B9E264" w14:textId="77777777" w:rsidR="00C14251" w:rsidRDefault="00C14251">
          <w:pPr>
            <w:pStyle w:val="Sumrio2"/>
            <w:tabs>
              <w:tab w:val="right" w:leader="dot" w:pos="9061"/>
            </w:tabs>
            <w:rPr>
              <w:ins w:id="132" w:author="Thiago Cruz" w:date="2017-11-09T20:42:00Z"/>
              <w:rFonts w:eastAsiaTheme="minorEastAsia" w:cstheme="minorBidi"/>
              <w:b w:val="0"/>
              <w:bCs w:val="0"/>
              <w:noProof/>
              <w:sz w:val="24"/>
              <w:szCs w:val="24"/>
            </w:rPr>
          </w:pPr>
          <w:ins w:id="133"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"_Toc498023498"</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Anexo 12.1 – Dockerfile - X86</w:t>
            </w:r>
            <w:r>
              <w:rPr>
                <w:noProof/>
                <w:webHidden/>
              </w:rPr>
              <w:tab/>
            </w:r>
            <w:r>
              <w:rPr>
                <w:noProof/>
                <w:webHidden/>
              </w:rPr>
              <w:fldChar w:fldCharType="begin"/>
            </w:r>
            <w:r>
              <w:rPr>
                <w:noProof/>
                <w:webHidden/>
              </w:rPr>
              <w:instrText xml:space="preserve"> PAGEREF _Toc498023498 \h </w:instrText>
            </w:r>
            <w:r>
              <w:rPr>
                <w:noProof/>
                <w:webHidden/>
              </w:rPr>
            </w:r>
          </w:ins>
          <w:r>
            <w:rPr>
              <w:noProof/>
              <w:webHidden/>
            </w:rPr>
            <w:fldChar w:fldCharType="separate"/>
          </w:r>
          <w:ins w:id="134" w:author="Thiago Cruz" w:date="2017-11-09T20:42:00Z">
            <w:r>
              <w:rPr>
                <w:noProof/>
                <w:webHidden/>
              </w:rPr>
              <w:t>73</w:t>
            </w:r>
            <w:r>
              <w:rPr>
                <w:noProof/>
                <w:webHidden/>
              </w:rPr>
              <w:fldChar w:fldCharType="end"/>
            </w:r>
            <w:r w:rsidRPr="00A32E29">
              <w:rPr>
                <w:rStyle w:val="Hiperlink"/>
                <w:noProof/>
              </w:rPr>
              <w:fldChar w:fldCharType="end"/>
            </w:r>
          </w:ins>
        </w:p>
        <w:p w14:paraId="3D2EF8EF" w14:textId="77777777" w:rsidR="00C14251" w:rsidRDefault="00C14251">
          <w:pPr>
            <w:pStyle w:val="Sumrio2"/>
            <w:tabs>
              <w:tab w:val="right" w:leader="dot" w:pos="9061"/>
            </w:tabs>
            <w:rPr>
              <w:ins w:id="135" w:author="Thiago Cruz" w:date="2017-11-09T20:42:00Z"/>
              <w:rFonts w:eastAsiaTheme="minorEastAsia" w:cstheme="minorBidi"/>
              <w:b w:val="0"/>
              <w:bCs w:val="0"/>
              <w:noProof/>
              <w:sz w:val="24"/>
              <w:szCs w:val="24"/>
            </w:rPr>
          </w:pPr>
          <w:ins w:id="136"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"_Toc498023499"</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Anexo 12.2 – Docker-compose versão 2 - X86</w:t>
            </w:r>
            <w:r>
              <w:rPr>
                <w:noProof/>
                <w:webHidden/>
              </w:rPr>
              <w:tab/>
            </w:r>
            <w:r>
              <w:rPr>
                <w:noProof/>
                <w:webHidden/>
              </w:rPr>
              <w:fldChar w:fldCharType="begin"/>
            </w:r>
            <w:r>
              <w:rPr>
                <w:noProof/>
                <w:webHidden/>
              </w:rPr>
              <w:instrText xml:space="preserve"> PAGEREF _Toc498023499 \h </w:instrText>
            </w:r>
            <w:r>
              <w:rPr>
                <w:noProof/>
                <w:webHidden/>
              </w:rPr>
            </w:r>
          </w:ins>
          <w:r>
            <w:rPr>
              <w:noProof/>
              <w:webHidden/>
            </w:rPr>
            <w:fldChar w:fldCharType="separate"/>
          </w:r>
          <w:ins w:id="137" w:author="Thiago Cruz" w:date="2017-11-09T20:42:00Z">
            <w:r>
              <w:rPr>
                <w:noProof/>
                <w:webHidden/>
              </w:rPr>
              <w:t>75</w:t>
            </w:r>
            <w:r>
              <w:rPr>
                <w:noProof/>
                <w:webHidden/>
              </w:rPr>
              <w:fldChar w:fldCharType="end"/>
            </w:r>
            <w:r w:rsidRPr="00A32E29">
              <w:rPr>
                <w:rStyle w:val="Hiperlink"/>
                <w:noProof/>
              </w:rPr>
              <w:fldChar w:fldCharType="end"/>
            </w:r>
          </w:ins>
        </w:p>
        <w:p w14:paraId="4E10C429" w14:textId="77777777" w:rsidR="00C14251" w:rsidRDefault="00C14251">
          <w:pPr>
            <w:pStyle w:val="Sumrio2"/>
            <w:tabs>
              <w:tab w:val="right" w:leader="dot" w:pos="9061"/>
            </w:tabs>
            <w:rPr>
              <w:ins w:id="138" w:author="Thiago Cruz" w:date="2017-11-09T20:42:00Z"/>
              <w:rFonts w:eastAsiaTheme="minorEastAsia" w:cstheme="minorBidi"/>
              <w:b w:val="0"/>
              <w:bCs w:val="0"/>
              <w:noProof/>
              <w:sz w:val="24"/>
              <w:szCs w:val="24"/>
            </w:rPr>
          </w:pPr>
          <w:ins w:id="139"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"_Toc498023500"</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Anexo 12.3 – Dockerfile – ARM</w:t>
            </w:r>
            <w:r>
              <w:rPr>
                <w:noProof/>
                <w:webHidden/>
              </w:rPr>
              <w:tab/>
            </w:r>
            <w:r>
              <w:rPr>
                <w:noProof/>
                <w:webHidden/>
              </w:rPr>
              <w:fldChar w:fldCharType="begin"/>
            </w:r>
            <w:r>
              <w:rPr>
                <w:noProof/>
                <w:webHidden/>
              </w:rPr>
              <w:instrText xml:space="preserve"> PAGEREF _Toc498023500 \h </w:instrText>
            </w:r>
            <w:r>
              <w:rPr>
                <w:noProof/>
                <w:webHidden/>
              </w:rPr>
            </w:r>
          </w:ins>
          <w:r>
            <w:rPr>
              <w:noProof/>
              <w:webHidden/>
            </w:rPr>
            <w:fldChar w:fldCharType="separate"/>
          </w:r>
          <w:ins w:id="140" w:author="Thiago Cruz" w:date="2017-11-09T20:42:00Z">
            <w:r>
              <w:rPr>
                <w:noProof/>
                <w:webHidden/>
              </w:rPr>
              <w:t>77</w:t>
            </w:r>
            <w:r>
              <w:rPr>
                <w:noProof/>
                <w:webHidden/>
              </w:rPr>
              <w:fldChar w:fldCharType="end"/>
            </w:r>
            <w:r w:rsidRPr="00A32E29">
              <w:rPr>
                <w:rStyle w:val="Hiperlink"/>
                <w:noProof/>
              </w:rPr>
              <w:fldChar w:fldCharType="end"/>
            </w:r>
          </w:ins>
        </w:p>
        <w:p w14:paraId="744242D7" w14:textId="77777777" w:rsidR="00C14251" w:rsidRDefault="00C14251">
          <w:pPr>
            <w:pStyle w:val="Sumrio2"/>
            <w:tabs>
              <w:tab w:val="right" w:leader="dot" w:pos="9061"/>
            </w:tabs>
            <w:rPr>
              <w:ins w:id="141" w:author="Thiago Cruz" w:date="2017-11-09T20:42:00Z"/>
              <w:rFonts w:eastAsiaTheme="minorEastAsia" w:cstheme="minorBidi"/>
              <w:b w:val="0"/>
              <w:bCs w:val="0"/>
              <w:noProof/>
              <w:sz w:val="24"/>
              <w:szCs w:val="24"/>
            </w:rPr>
          </w:pPr>
          <w:ins w:id="142" w:author="Thiago Cruz" w:date="2017-11-09T20:42:00Z">
            <w:r w:rsidRPr="00A32E29">
              <w:rPr>
                <w:rStyle w:val="Hiperlink"/>
                <w:noProof/>
              </w:rPr>
              <w:lastRenderedPageBreak/>
              <w:fldChar w:fldCharType="begin"/>
            </w:r>
            <w:r w:rsidRPr="00A32E29">
              <w:rPr>
                <w:rStyle w:val="Hiperlink"/>
                <w:noProof/>
              </w:rPr>
              <w:instrText xml:space="preserve"> </w:instrText>
            </w:r>
            <w:r>
              <w:rPr>
                <w:noProof/>
              </w:rPr>
              <w:instrText>HYPERLINK \l "_Toc498023501"</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Anexo 12.4 – Docker-compose versão 2 - ARM</w:t>
            </w:r>
            <w:r>
              <w:rPr>
                <w:noProof/>
                <w:webHidden/>
              </w:rPr>
              <w:tab/>
            </w:r>
            <w:r>
              <w:rPr>
                <w:noProof/>
                <w:webHidden/>
              </w:rPr>
              <w:fldChar w:fldCharType="begin"/>
            </w:r>
            <w:r>
              <w:rPr>
                <w:noProof/>
                <w:webHidden/>
              </w:rPr>
              <w:instrText xml:space="preserve"> PAGEREF _Toc498023501 \h </w:instrText>
            </w:r>
            <w:r>
              <w:rPr>
                <w:noProof/>
                <w:webHidden/>
              </w:rPr>
            </w:r>
          </w:ins>
          <w:r>
            <w:rPr>
              <w:noProof/>
              <w:webHidden/>
            </w:rPr>
            <w:fldChar w:fldCharType="separate"/>
          </w:r>
          <w:ins w:id="143" w:author="Thiago Cruz" w:date="2017-11-09T20:42:00Z">
            <w:r>
              <w:rPr>
                <w:noProof/>
                <w:webHidden/>
              </w:rPr>
              <w:t>79</w:t>
            </w:r>
            <w:r>
              <w:rPr>
                <w:noProof/>
                <w:webHidden/>
              </w:rPr>
              <w:fldChar w:fldCharType="end"/>
            </w:r>
            <w:r w:rsidRPr="00A32E29">
              <w:rPr>
                <w:rStyle w:val="Hiperlink"/>
                <w:noProof/>
              </w:rPr>
              <w:fldChar w:fldCharType="end"/>
            </w:r>
          </w:ins>
        </w:p>
        <w:p w14:paraId="2D0B2C2A" w14:textId="77777777" w:rsidR="00C14251" w:rsidRDefault="00C14251">
          <w:pPr>
            <w:pStyle w:val="Sumrio2"/>
            <w:tabs>
              <w:tab w:val="right" w:leader="dot" w:pos="9061"/>
            </w:tabs>
            <w:rPr>
              <w:ins w:id="144" w:author="Thiago Cruz" w:date="2017-11-09T20:42:00Z"/>
              <w:rFonts w:eastAsiaTheme="minorEastAsia" w:cstheme="minorBidi"/>
              <w:b w:val="0"/>
              <w:bCs w:val="0"/>
              <w:noProof/>
              <w:sz w:val="24"/>
              <w:szCs w:val="24"/>
            </w:rPr>
          </w:pPr>
          <w:ins w:id="145" w:author="Thiago Cruz" w:date="2017-11-09T20:42:00Z">
            <w:r w:rsidRPr="00A32E29">
              <w:rPr>
                <w:rStyle w:val="Hiperlink"/>
                <w:noProof/>
              </w:rPr>
              <w:fldChar w:fldCharType="begin"/>
            </w:r>
            <w:r w:rsidRPr="00A32E29">
              <w:rPr>
                <w:rStyle w:val="Hiperlink"/>
                <w:noProof/>
              </w:rPr>
              <w:instrText xml:space="preserve"> </w:instrText>
            </w:r>
            <w:r>
              <w:rPr>
                <w:noProof/>
              </w:rPr>
              <w:instrText>HYPERLINK \l "_Toc498023502"</w:instrText>
            </w:r>
            <w:r w:rsidRPr="00A32E29">
              <w:rPr>
                <w:rStyle w:val="Hiperlink"/>
                <w:noProof/>
              </w:rPr>
              <w:instrText xml:space="preserve"> </w:instrText>
            </w:r>
            <w:r w:rsidRPr="00A32E29">
              <w:rPr>
                <w:rStyle w:val="Hiperlink"/>
                <w:noProof/>
              </w:rPr>
            </w:r>
            <w:r w:rsidRPr="00A32E29">
              <w:rPr>
                <w:rStyle w:val="Hiperlink"/>
                <w:noProof/>
              </w:rPr>
              <w:fldChar w:fldCharType="separate"/>
            </w:r>
            <w:r w:rsidRPr="00A32E29">
              <w:rPr>
                <w:rStyle w:val="Hiperlink"/>
                <w:noProof/>
              </w:rPr>
              <w:t>Anexo 12.5 – Docker-compose versão 3 - ARM</w:t>
            </w:r>
            <w:r>
              <w:rPr>
                <w:noProof/>
                <w:webHidden/>
              </w:rPr>
              <w:tab/>
            </w:r>
            <w:r>
              <w:rPr>
                <w:noProof/>
                <w:webHidden/>
              </w:rPr>
              <w:fldChar w:fldCharType="begin"/>
            </w:r>
            <w:r>
              <w:rPr>
                <w:noProof/>
                <w:webHidden/>
              </w:rPr>
              <w:instrText xml:space="preserve"> PAGEREF _Toc498023502 \h </w:instrText>
            </w:r>
            <w:r>
              <w:rPr>
                <w:noProof/>
                <w:webHidden/>
              </w:rPr>
            </w:r>
          </w:ins>
          <w:r>
            <w:rPr>
              <w:noProof/>
              <w:webHidden/>
            </w:rPr>
            <w:fldChar w:fldCharType="separate"/>
          </w:r>
          <w:ins w:id="146" w:author="Thiago Cruz" w:date="2017-11-09T20:42:00Z">
            <w:r>
              <w:rPr>
                <w:noProof/>
                <w:webHidden/>
              </w:rPr>
              <w:t>81</w:t>
            </w:r>
            <w:r>
              <w:rPr>
                <w:noProof/>
                <w:webHidden/>
              </w:rPr>
              <w:fldChar w:fldCharType="end"/>
            </w:r>
            <w:r w:rsidRPr="00A32E29">
              <w:rPr>
                <w:rStyle w:val="Hiperlink"/>
                <w:noProof/>
              </w:rPr>
              <w:fldChar w:fldCharType="end"/>
            </w:r>
          </w:ins>
        </w:p>
        <w:p w14:paraId="5924372C" w14:textId="77777777" w:rsidR="004514B8" w:rsidDel="00C14251" w:rsidRDefault="004514B8">
          <w:pPr>
            <w:pStyle w:val="Sumrio1"/>
            <w:tabs>
              <w:tab w:val="right" w:leader="dot" w:pos="9061"/>
            </w:tabs>
            <w:rPr>
              <w:del w:id="147" w:author="Thiago Cruz" w:date="2017-11-09T20:42:00Z"/>
              <w:rFonts w:eastAsiaTheme="minorEastAsia" w:cstheme="minorBidi"/>
              <w:b w:val="0"/>
              <w:bCs w:val="0"/>
              <w:noProof/>
            </w:rPr>
          </w:pPr>
          <w:del w:id="148" w:author="Thiago Cruz" w:date="2017-11-09T20:42:00Z">
            <w:r w:rsidRPr="00C14251" w:rsidDel="00C14251">
              <w:rPr>
                <w:noProof/>
                <w:rPrChange w:id="149" w:author="Thiago Cruz" w:date="2017-11-09T20:42:00Z">
                  <w:rPr>
                    <w:rStyle w:val="Hiperlink"/>
                    <w:noProof/>
                  </w:rPr>
                </w:rPrChange>
              </w:rPr>
              <w:delText>INTRODUÇÃO</w:delText>
            </w:r>
            <w:r w:rsidDel="00C14251">
              <w:rPr>
                <w:noProof/>
                <w:webHidden/>
              </w:rPr>
              <w:tab/>
              <w:delText>14</w:delText>
            </w:r>
          </w:del>
        </w:p>
        <w:p w14:paraId="5D65658E" w14:textId="77777777" w:rsidR="004514B8" w:rsidDel="00C14251" w:rsidRDefault="004514B8">
          <w:pPr>
            <w:pStyle w:val="Sumrio1"/>
            <w:tabs>
              <w:tab w:val="right" w:leader="dot" w:pos="9061"/>
            </w:tabs>
            <w:rPr>
              <w:del w:id="150" w:author="Thiago Cruz" w:date="2017-11-09T20:42:00Z"/>
              <w:rFonts w:eastAsiaTheme="minorEastAsia" w:cstheme="minorBidi"/>
              <w:b w:val="0"/>
              <w:bCs w:val="0"/>
              <w:noProof/>
            </w:rPr>
          </w:pPr>
          <w:del w:id="151" w:author="Thiago Cruz" w:date="2017-11-09T20:42:00Z">
            <w:r w:rsidRPr="00C14251" w:rsidDel="00C14251">
              <w:rPr>
                <w:noProof/>
                <w:rPrChange w:id="152" w:author="Thiago Cruz" w:date="2017-11-09T20:42:00Z">
                  <w:rPr>
                    <w:rStyle w:val="Hiperlink"/>
                    <w:noProof/>
                  </w:rPr>
                </w:rPrChange>
              </w:rPr>
              <w:delText>2 Computação em Nuvem</w:delText>
            </w:r>
            <w:r w:rsidDel="00C14251">
              <w:rPr>
                <w:noProof/>
                <w:webHidden/>
              </w:rPr>
              <w:tab/>
              <w:delText>16</w:delText>
            </w:r>
          </w:del>
        </w:p>
        <w:p w14:paraId="15F5D8DF" w14:textId="77777777" w:rsidR="004514B8" w:rsidDel="00C14251" w:rsidRDefault="004514B8">
          <w:pPr>
            <w:pStyle w:val="Sumrio1"/>
            <w:tabs>
              <w:tab w:val="right" w:leader="dot" w:pos="9061"/>
            </w:tabs>
            <w:rPr>
              <w:del w:id="153" w:author="Thiago Cruz" w:date="2017-11-09T20:42:00Z"/>
              <w:rFonts w:eastAsiaTheme="minorEastAsia" w:cstheme="minorBidi"/>
              <w:b w:val="0"/>
              <w:bCs w:val="0"/>
              <w:noProof/>
            </w:rPr>
          </w:pPr>
          <w:del w:id="154" w:author="Thiago Cruz" w:date="2017-11-09T20:42:00Z">
            <w:r w:rsidRPr="00C14251" w:rsidDel="00C14251">
              <w:rPr>
                <w:noProof/>
                <w:rPrChange w:id="155" w:author="Thiago Cruz" w:date="2017-11-09T20:42:00Z">
                  <w:rPr>
                    <w:rStyle w:val="Hiperlink"/>
                    <w:noProof/>
                  </w:rPr>
                </w:rPrChange>
              </w:rPr>
              <w:delText>2.1 História</w:delText>
            </w:r>
            <w:r w:rsidDel="00C14251">
              <w:rPr>
                <w:noProof/>
                <w:webHidden/>
              </w:rPr>
              <w:tab/>
              <w:delText>17</w:delText>
            </w:r>
          </w:del>
        </w:p>
        <w:p w14:paraId="138DA627" w14:textId="77777777" w:rsidR="004514B8" w:rsidDel="00C14251" w:rsidRDefault="004514B8">
          <w:pPr>
            <w:pStyle w:val="Sumrio1"/>
            <w:tabs>
              <w:tab w:val="right" w:leader="dot" w:pos="9061"/>
            </w:tabs>
            <w:rPr>
              <w:del w:id="156" w:author="Thiago Cruz" w:date="2017-11-09T20:42:00Z"/>
              <w:rFonts w:eastAsiaTheme="minorEastAsia" w:cstheme="minorBidi"/>
              <w:b w:val="0"/>
              <w:bCs w:val="0"/>
              <w:noProof/>
            </w:rPr>
          </w:pPr>
          <w:del w:id="157" w:author="Thiago Cruz" w:date="2017-11-09T20:42:00Z">
            <w:r w:rsidRPr="00C14251" w:rsidDel="00C14251">
              <w:rPr>
                <w:noProof/>
                <w:rPrChange w:id="158" w:author="Thiago Cruz" w:date="2017-11-09T20:42:00Z">
                  <w:rPr>
                    <w:rStyle w:val="Hiperlink"/>
                    <w:noProof/>
                  </w:rPr>
                </w:rPrChange>
              </w:rPr>
              <w:delText>2.2 Modelos de implantação</w:delText>
            </w:r>
            <w:r w:rsidDel="00C14251">
              <w:rPr>
                <w:noProof/>
                <w:webHidden/>
              </w:rPr>
              <w:tab/>
              <w:delText>19</w:delText>
            </w:r>
          </w:del>
        </w:p>
        <w:p w14:paraId="3C2BD00E" w14:textId="77777777" w:rsidR="004514B8" w:rsidDel="00C14251" w:rsidRDefault="004514B8">
          <w:pPr>
            <w:pStyle w:val="Sumrio2"/>
            <w:tabs>
              <w:tab w:val="right" w:leader="dot" w:pos="9061"/>
            </w:tabs>
            <w:rPr>
              <w:del w:id="159" w:author="Thiago Cruz" w:date="2017-11-09T20:42:00Z"/>
              <w:rFonts w:eastAsiaTheme="minorEastAsia" w:cstheme="minorBidi"/>
              <w:b w:val="0"/>
              <w:bCs w:val="0"/>
              <w:noProof/>
              <w:sz w:val="24"/>
              <w:szCs w:val="24"/>
            </w:rPr>
          </w:pPr>
          <w:del w:id="160" w:author="Thiago Cruz" w:date="2017-11-09T20:42:00Z">
            <w:r w:rsidRPr="00C14251" w:rsidDel="00C14251">
              <w:rPr>
                <w:noProof/>
                <w:rPrChange w:id="161" w:author="Thiago Cruz" w:date="2017-11-09T20:42:00Z">
                  <w:rPr>
                    <w:rStyle w:val="Hiperlink"/>
                    <w:noProof/>
                  </w:rPr>
                </w:rPrChange>
              </w:rPr>
              <w:delText>2.2.1 Nuvem Pública</w:delText>
            </w:r>
            <w:r w:rsidDel="00C14251">
              <w:rPr>
                <w:noProof/>
                <w:webHidden/>
              </w:rPr>
              <w:tab/>
              <w:delText>20</w:delText>
            </w:r>
          </w:del>
        </w:p>
        <w:p w14:paraId="77D9712A" w14:textId="77777777" w:rsidR="004514B8" w:rsidDel="00C14251" w:rsidRDefault="004514B8">
          <w:pPr>
            <w:pStyle w:val="Sumrio2"/>
            <w:tabs>
              <w:tab w:val="right" w:leader="dot" w:pos="9061"/>
            </w:tabs>
            <w:rPr>
              <w:del w:id="162" w:author="Thiago Cruz" w:date="2017-11-09T20:42:00Z"/>
              <w:rFonts w:eastAsiaTheme="minorEastAsia" w:cstheme="minorBidi"/>
              <w:b w:val="0"/>
              <w:bCs w:val="0"/>
              <w:noProof/>
              <w:sz w:val="24"/>
              <w:szCs w:val="24"/>
            </w:rPr>
          </w:pPr>
          <w:del w:id="163" w:author="Thiago Cruz" w:date="2017-11-09T20:42:00Z">
            <w:r w:rsidRPr="00C14251" w:rsidDel="00C14251">
              <w:rPr>
                <w:noProof/>
                <w:rPrChange w:id="164" w:author="Thiago Cruz" w:date="2017-11-09T20:42:00Z">
                  <w:rPr>
                    <w:rStyle w:val="Hiperlink"/>
                    <w:noProof/>
                  </w:rPr>
                </w:rPrChange>
              </w:rPr>
              <w:delText>2.2.2 Nuvem Privada</w:delText>
            </w:r>
            <w:r w:rsidDel="00C14251">
              <w:rPr>
                <w:noProof/>
                <w:webHidden/>
              </w:rPr>
              <w:tab/>
              <w:delText>21</w:delText>
            </w:r>
          </w:del>
        </w:p>
        <w:p w14:paraId="6BD74E6B" w14:textId="77777777" w:rsidR="004514B8" w:rsidDel="00C14251" w:rsidRDefault="004514B8">
          <w:pPr>
            <w:pStyle w:val="Sumrio2"/>
            <w:tabs>
              <w:tab w:val="right" w:leader="dot" w:pos="9061"/>
            </w:tabs>
            <w:rPr>
              <w:del w:id="165" w:author="Thiago Cruz" w:date="2017-11-09T20:42:00Z"/>
              <w:rFonts w:eastAsiaTheme="minorEastAsia" w:cstheme="minorBidi"/>
              <w:b w:val="0"/>
              <w:bCs w:val="0"/>
              <w:noProof/>
              <w:sz w:val="24"/>
              <w:szCs w:val="24"/>
            </w:rPr>
          </w:pPr>
          <w:del w:id="166" w:author="Thiago Cruz" w:date="2017-11-09T20:42:00Z">
            <w:r w:rsidRPr="00C14251" w:rsidDel="00C14251">
              <w:rPr>
                <w:noProof/>
                <w:rPrChange w:id="167" w:author="Thiago Cruz" w:date="2017-11-09T20:42:00Z">
                  <w:rPr>
                    <w:rStyle w:val="Hiperlink"/>
                    <w:noProof/>
                  </w:rPr>
                </w:rPrChange>
              </w:rPr>
              <w:delText>2.2.3 Nuvem Comunitária</w:delText>
            </w:r>
            <w:r w:rsidDel="00C14251">
              <w:rPr>
                <w:noProof/>
                <w:webHidden/>
              </w:rPr>
              <w:tab/>
              <w:delText>22</w:delText>
            </w:r>
          </w:del>
        </w:p>
        <w:p w14:paraId="3DE849F2" w14:textId="77777777" w:rsidR="004514B8" w:rsidDel="00C14251" w:rsidRDefault="004514B8">
          <w:pPr>
            <w:pStyle w:val="Sumrio2"/>
            <w:tabs>
              <w:tab w:val="right" w:leader="dot" w:pos="9061"/>
            </w:tabs>
            <w:rPr>
              <w:del w:id="168" w:author="Thiago Cruz" w:date="2017-11-09T20:42:00Z"/>
              <w:rFonts w:eastAsiaTheme="minorEastAsia" w:cstheme="minorBidi"/>
              <w:b w:val="0"/>
              <w:bCs w:val="0"/>
              <w:noProof/>
              <w:sz w:val="24"/>
              <w:szCs w:val="24"/>
            </w:rPr>
          </w:pPr>
          <w:del w:id="169" w:author="Thiago Cruz" w:date="2017-11-09T20:42:00Z">
            <w:r w:rsidRPr="00C14251" w:rsidDel="00C14251">
              <w:rPr>
                <w:noProof/>
                <w:rPrChange w:id="170" w:author="Thiago Cruz" w:date="2017-11-09T20:42:00Z">
                  <w:rPr>
                    <w:rStyle w:val="Hiperlink"/>
                    <w:noProof/>
                  </w:rPr>
                </w:rPrChange>
              </w:rPr>
              <w:delText>2.2.3 Nuvem Híbrida</w:delText>
            </w:r>
            <w:r w:rsidDel="00C14251">
              <w:rPr>
                <w:noProof/>
                <w:webHidden/>
              </w:rPr>
              <w:tab/>
              <w:delText>23</w:delText>
            </w:r>
          </w:del>
        </w:p>
        <w:p w14:paraId="1369921F" w14:textId="77777777" w:rsidR="004514B8" w:rsidDel="00C14251" w:rsidRDefault="004514B8">
          <w:pPr>
            <w:pStyle w:val="Sumrio1"/>
            <w:tabs>
              <w:tab w:val="right" w:leader="dot" w:pos="9061"/>
            </w:tabs>
            <w:rPr>
              <w:del w:id="171" w:author="Thiago Cruz" w:date="2017-11-09T20:42:00Z"/>
              <w:rFonts w:eastAsiaTheme="minorEastAsia" w:cstheme="minorBidi"/>
              <w:b w:val="0"/>
              <w:bCs w:val="0"/>
              <w:noProof/>
            </w:rPr>
          </w:pPr>
          <w:del w:id="172" w:author="Thiago Cruz" w:date="2017-11-09T20:42:00Z">
            <w:r w:rsidRPr="00C14251" w:rsidDel="00C14251">
              <w:rPr>
                <w:noProof/>
                <w:rPrChange w:id="173" w:author="Thiago Cruz" w:date="2017-11-09T20:42:00Z">
                  <w:rPr>
                    <w:rStyle w:val="Hiperlink"/>
                    <w:noProof/>
                  </w:rPr>
                </w:rPrChange>
              </w:rPr>
              <w:delText>2.3 Princípios da computação em nuvem</w:delText>
            </w:r>
            <w:r w:rsidDel="00C14251">
              <w:rPr>
                <w:noProof/>
                <w:webHidden/>
              </w:rPr>
              <w:tab/>
              <w:delText>24</w:delText>
            </w:r>
          </w:del>
        </w:p>
        <w:p w14:paraId="5417747F" w14:textId="77777777" w:rsidR="004514B8" w:rsidDel="00C14251" w:rsidRDefault="004514B8">
          <w:pPr>
            <w:pStyle w:val="Sumrio1"/>
            <w:tabs>
              <w:tab w:val="right" w:leader="dot" w:pos="9061"/>
            </w:tabs>
            <w:rPr>
              <w:del w:id="174" w:author="Thiago Cruz" w:date="2017-11-09T20:42:00Z"/>
              <w:rFonts w:eastAsiaTheme="minorEastAsia" w:cstheme="minorBidi"/>
              <w:b w:val="0"/>
              <w:bCs w:val="0"/>
              <w:noProof/>
            </w:rPr>
          </w:pPr>
          <w:del w:id="175" w:author="Thiago Cruz" w:date="2017-11-09T20:42:00Z">
            <w:r w:rsidRPr="00C14251" w:rsidDel="00C14251">
              <w:rPr>
                <w:noProof/>
                <w:rPrChange w:id="176" w:author="Thiago Cruz" w:date="2017-11-09T20:42:00Z">
                  <w:rPr>
                    <w:rStyle w:val="Hiperlink"/>
                    <w:noProof/>
                  </w:rPr>
                </w:rPrChange>
              </w:rPr>
              <w:delText>2.4 Modelos de Serviços</w:delText>
            </w:r>
            <w:r w:rsidDel="00C14251">
              <w:rPr>
                <w:noProof/>
                <w:webHidden/>
              </w:rPr>
              <w:tab/>
              <w:delText>26</w:delText>
            </w:r>
          </w:del>
        </w:p>
        <w:p w14:paraId="22DCFFAF" w14:textId="77777777" w:rsidR="004514B8" w:rsidDel="00C14251" w:rsidRDefault="004514B8">
          <w:pPr>
            <w:pStyle w:val="Sumrio1"/>
            <w:tabs>
              <w:tab w:val="right" w:leader="dot" w:pos="9061"/>
            </w:tabs>
            <w:rPr>
              <w:del w:id="177" w:author="Thiago Cruz" w:date="2017-11-09T20:42:00Z"/>
              <w:rFonts w:eastAsiaTheme="minorEastAsia" w:cstheme="minorBidi"/>
              <w:b w:val="0"/>
              <w:bCs w:val="0"/>
              <w:noProof/>
            </w:rPr>
          </w:pPr>
          <w:del w:id="178" w:author="Thiago Cruz" w:date="2017-11-09T20:42:00Z">
            <w:r w:rsidRPr="00C14251" w:rsidDel="00C14251">
              <w:rPr>
                <w:noProof/>
                <w:rPrChange w:id="179" w:author="Thiago Cruz" w:date="2017-11-09T20:42:00Z">
                  <w:rPr>
                    <w:rStyle w:val="Hiperlink"/>
                    <w:noProof/>
                  </w:rPr>
                </w:rPrChange>
              </w:rPr>
              <w:delText>3 Container vs Virtualização</w:delText>
            </w:r>
            <w:r w:rsidDel="00C14251">
              <w:rPr>
                <w:noProof/>
                <w:webHidden/>
              </w:rPr>
              <w:tab/>
              <w:delText>27</w:delText>
            </w:r>
          </w:del>
        </w:p>
        <w:p w14:paraId="1349A45C" w14:textId="77777777" w:rsidR="004514B8" w:rsidDel="00C14251" w:rsidRDefault="004514B8">
          <w:pPr>
            <w:pStyle w:val="Sumrio1"/>
            <w:tabs>
              <w:tab w:val="right" w:leader="dot" w:pos="9061"/>
            </w:tabs>
            <w:rPr>
              <w:del w:id="180" w:author="Thiago Cruz" w:date="2017-11-09T20:42:00Z"/>
              <w:rFonts w:eastAsiaTheme="minorEastAsia" w:cstheme="minorBidi"/>
              <w:b w:val="0"/>
              <w:bCs w:val="0"/>
              <w:noProof/>
            </w:rPr>
          </w:pPr>
          <w:del w:id="181" w:author="Thiago Cruz" w:date="2017-11-09T20:42:00Z">
            <w:r w:rsidRPr="00C14251" w:rsidDel="00C14251">
              <w:rPr>
                <w:noProof/>
                <w:rPrChange w:id="182" w:author="Thiago Cruz" w:date="2017-11-09T20:42:00Z">
                  <w:rPr>
                    <w:rStyle w:val="Hiperlink"/>
                    <w:noProof/>
                  </w:rPr>
                </w:rPrChange>
              </w:rPr>
              <w:delText>3.1 LXC Containers</w:delText>
            </w:r>
            <w:r w:rsidDel="00C14251">
              <w:rPr>
                <w:noProof/>
                <w:webHidden/>
              </w:rPr>
              <w:tab/>
              <w:delText>30</w:delText>
            </w:r>
          </w:del>
        </w:p>
        <w:p w14:paraId="0B33115A" w14:textId="77777777" w:rsidR="004514B8" w:rsidDel="00C14251" w:rsidRDefault="004514B8">
          <w:pPr>
            <w:pStyle w:val="Sumrio1"/>
            <w:tabs>
              <w:tab w:val="right" w:leader="dot" w:pos="9061"/>
            </w:tabs>
            <w:rPr>
              <w:del w:id="183" w:author="Thiago Cruz" w:date="2017-11-09T20:42:00Z"/>
              <w:rFonts w:eastAsiaTheme="minorEastAsia" w:cstheme="minorBidi"/>
              <w:b w:val="0"/>
              <w:bCs w:val="0"/>
              <w:noProof/>
            </w:rPr>
          </w:pPr>
          <w:del w:id="184" w:author="Thiago Cruz" w:date="2017-11-09T20:42:00Z">
            <w:r w:rsidRPr="00C14251" w:rsidDel="00C14251">
              <w:rPr>
                <w:noProof/>
                <w:rPrChange w:id="185" w:author="Thiago Cruz" w:date="2017-11-09T20:42:00Z">
                  <w:rPr>
                    <w:rStyle w:val="Hiperlink"/>
                    <w:noProof/>
                  </w:rPr>
                </w:rPrChange>
              </w:rPr>
              <w:delText>4. Docker</w:delText>
            </w:r>
            <w:r w:rsidDel="00C14251">
              <w:rPr>
                <w:noProof/>
                <w:webHidden/>
              </w:rPr>
              <w:tab/>
              <w:delText>33</w:delText>
            </w:r>
          </w:del>
        </w:p>
        <w:p w14:paraId="412D5873" w14:textId="77777777" w:rsidR="004514B8" w:rsidDel="00C14251" w:rsidRDefault="004514B8">
          <w:pPr>
            <w:pStyle w:val="Sumrio2"/>
            <w:tabs>
              <w:tab w:val="right" w:leader="dot" w:pos="9061"/>
            </w:tabs>
            <w:rPr>
              <w:del w:id="186" w:author="Thiago Cruz" w:date="2017-11-09T20:42:00Z"/>
              <w:rFonts w:eastAsiaTheme="minorEastAsia" w:cstheme="minorBidi"/>
              <w:b w:val="0"/>
              <w:bCs w:val="0"/>
              <w:noProof/>
              <w:sz w:val="24"/>
              <w:szCs w:val="24"/>
            </w:rPr>
          </w:pPr>
          <w:del w:id="187" w:author="Thiago Cruz" w:date="2017-11-09T20:42:00Z">
            <w:r w:rsidRPr="00C14251" w:rsidDel="00C14251">
              <w:rPr>
                <w:noProof/>
                <w:rPrChange w:id="188" w:author="Thiago Cruz" w:date="2017-11-09T20:42:00Z">
                  <w:rPr>
                    <w:rStyle w:val="Hiperlink"/>
                    <w:noProof/>
                  </w:rPr>
                </w:rPrChange>
              </w:rPr>
              <w:delText>4.0.1 Instalação do Docker</w:delText>
            </w:r>
            <w:r w:rsidDel="00C14251">
              <w:rPr>
                <w:noProof/>
                <w:webHidden/>
              </w:rPr>
              <w:tab/>
              <w:delText>34</w:delText>
            </w:r>
          </w:del>
        </w:p>
        <w:p w14:paraId="03A71ACF" w14:textId="77777777" w:rsidR="004514B8" w:rsidDel="00C14251" w:rsidRDefault="004514B8">
          <w:pPr>
            <w:pStyle w:val="Sumrio1"/>
            <w:tabs>
              <w:tab w:val="right" w:leader="dot" w:pos="9061"/>
            </w:tabs>
            <w:rPr>
              <w:del w:id="189" w:author="Thiago Cruz" w:date="2017-11-09T20:42:00Z"/>
              <w:rFonts w:eastAsiaTheme="minorEastAsia" w:cstheme="minorBidi"/>
              <w:b w:val="0"/>
              <w:bCs w:val="0"/>
              <w:noProof/>
            </w:rPr>
          </w:pPr>
          <w:del w:id="190" w:author="Thiago Cruz" w:date="2017-11-09T20:42:00Z">
            <w:r w:rsidRPr="00C14251" w:rsidDel="00C14251">
              <w:rPr>
                <w:noProof/>
                <w:rPrChange w:id="191" w:author="Thiago Cruz" w:date="2017-11-09T20:42:00Z">
                  <w:rPr>
                    <w:rStyle w:val="Hiperlink"/>
                    <w:noProof/>
                  </w:rPr>
                </w:rPrChange>
              </w:rPr>
              <w:delText>4.1 Arquivos de Configuração</w:delText>
            </w:r>
            <w:r w:rsidDel="00C14251">
              <w:rPr>
                <w:noProof/>
                <w:webHidden/>
              </w:rPr>
              <w:tab/>
              <w:delText>36</w:delText>
            </w:r>
          </w:del>
        </w:p>
        <w:p w14:paraId="3CBC214F" w14:textId="77777777" w:rsidR="004514B8" w:rsidDel="00C14251" w:rsidRDefault="004514B8">
          <w:pPr>
            <w:pStyle w:val="Sumrio2"/>
            <w:tabs>
              <w:tab w:val="right" w:leader="dot" w:pos="9061"/>
            </w:tabs>
            <w:rPr>
              <w:del w:id="192" w:author="Thiago Cruz" w:date="2017-11-09T20:42:00Z"/>
              <w:rFonts w:eastAsiaTheme="minorEastAsia" w:cstheme="minorBidi"/>
              <w:b w:val="0"/>
              <w:bCs w:val="0"/>
              <w:noProof/>
              <w:sz w:val="24"/>
              <w:szCs w:val="24"/>
            </w:rPr>
          </w:pPr>
          <w:del w:id="193" w:author="Thiago Cruz" w:date="2017-11-09T20:42:00Z">
            <w:r w:rsidRPr="00C14251" w:rsidDel="00C14251">
              <w:rPr>
                <w:noProof/>
                <w:rPrChange w:id="194" w:author="Thiago Cruz" w:date="2017-11-09T20:42:00Z">
                  <w:rPr>
                    <w:rStyle w:val="Hiperlink"/>
                    <w:noProof/>
                  </w:rPr>
                </w:rPrChange>
              </w:rPr>
              <w:delText>4.1.1 Docker-Compose</w:delText>
            </w:r>
            <w:r w:rsidDel="00C14251">
              <w:rPr>
                <w:noProof/>
                <w:webHidden/>
              </w:rPr>
              <w:tab/>
              <w:delText>36</w:delText>
            </w:r>
          </w:del>
        </w:p>
        <w:p w14:paraId="1856B0B0" w14:textId="77777777" w:rsidR="004514B8" w:rsidDel="00C14251" w:rsidRDefault="004514B8">
          <w:pPr>
            <w:pStyle w:val="Sumrio2"/>
            <w:tabs>
              <w:tab w:val="right" w:leader="dot" w:pos="9061"/>
            </w:tabs>
            <w:rPr>
              <w:del w:id="195" w:author="Thiago Cruz" w:date="2017-11-09T20:42:00Z"/>
              <w:rFonts w:eastAsiaTheme="minorEastAsia" w:cstheme="minorBidi"/>
              <w:b w:val="0"/>
              <w:bCs w:val="0"/>
              <w:noProof/>
              <w:sz w:val="24"/>
              <w:szCs w:val="24"/>
            </w:rPr>
          </w:pPr>
          <w:del w:id="196" w:author="Thiago Cruz" w:date="2017-11-09T20:42:00Z">
            <w:r w:rsidRPr="00C14251" w:rsidDel="00C14251">
              <w:rPr>
                <w:noProof/>
                <w:rPrChange w:id="197" w:author="Thiago Cruz" w:date="2017-11-09T20:42:00Z">
                  <w:rPr>
                    <w:rStyle w:val="Hiperlink"/>
                    <w:noProof/>
                  </w:rPr>
                </w:rPrChange>
              </w:rPr>
              <w:delText>4.1.2 Docker File</w:delText>
            </w:r>
            <w:r w:rsidDel="00C14251">
              <w:rPr>
                <w:noProof/>
                <w:webHidden/>
              </w:rPr>
              <w:tab/>
              <w:delText>37</w:delText>
            </w:r>
          </w:del>
        </w:p>
        <w:p w14:paraId="50C5135F" w14:textId="77777777" w:rsidR="004514B8" w:rsidDel="00C14251" w:rsidRDefault="004514B8">
          <w:pPr>
            <w:pStyle w:val="Sumrio1"/>
            <w:tabs>
              <w:tab w:val="right" w:leader="dot" w:pos="9061"/>
            </w:tabs>
            <w:rPr>
              <w:del w:id="198" w:author="Thiago Cruz" w:date="2017-11-09T20:42:00Z"/>
              <w:rFonts w:eastAsiaTheme="minorEastAsia" w:cstheme="minorBidi"/>
              <w:b w:val="0"/>
              <w:bCs w:val="0"/>
              <w:noProof/>
            </w:rPr>
          </w:pPr>
          <w:del w:id="199" w:author="Thiago Cruz" w:date="2017-11-09T20:42:00Z">
            <w:r w:rsidRPr="00C14251" w:rsidDel="00C14251">
              <w:rPr>
                <w:noProof/>
                <w:rPrChange w:id="200" w:author="Thiago Cruz" w:date="2017-11-09T20:42:00Z">
                  <w:rPr>
                    <w:rStyle w:val="Hiperlink"/>
                    <w:noProof/>
                  </w:rPr>
                </w:rPrChange>
              </w:rPr>
              <w:delText>4.2 Docker Imagem</w:delText>
            </w:r>
            <w:r w:rsidDel="00C14251">
              <w:rPr>
                <w:noProof/>
                <w:webHidden/>
              </w:rPr>
              <w:tab/>
              <w:delText>40</w:delText>
            </w:r>
          </w:del>
        </w:p>
        <w:p w14:paraId="33850FA2" w14:textId="77777777" w:rsidR="004514B8" w:rsidDel="00C14251" w:rsidRDefault="004514B8">
          <w:pPr>
            <w:pStyle w:val="Sumrio2"/>
            <w:tabs>
              <w:tab w:val="right" w:leader="dot" w:pos="9061"/>
            </w:tabs>
            <w:rPr>
              <w:del w:id="201" w:author="Thiago Cruz" w:date="2017-11-09T20:42:00Z"/>
              <w:rFonts w:eastAsiaTheme="minorEastAsia" w:cstheme="minorBidi"/>
              <w:b w:val="0"/>
              <w:bCs w:val="0"/>
              <w:noProof/>
              <w:sz w:val="24"/>
              <w:szCs w:val="24"/>
            </w:rPr>
          </w:pPr>
          <w:del w:id="202" w:author="Thiago Cruz" w:date="2017-11-09T20:42:00Z">
            <w:r w:rsidRPr="00C14251" w:rsidDel="00C14251">
              <w:rPr>
                <w:noProof/>
                <w:rPrChange w:id="203" w:author="Thiago Cruz" w:date="2017-11-09T20:42:00Z">
                  <w:rPr>
                    <w:rStyle w:val="Hiperlink"/>
                    <w:noProof/>
                  </w:rPr>
                </w:rPrChange>
              </w:rPr>
              <w:delText>4.2.1 DockerHub</w:delText>
            </w:r>
            <w:r w:rsidDel="00C14251">
              <w:rPr>
                <w:noProof/>
                <w:webHidden/>
              </w:rPr>
              <w:tab/>
              <w:delText>41</w:delText>
            </w:r>
          </w:del>
        </w:p>
        <w:p w14:paraId="12B597D1" w14:textId="77777777" w:rsidR="004514B8" w:rsidDel="00C14251" w:rsidRDefault="004514B8">
          <w:pPr>
            <w:pStyle w:val="Sumrio1"/>
            <w:tabs>
              <w:tab w:val="right" w:leader="dot" w:pos="9061"/>
            </w:tabs>
            <w:rPr>
              <w:del w:id="204" w:author="Thiago Cruz" w:date="2017-11-09T20:42:00Z"/>
              <w:rFonts w:eastAsiaTheme="minorEastAsia" w:cstheme="minorBidi"/>
              <w:b w:val="0"/>
              <w:bCs w:val="0"/>
              <w:noProof/>
            </w:rPr>
          </w:pPr>
          <w:del w:id="205" w:author="Thiago Cruz" w:date="2017-11-09T20:42:00Z">
            <w:r w:rsidRPr="00C14251" w:rsidDel="00C14251">
              <w:rPr>
                <w:noProof/>
                <w:rPrChange w:id="206" w:author="Thiago Cruz" w:date="2017-11-09T20:42:00Z">
                  <w:rPr>
                    <w:rStyle w:val="Hiperlink"/>
                    <w:noProof/>
                  </w:rPr>
                </w:rPrChange>
              </w:rPr>
              <w:delText>4.3 Docker Container</w:delText>
            </w:r>
            <w:r w:rsidDel="00C14251">
              <w:rPr>
                <w:noProof/>
                <w:webHidden/>
              </w:rPr>
              <w:tab/>
              <w:delText>44</w:delText>
            </w:r>
          </w:del>
        </w:p>
        <w:p w14:paraId="5B8DD7DC" w14:textId="77777777" w:rsidR="004514B8" w:rsidDel="00C14251" w:rsidRDefault="004514B8">
          <w:pPr>
            <w:pStyle w:val="Sumrio2"/>
            <w:tabs>
              <w:tab w:val="right" w:leader="dot" w:pos="9061"/>
            </w:tabs>
            <w:rPr>
              <w:del w:id="207" w:author="Thiago Cruz" w:date="2017-11-09T20:42:00Z"/>
              <w:rFonts w:eastAsiaTheme="minorEastAsia" w:cstheme="minorBidi"/>
              <w:b w:val="0"/>
              <w:bCs w:val="0"/>
              <w:noProof/>
              <w:sz w:val="24"/>
              <w:szCs w:val="24"/>
            </w:rPr>
          </w:pPr>
          <w:del w:id="208" w:author="Thiago Cruz" w:date="2017-11-09T20:42:00Z">
            <w:r w:rsidRPr="00C14251" w:rsidDel="00C14251">
              <w:rPr>
                <w:noProof/>
                <w:rPrChange w:id="209" w:author="Thiago Cruz" w:date="2017-11-09T20:42:00Z">
                  <w:rPr>
                    <w:rStyle w:val="Hiperlink"/>
                    <w:noProof/>
                  </w:rPr>
                </w:rPrChange>
              </w:rPr>
              <w:delText>4.3.1 Software de Gerenciamento de Containers</w:delText>
            </w:r>
            <w:r w:rsidDel="00C14251">
              <w:rPr>
                <w:noProof/>
                <w:webHidden/>
              </w:rPr>
              <w:tab/>
              <w:delText>46</w:delText>
            </w:r>
          </w:del>
        </w:p>
        <w:p w14:paraId="6B9EEFD5" w14:textId="77777777" w:rsidR="004514B8" w:rsidDel="00C14251" w:rsidRDefault="004514B8">
          <w:pPr>
            <w:pStyle w:val="Sumrio1"/>
            <w:tabs>
              <w:tab w:val="right" w:leader="dot" w:pos="9061"/>
            </w:tabs>
            <w:rPr>
              <w:del w:id="210" w:author="Thiago Cruz" w:date="2017-11-09T20:42:00Z"/>
              <w:rFonts w:eastAsiaTheme="minorEastAsia" w:cstheme="minorBidi"/>
              <w:b w:val="0"/>
              <w:bCs w:val="0"/>
              <w:noProof/>
            </w:rPr>
          </w:pPr>
          <w:del w:id="211" w:author="Thiago Cruz" w:date="2017-11-09T20:42:00Z">
            <w:r w:rsidRPr="00C14251" w:rsidDel="00C14251">
              <w:rPr>
                <w:noProof/>
                <w:rPrChange w:id="212" w:author="Thiago Cruz" w:date="2017-11-09T20:42:00Z">
                  <w:rPr>
                    <w:rStyle w:val="Hiperlink"/>
                    <w:noProof/>
                  </w:rPr>
                </w:rPrChange>
              </w:rPr>
              <w:delText>4.4 Docker Swarm</w:delText>
            </w:r>
            <w:r w:rsidDel="00C14251">
              <w:rPr>
                <w:noProof/>
                <w:webHidden/>
              </w:rPr>
              <w:tab/>
              <w:delText>49</w:delText>
            </w:r>
          </w:del>
        </w:p>
        <w:p w14:paraId="4B63A135" w14:textId="77777777" w:rsidR="004514B8" w:rsidDel="00C14251" w:rsidRDefault="004514B8">
          <w:pPr>
            <w:pStyle w:val="Sumrio1"/>
            <w:tabs>
              <w:tab w:val="right" w:leader="dot" w:pos="9061"/>
            </w:tabs>
            <w:rPr>
              <w:del w:id="213" w:author="Thiago Cruz" w:date="2017-11-09T20:42:00Z"/>
              <w:rFonts w:eastAsiaTheme="minorEastAsia" w:cstheme="minorBidi"/>
              <w:b w:val="0"/>
              <w:bCs w:val="0"/>
              <w:noProof/>
            </w:rPr>
          </w:pPr>
          <w:del w:id="214" w:author="Thiago Cruz" w:date="2017-11-09T20:42:00Z">
            <w:r w:rsidRPr="00C14251" w:rsidDel="00C14251">
              <w:rPr>
                <w:noProof/>
                <w:rPrChange w:id="215" w:author="Thiago Cruz" w:date="2017-11-09T20:42:00Z">
                  <w:rPr>
                    <w:rStyle w:val="Hiperlink"/>
                    <w:noProof/>
                  </w:rPr>
                </w:rPrChange>
              </w:rPr>
              <w:delText>4.5 Play with Docker</w:delText>
            </w:r>
            <w:r w:rsidDel="00C14251">
              <w:rPr>
                <w:noProof/>
                <w:webHidden/>
              </w:rPr>
              <w:tab/>
              <w:delText>52</w:delText>
            </w:r>
          </w:del>
        </w:p>
        <w:p w14:paraId="482C5E92" w14:textId="77777777" w:rsidR="004514B8" w:rsidDel="00C14251" w:rsidRDefault="004514B8">
          <w:pPr>
            <w:pStyle w:val="Sumrio1"/>
            <w:tabs>
              <w:tab w:val="right" w:leader="dot" w:pos="9061"/>
            </w:tabs>
            <w:rPr>
              <w:del w:id="216" w:author="Thiago Cruz" w:date="2017-11-09T20:42:00Z"/>
              <w:rFonts w:eastAsiaTheme="minorEastAsia" w:cstheme="minorBidi"/>
              <w:b w:val="0"/>
              <w:bCs w:val="0"/>
              <w:noProof/>
            </w:rPr>
          </w:pPr>
          <w:del w:id="217" w:author="Thiago Cruz" w:date="2017-11-09T20:42:00Z">
            <w:r w:rsidRPr="00C14251" w:rsidDel="00C14251">
              <w:rPr>
                <w:noProof/>
                <w:rPrChange w:id="218" w:author="Thiago Cruz" w:date="2017-11-09T20:42:00Z">
                  <w:rPr>
                    <w:rStyle w:val="Hiperlink"/>
                    <w:noProof/>
                  </w:rPr>
                </w:rPrChange>
              </w:rPr>
              <w:delText>4.6 Comunidade e empresarial</w:delText>
            </w:r>
            <w:r w:rsidDel="00C14251">
              <w:rPr>
                <w:noProof/>
                <w:webHidden/>
              </w:rPr>
              <w:tab/>
              <w:delText>54</w:delText>
            </w:r>
          </w:del>
        </w:p>
        <w:p w14:paraId="6934EB97" w14:textId="77777777" w:rsidR="004514B8" w:rsidDel="00C14251" w:rsidRDefault="004514B8">
          <w:pPr>
            <w:pStyle w:val="Sumrio2"/>
            <w:tabs>
              <w:tab w:val="right" w:leader="dot" w:pos="9061"/>
            </w:tabs>
            <w:rPr>
              <w:del w:id="219" w:author="Thiago Cruz" w:date="2017-11-09T20:42:00Z"/>
              <w:rFonts w:eastAsiaTheme="minorEastAsia" w:cstheme="minorBidi"/>
              <w:b w:val="0"/>
              <w:bCs w:val="0"/>
              <w:noProof/>
              <w:sz w:val="24"/>
              <w:szCs w:val="24"/>
            </w:rPr>
          </w:pPr>
          <w:del w:id="220" w:author="Thiago Cruz" w:date="2017-11-09T20:42:00Z">
            <w:r w:rsidRPr="00C14251" w:rsidDel="00C14251">
              <w:rPr>
                <w:noProof/>
                <w:rPrChange w:id="221" w:author="Thiago Cruz" w:date="2017-11-09T20:42:00Z">
                  <w:rPr>
                    <w:rStyle w:val="Hiperlink"/>
                    <w:noProof/>
                  </w:rPr>
                </w:rPrChange>
              </w:rPr>
              <w:delText>4.6.1 Empresarial</w:delText>
            </w:r>
            <w:r w:rsidDel="00C14251">
              <w:rPr>
                <w:noProof/>
                <w:webHidden/>
              </w:rPr>
              <w:tab/>
              <w:delText>55</w:delText>
            </w:r>
          </w:del>
        </w:p>
        <w:p w14:paraId="2E3EF6EB" w14:textId="77777777" w:rsidR="004514B8" w:rsidDel="00C14251" w:rsidRDefault="004514B8">
          <w:pPr>
            <w:pStyle w:val="Sumrio1"/>
            <w:tabs>
              <w:tab w:val="right" w:leader="dot" w:pos="9061"/>
            </w:tabs>
            <w:rPr>
              <w:del w:id="222" w:author="Thiago Cruz" w:date="2017-11-09T20:42:00Z"/>
              <w:rFonts w:eastAsiaTheme="minorEastAsia" w:cstheme="minorBidi"/>
              <w:b w:val="0"/>
              <w:bCs w:val="0"/>
              <w:noProof/>
            </w:rPr>
          </w:pPr>
          <w:del w:id="223" w:author="Thiago Cruz" w:date="2017-11-09T20:42:00Z">
            <w:r w:rsidRPr="00C14251" w:rsidDel="00C14251">
              <w:rPr>
                <w:noProof/>
                <w:rPrChange w:id="224" w:author="Thiago Cruz" w:date="2017-11-09T20:42:00Z">
                  <w:rPr>
                    <w:rStyle w:val="Hiperlink"/>
                    <w:noProof/>
                  </w:rPr>
                </w:rPrChange>
              </w:rPr>
              <w:delText>5 Boas práticas de Construção da aplicação (Doze fatores)</w:delText>
            </w:r>
            <w:r w:rsidDel="00C14251">
              <w:rPr>
                <w:noProof/>
                <w:webHidden/>
              </w:rPr>
              <w:tab/>
              <w:delText>56</w:delText>
            </w:r>
          </w:del>
        </w:p>
        <w:p w14:paraId="409360E6" w14:textId="77777777" w:rsidR="004514B8" w:rsidDel="00C14251" w:rsidRDefault="004514B8">
          <w:pPr>
            <w:pStyle w:val="Sumrio1"/>
            <w:tabs>
              <w:tab w:val="right" w:leader="dot" w:pos="9061"/>
            </w:tabs>
            <w:rPr>
              <w:del w:id="225" w:author="Thiago Cruz" w:date="2017-11-09T20:42:00Z"/>
              <w:rFonts w:eastAsiaTheme="minorEastAsia" w:cstheme="minorBidi"/>
              <w:b w:val="0"/>
              <w:bCs w:val="0"/>
              <w:noProof/>
            </w:rPr>
          </w:pPr>
          <w:del w:id="226" w:author="Thiago Cruz" w:date="2017-11-09T20:42:00Z">
            <w:r w:rsidRPr="00C14251" w:rsidDel="00C14251">
              <w:rPr>
                <w:noProof/>
                <w:rPrChange w:id="227" w:author="Thiago Cruz" w:date="2017-11-09T20:42:00Z">
                  <w:rPr>
                    <w:rStyle w:val="Hiperlink"/>
                    <w:noProof/>
                  </w:rPr>
                </w:rPrChange>
              </w:rPr>
              <w:delText>6 Softwares de Orquestração</w:delText>
            </w:r>
            <w:r w:rsidDel="00C14251">
              <w:rPr>
                <w:noProof/>
                <w:webHidden/>
              </w:rPr>
              <w:tab/>
              <w:delText>58</w:delText>
            </w:r>
          </w:del>
        </w:p>
        <w:p w14:paraId="70F934FD" w14:textId="77777777" w:rsidR="004514B8" w:rsidDel="00C14251" w:rsidRDefault="004514B8">
          <w:pPr>
            <w:pStyle w:val="Sumrio1"/>
            <w:tabs>
              <w:tab w:val="right" w:leader="dot" w:pos="9061"/>
            </w:tabs>
            <w:rPr>
              <w:del w:id="228" w:author="Thiago Cruz" w:date="2017-11-09T20:42:00Z"/>
              <w:rFonts w:eastAsiaTheme="minorEastAsia" w:cstheme="minorBidi"/>
              <w:b w:val="0"/>
              <w:bCs w:val="0"/>
              <w:noProof/>
            </w:rPr>
          </w:pPr>
          <w:del w:id="229" w:author="Thiago Cruz" w:date="2017-11-09T20:42:00Z">
            <w:r w:rsidRPr="00C14251" w:rsidDel="00C14251">
              <w:rPr>
                <w:noProof/>
                <w:rPrChange w:id="230" w:author="Thiago Cruz" w:date="2017-11-09T20:42:00Z">
                  <w:rPr>
                    <w:rStyle w:val="Hiperlink"/>
                    <w:noProof/>
                  </w:rPr>
                </w:rPrChange>
              </w:rPr>
              <w:delText>7 Estudo de Caso</w:delText>
            </w:r>
            <w:r w:rsidDel="00C14251">
              <w:rPr>
                <w:noProof/>
                <w:webHidden/>
              </w:rPr>
              <w:tab/>
              <w:delText>59</w:delText>
            </w:r>
          </w:del>
        </w:p>
        <w:p w14:paraId="2372BB28" w14:textId="77777777" w:rsidR="004514B8" w:rsidDel="00C14251" w:rsidRDefault="004514B8">
          <w:pPr>
            <w:pStyle w:val="Sumrio1"/>
            <w:tabs>
              <w:tab w:val="right" w:leader="dot" w:pos="9061"/>
            </w:tabs>
            <w:rPr>
              <w:del w:id="231" w:author="Thiago Cruz" w:date="2017-11-09T20:42:00Z"/>
              <w:rFonts w:eastAsiaTheme="minorEastAsia" w:cstheme="minorBidi"/>
              <w:b w:val="0"/>
              <w:bCs w:val="0"/>
              <w:noProof/>
            </w:rPr>
          </w:pPr>
          <w:del w:id="232" w:author="Thiago Cruz" w:date="2017-11-09T20:42:00Z">
            <w:r w:rsidRPr="00C14251" w:rsidDel="00C14251">
              <w:rPr>
                <w:noProof/>
                <w:rPrChange w:id="233" w:author="Thiago Cruz" w:date="2017-11-09T20:42:00Z">
                  <w:rPr>
                    <w:rStyle w:val="Hiperlink"/>
                    <w:noProof/>
                  </w:rPr>
                </w:rPrChange>
              </w:rPr>
              <w:delText>8 Infraestrutura</w:delText>
            </w:r>
            <w:r w:rsidDel="00C14251">
              <w:rPr>
                <w:noProof/>
                <w:webHidden/>
              </w:rPr>
              <w:tab/>
              <w:delText>66</w:delText>
            </w:r>
          </w:del>
        </w:p>
        <w:p w14:paraId="0382C115" w14:textId="77777777" w:rsidR="004514B8" w:rsidDel="00C14251" w:rsidRDefault="004514B8">
          <w:pPr>
            <w:pStyle w:val="Sumrio1"/>
            <w:tabs>
              <w:tab w:val="right" w:leader="dot" w:pos="9061"/>
            </w:tabs>
            <w:rPr>
              <w:del w:id="234" w:author="Thiago Cruz" w:date="2017-11-09T20:42:00Z"/>
              <w:rFonts w:eastAsiaTheme="minorEastAsia" w:cstheme="minorBidi"/>
              <w:b w:val="0"/>
              <w:bCs w:val="0"/>
              <w:noProof/>
            </w:rPr>
          </w:pPr>
          <w:del w:id="235" w:author="Thiago Cruz" w:date="2017-11-09T20:42:00Z">
            <w:r w:rsidRPr="00C14251" w:rsidDel="00C14251">
              <w:rPr>
                <w:noProof/>
                <w:rPrChange w:id="236" w:author="Thiago Cruz" w:date="2017-11-09T20:42:00Z">
                  <w:rPr>
                    <w:rStyle w:val="Hiperlink"/>
                    <w:noProof/>
                  </w:rPr>
                </w:rPrChange>
              </w:rPr>
              <w:delText>9 conclusão</w:delText>
            </w:r>
            <w:r w:rsidDel="00C14251">
              <w:rPr>
                <w:noProof/>
                <w:webHidden/>
              </w:rPr>
              <w:tab/>
              <w:delText>67</w:delText>
            </w:r>
          </w:del>
        </w:p>
        <w:p w14:paraId="4A35E40C" w14:textId="77777777" w:rsidR="004514B8" w:rsidDel="00C14251" w:rsidRDefault="004514B8">
          <w:pPr>
            <w:pStyle w:val="Sumrio1"/>
            <w:tabs>
              <w:tab w:val="right" w:leader="dot" w:pos="9061"/>
            </w:tabs>
            <w:rPr>
              <w:del w:id="237" w:author="Thiago Cruz" w:date="2017-11-09T20:42:00Z"/>
              <w:rFonts w:eastAsiaTheme="minorEastAsia" w:cstheme="minorBidi"/>
              <w:b w:val="0"/>
              <w:bCs w:val="0"/>
              <w:noProof/>
            </w:rPr>
          </w:pPr>
          <w:del w:id="238" w:author="Thiago Cruz" w:date="2017-11-09T20:42:00Z">
            <w:r w:rsidRPr="00C14251" w:rsidDel="00C14251">
              <w:rPr>
                <w:noProof/>
                <w:rPrChange w:id="239" w:author="Thiago Cruz" w:date="2017-11-09T20:42:00Z">
                  <w:rPr>
                    <w:rStyle w:val="Hiperlink"/>
                    <w:noProof/>
                  </w:rPr>
                </w:rPrChange>
              </w:rPr>
              <w:delText>10 Melhorias Futuras</w:delText>
            </w:r>
            <w:r w:rsidDel="00C14251">
              <w:rPr>
                <w:noProof/>
                <w:webHidden/>
              </w:rPr>
              <w:tab/>
              <w:delText>68</w:delText>
            </w:r>
          </w:del>
        </w:p>
        <w:p w14:paraId="107A7AA7" w14:textId="77777777" w:rsidR="004514B8" w:rsidDel="00C14251" w:rsidRDefault="004514B8">
          <w:pPr>
            <w:pStyle w:val="Sumrio1"/>
            <w:tabs>
              <w:tab w:val="right" w:leader="dot" w:pos="9061"/>
            </w:tabs>
            <w:rPr>
              <w:del w:id="240" w:author="Thiago Cruz" w:date="2017-11-09T20:42:00Z"/>
              <w:rFonts w:eastAsiaTheme="minorEastAsia" w:cstheme="minorBidi"/>
              <w:b w:val="0"/>
              <w:bCs w:val="0"/>
              <w:noProof/>
            </w:rPr>
          </w:pPr>
          <w:del w:id="241" w:author="Thiago Cruz" w:date="2017-11-09T20:42:00Z">
            <w:r w:rsidRPr="00C14251" w:rsidDel="00C14251">
              <w:rPr>
                <w:noProof/>
                <w:rPrChange w:id="242" w:author="Thiago Cruz" w:date="2017-11-09T20:42:00Z">
                  <w:rPr>
                    <w:rStyle w:val="Hiperlink"/>
                    <w:noProof/>
                  </w:rPr>
                </w:rPrChange>
              </w:rPr>
              <w:delText>11 Referências</w:delText>
            </w:r>
            <w:r w:rsidDel="00C14251">
              <w:rPr>
                <w:noProof/>
                <w:webHidden/>
              </w:rPr>
              <w:tab/>
              <w:delText>69</w:delText>
            </w:r>
          </w:del>
        </w:p>
        <w:p w14:paraId="45C0076C" w14:textId="77777777" w:rsidR="004514B8" w:rsidDel="00C14251" w:rsidRDefault="004514B8">
          <w:pPr>
            <w:pStyle w:val="Sumrio1"/>
            <w:tabs>
              <w:tab w:val="right" w:leader="dot" w:pos="9061"/>
            </w:tabs>
            <w:rPr>
              <w:del w:id="243" w:author="Thiago Cruz" w:date="2017-11-09T20:42:00Z"/>
              <w:rFonts w:eastAsiaTheme="minorEastAsia" w:cstheme="minorBidi"/>
              <w:b w:val="0"/>
              <w:bCs w:val="0"/>
              <w:noProof/>
            </w:rPr>
          </w:pPr>
          <w:del w:id="244" w:author="Thiago Cruz" w:date="2017-11-09T20:42:00Z">
            <w:r w:rsidRPr="00C14251" w:rsidDel="00C14251">
              <w:rPr>
                <w:noProof/>
                <w:rPrChange w:id="245" w:author="Thiago Cruz" w:date="2017-11-09T20:42:00Z">
                  <w:rPr>
                    <w:rStyle w:val="Hiperlink"/>
                    <w:noProof/>
                  </w:rPr>
                </w:rPrChange>
              </w:rPr>
              <w:delText>12 Anexos</w:delText>
            </w:r>
            <w:r w:rsidDel="00C14251">
              <w:rPr>
                <w:noProof/>
                <w:webHidden/>
              </w:rPr>
              <w:tab/>
              <w:delText>71</w:delText>
            </w:r>
          </w:del>
        </w:p>
        <w:p w14:paraId="72E9A142" w14:textId="77777777" w:rsidR="004514B8" w:rsidDel="00C14251" w:rsidRDefault="004514B8">
          <w:pPr>
            <w:pStyle w:val="Sumrio2"/>
            <w:tabs>
              <w:tab w:val="right" w:leader="dot" w:pos="9061"/>
            </w:tabs>
            <w:rPr>
              <w:del w:id="246" w:author="Thiago Cruz" w:date="2017-11-09T20:42:00Z"/>
              <w:rFonts w:eastAsiaTheme="minorEastAsia" w:cstheme="minorBidi"/>
              <w:b w:val="0"/>
              <w:bCs w:val="0"/>
              <w:noProof/>
              <w:sz w:val="24"/>
              <w:szCs w:val="24"/>
            </w:rPr>
          </w:pPr>
          <w:del w:id="247" w:author="Thiago Cruz" w:date="2017-11-09T20:42:00Z">
            <w:r w:rsidRPr="00C14251" w:rsidDel="00C14251">
              <w:rPr>
                <w:noProof/>
                <w:rPrChange w:id="248" w:author="Thiago Cruz" w:date="2017-11-09T20:42:00Z">
                  <w:rPr>
                    <w:rStyle w:val="Hiperlink"/>
                    <w:noProof/>
                  </w:rPr>
                </w:rPrChange>
              </w:rPr>
              <w:delText>Anexo 12.1 – Dockerfile - X86</w:delText>
            </w:r>
            <w:r w:rsidDel="00C14251">
              <w:rPr>
                <w:noProof/>
                <w:webHidden/>
              </w:rPr>
              <w:tab/>
              <w:delText>71</w:delText>
            </w:r>
          </w:del>
        </w:p>
        <w:p w14:paraId="07DC57D1" w14:textId="77777777" w:rsidR="004514B8" w:rsidDel="00C14251" w:rsidRDefault="004514B8">
          <w:pPr>
            <w:pStyle w:val="Sumrio2"/>
            <w:tabs>
              <w:tab w:val="right" w:leader="dot" w:pos="9061"/>
            </w:tabs>
            <w:rPr>
              <w:del w:id="249" w:author="Thiago Cruz" w:date="2017-11-09T20:42:00Z"/>
              <w:rFonts w:eastAsiaTheme="minorEastAsia" w:cstheme="minorBidi"/>
              <w:b w:val="0"/>
              <w:bCs w:val="0"/>
              <w:noProof/>
              <w:sz w:val="24"/>
              <w:szCs w:val="24"/>
            </w:rPr>
          </w:pPr>
          <w:del w:id="250" w:author="Thiago Cruz" w:date="2017-11-09T20:42:00Z">
            <w:r w:rsidRPr="00C14251" w:rsidDel="00C14251">
              <w:rPr>
                <w:noProof/>
                <w:rPrChange w:id="251" w:author="Thiago Cruz" w:date="2017-11-09T20:42:00Z">
                  <w:rPr>
                    <w:rStyle w:val="Hiperlink"/>
                    <w:noProof/>
                  </w:rPr>
                </w:rPrChange>
              </w:rPr>
              <w:delText>Anexo 12.2 – Docker-compose versão 2 - X86</w:delText>
            </w:r>
            <w:r w:rsidDel="00C14251">
              <w:rPr>
                <w:noProof/>
                <w:webHidden/>
              </w:rPr>
              <w:tab/>
              <w:delText>73</w:delText>
            </w:r>
          </w:del>
        </w:p>
        <w:p w14:paraId="2B21A3B3" w14:textId="77777777" w:rsidR="004514B8" w:rsidDel="00C14251" w:rsidRDefault="004514B8">
          <w:pPr>
            <w:pStyle w:val="Sumrio2"/>
            <w:tabs>
              <w:tab w:val="right" w:leader="dot" w:pos="9061"/>
            </w:tabs>
            <w:rPr>
              <w:del w:id="252" w:author="Thiago Cruz" w:date="2017-11-09T20:42:00Z"/>
              <w:rFonts w:eastAsiaTheme="minorEastAsia" w:cstheme="minorBidi"/>
              <w:b w:val="0"/>
              <w:bCs w:val="0"/>
              <w:noProof/>
              <w:sz w:val="24"/>
              <w:szCs w:val="24"/>
            </w:rPr>
          </w:pPr>
          <w:del w:id="253" w:author="Thiago Cruz" w:date="2017-11-09T20:42:00Z">
            <w:r w:rsidRPr="00C14251" w:rsidDel="00C14251">
              <w:rPr>
                <w:noProof/>
                <w:rPrChange w:id="254" w:author="Thiago Cruz" w:date="2017-11-09T20:42:00Z">
                  <w:rPr>
                    <w:rStyle w:val="Hiperlink"/>
                    <w:noProof/>
                  </w:rPr>
                </w:rPrChange>
              </w:rPr>
              <w:delText>Anexo 12.3 – Dockerfile – ARM</w:delText>
            </w:r>
            <w:r w:rsidDel="00C14251">
              <w:rPr>
                <w:noProof/>
                <w:webHidden/>
              </w:rPr>
              <w:tab/>
              <w:delText>75</w:delText>
            </w:r>
          </w:del>
        </w:p>
        <w:p w14:paraId="4491DB66" w14:textId="77777777" w:rsidR="004514B8" w:rsidDel="00C14251" w:rsidRDefault="004514B8">
          <w:pPr>
            <w:pStyle w:val="Sumrio2"/>
            <w:tabs>
              <w:tab w:val="right" w:leader="dot" w:pos="9061"/>
            </w:tabs>
            <w:rPr>
              <w:del w:id="255" w:author="Thiago Cruz" w:date="2017-11-09T20:42:00Z"/>
              <w:rFonts w:eastAsiaTheme="minorEastAsia" w:cstheme="minorBidi"/>
              <w:b w:val="0"/>
              <w:bCs w:val="0"/>
              <w:noProof/>
              <w:sz w:val="24"/>
              <w:szCs w:val="24"/>
            </w:rPr>
          </w:pPr>
          <w:del w:id="256" w:author="Thiago Cruz" w:date="2017-11-09T20:42:00Z">
            <w:r w:rsidRPr="00C14251" w:rsidDel="00C14251">
              <w:rPr>
                <w:noProof/>
                <w:rPrChange w:id="257" w:author="Thiago Cruz" w:date="2017-11-09T20:42:00Z">
                  <w:rPr>
                    <w:rStyle w:val="Hiperlink"/>
                    <w:noProof/>
                  </w:rPr>
                </w:rPrChange>
              </w:rPr>
              <w:delText>Anexo 12.4 – Docker-compose versão 2 - ARM</w:delText>
            </w:r>
            <w:r w:rsidDel="00C14251">
              <w:rPr>
                <w:noProof/>
                <w:webHidden/>
              </w:rPr>
              <w:tab/>
              <w:delText>77</w:delText>
            </w:r>
          </w:del>
        </w:p>
        <w:p w14:paraId="2A9ABBF0" w14:textId="77777777" w:rsidR="004514B8" w:rsidDel="00C14251" w:rsidRDefault="004514B8">
          <w:pPr>
            <w:pStyle w:val="Sumrio2"/>
            <w:tabs>
              <w:tab w:val="right" w:leader="dot" w:pos="9061"/>
            </w:tabs>
            <w:rPr>
              <w:del w:id="258" w:author="Thiago Cruz" w:date="2017-11-09T20:42:00Z"/>
              <w:rFonts w:eastAsiaTheme="minorEastAsia" w:cstheme="minorBidi"/>
              <w:b w:val="0"/>
              <w:bCs w:val="0"/>
              <w:noProof/>
              <w:sz w:val="24"/>
              <w:szCs w:val="24"/>
            </w:rPr>
          </w:pPr>
          <w:del w:id="259" w:author="Thiago Cruz" w:date="2017-11-09T20:42:00Z">
            <w:r w:rsidRPr="00C14251" w:rsidDel="00C14251">
              <w:rPr>
                <w:noProof/>
                <w:rPrChange w:id="260" w:author="Thiago Cruz" w:date="2017-11-09T20:42:00Z">
                  <w:rPr>
                    <w:rStyle w:val="Hiperlink"/>
                    <w:noProof/>
                  </w:rPr>
                </w:rPrChange>
              </w:rPr>
              <w:delText>Anexo 12.5 – Docker-compose versão 3 - ARM</w:delText>
            </w:r>
            <w:r w:rsidDel="00C14251">
              <w:rPr>
                <w:noProof/>
                <w:webHidden/>
              </w:rPr>
              <w:tab/>
              <w:delText>79</w:delText>
            </w:r>
          </w:del>
        </w:p>
        <w:p w14:paraId="6765FAF1" w14:textId="135FCFBD" w:rsidR="0058370B" w:rsidRDefault="0058370B">
          <w:r>
            <w:rPr>
              <w:b/>
              <w:bCs/>
              <w:noProof/>
            </w:rPr>
            <w:fldChar w:fldCharType="end"/>
          </w:r>
        </w:p>
      </w:sdtContent>
    </w:sdt>
    <w:p w14:paraId="69D14D6D" w14:textId="77777777" w:rsidR="009C7518" w:rsidRDefault="00C254AC" w:rsidP="00AB6AE2">
      <w:pPr>
        <w:pStyle w:val="Ttulo11"/>
      </w:pPr>
      <w:bookmarkStart w:id="261" w:name="_Toc496802689"/>
      <w:bookmarkStart w:id="262" w:name="_Toc496802918"/>
      <w:bookmarkStart w:id="263" w:name="_Toc498023464"/>
      <w:r>
        <w:lastRenderedPageBreak/>
        <w:t>INTRODUÇÃO</w:t>
      </w:r>
      <w:bookmarkEnd w:id="261"/>
      <w:bookmarkEnd w:id="262"/>
      <w:bookmarkEnd w:id="263"/>
    </w:p>
    <w:p w14:paraId="1D94315B" w14:textId="21CF3165" w:rsidR="009C7518" w:rsidRDefault="00C254AC" w:rsidP="00180959">
      <w:pPr>
        <w:ind w:firstLine="708"/>
      </w:pPr>
      <w:r>
        <w:t>A computação em nuvem tem como enfoco proporcionar soluções com baixo custo de forma eficiente para o processamento, armazenamento e distribuições de montantes de dados.</w:t>
      </w:r>
      <w:ins w:id="264" w:author="Thiago Cruz" w:date="2017-11-09T20:27:00Z">
        <w:r w:rsidR="00B216C4">
          <w:t xml:space="preserve"> </w:t>
        </w:r>
      </w:ins>
      <w:del w:id="265" w:author="Thiago Cruz" w:date="2017-11-09T20:27:00Z">
        <w:r w:rsidDel="00B216C4">
          <w:delText xml:space="preserve"> </w:delText>
        </w:r>
      </w:del>
      <w:r>
        <w:t>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proofErr w:type="spellStart"/>
      <w:r>
        <w:t>down</w:t>
      </w:r>
      <w:proofErr w:type="spellEnd"/>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77777777"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r>
        <w:br w:type="page"/>
      </w:r>
    </w:p>
    <w:p w14:paraId="7C7584CD" w14:textId="2D683765" w:rsidR="009C7518" w:rsidRDefault="00C254AC" w:rsidP="000154CF">
      <w:pPr>
        <w:ind w:firstLine="708"/>
      </w:pPr>
      <w:r>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6F1B7D0F" w:rsidR="009C7518" w:rsidRDefault="00C254AC" w:rsidP="00B216C4">
      <w:pPr>
        <w:widowControl w:val="0"/>
        <w:ind w:firstLine="709"/>
        <w:pPrChange w:id="266" w:author="Thiago Cruz" w:date="2017-11-09T20:28:00Z">
          <w:pPr>
            <w:widowControl w:val="0"/>
          </w:pPr>
        </w:pPrChange>
      </w:pPr>
      <w:del w:id="267" w:author="Thiago Cruz" w:date="2017-11-09T20:28:00Z">
        <w:r w:rsidDel="00B216C4">
          <w:delText xml:space="preserve"> </w:delText>
        </w:r>
        <w:r w:rsidR="000154CF" w:rsidDel="00B216C4">
          <w:tab/>
        </w:r>
      </w:del>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w:t>
      </w:r>
      <w:r w:rsidR="00293FEF">
        <w:rPr>
          <w:shd w:val="clear" w:color="auto" w:fill="FFFF00"/>
        </w:rPr>
        <w:lastRenderedPageBreak/>
        <w:t>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AB6AE2">
      <w:pPr>
        <w:pStyle w:val="Ttulo11"/>
      </w:pPr>
      <w:bookmarkStart w:id="268" w:name="_Toc496802690"/>
      <w:bookmarkStart w:id="269" w:name="_Toc496802919"/>
      <w:bookmarkStart w:id="270" w:name="_Toc498023465"/>
      <w:r>
        <w:lastRenderedPageBreak/>
        <w:t>2 C</w:t>
      </w:r>
      <w:bookmarkEnd w:id="268"/>
      <w:bookmarkEnd w:id="269"/>
      <w:r>
        <w:t>OMPUTAÇÃO EM NUVEM</w:t>
      </w:r>
      <w:bookmarkEnd w:id="270"/>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B20F40" w:rsidRDefault="00B20F40">
                            <w:pPr>
                              <w:pStyle w:val="Legenda"/>
                            </w:pPr>
                            <w:bookmarkStart w:id="271" w:name="_Toc482039959"/>
                            <w:bookmarkStart w:id="272" w:name="_Toc482302119"/>
                            <w:bookmarkStart w:id="273" w:name="_Toc482039817"/>
                            <w:bookmarkStart w:id="274"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271"/>
                            <w:bookmarkEnd w:id="272"/>
                            <w:bookmarkEnd w:id="273"/>
                            <w:r>
                              <w:rPr>
                                <w:color w:val="000000"/>
                              </w:rPr>
                              <w:t>: Cloud Fonte: http://www.synergixtech.com/wp-content/uploads/2016/09/Cloud-Computing-Benefits.png</w:t>
                            </w:r>
                            <w:bookmarkEnd w:id="274"/>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B20F40" w:rsidRDefault="00B20F40">
                      <w:pPr>
                        <w:pStyle w:val="Legenda"/>
                      </w:pPr>
                      <w:bookmarkStart w:id="275" w:name="_Toc482039959"/>
                      <w:bookmarkStart w:id="276" w:name="_Toc482302119"/>
                      <w:bookmarkStart w:id="277" w:name="_Toc482039817"/>
                      <w:bookmarkStart w:id="278"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275"/>
                      <w:bookmarkEnd w:id="276"/>
                      <w:bookmarkEnd w:id="277"/>
                      <w:r>
                        <w:rPr>
                          <w:color w:val="000000"/>
                        </w:rPr>
                        <w:t>: Cloud Fonte: http://www.synergixtech.com/wp-content/uploads/2016/09/Cloud-Computing-Benefits.png</w:t>
                      </w:r>
                      <w:bookmarkEnd w:id="278"/>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15290B">
      <w:pPr>
        <w:pStyle w:val="Ttulo21"/>
        <w:jc w:val="left"/>
        <w:pPrChange w:id="279" w:author="Thiago Cruz" w:date="2017-11-09T20:41:00Z">
          <w:pPr>
            <w:pStyle w:val="Ttulo11"/>
          </w:pPr>
        </w:pPrChange>
      </w:pPr>
      <w:bookmarkStart w:id="280" w:name="_Toc496802691"/>
      <w:bookmarkStart w:id="281" w:name="_Toc496802920"/>
      <w:bookmarkStart w:id="282" w:name="_Toc498023466"/>
      <w:r>
        <w:lastRenderedPageBreak/>
        <w:t>2.1 HISTÓRIA</w:t>
      </w:r>
      <w:bookmarkEnd w:id="280"/>
      <w:bookmarkEnd w:id="281"/>
      <w:bookmarkEnd w:id="282"/>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3C4AFDF6" w14:textId="77777777" w:rsidR="009C7518" w:rsidDel="00145E95" w:rsidRDefault="00C254AC" w:rsidP="00145E95">
      <w:pPr>
        <w:shd w:val="clear" w:color="auto" w:fill="FFFFFF"/>
        <w:spacing w:beforeAutospacing="1" w:afterAutospacing="1"/>
        <w:ind w:firstLine="720"/>
        <w:rPr>
          <w:del w:id="283" w:author="Thiago Cruz" w:date="2017-11-09T20:26:00Z"/>
          <w:color w:val="000000"/>
        </w:rPr>
        <w:pPrChange w:id="284" w:author="Thiago Cruz" w:date="2017-11-09T20:26:00Z">
          <w:pPr>
            <w:shd w:val="clear" w:color="auto" w:fill="FFFFFF"/>
            <w:spacing w:beforeAutospacing="1" w:afterAutospacing="1"/>
            <w:ind w:firstLine="708"/>
          </w:pPr>
        </w:pPrChange>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40D13A3D" w14:textId="77777777" w:rsidR="00145E95" w:rsidRDefault="00145E95">
      <w:pPr>
        <w:shd w:val="clear" w:color="auto" w:fill="FFFFFF"/>
        <w:spacing w:beforeAutospacing="1" w:afterAutospacing="1"/>
        <w:ind w:firstLine="720"/>
        <w:rPr>
          <w:ins w:id="285" w:author="Thiago Cruz" w:date="2017-11-09T20:26:00Z"/>
          <w:color w:val="000000"/>
        </w:rPr>
      </w:pPr>
    </w:p>
    <w:p w14:paraId="23FD8EC0" w14:textId="77777777" w:rsidR="009C7518" w:rsidRDefault="00C254AC" w:rsidP="00145E95">
      <w:pPr>
        <w:shd w:val="clear" w:color="auto" w:fill="FFFFFF"/>
        <w:spacing w:beforeAutospacing="1" w:afterAutospacing="1"/>
        <w:ind w:firstLine="720"/>
        <w:rPr>
          <w:color w:val="000000"/>
        </w:rPr>
        <w:pPrChange w:id="286" w:author="Thiago Cruz" w:date="2017-11-09T20:26:00Z">
          <w:pPr>
            <w:shd w:val="clear" w:color="auto" w:fill="FFFFFF"/>
            <w:spacing w:beforeAutospacing="1" w:afterAutospacing="1"/>
            <w:ind w:firstLine="708"/>
          </w:pPr>
        </w:pPrChange>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B20F40" w:rsidRDefault="00B20F40">
                            <w:pPr>
                              <w:pStyle w:val="Legenda"/>
                            </w:pPr>
                            <w:bookmarkStart w:id="287" w:name="_Toc482302120"/>
                            <w:bookmarkStart w:id="288" w:name="_Toc482039818"/>
                            <w:bookmarkStart w:id="289" w:name="_Toc482039960"/>
                            <w:bookmarkStart w:id="290"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87"/>
                            <w:bookmarkEnd w:id="288"/>
                            <w:bookmarkEnd w:id="289"/>
                            <w:r>
                              <w:rPr>
                                <w:color w:val="000000"/>
                              </w:rPr>
                              <w:t>: Joseph Carl Fonte: http://www.psynergie.com/psychologie-internet/photo-joseph-licklider.jpg</w:t>
                            </w:r>
                            <w:bookmarkEnd w:id="290"/>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B20F40" w:rsidRDefault="00B20F40">
                      <w:pPr>
                        <w:pStyle w:val="Legenda"/>
                      </w:pPr>
                      <w:bookmarkStart w:id="291" w:name="_Toc482302120"/>
                      <w:bookmarkStart w:id="292" w:name="_Toc482039818"/>
                      <w:bookmarkStart w:id="293" w:name="_Toc482039960"/>
                      <w:bookmarkStart w:id="294"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91"/>
                      <w:bookmarkEnd w:id="292"/>
                      <w:bookmarkEnd w:id="293"/>
                      <w:r>
                        <w:rPr>
                          <w:color w:val="000000"/>
                        </w:rPr>
                        <w:t>: Joseph Carl Fonte: http://www.psynergie.com/psychologie-internet/photo-joseph-licklider.jpg</w:t>
                      </w:r>
                      <w:bookmarkEnd w:id="294"/>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C920B7">
      <w:pPr>
        <w:shd w:val="clear" w:color="auto" w:fill="FFFFFF"/>
        <w:spacing w:beforeAutospacing="1" w:afterAutospacing="1"/>
        <w:ind w:firstLine="709"/>
        <w:rPr>
          <w:color w:val="000000"/>
          <w:szCs w:val="22"/>
        </w:rPr>
        <w:pPrChange w:id="295" w:author="Thiago Cruz" w:date="2017-11-09T20:25:00Z">
          <w:pPr>
            <w:shd w:val="clear" w:color="auto" w:fill="FFFFFF"/>
            <w:spacing w:beforeAutospacing="1" w:afterAutospacing="1"/>
          </w:pPr>
        </w:pPrChange>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B20F40" w:rsidRDefault="00B20F40">
                            <w:pPr>
                              <w:pStyle w:val="Legenda"/>
                            </w:pPr>
                            <w:bookmarkStart w:id="296" w:name="_Toc482302121"/>
                            <w:bookmarkStart w:id="297" w:name="_Toc482039961"/>
                            <w:bookmarkStart w:id="298" w:name="_Toc482039819"/>
                            <w:bookmarkStart w:id="299"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296"/>
                            <w:bookmarkEnd w:id="297"/>
                            <w:bookmarkEnd w:id="298"/>
                            <w:r>
                              <w:rPr>
                                <w:color w:val="000000"/>
                              </w:rPr>
                              <w:t>: John McCarthy Fonte: http://www-formal.stanford.edu/jmc/jmccolor.jpg</w:t>
                            </w:r>
                            <w:bookmarkEnd w:id="299"/>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B20F40" w:rsidRDefault="00B20F40">
                      <w:pPr>
                        <w:pStyle w:val="Legenda"/>
                      </w:pPr>
                      <w:bookmarkStart w:id="300" w:name="_Toc482302121"/>
                      <w:bookmarkStart w:id="301" w:name="_Toc482039961"/>
                      <w:bookmarkStart w:id="302" w:name="_Toc482039819"/>
                      <w:bookmarkStart w:id="303"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00"/>
                      <w:bookmarkEnd w:id="301"/>
                      <w:bookmarkEnd w:id="302"/>
                      <w:r>
                        <w:rPr>
                          <w:color w:val="000000"/>
                        </w:rPr>
                        <w:t>: John McCarthy Fonte: http://www-formal.stanford.edu/jmc/jmccolor.jpg</w:t>
                      </w:r>
                      <w:bookmarkEnd w:id="303"/>
                    </w:p>
                  </w:txbxContent>
                </v:textbox>
                <w10:wrap type="through"/>
              </v:rect>
            </w:pict>
          </mc:Fallback>
        </mc:AlternateContent>
      </w:r>
    </w:p>
    <w:p w14:paraId="33784D25" w14:textId="3A212D00" w:rsidR="009C7518" w:rsidRDefault="00C254AC">
      <w:pPr>
        <w:rPr>
          <w:rFonts w:ascii="Verdana" w:hAnsi="Verdana"/>
          <w:color w:val="000000"/>
          <w:sz w:val="20"/>
          <w:szCs w:val="20"/>
        </w:rPr>
      </w:pPr>
      <w:del w:id="304" w:author="Thiago Cruz" w:date="2017-11-09T20:26:00Z">
        <w:r w:rsidDel="00C920B7">
          <w:br w:type="page"/>
        </w:r>
      </w:del>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ins w:id="305" w:author="Thiago Cruz" w:date="2017-11-09T20:26:00Z"/>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B20F40" w:rsidRDefault="00B20F40">
                            <w:pPr>
                              <w:pStyle w:val="Legenda"/>
                            </w:pPr>
                            <w:bookmarkStart w:id="306" w:name="_Toc482302122"/>
                            <w:bookmarkStart w:id="307" w:name="_Toc482039962"/>
                            <w:bookmarkStart w:id="308" w:name="_Toc482039820"/>
                            <w:bookmarkStart w:id="309"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06"/>
                            <w:bookmarkEnd w:id="307"/>
                            <w:bookmarkEnd w:id="30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09"/>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B20F40" w:rsidRDefault="00B20F40">
                      <w:pPr>
                        <w:pStyle w:val="Legenda"/>
                      </w:pPr>
                      <w:bookmarkStart w:id="310" w:name="_Toc482302122"/>
                      <w:bookmarkStart w:id="311" w:name="_Toc482039962"/>
                      <w:bookmarkStart w:id="312" w:name="_Toc482039820"/>
                      <w:bookmarkStart w:id="313"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10"/>
                      <w:bookmarkEnd w:id="311"/>
                      <w:bookmarkEnd w:id="31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13"/>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160736">
      <w:pPr>
        <w:pStyle w:val="Ttulo21"/>
        <w:jc w:val="left"/>
        <w:pPrChange w:id="314" w:author="Thiago Cruz" w:date="2017-11-09T20:15:00Z">
          <w:pPr>
            <w:pStyle w:val="Ttulo11"/>
          </w:pPr>
        </w:pPrChange>
      </w:pPr>
      <w:bookmarkStart w:id="315" w:name="_Toc496802692"/>
      <w:bookmarkStart w:id="316" w:name="_Toc496802921"/>
      <w:bookmarkStart w:id="317" w:name="_Toc498023467"/>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B20F40" w:rsidRDefault="00B20F40">
                            <w:pPr>
                              <w:pStyle w:val="Legenda"/>
                            </w:pPr>
                            <w:bookmarkStart w:id="318" w:name="_Toc482302123"/>
                            <w:bookmarkStart w:id="319" w:name="_Toc482039963"/>
                            <w:bookmarkStart w:id="320" w:name="_Toc482039821"/>
                            <w:bookmarkStart w:id="321"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318"/>
                            <w:bookmarkEnd w:id="319"/>
                            <w:bookmarkEnd w:id="320"/>
                            <w:r>
                              <w:rPr>
                                <w:color w:val="000000"/>
                              </w:rPr>
                              <w:t>: Modelos de Implementação Fonte: http://www.vividdynamics.com/wp-content/uploads/2013/12/cloud-hosting.jpg</w:t>
                            </w:r>
                            <w:bookmarkEnd w:id="321"/>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B20F40" w:rsidRDefault="00B20F40">
                      <w:pPr>
                        <w:pStyle w:val="Legenda"/>
                      </w:pPr>
                      <w:bookmarkStart w:id="322" w:name="_Toc482302123"/>
                      <w:bookmarkStart w:id="323" w:name="_Toc482039963"/>
                      <w:bookmarkStart w:id="324" w:name="_Toc482039821"/>
                      <w:bookmarkStart w:id="325"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322"/>
                      <w:bookmarkEnd w:id="323"/>
                      <w:bookmarkEnd w:id="324"/>
                      <w:r>
                        <w:rPr>
                          <w:color w:val="000000"/>
                        </w:rPr>
                        <w:t>: Modelos de Implementação Fonte: http://www.vividdynamics.com/wp-content/uploads/2013/12/cloud-hosting.jpg</w:t>
                      </w:r>
                      <w:bookmarkEnd w:id="325"/>
                    </w:p>
                  </w:txbxContent>
                </v:textbox>
                <w10:wrap type="square"/>
              </v:rect>
            </w:pict>
          </mc:Fallback>
        </mc:AlternateContent>
      </w:r>
      <w:r w:rsidR="00E10F9F">
        <w:t>2.2 MODELOS DE IMPLANTAÇÃO</w:t>
      </w:r>
      <w:bookmarkEnd w:id="315"/>
      <w:bookmarkEnd w:id="316"/>
      <w:bookmarkEnd w:id="317"/>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04562">
      <w:pPr>
        <w:ind w:firstLine="708"/>
        <w:pPrChange w:id="326" w:author="Thiago Cruz" w:date="2017-11-09T20:25:00Z">
          <w:pPr/>
        </w:pPrChange>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476C1">
      <w:pPr>
        <w:ind w:firstLine="708"/>
        <w:pPrChange w:id="327" w:author="Thiago Cruz" w:date="2017-11-09T20:25:00Z">
          <w:pPr>
            <w:ind w:firstLine="360"/>
          </w:pPr>
        </w:pPrChange>
      </w:pPr>
      <w:r>
        <w:t>Existem modelos principais que são determinados pelo nível de acesso: Nuvem pública, Nuvem privada, Nuvem Comunitária e Nuvem híbrida.</w:t>
      </w:r>
    </w:p>
    <w:p w14:paraId="53F47257" w14:textId="1AA19C65" w:rsidR="009C7518" w:rsidDel="0059496D" w:rsidRDefault="009C7518" w:rsidP="0059496D">
      <w:pPr>
        <w:pStyle w:val="Ttulo21"/>
        <w:jc w:val="left"/>
        <w:rPr>
          <w:del w:id="328" w:author="Thiago Cruz" w:date="2017-11-09T20:14:00Z"/>
        </w:rPr>
        <w:pPrChange w:id="329" w:author="Thiago Cruz" w:date="2017-11-09T20:14:00Z">
          <w:pPr>
            <w:pStyle w:val="Ttulo21"/>
          </w:pPr>
        </w:pPrChange>
      </w:pPr>
    </w:p>
    <w:p w14:paraId="77ABD310" w14:textId="77777777" w:rsidR="0059496D" w:rsidRPr="0059496D" w:rsidRDefault="0059496D" w:rsidP="0059496D">
      <w:pPr>
        <w:rPr>
          <w:ins w:id="330" w:author="Thiago Cruz" w:date="2017-11-09T20:14:00Z"/>
          <w:lang w:val="x-none" w:eastAsia="x-none"/>
          <w:rPrChange w:id="331" w:author="Thiago Cruz" w:date="2017-11-09T20:14:00Z">
            <w:rPr>
              <w:ins w:id="332" w:author="Thiago Cruz" w:date="2017-11-09T20:14:00Z"/>
            </w:rPr>
          </w:rPrChange>
        </w:rPr>
      </w:pPr>
    </w:p>
    <w:p w14:paraId="63D3595B" w14:textId="35060625" w:rsidR="009C7518" w:rsidDel="0059496D" w:rsidRDefault="00C254AC" w:rsidP="00160736">
      <w:pPr>
        <w:rPr>
          <w:del w:id="333" w:author="Thiago Cruz" w:date="2017-11-09T20:14:00Z"/>
          <w:b/>
          <w:bCs/>
          <w:sz w:val="26"/>
          <w:szCs w:val="26"/>
          <w:lang w:val="x-none" w:eastAsia="x-none"/>
        </w:rPr>
        <w:pPrChange w:id="334" w:author="Thiago Cruz" w:date="2017-11-09T20:15:00Z">
          <w:pPr/>
        </w:pPrChange>
      </w:pPr>
      <w:del w:id="335" w:author="Thiago Cruz" w:date="2017-11-09T20:14:00Z">
        <w:r w:rsidDel="0059496D">
          <w:br w:type="page"/>
        </w:r>
      </w:del>
    </w:p>
    <w:p w14:paraId="3E17EB86" w14:textId="77777777" w:rsidR="009C7518" w:rsidRDefault="00C254AC" w:rsidP="00160736">
      <w:pPr>
        <w:pStyle w:val="Ttulo21"/>
        <w:ind w:firstLine="0"/>
        <w:jc w:val="left"/>
        <w:pPrChange w:id="336" w:author="Thiago Cruz" w:date="2017-11-09T20:15:00Z">
          <w:pPr>
            <w:pStyle w:val="Ttulo21"/>
          </w:pPr>
        </w:pPrChange>
      </w:pPr>
      <w:bookmarkStart w:id="337" w:name="_Toc496802693"/>
      <w:bookmarkStart w:id="338" w:name="_Toc496802922"/>
      <w:bookmarkStart w:id="339" w:name="_Toc498023468"/>
      <w:r>
        <w:t>2.2.1 Nuvem Pública</w:t>
      </w:r>
      <w:bookmarkEnd w:id="337"/>
      <w:bookmarkEnd w:id="338"/>
      <w:bookmarkEnd w:id="339"/>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B20F40" w:rsidRDefault="00B20F40">
                            <w:pPr>
                              <w:pStyle w:val="Legenda"/>
                            </w:pPr>
                            <w:bookmarkStart w:id="340" w:name="_Toc482302124"/>
                            <w:bookmarkStart w:id="341" w:name="_Toc482039964"/>
                            <w:bookmarkStart w:id="342" w:name="_Toc482039822"/>
                            <w:bookmarkStart w:id="343"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340"/>
                            <w:bookmarkEnd w:id="341"/>
                            <w:bookmarkEnd w:id="342"/>
                            <w:r>
                              <w:rPr>
                                <w:color w:val="000000"/>
                              </w:rPr>
                              <w:t>: Nuvem pública Fonte: http://www.ximedica.info/images/uploads/the_cloud-resized-600.jpg</w:t>
                            </w:r>
                            <w:bookmarkEnd w:id="343"/>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B20F40" w:rsidRDefault="00B20F40">
                      <w:pPr>
                        <w:pStyle w:val="Legenda"/>
                      </w:pPr>
                      <w:bookmarkStart w:id="344" w:name="_Toc482302124"/>
                      <w:bookmarkStart w:id="345" w:name="_Toc482039964"/>
                      <w:bookmarkStart w:id="346" w:name="_Toc482039822"/>
                      <w:bookmarkStart w:id="347"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344"/>
                      <w:bookmarkEnd w:id="345"/>
                      <w:bookmarkEnd w:id="346"/>
                      <w:r>
                        <w:rPr>
                          <w:color w:val="000000"/>
                        </w:rPr>
                        <w:t>: Nuvem pública Fonte: http://www.ximedica.info/images/uploads/the_cloud-resized-600.jpg</w:t>
                      </w:r>
                      <w:bookmarkEnd w:id="347"/>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207F90F0" w14:textId="73E02294" w:rsidR="009C7518" w:rsidDel="00D00EBC" w:rsidRDefault="009C7518">
      <w:pPr>
        <w:pStyle w:val="Ttulo21"/>
        <w:rPr>
          <w:del w:id="348" w:author="Thiago Cruz" w:date="2017-11-09T20:14:00Z"/>
        </w:rPr>
      </w:pPr>
    </w:p>
    <w:p w14:paraId="5B54FC40" w14:textId="77777777" w:rsidR="00D00EBC" w:rsidRPr="00D00EBC" w:rsidRDefault="00D00EBC" w:rsidP="00D00EBC">
      <w:pPr>
        <w:rPr>
          <w:ins w:id="349" w:author="Thiago Cruz" w:date="2017-11-09T20:14:00Z"/>
          <w:lang w:val="x-none" w:eastAsia="x-none"/>
          <w:rPrChange w:id="350" w:author="Thiago Cruz" w:date="2017-11-09T20:14:00Z">
            <w:rPr>
              <w:ins w:id="351" w:author="Thiago Cruz" w:date="2017-11-09T20:14:00Z"/>
            </w:rPr>
          </w:rPrChange>
        </w:rPr>
        <w:pPrChange w:id="352" w:author="Thiago Cruz" w:date="2017-11-09T20:14:00Z">
          <w:pPr>
            <w:pStyle w:val="Ttulo21"/>
          </w:pPr>
        </w:pPrChange>
      </w:pPr>
    </w:p>
    <w:p w14:paraId="58E81C88" w14:textId="7E3B2F30" w:rsidR="009C7518" w:rsidDel="00D00EBC" w:rsidRDefault="00C254AC" w:rsidP="00D00EBC">
      <w:pPr>
        <w:pStyle w:val="Ttulo21"/>
        <w:jc w:val="left"/>
        <w:rPr>
          <w:del w:id="353" w:author="Thiago Cruz" w:date="2017-11-09T20:14:00Z"/>
          <w:b w:val="0"/>
          <w:bCs w:val="0"/>
        </w:rPr>
        <w:pPrChange w:id="354" w:author="Thiago Cruz" w:date="2017-11-09T20:14:00Z">
          <w:pPr/>
        </w:pPrChange>
      </w:pPr>
      <w:del w:id="355" w:author="Thiago Cruz" w:date="2017-11-09T20:14:00Z">
        <w:r w:rsidDel="00D00EBC">
          <w:br w:type="page"/>
        </w:r>
      </w:del>
    </w:p>
    <w:p w14:paraId="5B9B79FA" w14:textId="77777777" w:rsidR="009C7518" w:rsidRDefault="00C254AC" w:rsidP="00D00EBC">
      <w:pPr>
        <w:pStyle w:val="Ttulo21"/>
        <w:jc w:val="left"/>
        <w:rPr>
          <w:sz w:val="28"/>
          <w:szCs w:val="28"/>
        </w:rPr>
        <w:pPrChange w:id="356" w:author="Thiago Cruz" w:date="2017-11-09T20:14:00Z">
          <w:pPr>
            <w:pStyle w:val="Ttulo21"/>
          </w:pPr>
        </w:pPrChange>
      </w:pPr>
      <w:bookmarkStart w:id="357" w:name="_Toc496802694"/>
      <w:bookmarkStart w:id="358" w:name="_Toc496802923"/>
      <w:bookmarkStart w:id="359" w:name="_Toc498023469"/>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B20F40" w:rsidRDefault="00B20F40">
                            <w:pPr>
                              <w:pStyle w:val="Legenda"/>
                            </w:pPr>
                            <w:bookmarkStart w:id="360" w:name="_Toc482302125"/>
                            <w:bookmarkStart w:id="361" w:name="_Toc482039965"/>
                            <w:bookmarkStart w:id="362" w:name="_Toc482039823"/>
                            <w:bookmarkStart w:id="363"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360"/>
                            <w:bookmarkEnd w:id="361"/>
                            <w:bookmarkEnd w:id="362"/>
                            <w:r>
                              <w:rPr>
                                <w:color w:val="000000"/>
                              </w:rPr>
                              <w:t>: Nuvem Privada Fonte: https://web-material3.yokogawa.com/image_8952.jpg</w:t>
                            </w:r>
                            <w:bookmarkEnd w:id="363"/>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B20F40" w:rsidRDefault="00B20F40">
                      <w:pPr>
                        <w:pStyle w:val="Legenda"/>
                      </w:pPr>
                      <w:bookmarkStart w:id="364" w:name="_Toc482302125"/>
                      <w:bookmarkStart w:id="365" w:name="_Toc482039965"/>
                      <w:bookmarkStart w:id="366" w:name="_Toc482039823"/>
                      <w:bookmarkStart w:id="367"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364"/>
                      <w:bookmarkEnd w:id="365"/>
                      <w:bookmarkEnd w:id="366"/>
                      <w:r>
                        <w:rPr>
                          <w:color w:val="000000"/>
                        </w:rPr>
                        <w:t>: Nuvem Privada Fonte: https://web-material3.yokogawa.com/image_8952.jpg</w:t>
                      </w:r>
                      <w:bookmarkEnd w:id="367"/>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357"/>
      <w:bookmarkEnd w:id="358"/>
      <w:bookmarkEnd w:id="359"/>
    </w:p>
    <w:p w14:paraId="76A34D39" w14:textId="77777777" w:rsidR="009C7518" w:rsidRDefault="009C7518"/>
    <w:p w14:paraId="71D68900" w14:textId="77777777" w:rsidR="009C7518" w:rsidRDefault="00C254AC" w:rsidP="007F6E66">
      <w:pPr>
        <w:ind w:firstLine="708"/>
        <w:pPrChange w:id="368" w:author="Thiago Cruz" w:date="2017-11-09T20:24:00Z">
          <w:pPr/>
        </w:pPrChange>
      </w:pPr>
      <w:del w:id="369" w:author="Thiago Cruz" w:date="2017-11-09T20:24:00Z">
        <w:r w:rsidDel="007F6E66">
          <w:tab/>
        </w:r>
      </w:del>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77777777" w:rsidR="009C7518" w:rsidRDefault="00C254AC" w:rsidP="00A775FE">
      <w:pPr>
        <w:ind w:firstLine="708"/>
        <w:pPrChange w:id="370" w:author="Thiago Cruz" w:date="2017-11-09T20:24:00Z">
          <w:pPr/>
        </w:pPrChange>
      </w:pPr>
      <w:del w:id="371" w:author="Thiago Cruz" w:date="2017-11-09T20:24:00Z">
        <w:r w:rsidDel="00A775FE">
          <w:tab/>
        </w:r>
      </w:del>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77777777" w:rsidR="009C7518" w:rsidRDefault="00C254AC" w:rsidP="00D818EF">
      <w:pPr>
        <w:ind w:firstLine="709"/>
        <w:pPrChange w:id="372" w:author="Thiago Cruz" w:date="2017-11-09T20:24:00Z">
          <w:pPr/>
        </w:pPrChange>
      </w:pPr>
      <w:del w:id="373" w:author="Thiago Cruz" w:date="2017-11-09T20:24:00Z">
        <w:r w:rsidDel="00D818EF">
          <w:tab/>
        </w:r>
      </w:del>
      <w:r>
        <w:t>Sendo assim, a organização contratante pode realocar os recursos para subáreas da mesma empresa conforme suas necessidades.</w:t>
      </w:r>
    </w:p>
    <w:p w14:paraId="1A056EB4" w14:textId="572C9B2A" w:rsidR="009C7518" w:rsidDel="00F74821" w:rsidRDefault="009C7518">
      <w:pPr>
        <w:pStyle w:val="Ttulo21"/>
        <w:rPr>
          <w:del w:id="374" w:author="Thiago Cruz" w:date="2017-11-09T20:15:00Z"/>
        </w:rPr>
      </w:pPr>
    </w:p>
    <w:p w14:paraId="1C328E02" w14:textId="77777777" w:rsidR="00F74821" w:rsidRPr="00F74821" w:rsidRDefault="00F74821" w:rsidP="00F74821">
      <w:pPr>
        <w:rPr>
          <w:ins w:id="375" w:author="Thiago Cruz" w:date="2017-11-09T20:15:00Z"/>
          <w:lang w:val="x-none" w:eastAsia="x-none"/>
          <w:rPrChange w:id="376" w:author="Thiago Cruz" w:date="2017-11-09T20:15:00Z">
            <w:rPr>
              <w:ins w:id="377" w:author="Thiago Cruz" w:date="2017-11-09T20:15:00Z"/>
            </w:rPr>
          </w:rPrChange>
        </w:rPr>
      </w:pPr>
    </w:p>
    <w:p w14:paraId="5D74AE1B" w14:textId="526CE169" w:rsidR="009C7518" w:rsidDel="00F74821" w:rsidRDefault="00C254AC" w:rsidP="00F74821">
      <w:pPr>
        <w:rPr>
          <w:del w:id="378" w:author="Thiago Cruz" w:date="2017-11-09T20:15:00Z"/>
          <w:b/>
          <w:bCs/>
          <w:sz w:val="26"/>
          <w:szCs w:val="26"/>
          <w:lang w:val="x-none" w:eastAsia="x-none"/>
        </w:rPr>
        <w:pPrChange w:id="379" w:author="Thiago Cruz" w:date="2017-11-09T20:15:00Z">
          <w:pPr/>
        </w:pPrChange>
      </w:pPr>
      <w:del w:id="380" w:author="Thiago Cruz" w:date="2017-11-09T20:15:00Z">
        <w:r w:rsidDel="00F74821">
          <w:br w:type="page"/>
        </w:r>
      </w:del>
    </w:p>
    <w:p w14:paraId="60481CEB" w14:textId="77777777" w:rsidR="009C7518" w:rsidRDefault="00C254AC" w:rsidP="00F74821">
      <w:pPr>
        <w:pStyle w:val="Ttulo21"/>
        <w:jc w:val="left"/>
        <w:rPr>
          <w:sz w:val="28"/>
          <w:szCs w:val="28"/>
        </w:rPr>
        <w:pPrChange w:id="381" w:author="Thiago Cruz" w:date="2017-11-09T20:15:00Z">
          <w:pPr>
            <w:pStyle w:val="Ttulo21"/>
          </w:pPr>
        </w:pPrChange>
      </w:pPr>
      <w:bookmarkStart w:id="382" w:name="_Toc496802695"/>
      <w:bookmarkStart w:id="383" w:name="_Toc496802924"/>
      <w:bookmarkStart w:id="384" w:name="_Toc498023470"/>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B20F40" w:rsidRDefault="00B20F40">
                            <w:pPr>
                              <w:pStyle w:val="Legenda"/>
                            </w:pPr>
                            <w:bookmarkStart w:id="385" w:name="_Toc482302126"/>
                            <w:bookmarkStart w:id="386" w:name="_Toc482039966"/>
                            <w:bookmarkStart w:id="387" w:name="_Toc482039824"/>
                            <w:bookmarkStart w:id="388"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385"/>
                            <w:bookmarkEnd w:id="386"/>
                            <w:bookmarkEnd w:id="387"/>
                            <w:r>
                              <w:rPr>
                                <w:color w:val="000000"/>
                              </w:rPr>
                              <w:t>: Nuvem Comunitária Fonte: https://lh4.googleusercontent.com/NWf67CzmfbXLVsj60ZRyC-eX-UcdAt3ITRZcgedyN4dBbGU0BOWdCSNdtuqz9DxZ4fHNC6GLnUlreeoRX__8c07l61YMMoY3zxKJvMkbFfx92vjjDYLm1ai2STm0h4XQfA</w:t>
                            </w:r>
                            <w:bookmarkEnd w:id="388"/>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B20F40" w:rsidRDefault="00B20F40">
                      <w:pPr>
                        <w:pStyle w:val="Legenda"/>
                      </w:pPr>
                      <w:bookmarkStart w:id="389" w:name="_Toc482302126"/>
                      <w:bookmarkStart w:id="390" w:name="_Toc482039966"/>
                      <w:bookmarkStart w:id="391" w:name="_Toc482039824"/>
                      <w:bookmarkStart w:id="392"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389"/>
                      <w:bookmarkEnd w:id="390"/>
                      <w:bookmarkEnd w:id="391"/>
                      <w:r>
                        <w:rPr>
                          <w:color w:val="000000"/>
                        </w:rPr>
                        <w:t>: Nuvem Comunitária Fonte: https://lh4.googleusercontent.com/NWf67CzmfbXLVsj60ZRyC-eX-UcdAt3ITRZcgedyN4dBbGU0BOWdCSNdtuqz9DxZ4fHNC6GLnUlreeoRX__8c07l61YMMoY3zxKJvMkbFfx92vjjDYLm1ai2STm0h4XQfA</w:t>
                      </w:r>
                      <w:bookmarkEnd w:id="392"/>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382"/>
      <w:bookmarkEnd w:id="383"/>
      <w:bookmarkEnd w:id="384"/>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77777777" w:rsidR="009C7518" w:rsidRDefault="00C254AC">
      <w:del w:id="393" w:author="Thiago Cruz" w:date="2017-11-09T20:18:00Z">
        <w:r w:rsidDel="00A23417">
          <w:br w:type="page"/>
        </w:r>
      </w:del>
    </w:p>
    <w:p w14:paraId="3409E718" w14:textId="77777777" w:rsidR="009C7518" w:rsidRDefault="00C254AC" w:rsidP="00CD14EA">
      <w:pPr>
        <w:pStyle w:val="Ttulo21"/>
        <w:jc w:val="left"/>
        <w:pPrChange w:id="394" w:author="Thiago Cruz" w:date="2017-11-09T20:15:00Z">
          <w:pPr>
            <w:pStyle w:val="Ttulo21"/>
          </w:pPr>
        </w:pPrChange>
      </w:pPr>
      <w:bookmarkStart w:id="395" w:name="_Toc496802696"/>
      <w:bookmarkStart w:id="396" w:name="_Toc496802925"/>
      <w:bookmarkStart w:id="397" w:name="_Toc498023471"/>
      <w:r>
        <w:lastRenderedPageBreak/>
        <w:t>2.2.3 Nuvem Híbrida</w:t>
      </w:r>
      <w:bookmarkEnd w:id="395"/>
      <w:bookmarkEnd w:id="396"/>
      <w:bookmarkEnd w:id="397"/>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B20F40" w:rsidRDefault="00B20F40">
                            <w:pPr>
                              <w:pStyle w:val="Legenda"/>
                            </w:pPr>
                            <w:bookmarkStart w:id="398" w:name="_Toc482302127"/>
                            <w:bookmarkStart w:id="399" w:name="_Toc482039967"/>
                            <w:bookmarkStart w:id="400" w:name="_Toc482039825"/>
                            <w:bookmarkStart w:id="401"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398"/>
                            <w:bookmarkEnd w:id="399"/>
                            <w:bookmarkEnd w:id="400"/>
                            <w:r>
                              <w:rPr>
                                <w:color w:val="000000"/>
                              </w:rPr>
                              <w:t>: Modelos de Implementação Fonte: https://puserscontentstorage.blob.core.windows.net/userimages/de1cc483-bb71-4170-bd25-0c04f167acf5/c9851e30-da98-4765-92bb-d33ca089ff49image32.png</w:t>
                            </w:r>
                            <w:bookmarkEnd w:id="401"/>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B20F40" w:rsidRDefault="00B20F40">
                      <w:pPr>
                        <w:pStyle w:val="Legenda"/>
                      </w:pPr>
                      <w:bookmarkStart w:id="402" w:name="_Toc482302127"/>
                      <w:bookmarkStart w:id="403" w:name="_Toc482039967"/>
                      <w:bookmarkStart w:id="404" w:name="_Toc482039825"/>
                      <w:bookmarkStart w:id="405"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402"/>
                      <w:bookmarkEnd w:id="403"/>
                      <w:bookmarkEnd w:id="404"/>
                      <w:r>
                        <w:rPr>
                          <w:color w:val="000000"/>
                        </w:rPr>
                        <w:t>: Modelos de Implementação Fonte: https://puserscontentstorage.blob.core.windows.net/userimages/de1cc483-bb71-4170-bd25-0c04f167acf5/c9851e30-da98-4765-92bb-d33ca089ff49image32.png</w:t>
                      </w:r>
                      <w:bookmarkEnd w:id="405"/>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Pr>
        <w:rPr>
          <w:ins w:id="406" w:author="Thiago Cruz" w:date="2017-11-09T20:18:00Z"/>
        </w:rPr>
      </w:pPr>
    </w:p>
    <w:p w14:paraId="69B486EA" w14:textId="77777777" w:rsidR="009C7518" w:rsidRDefault="00C254AC">
      <w:del w:id="407" w:author="Thiago Cruz" w:date="2017-11-09T20:16:00Z">
        <w:r w:rsidDel="00B062BC">
          <w:br w:type="page"/>
        </w:r>
      </w:del>
    </w:p>
    <w:p w14:paraId="4DA8BAF0" w14:textId="3065CA78" w:rsidR="009C7518" w:rsidRDefault="008A1E5D" w:rsidP="00A23417">
      <w:pPr>
        <w:pStyle w:val="Ttulo21"/>
        <w:jc w:val="left"/>
        <w:pPrChange w:id="408" w:author="Thiago Cruz" w:date="2017-11-09T20:16:00Z">
          <w:pPr>
            <w:pStyle w:val="Ttulo11"/>
          </w:pPr>
        </w:pPrChange>
      </w:pPr>
      <w:bookmarkStart w:id="409" w:name="_Toc496802697"/>
      <w:bookmarkStart w:id="410" w:name="_Toc496802926"/>
      <w:bookmarkStart w:id="411" w:name="_Toc498023472"/>
      <w:r>
        <w:t>2.3 PRINCÍPIOS DA COMPUTAÇÃO EM NUVEM</w:t>
      </w:r>
      <w:bookmarkEnd w:id="409"/>
      <w:bookmarkEnd w:id="410"/>
      <w:bookmarkEnd w:id="411"/>
    </w:p>
    <w:p w14:paraId="5D1873A9" w14:textId="77777777" w:rsidR="009C7518" w:rsidRDefault="00C254AC" w:rsidP="00706FAC">
      <w:pPr>
        <w:ind w:firstLine="709"/>
        <w:pPrChange w:id="412" w:author="Thiago Cruz" w:date="2017-11-09T20:24:00Z">
          <w:pPr>
            <w:ind w:firstLine="360"/>
          </w:pPr>
        </w:pPrChange>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77777777" w:rsidR="009C7518" w:rsidRDefault="00C254AC">
      <w:del w:id="413" w:author="Thiago Cruz" w:date="2017-11-09T20:18:00Z">
        <w:r w:rsidDel="00A23417">
          <w:br w:type="page"/>
        </w:r>
      </w:del>
    </w:p>
    <w:p w14:paraId="3E252F42" w14:textId="2D1EB5DC" w:rsidR="009C7518" w:rsidRDefault="00D13BEA" w:rsidP="00C74065">
      <w:pPr>
        <w:pStyle w:val="Ttulo21"/>
        <w:jc w:val="left"/>
        <w:pPrChange w:id="414" w:author="Thiago Cruz" w:date="2017-11-09T20:16:00Z">
          <w:pPr>
            <w:pStyle w:val="Ttulo11"/>
          </w:pPr>
        </w:pPrChange>
      </w:pPr>
      <w:bookmarkStart w:id="415" w:name="_Toc496802698"/>
      <w:bookmarkStart w:id="416" w:name="_Toc496802927"/>
      <w:bookmarkStart w:id="417" w:name="_Toc498023473"/>
      <w:r>
        <w:t>2.4 MODELOS DE SERVIÇOS</w:t>
      </w:r>
      <w:bookmarkEnd w:id="415"/>
      <w:bookmarkEnd w:id="416"/>
      <w:bookmarkEnd w:id="417"/>
      <w:r w:rsidR="00C254AC">
        <w:t xml:space="preserve"> </w:t>
      </w:r>
    </w:p>
    <w:p w14:paraId="3392C5F4" w14:textId="77777777" w:rsidR="009C7518" w:rsidRPr="00D04052" w:rsidRDefault="00C254AC" w:rsidP="00C32B84">
      <w:pPr>
        <w:ind w:firstLine="709"/>
        <w:pPrChange w:id="418" w:author="Thiago Cruz" w:date="2017-11-09T20:24:00Z">
          <w:pPr>
            <w:ind w:firstLine="421"/>
          </w:pPr>
        </w:pPrChange>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B20F40" w:rsidRPr="00B05638" w:rsidRDefault="00B20F40" w:rsidP="00A11378">
                            <w:pPr>
                              <w:pStyle w:val="Legenda"/>
                              <w:rPr>
                                <w:noProof/>
                                <w:sz w:val="22"/>
                              </w:rPr>
                            </w:pPr>
                            <w:bookmarkStart w:id="419"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B20F40" w:rsidRPr="00B05638" w:rsidRDefault="00B20F40" w:rsidP="00A11378">
                      <w:pPr>
                        <w:pStyle w:val="Legenda"/>
                        <w:rPr>
                          <w:noProof/>
                          <w:sz w:val="22"/>
                        </w:rPr>
                      </w:pPr>
                      <w:bookmarkStart w:id="420"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420"/>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AB6AE2">
      <w:pPr>
        <w:pStyle w:val="Ttulo11"/>
      </w:pPr>
      <w:bookmarkStart w:id="421" w:name="_Toc496802699"/>
      <w:bookmarkStart w:id="422" w:name="_Toc496802928"/>
      <w:bookmarkStart w:id="423" w:name="_Toc498023474"/>
      <w:r>
        <w:lastRenderedPageBreak/>
        <w:t>3 CONTAINER VS V</w:t>
      </w:r>
      <w:r w:rsidRPr="0077216E">
        <w:t>IRTUALIZAÇÃO</w:t>
      </w:r>
      <w:bookmarkEnd w:id="421"/>
      <w:bookmarkEnd w:id="422"/>
      <w:bookmarkEnd w:id="423"/>
      <w:ins w:id="424" w:author="Thiago Cruz" w:date="2017-11-09T20:22:00Z">
        <w:r w:rsidR="00191348">
          <w:t xml:space="preserve"> </w:t>
        </w:r>
      </w:ins>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01B6F2D5" w:rsidR="009C7518" w:rsidRDefault="00C254AC" w:rsidP="0079719A">
      <w:pPr>
        <w:ind w:firstLine="709"/>
        <w:pPrChange w:id="425" w:author="Thiago Cruz" w:date="2017-11-09T20:23:00Z">
          <w:pPr/>
        </w:pPrChange>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B20F40" w:rsidRDefault="00B20F40">
                            <w:pPr>
                              <w:pStyle w:val="Legenda"/>
                            </w:pPr>
                            <w:bookmarkStart w:id="426" w:name="_Toc482302129"/>
                            <w:bookmarkStart w:id="427" w:name="_Toc482039969"/>
                            <w:bookmarkStart w:id="428" w:name="_Toc482039827"/>
                            <w:bookmarkStart w:id="429"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426"/>
                            <w:bookmarkEnd w:id="427"/>
                            <w:bookmarkEnd w:id="428"/>
                            <w:r>
                              <w:rPr>
                                <w:color w:val="000000"/>
                              </w:rPr>
                              <w:t xml:space="preserve"> Hospedado Fonte: http://3way.com.br/saiba-como-a-virtualizacao-por-container-mudou-a-infraestrutura-de-ti/</w:t>
                            </w:r>
                            <w:bookmarkEnd w:id="429"/>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B20F40" w:rsidRDefault="00B20F40">
                      <w:pPr>
                        <w:pStyle w:val="Legenda"/>
                      </w:pPr>
                      <w:bookmarkStart w:id="430" w:name="_Toc482302129"/>
                      <w:bookmarkStart w:id="431" w:name="_Toc482039969"/>
                      <w:bookmarkStart w:id="432" w:name="_Toc482039827"/>
                      <w:bookmarkStart w:id="433"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430"/>
                      <w:bookmarkEnd w:id="431"/>
                      <w:bookmarkEnd w:id="432"/>
                      <w:r>
                        <w:rPr>
                          <w:color w:val="000000"/>
                        </w:rPr>
                        <w:t xml:space="preserve"> Hospedado Fonte: http://3way.com.br/saiba-como-a-virtualizacao-por-container-mudou-a-infraestrutura-de-ti/</w:t>
                      </w:r>
                      <w:bookmarkEnd w:id="433"/>
                    </w:p>
                  </w:txbxContent>
                </v:textbox>
                <w10:wrap type="through"/>
              </v:rect>
            </w:pict>
          </mc:Fallback>
        </mc:AlternateContent>
      </w:r>
      <w:del w:id="434" w:author="Thiago Cruz" w:date="2017-11-09T20:23:00Z">
        <w:r w:rsidR="00F12DAD" w:rsidDel="0079719A">
          <w:tab/>
        </w:r>
      </w:del>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B20F40" w:rsidRPr="00C249FC" w:rsidRDefault="00B20F40" w:rsidP="00400525">
                            <w:pPr>
                              <w:pStyle w:val="Legenda"/>
                              <w:rPr>
                                <w:rFonts w:eastAsia="Calibri" w:cs="Times New Roman"/>
                                <w:noProof/>
                              </w:rPr>
                            </w:pPr>
                            <w:bookmarkStart w:id="435"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B20F40" w:rsidRPr="00C249FC" w:rsidRDefault="00B20F40" w:rsidP="00400525">
                      <w:pPr>
                        <w:pStyle w:val="Legenda"/>
                        <w:rPr>
                          <w:rFonts w:eastAsia="Calibri" w:cs="Times New Roman"/>
                          <w:noProof/>
                        </w:rPr>
                      </w:pPr>
                      <w:bookmarkStart w:id="436"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436"/>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437"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B20F40" w:rsidRPr="006422F2" w:rsidRDefault="00B20F40" w:rsidP="001C3A34">
                            <w:pPr>
                              <w:pStyle w:val="Legenda"/>
                              <w:rPr>
                                <w:rFonts w:eastAsia="Calibri" w:cs="Times New Roman"/>
                                <w:noProof/>
                              </w:rPr>
                            </w:pPr>
                            <w:bookmarkStart w:id="438"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B20F40" w:rsidRPr="006422F2" w:rsidRDefault="00B20F40" w:rsidP="001C3A34">
                      <w:pPr>
                        <w:pStyle w:val="Legenda"/>
                        <w:rPr>
                          <w:rFonts w:eastAsia="Calibri" w:cs="Times New Roman"/>
                          <w:noProof/>
                        </w:rPr>
                      </w:pPr>
                      <w:bookmarkStart w:id="439"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439"/>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437"/>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440" w:name="_Toc482302131"/>
    </w:p>
    <w:p w14:paraId="24F1C620" w14:textId="77777777" w:rsidR="001C3A34" w:rsidRDefault="001C3A34">
      <w:pPr>
        <w:pStyle w:val="Legenda"/>
        <w:jc w:val="both"/>
      </w:pPr>
    </w:p>
    <w:bookmarkEnd w:id="440"/>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912AEB0" w:rsidR="009C7518" w:rsidRPr="00D22DB7" w:rsidRDefault="00A56495" w:rsidP="00A56495">
      <w:pPr>
        <w:pStyle w:val="Ttulo21"/>
        <w:jc w:val="left"/>
        <w:pPrChange w:id="441" w:author="Thiago Cruz" w:date="2017-11-09T20:43:00Z">
          <w:pPr>
            <w:pStyle w:val="Ttulo11"/>
          </w:pPr>
        </w:pPrChange>
      </w:pPr>
      <w:bookmarkStart w:id="442" w:name="_Toc496802700"/>
      <w:bookmarkStart w:id="443" w:name="_Toc496802929"/>
      <w:bookmarkStart w:id="444" w:name="_Toc498023475"/>
      <w:r w:rsidRPr="00D22DB7">
        <w:lastRenderedPageBreak/>
        <w:t>3.1 LXC CONTAINERS</w:t>
      </w:r>
      <w:bookmarkEnd w:id="442"/>
      <w:bookmarkEnd w:id="443"/>
      <w:bookmarkEnd w:id="444"/>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B20F40" w:rsidRPr="00856BD5" w:rsidRDefault="00B20F40" w:rsidP="00A11378">
                            <w:pPr>
                              <w:pStyle w:val="Legenda"/>
                              <w:rPr>
                                <w:rFonts w:eastAsia="Calibri" w:cs="Times New Roman"/>
                                <w:noProof/>
                              </w:rPr>
                            </w:pPr>
                            <w:bookmarkStart w:id="445"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B20F40" w:rsidRPr="00856BD5" w:rsidRDefault="00B20F40" w:rsidP="00A11378">
                      <w:pPr>
                        <w:pStyle w:val="Legenda"/>
                        <w:rPr>
                          <w:rFonts w:eastAsia="Calibri" w:cs="Times New Roman"/>
                          <w:noProof/>
                        </w:rPr>
                      </w:pPr>
                      <w:bookmarkStart w:id="446"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446"/>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B20F40" w:rsidRPr="00941D2F" w:rsidRDefault="00B20F40" w:rsidP="00A11378">
                            <w:pPr>
                              <w:pStyle w:val="Legenda"/>
                              <w:rPr>
                                <w:rFonts w:eastAsia="Calibri" w:cs="Times New Roman"/>
                                <w:noProof/>
                              </w:rPr>
                            </w:pPr>
                            <w:bookmarkStart w:id="447"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B20F40" w:rsidRPr="00941D2F" w:rsidRDefault="00B20F40" w:rsidP="00A11378">
                      <w:pPr>
                        <w:pStyle w:val="Legenda"/>
                        <w:rPr>
                          <w:rFonts w:eastAsia="Calibri" w:cs="Times New Roman"/>
                          <w:noProof/>
                        </w:rPr>
                      </w:pPr>
                      <w:bookmarkStart w:id="448"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448"/>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AB6AE2">
      <w:pPr>
        <w:pStyle w:val="Ttulo11"/>
      </w:pPr>
      <w:bookmarkStart w:id="449" w:name="_Toc496802701"/>
      <w:bookmarkStart w:id="450" w:name="_Toc496802930"/>
      <w:bookmarkStart w:id="451" w:name="_Toc498023476"/>
      <w:r w:rsidRPr="00822071">
        <w:lastRenderedPageBreak/>
        <w:t>4. DOCKER</w:t>
      </w:r>
      <w:bookmarkEnd w:id="449"/>
      <w:bookmarkEnd w:id="450"/>
      <w:bookmarkEnd w:id="451"/>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720ACB69" w:rsidR="005B7C63" w:rsidRPr="00727CEF" w:rsidRDefault="00D13BEA" w:rsidP="00D13BEA">
      <w:pPr>
        <w:pStyle w:val="Ttulo21"/>
        <w:jc w:val="left"/>
        <w:pPrChange w:id="452" w:author="Thiago Cruz" w:date="2017-11-09T20:39:00Z">
          <w:pPr/>
        </w:pPrChange>
      </w:pPr>
      <w:bookmarkStart w:id="453" w:name="_Toc498023477"/>
      <w:ins w:id="454" w:author="Thiago Cruz" w:date="2017-11-09T20:37:00Z">
        <w:r>
          <w:t xml:space="preserve">4.1 </w:t>
        </w:r>
      </w:ins>
      <w:r w:rsidRPr="00727CEF">
        <w:t>MOTIVOS PARA USAR O DOCKER</w:t>
      </w:r>
      <w:bookmarkEnd w:id="453"/>
      <w:del w:id="455" w:author="Thiago Cruz" w:date="2017-11-09T20:38:00Z">
        <w:r w:rsidR="005B7C63" w:rsidRPr="00727CEF" w:rsidDel="00D13BEA">
          <w:delText>:</w:delText>
        </w:r>
      </w:del>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569F2CB3" w:rsidR="002460B7" w:rsidRPr="00086281" w:rsidRDefault="002460B7" w:rsidP="00BB1EB4">
      <w:pPr>
        <w:pStyle w:val="Ttulo21"/>
        <w:jc w:val="left"/>
      </w:pPr>
      <w:bookmarkStart w:id="456" w:name="_Toc498023478"/>
      <w:r w:rsidRPr="00086281">
        <w:t>4.</w:t>
      </w:r>
      <w:ins w:id="457" w:author="Thiago Cruz" w:date="2017-11-09T20:37:00Z">
        <w:r w:rsidR="00E423DE">
          <w:t>1</w:t>
        </w:r>
      </w:ins>
      <w:del w:id="458" w:author="Thiago Cruz" w:date="2017-11-09T20:37:00Z">
        <w:r w:rsidR="009F52B3" w:rsidDel="00E423DE">
          <w:delText>0.</w:delText>
        </w:r>
      </w:del>
      <w:ins w:id="459" w:author="Thiago Cruz" w:date="2017-11-09T20:37:00Z">
        <w:r w:rsidR="00E423DE">
          <w:t>.2</w:t>
        </w:r>
      </w:ins>
      <w:del w:id="460" w:author="Thiago Cruz" w:date="2017-11-09T20:37:00Z">
        <w:r w:rsidRPr="00086281" w:rsidDel="00E423DE">
          <w:delText>1</w:delText>
        </w:r>
      </w:del>
      <w:r w:rsidRPr="00086281">
        <w:t xml:space="preserve"> </w:t>
      </w:r>
      <w:r>
        <w:t>Instalação do Docker</w:t>
      </w:r>
      <w:bookmarkEnd w:id="456"/>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461" w:name="_Toc496802705"/>
      <w:bookmarkStart w:id="462" w:name="_Toc496802934"/>
      <w:bookmarkStart w:id="463" w:name="_Toc496802703"/>
      <w:bookmarkStart w:id="464" w:name="_Toc496802932"/>
    </w:p>
    <w:p w14:paraId="78312D0A" w14:textId="1628FBE7" w:rsidR="007B65C4" w:rsidRDefault="00AB6AE2" w:rsidP="00AB6AE2">
      <w:pPr>
        <w:pStyle w:val="Ttulo21"/>
        <w:jc w:val="left"/>
        <w:rPr>
          <w:ins w:id="465" w:author="Thiago Cruz" w:date="2017-11-09T20:46:00Z"/>
        </w:rPr>
        <w:pPrChange w:id="466" w:author="Thiago Cruz" w:date="2017-11-09T20:46:00Z">
          <w:pPr>
            <w:pStyle w:val="Ttulo11"/>
          </w:pPr>
        </w:pPrChange>
      </w:pPr>
      <w:bookmarkStart w:id="467" w:name="_Toc498023479"/>
      <w:r>
        <w:t>4.</w:t>
      </w:r>
      <w:ins w:id="468" w:author="Thiago Cruz" w:date="2017-11-09T20:37:00Z">
        <w:r>
          <w:t>2</w:t>
        </w:r>
      </w:ins>
      <w:del w:id="469" w:author="Thiago Cruz" w:date="2017-11-09T20:37:00Z">
        <w:r w:rsidR="00E05A2B" w:rsidDel="00643D79">
          <w:delText>1</w:delText>
        </w:r>
      </w:del>
      <w:r>
        <w:t xml:space="preserve"> ARQUIVOS DE </w:t>
      </w:r>
      <w:bookmarkEnd w:id="461"/>
      <w:bookmarkEnd w:id="462"/>
      <w:r>
        <w:t>CONFIGURAÇÃO</w:t>
      </w:r>
      <w:bookmarkEnd w:id="467"/>
    </w:p>
    <w:p w14:paraId="05203B7E" w14:textId="77777777" w:rsidR="00AB6AE2" w:rsidRPr="00AB6AE2" w:rsidRDefault="00AB6AE2" w:rsidP="00AB6AE2">
      <w:pPr>
        <w:rPr>
          <w:lang w:val="x-none" w:eastAsia="x-none"/>
          <w:rPrChange w:id="470" w:author="Thiago Cruz" w:date="2017-11-09T20:46:00Z">
            <w:rPr/>
          </w:rPrChange>
        </w:rPr>
        <w:pPrChange w:id="471" w:author="Thiago Cruz" w:date="2017-11-09T20:46:00Z">
          <w:pPr>
            <w:pStyle w:val="Ttulo11"/>
          </w:pPr>
        </w:pPrChange>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472" w:name="_Toc496802706"/>
      <w:bookmarkStart w:id="473"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5FCBB46" w:rsidR="007B65C4" w:rsidRDefault="007B65C4" w:rsidP="007B65C4">
      <w:pPr>
        <w:pStyle w:val="Ttulo21"/>
        <w:jc w:val="left"/>
        <w:rPr>
          <w:lang w:val="pt-BR"/>
        </w:rPr>
      </w:pPr>
      <w:bookmarkStart w:id="474" w:name="_Toc498023480"/>
      <w:r>
        <w:t>4.</w:t>
      </w:r>
      <w:ins w:id="475" w:author="Thiago Cruz" w:date="2017-11-09T20:46:00Z">
        <w:r w:rsidR="002E12B6">
          <w:t>2</w:t>
        </w:r>
      </w:ins>
      <w:del w:id="476" w:author="Thiago Cruz" w:date="2017-11-09T20:46:00Z">
        <w:r w:rsidR="00BC729E" w:rsidDel="002E12B6">
          <w:delText>1</w:delText>
        </w:r>
      </w:del>
      <w:r>
        <w:t>.1 Docker</w:t>
      </w:r>
      <w:r>
        <w:rPr>
          <w:lang w:val="pt-BR"/>
        </w:rPr>
        <w:t>-Compose</w:t>
      </w:r>
      <w:bookmarkEnd w:id="472"/>
      <w:bookmarkEnd w:id="473"/>
      <w:bookmarkEnd w:id="474"/>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ins w:id="477" w:author="Thiago Cruz" w:date="2017-11-09T20:48:00Z"/>
          <w:b/>
          <w:lang w:eastAsia="x-none"/>
        </w:rPr>
      </w:pPr>
      <w:r w:rsidRPr="0063689E">
        <w:rPr>
          <w:b/>
          <w:lang w:eastAsia="x-none"/>
          <w:rPrChange w:id="478" w:author="Thiago Cruz" w:date="2017-11-09T20:48:00Z">
            <w:rPr>
              <w:lang w:eastAsia="x-none"/>
            </w:rPr>
          </w:rPrChange>
        </w:rPr>
        <w:t>Comandos do Docker-compose utilizados</w:t>
      </w:r>
      <w:ins w:id="479" w:author="Thiago Cruz" w:date="2017-11-09T20:48:00Z">
        <w:r w:rsidR="00817AAB">
          <w:rPr>
            <w:b/>
            <w:lang w:eastAsia="x-none"/>
          </w:rPr>
          <w:t>:</w:t>
        </w:r>
      </w:ins>
    </w:p>
    <w:p w14:paraId="4D442854" w14:textId="77777777" w:rsidR="00817AAB" w:rsidRPr="0063689E" w:rsidRDefault="00817AAB" w:rsidP="007B65C4">
      <w:pPr>
        <w:rPr>
          <w:b/>
          <w:lang w:eastAsia="x-none"/>
          <w:rPrChange w:id="480" w:author="Thiago Cruz" w:date="2017-11-09T20:48:00Z">
            <w:rPr>
              <w:lang w:eastAsia="x-none"/>
            </w:rPr>
          </w:rPrChange>
        </w:rPr>
      </w:pPr>
    </w:p>
    <w:p w14:paraId="3F6BED61" w14:textId="77777777" w:rsidR="007B65C4" w:rsidRDefault="007B65C4" w:rsidP="00310235">
      <w:pPr>
        <w:pStyle w:val="PargrafodaLista"/>
        <w:numPr>
          <w:ilvl w:val="0"/>
          <w:numId w:val="40"/>
        </w:numPr>
        <w:pPrChange w:id="481" w:author="Thiago Cruz" w:date="2017-11-09T20:48:00Z">
          <w:pPr>
            <w:pStyle w:val="PargrafodaLista"/>
            <w:numPr>
              <w:numId w:val="8"/>
            </w:numPr>
            <w:suppressAutoHyphens w:val="0"/>
            <w:spacing w:line="240" w:lineRule="auto"/>
            <w:ind w:left="2137" w:hanging="360"/>
            <w:jc w:val="left"/>
          </w:pPr>
        </w:pPrChange>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310235">
      <w:pPr>
        <w:pStyle w:val="PargrafodaLista"/>
        <w:numPr>
          <w:ilvl w:val="0"/>
          <w:numId w:val="40"/>
        </w:numPr>
        <w:rPr>
          <w:sz w:val="21"/>
        </w:rPr>
        <w:pPrChange w:id="482" w:author="Thiago Cruz" w:date="2017-11-09T20:48:00Z">
          <w:pPr>
            <w:pStyle w:val="PargrafodaLista"/>
            <w:numPr>
              <w:numId w:val="8"/>
            </w:numPr>
            <w:suppressAutoHyphens w:val="0"/>
            <w:spacing w:line="240" w:lineRule="auto"/>
            <w:ind w:left="2137" w:hanging="360"/>
            <w:jc w:val="left"/>
          </w:pPr>
        </w:pPrChange>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1BA91737" w:rsidR="007B65C4" w:rsidRDefault="005A4E49" w:rsidP="007B65C4">
      <w:pPr>
        <w:pStyle w:val="Ttulo21"/>
        <w:jc w:val="left"/>
        <w:rPr>
          <w:lang w:val="pt-BR"/>
        </w:rPr>
      </w:pPr>
      <w:bookmarkStart w:id="483" w:name="_Toc496802707"/>
      <w:bookmarkStart w:id="484" w:name="_Toc496802936"/>
      <w:bookmarkStart w:id="485" w:name="_Toc498023481"/>
      <w:r>
        <w:t>4.</w:t>
      </w:r>
      <w:ins w:id="486" w:author="Thiago Cruz" w:date="2017-11-09T20:46:00Z">
        <w:r w:rsidR="002E12B6">
          <w:t>2</w:t>
        </w:r>
      </w:ins>
      <w:del w:id="487" w:author="Thiago Cruz" w:date="2017-11-09T20:46:00Z">
        <w:r w:rsidR="003C7609" w:rsidDel="002E12B6">
          <w:delText>1</w:delText>
        </w:r>
      </w:del>
      <w:r w:rsidR="007B65C4">
        <w:t>.2 Docker</w:t>
      </w:r>
      <w:r w:rsidR="007B65C4">
        <w:rPr>
          <w:lang w:val="pt-BR"/>
        </w:rPr>
        <w:t xml:space="preserve"> File</w:t>
      </w:r>
      <w:bookmarkEnd w:id="483"/>
      <w:bookmarkEnd w:id="484"/>
      <w:bookmarkEnd w:id="485"/>
    </w:p>
    <w:p w14:paraId="7B6D07FF" w14:textId="77777777" w:rsidR="007B65C4" w:rsidRDefault="007B65C4" w:rsidP="0063689E">
      <w:pPr>
        <w:pStyle w:val="PargrafodaLista"/>
        <w:suppressAutoHyphens w:val="0"/>
        <w:spacing w:line="240" w:lineRule="auto"/>
        <w:ind w:left="0"/>
        <w:jc w:val="left"/>
        <w:rPr>
          <w:sz w:val="24"/>
          <w:lang w:eastAsia="x-none"/>
        </w:rPr>
        <w:pPrChange w:id="488" w:author="Thiago Cruz" w:date="2017-11-09T20:48:00Z">
          <w:pPr>
            <w:pStyle w:val="PargrafodaLista"/>
            <w:suppressAutoHyphens w:val="0"/>
            <w:spacing w:line="240" w:lineRule="auto"/>
            <w:jc w:val="left"/>
          </w:pPr>
        </w:pPrChange>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63689E">
      <w:pPr>
        <w:pStyle w:val="PargrafodaLista"/>
        <w:suppressAutoHyphens w:val="0"/>
        <w:spacing w:line="240" w:lineRule="auto"/>
        <w:ind w:left="0"/>
        <w:jc w:val="left"/>
        <w:rPr>
          <w:sz w:val="24"/>
          <w:lang w:eastAsia="x-none"/>
        </w:rPr>
        <w:pPrChange w:id="489" w:author="Thiago Cruz" w:date="2017-11-09T20:48:00Z">
          <w:pPr>
            <w:pStyle w:val="PargrafodaLista"/>
            <w:suppressAutoHyphens w:val="0"/>
            <w:spacing w:line="240" w:lineRule="auto"/>
            <w:jc w:val="left"/>
          </w:pPr>
        </w:pPrChange>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63689E">
      <w:pPr>
        <w:pStyle w:val="PargrafodaLista"/>
        <w:suppressAutoHyphens w:val="0"/>
        <w:spacing w:line="240" w:lineRule="auto"/>
        <w:ind w:left="0"/>
        <w:jc w:val="left"/>
        <w:rPr>
          <w:sz w:val="24"/>
          <w:lang w:eastAsia="x-none"/>
        </w:rPr>
        <w:pPrChange w:id="490" w:author="Thiago Cruz" w:date="2017-11-09T20:47:00Z">
          <w:pPr>
            <w:pStyle w:val="PargrafodaLista"/>
            <w:suppressAutoHyphens w:val="0"/>
            <w:spacing w:line="240" w:lineRule="auto"/>
            <w:jc w:val="left"/>
          </w:pPr>
        </w:pPrChange>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63689E">
      <w:pPr>
        <w:pStyle w:val="PargrafodaLista"/>
        <w:suppressAutoHyphens w:val="0"/>
        <w:spacing w:line="240" w:lineRule="auto"/>
        <w:ind w:left="0"/>
        <w:jc w:val="left"/>
        <w:rPr>
          <w:sz w:val="24"/>
          <w:lang w:eastAsia="x-none"/>
        </w:rPr>
        <w:pPrChange w:id="491" w:author="Thiago Cruz" w:date="2017-11-09T20:47:00Z">
          <w:pPr>
            <w:pStyle w:val="PargrafodaLista"/>
            <w:suppressAutoHyphens w:val="0"/>
            <w:spacing w:line="240" w:lineRule="auto"/>
            <w:jc w:val="left"/>
          </w:pPr>
        </w:pPrChange>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63689E">
      <w:pPr>
        <w:pStyle w:val="PargrafodaLista"/>
        <w:suppressAutoHyphens w:val="0"/>
        <w:spacing w:line="240" w:lineRule="auto"/>
        <w:ind w:left="0"/>
        <w:jc w:val="left"/>
        <w:rPr>
          <w:sz w:val="24"/>
          <w:lang w:eastAsia="x-none"/>
        </w:rPr>
        <w:pPrChange w:id="492" w:author="Thiago Cruz" w:date="2017-11-09T20:47:00Z">
          <w:pPr>
            <w:pStyle w:val="PargrafodaLista"/>
            <w:suppressAutoHyphens w:val="0"/>
            <w:spacing w:line="240" w:lineRule="auto"/>
            <w:jc w:val="left"/>
          </w:pPr>
        </w:pPrChange>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B20F40">
      <w:pPr>
        <w:pStyle w:val="PargrafodaLista"/>
        <w:suppressAutoHyphens w:val="0"/>
        <w:spacing w:line="240" w:lineRule="auto"/>
        <w:ind w:left="0"/>
        <w:jc w:val="left"/>
        <w:rPr>
          <w:sz w:val="24"/>
          <w:lang w:eastAsia="x-none"/>
        </w:rPr>
        <w:pPrChange w:id="493" w:author="Thiago Cruz" w:date="2017-11-09T20:47:00Z">
          <w:pPr>
            <w:pStyle w:val="PargrafodaLista"/>
            <w:suppressAutoHyphens w:val="0"/>
            <w:spacing w:line="240" w:lineRule="auto"/>
            <w:jc w:val="left"/>
          </w:pPr>
        </w:pPrChange>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F16FDC">
      <w:pPr>
        <w:pStyle w:val="PargrafodaLista"/>
        <w:suppressAutoHyphens w:val="0"/>
        <w:spacing w:line="240" w:lineRule="auto"/>
        <w:ind w:left="0"/>
        <w:jc w:val="left"/>
        <w:rPr>
          <w:sz w:val="24"/>
          <w:lang w:val="x-none" w:eastAsia="x-none"/>
        </w:rPr>
        <w:pPrChange w:id="494" w:author="Thiago Cruz" w:date="2017-11-09T20:49:00Z">
          <w:pPr>
            <w:pStyle w:val="PargrafodaLista"/>
            <w:suppressAutoHyphens w:val="0"/>
            <w:spacing w:line="240" w:lineRule="auto"/>
            <w:jc w:val="left"/>
          </w:pPr>
        </w:pPrChange>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F16FDC">
      <w:pPr>
        <w:pStyle w:val="PargrafodaLista"/>
        <w:suppressAutoHyphens w:val="0"/>
        <w:spacing w:line="240" w:lineRule="auto"/>
        <w:ind w:left="0"/>
        <w:jc w:val="left"/>
        <w:rPr>
          <w:sz w:val="24"/>
          <w:lang w:val="x-none" w:eastAsia="x-none"/>
        </w:rPr>
        <w:pPrChange w:id="495" w:author="Thiago Cruz" w:date="2017-11-09T20:49:00Z">
          <w:pPr>
            <w:pStyle w:val="PargrafodaLista"/>
            <w:suppressAutoHyphens w:val="0"/>
            <w:spacing w:line="240" w:lineRule="auto"/>
            <w:jc w:val="left"/>
          </w:pPr>
        </w:pPrChange>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F16FDC">
      <w:pPr>
        <w:pStyle w:val="PargrafodaLista"/>
        <w:suppressAutoHyphens w:val="0"/>
        <w:spacing w:line="240" w:lineRule="auto"/>
        <w:ind w:left="0" w:firstLine="0"/>
        <w:jc w:val="left"/>
        <w:rPr>
          <w:b/>
          <w:sz w:val="24"/>
          <w:lang w:eastAsia="x-none"/>
        </w:rPr>
        <w:pPrChange w:id="496" w:author="Thiago Cruz" w:date="2017-11-09T20:49:00Z">
          <w:pPr>
            <w:pStyle w:val="PargrafodaLista"/>
            <w:suppressAutoHyphens w:val="0"/>
            <w:spacing w:line="240" w:lineRule="auto"/>
            <w:ind w:firstLine="0"/>
            <w:jc w:val="left"/>
          </w:pPr>
        </w:pPrChange>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191348"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191348"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191348"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191348"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191348"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191348"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191348"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191348"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191348"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191348"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191348"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191348"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191348"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697BC647" w:rsidR="003B79D6" w:rsidRDefault="00F4483C" w:rsidP="00F4483C">
      <w:pPr>
        <w:pStyle w:val="Ttulo21"/>
        <w:jc w:val="left"/>
        <w:pPrChange w:id="497" w:author="Thiago Cruz" w:date="2017-11-09T20:50:00Z">
          <w:pPr>
            <w:pStyle w:val="Ttulo11"/>
          </w:pPr>
        </w:pPrChange>
      </w:pPr>
      <w:bookmarkStart w:id="498" w:name="_Toc498023482"/>
      <w:r>
        <w:t>4.</w:t>
      </w:r>
      <w:ins w:id="499" w:author="Thiago Cruz" w:date="2017-11-09T20:49:00Z">
        <w:r>
          <w:t>3</w:t>
        </w:r>
      </w:ins>
      <w:del w:id="500" w:author="Thiago Cruz" w:date="2017-11-09T20:49:00Z">
        <w:r w:rsidR="006500AC" w:rsidDel="00F16FDC">
          <w:delText>2</w:delText>
        </w:r>
      </w:del>
      <w:r w:rsidRPr="00086281">
        <w:t xml:space="preserve"> DOCKER</w:t>
      </w:r>
      <w:r>
        <w:t xml:space="preserve"> </w:t>
      </w:r>
      <w:bookmarkEnd w:id="463"/>
      <w:bookmarkEnd w:id="464"/>
      <w:r>
        <w:t>IMAGEM</w:t>
      </w:r>
      <w:bookmarkEnd w:id="498"/>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4C726E54" w:rsidR="00E5025E" w:rsidRDefault="009A0F0F" w:rsidP="00F4483C">
      <w:pPr>
        <w:ind w:firstLine="709"/>
        <w:rPr>
          <w:lang w:val="x-none" w:eastAsia="x-none"/>
        </w:rPr>
        <w:pPrChange w:id="501" w:author="Thiago Cruz" w:date="2017-11-09T20:50:00Z">
          <w:pPr/>
        </w:pPrChange>
      </w:pPr>
      <w:del w:id="502" w:author="Thiago Cruz" w:date="2017-11-09T20:50:00Z">
        <w:r w:rsidDel="00F4483C">
          <w:rPr>
            <w:lang w:val="x-none" w:eastAsia="x-none"/>
          </w:rPr>
          <w:tab/>
        </w:r>
      </w:del>
      <w:r w:rsidR="00E5025E">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lastRenderedPageBreak/>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503"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50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7307A66E" w:rsidR="00D362BF" w:rsidRDefault="00D406A2" w:rsidP="00205B64">
      <w:pPr>
        <w:ind w:firstLine="708"/>
        <w:rPr>
          <w:lang w:eastAsia="x-none"/>
        </w:rPr>
        <w:pPrChange w:id="504" w:author="Thiago Cruz" w:date="2017-11-09T20:50:00Z">
          <w:pPr>
            <w:ind w:left="360"/>
          </w:pPr>
        </w:pPrChange>
      </w:pPr>
      <w:del w:id="505" w:author="Thiago Cruz" w:date="2017-11-09T20:50:00Z">
        <w:r w:rsidRPr="008F00C2" w:rsidDel="00205B64">
          <w:rPr>
            <w:b/>
            <w:lang w:eastAsia="x-none"/>
          </w:rPr>
          <w:tab/>
        </w:r>
      </w:del>
      <w:r w:rsidR="00D362BF">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205B64">
      <w:pPr>
        <w:ind w:firstLine="708"/>
        <w:rPr>
          <w:lang w:eastAsia="x-none"/>
        </w:rPr>
        <w:pPrChange w:id="506" w:author="Thiago Cruz" w:date="2017-11-09T20:51:00Z">
          <w:pPr>
            <w:ind w:left="360" w:firstLine="348"/>
          </w:pPr>
        </w:pPrChange>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205B64">
      <w:pPr>
        <w:ind w:firstLine="708"/>
        <w:rPr>
          <w:lang w:eastAsia="x-none"/>
        </w:rPr>
        <w:pPrChange w:id="507" w:author="Thiago Cruz" w:date="2017-11-09T20:51:00Z">
          <w:pPr>
            <w:ind w:left="360" w:firstLine="348"/>
          </w:pPr>
        </w:pPrChange>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205B64">
      <w:pPr>
        <w:ind w:firstLine="708"/>
        <w:rPr>
          <w:lang w:eastAsia="x-none"/>
        </w:rPr>
        <w:pPrChange w:id="508" w:author="Thiago Cruz" w:date="2017-11-09T20:51:00Z">
          <w:pPr>
            <w:ind w:left="360" w:firstLine="348"/>
          </w:pPr>
        </w:pPrChange>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C31D8B" w:rsidRDefault="00744BFA" w:rsidP="00C31D8B">
      <w:pPr>
        <w:ind w:firstLine="708"/>
        <w:rPr>
          <w:lang w:val="x-none" w:eastAsia="x-none"/>
          <w:rPrChange w:id="509" w:author="Thiago Cruz" w:date="2017-11-09T20:51:00Z">
            <w:rPr/>
          </w:rPrChange>
        </w:rPr>
        <w:pPrChange w:id="510" w:author="Thiago Cruz" w:date="2017-11-09T20:51:00Z">
          <w:pPr>
            <w:pStyle w:val="PargrafodaLista"/>
            <w:suppressAutoHyphens w:val="0"/>
            <w:spacing w:line="240" w:lineRule="auto"/>
            <w:ind w:left="360" w:firstLine="348"/>
            <w:jc w:val="left"/>
          </w:pPr>
        </w:pPrChange>
      </w:pPr>
      <w:r>
        <w:rPr>
          <w:lang w:eastAsia="x-none"/>
        </w:rPr>
        <w:t>Na construção da imagem é</w:t>
      </w:r>
      <w:r w:rsidR="00D362BF" w:rsidRPr="00C31D8B">
        <w:rPr>
          <w:lang w:val="x-none" w:eastAsia="x-none"/>
          <w:rPrChange w:id="511" w:author="Thiago Cruz" w:date="2017-11-09T20:51:00Z">
            <w:rPr/>
          </w:rPrChange>
        </w:rPr>
        <w:t xml:space="preserve"> de sumo interesse que a imagem fique de tamanho consideravel, pois isto facilita se for feito push da mesma</w:t>
      </w:r>
      <w:r w:rsidR="00A41077" w:rsidRPr="00C31D8B">
        <w:rPr>
          <w:lang w:val="x-none" w:eastAsia="x-none"/>
          <w:rPrChange w:id="512" w:author="Thiago Cruz" w:date="2017-11-09T20:51:00Z">
            <w:rPr/>
          </w:rPrChange>
        </w:rPr>
        <w:t xml:space="preserve"> para o DockerHub</w:t>
      </w:r>
      <w:r w:rsidR="00D362BF" w:rsidRPr="00C31D8B">
        <w:rPr>
          <w:lang w:val="x-none" w:eastAsia="x-none"/>
          <w:rPrChange w:id="513" w:author="Thiago Cruz" w:date="2017-11-09T20:51:00Z">
            <w:rPr/>
          </w:rPrChang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191348"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191348"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5CA6A1A3" w:rsidR="00845ADE" w:rsidRDefault="00DB7F52" w:rsidP="00C86B0F">
      <w:pPr>
        <w:pStyle w:val="Ttulo21"/>
        <w:jc w:val="left"/>
        <w:pPrChange w:id="514" w:author="Thiago Cruz" w:date="2017-11-09T20:51:00Z">
          <w:pPr>
            <w:pStyle w:val="Ttulo21"/>
          </w:pPr>
        </w:pPrChange>
      </w:pPr>
      <w:bookmarkStart w:id="515" w:name="_Toc496802704"/>
      <w:bookmarkStart w:id="516" w:name="_Toc496802933"/>
      <w:bookmarkStart w:id="517" w:name="_Toc498023483"/>
      <w:bookmarkStart w:id="518" w:name="_GoBack"/>
      <w:r>
        <w:lastRenderedPageBreak/>
        <w:t>4.</w:t>
      </w:r>
      <w:ins w:id="519" w:author="Thiago Cruz" w:date="2017-11-09T20:51:00Z">
        <w:r>
          <w:t>4</w:t>
        </w:r>
      </w:ins>
      <w:del w:id="520" w:author="Thiago Cruz" w:date="2017-11-09T20:51:00Z">
        <w:r w:rsidR="00340DCE" w:rsidDel="00C86B0F">
          <w:delText>2</w:delText>
        </w:r>
        <w:r w:rsidR="00845ADE" w:rsidDel="00C86B0F">
          <w:delText>.1</w:delText>
        </w:r>
      </w:del>
      <w:r w:rsidRPr="00086281">
        <w:t xml:space="preserve"> DOCKER</w:t>
      </w:r>
      <w:bookmarkEnd w:id="515"/>
      <w:bookmarkEnd w:id="516"/>
      <w:r>
        <w:t>HUB</w:t>
      </w:r>
      <w:bookmarkEnd w:id="517"/>
      <w:bookmarkEnd w:id="518"/>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523D72D4" w:rsidR="00106081" w:rsidRDefault="00722534" w:rsidP="009D1517">
      <w:pPr>
        <w:rPr>
          <w:rFonts w:eastAsia="Times New Roman"/>
          <w:color w:val="24292E"/>
          <w:shd w:val="clear" w:color="auto" w:fill="FFFFFF"/>
        </w:rPr>
      </w:pPr>
      <w:r>
        <w:rPr>
          <w:rFonts w:eastAsia="Times New Roman"/>
          <w:color w:val="24292E"/>
          <w:shd w:val="clear" w:color="auto" w:fill="FFFFFF"/>
        </w:rPr>
        <w:tab/>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B20F40" w:rsidRPr="008D06F0" w:rsidRDefault="00B20F40" w:rsidP="000A56CA">
                            <w:pPr>
                              <w:pStyle w:val="Legenda"/>
                              <w:rPr>
                                <w:rFonts w:eastAsia="Calibri" w:cs="Times New Roman"/>
                                <w:noProof/>
                              </w:rPr>
                            </w:pPr>
                            <w:bookmarkStart w:id="521"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B20F40" w:rsidRPr="008D06F0" w:rsidRDefault="00B20F40" w:rsidP="000A56CA">
                      <w:pPr>
                        <w:pStyle w:val="Legenda"/>
                        <w:rPr>
                          <w:rFonts w:eastAsia="Calibri" w:cs="Times New Roman"/>
                          <w:noProof/>
                        </w:rPr>
                      </w:pPr>
                      <w:bookmarkStart w:id="522"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522"/>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B20F40" w:rsidRPr="000A56CA" w:rsidRDefault="00B20F40"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B20F40" w:rsidRPr="000A56CA" w:rsidRDefault="00B20F40"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B20F40" w:rsidRPr="00D93672" w:rsidRDefault="00B20F40" w:rsidP="000A56CA">
                            <w:pPr>
                              <w:pStyle w:val="Legenda"/>
                              <w:rPr>
                                <w:rFonts w:eastAsia="Calibri" w:cs="Times New Roman"/>
                                <w:noProof/>
                              </w:rPr>
                            </w:pPr>
                            <w:bookmarkStart w:id="523"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B20F40" w:rsidRPr="00D93672" w:rsidRDefault="00B20F40" w:rsidP="000A56CA">
                      <w:pPr>
                        <w:pStyle w:val="Legenda"/>
                        <w:rPr>
                          <w:rFonts w:eastAsia="Calibri" w:cs="Times New Roman"/>
                          <w:noProof/>
                        </w:rPr>
                      </w:pPr>
                      <w:bookmarkStart w:id="524"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524"/>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B20F40" w:rsidRPr="00F91FEB" w:rsidRDefault="00B20F40" w:rsidP="001549C6">
                            <w:pPr>
                              <w:pStyle w:val="Legenda"/>
                              <w:rPr>
                                <w:rFonts w:eastAsia="Calibri" w:cs="Times New Roman"/>
                                <w:noProof/>
                              </w:rPr>
                            </w:pPr>
                            <w:bookmarkStart w:id="525"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B20F40" w:rsidRPr="00F91FEB" w:rsidRDefault="00B20F40" w:rsidP="001549C6">
                      <w:pPr>
                        <w:pStyle w:val="Legenda"/>
                        <w:rPr>
                          <w:rFonts w:eastAsia="Calibri" w:cs="Times New Roman"/>
                          <w:noProof/>
                        </w:rPr>
                      </w:pPr>
                      <w:bookmarkStart w:id="526"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526"/>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3695986D" w:rsidR="00953481" w:rsidRDefault="00EE5D87">
      <w:pPr>
        <w:rPr>
          <w:lang w:eastAsia="x-none"/>
        </w:rPr>
      </w:pPr>
      <w:r>
        <w:rPr>
          <w:lang w:eastAsia="x-none"/>
        </w:rPr>
        <w:tab/>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191348"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191348"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191348"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4D2F40E7" w:rsidR="009E2685" w:rsidRDefault="009E2685" w:rsidP="00AB6AE2">
      <w:pPr>
        <w:pStyle w:val="Ttulo11"/>
      </w:pPr>
      <w:bookmarkStart w:id="527" w:name="_Toc498023484"/>
      <w:r>
        <w:lastRenderedPageBreak/>
        <w:t>4.</w:t>
      </w:r>
      <w:r w:rsidR="001B3BA7">
        <w:t>3</w:t>
      </w:r>
      <w:r>
        <w:t xml:space="preserve"> Docker Container</w:t>
      </w:r>
      <w:bookmarkEnd w:id="527"/>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7C3BD992" w:rsidR="005A7A79" w:rsidRDefault="0093477F" w:rsidP="0093477F">
      <w:pPr>
        <w:rPr>
          <w:lang w:val="x-none" w:eastAsia="x-none"/>
        </w:rPr>
      </w:pPr>
      <w:r w:rsidRPr="0093477F">
        <w:rPr>
          <w:lang w:val="x-none" w:eastAsia="x-none"/>
        </w:rPr>
        <w:tab/>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5DA3BE4" w:rsidR="007B61C9" w:rsidRDefault="007B61C9" w:rsidP="0093477F">
      <w:pPr>
        <w:rPr>
          <w:lang w:val="x-none" w:eastAsia="x-none"/>
        </w:rPr>
      </w:pPr>
      <w:r>
        <w:rPr>
          <w:lang w:val="x-none" w:eastAsia="x-none"/>
        </w:rPr>
        <w:tab/>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A9E7308" w:rsidR="009E2685" w:rsidRDefault="00E1734F" w:rsidP="009E2685">
      <w:pPr>
        <w:rPr>
          <w:lang w:val="x-none" w:eastAsia="x-none"/>
        </w:rPr>
      </w:pPr>
      <w:r>
        <w:rPr>
          <w:lang w:val="x-none" w:eastAsia="x-none"/>
        </w:rPr>
        <w:tab/>
      </w:r>
    </w:p>
    <w:p w14:paraId="1D1346B6" w14:textId="77777777" w:rsidR="009E2685" w:rsidRDefault="009E2685" w:rsidP="009E2685">
      <w:pPr>
        <w:pStyle w:val="Legenda"/>
        <w:keepNext/>
      </w:pPr>
      <w:bookmarkStart w:id="528"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52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77777777" w:rsidR="00463256" w:rsidRPr="0067794E" w:rsidRDefault="00463256" w:rsidP="00463256">
      <w:pPr>
        <w:rPr>
          <w:rFonts w:eastAsia="Times New Roman"/>
        </w:rPr>
      </w:pPr>
      <w:r w:rsidRPr="00E17EB0">
        <w:rPr>
          <w:sz w:val="20"/>
          <w:szCs w:val="20"/>
          <w:lang w:val="x-none" w:eastAsia="x-none"/>
        </w:rPr>
        <w:tab/>
      </w: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529"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52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67BE0F7A" w:rsidR="00D245E3" w:rsidRDefault="007E0740" w:rsidP="00E82F68">
      <w:pPr>
        <w:rPr>
          <w:lang w:val="x-none" w:eastAsia="x-none"/>
        </w:rPr>
      </w:pPr>
      <w:r>
        <w:rPr>
          <w:lang w:val="x-none" w:eastAsia="x-none"/>
        </w:rPr>
        <w:tab/>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5FBDCB5" w14:textId="7253A39E" w:rsidR="005E7E0B" w:rsidRPr="00505DA4" w:rsidRDefault="005E7E0B" w:rsidP="00E82F68">
      <w:pPr>
        <w:rPr>
          <w:b/>
          <w:lang w:val="x-none" w:eastAsia="x-none"/>
        </w:rPr>
      </w:pPr>
      <w:r>
        <w:rPr>
          <w:lang w:val="x-none" w:eastAsia="x-none"/>
        </w:rPr>
        <w:tab/>
      </w:r>
      <w:r w:rsidR="00E3125A" w:rsidRPr="00505DA4">
        <w:rPr>
          <w:b/>
          <w:lang w:val="x-none" w:eastAsia="x-none"/>
        </w:rPr>
        <w:t>Principais comandos de manipulação dos container:</w:t>
      </w:r>
    </w:p>
    <w:p w14:paraId="543F5B92" w14:textId="1B24E6EC" w:rsidR="00E3125A" w:rsidRPr="006A12C1" w:rsidRDefault="00191348"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191348"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191348"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191348"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191348"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6CF0F0D2" w14:textId="2129A45E" w:rsidR="00E3125A" w:rsidRDefault="00C67EF5" w:rsidP="00C07657">
      <w:pPr>
        <w:ind w:firstLine="360"/>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proofErr w:type="gramStart"/>
      <w:r w:rsidRPr="0060039A">
        <w:rPr>
          <w:sz w:val="24"/>
          <w:lang w:eastAsia="x-none"/>
        </w:rPr>
        <w:t>docker</w:t>
      </w:r>
      <w:proofErr w:type="gramEnd"/>
      <w:r w:rsidRPr="0060039A">
        <w:rPr>
          <w:sz w:val="24"/>
          <w:lang w:eastAsia="x-none"/>
        </w:rPr>
        <w:t xml:space="preserve"> container </w:t>
      </w:r>
      <w:proofErr w:type="spellStart"/>
      <w:r w:rsidRPr="0060039A">
        <w:rPr>
          <w:sz w:val="24"/>
          <w:lang w:eastAsia="x-none"/>
        </w:rPr>
        <w:t>run</w:t>
      </w:r>
      <w:proofErr w:type="spellEnd"/>
      <w:r w:rsidRPr="0060039A">
        <w:rPr>
          <w:sz w:val="24"/>
          <w:lang w:eastAsia="x-none"/>
        </w:rPr>
        <w:t xml:space="preserve">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E17EB0">
      <w:pPr>
        <w:ind w:firstLine="360"/>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530"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53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08C4433F" w:rsidR="00814C46" w:rsidRDefault="000941D7" w:rsidP="00DD760B">
      <w:pPr>
        <w:pStyle w:val="Ttulo21"/>
      </w:pPr>
      <w:bookmarkStart w:id="531" w:name="_Toc498023485"/>
      <w:r>
        <w:t>4.3</w:t>
      </w:r>
      <w:r w:rsidR="002E12C9">
        <w:t>.1</w:t>
      </w:r>
      <w:r>
        <w:t xml:space="preserve"> Software de Gerenciamento de Container</w:t>
      </w:r>
      <w:r w:rsidR="00FD3F05">
        <w:rPr>
          <w:lang w:val="pt-BR"/>
        </w:rPr>
        <w:t>s</w:t>
      </w:r>
      <w:bookmarkEnd w:id="531"/>
    </w:p>
    <w:p w14:paraId="0738D19B" w14:textId="77777777" w:rsidR="00860589" w:rsidRDefault="00860589" w:rsidP="00E17EB0">
      <w:pPr>
        <w:rPr>
          <w:lang w:val="x-none" w:eastAsia="x-none"/>
        </w:rPr>
      </w:pPr>
    </w:p>
    <w:p w14:paraId="29CDE833" w14:textId="37EC7DF2" w:rsidR="00860589" w:rsidRDefault="00860589" w:rsidP="00E17EB0">
      <w:pPr>
        <w:rPr>
          <w:lang w:val="x-none" w:eastAsia="x-none"/>
        </w:rPr>
      </w:pPr>
      <w:r>
        <w:rPr>
          <w:lang w:val="x-none" w:eastAsia="x-none"/>
        </w:rPr>
        <w:tab/>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9E6A86">
      <w:pPr>
        <w:ind w:left="360" w:firstLine="34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9E6A86">
      <w:pPr>
        <w:ind w:left="360" w:firstLine="34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B20F40" w:rsidRPr="00506CA8" w:rsidRDefault="00B20F40" w:rsidP="0038011C">
                            <w:pPr>
                              <w:pStyle w:val="Legenda"/>
                              <w:rPr>
                                <w:rFonts w:eastAsia="Calibri" w:cs="Times New Roman"/>
                                <w:noProof/>
                              </w:rPr>
                            </w:pPr>
                            <w:bookmarkStart w:id="532"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B20F40" w:rsidRPr="00506CA8" w:rsidRDefault="00B20F40" w:rsidP="0038011C">
                      <w:pPr>
                        <w:pStyle w:val="Legenda"/>
                        <w:rPr>
                          <w:rFonts w:eastAsia="Calibri" w:cs="Times New Roman"/>
                          <w:noProof/>
                        </w:rPr>
                      </w:pPr>
                      <w:bookmarkStart w:id="533"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533"/>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B20F40" w:rsidRPr="003B5F77" w:rsidRDefault="00B20F40" w:rsidP="0038011C">
                            <w:pPr>
                              <w:pStyle w:val="Legenda"/>
                              <w:rPr>
                                <w:rFonts w:eastAsia="Calibri" w:cs="Times New Roman"/>
                                <w:noProof/>
                              </w:rPr>
                            </w:pPr>
                            <w:bookmarkStart w:id="534"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B20F40" w:rsidRPr="003B5F77" w:rsidRDefault="00B20F40" w:rsidP="0038011C">
                      <w:pPr>
                        <w:pStyle w:val="Legenda"/>
                        <w:rPr>
                          <w:rFonts w:eastAsia="Calibri" w:cs="Times New Roman"/>
                          <w:noProof/>
                        </w:rPr>
                      </w:pPr>
                      <w:bookmarkStart w:id="535"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535"/>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B20F40" w:rsidRPr="00B26331" w:rsidRDefault="00B20F40" w:rsidP="0038011C">
                            <w:pPr>
                              <w:pStyle w:val="Legenda"/>
                              <w:rPr>
                                <w:rFonts w:eastAsia="Calibri" w:cs="Times New Roman"/>
                                <w:noProof/>
                              </w:rPr>
                            </w:pPr>
                            <w:bookmarkStart w:id="536"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B20F40" w:rsidRPr="00B26331" w:rsidRDefault="00B20F40" w:rsidP="0038011C">
                      <w:pPr>
                        <w:pStyle w:val="Legenda"/>
                        <w:rPr>
                          <w:rFonts w:eastAsia="Calibri" w:cs="Times New Roman"/>
                          <w:noProof/>
                        </w:rPr>
                      </w:pPr>
                      <w:bookmarkStart w:id="537"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537"/>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B20F40" w:rsidRPr="004B3031" w:rsidRDefault="00B20F40" w:rsidP="002839D1">
                            <w:pPr>
                              <w:pStyle w:val="Legenda"/>
                              <w:rPr>
                                <w:rFonts w:eastAsia="Calibri" w:cs="Times New Roman"/>
                                <w:noProof/>
                              </w:rPr>
                            </w:pPr>
                            <w:bookmarkStart w:id="538"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B20F40" w:rsidRPr="004B3031" w:rsidRDefault="00B20F40" w:rsidP="002839D1">
                      <w:pPr>
                        <w:pStyle w:val="Legenda"/>
                        <w:rPr>
                          <w:rFonts w:eastAsia="Calibri" w:cs="Times New Roman"/>
                          <w:noProof/>
                        </w:rPr>
                      </w:pPr>
                      <w:bookmarkStart w:id="539"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539"/>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824B05">
      <w:pPr>
        <w:ind w:left="360" w:firstLine="348"/>
        <w:rPr>
          <w:lang w:eastAsia="x-none"/>
        </w:rPr>
      </w:pPr>
      <w:r>
        <w:rPr>
          <w:lang w:eastAsia="x-none"/>
        </w:rPr>
        <w:t>Essa UI é interessante para usuários leigos, pois a sua usabilidade é ótima e permite fazer interações com as imagens containers em poucos passos.</w:t>
      </w:r>
    </w:p>
    <w:p w14:paraId="6533AEE1" w14:textId="29413C88" w:rsidR="00824B05" w:rsidRPr="006E4E16" w:rsidRDefault="00824B05" w:rsidP="00824B05">
      <w:pPr>
        <w:ind w:left="360" w:firstLine="348"/>
        <w:rPr>
          <w:lang w:eastAsia="x-none"/>
        </w:rPr>
      </w:pPr>
      <w:r>
        <w:rPr>
          <w:lang w:eastAsia="x-none"/>
        </w:rPr>
        <w:t xml:space="preserve">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 </w:t>
      </w:r>
    </w:p>
    <w:p w14:paraId="6833F196" w14:textId="144B0182" w:rsidR="00814C46" w:rsidRDefault="00814C46" w:rsidP="00AB6AE2">
      <w:pPr>
        <w:pStyle w:val="Ttulo11"/>
        <w:rPr>
          <w:lang w:val="pt-BR"/>
        </w:rPr>
      </w:pPr>
      <w:bookmarkStart w:id="540" w:name="_Toc498023486"/>
      <w:r>
        <w:lastRenderedPageBreak/>
        <w:t>4.4 Docker Swarm</w:t>
      </w:r>
      <w:bookmarkEnd w:id="540"/>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w:t>
      </w:r>
      <w:proofErr w:type="spellStart"/>
      <w:r>
        <w:rPr>
          <w:lang w:eastAsia="x-none"/>
        </w:rPr>
        <w:t>master</w:t>
      </w:r>
      <w:proofErr w:type="spellEnd"/>
      <w:r>
        <w:rPr>
          <w:lang w:eastAsia="x-none"/>
        </w:rPr>
        <w:t xml:space="preserve">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w:t>
      </w:r>
      <w:proofErr w:type="spellStart"/>
      <w:r>
        <w:rPr>
          <w:lang w:eastAsia="x-none"/>
        </w:rPr>
        <w:t>master</w:t>
      </w:r>
      <w:proofErr w:type="spellEnd"/>
      <w:r>
        <w:rPr>
          <w:lang w:eastAsia="x-none"/>
        </w:rPr>
        <w:t xml:space="preserve">. É possível eleger um outro nó se o </w:t>
      </w:r>
      <w:proofErr w:type="spellStart"/>
      <w:r>
        <w:rPr>
          <w:lang w:eastAsia="x-none"/>
        </w:rPr>
        <w:t>master</w:t>
      </w:r>
      <w:proofErr w:type="spellEnd"/>
      <w:r>
        <w:rPr>
          <w:lang w:eastAsia="x-none"/>
        </w:rPr>
        <w:t xml:space="preserve"> cair (ficar </w:t>
      </w:r>
      <w:proofErr w:type="spellStart"/>
      <w:r>
        <w:rPr>
          <w:lang w:eastAsia="x-none"/>
        </w:rPr>
        <w:t>down</w:t>
      </w:r>
      <w:proofErr w:type="spellEnd"/>
      <w:r>
        <w:rPr>
          <w:lang w:eastAsia="x-none"/>
        </w:rPr>
        <w:t xml:space="preserve">).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lastRenderedPageBreak/>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873C99" w:rsidRDefault="00814C46" w:rsidP="00814C46">
      <w:pPr>
        <w:ind w:left="708"/>
        <w:rPr>
          <w:lang w:val="en-US" w:eastAsia="x-none"/>
          <w:rPrChange w:id="541" w:author="Thiago Cruz" w:date="2017-11-09T20:10:00Z">
            <w:rPr>
              <w:lang w:eastAsia="x-none"/>
            </w:rPr>
          </w:rPrChange>
        </w:rPr>
      </w:pPr>
      <w:r w:rsidRPr="003729A4">
        <w:rPr>
          <w:lang w:val="en-US" w:eastAsia="x-none"/>
        </w:rPr>
        <w:t xml:space="preserve">      </w:t>
      </w:r>
      <w:r w:rsidRPr="00873C99">
        <w:rPr>
          <w:lang w:val="en-US" w:eastAsia="x-none"/>
          <w:rPrChange w:id="542" w:author="Thiago Cruz" w:date="2017-11-09T20:10:00Z">
            <w:rPr>
              <w:lang w:eastAsia="x-none"/>
            </w:rPr>
          </w:rPrChange>
        </w:rPr>
        <w:t>placement:</w:t>
      </w:r>
    </w:p>
    <w:p w14:paraId="061E9CA4" w14:textId="77777777" w:rsidR="00814C46" w:rsidRPr="00873C99" w:rsidRDefault="00814C46" w:rsidP="00814C46">
      <w:pPr>
        <w:ind w:left="708"/>
        <w:rPr>
          <w:lang w:val="en-US" w:eastAsia="x-none"/>
          <w:rPrChange w:id="543" w:author="Thiago Cruz" w:date="2017-11-09T20:10:00Z">
            <w:rPr>
              <w:lang w:eastAsia="x-none"/>
            </w:rPr>
          </w:rPrChange>
        </w:rPr>
      </w:pPr>
      <w:r w:rsidRPr="00873C99">
        <w:rPr>
          <w:lang w:val="en-US" w:eastAsia="x-none"/>
          <w:rPrChange w:id="544" w:author="Thiago Cruz" w:date="2017-11-09T20:10:00Z">
            <w:rPr>
              <w:lang w:eastAsia="x-none"/>
            </w:rPr>
          </w:rPrChange>
        </w:rPr>
        <w:t xml:space="preserve">        constraints: [</w:t>
      </w:r>
      <w:proofErr w:type="spellStart"/>
      <w:proofErr w:type="gramStart"/>
      <w:r w:rsidRPr="00873C99">
        <w:rPr>
          <w:lang w:val="en-US" w:eastAsia="x-none"/>
          <w:rPrChange w:id="545" w:author="Thiago Cruz" w:date="2017-11-09T20:10:00Z">
            <w:rPr>
              <w:lang w:eastAsia="x-none"/>
            </w:rPr>
          </w:rPrChange>
        </w:rPr>
        <w:t>node.role</w:t>
      </w:r>
      <w:proofErr w:type="spellEnd"/>
      <w:proofErr w:type="gramEnd"/>
      <w:r w:rsidRPr="00873C99">
        <w:rPr>
          <w:lang w:val="en-US" w:eastAsia="x-none"/>
          <w:rPrChange w:id="546" w:author="Thiago Cruz" w:date="2017-11-09T20:10:00Z">
            <w:rPr>
              <w:lang w:eastAsia="x-none"/>
            </w:rPr>
          </w:rPrChange>
        </w:rPr>
        <w:t xml:space="preserve"> == manager]</w:t>
      </w:r>
    </w:p>
    <w:p w14:paraId="5F6BE6FE" w14:textId="77777777" w:rsidR="00814C46" w:rsidRPr="00873C99" w:rsidRDefault="00814C46" w:rsidP="00814C46">
      <w:pPr>
        <w:ind w:left="708"/>
        <w:rPr>
          <w:lang w:val="en-US" w:eastAsia="x-none"/>
          <w:rPrChange w:id="547" w:author="Thiago Cruz" w:date="2017-11-09T20:10:00Z">
            <w:rPr>
              <w:lang w:eastAsia="x-none"/>
            </w:rPr>
          </w:rPrChang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75FD5A96" w:rsidR="00B20F40" w:rsidRPr="00756CE3" w:rsidRDefault="00B20F40" w:rsidP="007C3224">
                            <w:pPr>
                              <w:pStyle w:val="Legenda"/>
                              <w:rPr>
                                <w:noProof/>
                              </w:rPr>
                            </w:pPr>
                            <w:bookmarkStart w:id="548"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75FD5A96" w:rsidR="00B20F40" w:rsidRPr="00756CE3" w:rsidRDefault="00B20F40" w:rsidP="007C3224">
                      <w:pPr>
                        <w:pStyle w:val="Legenda"/>
                        <w:rPr>
                          <w:noProof/>
                        </w:rPr>
                      </w:pPr>
                      <w:bookmarkStart w:id="549"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549"/>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4BFF5689" w:rsidR="000A0532" w:rsidRDefault="00814C46" w:rsidP="00AB6AE2">
      <w:pPr>
        <w:pStyle w:val="Ttulo11"/>
      </w:pPr>
      <w:bookmarkStart w:id="550" w:name="_Toc496802708"/>
      <w:bookmarkStart w:id="551" w:name="_Toc496802937"/>
      <w:bookmarkStart w:id="552" w:name="_Toc495785711"/>
      <w:bookmarkStart w:id="553" w:name="_Toc498023487"/>
      <w:r>
        <w:lastRenderedPageBreak/>
        <w:t>4.5</w:t>
      </w:r>
      <w:r w:rsidR="00CE4928">
        <w:t xml:space="preserve"> </w:t>
      </w:r>
      <w:r w:rsidR="00F8236A">
        <w:t>Play with</w:t>
      </w:r>
      <w:r w:rsidR="006B6147">
        <w:t xml:space="preserve"> </w:t>
      </w:r>
      <w:bookmarkEnd w:id="550"/>
      <w:bookmarkEnd w:id="551"/>
      <w:r w:rsidR="00F8236A">
        <w:t>Docker</w:t>
      </w:r>
      <w:bookmarkEnd w:id="553"/>
    </w:p>
    <w:p w14:paraId="4EDF3FF1" w14:textId="0B33FD37" w:rsidR="006B6147" w:rsidRDefault="001B4E98" w:rsidP="006B6147">
      <w:pPr>
        <w:rPr>
          <w:lang w:val="x-none" w:eastAsia="x-none"/>
        </w:rPr>
      </w:pPr>
      <w:r>
        <w:rPr>
          <w:lang w:val="x-none" w:eastAsia="x-none"/>
        </w:rPr>
        <w:tab/>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154A5F">
        <w:fldChar w:fldCharType="begin"/>
      </w:r>
      <w:r w:rsidR="00154A5F">
        <w:instrText xml:space="preserve"> HYPERLINK "http://labs.play-with-docker.com" </w:instrText>
      </w:r>
      <w:r w:rsidR="00154A5F">
        <w:fldChar w:fldCharType="separate"/>
      </w:r>
      <w:r w:rsidR="00E60423" w:rsidRPr="00186F69">
        <w:rPr>
          <w:rStyle w:val="Hiperlink"/>
          <w:lang w:val="x-none" w:eastAsia="x-none"/>
        </w:rPr>
        <w:t>http://labs.play-with-docker.com</w:t>
      </w:r>
      <w:r w:rsidR="00154A5F">
        <w:rPr>
          <w:rStyle w:val="Hiperlink"/>
          <w:lang w:val="x-none" w:eastAsia="x-none"/>
        </w:rPr>
        <w:fldChar w:fldCharType="end"/>
      </w:r>
      <w:r w:rsidR="00E60423">
        <w:rPr>
          <w:lang w:val="x-none" w:eastAsia="x-none"/>
        </w:rPr>
        <w:t>.</w:t>
      </w:r>
    </w:p>
    <w:p w14:paraId="3A8C21DD" w14:textId="7EEF2877" w:rsidR="00FA6443" w:rsidRDefault="00E60423" w:rsidP="006B6147">
      <w:pPr>
        <w:rPr>
          <w:lang w:val="x-none" w:eastAsia="x-none"/>
        </w:rPr>
      </w:pPr>
      <w:r>
        <w:rPr>
          <w:lang w:val="x-none" w:eastAsia="x-none"/>
        </w:rPr>
        <w:tab/>
      </w:r>
      <w:r w:rsidR="00FA6443">
        <w:rPr>
          <w:lang w:val="x-none" w:eastAsia="x-none"/>
        </w:rPr>
        <w:t xml:space="preserve">Essa engine </w:t>
      </w:r>
      <w:r w:rsidR="00930E45">
        <w:rPr>
          <w:lang w:val="x-none" w:eastAsia="x-none"/>
        </w:rPr>
        <w:t xml:space="preserve">consiste em uma máquina virtual com Alphine Linux; </w:t>
      </w:r>
      <w:r w:rsidR="00FA6443">
        <w:rPr>
          <w:lang w:val="x-none" w:eastAsia="x-none"/>
        </w:rPr>
        <w:t>foi criada pelos capitães do Docker Marcos Nils e Jonathan Leibiusky, send</w:t>
      </w:r>
      <w:r w:rsidR="00852079">
        <w:rPr>
          <w:lang w:val="x-none" w:eastAsia="x-none"/>
        </w:rPr>
        <w:t xml:space="preserve">o possível fazer testes, </w:t>
      </w:r>
      <w:r w:rsidR="00FA6443">
        <w:rPr>
          <w:lang w:val="x-none" w:eastAsia="x-none"/>
        </w:rPr>
        <w:t>alterações</w:t>
      </w:r>
      <w:r w:rsidR="00852079">
        <w:rPr>
          <w:lang w:val="x-none" w:eastAsia="x-none"/>
        </w:rPr>
        <w:t>, criação e configurações em containers do docker, imagens</w:t>
      </w:r>
      <w:r w:rsidR="00FA6443">
        <w:rPr>
          <w:lang w:val="x-none" w:eastAsia="x-none"/>
        </w:rPr>
        <w:t xml:space="preserve"> e do mód</w:t>
      </w:r>
      <w:r w:rsidR="00852079">
        <w:rPr>
          <w:lang w:val="x-none" w:eastAsia="x-none"/>
        </w:rPr>
        <w:t>ul</w:t>
      </w:r>
      <w:r w:rsidR="00FA6443">
        <w:rPr>
          <w:lang w:val="x-none" w:eastAsia="x-none"/>
        </w:rPr>
        <w:t xml:space="preserve">o Swam </w:t>
      </w:r>
      <w:r w:rsidR="00852079">
        <w:rPr>
          <w:lang w:val="x-none" w:eastAsia="x-none"/>
        </w:rPr>
        <w:t xml:space="preserve">do docker </w:t>
      </w:r>
      <w:r w:rsidR="00FA6443">
        <w:rPr>
          <w:lang w:val="x-none" w:eastAsia="x-none"/>
        </w:rPr>
        <w:t xml:space="preserve">em alguns minutos. </w:t>
      </w:r>
      <w:r w:rsidR="00A85B21">
        <w:rPr>
          <w:rStyle w:val="Refdenotaderodap"/>
          <w:lang w:val="x-none" w:eastAsia="x-none"/>
        </w:rPr>
        <w:footnoteReference w:customMarkFollows="1" w:id="20"/>
        <w:t>7</w:t>
      </w:r>
      <w:r w:rsidR="00FA6443">
        <w:rPr>
          <w:lang w:val="x-none" w:eastAsia="x-none"/>
        </w:rPr>
        <w:t xml:space="preserve"> </w:t>
      </w:r>
    </w:p>
    <w:p w14:paraId="36B68390" w14:textId="16CAC732" w:rsidR="005E730E" w:rsidRDefault="00491CE6" w:rsidP="006B6147">
      <w:pPr>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B20F40" w:rsidRPr="007C3224" w:rsidRDefault="00B20F40" w:rsidP="007C3224">
                            <w:pPr>
                              <w:pStyle w:val="Legenda"/>
                              <w:rPr>
                                <w:rFonts w:eastAsia="Calibri" w:cs="Times New Roman"/>
                                <w:noProof/>
                                <w:lang w:val="en-US"/>
                              </w:rPr>
                            </w:pPr>
                            <w:bookmarkStart w:id="554"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B20F40" w:rsidRPr="007C3224" w:rsidRDefault="00B20F40" w:rsidP="007C3224">
                      <w:pPr>
                        <w:pStyle w:val="Legenda"/>
                        <w:rPr>
                          <w:rFonts w:eastAsia="Calibri" w:cs="Times New Roman"/>
                          <w:noProof/>
                          <w:lang w:val="en-US"/>
                        </w:rPr>
                      </w:pPr>
                      <w:bookmarkStart w:id="555"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555"/>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ab/>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897D4C">
      <w:pPr>
        <w:ind w:left="360"/>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191348"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897D4C">
      <w:pPr>
        <w:ind w:left="360"/>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907A82">
      <w:pPr>
        <w:ind w:left="360"/>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r w:rsidR="00191348">
        <w:fldChar w:fldCharType="begin"/>
      </w:r>
      <w:r w:rsidR="00191348" w:rsidRPr="00873C99">
        <w:rPr>
          <w:lang w:val="en-US"/>
          <w:rPrChange w:id="556" w:author="Thiago Cruz" w:date="2017-11-09T20:13:00Z">
            <w:rPr/>
          </w:rPrChange>
        </w:rPr>
        <w:instrText xml:space="preserve"> HYPERLINK "https://labs.play-with-docker.co" </w:instrText>
      </w:r>
      <w:r w:rsidR="00191348">
        <w:fldChar w:fldCharType="separate"/>
      </w:r>
      <w:r w:rsidR="00CF4074" w:rsidRPr="00907A82">
        <w:rPr>
          <w:rStyle w:val="Hiperlink"/>
          <w:lang w:val="en-US"/>
        </w:rPr>
        <w:t>https://labs.play-with-docker.co</w:t>
      </w:r>
      <w:r w:rsidR="00191348">
        <w:rPr>
          <w:rStyle w:val="Hiperlink"/>
          <w:lang w:val="en-US"/>
        </w:rPr>
        <w:fldChar w:fldCharType="end"/>
      </w:r>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50EB78FD" w:rsidR="00347446" w:rsidRDefault="005A4A7E" w:rsidP="000A56CA">
      <w:pPr>
        <w:rPr>
          <w:color w:val="000000" w:themeColor="text1"/>
        </w:rPr>
      </w:pPr>
      <w:r w:rsidRPr="00907A82">
        <w:rPr>
          <w:color w:val="000000" w:themeColor="text1"/>
          <w:lang w:val="en-US"/>
        </w:rPr>
        <w:lastRenderedPageBreak/>
        <w:t xml:space="preserve"> </w:t>
      </w:r>
      <w:r w:rsidR="006F3B49" w:rsidRPr="00907A82">
        <w:rPr>
          <w:color w:val="000000" w:themeColor="text1"/>
          <w:lang w:val="en-US"/>
        </w:rPr>
        <w:tab/>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B20F40" w:rsidRPr="007C3224" w:rsidRDefault="00B20F40" w:rsidP="007C3224">
                            <w:pPr>
                              <w:pStyle w:val="Legenda"/>
                              <w:rPr>
                                <w:rFonts w:eastAsia="Calibri" w:cs="Times New Roman"/>
                                <w:noProof/>
                                <w:color w:val="000000" w:themeColor="text1"/>
                                <w:lang w:val="en-US"/>
                              </w:rPr>
                            </w:pPr>
                            <w:bookmarkStart w:id="557"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B20F40" w:rsidRPr="007C3224" w:rsidRDefault="00B20F40" w:rsidP="007C3224">
                      <w:pPr>
                        <w:pStyle w:val="Legenda"/>
                        <w:rPr>
                          <w:rFonts w:eastAsia="Calibri" w:cs="Times New Roman"/>
                          <w:noProof/>
                          <w:color w:val="000000" w:themeColor="text1"/>
                          <w:lang w:val="en-US"/>
                        </w:rPr>
                      </w:pPr>
                      <w:bookmarkStart w:id="558"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558"/>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B20F40" w:rsidRPr="00780A29" w:rsidRDefault="00B20F40" w:rsidP="007C3224">
                            <w:pPr>
                              <w:pStyle w:val="Legenda"/>
                              <w:rPr>
                                <w:rFonts w:eastAsia="Calibri" w:cs="Times New Roman"/>
                                <w:noProof/>
                              </w:rPr>
                            </w:pPr>
                            <w:bookmarkStart w:id="559"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B20F40" w:rsidRPr="00780A29" w:rsidRDefault="00B20F40" w:rsidP="007C3224">
                      <w:pPr>
                        <w:pStyle w:val="Legenda"/>
                        <w:rPr>
                          <w:rFonts w:eastAsia="Calibri" w:cs="Times New Roman"/>
                          <w:noProof/>
                        </w:rPr>
                      </w:pPr>
                      <w:bookmarkStart w:id="560"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560"/>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897D4C">
      <w:pPr>
        <w:rPr>
          <w:lang w:eastAsia="en-US"/>
        </w:rPr>
      </w:pPr>
    </w:p>
    <w:p w14:paraId="117F6FF2" w14:textId="7D19B00E" w:rsidR="000A0532" w:rsidRDefault="000A0532" w:rsidP="00AB6AE2">
      <w:pPr>
        <w:pStyle w:val="Ttulo11"/>
      </w:pPr>
      <w:bookmarkStart w:id="561" w:name="_Toc496802709"/>
      <w:bookmarkStart w:id="562" w:name="_Toc496802938"/>
      <w:bookmarkStart w:id="563" w:name="_Toc498023488"/>
      <w:r>
        <w:lastRenderedPageBreak/>
        <w:t>4.</w:t>
      </w:r>
      <w:r w:rsidR="00814C46">
        <w:t>6</w:t>
      </w:r>
      <w:r>
        <w:t xml:space="preserve"> </w:t>
      </w:r>
      <w:bookmarkEnd w:id="561"/>
      <w:bookmarkEnd w:id="562"/>
      <w:r w:rsidR="00F8236A">
        <w:t>Comunidade</w:t>
      </w:r>
      <w:r w:rsidR="00154A5F">
        <w:t xml:space="preserve"> e </w:t>
      </w:r>
      <w:r w:rsidR="00365CF5">
        <w:t>empresarial</w:t>
      </w:r>
      <w:bookmarkEnd w:id="563"/>
    </w:p>
    <w:p w14:paraId="70A110B3" w14:textId="679664DA" w:rsidR="00733F42" w:rsidRDefault="0020632C" w:rsidP="00733F42">
      <w:pPr>
        <w:rPr>
          <w:lang w:val="x-none" w:eastAsia="x-none"/>
        </w:rPr>
      </w:pPr>
      <w:r>
        <w:rPr>
          <w:lang w:val="x-none" w:eastAsia="x-none"/>
        </w:rPr>
        <w:tab/>
        <w:t xml:space="preserve">Como o Docker é uma plataforma </w:t>
      </w:r>
      <w:r w:rsidR="0079078A">
        <w:rPr>
          <w:lang w:val="x-none" w:eastAsia="x-none"/>
        </w:rPr>
        <w:t>open source, ele já possui esta característica de comunidade e contribuições.</w:t>
      </w:r>
    </w:p>
    <w:p w14:paraId="10D7995F" w14:textId="3AC2E70D" w:rsidR="0079078A" w:rsidRDefault="0079078A" w:rsidP="00733F42">
      <w:pPr>
        <w:rPr>
          <w:lang w:val="x-none" w:eastAsia="x-none"/>
        </w:rPr>
      </w:pPr>
      <w:r>
        <w:rPr>
          <w:lang w:val="x-none" w:eastAsia="x-none"/>
        </w:rPr>
        <w:tab/>
        <w:t xml:space="preserve">Durante o meu estudo de caso eu participei da comunidade do Docker no telegram e no Slack e percebi que esta comunidade, em ambas as ferramentas de comunicação, foi uma das mais ativas que já obtive contato. </w:t>
      </w:r>
    </w:p>
    <w:p w14:paraId="62269F95" w14:textId="53D08692" w:rsidR="0079078A" w:rsidRDefault="0079078A" w:rsidP="00733F42">
      <w:pPr>
        <w:rPr>
          <w:lang w:val="x-none" w:eastAsia="x-none"/>
        </w:rPr>
      </w:pPr>
      <w:r>
        <w:rPr>
          <w:lang w:val="x-none" w:eastAsia="x-none"/>
        </w:rPr>
        <w:tab/>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2559D78E" w:rsidR="0079078A" w:rsidRDefault="0079078A" w:rsidP="00733F42">
      <w:pPr>
        <w:rPr>
          <w:lang w:val="x-none" w:eastAsia="x-none"/>
        </w:rPr>
      </w:pPr>
      <w:r>
        <w:rPr>
          <w:lang w:val="x-none" w:eastAsia="x-none"/>
        </w:rPr>
        <w:tab/>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B20F40" w:rsidRPr="002765C8" w:rsidRDefault="00B20F40" w:rsidP="00A739E9">
                            <w:pPr>
                              <w:pStyle w:val="Legenda"/>
                              <w:rPr>
                                <w:rFonts w:eastAsia="Calibri" w:cs="Times New Roman"/>
                                <w:noProof/>
                              </w:rPr>
                            </w:pPr>
                            <w:bookmarkStart w:id="564"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B20F40" w:rsidRPr="002765C8" w:rsidRDefault="00B20F40" w:rsidP="00A739E9">
                      <w:pPr>
                        <w:pStyle w:val="Legenda"/>
                        <w:rPr>
                          <w:rFonts w:eastAsia="Calibri" w:cs="Times New Roman"/>
                          <w:noProof/>
                        </w:rPr>
                      </w:pPr>
                      <w:bookmarkStart w:id="565"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565"/>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B20F40" w:rsidRPr="008277C3" w:rsidRDefault="00B20F40" w:rsidP="00A739E9">
                            <w:pPr>
                              <w:pStyle w:val="Legenda"/>
                              <w:rPr>
                                <w:rFonts w:eastAsia="Calibri" w:cs="Times New Roman"/>
                                <w:noProof/>
                              </w:rPr>
                            </w:pPr>
                            <w:bookmarkStart w:id="566"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B20F40" w:rsidRPr="008277C3" w:rsidRDefault="00B20F40" w:rsidP="00A739E9">
                      <w:pPr>
                        <w:pStyle w:val="Legenda"/>
                        <w:rPr>
                          <w:rFonts w:eastAsia="Calibri" w:cs="Times New Roman"/>
                          <w:noProof/>
                        </w:rPr>
                      </w:pPr>
                      <w:bookmarkStart w:id="567"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567"/>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B20F40" w:rsidRPr="00542020" w:rsidRDefault="00B20F40" w:rsidP="00A739E9">
                            <w:pPr>
                              <w:pStyle w:val="Legenda"/>
                              <w:rPr>
                                <w:rFonts w:eastAsia="Calibri" w:cs="Times New Roman"/>
                                <w:noProof/>
                              </w:rPr>
                            </w:pPr>
                            <w:bookmarkStart w:id="568"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B20F40" w:rsidRPr="00542020" w:rsidRDefault="00B20F40" w:rsidP="00A739E9">
                      <w:pPr>
                        <w:pStyle w:val="Legenda"/>
                        <w:rPr>
                          <w:rFonts w:eastAsia="Calibri" w:cs="Times New Roman"/>
                          <w:noProof/>
                        </w:rPr>
                      </w:pPr>
                      <w:bookmarkStart w:id="569"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569"/>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77777777" w:rsidR="00B50D00" w:rsidRDefault="00214A82" w:rsidP="00A739E9">
      <w:pPr>
        <w:ind w:firstLine="708"/>
        <w:rPr>
          <w:lang w:val="x-none" w:eastAsia="x-none"/>
        </w:rPr>
      </w:pPr>
      <w:r>
        <w:rPr>
          <w:lang w:val="x-none" w:eastAsia="x-none"/>
        </w:rPr>
        <w:lastRenderedPageBreak/>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p>
    <w:p w14:paraId="29B550E7" w14:textId="71A6236C" w:rsidR="00701479" w:rsidRDefault="00131701" w:rsidP="00A739E9">
      <w:pPr>
        <w:ind w:firstLine="708"/>
        <w:rPr>
          <w:lang w:val="x-none" w:eastAsia="x-none"/>
        </w:rPr>
      </w:pPr>
      <w:r>
        <w:rPr>
          <w:lang w:val="x-none" w:eastAsia="x-none"/>
        </w:rPr>
        <w:t xml:space="preserve"> </w:t>
      </w:r>
    </w:p>
    <w:p w14:paraId="4090EC23" w14:textId="635E67DC" w:rsidR="000B5968" w:rsidRDefault="000B5968" w:rsidP="00A739E9">
      <w:pPr>
        <w:pStyle w:val="Ttulo21"/>
      </w:pPr>
      <w:bookmarkStart w:id="570" w:name="_Toc498023489"/>
      <w:r>
        <w:t>4.6.1 Empresarial</w:t>
      </w:r>
      <w:bookmarkEnd w:id="570"/>
    </w:p>
    <w:p w14:paraId="21F42DBB" w14:textId="77777777" w:rsidR="000D763F" w:rsidRDefault="000D763F" w:rsidP="00A739E9">
      <w:pPr>
        <w:rPr>
          <w:lang w:val="x-none" w:eastAsia="x-none"/>
        </w:rPr>
      </w:pPr>
    </w:p>
    <w:p w14:paraId="22EB5A8B" w14:textId="39FD3D7F" w:rsidR="003130ED" w:rsidRDefault="000D763F" w:rsidP="00A739E9">
      <w:pPr>
        <w:rPr>
          <w:lang w:val="x-none" w:eastAsia="x-none"/>
        </w:rPr>
      </w:pPr>
      <w:r>
        <w:rPr>
          <w:lang w:val="x-none" w:eastAsia="x-none"/>
        </w:rPr>
        <w:tab/>
        <w:t>O Docker possui</w:t>
      </w:r>
      <w:r w:rsidR="00C1355E">
        <w:rPr>
          <w:lang w:val="x-none" w:eastAsia="x-none"/>
        </w:rPr>
        <w:t xml:space="preserve"> uma distribuição própria para empresas o Docker EE, já fiz comentários sobre o mesmo durante a execução desta obra.</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9AFDE60" w:rsidR="009C7518" w:rsidRDefault="0017031F" w:rsidP="00AB6AE2">
      <w:pPr>
        <w:pStyle w:val="Ttulo11"/>
      </w:pPr>
      <w:bookmarkStart w:id="571" w:name="_Toc496802710"/>
      <w:bookmarkStart w:id="572" w:name="_Toc496802939"/>
      <w:bookmarkStart w:id="573" w:name="_Toc498023490"/>
      <w:bookmarkEnd w:id="552"/>
      <w:r>
        <w:rPr>
          <w:lang w:val="pt-BR"/>
        </w:rPr>
        <w:lastRenderedPageBreak/>
        <w:t>5</w:t>
      </w:r>
      <w:r w:rsidR="00C254AC">
        <w:t xml:space="preserve"> Boas práticas de Construção da aplicação (Doze fatores)</w:t>
      </w:r>
      <w:bookmarkEnd w:id="571"/>
      <w:bookmarkEnd w:id="572"/>
      <w:bookmarkEnd w:id="573"/>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5"/>
        <w:t>9</w:t>
      </w:r>
    </w:p>
    <w:p w14:paraId="54CBACED" w14:textId="0ADF623A" w:rsidR="00F22F25" w:rsidRPr="0010368D" w:rsidRDefault="00F22F25">
      <w:pPr>
        <w:rPr>
          <w:lang w:eastAsia="x-none"/>
        </w:rPr>
      </w:pPr>
    </w:p>
    <w:p w14:paraId="07074562" w14:textId="27319C4D" w:rsidR="009C7518" w:rsidRPr="0010368D" w:rsidRDefault="0034724E" w:rsidP="000E418A">
      <w:pPr>
        <w:ind w:firstLine="360"/>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3CFD6637" w14:textId="7B7809C9" w:rsidR="009C7518" w:rsidRPr="0010368D" w:rsidRDefault="00E034B5" w:rsidP="000E418A">
      <w:pPr>
        <w:ind w:firstLine="360"/>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60472CDC" w14:textId="30937313" w:rsidR="009C7518" w:rsidRPr="0010368D" w:rsidRDefault="00914F24">
      <w:pPr>
        <w:numPr>
          <w:ilvl w:val="0"/>
          <w:numId w:val="11"/>
        </w:numPr>
        <w:spacing w:beforeAutospacing="1" w:afterAutospacing="1"/>
      </w:pPr>
      <w:r w:rsidRPr="0010368D">
        <w:rPr>
          <w:color w:val="000000"/>
        </w:rPr>
        <w:t>F</w:t>
      </w:r>
      <w:r w:rsidR="00C254AC" w:rsidRPr="0010368D">
        <w:rPr>
          <w:color w:val="000000"/>
        </w:rPr>
        <w:t xml:space="preserve">ormatos </w:t>
      </w:r>
      <w:r w:rsidR="00C254AC" w:rsidRPr="003C2963">
        <w:rPr>
          <w:bCs/>
          <w:color w:val="000000"/>
        </w:rPr>
        <w:t>declarativos</w:t>
      </w:r>
      <w:r w:rsidR="00C254AC" w:rsidRPr="0010368D">
        <w:rPr>
          <w:b/>
          <w:bCs/>
          <w:color w:val="000000"/>
        </w:rPr>
        <w:t xml:space="preserve"> </w:t>
      </w:r>
      <w:r w:rsidR="00C254AC" w:rsidRPr="0010368D">
        <w:rPr>
          <w:color w:val="000000"/>
        </w:rPr>
        <w:t>para automatizar a configuração inicial, minimizar tempo e custo para novos desenvolvedores participarem do projeto;</w:t>
      </w:r>
    </w:p>
    <w:p w14:paraId="2590EECE" w14:textId="77777777" w:rsidR="009C7518" w:rsidRPr="0010368D" w:rsidRDefault="00C254AC">
      <w:pPr>
        <w:numPr>
          <w:ilvl w:val="0"/>
          <w:numId w:val="11"/>
        </w:numPr>
        <w:spacing w:beforeAutospacing="1" w:afterAutospacing="1"/>
      </w:pPr>
      <w:r w:rsidRPr="0010368D">
        <w:rPr>
          <w:color w:val="000000"/>
        </w:rPr>
        <w:t xml:space="preserve">Tem um </w:t>
      </w:r>
      <w:r w:rsidRPr="003C2963">
        <w:rPr>
          <w:bCs/>
          <w:color w:val="000000"/>
        </w:rPr>
        <w:t>contrato claro</w:t>
      </w:r>
      <w:r w:rsidRPr="0010368D">
        <w:rPr>
          <w:b/>
          <w:bCs/>
          <w:color w:val="000000"/>
        </w:rPr>
        <w:t xml:space="preserve"> </w:t>
      </w:r>
      <w:r w:rsidRPr="0010368D">
        <w:rPr>
          <w:color w:val="000000"/>
        </w:rPr>
        <w:t xml:space="preserve">com o sistema operacional que o suporta, oferecendo </w:t>
      </w:r>
      <w:r w:rsidRPr="003C2963">
        <w:rPr>
          <w:bCs/>
          <w:color w:val="000000"/>
        </w:rPr>
        <w:t>portabilidade máxima</w:t>
      </w:r>
      <w:r w:rsidRPr="0010368D">
        <w:rPr>
          <w:b/>
          <w:bCs/>
          <w:color w:val="000000"/>
        </w:rPr>
        <w:t xml:space="preserve"> e</w:t>
      </w:r>
      <w:r w:rsidRPr="0010368D">
        <w:rPr>
          <w:color w:val="000000"/>
        </w:rPr>
        <w:t>ntre ambientes que o executem;</w:t>
      </w:r>
    </w:p>
    <w:p w14:paraId="44262A7B" w14:textId="77777777" w:rsidR="009C7518" w:rsidRPr="0010368D" w:rsidRDefault="00C254AC">
      <w:pPr>
        <w:numPr>
          <w:ilvl w:val="0"/>
          <w:numId w:val="11"/>
        </w:numPr>
        <w:spacing w:beforeAutospacing="1" w:afterAutospacing="1"/>
      </w:pPr>
      <w:r w:rsidRPr="0010368D">
        <w:rPr>
          <w:color w:val="000000"/>
        </w:rPr>
        <w:t xml:space="preserve">São adequados para </w:t>
      </w:r>
      <w:r w:rsidRPr="003C2963">
        <w:rPr>
          <w:bCs/>
          <w:color w:val="000000"/>
        </w:rPr>
        <w:t>implantação</w:t>
      </w:r>
      <w:r w:rsidRPr="0010368D">
        <w:rPr>
          <w:b/>
          <w:bCs/>
          <w:color w:val="000000"/>
        </w:rPr>
        <w:t xml:space="preserve"> </w:t>
      </w:r>
      <w:r w:rsidRPr="0010368D">
        <w:rPr>
          <w:color w:val="000000"/>
        </w:rPr>
        <w:t xml:space="preserve">em modernas </w:t>
      </w:r>
      <w:r w:rsidRPr="003C2963">
        <w:rPr>
          <w:bCs/>
          <w:color w:val="000000"/>
        </w:rPr>
        <w:t>plataformas em nuvem</w:t>
      </w:r>
      <w:r w:rsidRPr="0010368D">
        <w:rPr>
          <w:color w:val="000000"/>
        </w:rPr>
        <w:t>, evitando a necessidade por servidores e administração do sistema;</w:t>
      </w:r>
    </w:p>
    <w:p w14:paraId="07387BC4" w14:textId="77777777" w:rsidR="009C7518" w:rsidRPr="0010368D" w:rsidRDefault="00C254AC">
      <w:pPr>
        <w:numPr>
          <w:ilvl w:val="0"/>
          <w:numId w:val="11"/>
        </w:numPr>
        <w:spacing w:beforeAutospacing="1" w:afterAutospacing="1"/>
      </w:pPr>
      <w:r w:rsidRPr="003C2963">
        <w:rPr>
          <w:bCs/>
          <w:color w:val="000000"/>
        </w:rPr>
        <w:t>Minimizam a divergência</w:t>
      </w:r>
      <w:r w:rsidRPr="0010368D">
        <w:rPr>
          <w:b/>
          <w:bCs/>
          <w:color w:val="000000"/>
        </w:rPr>
        <w:t xml:space="preserve"> </w:t>
      </w:r>
      <w:r w:rsidRPr="0010368D">
        <w:rPr>
          <w:color w:val="000000"/>
        </w:rPr>
        <w:t xml:space="preserve">entre desenvolvimento e produção, permitindo a </w:t>
      </w:r>
      <w:r w:rsidRPr="003C2963">
        <w:rPr>
          <w:bCs/>
          <w:color w:val="000000"/>
        </w:rPr>
        <w:t>implantação contínua</w:t>
      </w:r>
      <w:r w:rsidRPr="0010368D">
        <w:rPr>
          <w:b/>
          <w:bCs/>
          <w:color w:val="000000"/>
        </w:rPr>
        <w:t xml:space="preserve"> </w:t>
      </w:r>
      <w:r w:rsidRPr="0010368D">
        <w:rPr>
          <w:color w:val="000000"/>
        </w:rPr>
        <w:t>para máxima agilidade;</w:t>
      </w:r>
    </w:p>
    <w:p w14:paraId="1CF0C1D5" w14:textId="77777777" w:rsidR="009C7518" w:rsidRPr="0010368D" w:rsidRDefault="00C254AC">
      <w:pPr>
        <w:numPr>
          <w:ilvl w:val="0"/>
          <w:numId w:val="11"/>
        </w:numPr>
        <w:spacing w:beforeAutospacing="1" w:afterAutospacing="1"/>
      </w:pPr>
      <w:r w:rsidRPr="0010368D">
        <w:rPr>
          <w:color w:val="000000"/>
        </w:rPr>
        <w:t xml:space="preserve">E podem </w:t>
      </w:r>
      <w:r w:rsidRPr="003C2963">
        <w:rPr>
          <w:bCs/>
          <w:color w:val="000000"/>
        </w:rPr>
        <w:t>escalar</w:t>
      </w:r>
      <w:r w:rsidRPr="0010368D">
        <w:rPr>
          <w:b/>
          <w:bCs/>
          <w:color w:val="000000"/>
        </w:rPr>
        <w:t xml:space="preserve"> </w:t>
      </w:r>
      <w:r w:rsidRPr="0010368D">
        <w:rPr>
          <w:color w:val="000000"/>
        </w:rPr>
        <w:t>sem significativas mudanças em ferramentas, arquiteturas, ou práticas de desenvolvimento.</w:t>
      </w:r>
    </w:p>
    <w:p w14:paraId="5B48C19F" w14:textId="70C50C68" w:rsidR="009C7518" w:rsidRPr="0010368D" w:rsidRDefault="0031712E" w:rsidP="00335BFE">
      <w:pPr>
        <w:spacing w:beforeAutospacing="1" w:afterAutospacing="1"/>
        <w:ind w:firstLine="360"/>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6"/>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6C509E5E" w:rsidR="009C7518" w:rsidRPr="008D2322" w:rsidRDefault="00335BFE" w:rsidP="00602990">
      <w:pPr>
        <w:spacing w:beforeAutospacing="1" w:afterAutospacing="1"/>
        <w:rPr>
          <w:vertAlign w:val="superscript"/>
          <w:lang w:eastAsia="x-none"/>
        </w:rPr>
      </w:pPr>
      <w:r>
        <w:rPr>
          <w:rFonts w:ascii="Times" w:hAnsi="Times"/>
          <w:color w:val="000000"/>
        </w:rPr>
        <w:tab/>
      </w:r>
      <w:r w:rsidR="00C254AC" w:rsidRPr="002C1CF9">
        <w:rPr>
          <w:b/>
          <w:lang w:eastAsia="x-none"/>
        </w:rPr>
        <w:t>Os Doze Fatores</w:t>
      </w:r>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lastRenderedPageBreak/>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677AA17E" w:rsidR="009C7518" w:rsidRDefault="00DC4729" w:rsidP="00AB6AE2">
      <w:pPr>
        <w:pStyle w:val="Ttulo11"/>
      </w:pPr>
      <w:bookmarkStart w:id="574" w:name="_Toc496802711"/>
      <w:bookmarkStart w:id="575" w:name="_Toc496802940"/>
      <w:bookmarkStart w:id="576" w:name="_Toc498023491"/>
      <w:r>
        <w:lastRenderedPageBreak/>
        <w:t>6</w:t>
      </w:r>
      <w:r w:rsidR="00C254AC">
        <w:t xml:space="preserve"> </w:t>
      </w:r>
      <w:r w:rsidR="00D05179">
        <w:t>Software</w:t>
      </w:r>
      <w:r w:rsidR="00FD3F05">
        <w:rPr>
          <w:lang w:val="pt-BR"/>
        </w:rPr>
        <w:t>s</w:t>
      </w:r>
      <w:r w:rsidR="00D05179">
        <w:t xml:space="preserve"> de </w:t>
      </w:r>
      <w:r w:rsidR="003E2021">
        <w:rPr>
          <w:lang w:val="pt-BR"/>
        </w:rPr>
        <w:t>Orquestração</w:t>
      </w:r>
      <w:bookmarkEnd w:id="576"/>
      <w:r w:rsidR="003E2021">
        <w:rPr>
          <w:lang w:val="pt-BR"/>
        </w:rPr>
        <w:t xml:space="preserve"> </w:t>
      </w:r>
      <w:bookmarkEnd w:id="574"/>
      <w:bookmarkEnd w:id="575"/>
    </w:p>
    <w:p w14:paraId="21FDB902" w14:textId="7BFB05F3"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proofErr w:type="spellStart"/>
      <w:r w:rsidR="00310F06">
        <w:t>qa</w:t>
      </w:r>
      <w:proofErr w:type="spellEnd"/>
      <w:r w:rsidR="00310F06">
        <w:t xml:space="preserve">, </w:t>
      </w:r>
      <w:proofErr w:type="spellStart"/>
      <w:r w:rsidR="00310F06">
        <w:t>staging</w:t>
      </w:r>
      <w:proofErr w:type="spellEnd"/>
      <w:r w:rsidR="00310F06">
        <w:t xml:space="preserve"> e</w:t>
      </w:r>
      <w:r>
        <w:t xml:space="preserve"> produção).</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0E5889">
      <w:pPr>
        <w:ind w:left="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w:t>
      </w:r>
      <w:proofErr w:type="gramStart"/>
      <w:r w:rsidR="00E97FA8">
        <w:rPr>
          <w:lang w:eastAsia="x-none"/>
        </w:rPr>
        <w:t>do serviços</w:t>
      </w:r>
      <w:proofErr w:type="gramEnd"/>
      <w:r w:rsidR="00E97FA8">
        <w:rPr>
          <w:lang w:eastAsia="x-none"/>
        </w:rPr>
        <w:t xml:space="preserve">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w:t>
      </w:r>
      <w:proofErr w:type="spellStart"/>
      <w:r w:rsidR="003F25CD">
        <w:rPr>
          <w:lang w:eastAsia="x-none"/>
        </w:rPr>
        <w:t>down</w:t>
      </w:r>
      <w:proofErr w:type="spellEnd"/>
      <w:r w:rsidR="007E6B6D">
        <w:rPr>
          <w:lang w:eastAsia="x-none"/>
        </w:rPr>
        <w:t xml:space="preserve"> </w:t>
      </w:r>
      <w:r w:rsidR="003F25CD">
        <w:rPr>
          <w:lang w:eastAsia="x-none"/>
        </w:rPr>
        <w:t xml:space="preserve">time da aplicação.  </w:t>
      </w:r>
    </w:p>
    <w:p w14:paraId="33FF0727" w14:textId="77777777" w:rsidR="009E332A" w:rsidRDefault="009E332A" w:rsidP="002E210D">
      <w:pPr>
        <w:ind w:firstLine="708"/>
        <w:rPr>
          <w:lang w:eastAsia="x-none"/>
        </w:rPr>
      </w:pPr>
    </w:p>
    <w:p w14:paraId="1C242BDC" w14:textId="792D0CCD" w:rsidR="009C7518" w:rsidRDefault="00D31583">
      <w:pPr>
        <w:rPr>
          <w:lang w:eastAsia="x-none"/>
        </w:rPr>
      </w:pPr>
      <w:r>
        <w:rPr>
          <w:lang w:eastAsia="x-none"/>
        </w:rPr>
        <w:tab/>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58CE67FD" w:rsidR="009C7518" w:rsidRDefault="004161E3" w:rsidP="00AB6AE2">
      <w:pPr>
        <w:pStyle w:val="Ttulo11"/>
      </w:pPr>
      <w:bookmarkStart w:id="577" w:name="_Toc496802713"/>
      <w:bookmarkStart w:id="578" w:name="_Toc496802942"/>
      <w:bookmarkStart w:id="579" w:name="_Toc498023492"/>
      <w:r>
        <w:lastRenderedPageBreak/>
        <w:t>7</w:t>
      </w:r>
      <w:r w:rsidR="00C254AC">
        <w:t xml:space="preserve"> </w:t>
      </w:r>
      <w:bookmarkEnd w:id="577"/>
      <w:bookmarkEnd w:id="578"/>
      <w:r w:rsidR="008F2423">
        <w:t>Estudo de Caso</w:t>
      </w:r>
      <w:bookmarkEnd w:id="579"/>
    </w:p>
    <w:p w14:paraId="2A6412DE" w14:textId="77777777" w:rsidR="00137C08" w:rsidRPr="005B713A" w:rsidRDefault="00137C08" w:rsidP="00137C08">
      <w:pPr>
        <w:pStyle w:val="PSDS-MarcadoresNivel1"/>
        <w:numPr>
          <w:ilvl w:val="0"/>
          <w:numId w:val="16"/>
        </w:numPr>
        <w:rPr>
          <w:b/>
          <w:sz w:val="24"/>
          <w:szCs w:val="24"/>
        </w:rPr>
      </w:pPr>
      <w:r w:rsidRPr="005B713A">
        <w:rPr>
          <w:b/>
          <w:sz w:val="24"/>
          <w:szCs w:val="24"/>
        </w:rPr>
        <w:t>Objetivo</w:t>
      </w:r>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137C08">
      <w:pPr>
        <w:pStyle w:val="PSDS-CorpodeTexto"/>
        <w:spacing w:before="60"/>
        <w:ind w:firstLine="567"/>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137C08">
      <w:pPr>
        <w:pStyle w:val="PSDS-CorpodeTexto"/>
        <w:spacing w:before="60"/>
        <w:ind w:firstLine="567"/>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137C08">
      <w:pPr>
        <w:pStyle w:val="PSDS-CorpodeTexto"/>
        <w:spacing w:before="60"/>
        <w:ind w:firstLine="567"/>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7777777" w:rsidR="00137C08" w:rsidRPr="005B713A" w:rsidRDefault="00137C08" w:rsidP="00137C08">
      <w:pPr>
        <w:pStyle w:val="PSDS-MarcadoresNivel1"/>
        <w:numPr>
          <w:ilvl w:val="0"/>
          <w:numId w:val="16"/>
        </w:numPr>
        <w:rPr>
          <w:b/>
          <w:sz w:val="24"/>
          <w:szCs w:val="24"/>
        </w:rPr>
      </w:pPr>
      <w:r w:rsidRPr="005B713A">
        <w:rPr>
          <w:b/>
          <w:sz w:val="24"/>
          <w:szCs w:val="24"/>
        </w:rPr>
        <w:t>Cenário Atual</w:t>
      </w:r>
    </w:p>
    <w:p w14:paraId="0568CCF8" w14:textId="77777777" w:rsidR="00137C08" w:rsidRDefault="00137C08" w:rsidP="00137C08">
      <w:pPr>
        <w:pStyle w:val="PSDS-MarcadoresNivel1"/>
        <w:ind w:firstLine="0"/>
        <w:rPr>
          <w:sz w:val="24"/>
          <w:szCs w:val="24"/>
        </w:rPr>
      </w:pPr>
    </w:p>
    <w:p w14:paraId="07307424" w14:textId="34332718" w:rsidR="001A568C" w:rsidRDefault="00AF6DE7" w:rsidP="00841F23">
      <w:pPr>
        <w:pStyle w:val="PSDS-MarcadoresNivel1"/>
        <w:ind w:firstLine="567"/>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841F23">
      <w:pPr>
        <w:pStyle w:val="PSDS-MarcadoresNivel1"/>
        <w:ind w:firstLine="567"/>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841F23">
      <w:pPr>
        <w:pStyle w:val="PSDS-MarcadoresNivel1"/>
        <w:ind w:firstLine="567"/>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841F23">
      <w:pPr>
        <w:pStyle w:val="PSDS-MarcadoresNivel1"/>
        <w:ind w:firstLine="567"/>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77777777" w:rsidR="00137C08" w:rsidRPr="005B713A" w:rsidRDefault="00137C08" w:rsidP="00137C08">
      <w:pPr>
        <w:pStyle w:val="PSDS-MarcadoresNivel1"/>
        <w:numPr>
          <w:ilvl w:val="0"/>
          <w:numId w:val="16"/>
        </w:numPr>
        <w:rPr>
          <w:b/>
          <w:sz w:val="24"/>
          <w:szCs w:val="24"/>
        </w:rPr>
      </w:pPr>
      <w:r w:rsidRPr="005B713A">
        <w:rPr>
          <w:b/>
          <w:sz w:val="24"/>
          <w:szCs w:val="24"/>
        </w:rPr>
        <w:t>Descrição do Projeto</w:t>
      </w:r>
    </w:p>
    <w:p w14:paraId="5FA8614C" w14:textId="77777777" w:rsidR="00137C08" w:rsidRPr="005B713A" w:rsidRDefault="00137C08" w:rsidP="00137C08">
      <w:pPr>
        <w:pStyle w:val="PSDS-CorpodeTexto"/>
        <w:ind w:firstLine="0"/>
        <w:rPr>
          <w:sz w:val="24"/>
          <w:szCs w:val="24"/>
        </w:rPr>
      </w:pPr>
    </w:p>
    <w:p w14:paraId="0E179DF0" w14:textId="57FC9E00" w:rsidR="005A00E2" w:rsidRDefault="00904115" w:rsidP="00B64569">
      <w:pPr>
        <w:pStyle w:val="PSDS-CorpodeTexto"/>
        <w:spacing w:before="60"/>
        <w:ind w:firstLine="3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241C62">
      <w:pPr>
        <w:pStyle w:val="PSDS-CorpodeTexto"/>
        <w:spacing w:before="60"/>
        <w:ind w:firstLine="360"/>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241C62">
      <w:pPr>
        <w:pStyle w:val="PSDS-CorpodeTexto"/>
        <w:spacing w:before="60"/>
        <w:ind w:firstLine="360"/>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137C08">
      <w:pPr>
        <w:pStyle w:val="PSDS-CorpodeTexto"/>
        <w:spacing w:before="60"/>
        <w:ind w:firstLine="567"/>
        <w:rPr>
          <w:sz w:val="24"/>
          <w:szCs w:val="24"/>
        </w:rPr>
      </w:pPr>
      <w:r>
        <w:rPr>
          <w:sz w:val="24"/>
          <w:szCs w:val="24"/>
        </w:rPr>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886C3E">
      <w:pPr>
        <w:pStyle w:val="PSDS-CorpodeTexto"/>
        <w:spacing w:before="60"/>
        <w:ind w:firstLine="567"/>
        <w:rPr>
          <w:sz w:val="24"/>
          <w:szCs w:val="24"/>
        </w:rPr>
      </w:pPr>
      <w:r>
        <w:rPr>
          <w:sz w:val="24"/>
          <w:szCs w:val="24"/>
        </w:rPr>
        <w:lastRenderedPageBreak/>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77777777" w:rsidR="00137C08" w:rsidRPr="005B713A" w:rsidRDefault="00137C08" w:rsidP="00137C08">
      <w:pPr>
        <w:pStyle w:val="PSDS-MarcadoresNivel1"/>
        <w:numPr>
          <w:ilvl w:val="0"/>
          <w:numId w:val="16"/>
        </w:numPr>
        <w:rPr>
          <w:b/>
          <w:sz w:val="24"/>
          <w:szCs w:val="24"/>
        </w:rPr>
      </w:pPr>
      <w:r w:rsidRPr="005B713A">
        <w:rPr>
          <w:b/>
          <w:sz w:val="24"/>
          <w:szCs w:val="24"/>
        </w:rPr>
        <w:t>Envolvimento</w:t>
      </w:r>
    </w:p>
    <w:p w14:paraId="201F3BA5" w14:textId="77777777" w:rsidR="00137C08" w:rsidRPr="005B713A" w:rsidRDefault="00137C08" w:rsidP="00137C08">
      <w:pPr>
        <w:pStyle w:val="PSDS-CorpodeTexto"/>
        <w:ind w:firstLine="0"/>
        <w:rPr>
          <w:sz w:val="24"/>
          <w:szCs w:val="24"/>
        </w:rPr>
      </w:pPr>
    </w:p>
    <w:p w14:paraId="693FED93" w14:textId="77777777" w:rsidR="00137C08" w:rsidRPr="005B713A" w:rsidRDefault="00137C08" w:rsidP="00137C08">
      <w:pPr>
        <w:pStyle w:val="PSDS-MarcadoresNivel2"/>
        <w:tabs>
          <w:tab w:val="left" w:pos="360"/>
        </w:tabs>
        <w:ind w:firstLine="426"/>
        <w:rPr>
          <w:b/>
          <w:sz w:val="24"/>
          <w:szCs w:val="24"/>
        </w:rPr>
      </w:pPr>
      <w:r w:rsidRPr="005B713A">
        <w:rPr>
          <w:b/>
          <w:sz w:val="24"/>
          <w:szCs w:val="24"/>
        </w:rPr>
        <w:t>4.1. Abrangência</w:t>
      </w:r>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137C08">
      <w:pPr>
        <w:pStyle w:val="PSDS-CorpodeTexto"/>
        <w:spacing w:before="60"/>
        <w:ind w:firstLine="426"/>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137C08">
      <w:pPr>
        <w:pStyle w:val="PSDS-CorpodeTexto"/>
        <w:spacing w:before="60"/>
        <w:ind w:firstLine="426"/>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77777777" w:rsidR="00EA1848" w:rsidRPr="005B713A" w:rsidRDefault="00EA1848" w:rsidP="00EA1848">
      <w:pPr>
        <w:pStyle w:val="PSDS-MarcadoresNivel1"/>
        <w:numPr>
          <w:ilvl w:val="0"/>
          <w:numId w:val="16"/>
        </w:numPr>
        <w:rPr>
          <w:b/>
          <w:i/>
          <w:sz w:val="24"/>
          <w:szCs w:val="24"/>
        </w:rPr>
      </w:pPr>
      <w:r w:rsidRPr="005B713A">
        <w:rPr>
          <w:b/>
          <w:sz w:val="24"/>
          <w:szCs w:val="24"/>
        </w:rPr>
        <w:t>Restrições</w:t>
      </w:r>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1CC8FE90" w14:textId="1EDA35B6" w:rsidR="00EA1848" w:rsidRPr="005B713A" w:rsidRDefault="00EA1848" w:rsidP="00EA1848">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65DAA5EA" w14:textId="77777777" w:rsidR="00EA1848" w:rsidRPr="005B713A" w:rsidRDefault="00EA1848" w:rsidP="00EA1848">
      <w:pPr>
        <w:pStyle w:val="PSDS-CorpodeTexto"/>
        <w:ind w:left="720" w:firstLine="0"/>
        <w:rPr>
          <w:b/>
          <w:sz w:val="24"/>
          <w:szCs w:val="24"/>
        </w:rPr>
      </w:pPr>
    </w:p>
    <w:p w14:paraId="101BE66A" w14:textId="43B58C57" w:rsidR="00EA1848" w:rsidRPr="005B713A" w:rsidRDefault="00EA1848" w:rsidP="00EA1848">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19633346" w14:textId="77777777" w:rsidR="00EA1848" w:rsidRPr="005B713A" w:rsidRDefault="00EA1848" w:rsidP="00EA1848">
      <w:pPr>
        <w:pStyle w:val="PSDS-CorpodeTexto"/>
        <w:ind w:left="720" w:firstLine="0"/>
        <w:rPr>
          <w:b/>
          <w:sz w:val="24"/>
          <w:szCs w:val="24"/>
        </w:rPr>
      </w:pP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77777777" w:rsidR="00EA1848" w:rsidRPr="005B713A" w:rsidRDefault="00EA1848" w:rsidP="00EA1848">
      <w:pPr>
        <w:pStyle w:val="PSDS-MarcadoresNivel1"/>
        <w:numPr>
          <w:ilvl w:val="0"/>
          <w:numId w:val="16"/>
        </w:numPr>
        <w:rPr>
          <w:b/>
          <w:sz w:val="24"/>
          <w:szCs w:val="24"/>
        </w:rPr>
      </w:pPr>
      <w:r w:rsidRPr="005B713A">
        <w:rPr>
          <w:b/>
          <w:sz w:val="24"/>
          <w:szCs w:val="24"/>
        </w:rPr>
        <w:t>Proposta de Solução Tecnológica Escolhida</w:t>
      </w:r>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77777777" w:rsidR="00A64765" w:rsidRPr="005B713A" w:rsidRDefault="00A64765" w:rsidP="00A64765">
      <w:pPr>
        <w:pStyle w:val="PSDS-MarcadoresNivel1"/>
        <w:numPr>
          <w:ilvl w:val="0"/>
          <w:numId w:val="16"/>
        </w:numPr>
        <w:rPr>
          <w:b/>
          <w:sz w:val="24"/>
          <w:szCs w:val="24"/>
        </w:rPr>
      </w:pPr>
      <w:r w:rsidRPr="005B713A">
        <w:rPr>
          <w:b/>
          <w:sz w:val="24"/>
          <w:szCs w:val="24"/>
        </w:rPr>
        <w:t>Termos de Glossário</w:t>
      </w:r>
    </w:p>
    <w:p w14:paraId="02B742B7" w14:textId="77777777" w:rsidR="00A64765" w:rsidRPr="005B713A" w:rsidRDefault="00A64765" w:rsidP="0041229C"/>
    <w:p w14:paraId="479CD232" w14:textId="77777777" w:rsidR="00A9479A" w:rsidRPr="005B713A" w:rsidRDefault="00A9479A" w:rsidP="00A9479A">
      <w:pPr>
        <w:pStyle w:val="PSDS-MarcadoresNivel1"/>
        <w:numPr>
          <w:ilvl w:val="0"/>
          <w:numId w:val="16"/>
        </w:numPr>
        <w:rPr>
          <w:b/>
          <w:sz w:val="24"/>
          <w:szCs w:val="24"/>
        </w:rPr>
      </w:pPr>
      <w:r w:rsidRPr="005B713A">
        <w:rPr>
          <w:b/>
          <w:sz w:val="24"/>
          <w:szCs w:val="24"/>
        </w:rPr>
        <w:t>Diagrama de Caso de Uso Geral</w:t>
      </w:r>
    </w:p>
    <w:p w14:paraId="5B0E1DDF" w14:textId="77777777" w:rsidR="00A9479A" w:rsidRPr="005B713A" w:rsidRDefault="00A9479A" w:rsidP="0041229C"/>
    <w:p w14:paraId="3544E826" w14:textId="77777777" w:rsidR="00031776" w:rsidRPr="005B713A" w:rsidRDefault="00031776" w:rsidP="00031776">
      <w:pPr>
        <w:pStyle w:val="PSDS-MarcadoresNivel1"/>
        <w:ind w:firstLine="0"/>
        <w:rPr>
          <w:b/>
          <w:sz w:val="24"/>
          <w:szCs w:val="24"/>
        </w:rPr>
      </w:pPr>
    </w:p>
    <w:p w14:paraId="2F8AC1E3" w14:textId="77777777" w:rsidR="00031776" w:rsidRPr="005B713A" w:rsidRDefault="00031776" w:rsidP="00031776">
      <w:pPr>
        <w:pStyle w:val="PSDS-MarcadoresNivel1"/>
        <w:numPr>
          <w:ilvl w:val="0"/>
          <w:numId w:val="16"/>
        </w:numPr>
        <w:rPr>
          <w:b/>
          <w:sz w:val="24"/>
          <w:szCs w:val="24"/>
        </w:rPr>
      </w:pPr>
      <w:r w:rsidRPr="005B713A">
        <w:rPr>
          <w:b/>
          <w:sz w:val="24"/>
          <w:szCs w:val="24"/>
        </w:rPr>
        <w:t>Regras de Negócio</w:t>
      </w:r>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lastRenderedPageBreak/>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77777777" w:rsidR="00031776" w:rsidRPr="005B713A" w:rsidRDefault="00031776" w:rsidP="00031776">
      <w:pPr>
        <w:pStyle w:val="PSDS-MarcadoresNivel1"/>
        <w:numPr>
          <w:ilvl w:val="0"/>
          <w:numId w:val="16"/>
        </w:numPr>
        <w:rPr>
          <w:b/>
          <w:sz w:val="24"/>
          <w:szCs w:val="24"/>
        </w:rPr>
      </w:pPr>
      <w:r w:rsidRPr="005B713A">
        <w:rPr>
          <w:b/>
          <w:sz w:val="24"/>
          <w:szCs w:val="24"/>
        </w:rPr>
        <w:t>Requisitos Não Funcionais</w:t>
      </w:r>
    </w:p>
    <w:p w14:paraId="6638AE5D" w14:textId="77777777" w:rsidR="00A9479A" w:rsidRPr="005B713A" w:rsidRDefault="00A9479A" w:rsidP="0041229C"/>
    <w:p w14:paraId="3C9F83D0" w14:textId="77777777" w:rsidR="00F26826" w:rsidRPr="005B713A" w:rsidRDefault="00F26826" w:rsidP="0041229C"/>
    <w:p w14:paraId="4E909788" w14:textId="77777777" w:rsidR="00F26826" w:rsidRPr="005B713A" w:rsidRDefault="00F26826" w:rsidP="0041229C"/>
    <w:p w14:paraId="7CCF81D9" w14:textId="77777777" w:rsidR="00F26826" w:rsidRPr="005B713A" w:rsidRDefault="00F26826" w:rsidP="00F26826">
      <w:pPr>
        <w:pStyle w:val="PSDS-MarcadoresNivel1"/>
        <w:numPr>
          <w:ilvl w:val="0"/>
          <w:numId w:val="16"/>
        </w:numPr>
        <w:rPr>
          <w:b/>
          <w:sz w:val="24"/>
          <w:szCs w:val="24"/>
        </w:rPr>
      </w:pPr>
      <w:r w:rsidRPr="005B713A">
        <w:rPr>
          <w:b/>
          <w:sz w:val="24"/>
          <w:szCs w:val="24"/>
        </w:rPr>
        <w:t>Interface Visual</w:t>
      </w:r>
    </w:p>
    <w:p w14:paraId="1C121580" w14:textId="77777777" w:rsidR="00F26826" w:rsidRPr="005B713A" w:rsidRDefault="00F26826" w:rsidP="0041229C"/>
    <w:p w14:paraId="388F681F" w14:textId="30EC8B50" w:rsidR="008D0BD9" w:rsidRPr="005B713A" w:rsidRDefault="008D0BD9" w:rsidP="008D0BD9">
      <w:pPr>
        <w:pStyle w:val="PSDS-MarcadoresNivel3"/>
        <w:numPr>
          <w:ilvl w:val="0"/>
          <w:numId w:val="0"/>
        </w:numPr>
        <w:tabs>
          <w:tab w:val="left" w:pos="360"/>
        </w:tabs>
        <w:ind w:left="1440" w:hanging="720"/>
        <w:rPr>
          <w:b/>
          <w:sz w:val="24"/>
          <w:szCs w:val="24"/>
        </w:rPr>
      </w:pPr>
      <w:r w:rsidRPr="005B713A">
        <w:rPr>
          <w:b/>
          <w:sz w:val="24"/>
          <w:szCs w:val="24"/>
        </w:rPr>
        <w:t>11.1. Alta Fidelidade</w:t>
      </w:r>
    </w:p>
    <w:p w14:paraId="3FB5646F" w14:textId="77777777" w:rsidR="00F26826" w:rsidRPr="005B713A" w:rsidRDefault="00F26826" w:rsidP="0041229C"/>
    <w:p w14:paraId="2CDAC0E1" w14:textId="0495BC47" w:rsidR="00F26826" w:rsidRPr="005B713A" w:rsidRDefault="009C44CE" w:rsidP="0041229C">
      <w:r>
        <w:rPr>
          <w:noProof/>
        </w:rPr>
        <w:drawing>
          <wp:anchor distT="0" distB="0" distL="114300" distR="114300" simplePos="0" relativeHeight="251747328" behindDoc="0" locked="0" layoutInCell="1" allowOverlap="1" wp14:anchorId="44310CF0" wp14:editId="5F11BCC3">
            <wp:simplePos x="0" y="0"/>
            <wp:positionH relativeFrom="column">
              <wp:posOffset>-5080</wp:posOffset>
            </wp:positionH>
            <wp:positionV relativeFrom="paragraph">
              <wp:posOffset>1270</wp:posOffset>
            </wp:positionV>
            <wp:extent cx="5760085" cy="2023110"/>
            <wp:effectExtent l="0" t="0" r="5715" b="8890"/>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17-10-25 às 16.33.5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2023110"/>
                    </a:xfrm>
                    <a:prstGeom prst="rect">
                      <a:avLst/>
                    </a:prstGeom>
                  </pic:spPr>
                </pic:pic>
              </a:graphicData>
            </a:graphic>
            <wp14:sizeRelH relativeFrom="page">
              <wp14:pctWidth>0</wp14:pctWidth>
            </wp14:sizeRelH>
            <wp14:sizeRelV relativeFrom="page">
              <wp14:pctHeight>0</wp14:pctHeight>
            </wp14:sizeRelV>
          </wp:anchor>
        </w:drawing>
      </w:r>
    </w:p>
    <w:p w14:paraId="52027C71" w14:textId="56668421" w:rsidR="003A7251" w:rsidRDefault="009310F7" w:rsidP="0041229C">
      <w:r>
        <w:rPr>
          <w:noProof/>
        </w:rPr>
        <w:drawing>
          <wp:anchor distT="0" distB="0" distL="114300" distR="114300" simplePos="0" relativeHeight="251748352" behindDoc="0" locked="0" layoutInCell="1" allowOverlap="1" wp14:anchorId="60A6F19E" wp14:editId="7738CF3A">
            <wp:simplePos x="0" y="0"/>
            <wp:positionH relativeFrom="column">
              <wp:posOffset>-5080</wp:posOffset>
            </wp:positionH>
            <wp:positionV relativeFrom="paragraph">
              <wp:posOffset>3810</wp:posOffset>
            </wp:positionV>
            <wp:extent cx="5760085" cy="1841500"/>
            <wp:effectExtent l="0" t="0" r="5715"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34.1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1841500"/>
                    </a:xfrm>
                    <a:prstGeom prst="rect">
                      <a:avLst/>
                    </a:prstGeom>
                  </pic:spPr>
                </pic:pic>
              </a:graphicData>
            </a:graphic>
            <wp14:sizeRelH relativeFrom="page">
              <wp14:pctWidth>0</wp14:pctWidth>
            </wp14:sizeRelH>
            <wp14:sizeRelV relativeFrom="page">
              <wp14:pctHeight>0</wp14:pctHeight>
            </wp14:sizeRelV>
          </wp:anchor>
        </w:drawing>
      </w:r>
    </w:p>
    <w:p w14:paraId="11F0A723" w14:textId="3537E26E" w:rsidR="009310F7" w:rsidRDefault="0017361E" w:rsidP="0041229C">
      <w:r>
        <w:rPr>
          <w:noProof/>
        </w:rPr>
        <w:drawing>
          <wp:anchor distT="0" distB="0" distL="114300" distR="114300" simplePos="0" relativeHeight="251750400" behindDoc="0" locked="0" layoutInCell="1" allowOverlap="1" wp14:anchorId="67B152E1" wp14:editId="771509B0">
            <wp:simplePos x="0" y="0"/>
            <wp:positionH relativeFrom="column">
              <wp:posOffset>-5080</wp:posOffset>
            </wp:positionH>
            <wp:positionV relativeFrom="paragraph">
              <wp:posOffset>1854200</wp:posOffset>
            </wp:positionV>
            <wp:extent cx="5760085" cy="1852930"/>
            <wp:effectExtent l="0" t="0" r="5715" b="127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852930"/>
                    </a:xfrm>
                    <a:prstGeom prst="rect">
                      <a:avLst/>
                    </a:prstGeom>
                  </pic:spPr>
                </pic:pic>
              </a:graphicData>
            </a:graphic>
            <wp14:sizeRelH relativeFrom="page">
              <wp14:pctWidth>0</wp14:pctWidth>
            </wp14:sizeRelH>
            <wp14:sizeRelV relativeFrom="page">
              <wp14:pctHeight>0</wp14:pctHeight>
            </wp14:sizeRelV>
          </wp:anchor>
        </w:drawing>
      </w:r>
      <w:r w:rsidR="00AD72BF">
        <w:rPr>
          <w:noProof/>
        </w:rPr>
        <w:drawing>
          <wp:anchor distT="0" distB="0" distL="114300" distR="114300" simplePos="0" relativeHeight="251749376" behindDoc="0" locked="0" layoutInCell="1" allowOverlap="1" wp14:anchorId="100F2C7B" wp14:editId="21CCFDD0">
            <wp:simplePos x="0" y="0"/>
            <wp:positionH relativeFrom="column">
              <wp:posOffset>-5080</wp:posOffset>
            </wp:positionH>
            <wp:positionV relativeFrom="paragraph">
              <wp:posOffset>0</wp:posOffset>
            </wp:positionV>
            <wp:extent cx="5760085" cy="1616075"/>
            <wp:effectExtent l="0" t="0" r="5715" b="9525"/>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3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616075"/>
                    </a:xfrm>
                    <a:prstGeom prst="rect">
                      <a:avLst/>
                    </a:prstGeom>
                  </pic:spPr>
                </pic:pic>
              </a:graphicData>
            </a:graphic>
            <wp14:sizeRelH relativeFrom="page">
              <wp14:pctWidth>0</wp14:pctWidth>
            </wp14:sizeRelH>
            <wp14:sizeRelV relativeFrom="page">
              <wp14:pctHeight>0</wp14:pctHeight>
            </wp14:sizeRelV>
          </wp:anchor>
        </w:drawing>
      </w:r>
    </w:p>
    <w:p w14:paraId="4CE564EC" w14:textId="2DFBF021" w:rsidR="00AD72BF" w:rsidRDefault="00AD72BF" w:rsidP="0041229C"/>
    <w:p w14:paraId="536E688B" w14:textId="77777777" w:rsidR="0017361E" w:rsidRPr="005B713A" w:rsidRDefault="0017361E" w:rsidP="0041229C"/>
    <w:p w14:paraId="7346D7EC" w14:textId="260865B8" w:rsidR="00057B67" w:rsidRDefault="006F2F83" w:rsidP="003A7251">
      <w:pPr>
        <w:rPr>
          <w:b/>
        </w:rPr>
      </w:pPr>
      <w:r>
        <w:rPr>
          <w:b/>
          <w:noProof/>
        </w:rPr>
        <w:lastRenderedPageBreak/>
        <w:drawing>
          <wp:anchor distT="0" distB="0" distL="114300" distR="114300" simplePos="0" relativeHeight="251752448" behindDoc="0" locked="0" layoutInCell="1" allowOverlap="1" wp14:anchorId="001CCDC2" wp14:editId="0BF067FF">
            <wp:simplePos x="0" y="0"/>
            <wp:positionH relativeFrom="column">
              <wp:posOffset>227916</wp:posOffset>
            </wp:positionH>
            <wp:positionV relativeFrom="paragraph">
              <wp:posOffset>1857375</wp:posOffset>
            </wp:positionV>
            <wp:extent cx="5257165" cy="3027680"/>
            <wp:effectExtent l="0" t="0" r="635" b="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Tela 2017-10-25 às 16.40.3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7165" cy="3027680"/>
                    </a:xfrm>
                    <a:prstGeom prst="rect">
                      <a:avLst/>
                    </a:prstGeom>
                  </pic:spPr>
                </pic:pic>
              </a:graphicData>
            </a:graphic>
            <wp14:sizeRelH relativeFrom="page">
              <wp14:pctWidth>0</wp14:pctWidth>
            </wp14:sizeRelH>
            <wp14:sizeRelV relativeFrom="page">
              <wp14:pctHeight>0</wp14:pctHeight>
            </wp14:sizeRelV>
          </wp:anchor>
        </w:drawing>
      </w:r>
      <w:r w:rsidR="00057B67">
        <w:rPr>
          <w:b/>
          <w:noProof/>
        </w:rPr>
        <w:drawing>
          <wp:anchor distT="0" distB="0" distL="114300" distR="114300" simplePos="0" relativeHeight="251751424" behindDoc="0" locked="0" layoutInCell="1" allowOverlap="1" wp14:anchorId="3A62745A" wp14:editId="6B63CCB0">
            <wp:simplePos x="0" y="0"/>
            <wp:positionH relativeFrom="column">
              <wp:posOffset>-5080</wp:posOffset>
            </wp:positionH>
            <wp:positionV relativeFrom="paragraph">
              <wp:posOffset>-5080</wp:posOffset>
            </wp:positionV>
            <wp:extent cx="5760085" cy="1682115"/>
            <wp:effectExtent l="0" t="0" r="5715" b="0"/>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1682115"/>
                    </a:xfrm>
                    <a:prstGeom prst="rect">
                      <a:avLst/>
                    </a:prstGeom>
                  </pic:spPr>
                </pic:pic>
              </a:graphicData>
            </a:graphic>
            <wp14:sizeRelH relativeFrom="page">
              <wp14:pctWidth>0</wp14:pctWidth>
            </wp14:sizeRelH>
            <wp14:sizeRelV relativeFrom="page">
              <wp14:pctHeight>0</wp14:pctHeight>
            </wp14:sizeRelV>
          </wp:anchor>
        </w:drawing>
      </w:r>
    </w:p>
    <w:p w14:paraId="6FF14C66" w14:textId="4DCBFF27" w:rsidR="00057B67" w:rsidRDefault="00057B67" w:rsidP="003A7251">
      <w:pPr>
        <w:rPr>
          <w:b/>
        </w:rPr>
      </w:pPr>
    </w:p>
    <w:p w14:paraId="7F281728" w14:textId="77777777" w:rsidR="006F2F83" w:rsidRDefault="006F2F83" w:rsidP="003A7251">
      <w:pPr>
        <w:rPr>
          <w:b/>
        </w:rPr>
      </w:pPr>
    </w:p>
    <w:p w14:paraId="1AE3A7E7" w14:textId="6FC6B122" w:rsidR="00524E8F" w:rsidRDefault="00524E8F" w:rsidP="003A7251">
      <w:pPr>
        <w:rPr>
          <w:b/>
        </w:rPr>
      </w:pPr>
      <w:r>
        <w:rPr>
          <w:b/>
          <w:noProof/>
        </w:rPr>
        <w:drawing>
          <wp:anchor distT="0" distB="0" distL="114300" distR="114300" simplePos="0" relativeHeight="251753472" behindDoc="0" locked="0" layoutInCell="1" allowOverlap="1" wp14:anchorId="3B416175" wp14:editId="2B5A4217">
            <wp:simplePos x="0" y="0"/>
            <wp:positionH relativeFrom="column">
              <wp:posOffset>-5080</wp:posOffset>
            </wp:positionH>
            <wp:positionV relativeFrom="paragraph">
              <wp:posOffset>5080</wp:posOffset>
            </wp:positionV>
            <wp:extent cx="5760085" cy="2430145"/>
            <wp:effectExtent l="0" t="0" r="5715" b="8255"/>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Tela 2017-10-25 às 16.40.4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430145"/>
                    </a:xfrm>
                    <a:prstGeom prst="rect">
                      <a:avLst/>
                    </a:prstGeom>
                  </pic:spPr>
                </pic:pic>
              </a:graphicData>
            </a:graphic>
            <wp14:sizeRelH relativeFrom="page">
              <wp14:pctWidth>0</wp14:pctWidth>
            </wp14:sizeRelH>
            <wp14:sizeRelV relativeFrom="page">
              <wp14:pctHeight>0</wp14:pctHeight>
            </wp14:sizeRelV>
          </wp:anchor>
        </w:drawing>
      </w:r>
    </w:p>
    <w:p w14:paraId="46859721" w14:textId="77777777" w:rsidR="00524E8F" w:rsidRDefault="00524E8F" w:rsidP="003A7251">
      <w:pPr>
        <w:rPr>
          <w:b/>
        </w:rPr>
      </w:pPr>
    </w:p>
    <w:p w14:paraId="2BDF5B70" w14:textId="29ED8DFD" w:rsidR="00524E8F" w:rsidRDefault="004B0947" w:rsidP="003A7251">
      <w:pPr>
        <w:rPr>
          <w:b/>
        </w:rPr>
      </w:pPr>
      <w:r>
        <w:rPr>
          <w:b/>
          <w:noProof/>
        </w:rPr>
        <w:lastRenderedPageBreak/>
        <w:drawing>
          <wp:anchor distT="0" distB="0" distL="114300" distR="114300" simplePos="0" relativeHeight="251754496" behindDoc="0" locked="0" layoutInCell="1" allowOverlap="1" wp14:anchorId="1740C379" wp14:editId="013FD7F2">
            <wp:simplePos x="0" y="0"/>
            <wp:positionH relativeFrom="column">
              <wp:posOffset>-5080</wp:posOffset>
            </wp:positionH>
            <wp:positionV relativeFrom="paragraph">
              <wp:posOffset>-5080</wp:posOffset>
            </wp:positionV>
            <wp:extent cx="5760085" cy="3218180"/>
            <wp:effectExtent l="0" t="0" r="5715" b="762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7-10-25 às 16.41.1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218180"/>
                    </a:xfrm>
                    <a:prstGeom prst="rect">
                      <a:avLst/>
                    </a:prstGeom>
                  </pic:spPr>
                </pic:pic>
              </a:graphicData>
            </a:graphic>
            <wp14:sizeRelH relativeFrom="page">
              <wp14:pctWidth>0</wp14:pctWidth>
            </wp14:sizeRelH>
            <wp14:sizeRelV relativeFrom="page">
              <wp14:pctHeight>0</wp14:pctHeight>
            </wp14:sizeRelV>
          </wp:anchor>
        </w:drawing>
      </w:r>
    </w:p>
    <w:p w14:paraId="6C6FEE61" w14:textId="77777777" w:rsidR="004B0947" w:rsidRDefault="004B0947" w:rsidP="003A7251">
      <w:pPr>
        <w:rPr>
          <w:b/>
        </w:rPr>
      </w:pPr>
    </w:p>
    <w:p w14:paraId="1F88F0FC" w14:textId="77777777" w:rsidR="003A7251" w:rsidRPr="005B713A" w:rsidRDefault="003A7251" w:rsidP="003A7251">
      <w:pPr>
        <w:rPr>
          <w:b/>
        </w:rPr>
      </w:pPr>
      <w:r w:rsidRPr="005B713A">
        <w:rPr>
          <w:b/>
        </w:rPr>
        <w:t>Especificação do Caso de Uso</w:t>
      </w:r>
    </w:p>
    <w:p w14:paraId="6391AAC4" w14:textId="77777777" w:rsidR="003A7251" w:rsidRPr="005B713A" w:rsidRDefault="003A7251" w:rsidP="003A7251">
      <w:pPr>
        <w:pStyle w:val="PSDS-MarcadoresNivel1"/>
        <w:ind w:firstLine="0"/>
        <w:rPr>
          <w:b/>
          <w:sz w:val="24"/>
          <w:szCs w:val="24"/>
        </w:rPr>
      </w:pPr>
    </w:p>
    <w:p w14:paraId="66511C62" w14:textId="77777777" w:rsidR="003A7251" w:rsidRPr="005B713A" w:rsidRDefault="003A7251" w:rsidP="003A7251">
      <w:pPr>
        <w:pStyle w:val="PSDS-MarcadoresNivel1"/>
        <w:numPr>
          <w:ilvl w:val="0"/>
          <w:numId w:val="16"/>
        </w:numPr>
        <w:rPr>
          <w:b/>
          <w:sz w:val="24"/>
          <w:szCs w:val="24"/>
        </w:rPr>
      </w:pPr>
      <w:r w:rsidRPr="005B713A">
        <w:rPr>
          <w:b/>
          <w:sz w:val="24"/>
          <w:szCs w:val="24"/>
        </w:rPr>
        <w:t>Nome do Caso de Uso</w:t>
      </w:r>
    </w:p>
    <w:p w14:paraId="50BACD1E" w14:textId="77777777" w:rsidR="003A7251" w:rsidRPr="005B713A" w:rsidRDefault="003A7251" w:rsidP="003A7251">
      <w:pPr>
        <w:pStyle w:val="PSDS-CorpodeTexto"/>
        <w:rPr>
          <w:sz w:val="24"/>
          <w:szCs w:val="24"/>
        </w:rPr>
      </w:pPr>
    </w:p>
    <w:p w14:paraId="295BD8DB" w14:textId="77777777" w:rsidR="003A7251" w:rsidRPr="005B713A" w:rsidRDefault="003A7251" w:rsidP="003A7251">
      <w:pPr>
        <w:pStyle w:val="PSDS-CorpodeTexto"/>
        <w:ind w:firstLine="360"/>
        <w:rPr>
          <w:sz w:val="24"/>
          <w:szCs w:val="24"/>
        </w:rPr>
      </w:pPr>
      <w:r w:rsidRPr="005B713A">
        <w:rPr>
          <w:sz w:val="24"/>
          <w:szCs w:val="24"/>
        </w:rPr>
        <w:t>Cadastrar questão.</w:t>
      </w:r>
    </w:p>
    <w:p w14:paraId="439B250C" w14:textId="77777777" w:rsidR="003A7251" w:rsidRPr="005B713A" w:rsidRDefault="003A7251" w:rsidP="003A7251">
      <w:pPr>
        <w:pStyle w:val="PSDS-CorpodeTexto"/>
        <w:rPr>
          <w:sz w:val="24"/>
          <w:szCs w:val="24"/>
        </w:rPr>
      </w:pPr>
    </w:p>
    <w:p w14:paraId="31E90EE2" w14:textId="77777777" w:rsidR="003A7251" w:rsidRPr="005B713A" w:rsidRDefault="003A7251" w:rsidP="003A7251">
      <w:pPr>
        <w:pStyle w:val="PSDS-MarcadoresNivel1"/>
        <w:numPr>
          <w:ilvl w:val="0"/>
          <w:numId w:val="16"/>
        </w:numPr>
        <w:rPr>
          <w:b/>
          <w:sz w:val="24"/>
          <w:szCs w:val="24"/>
        </w:rPr>
      </w:pPr>
      <w:r w:rsidRPr="005B713A">
        <w:rPr>
          <w:b/>
          <w:sz w:val="24"/>
          <w:szCs w:val="24"/>
        </w:rPr>
        <w:t>Objetivo</w:t>
      </w:r>
    </w:p>
    <w:p w14:paraId="54ECBF8E" w14:textId="77777777" w:rsidR="003A7251" w:rsidRPr="005B713A" w:rsidRDefault="003A7251" w:rsidP="003A7251">
      <w:pPr>
        <w:pStyle w:val="PSDS-CorpodeTexto"/>
        <w:rPr>
          <w:sz w:val="24"/>
          <w:szCs w:val="24"/>
        </w:rPr>
      </w:pPr>
    </w:p>
    <w:p w14:paraId="197D810E" w14:textId="77777777" w:rsidR="003A7251" w:rsidRPr="005B713A" w:rsidRDefault="003A7251" w:rsidP="003A7251">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 xml:space="preserve">Tem por finalidade a inserção de questões ao sistema, alimentando o banco de dados de questões para serem usadas na geração de provas e simulados </w:t>
      </w:r>
    </w:p>
    <w:p w14:paraId="7ECCC116" w14:textId="77777777" w:rsidR="003A7251" w:rsidRPr="005B713A" w:rsidRDefault="003A7251" w:rsidP="003A7251">
      <w:pPr>
        <w:pStyle w:val="PSDS-CorpodeTexto"/>
        <w:rPr>
          <w:sz w:val="24"/>
          <w:szCs w:val="24"/>
        </w:rPr>
      </w:pPr>
    </w:p>
    <w:p w14:paraId="10186261" w14:textId="77777777" w:rsidR="003A7251" w:rsidRPr="005B713A" w:rsidRDefault="003A7251" w:rsidP="003A7251">
      <w:pPr>
        <w:pStyle w:val="PSDS-MarcadoresNivel1"/>
        <w:numPr>
          <w:ilvl w:val="0"/>
          <w:numId w:val="16"/>
        </w:numPr>
        <w:rPr>
          <w:b/>
          <w:sz w:val="24"/>
          <w:szCs w:val="24"/>
        </w:rPr>
      </w:pPr>
      <w:r w:rsidRPr="005B713A">
        <w:rPr>
          <w:b/>
          <w:sz w:val="24"/>
          <w:szCs w:val="24"/>
        </w:rPr>
        <w:t>Tipo de Caso de Uso</w:t>
      </w:r>
    </w:p>
    <w:p w14:paraId="1282E09C" w14:textId="77777777" w:rsidR="003A7251" w:rsidRPr="005B713A" w:rsidRDefault="003A7251" w:rsidP="003A7251">
      <w:pPr>
        <w:pStyle w:val="PSDS-MarcadoresNivel1"/>
        <w:ind w:firstLine="0"/>
        <w:rPr>
          <w:b/>
          <w:sz w:val="24"/>
          <w:szCs w:val="24"/>
        </w:rPr>
      </w:pPr>
    </w:p>
    <w:p w14:paraId="41EF6B15" w14:textId="77777777" w:rsidR="003A7251" w:rsidRPr="005B713A" w:rsidRDefault="003A7251" w:rsidP="003A7251">
      <w:pPr>
        <w:pStyle w:val="PSDS-MarcadoresNivel1"/>
        <w:ind w:firstLine="360"/>
        <w:rPr>
          <w:sz w:val="24"/>
          <w:szCs w:val="24"/>
        </w:rPr>
      </w:pPr>
      <w:r w:rsidRPr="005B713A">
        <w:rPr>
          <w:sz w:val="24"/>
          <w:szCs w:val="24"/>
        </w:rPr>
        <w:t>Concreto</w:t>
      </w:r>
    </w:p>
    <w:p w14:paraId="18EBD721" w14:textId="77777777" w:rsidR="003A7251" w:rsidRPr="005B713A" w:rsidRDefault="003A7251" w:rsidP="003A7251">
      <w:pPr>
        <w:pStyle w:val="PSDS-CorpodeTexto"/>
        <w:ind w:firstLine="0"/>
        <w:rPr>
          <w:sz w:val="24"/>
          <w:szCs w:val="24"/>
        </w:rPr>
      </w:pPr>
    </w:p>
    <w:p w14:paraId="2AA8BFF1" w14:textId="77777777" w:rsidR="003A7251" w:rsidRPr="005B713A" w:rsidRDefault="003A7251" w:rsidP="003A7251">
      <w:pPr>
        <w:pStyle w:val="PSDS-CorpodeTexto"/>
        <w:ind w:firstLine="0"/>
        <w:rPr>
          <w:b/>
          <w:sz w:val="24"/>
          <w:szCs w:val="24"/>
        </w:rPr>
      </w:pPr>
      <w:r w:rsidRPr="005B713A">
        <w:rPr>
          <w:b/>
          <w:sz w:val="24"/>
          <w:szCs w:val="24"/>
        </w:rPr>
        <w:t xml:space="preserve"> Descrição do Caso de Uso</w:t>
      </w:r>
    </w:p>
    <w:p w14:paraId="26D847CF" w14:textId="77777777" w:rsidR="003A7251" w:rsidRPr="005B713A" w:rsidRDefault="003A7251" w:rsidP="003A7251">
      <w:pPr>
        <w:pStyle w:val="PSDS-CorpodeTexto"/>
        <w:ind w:firstLine="0"/>
        <w:rPr>
          <w:b/>
          <w:sz w:val="24"/>
          <w:szCs w:val="24"/>
        </w:rPr>
      </w:pPr>
    </w:p>
    <w:p w14:paraId="5247A012" w14:textId="77777777" w:rsidR="003A7251" w:rsidRPr="005B713A" w:rsidRDefault="003A7251" w:rsidP="003A7251">
      <w:pPr>
        <w:pStyle w:val="PSDS-MarcadoresNivel1"/>
        <w:ind w:firstLine="360"/>
        <w:rPr>
          <w:sz w:val="24"/>
          <w:szCs w:val="24"/>
        </w:rPr>
      </w:pPr>
      <w:r w:rsidRPr="005B713A">
        <w:rPr>
          <w:sz w:val="24"/>
          <w:szCs w:val="24"/>
        </w:rPr>
        <w:t xml:space="preserve">O caso de uso dá-se quando o Professor/Coordenador entra no sistema e solicita o formulário de cadastro de questão, informando a matéria, o assunto, o período, o grau de dificuldade daquela questão, o local aonde a mesma foi retirada (origem); </w:t>
      </w:r>
      <w:proofErr w:type="gramStart"/>
      <w:r w:rsidRPr="005B713A">
        <w:rPr>
          <w:sz w:val="24"/>
          <w:szCs w:val="24"/>
        </w:rPr>
        <w:t>Esses</w:t>
      </w:r>
      <w:proofErr w:type="gramEnd"/>
      <w:r w:rsidRPr="005B713A">
        <w:rPr>
          <w:sz w:val="24"/>
          <w:szCs w:val="24"/>
        </w:rPr>
        <w:t xml:space="preserve"> sãos os dados iniciais para cadastro. Ao informar o loggin, e o mesmo ser validado com permissões de cadastro, é solicitado a data e o tipo de questão; assim como uma breve observação sobre a mesma para concluir o cadastro.</w:t>
      </w:r>
    </w:p>
    <w:p w14:paraId="20D4C482" w14:textId="77777777" w:rsidR="003A7251" w:rsidRPr="005B713A" w:rsidRDefault="003A7251" w:rsidP="003A7251">
      <w:pPr>
        <w:pStyle w:val="PSDS-MarcadoresNivel1"/>
        <w:ind w:firstLine="360"/>
        <w:rPr>
          <w:sz w:val="24"/>
          <w:szCs w:val="24"/>
        </w:rPr>
      </w:pPr>
    </w:p>
    <w:p w14:paraId="1D836D45" w14:textId="77777777" w:rsidR="003A7251" w:rsidRPr="005B713A" w:rsidRDefault="003A7251" w:rsidP="003A7251">
      <w:pPr>
        <w:pStyle w:val="PSDS-MarcadoresNivel1"/>
        <w:ind w:firstLine="0"/>
        <w:rPr>
          <w:sz w:val="24"/>
          <w:szCs w:val="24"/>
        </w:rPr>
      </w:pPr>
    </w:p>
    <w:p w14:paraId="446CDDE2" w14:textId="4DC71374" w:rsidR="003A7251" w:rsidRPr="005B713A" w:rsidRDefault="00540288" w:rsidP="003A7251">
      <w:pPr>
        <w:rPr>
          <w:b/>
        </w:rPr>
      </w:pPr>
      <w:r w:rsidRPr="005B713A">
        <w:rPr>
          <w:b/>
        </w:rPr>
        <w:t xml:space="preserve">15. </w:t>
      </w:r>
      <w:r w:rsidR="003A7251" w:rsidRPr="005B713A">
        <w:rPr>
          <w:b/>
        </w:rPr>
        <w:t>Atores</w:t>
      </w:r>
    </w:p>
    <w:p w14:paraId="65D2B58B" w14:textId="77777777" w:rsidR="00BC6076" w:rsidRPr="005B713A" w:rsidRDefault="00BC6076" w:rsidP="003A7251">
      <w:pPr>
        <w:rPr>
          <w:b/>
        </w:rPr>
      </w:pPr>
    </w:p>
    <w:p w14:paraId="5F8B7028" w14:textId="77777777" w:rsidR="00BC6076" w:rsidRPr="005B713A" w:rsidRDefault="00BC6076" w:rsidP="003A7251">
      <w:pPr>
        <w:rPr>
          <w:b/>
        </w:rPr>
      </w:pPr>
    </w:p>
    <w:p w14:paraId="47B20232" w14:textId="77777777" w:rsidR="00BC6076" w:rsidRPr="005B713A" w:rsidRDefault="00BC6076" w:rsidP="00BC6076">
      <w:pPr>
        <w:pStyle w:val="PSDS-MarcadoresNivel1"/>
        <w:ind w:firstLine="0"/>
        <w:rPr>
          <w:sz w:val="24"/>
          <w:szCs w:val="24"/>
        </w:rPr>
      </w:pPr>
    </w:p>
    <w:p w14:paraId="130B0A83" w14:textId="77777777" w:rsidR="00BC6076" w:rsidRPr="005B713A" w:rsidRDefault="00BC6076" w:rsidP="00BC6076">
      <w:pPr>
        <w:pStyle w:val="PSDS-MarcadoresNivel1"/>
        <w:numPr>
          <w:ilvl w:val="0"/>
          <w:numId w:val="16"/>
        </w:numPr>
        <w:rPr>
          <w:b/>
          <w:sz w:val="24"/>
          <w:szCs w:val="24"/>
        </w:rPr>
      </w:pPr>
      <w:r w:rsidRPr="005B713A">
        <w:rPr>
          <w:b/>
          <w:sz w:val="24"/>
          <w:szCs w:val="24"/>
        </w:rPr>
        <w:t>Precondições</w:t>
      </w:r>
    </w:p>
    <w:p w14:paraId="299F0EF8" w14:textId="77777777" w:rsidR="00BC6076" w:rsidRPr="005B713A" w:rsidRDefault="00BC6076" w:rsidP="00BC6076">
      <w:pPr>
        <w:pStyle w:val="PSDS-CorpodeTexto"/>
        <w:rPr>
          <w:b/>
          <w:sz w:val="24"/>
          <w:szCs w:val="24"/>
        </w:rPr>
      </w:pPr>
    </w:p>
    <w:p w14:paraId="560E0F97" w14:textId="69E79163" w:rsidR="00BC6076" w:rsidRPr="005B713A" w:rsidRDefault="00BC6076" w:rsidP="00BC6076">
      <w:pPr>
        <w:pStyle w:val="PSDS-CorpodeTexto"/>
        <w:rPr>
          <w:sz w:val="24"/>
          <w:szCs w:val="24"/>
        </w:rPr>
      </w:pPr>
      <w:r w:rsidRPr="005B713A">
        <w:rPr>
          <w:sz w:val="24"/>
          <w:szCs w:val="24"/>
        </w:rPr>
        <w:t>Como precondição é necessário que o usuário tenha efetuado o loggin no ao sistema</w:t>
      </w:r>
      <w:r w:rsidR="002C691D">
        <w:rPr>
          <w:sz w:val="24"/>
          <w:szCs w:val="24"/>
        </w:rPr>
        <w:t>, não há separa</w:t>
      </w:r>
      <w:r w:rsidR="00A417B6">
        <w:rPr>
          <w:sz w:val="24"/>
          <w:szCs w:val="24"/>
        </w:rPr>
        <w:t>ção</w:t>
      </w:r>
      <w:r w:rsidR="002C691D">
        <w:rPr>
          <w:sz w:val="24"/>
          <w:szCs w:val="24"/>
        </w:rPr>
        <w:t xml:space="preserve"> de perfil ou permissões no sistema</w:t>
      </w:r>
      <w:r w:rsidRPr="005B713A">
        <w:rPr>
          <w:sz w:val="24"/>
          <w:szCs w:val="24"/>
        </w:rPr>
        <w:t xml:space="preserve"> para poder fazer aç</w:t>
      </w:r>
      <w:r w:rsidR="002C691D">
        <w:rPr>
          <w:sz w:val="24"/>
          <w:szCs w:val="24"/>
        </w:rPr>
        <w:t>ões de busca, cadastro</w:t>
      </w:r>
      <w:r w:rsidR="000135D3">
        <w:rPr>
          <w:sz w:val="24"/>
          <w:szCs w:val="24"/>
        </w:rPr>
        <w:t>, exportação</w:t>
      </w:r>
      <w:r w:rsidR="002C691D">
        <w:rPr>
          <w:sz w:val="24"/>
          <w:szCs w:val="24"/>
        </w:rPr>
        <w:t xml:space="preserve"> ou inserções</w:t>
      </w:r>
      <w:r w:rsidRPr="005B713A">
        <w:rPr>
          <w:sz w:val="24"/>
          <w:szCs w:val="24"/>
        </w:rPr>
        <w:t>.</w:t>
      </w:r>
    </w:p>
    <w:p w14:paraId="74790957" w14:textId="6133C167" w:rsidR="00BC6076" w:rsidRPr="005B713A" w:rsidRDefault="004C16B7" w:rsidP="00BC6076">
      <w:pPr>
        <w:pStyle w:val="PSDS-CorpodeTexto"/>
        <w:rPr>
          <w:sz w:val="24"/>
          <w:szCs w:val="24"/>
        </w:rPr>
      </w:pPr>
      <w:r>
        <w:rPr>
          <w:sz w:val="24"/>
          <w:szCs w:val="24"/>
        </w:rPr>
        <w:t xml:space="preserve">Dados de Tag e Produtos, </w:t>
      </w:r>
      <w:r w:rsidR="00EB6F90">
        <w:rPr>
          <w:sz w:val="24"/>
          <w:szCs w:val="24"/>
        </w:rPr>
        <w:t>precisão estar</w:t>
      </w:r>
      <w:r>
        <w:rPr>
          <w:sz w:val="24"/>
          <w:szCs w:val="24"/>
        </w:rPr>
        <w:t xml:space="preserve"> cadastradas</w:t>
      </w:r>
      <w:r w:rsidR="00BC6076" w:rsidRPr="005B713A">
        <w:rPr>
          <w:sz w:val="24"/>
          <w:szCs w:val="24"/>
        </w:rPr>
        <w:t xml:space="preserve"> </w:t>
      </w:r>
      <w:r w:rsidR="006463CE">
        <w:rPr>
          <w:sz w:val="24"/>
          <w:szCs w:val="24"/>
        </w:rPr>
        <w:t xml:space="preserve">no </w:t>
      </w:r>
      <w:r w:rsidR="00BC6076" w:rsidRPr="005B713A">
        <w:rPr>
          <w:sz w:val="24"/>
          <w:szCs w:val="24"/>
        </w:rPr>
        <w:t>sistema.</w:t>
      </w:r>
    </w:p>
    <w:p w14:paraId="6268479D" w14:textId="198F88BA" w:rsidR="00BC6076" w:rsidRPr="005B713A" w:rsidRDefault="00BC6076" w:rsidP="00BC6076"/>
    <w:p w14:paraId="5590395C" w14:textId="77777777" w:rsidR="00BC6076" w:rsidRPr="005B713A" w:rsidRDefault="00BC6076" w:rsidP="00BC6076">
      <w:pPr>
        <w:pStyle w:val="PSDS-CorpodeTexto"/>
        <w:rPr>
          <w:sz w:val="24"/>
          <w:szCs w:val="24"/>
        </w:rPr>
      </w:pPr>
    </w:p>
    <w:p w14:paraId="18F56AC5" w14:textId="77777777" w:rsidR="00BC6076" w:rsidRPr="005B713A" w:rsidRDefault="00BC6076" w:rsidP="00BC6076">
      <w:pPr>
        <w:pStyle w:val="PSDS-MarcadoresNivel1"/>
        <w:numPr>
          <w:ilvl w:val="0"/>
          <w:numId w:val="16"/>
        </w:numPr>
        <w:rPr>
          <w:b/>
          <w:sz w:val="24"/>
          <w:szCs w:val="24"/>
        </w:rPr>
      </w:pPr>
      <w:r w:rsidRPr="005B713A">
        <w:rPr>
          <w:b/>
          <w:sz w:val="24"/>
          <w:szCs w:val="24"/>
        </w:rPr>
        <w:t>Fluxo Principal</w:t>
      </w:r>
    </w:p>
    <w:p w14:paraId="1A0DD412" w14:textId="77777777" w:rsidR="00BC6076" w:rsidRPr="005B713A" w:rsidRDefault="00BC6076" w:rsidP="00BC6076">
      <w:pPr>
        <w:pStyle w:val="PSDS-CorpodeTexto"/>
        <w:ind w:left="709" w:firstLine="0"/>
        <w:rPr>
          <w:sz w:val="24"/>
          <w:szCs w:val="24"/>
        </w:rPr>
      </w:pPr>
    </w:p>
    <w:p w14:paraId="1F8D7B7A" w14:textId="69C54E89" w:rsidR="00BC6076" w:rsidRPr="005B713A" w:rsidRDefault="00BC6076" w:rsidP="00BC6076">
      <w:pPr>
        <w:pStyle w:val="PSDS-CorpodeTexto"/>
        <w:rPr>
          <w:sz w:val="24"/>
          <w:szCs w:val="24"/>
        </w:rPr>
      </w:pPr>
      <w:r w:rsidRPr="005B713A">
        <w:rPr>
          <w:sz w:val="24"/>
          <w:szCs w:val="24"/>
        </w:rPr>
        <w:t>P1. Sistema solicita</w:t>
      </w:r>
      <w:r w:rsidR="004E2C92">
        <w:rPr>
          <w:sz w:val="24"/>
          <w:szCs w:val="24"/>
        </w:rPr>
        <w:t xml:space="preserve"> </w:t>
      </w:r>
      <w:proofErr w:type="spellStart"/>
      <w:r w:rsidR="004E2C92">
        <w:rPr>
          <w:sz w:val="24"/>
          <w:szCs w:val="24"/>
        </w:rPr>
        <w:t>login</w:t>
      </w:r>
      <w:proofErr w:type="spellEnd"/>
    </w:p>
    <w:p w14:paraId="11C6AEFF" w14:textId="3A9D5510" w:rsidR="00BC6076" w:rsidRPr="005B713A" w:rsidRDefault="00BC6076" w:rsidP="00BC6076">
      <w:pPr>
        <w:pStyle w:val="PSDS-CorpodeTexto"/>
        <w:rPr>
          <w:sz w:val="24"/>
          <w:szCs w:val="24"/>
        </w:rPr>
      </w:pPr>
      <w:r w:rsidRPr="005B713A">
        <w:rPr>
          <w:sz w:val="24"/>
          <w:szCs w:val="24"/>
        </w:rPr>
        <w:t xml:space="preserve">P2. Ator informa </w:t>
      </w:r>
      <w:proofErr w:type="spellStart"/>
      <w:r w:rsidR="0056084C">
        <w:rPr>
          <w:sz w:val="24"/>
          <w:szCs w:val="24"/>
        </w:rPr>
        <w:t>login</w:t>
      </w:r>
      <w:proofErr w:type="spellEnd"/>
    </w:p>
    <w:p w14:paraId="0E341E8B" w14:textId="40D509E0" w:rsidR="00BC6076" w:rsidRPr="005B713A" w:rsidRDefault="00BC6076" w:rsidP="00BC6076">
      <w:pPr>
        <w:pStyle w:val="PSDS-CorpodeTexto"/>
        <w:rPr>
          <w:sz w:val="24"/>
          <w:szCs w:val="24"/>
        </w:rPr>
      </w:pPr>
      <w:r w:rsidRPr="005B713A">
        <w:rPr>
          <w:sz w:val="24"/>
          <w:szCs w:val="24"/>
        </w:rPr>
        <w:t xml:space="preserve">P3. </w:t>
      </w:r>
      <w:r w:rsidR="003D4EF1">
        <w:rPr>
          <w:sz w:val="24"/>
          <w:szCs w:val="24"/>
        </w:rPr>
        <w:t xml:space="preserve">Ator </w:t>
      </w:r>
      <w:r w:rsidR="004466D9">
        <w:rPr>
          <w:sz w:val="24"/>
          <w:szCs w:val="24"/>
        </w:rPr>
        <w:t xml:space="preserve">realiza a busca </w:t>
      </w:r>
      <w:proofErr w:type="spellStart"/>
      <w:r w:rsidR="004466D9">
        <w:rPr>
          <w:sz w:val="24"/>
          <w:szCs w:val="24"/>
        </w:rPr>
        <w:t>port</w:t>
      </w:r>
      <w:proofErr w:type="spellEnd"/>
      <w:r w:rsidR="004466D9">
        <w:rPr>
          <w:sz w:val="24"/>
          <w:szCs w:val="24"/>
        </w:rPr>
        <w:t xml:space="preserve"> ta</w:t>
      </w:r>
      <w:r w:rsidR="003D4EF1">
        <w:rPr>
          <w:sz w:val="24"/>
          <w:szCs w:val="24"/>
        </w:rPr>
        <w:t>g</w:t>
      </w:r>
      <w:r w:rsidR="004466D9">
        <w:rPr>
          <w:sz w:val="24"/>
          <w:szCs w:val="24"/>
        </w:rPr>
        <w:t>s</w:t>
      </w:r>
    </w:p>
    <w:p w14:paraId="00846CED" w14:textId="48419CBE" w:rsidR="00BC6076" w:rsidRPr="005B713A" w:rsidRDefault="00BC6076" w:rsidP="00BC6076">
      <w:pPr>
        <w:pStyle w:val="PSDS-CorpodeTexto"/>
        <w:rPr>
          <w:sz w:val="24"/>
          <w:szCs w:val="24"/>
        </w:rPr>
      </w:pPr>
      <w:r w:rsidRPr="005B713A">
        <w:rPr>
          <w:sz w:val="24"/>
          <w:szCs w:val="24"/>
        </w:rPr>
        <w:t>P4. Ator infor</w:t>
      </w:r>
      <w:r w:rsidR="00C96505">
        <w:rPr>
          <w:sz w:val="24"/>
          <w:szCs w:val="24"/>
        </w:rPr>
        <w:t>ma o cadastro</w:t>
      </w:r>
      <w:r w:rsidR="00EC67D2">
        <w:rPr>
          <w:sz w:val="24"/>
          <w:szCs w:val="24"/>
        </w:rPr>
        <w:t xml:space="preserve"> tag</w:t>
      </w:r>
      <w:r w:rsidR="00412BC5">
        <w:rPr>
          <w:sz w:val="24"/>
          <w:szCs w:val="24"/>
        </w:rPr>
        <w:t xml:space="preserve"> (</w:t>
      </w:r>
      <w:r w:rsidR="002C0F94">
        <w:rPr>
          <w:sz w:val="24"/>
          <w:szCs w:val="24"/>
        </w:rPr>
        <w:t>A1</w:t>
      </w:r>
      <w:r w:rsidR="00412BC5">
        <w:rPr>
          <w:sz w:val="24"/>
          <w:szCs w:val="24"/>
        </w:rPr>
        <w:t>)</w:t>
      </w:r>
    </w:p>
    <w:p w14:paraId="73537CF0" w14:textId="1826F31A" w:rsidR="00BC6076" w:rsidRPr="005B713A" w:rsidRDefault="00BC6076" w:rsidP="00BC6076">
      <w:pPr>
        <w:pStyle w:val="PSDS-CorpodeTexto"/>
        <w:rPr>
          <w:sz w:val="24"/>
          <w:szCs w:val="24"/>
        </w:rPr>
      </w:pPr>
      <w:r w:rsidRPr="005B713A">
        <w:rPr>
          <w:sz w:val="24"/>
          <w:szCs w:val="24"/>
        </w:rPr>
        <w:t xml:space="preserve">P5. </w:t>
      </w:r>
      <w:r w:rsidR="00B80CF6">
        <w:rPr>
          <w:sz w:val="24"/>
          <w:szCs w:val="24"/>
        </w:rPr>
        <w:t>Ator informa o produto associado a tag</w:t>
      </w:r>
      <w:r w:rsidRPr="005B713A">
        <w:rPr>
          <w:sz w:val="24"/>
          <w:szCs w:val="24"/>
        </w:rPr>
        <w:t xml:space="preserve"> </w:t>
      </w:r>
      <w:r w:rsidR="002A699D">
        <w:rPr>
          <w:sz w:val="24"/>
          <w:szCs w:val="24"/>
        </w:rPr>
        <w:t>(A2)</w:t>
      </w:r>
    </w:p>
    <w:p w14:paraId="64ECEFE8" w14:textId="1DBE5438" w:rsidR="00BC6076" w:rsidRPr="005B713A" w:rsidRDefault="00BC6076" w:rsidP="00BC6076">
      <w:pPr>
        <w:pStyle w:val="PSDS-CorpodeTexto"/>
        <w:rPr>
          <w:sz w:val="24"/>
          <w:szCs w:val="24"/>
        </w:rPr>
      </w:pPr>
      <w:r w:rsidRPr="005B713A">
        <w:rPr>
          <w:sz w:val="24"/>
          <w:szCs w:val="24"/>
        </w:rPr>
        <w:t xml:space="preserve">P6. Ator </w:t>
      </w:r>
      <w:r w:rsidR="00945861">
        <w:rPr>
          <w:sz w:val="24"/>
          <w:szCs w:val="24"/>
        </w:rPr>
        <w:t>busca o produto</w:t>
      </w:r>
      <w:r w:rsidR="00EA67D1">
        <w:rPr>
          <w:sz w:val="24"/>
          <w:szCs w:val="24"/>
        </w:rPr>
        <w:t xml:space="preserve"> (A3)</w:t>
      </w:r>
    </w:p>
    <w:p w14:paraId="70BC923C" w14:textId="3C045CC1" w:rsidR="00BC6076" w:rsidRPr="005B713A" w:rsidRDefault="00BC6076" w:rsidP="00BC6076">
      <w:pPr>
        <w:pStyle w:val="PSDS-CorpodeTexto"/>
        <w:rPr>
          <w:sz w:val="24"/>
          <w:szCs w:val="24"/>
        </w:rPr>
      </w:pPr>
      <w:r w:rsidRPr="005B713A">
        <w:rPr>
          <w:sz w:val="24"/>
          <w:szCs w:val="24"/>
        </w:rPr>
        <w:t xml:space="preserve">P7. </w:t>
      </w:r>
      <w:r w:rsidR="006A6E72">
        <w:rPr>
          <w:sz w:val="24"/>
          <w:szCs w:val="24"/>
        </w:rPr>
        <w:t>Ator informa</w:t>
      </w:r>
      <w:r w:rsidR="00496210">
        <w:rPr>
          <w:sz w:val="24"/>
          <w:szCs w:val="24"/>
        </w:rPr>
        <w:t xml:space="preserve"> a tag associada ao </w:t>
      </w:r>
      <w:r w:rsidR="00EA67D1">
        <w:rPr>
          <w:sz w:val="24"/>
          <w:szCs w:val="24"/>
        </w:rPr>
        <w:t>produto (A4)</w:t>
      </w:r>
    </w:p>
    <w:p w14:paraId="0D430AC6" w14:textId="77777777" w:rsidR="00BC6076" w:rsidRPr="00672724" w:rsidRDefault="00BC6076" w:rsidP="00BC6076">
      <w:pPr>
        <w:pStyle w:val="PSDS-CorpodeTexto"/>
        <w:rPr>
          <w:sz w:val="24"/>
          <w:szCs w:val="24"/>
          <w:highlight w:val="yellow"/>
        </w:rPr>
      </w:pPr>
      <w:r w:rsidRPr="00672724">
        <w:rPr>
          <w:sz w:val="24"/>
          <w:szCs w:val="24"/>
          <w:highlight w:val="yellow"/>
        </w:rPr>
        <w:t>P8. Ator informa o grau de dificuldade</w:t>
      </w:r>
    </w:p>
    <w:p w14:paraId="600114E3" w14:textId="77777777" w:rsidR="00BC6076" w:rsidRPr="00672724" w:rsidRDefault="00BC6076" w:rsidP="00BC6076">
      <w:pPr>
        <w:pStyle w:val="PSDS-CorpodeTexto"/>
        <w:rPr>
          <w:sz w:val="24"/>
          <w:szCs w:val="24"/>
          <w:highlight w:val="yellow"/>
        </w:rPr>
      </w:pPr>
      <w:r w:rsidRPr="00672724">
        <w:rPr>
          <w:sz w:val="24"/>
          <w:szCs w:val="24"/>
          <w:highlight w:val="yellow"/>
        </w:rPr>
        <w:t>P9. Sistema solicita da onde foi retirada a questão</w:t>
      </w:r>
    </w:p>
    <w:p w14:paraId="248B22D5" w14:textId="77777777" w:rsidR="00BC6076" w:rsidRPr="00672724" w:rsidRDefault="00BC6076" w:rsidP="00BC6076">
      <w:pPr>
        <w:pStyle w:val="PSDS-CorpodeTexto"/>
        <w:rPr>
          <w:sz w:val="24"/>
          <w:szCs w:val="24"/>
          <w:highlight w:val="yellow"/>
        </w:rPr>
      </w:pPr>
      <w:r w:rsidRPr="00672724">
        <w:rPr>
          <w:sz w:val="24"/>
          <w:szCs w:val="24"/>
          <w:highlight w:val="yellow"/>
        </w:rPr>
        <w:t>P10. Ator informa a origem da questão</w:t>
      </w:r>
    </w:p>
    <w:p w14:paraId="08C3FB1B" w14:textId="77777777" w:rsidR="00BC6076" w:rsidRPr="00672724" w:rsidRDefault="00BC6076" w:rsidP="00BC6076">
      <w:pPr>
        <w:pStyle w:val="PSDS-CorpodeTexto"/>
        <w:rPr>
          <w:sz w:val="24"/>
          <w:szCs w:val="24"/>
          <w:highlight w:val="yellow"/>
        </w:rPr>
      </w:pPr>
      <w:r w:rsidRPr="00672724">
        <w:rPr>
          <w:sz w:val="24"/>
          <w:szCs w:val="24"/>
          <w:highlight w:val="yellow"/>
        </w:rPr>
        <w:t>P11. Sistema solicita o loggin do usuário responsável pela questão</w:t>
      </w:r>
    </w:p>
    <w:p w14:paraId="6184F759" w14:textId="77777777" w:rsidR="00BC6076" w:rsidRPr="00672724" w:rsidRDefault="00BC6076" w:rsidP="00BC6076">
      <w:pPr>
        <w:pStyle w:val="PSDS-CorpodeTexto"/>
        <w:rPr>
          <w:sz w:val="24"/>
          <w:szCs w:val="24"/>
          <w:highlight w:val="yellow"/>
        </w:rPr>
      </w:pPr>
      <w:r w:rsidRPr="00672724">
        <w:rPr>
          <w:sz w:val="24"/>
          <w:szCs w:val="24"/>
          <w:highlight w:val="yellow"/>
        </w:rPr>
        <w:t>P12. Ator informa o loggin do responsável</w:t>
      </w:r>
    </w:p>
    <w:p w14:paraId="4512088B" w14:textId="77777777" w:rsidR="00BC6076" w:rsidRPr="00672724" w:rsidRDefault="00BC6076" w:rsidP="00BC6076">
      <w:pPr>
        <w:pStyle w:val="PSDS-CorpodeTexto"/>
        <w:rPr>
          <w:sz w:val="24"/>
          <w:szCs w:val="24"/>
          <w:highlight w:val="yellow"/>
        </w:rPr>
      </w:pPr>
      <w:r w:rsidRPr="00672724">
        <w:rPr>
          <w:sz w:val="24"/>
          <w:szCs w:val="24"/>
          <w:highlight w:val="yellow"/>
        </w:rPr>
        <w:t>P13. Sistema valida loggin do responsável (A1)</w:t>
      </w:r>
    </w:p>
    <w:p w14:paraId="5FDE95F5" w14:textId="77777777" w:rsidR="00BC6076" w:rsidRPr="00672724" w:rsidRDefault="00BC6076" w:rsidP="00BC6076">
      <w:pPr>
        <w:pStyle w:val="PSDS-CorpodeTexto"/>
        <w:rPr>
          <w:sz w:val="24"/>
          <w:szCs w:val="24"/>
          <w:highlight w:val="yellow"/>
        </w:rPr>
      </w:pPr>
      <w:r w:rsidRPr="00672724">
        <w:rPr>
          <w:sz w:val="24"/>
          <w:szCs w:val="24"/>
          <w:highlight w:val="yellow"/>
        </w:rPr>
        <w:t>P14. Sistema solicita a data de inserção da questão</w:t>
      </w:r>
    </w:p>
    <w:p w14:paraId="792BD38F" w14:textId="77777777" w:rsidR="00BC6076" w:rsidRPr="00672724" w:rsidRDefault="00BC6076" w:rsidP="00BC6076">
      <w:pPr>
        <w:pStyle w:val="PSDS-CorpodeTexto"/>
        <w:rPr>
          <w:sz w:val="24"/>
          <w:szCs w:val="24"/>
          <w:highlight w:val="yellow"/>
        </w:rPr>
      </w:pPr>
      <w:r w:rsidRPr="00672724">
        <w:rPr>
          <w:sz w:val="24"/>
          <w:szCs w:val="24"/>
          <w:highlight w:val="yellow"/>
        </w:rPr>
        <w:t xml:space="preserve">P15. Ator informa a data </w:t>
      </w:r>
    </w:p>
    <w:p w14:paraId="216002F2" w14:textId="77777777" w:rsidR="00BC6076" w:rsidRPr="00672724" w:rsidRDefault="00BC6076" w:rsidP="00BC6076">
      <w:pPr>
        <w:pStyle w:val="PSDS-CorpodeTexto"/>
        <w:rPr>
          <w:sz w:val="24"/>
          <w:szCs w:val="24"/>
          <w:highlight w:val="yellow"/>
        </w:rPr>
      </w:pPr>
      <w:r w:rsidRPr="00672724">
        <w:rPr>
          <w:sz w:val="24"/>
          <w:szCs w:val="24"/>
          <w:highlight w:val="yellow"/>
        </w:rPr>
        <w:t>P16. Sistema valida a data (A2)</w:t>
      </w:r>
    </w:p>
    <w:p w14:paraId="7B5DCA43" w14:textId="77777777" w:rsidR="00BC6076" w:rsidRPr="00672724" w:rsidRDefault="00BC6076" w:rsidP="00BC6076">
      <w:pPr>
        <w:pStyle w:val="PSDS-CorpodeTexto"/>
        <w:rPr>
          <w:sz w:val="24"/>
          <w:szCs w:val="24"/>
          <w:highlight w:val="yellow"/>
        </w:rPr>
      </w:pPr>
      <w:r w:rsidRPr="00672724">
        <w:rPr>
          <w:sz w:val="24"/>
          <w:szCs w:val="24"/>
          <w:highlight w:val="yellow"/>
        </w:rPr>
        <w:t>P17. Sistema solicita o tipo de questão</w:t>
      </w:r>
    </w:p>
    <w:p w14:paraId="58257010" w14:textId="77777777" w:rsidR="00BC6076" w:rsidRPr="00672724" w:rsidRDefault="00BC6076" w:rsidP="00BC6076">
      <w:pPr>
        <w:pStyle w:val="PSDS-CorpodeTexto"/>
        <w:rPr>
          <w:sz w:val="24"/>
          <w:szCs w:val="24"/>
          <w:highlight w:val="yellow"/>
        </w:rPr>
      </w:pPr>
      <w:r w:rsidRPr="00672724">
        <w:rPr>
          <w:sz w:val="24"/>
          <w:szCs w:val="24"/>
          <w:highlight w:val="yellow"/>
        </w:rPr>
        <w:t>P18. Ator informa o tipo de questão</w:t>
      </w:r>
    </w:p>
    <w:p w14:paraId="2F48FC3E" w14:textId="77777777" w:rsidR="00BC6076" w:rsidRPr="00672724" w:rsidRDefault="00BC6076" w:rsidP="00BC6076">
      <w:pPr>
        <w:pStyle w:val="PSDS-CorpodeTexto"/>
        <w:rPr>
          <w:sz w:val="24"/>
          <w:szCs w:val="24"/>
          <w:highlight w:val="yellow"/>
        </w:rPr>
      </w:pPr>
      <w:r w:rsidRPr="00672724">
        <w:rPr>
          <w:sz w:val="24"/>
          <w:szCs w:val="24"/>
          <w:highlight w:val="yellow"/>
        </w:rPr>
        <w:t>P19. Sistema solicita a questão</w:t>
      </w:r>
    </w:p>
    <w:p w14:paraId="1E01959E" w14:textId="77777777" w:rsidR="00BC6076" w:rsidRPr="00672724" w:rsidRDefault="00BC6076" w:rsidP="00BC6076">
      <w:pPr>
        <w:pStyle w:val="PSDS-CorpodeTexto"/>
        <w:rPr>
          <w:sz w:val="24"/>
          <w:szCs w:val="24"/>
          <w:highlight w:val="yellow"/>
        </w:rPr>
      </w:pPr>
      <w:r w:rsidRPr="00672724">
        <w:rPr>
          <w:sz w:val="24"/>
          <w:szCs w:val="24"/>
          <w:highlight w:val="yellow"/>
        </w:rPr>
        <w:t>P20. Ator informa a questão</w:t>
      </w:r>
    </w:p>
    <w:p w14:paraId="3DD57FA0" w14:textId="77777777" w:rsidR="00BC6076" w:rsidRPr="00672724" w:rsidRDefault="00BC6076" w:rsidP="00BC6076">
      <w:pPr>
        <w:pStyle w:val="PSDS-CorpodeTexto"/>
        <w:rPr>
          <w:sz w:val="24"/>
          <w:szCs w:val="24"/>
          <w:highlight w:val="yellow"/>
        </w:rPr>
      </w:pPr>
      <w:r w:rsidRPr="00672724">
        <w:rPr>
          <w:sz w:val="24"/>
          <w:szCs w:val="24"/>
          <w:highlight w:val="yellow"/>
        </w:rPr>
        <w:t>P21. Sistema solicita comentário</w:t>
      </w:r>
    </w:p>
    <w:p w14:paraId="428E03ED" w14:textId="77777777" w:rsidR="00BC6076" w:rsidRPr="00672724" w:rsidRDefault="00BC6076" w:rsidP="00BC6076">
      <w:pPr>
        <w:pStyle w:val="PSDS-CorpodeTexto"/>
        <w:rPr>
          <w:sz w:val="24"/>
          <w:szCs w:val="24"/>
          <w:highlight w:val="yellow"/>
        </w:rPr>
      </w:pPr>
      <w:r w:rsidRPr="00672724">
        <w:rPr>
          <w:sz w:val="24"/>
          <w:szCs w:val="24"/>
          <w:highlight w:val="yellow"/>
        </w:rPr>
        <w:t>P22. Ator informa comentário</w:t>
      </w:r>
    </w:p>
    <w:p w14:paraId="5D397D07" w14:textId="77777777" w:rsidR="00BC6076" w:rsidRPr="00672724" w:rsidRDefault="00BC6076" w:rsidP="00BC6076">
      <w:pPr>
        <w:pStyle w:val="PSDS-CorpodeTexto"/>
        <w:rPr>
          <w:sz w:val="24"/>
          <w:szCs w:val="24"/>
          <w:highlight w:val="yellow"/>
        </w:rPr>
      </w:pPr>
      <w:r w:rsidRPr="00672724">
        <w:rPr>
          <w:sz w:val="24"/>
          <w:szCs w:val="24"/>
          <w:highlight w:val="yellow"/>
        </w:rPr>
        <w:t>P23. Ator clica no botão salvar</w:t>
      </w:r>
    </w:p>
    <w:p w14:paraId="017E5EE5" w14:textId="77777777" w:rsidR="00BC6076" w:rsidRPr="00672724" w:rsidRDefault="00BC6076" w:rsidP="00BC6076">
      <w:pPr>
        <w:pStyle w:val="PSDS-CorpodeTexto"/>
        <w:rPr>
          <w:sz w:val="24"/>
          <w:szCs w:val="24"/>
          <w:highlight w:val="yellow"/>
        </w:rPr>
      </w:pPr>
      <w:r w:rsidRPr="00672724">
        <w:rPr>
          <w:sz w:val="24"/>
          <w:szCs w:val="24"/>
          <w:highlight w:val="yellow"/>
        </w:rPr>
        <w:t>P24. Sistema valida todos os dados (A3)</w:t>
      </w:r>
    </w:p>
    <w:p w14:paraId="680B3980" w14:textId="77777777" w:rsidR="00BC6076" w:rsidRPr="00672724" w:rsidRDefault="00BC6076" w:rsidP="00BC6076">
      <w:pPr>
        <w:pStyle w:val="PSDS-CorpodeTexto"/>
        <w:rPr>
          <w:sz w:val="24"/>
          <w:szCs w:val="24"/>
          <w:highlight w:val="yellow"/>
        </w:rPr>
      </w:pPr>
      <w:r w:rsidRPr="00672724">
        <w:rPr>
          <w:sz w:val="24"/>
          <w:szCs w:val="24"/>
          <w:highlight w:val="yellow"/>
        </w:rPr>
        <w:t>P25. Sistema cadastra a questão no banco de dados (E1)</w:t>
      </w:r>
    </w:p>
    <w:p w14:paraId="11A9DA31" w14:textId="77777777" w:rsidR="00BC6076" w:rsidRPr="005B713A" w:rsidRDefault="00BC6076" w:rsidP="00BC6076">
      <w:pPr>
        <w:pStyle w:val="PSDS-CorpodeTexto"/>
        <w:rPr>
          <w:sz w:val="24"/>
          <w:szCs w:val="24"/>
        </w:rPr>
      </w:pPr>
      <w:r w:rsidRPr="00672724">
        <w:rPr>
          <w:sz w:val="24"/>
          <w:szCs w:val="24"/>
          <w:highlight w:val="yellow"/>
        </w:rPr>
        <w:t>P26. Sistema exibe mensagem “Questão cadastrada com sucesso”</w:t>
      </w:r>
    </w:p>
    <w:p w14:paraId="3C243DF4" w14:textId="77777777" w:rsidR="00BC6076" w:rsidRPr="005B713A" w:rsidRDefault="00BC6076" w:rsidP="00BC6076">
      <w:pPr>
        <w:pStyle w:val="PSDS-CorpodeTexto"/>
        <w:rPr>
          <w:sz w:val="24"/>
          <w:szCs w:val="24"/>
        </w:rPr>
      </w:pPr>
    </w:p>
    <w:p w14:paraId="55697D4D" w14:textId="77777777" w:rsidR="00BC6076" w:rsidRPr="005B713A" w:rsidRDefault="00BC6076" w:rsidP="00BC6076">
      <w:r w:rsidRPr="005B713A">
        <w:br w:type="page"/>
      </w:r>
    </w:p>
    <w:p w14:paraId="4AF8CDA3" w14:textId="77777777" w:rsidR="00BC6076" w:rsidRPr="005B713A" w:rsidRDefault="00BC6076" w:rsidP="00BC6076">
      <w:pPr>
        <w:pStyle w:val="PSDS-CorpodeTexto"/>
        <w:rPr>
          <w:sz w:val="24"/>
          <w:szCs w:val="24"/>
        </w:rPr>
      </w:pPr>
    </w:p>
    <w:p w14:paraId="45F5B7D0" w14:textId="77777777" w:rsidR="00BC6076" w:rsidRPr="005B713A" w:rsidRDefault="00BC6076" w:rsidP="00BC6076">
      <w:pPr>
        <w:pStyle w:val="PSDS-CorpodeTexto"/>
        <w:rPr>
          <w:sz w:val="24"/>
          <w:szCs w:val="24"/>
        </w:rPr>
      </w:pPr>
    </w:p>
    <w:p w14:paraId="7E9978FB" w14:textId="77777777" w:rsidR="00BC6076" w:rsidRPr="005B713A" w:rsidRDefault="00BC6076" w:rsidP="00BC6076">
      <w:pPr>
        <w:pStyle w:val="PSDS-MarcadoresNivel1"/>
        <w:numPr>
          <w:ilvl w:val="0"/>
          <w:numId w:val="16"/>
        </w:numPr>
        <w:rPr>
          <w:b/>
          <w:sz w:val="24"/>
          <w:szCs w:val="24"/>
        </w:rPr>
      </w:pPr>
      <w:r w:rsidRPr="005B713A">
        <w:rPr>
          <w:b/>
          <w:sz w:val="24"/>
          <w:szCs w:val="24"/>
        </w:rPr>
        <w:t>Fluxos Alternativos</w:t>
      </w:r>
    </w:p>
    <w:p w14:paraId="60C32DE4" w14:textId="77777777" w:rsidR="00BC6076" w:rsidRPr="005B713A" w:rsidRDefault="00BC6076" w:rsidP="00BC6076">
      <w:pPr>
        <w:pStyle w:val="PSDS-MarcadoresNivel1"/>
        <w:ind w:firstLine="0"/>
        <w:rPr>
          <w:b/>
          <w:sz w:val="24"/>
          <w:szCs w:val="24"/>
        </w:rPr>
      </w:pPr>
    </w:p>
    <w:p w14:paraId="3AC475A5" w14:textId="77777777" w:rsidR="00BC6076" w:rsidRPr="005B713A" w:rsidRDefault="00BC6076" w:rsidP="00BC6076">
      <w:pPr>
        <w:pStyle w:val="PSDS-CorpodeTexto"/>
        <w:ind w:firstLine="0"/>
        <w:rPr>
          <w:sz w:val="24"/>
          <w:szCs w:val="24"/>
        </w:rPr>
      </w:pPr>
      <w:r w:rsidRPr="005B713A">
        <w:rPr>
          <w:sz w:val="24"/>
          <w:szCs w:val="24"/>
        </w:rPr>
        <w:t>Esse fluxo alternativo ao passo 13 (P13).</w:t>
      </w:r>
    </w:p>
    <w:p w14:paraId="1DE21169" w14:textId="77777777" w:rsidR="00BC6076" w:rsidRPr="005B713A" w:rsidRDefault="00BC6076" w:rsidP="00BC6076">
      <w:pPr>
        <w:pStyle w:val="PSDS-CorpodeTexto"/>
        <w:rPr>
          <w:sz w:val="24"/>
          <w:szCs w:val="24"/>
        </w:rPr>
      </w:pPr>
    </w:p>
    <w:p w14:paraId="04C2B427" w14:textId="77777777" w:rsidR="00BC6076" w:rsidRPr="005B713A" w:rsidRDefault="00BC6076" w:rsidP="00BC6076">
      <w:pPr>
        <w:pStyle w:val="PSDS-CorpodeTexto"/>
        <w:rPr>
          <w:sz w:val="24"/>
          <w:szCs w:val="24"/>
        </w:rPr>
      </w:pPr>
      <w:r w:rsidRPr="005B713A">
        <w:rPr>
          <w:sz w:val="24"/>
          <w:szCs w:val="24"/>
        </w:rPr>
        <w:t>(A1) Loggin incorreto</w:t>
      </w:r>
    </w:p>
    <w:p w14:paraId="3C85E8D3" w14:textId="77777777" w:rsidR="00BC6076" w:rsidRPr="005B713A" w:rsidRDefault="00BC6076" w:rsidP="00BC6076">
      <w:pPr>
        <w:pStyle w:val="PSDS-CorpodeTexto"/>
        <w:rPr>
          <w:sz w:val="24"/>
          <w:szCs w:val="24"/>
        </w:rPr>
      </w:pPr>
      <w:r w:rsidRPr="005B713A">
        <w:rPr>
          <w:sz w:val="24"/>
          <w:szCs w:val="24"/>
        </w:rPr>
        <w:tab/>
        <w:t>A1.1 Sistema informa que loggin não existe;</w:t>
      </w:r>
    </w:p>
    <w:p w14:paraId="7841CA61" w14:textId="77777777" w:rsidR="00BC6076" w:rsidRPr="005B713A" w:rsidRDefault="00BC6076" w:rsidP="00BC6076">
      <w:pPr>
        <w:pStyle w:val="PSDS-CorpodeTexto"/>
        <w:rPr>
          <w:sz w:val="24"/>
          <w:szCs w:val="24"/>
        </w:rPr>
      </w:pPr>
      <w:r w:rsidRPr="005B713A">
        <w:rPr>
          <w:sz w:val="24"/>
          <w:szCs w:val="24"/>
        </w:rPr>
        <w:tab/>
        <w:t>A1.2 Volta para o passo 12.</w:t>
      </w:r>
    </w:p>
    <w:p w14:paraId="0EFDE261" w14:textId="77777777" w:rsidR="00BC6076" w:rsidRPr="005B713A" w:rsidRDefault="00BC6076" w:rsidP="00BC6076">
      <w:pPr>
        <w:pStyle w:val="PSDS-CorpodeTexto"/>
        <w:rPr>
          <w:sz w:val="24"/>
          <w:szCs w:val="24"/>
        </w:rPr>
      </w:pPr>
    </w:p>
    <w:p w14:paraId="3CE24F85" w14:textId="77777777" w:rsidR="00BC6076" w:rsidRPr="005B713A" w:rsidRDefault="00BC6076" w:rsidP="00BC6076">
      <w:pPr>
        <w:pStyle w:val="PSDS-CorpodeTexto"/>
        <w:ind w:firstLine="0"/>
        <w:rPr>
          <w:sz w:val="24"/>
          <w:szCs w:val="24"/>
        </w:rPr>
      </w:pPr>
      <w:r w:rsidRPr="005B713A">
        <w:rPr>
          <w:sz w:val="24"/>
          <w:szCs w:val="24"/>
        </w:rPr>
        <w:t>Esse fluxo alternativo ao passo 16 (P16).</w:t>
      </w:r>
    </w:p>
    <w:p w14:paraId="51118891" w14:textId="77777777" w:rsidR="00BC6076" w:rsidRPr="005B713A" w:rsidRDefault="00BC6076" w:rsidP="00BC6076">
      <w:pPr>
        <w:pStyle w:val="PSDS-CorpodeTexto"/>
        <w:rPr>
          <w:sz w:val="24"/>
          <w:szCs w:val="24"/>
        </w:rPr>
      </w:pPr>
    </w:p>
    <w:p w14:paraId="28B1080E" w14:textId="77777777" w:rsidR="00BC6076" w:rsidRPr="005B713A" w:rsidRDefault="00BC6076" w:rsidP="00BC6076">
      <w:pPr>
        <w:pStyle w:val="PSDS-CorpodeTexto"/>
        <w:rPr>
          <w:sz w:val="24"/>
          <w:szCs w:val="24"/>
        </w:rPr>
      </w:pPr>
      <w:r w:rsidRPr="005B713A">
        <w:rPr>
          <w:sz w:val="24"/>
          <w:szCs w:val="24"/>
        </w:rPr>
        <w:t>(A2) Data incorreta</w:t>
      </w:r>
    </w:p>
    <w:p w14:paraId="2A8ED1B6" w14:textId="77777777" w:rsidR="00BC6076" w:rsidRPr="005B713A" w:rsidRDefault="00BC6076" w:rsidP="00BC6076">
      <w:pPr>
        <w:pStyle w:val="PSDS-CorpodeTexto"/>
        <w:rPr>
          <w:sz w:val="24"/>
          <w:szCs w:val="24"/>
        </w:rPr>
      </w:pPr>
      <w:r w:rsidRPr="005B713A">
        <w:rPr>
          <w:sz w:val="24"/>
          <w:szCs w:val="24"/>
        </w:rPr>
        <w:tab/>
        <w:t>A2.1 Sistema informa que a data está incorreta;</w:t>
      </w:r>
    </w:p>
    <w:p w14:paraId="440FF7AD" w14:textId="77777777" w:rsidR="00BC6076" w:rsidRPr="005B713A" w:rsidRDefault="00BC6076" w:rsidP="00BC6076">
      <w:pPr>
        <w:pStyle w:val="PSDS-CorpodeTexto"/>
        <w:rPr>
          <w:sz w:val="24"/>
          <w:szCs w:val="24"/>
        </w:rPr>
      </w:pPr>
      <w:r w:rsidRPr="005B713A">
        <w:rPr>
          <w:sz w:val="24"/>
          <w:szCs w:val="24"/>
        </w:rPr>
        <w:tab/>
        <w:t>A2.2 Voltar ao passo 15 (P15).</w:t>
      </w:r>
    </w:p>
    <w:p w14:paraId="339D8968" w14:textId="77777777" w:rsidR="00BC6076" w:rsidRPr="005B713A" w:rsidRDefault="00BC6076" w:rsidP="00BC6076">
      <w:pPr>
        <w:pStyle w:val="PSDS-CorpodeTexto"/>
        <w:rPr>
          <w:sz w:val="24"/>
          <w:szCs w:val="24"/>
        </w:rPr>
      </w:pPr>
    </w:p>
    <w:p w14:paraId="3DAD214A" w14:textId="77777777" w:rsidR="00BC6076" w:rsidRPr="005B713A" w:rsidRDefault="00BC6076" w:rsidP="00BC6076">
      <w:pPr>
        <w:pStyle w:val="PSDS-CorpodeTexto"/>
        <w:ind w:firstLine="0"/>
        <w:rPr>
          <w:sz w:val="24"/>
          <w:szCs w:val="24"/>
        </w:rPr>
      </w:pPr>
      <w:r w:rsidRPr="005B713A">
        <w:rPr>
          <w:sz w:val="24"/>
          <w:szCs w:val="24"/>
        </w:rPr>
        <w:t>Esse fluxo alternativo ao passo 24 (P24).</w:t>
      </w:r>
    </w:p>
    <w:p w14:paraId="35E2EACD" w14:textId="77777777" w:rsidR="00BC6076" w:rsidRPr="005B713A" w:rsidRDefault="00BC6076" w:rsidP="00BC6076">
      <w:pPr>
        <w:pStyle w:val="PSDS-CorpodeTexto"/>
        <w:rPr>
          <w:sz w:val="24"/>
          <w:szCs w:val="24"/>
        </w:rPr>
      </w:pPr>
    </w:p>
    <w:p w14:paraId="5D5688EC" w14:textId="77777777" w:rsidR="00BC6076" w:rsidRPr="005B713A" w:rsidRDefault="00BC6076" w:rsidP="00BC6076">
      <w:pPr>
        <w:pStyle w:val="PSDS-CorpodeTexto"/>
        <w:rPr>
          <w:sz w:val="24"/>
          <w:szCs w:val="24"/>
        </w:rPr>
      </w:pPr>
      <w:r w:rsidRPr="005B713A">
        <w:rPr>
          <w:sz w:val="24"/>
          <w:szCs w:val="24"/>
        </w:rPr>
        <w:t>(A3) Dados Incorretos</w:t>
      </w:r>
    </w:p>
    <w:p w14:paraId="5BCFA664" w14:textId="77777777" w:rsidR="00BC6076" w:rsidRPr="005B713A" w:rsidRDefault="00BC6076" w:rsidP="00BC6076">
      <w:pPr>
        <w:pStyle w:val="PSDS-CorpodeTexto"/>
        <w:rPr>
          <w:sz w:val="24"/>
          <w:szCs w:val="24"/>
        </w:rPr>
      </w:pPr>
      <w:r w:rsidRPr="005B713A">
        <w:rPr>
          <w:sz w:val="24"/>
          <w:szCs w:val="24"/>
        </w:rPr>
        <w:tab/>
        <w:t>A3.1 Sistema informa que possuí dados incorretos;</w:t>
      </w:r>
    </w:p>
    <w:p w14:paraId="482F304E" w14:textId="77777777" w:rsidR="00BC6076" w:rsidRPr="005B713A" w:rsidRDefault="00BC6076" w:rsidP="00BC6076">
      <w:pPr>
        <w:pStyle w:val="PSDS-CorpodeTexto"/>
        <w:rPr>
          <w:sz w:val="24"/>
          <w:szCs w:val="24"/>
        </w:rPr>
      </w:pPr>
      <w:r w:rsidRPr="005B713A">
        <w:rPr>
          <w:sz w:val="24"/>
          <w:szCs w:val="24"/>
        </w:rPr>
        <w:tab/>
        <w:t>A3.2 Sistema realça os campos inválidos;</w:t>
      </w:r>
    </w:p>
    <w:p w14:paraId="555D0257" w14:textId="77777777" w:rsidR="00BC6076" w:rsidRPr="005B713A" w:rsidRDefault="00BC6076" w:rsidP="00BC6076">
      <w:pPr>
        <w:pStyle w:val="PSDS-CorpodeTexto"/>
        <w:ind w:left="709"/>
        <w:rPr>
          <w:sz w:val="24"/>
          <w:szCs w:val="24"/>
        </w:rPr>
      </w:pPr>
      <w:r w:rsidRPr="005B713A">
        <w:rPr>
          <w:sz w:val="24"/>
          <w:szCs w:val="24"/>
        </w:rPr>
        <w:t>A3.3 Voltar ao passo com erro.</w:t>
      </w:r>
    </w:p>
    <w:p w14:paraId="6C2FB3EC" w14:textId="77777777" w:rsidR="00BC6076" w:rsidRPr="005B713A" w:rsidRDefault="00BC6076" w:rsidP="00BC6076">
      <w:pPr>
        <w:pStyle w:val="PSDS-CorpodeTexto"/>
        <w:ind w:firstLine="0"/>
        <w:rPr>
          <w:sz w:val="24"/>
          <w:szCs w:val="24"/>
        </w:rPr>
      </w:pPr>
    </w:p>
    <w:p w14:paraId="7D164949" w14:textId="77777777" w:rsidR="00BC6076" w:rsidRPr="005B713A" w:rsidRDefault="00BC6076" w:rsidP="00BC6076">
      <w:pPr>
        <w:pStyle w:val="PSDS-MarcadoresNivel1"/>
        <w:numPr>
          <w:ilvl w:val="0"/>
          <w:numId w:val="16"/>
        </w:numPr>
        <w:rPr>
          <w:b/>
          <w:sz w:val="24"/>
          <w:szCs w:val="24"/>
        </w:rPr>
      </w:pPr>
      <w:r w:rsidRPr="005B713A">
        <w:rPr>
          <w:b/>
          <w:sz w:val="24"/>
          <w:szCs w:val="24"/>
        </w:rPr>
        <w:t>Fluxos de Exceção</w:t>
      </w:r>
    </w:p>
    <w:p w14:paraId="5B066CBB" w14:textId="77777777" w:rsidR="00BC6076" w:rsidRPr="005B713A" w:rsidRDefault="00BC6076" w:rsidP="00BC6076">
      <w:pPr>
        <w:pStyle w:val="PSDS-CorpodeTexto"/>
        <w:rPr>
          <w:b/>
          <w:sz w:val="24"/>
          <w:szCs w:val="24"/>
        </w:rPr>
      </w:pPr>
    </w:p>
    <w:p w14:paraId="20861B7A" w14:textId="77777777" w:rsidR="00BC6076" w:rsidRPr="005B713A" w:rsidRDefault="00BC6076" w:rsidP="00BC6076">
      <w:pPr>
        <w:pStyle w:val="PSDS-CorpodeTexto"/>
        <w:ind w:firstLine="0"/>
        <w:rPr>
          <w:sz w:val="24"/>
          <w:szCs w:val="24"/>
        </w:rPr>
      </w:pPr>
      <w:r w:rsidRPr="005B713A">
        <w:rPr>
          <w:sz w:val="24"/>
          <w:szCs w:val="24"/>
        </w:rPr>
        <w:t>Esse fluxo de exceção ao passo 25 (P25).</w:t>
      </w:r>
    </w:p>
    <w:p w14:paraId="53D8CD1E" w14:textId="77777777" w:rsidR="00BC6076" w:rsidRPr="005B713A" w:rsidRDefault="00BC6076" w:rsidP="00BC6076">
      <w:pPr>
        <w:pStyle w:val="PSDS-CorpodeTexto"/>
        <w:rPr>
          <w:sz w:val="24"/>
          <w:szCs w:val="24"/>
        </w:rPr>
      </w:pPr>
    </w:p>
    <w:p w14:paraId="3F41E1C6" w14:textId="77777777" w:rsidR="00BC6076" w:rsidRPr="005B713A" w:rsidRDefault="00BC6076" w:rsidP="00BC6076">
      <w:pPr>
        <w:pStyle w:val="PSDS-CorpodeTexto"/>
        <w:rPr>
          <w:sz w:val="24"/>
          <w:szCs w:val="24"/>
        </w:rPr>
      </w:pPr>
      <w:r w:rsidRPr="005B713A">
        <w:rPr>
          <w:sz w:val="24"/>
          <w:szCs w:val="24"/>
        </w:rPr>
        <w:t>(E1) Erro no cadastro da questão</w:t>
      </w:r>
    </w:p>
    <w:p w14:paraId="5D7F35A8" w14:textId="77777777" w:rsidR="00BC6076" w:rsidRPr="005B713A" w:rsidRDefault="00BC6076" w:rsidP="00BC6076">
      <w:pPr>
        <w:pStyle w:val="PSDS-CorpodeTexto"/>
        <w:rPr>
          <w:sz w:val="24"/>
          <w:szCs w:val="24"/>
        </w:rPr>
      </w:pPr>
      <w:r w:rsidRPr="005B713A">
        <w:rPr>
          <w:sz w:val="24"/>
          <w:szCs w:val="24"/>
        </w:rPr>
        <w:tab/>
        <w:t>E1.1 Sistema informa que não foi possível cadastrar questão no banco de dados</w:t>
      </w:r>
    </w:p>
    <w:p w14:paraId="743A47DE" w14:textId="77777777" w:rsidR="00BC6076" w:rsidRPr="005B713A" w:rsidRDefault="00BC6076" w:rsidP="00BC6076">
      <w:pPr>
        <w:pStyle w:val="PSDS-CorpodeTexto"/>
        <w:rPr>
          <w:sz w:val="24"/>
          <w:szCs w:val="24"/>
        </w:rPr>
      </w:pPr>
      <w:r w:rsidRPr="005B713A">
        <w:rPr>
          <w:sz w:val="24"/>
          <w:szCs w:val="24"/>
        </w:rPr>
        <w:tab/>
        <w:t>E1.2 Caso de uso encerrado</w:t>
      </w:r>
    </w:p>
    <w:p w14:paraId="7AE407AE" w14:textId="77777777" w:rsidR="00BC6076" w:rsidRPr="005B713A" w:rsidRDefault="00BC6076" w:rsidP="00BC6076">
      <w:pPr>
        <w:pStyle w:val="PSDS-CorpodeTexto"/>
        <w:ind w:firstLine="0"/>
        <w:rPr>
          <w:sz w:val="24"/>
          <w:szCs w:val="24"/>
        </w:rPr>
      </w:pPr>
    </w:p>
    <w:p w14:paraId="19079E1E" w14:textId="77777777" w:rsidR="00BC6076" w:rsidRPr="005B713A" w:rsidRDefault="00BC6076" w:rsidP="00BC6076">
      <w:pPr>
        <w:pStyle w:val="PSDS-MarcadoresNivel1"/>
        <w:numPr>
          <w:ilvl w:val="0"/>
          <w:numId w:val="16"/>
        </w:numPr>
        <w:rPr>
          <w:b/>
          <w:sz w:val="24"/>
          <w:szCs w:val="24"/>
        </w:rPr>
      </w:pPr>
      <w:r w:rsidRPr="005B713A">
        <w:rPr>
          <w:b/>
          <w:sz w:val="24"/>
          <w:szCs w:val="24"/>
        </w:rPr>
        <w:t>Pós-condições</w:t>
      </w:r>
    </w:p>
    <w:p w14:paraId="54499AC5" w14:textId="77777777" w:rsidR="00BC6076" w:rsidRPr="005B713A" w:rsidRDefault="00BC6076" w:rsidP="00BC6076">
      <w:pPr>
        <w:pStyle w:val="PSDS-MarcadoresNivel1"/>
        <w:ind w:left="709" w:firstLine="0"/>
        <w:rPr>
          <w:b/>
          <w:sz w:val="24"/>
          <w:szCs w:val="24"/>
        </w:rPr>
      </w:pPr>
    </w:p>
    <w:p w14:paraId="26C36869" w14:textId="77777777" w:rsidR="00BC6076" w:rsidRPr="005B713A" w:rsidRDefault="00BC6076" w:rsidP="00BC6076">
      <w:pPr>
        <w:pStyle w:val="PSDS-CorpodeItem"/>
        <w:rPr>
          <w:rFonts w:ascii="Times New Roman" w:hAnsi="Times New Roman" w:cs="Times New Roman"/>
          <w:sz w:val="24"/>
          <w:szCs w:val="24"/>
        </w:rPr>
      </w:pPr>
      <w:r w:rsidRPr="005B713A">
        <w:rPr>
          <w:rFonts w:ascii="Times New Roman" w:hAnsi="Times New Roman" w:cs="Times New Roman"/>
          <w:sz w:val="24"/>
          <w:szCs w:val="24"/>
        </w:rPr>
        <w:t>Nenhuma pós-condição identificada</w:t>
      </w:r>
    </w:p>
    <w:p w14:paraId="31894CC0" w14:textId="77777777" w:rsidR="00BC6076" w:rsidRPr="005B713A" w:rsidRDefault="00BC6076" w:rsidP="00BC6076">
      <w:pPr>
        <w:pStyle w:val="PSDS-CorpodeItem"/>
        <w:rPr>
          <w:rFonts w:ascii="Times New Roman" w:hAnsi="Times New Roman" w:cs="Times New Roman"/>
          <w:sz w:val="24"/>
          <w:szCs w:val="24"/>
        </w:rPr>
      </w:pPr>
    </w:p>
    <w:p w14:paraId="7B523BF6" w14:textId="77777777" w:rsidR="00BC6076" w:rsidRPr="005B713A" w:rsidRDefault="00BC6076" w:rsidP="00BC6076">
      <w:pPr>
        <w:pStyle w:val="PSDS-MarcadoresNivel1"/>
        <w:numPr>
          <w:ilvl w:val="0"/>
          <w:numId w:val="16"/>
        </w:numPr>
        <w:rPr>
          <w:b/>
          <w:sz w:val="24"/>
          <w:szCs w:val="24"/>
        </w:rPr>
      </w:pPr>
      <w:r w:rsidRPr="005B713A">
        <w:rPr>
          <w:b/>
          <w:sz w:val="24"/>
          <w:szCs w:val="24"/>
        </w:rPr>
        <w:t>Requisitos Não Funcionais</w:t>
      </w:r>
    </w:p>
    <w:p w14:paraId="1CD340E2" w14:textId="77777777" w:rsidR="00BC6076" w:rsidRPr="005B713A" w:rsidRDefault="00BC6076" w:rsidP="00BC6076">
      <w:pPr>
        <w:pStyle w:val="PSDS-CorpodeTexto"/>
        <w:rPr>
          <w:b/>
          <w:sz w:val="24"/>
          <w:szCs w:val="24"/>
        </w:rPr>
      </w:pPr>
    </w:p>
    <w:p w14:paraId="6F6CE2F5"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requisito não funcional identificado</w:t>
      </w:r>
    </w:p>
    <w:p w14:paraId="3F4BCE6F" w14:textId="77777777" w:rsidR="00BC6076" w:rsidRPr="005B713A" w:rsidRDefault="00BC6076" w:rsidP="00BC6076">
      <w:pPr>
        <w:pStyle w:val="PSDS-CorpodeItem"/>
        <w:ind w:left="0" w:firstLine="709"/>
        <w:rPr>
          <w:rFonts w:ascii="Times New Roman" w:hAnsi="Times New Roman" w:cs="Times New Roman"/>
          <w:sz w:val="24"/>
          <w:szCs w:val="24"/>
        </w:rPr>
      </w:pPr>
    </w:p>
    <w:p w14:paraId="5A3B54DC" w14:textId="77777777" w:rsidR="00BC6076" w:rsidRPr="005B713A" w:rsidRDefault="00BC6076" w:rsidP="00BC6076">
      <w:pPr>
        <w:pStyle w:val="PSDS-MarcadoresNivel1"/>
        <w:numPr>
          <w:ilvl w:val="0"/>
          <w:numId w:val="16"/>
        </w:numPr>
        <w:rPr>
          <w:b/>
          <w:sz w:val="24"/>
          <w:szCs w:val="24"/>
        </w:rPr>
      </w:pPr>
      <w:r w:rsidRPr="005B713A">
        <w:rPr>
          <w:b/>
          <w:sz w:val="24"/>
          <w:szCs w:val="24"/>
        </w:rPr>
        <w:t>Ponto de Extensão</w:t>
      </w:r>
    </w:p>
    <w:p w14:paraId="31336246" w14:textId="77777777" w:rsidR="00BC6076" w:rsidRPr="005B713A" w:rsidRDefault="00BC6076" w:rsidP="00BC6076">
      <w:pPr>
        <w:pStyle w:val="PSDS-CorpodeTexto"/>
        <w:rPr>
          <w:b/>
          <w:sz w:val="24"/>
          <w:szCs w:val="24"/>
        </w:rPr>
      </w:pPr>
    </w:p>
    <w:p w14:paraId="1B4DF5EB"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ponto de extensão identificado</w:t>
      </w:r>
    </w:p>
    <w:p w14:paraId="18DFEDB9" w14:textId="77777777" w:rsidR="00BC6076" w:rsidRPr="005B713A" w:rsidRDefault="00BC6076" w:rsidP="00BC6076">
      <w:pPr>
        <w:pStyle w:val="PSDS-CorpodeTexto"/>
        <w:rPr>
          <w:sz w:val="24"/>
          <w:szCs w:val="24"/>
        </w:rPr>
      </w:pPr>
    </w:p>
    <w:p w14:paraId="61AF9245" w14:textId="77777777" w:rsidR="00BC6076" w:rsidRPr="005B713A" w:rsidRDefault="00BC6076" w:rsidP="00BC6076">
      <w:pPr>
        <w:pStyle w:val="PSDS-MarcadoresNivel1"/>
        <w:numPr>
          <w:ilvl w:val="0"/>
          <w:numId w:val="16"/>
        </w:numPr>
        <w:rPr>
          <w:b/>
          <w:sz w:val="24"/>
          <w:szCs w:val="24"/>
        </w:rPr>
      </w:pPr>
      <w:r w:rsidRPr="005B713A">
        <w:rPr>
          <w:b/>
          <w:sz w:val="24"/>
          <w:szCs w:val="24"/>
        </w:rPr>
        <w:t>Frequência de Utilização</w:t>
      </w:r>
    </w:p>
    <w:p w14:paraId="278B4685" w14:textId="77777777" w:rsidR="00BC6076" w:rsidRPr="005B713A" w:rsidRDefault="00BC6076" w:rsidP="00BC6076">
      <w:pPr>
        <w:pStyle w:val="PSDS-CorpodeItem"/>
        <w:rPr>
          <w:rFonts w:ascii="Times New Roman" w:hAnsi="Times New Roman" w:cs="Times New Roman"/>
          <w:sz w:val="24"/>
          <w:szCs w:val="24"/>
        </w:rPr>
      </w:pPr>
    </w:p>
    <w:p w14:paraId="251D33E9"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Frequência Alta.</w:t>
      </w:r>
    </w:p>
    <w:p w14:paraId="035AA67F" w14:textId="6C5D3215" w:rsidR="00BC6076" w:rsidRPr="005B713A" w:rsidRDefault="00BC6076" w:rsidP="00BC6076">
      <w:r w:rsidRPr="005B713A">
        <w:t>Pois o caso de uso é a principal forma de inserção de dados na aplicação. Sendo bastante utilizado pelos perfis Professor e Coordenador.</w:t>
      </w:r>
    </w:p>
    <w:p w14:paraId="5087592F" w14:textId="77777777" w:rsidR="00192057" w:rsidRPr="005B713A" w:rsidRDefault="00192057" w:rsidP="00BC6076"/>
    <w:p w14:paraId="72AEBE04" w14:textId="77777777" w:rsidR="00192057" w:rsidRPr="005B713A" w:rsidRDefault="00192057" w:rsidP="00192057">
      <w:pPr>
        <w:pStyle w:val="PSDS-MarcadoresNivel1"/>
        <w:numPr>
          <w:ilvl w:val="1"/>
          <w:numId w:val="16"/>
        </w:numPr>
        <w:rPr>
          <w:b/>
          <w:sz w:val="24"/>
          <w:szCs w:val="24"/>
        </w:rPr>
      </w:pPr>
      <w:r w:rsidRPr="005B713A">
        <w:rPr>
          <w:b/>
          <w:sz w:val="24"/>
          <w:szCs w:val="24"/>
        </w:rPr>
        <w:t xml:space="preserve">Componentes Utilizados </w:t>
      </w:r>
    </w:p>
    <w:p w14:paraId="34BC8309" w14:textId="77777777" w:rsidR="00192057" w:rsidRPr="005B713A" w:rsidRDefault="00192057" w:rsidP="00192057">
      <w:pPr>
        <w:pStyle w:val="PSDS-MarcadoresNivel1"/>
        <w:ind w:left="360" w:firstLine="0"/>
        <w:rPr>
          <w:sz w:val="24"/>
          <w:szCs w:val="24"/>
        </w:rPr>
      </w:pPr>
    </w:p>
    <w:p w14:paraId="3EFBB32E" w14:textId="77777777" w:rsidR="00192057" w:rsidRPr="005B713A" w:rsidRDefault="00192057" w:rsidP="00192057">
      <w:pPr>
        <w:pStyle w:val="PSDS-MarcadoresNivel1"/>
        <w:ind w:left="360" w:firstLine="0"/>
        <w:rPr>
          <w:b/>
          <w:sz w:val="24"/>
          <w:szCs w:val="24"/>
        </w:rPr>
      </w:pPr>
      <w:r w:rsidRPr="005B713A">
        <w:rPr>
          <w:sz w:val="24"/>
          <w:szCs w:val="24"/>
        </w:rPr>
        <w:t xml:space="preserve">Utilizado a tecnologia </w:t>
      </w:r>
      <w:proofErr w:type="spellStart"/>
      <w:r w:rsidRPr="005B713A">
        <w:rPr>
          <w:sz w:val="24"/>
          <w:szCs w:val="24"/>
        </w:rPr>
        <w:t>Bootstrap</w:t>
      </w:r>
      <w:proofErr w:type="spellEnd"/>
      <w:r w:rsidRPr="005B713A">
        <w:rPr>
          <w:sz w:val="24"/>
          <w:szCs w:val="24"/>
        </w:rPr>
        <w:t xml:space="preserve"> para o front-end. Componentes utilizados:</w:t>
      </w:r>
      <w:r w:rsidRPr="005B713A">
        <w:rPr>
          <w:b/>
          <w:sz w:val="24"/>
          <w:szCs w:val="24"/>
        </w:rPr>
        <w:t xml:space="preserve"> </w:t>
      </w:r>
    </w:p>
    <w:p w14:paraId="5915CD6B" w14:textId="77777777" w:rsidR="00192057" w:rsidRPr="005B713A" w:rsidRDefault="00192057" w:rsidP="00192057">
      <w:pPr>
        <w:pStyle w:val="PSDS-MarcadoresNivel1"/>
        <w:ind w:left="360" w:firstLine="0"/>
        <w:rPr>
          <w:b/>
          <w:sz w:val="24"/>
          <w:szCs w:val="24"/>
        </w:rPr>
      </w:pPr>
    </w:p>
    <w:p w14:paraId="34765651"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Label (class="label label-default")</w:t>
      </w:r>
    </w:p>
    <w:p w14:paraId="3ADA301A"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 xml:space="preserve">-bar </w:t>
      </w:r>
      <w:proofErr w:type="spellStart"/>
      <w:r w:rsidRPr="005B713A">
        <w:rPr>
          <w:sz w:val="24"/>
          <w:szCs w:val="24"/>
          <w:lang w:val="en-US"/>
        </w:rPr>
        <w:t>fFxed</w:t>
      </w:r>
      <w:proofErr w:type="spellEnd"/>
      <w:r w:rsidRPr="005B713A">
        <w:rPr>
          <w:sz w:val="24"/>
          <w:szCs w:val="24"/>
          <w:lang w:val="en-US"/>
        </w:rPr>
        <w:t xml:space="preserve"> to bottom (class="</w:t>
      </w:r>
      <w:proofErr w:type="spellStart"/>
      <w:r w:rsidRPr="005B713A">
        <w:rPr>
          <w:sz w:val="24"/>
          <w:szCs w:val="24"/>
          <w:lang w:val="en-US"/>
        </w:rPr>
        <w:t>navbar</w:t>
      </w:r>
      <w:proofErr w:type="spellEnd"/>
      <w:r w:rsidRPr="005B713A">
        <w:rPr>
          <w:sz w:val="24"/>
          <w:szCs w:val="24"/>
          <w:lang w:val="en-US"/>
        </w:rPr>
        <w:t xml:space="preserve"> </w:t>
      </w:r>
      <w:proofErr w:type="spellStart"/>
      <w:r w:rsidRPr="005B713A">
        <w:rPr>
          <w:sz w:val="24"/>
          <w:szCs w:val="24"/>
          <w:lang w:val="en-US"/>
        </w:rPr>
        <w:t>navbar</w:t>
      </w:r>
      <w:proofErr w:type="spellEnd"/>
      <w:r w:rsidRPr="005B713A">
        <w:rPr>
          <w:sz w:val="24"/>
          <w:szCs w:val="24"/>
          <w:lang w:val="en-US"/>
        </w:rPr>
        <w:t xml:space="preserve">-default </w:t>
      </w:r>
      <w:proofErr w:type="spellStart"/>
      <w:r w:rsidRPr="005B713A">
        <w:rPr>
          <w:sz w:val="24"/>
          <w:szCs w:val="24"/>
          <w:lang w:val="en-US"/>
        </w:rPr>
        <w:t>navbar</w:t>
      </w:r>
      <w:proofErr w:type="spellEnd"/>
      <w:r w:rsidRPr="005B713A">
        <w:rPr>
          <w:sz w:val="24"/>
          <w:szCs w:val="24"/>
          <w:lang w:val="en-US"/>
        </w:rPr>
        <w:t xml:space="preserve">-fixed-bottom")  </w:t>
      </w:r>
    </w:p>
    <w:p w14:paraId="5F7424A5"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Input-Group (class="input-group-</w:t>
      </w:r>
      <w:proofErr w:type="spellStart"/>
      <w:r w:rsidRPr="005B713A">
        <w:rPr>
          <w:sz w:val="24"/>
          <w:szCs w:val="24"/>
          <w:lang w:val="en-US"/>
        </w:rPr>
        <w:t>addon</w:t>
      </w:r>
      <w:proofErr w:type="spellEnd"/>
      <w:r w:rsidRPr="005B713A">
        <w:rPr>
          <w:sz w:val="24"/>
          <w:szCs w:val="24"/>
          <w:lang w:val="en-US"/>
        </w:rPr>
        <w:t>")</w:t>
      </w:r>
    </w:p>
    <w:p w14:paraId="05AEA78F"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-bar Button (class="</w:t>
      </w:r>
      <w:proofErr w:type="spellStart"/>
      <w:r w:rsidRPr="005B713A">
        <w:rPr>
          <w:sz w:val="24"/>
          <w:szCs w:val="24"/>
          <w:lang w:val="en-US"/>
        </w:rPr>
        <w:t>btn</w:t>
      </w:r>
      <w:proofErr w:type="spellEnd"/>
      <w:r w:rsidRPr="005B713A">
        <w:rPr>
          <w:sz w:val="24"/>
          <w:szCs w:val="24"/>
          <w:lang w:val="en-US"/>
        </w:rPr>
        <w:t xml:space="preserve"> </w:t>
      </w:r>
      <w:proofErr w:type="spellStart"/>
      <w:r w:rsidRPr="005B713A">
        <w:rPr>
          <w:sz w:val="24"/>
          <w:szCs w:val="24"/>
          <w:lang w:val="en-US"/>
        </w:rPr>
        <w:t>btn</w:t>
      </w:r>
      <w:proofErr w:type="spellEnd"/>
      <w:r w:rsidRPr="005B713A">
        <w:rPr>
          <w:sz w:val="24"/>
          <w:szCs w:val="24"/>
          <w:lang w:val="en-US"/>
        </w:rPr>
        <w:t xml:space="preserve">-default </w:t>
      </w:r>
      <w:proofErr w:type="spellStart"/>
      <w:r w:rsidRPr="005B713A">
        <w:rPr>
          <w:sz w:val="24"/>
          <w:szCs w:val="24"/>
          <w:lang w:val="en-US"/>
        </w:rPr>
        <w:t>navbar-btn</w:t>
      </w:r>
      <w:proofErr w:type="spellEnd"/>
      <w:r w:rsidRPr="005B713A">
        <w:rPr>
          <w:sz w:val="24"/>
          <w:szCs w:val="24"/>
          <w:lang w:val="en-US"/>
        </w:rPr>
        <w:t>")</w:t>
      </w:r>
    </w:p>
    <w:p w14:paraId="185ED5B8" w14:textId="77777777" w:rsidR="00192057" w:rsidRPr="005B713A" w:rsidRDefault="00192057" w:rsidP="00192057">
      <w:pPr>
        <w:pStyle w:val="PSDS-MarcadoresNivel1"/>
        <w:ind w:left="360" w:hanging="360"/>
        <w:rPr>
          <w:b/>
          <w:sz w:val="24"/>
          <w:szCs w:val="24"/>
          <w:lang w:val="en-US"/>
        </w:rPr>
      </w:pPr>
    </w:p>
    <w:p w14:paraId="0939B33D" w14:textId="77777777" w:rsidR="00192057" w:rsidRPr="005B713A" w:rsidRDefault="00192057" w:rsidP="00192057">
      <w:pPr>
        <w:pStyle w:val="PSDS-MarcadoresNivel1"/>
        <w:ind w:left="360" w:hanging="360"/>
        <w:rPr>
          <w:b/>
          <w:sz w:val="24"/>
          <w:szCs w:val="24"/>
          <w:lang w:val="en-US"/>
        </w:rPr>
      </w:pPr>
    </w:p>
    <w:p w14:paraId="059DD1E7" w14:textId="77777777" w:rsidR="00192057" w:rsidRPr="005B713A" w:rsidRDefault="00192057" w:rsidP="00192057">
      <w:pPr>
        <w:pStyle w:val="PSDS-MarcadoresNivel1"/>
        <w:numPr>
          <w:ilvl w:val="0"/>
          <w:numId w:val="16"/>
        </w:numPr>
        <w:rPr>
          <w:b/>
          <w:sz w:val="24"/>
          <w:szCs w:val="24"/>
        </w:rPr>
      </w:pPr>
      <w:r w:rsidRPr="005B713A">
        <w:rPr>
          <w:b/>
          <w:sz w:val="24"/>
          <w:szCs w:val="24"/>
        </w:rPr>
        <w:t>Observações</w:t>
      </w:r>
    </w:p>
    <w:p w14:paraId="128A3AE0" w14:textId="77777777" w:rsidR="00192057" w:rsidRPr="005B713A" w:rsidRDefault="00192057" w:rsidP="00192057">
      <w:pPr>
        <w:pStyle w:val="PSDS-CorpodeTexto"/>
        <w:rPr>
          <w:b/>
          <w:sz w:val="24"/>
          <w:szCs w:val="24"/>
        </w:rPr>
      </w:pPr>
    </w:p>
    <w:p w14:paraId="5C016071" w14:textId="77777777" w:rsidR="00192057" w:rsidRPr="005B713A" w:rsidRDefault="00192057" w:rsidP="00192057">
      <w:pPr>
        <w:pStyle w:val="PSDS-CorpodeItem"/>
        <w:ind w:left="0" w:firstLine="360"/>
        <w:rPr>
          <w:rFonts w:ascii="Times New Roman" w:hAnsi="Times New Roman" w:cs="Times New Roman"/>
          <w:sz w:val="24"/>
          <w:szCs w:val="24"/>
        </w:rPr>
      </w:pPr>
      <w:r w:rsidRPr="005B713A">
        <w:rPr>
          <w:rFonts w:ascii="Times New Roman" w:hAnsi="Times New Roman" w:cs="Times New Roman"/>
          <w:sz w:val="24"/>
          <w:szCs w:val="24"/>
        </w:rPr>
        <w:t>Nenhuma observação identificada</w:t>
      </w:r>
    </w:p>
    <w:p w14:paraId="3BDDAA50" w14:textId="77777777" w:rsidR="00192057" w:rsidRPr="005B713A" w:rsidRDefault="00192057" w:rsidP="00192057">
      <w:pPr>
        <w:pStyle w:val="PSDS-CorpodeItem"/>
        <w:rPr>
          <w:rFonts w:ascii="Times New Roman" w:hAnsi="Times New Roman" w:cs="Times New Roman"/>
          <w:sz w:val="24"/>
          <w:szCs w:val="24"/>
        </w:rPr>
      </w:pPr>
    </w:p>
    <w:p w14:paraId="41DBA20B" w14:textId="77777777" w:rsidR="00192057" w:rsidRPr="005B713A" w:rsidRDefault="00192057" w:rsidP="00192057">
      <w:pPr>
        <w:pStyle w:val="PSDS-MarcadoresNivel1"/>
        <w:numPr>
          <w:ilvl w:val="0"/>
          <w:numId w:val="16"/>
        </w:numPr>
        <w:rPr>
          <w:b/>
          <w:sz w:val="24"/>
          <w:szCs w:val="24"/>
        </w:rPr>
      </w:pPr>
      <w:r w:rsidRPr="005B713A">
        <w:rPr>
          <w:b/>
          <w:sz w:val="24"/>
          <w:szCs w:val="24"/>
        </w:rPr>
        <w:t>Referências</w:t>
      </w:r>
    </w:p>
    <w:p w14:paraId="21E457D0" w14:textId="77777777" w:rsidR="00192057" w:rsidRPr="005B713A" w:rsidRDefault="00192057" w:rsidP="00192057">
      <w:pPr>
        <w:pStyle w:val="PSDS-MarcadoresNivel1"/>
        <w:ind w:left="360" w:firstLine="0"/>
        <w:rPr>
          <w:sz w:val="24"/>
          <w:szCs w:val="24"/>
        </w:rPr>
      </w:pPr>
    </w:p>
    <w:p w14:paraId="50099BE8" w14:textId="77777777" w:rsidR="00192057" w:rsidRPr="005B713A" w:rsidRDefault="00192057" w:rsidP="00192057">
      <w:pPr>
        <w:pStyle w:val="PSDS-MarcadoresNivel1"/>
        <w:ind w:firstLine="360"/>
        <w:rPr>
          <w:sz w:val="24"/>
          <w:szCs w:val="24"/>
        </w:rPr>
      </w:pPr>
      <w:r w:rsidRPr="005B713A">
        <w:rPr>
          <w:sz w:val="24"/>
          <w:szCs w:val="24"/>
        </w:rPr>
        <w:t>Nenhuma observação identificada</w:t>
      </w:r>
    </w:p>
    <w:p w14:paraId="1BAEE8DA" w14:textId="77777777" w:rsidR="00192057" w:rsidRPr="005B713A" w:rsidRDefault="00192057" w:rsidP="00192057">
      <w:pPr>
        <w:pStyle w:val="PSDS-MarcadoresNivel1"/>
        <w:ind w:firstLine="360"/>
        <w:rPr>
          <w:sz w:val="24"/>
          <w:szCs w:val="24"/>
        </w:rPr>
      </w:pPr>
    </w:p>
    <w:p w14:paraId="2027B74F" w14:textId="77777777" w:rsidR="00192057" w:rsidRPr="005B713A" w:rsidRDefault="00192057" w:rsidP="00192057">
      <w:pPr>
        <w:pStyle w:val="PSDS-MarcadoresNivel1"/>
        <w:numPr>
          <w:ilvl w:val="0"/>
          <w:numId w:val="16"/>
        </w:numPr>
        <w:rPr>
          <w:b/>
          <w:sz w:val="24"/>
          <w:szCs w:val="24"/>
        </w:rPr>
      </w:pPr>
      <w:r w:rsidRPr="005B713A">
        <w:rPr>
          <w:b/>
          <w:sz w:val="24"/>
          <w:szCs w:val="24"/>
        </w:rPr>
        <w:t>Histórias do Usuário</w:t>
      </w:r>
    </w:p>
    <w:p w14:paraId="2EB00972" w14:textId="77777777" w:rsidR="00192057" w:rsidRPr="005B713A" w:rsidRDefault="00192057" w:rsidP="00192057">
      <w:pPr>
        <w:pStyle w:val="PSDS-CorpodeTexto"/>
        <w:rPr>
          <w:b/>
          <w:sz w:val="24"/>
          <w:szCs w:val="24"/>
        </w:rPr>
      </w:pPr>
    </w:p>
    <w:p w14:paraId="326739A6" w14:textId="77777777" w:rsidR="00192057" w:rsidRPr="005B713A" w:rsidRDefault="00192057" w:rsidP="00192057">
      <w:pPr>
        <w:pStyle w:val="PSDS-CorpodeTexto"/>
        <w:rPr>
          <w:sz w:val="24"/>
          <w:szCs w:val="24"/>
        </w:rPr>
      </w:pPr>
      <w:r w:rsidRPr="005B713A">
        <w:rPr>
          <w:sz w:val="24"/>
          <w:szCs w:val="24"/>
        </w:rPr>
        <w:t>Como Professor/orientador,</w:t>
      </w:r>
    </w:p>
    <w:p w14:paraId="3D1B69F9" w14:textId="77777777" w:rsidR="00192057" w:rsidRPr="005B713A" w:rsidRDefault="00192057" w:rsidP="00192057">
      <w:pPr>
        <w:pStyle w:val="PSDS-CorpodeTexto"/>
        <w:rPr>
          <w:sz w:val="24"/>
          <w:szCs w:val="24"/>
        </w:rPr>
      </w:pPr>
      <w:r w:rsidRPr="005B713A">
        <w:rPr>
          <w:sz w:val="24"/>
          <w:szCs w:val="24"/>
        </w:rPr>
        <w:t>Quero cadastrar questões</w:t>
      </w:r>
    </w:p>
    <w:p w14:paraId="5FBD5909" w14:textId="77777777" w:rsidR="00192057" w:rsidRPr="005B713A" w:rsidRDefault="00192057" w:rsidP="00192057">
      <w:pPr>
        <w:pStyle w:val="PSDS-CorpodeTexto"/>
        <w:rPr>
          <w:sz w:val="24"/>
          <w:szCs w:val="24"/>
        </w:rPr>
      </w:pPr>
      <w:r w:rsidRPr="005B713A">
        <w:rPr>
          <w:sz w:val="24"/>
          <w:szCs w:val="24"/>
        </w:rPr>
        <w:t>Para gerar uma prova.</w:t>
      </w:r>
    </w:p>
    <w:p w14:paraId="7E0D9777" w14:textId="77777777" w:rsidR="00192057" w:rsidRPr="005B713A" w:rsidRDefault="00192057" w:rsidP="00192057">
      <w:pPr>
        <w:pStyle w:val="PSDS-CorpodeTexto"/>
        <w:rPr>
          <w:sz w:val="24"/>
          <w:szCs w:val="24"/>
        </w:rPr>
      </w:pPr>
    </w:p>
    <w:p w14:paraId="6A78B154" w14:textId="77777777" w:rsidR="00192057" w:rsidRPr="005B713A" w:rsidRDefault="00192057" w:rsidP="00192057">
      <w:pPr>
        <w:pStyle w:val="PSDS-CorpodeTexto"/>
        <w:rPr>
          <w:b/>
          <w:sz w:val="24"/>
          <w:szCs w:val="24"/>
        </w:rPr>
      </w:pPr>
      <w:r w:rsidRPr="005B713A">
        <w:rPr>
          <w:b/>
          <w:sz w:val="24"/>
          <w:szCs w:val="24"/>
        </w:rPr>
        <w:t>Cenário 1</w:t>
      </w:r>
    </w:p>
    <w:p w14:paraId="3337E285" w14:textId="77777777" w:rsidR="00192057" w:rsidRPr="005B713A" w:rsidRDefault="00192057" w:rsidP="00192057">
      <w:pPr>
        <w:pStyle w:val="PSDS-CorpodeTexto"/>
        <w:rPr>
          <w:sz w:val="24"/>
          <w:szCs w:val="24"/>
        </w:rPr>
      </w:pPr>
      <w:r w:rsidRPr="005B713A">
        <w:rPr>
          <w:sz w:val="24"/>
          <w:szCs w:val="24"/>
        </w:rPr>
        <w:t>Dado que meu perfil permita cadastrar uma questão</w:t>
      </w:r>
    </w:p>
    <w:p w14:paraId="01F9DD97" w14:textId="77777777" w:rsidR="00192057" w:rsidRPr="005B713A" w:rsidRDefault="00192057" w:rsidP="00192057">
      <w:pPr>
        <w:pStyle w:val="PSDS-CorpodeTexto"/>
        <w:rPr>
          <w:sz w:val="24"/>
          <w:szCs w:val="24"/>
        </w:rPr>
      </w:pPr>
      <w:r w:rsidRPr="005B713A">
        <w:rPr>
          <w:sz w:val="24"/>
          <w:szCs w:val="24"/>
        </w:rPr>
        <w:t>Quando eu entro no sistema</w:t>
      </w:r>
    </w:p>
    <w:p w14:paraId="69B69217" w14:textId="77777777" w:rsidR="00192057" w:rsidRPr="005B713A" w:rsidRDefault="00192057" w:rsidP="00192057">
      <w:pPr>
        <w:pStyle w:val="PSDS-CorpodeTexto"/>
        <w:rPr>
          <w:sz w:val="24"/>
          <w:szCs w:val="24"/>
        </w:rPr>
      </w:pPr>
      <w:r w:rsidRPr="005B713A">
        <w:rPr>
          <w:sz w:val="24"/>
          <w:szCs w:val="24"/>
        </w:rPr>
        <w:t>E acesso a opção de cadastrar uma questão</w:t>
      </w:r>
    </w:p>
    <w:p w14:paraId="1C0F6AF4" w14:textId="77777777" w:rsidR="00192057" w:rsidRPr="005B713A" w:rsidRDefault="00192057" w:rsidP="00192057">
      <w:pPr>
        <w:pStyle w:val="PSDS-CorpodeTexto"/>
        <w:rPr>
          <w:sz w:val="24"/>
          <w:szCs w:val="24"/>
        </w:rPr>
      </w:pPr>
      <w:r w:rsidRPr="005B713A">
        <w:rPr>
          <w:sz w:val="24"/>
          <w:szCs w:val="24"/>
        </w:rPr>
        <w:t>Então abre o formulário</w:t>
      </w:r>
    </w:p>
    <w:p w14:paraId="1686E105" w14:textId="77777777" w:rsidR="00192057" w:rsidRPr="005B713A" w:rsidRDefault="00192057" w:rsidP="00192057">
      <w:pPr>
        <w:pStyle w:val="PSDS-CorpodeItem"/>
        <w:ind w:left="0"/>
        <w:rPr>
          <w:rFonts w:ascii="Times New Roman" w:hAnsi="Times New Roman" w:cs="Times New Roman"/>
          <w:sz w:val="24"/>
          <w:szCs w:val="24"/>
        </w:rPr>
      </w:pPr>
    </w:p>
    <w:p w14:paraId="4F733024" w14:textId="77777777" w:rsidR="00192057" w:rsidRPr="005B713A" w:rsidRDefault="00192057" w:rsidP="00192057">
      <w:pPr>
        <w:pStyle w:val="PSDS-CorpodeTexto"/>
        <w:rPr>
          <w:b/>
          <w:sz w:val="24"/>
          <w:szCs w:val="24"/>
        </w:rPr>
      </w:pPr>
      <w:r w:rsidRPr="005B713A">
        <w:rPr>
          <w:b/>
          <w:sz w:val="24"/>
          <w:szCs w:val="24"/>
        </w:rPr>
        <w:t>Cenário 2</w:t>
      </w:r>
    </w:p>
    <w:p w14:paraId="110ABF2E"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645502FA" w14:textId="77777777" w:rsidR="00192057" w:rsidRPr="005B713A" w:rsidRDefault="00192057" w:rsidP="00192057">
      <w:pPr>
        <w:pStyle w:val="PSDS-CorpodeTexto"/>
        <w:rPr>
          <w:sz w:val="24"/>
          <w:szCs w:val="24"/>
        </w:rPr>
      </w:pPr>
      <w:r w:rsidRPr="005B713A">
        <w:rPr>
          <w:sz w:val="24"/>
          <w:szCs w:val="24"/>
        </w:rPr>
        <w:t xml:space="preserve">Quando eu preencho todas as informações solicitadas pelo formulário </w:t>
      </w:r>
    </w:p>
    <w:p w14:paraId="2C6024A9" w14:textId="77777777" w:rsidR="00192057" w:rsidRPr="005B713A" w:rsidRDefault="00192057" w:rsidP="00192057">
      <w:pPr>
        <w:pStyle w:val="PSDS-CorpodeTexto"/>
        <w:rPr>
          <w:sz w:val="24"/>
          <w:szCs w:val="24"/>
        </w:rPr>
      </w:pPr>
      <w:r w:rsidRPr="005B713A">
        <w:rPr>
          <w:sz w:val="24"/>
          <w:szCs w:val="24"/>
        </w:rPr>
        <w:t>E eu clico no botão de salvar</w:t>
      </w:r>
    </w:p>
    <w:p w14:paraId="7F6B3A30" w14:textId="77777777" w:rsidR="00192057" w:rsidRPr="005B713A" w:rsidRDefault="00192057" w:rsidP="00192057">
      <w:pPr>
        <w:pStyle w:val="PSDS-CorpodeTexto"/>
        <w:rPr>
          <w:sz w:val="24"/>
          <w:szCs w:val="24"/>
        </w:rPr>
      </w:pPr>
      <w:r w:rsidRPr="005B713A">
        <w:rPr>
          <w:sz w:val="24"/>
          <w:szCs w:val="24"/>
        </w:rPr>
        <w:t>Então o sistema de devolver um pop-up informando que “a questão foi salva com sucesso”.</w:t>
      </w:r>
    </w:p>
    <w:p w14:paraId="4FA438A0" w14:textId="77777777" w:rsidR="00192057" w:rsidRPr="005B713A" w:rsidRDefault="00192057" w:rsidP="00192057">
      <w:pPr>
        <w:pStyle w:val="PSDS-CorpodeItem"/>
        <w:ind w:left="0"/>
        <w:rPr>
          <w:rFonts w:ascii="Times New Roman" w:hAnsi="Times New Roman" w:cs="Times New Roman"/>
          <w:sz w:val="24"/>
          <w:szCs w:val="24"/>
        </w:rPr>
      </w:pPr>
    </w:p>
    <w:p w14:paraId="6A1D2F42" w14:textId="77777777" w:rsidR="00192057" w:rsidRPr="005B713A" w:rsidRDefault="00192057" w:rsidP="00192057">
      <w:pPr>
        <w:pStyle w:val="PSDS-CorpodeTexto"/>
        <w:rPr>
          <w:b/>
          <w:sz w:val="24"/>
          <w:szCs w:val="24"/>
        </w:rPr>
      </w:pPr>
      <w:r w:rsidRPr="005B713A">
        <w:rPr>
          <w:b/>
          <w:sz w:val="24"/>
          <w:szCs w:val="24"/>
        </w:rPr>
        <w:t>Cenário 3</w:t>
      </w:r>
    </w:p>
    <w:p w14:paraId="7CAAEEB5"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44949FFF" w14:textId="77777777" w:rsidR="00192057" w:rsidRPr="005B713A" w:rsidRDefault="00192057" w:rsidP="00192057">
      <w:pPr>
        <w:pStyle w:val="PSDS-CorpodeTexto"/>
        <w:rPr>
          <w:sz w:val="24"/>
          <w:szCs w:val="24"/>
        </w:rPr>
      </w:pPr>
      <w:r w:rsidRPr="005B713A">
        <w:rPr>
          <w:sz w:val="24"/>
          <w:szCs w:val="24"/>
        </w:rPr>
        <w:t>Quando eu preencho com as informações, mais deixo informações necessárias em branco</w:t>
      </w:r>
    </w:p>
    <w:p w14:paraId="14CAD86D" w14:textId="77777777" w:rsidR="00192057" w:rsidRPr="005B713A" w:rsidRDefault="00192057" w:rsidP="00192057">
      <w:pPr>
        <w:pStyle w:val="PSDS-CorpodeTexto"/>
        <w:rPr>
          <w:sz w:val="24"/>
          <w:szCs w:val="24"/>
        </w:rPr>
      </w:pPr>
      <w:r w:rsidRPr="005B713A">
        <w:rPr>
          <w:sz w:val="24"/>
          <w:szCs w:val="24"/>
        </w:rPr>
        <w:t>E eu clico no botão de salvar</w:t>
      </w:r>
    </w:p>
    <w:p w14:paraId="7375363D" w14:textId="44DD7875" w:rsidR="00192057" w:rsidRPr="005B713A" w:rsidRDefault="00192057" w:rsidP="00192057">
      <w:r w:rsidRPr="005B713A">
        <w:t>Então o sistema de devolver um pop-up informando que “Favor preencher os campos requeridos”.</w:t>
      </w:r>
    </w:p>
    <w:p w14:paraId="2DD61DB6" w14:textId="69F615A9" w:rsidR="009C7518" w:rsidRDefault="00C254AC" w:rsidP="0041229C">
      <w:r>
        <w:br w:type="page"/>
      </w:r>
    </w:p>
    <w:p w14:paraId="0A3EA7E9" w14:textId="372E5241" w:rsidR="009C7518" w:rsidRDefault="00774F0F" w:rsidP="00AB6AE2">
      <w:pPr>
        <w:pStyle w:val="Ttulo11"/>
      </w:pPr>
      <w:bookmarkStart w:id="580" w:name="_Toc496802714"/>
      <w:bookmarkStart w:id="581" w:name="_Toc496802943"/>
      <w:bookmarkStart w:id="582" w:name="_Toc498023493"/>
      <w:r>
        <w:lastRenderedPageBreak/>
        <w:t>8</w:t>
      </w:r>
      <w:r w:rsidR="00C254AC">
        <w:t xml:space="preserve"> Infraestrutura</w:t>
      </w:r>
      <w:bookmarkEnd w:id="580"/>
      <w:bookmarkEnd w:id="581"/>
      <w:bookmarkEnd w:id="582"/>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7"/>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458E9F5C" w14:textId="56E74881" w:rsidR="007204D3" w:rsidRDefault="008250B9" w:rsidP="009056A8">
      <w:pPr>
        <w:ind w:firstLine="708"/>
      </w:pPr>
      <w:r>
        <w:t xml:space="preserve"> </w:t>
      </w:r>
    </w:p>
    <w:p w14:paraId="715C5E47" w14:textId="77777777" w:rsidR="007204D3" w:rsidRDefault="007204D3">
      <w:r>
        <w:br w:type="page"/>
      </w:r>
    </w:p>
    <w:p w14:paraId="672C6045" w14:textId="233A59C5" w:rsidR="001502E0" w:rsidRPr="00F643F2" w:rsidRDefault="00CB52B9" w:rsidP="00AB6AE2">
      <w:pPr>
        <w:pStyle w:val="Ttulo11"/>
      </w:pPr>
      <w:bookmarkStart w:id="583" w:name="_Toc498023494"/>
      <w:r>
        <w:lastRenderedPageBreak/>
        <w:t>9</w:t>
      </w:r>
      <w:r w:rsidR="00C254AC" w:rsidRPr="00F643F2">
        <w:t xml:space="preserve"> </w:t>
      </w:r>
      <w:r w:rsidR="006A1B29">
        <w:t>conclusão</w:t>
      </w:r>
      <w:bookmarkEnd w:id="583"/>
    </w:p>
    <w:p w14:paraId="4A5EEFD7" w14:textId="77777777" w:rsidR="001502E0" w:rsidRDefault="001502E0">
      <w:pPr>
        <w:rPr>
          <w:b/>
        </w:rPr>
      </w:pPr>
      <w:r>
        <w:rPr>
          <w:b/>
        </w:rPr>
        <w:br w:type="page"/>
      </w:r>
    </w:p>
    <w:p w14:paraId="49540AC2" w14:textId="30203AF3" w:rsidR="005E4CE9" w:rsidRDefault="009D4E07" w:rsidP="00AB6AE2">
      <w:pPr>
        <w:pStyle w:val="Ttulo11"/>
      </w:pPr>
      <w:bookmarkStart w:id="584" w:name="_Toc498023495"/>
      <w:r>
        <w:lastRenderedPageBreak/>
        <w:t>1</w:t>
      </w:r>
      <w:r w:rsidR="00306277">
        <w:t>0</w:t>
      </w:r>
      <w:r w:rsidR="001502E0" w:rsidRPr="009D4E07">
        <w:t xml:space="preserve"> </w:t>
      </w:r>
      <w:r w:rsidR="00CE4368">
        <w:t>Melhorias Futuras</w:t>
      </w:r>
      <w:bookmarkEnd w:id="584"/>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5797311C" w:rsidR="009C7518" w:rsidRDefault="00E96A15" w:rsidP="00AB6AE2">
      <w:pPr>
        <w:pStyle w:val="Ttulo11"/>
      </w:pPr>
      <w:bookmarkStart w:id="585" w:name="_Toc496802715"/>
      <w:bookmarkStart w:id="586" w:name="_Toc496802944"/>
      <w:bookmarkStart w:id="587" w:name="_Toc498023496"/>
      <w:r>
        <w:lastRenderedPageBreak/>
        <w:t>1</w:t>
      </w:r>
      <w:r w:rsidR="00AE3712">
        <w:t>1</w:t>
      </w:r>
      <w:r w:rsidR="00C254AC">
        <w:t xml:space="preserve"> Referências</w:t>
      </w:r>
      <w:bookmarkEnd w:id="585"/>
      <w:bookmarkEnd w:id="586"/>
      <w:bookmarkEnd w:id="587"/>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7D9EF914" w:rsidR="009C7518" w:rsidRDefault="00C254AC" w:rsidP="00AB6AE2">
      <w:pPr>
        <w:pStyle w:val="Ttulo11"/>
      </w:pPr>
      <w:bookmarkStart w:id="588" w:name="_Toc496802716"/>
      <w:bookmarkStart w:id="589" w:name="_Toc496802945"/>
      <w:bookmarkStart w:id="590" w:name="_Toc498023497"/>
      <w:r>
        <w:lastRenderedPageBreak/>
        <w:t>1</w:t>
      </w:r>
      <w:r w:rsidR="008017DC">
        <w:t>2</w:t>
      </w:r>
      <w:r>
        <w:t xml:space="preserve"> Anexos</w:t>
      </w:r>
      <w:bookmarkEnd w:id="588"/>
      <w:bookmarkEnd w:id="589"/>
      <w:bookmarkEnd w:id="590"/>
    </w:p>
    <w:p w14:paraId="610A7845" w14:textId="0BB55EA6" w:rsidR="009C7518" w:rsidRDefault="00C254AC" w:rsidP="00763C82">
      <w:pPr>
        <w:pStyle w:val="Ttulo21"/>
      </w:pPr>
      <w:bookmarkStart w:id="591" w:name="_Toc498023498"/>
      <w:r>
        <w:t xml:space="preserve">Anexo </w:t>
      </w:r>
      <w:r w:rsidR="00CB499E">
        <w:t>1</w:t>
      </w:r>
      <w:r w:rsidR="00607FED">
        <w:t>2</w:t>
      </w:r>
      <w:r w:rsidR="00CB499E">
        <w:t>.</w:t>
      </w:r>
      <w:r>
        <w:t>1 – Dockerfile</w:t>
      </w:r>
      <w:r w:rsidR="00DD156D">
        <w:t xml:space="preserve"> - </w:t>
      </w:r>
      <w:r w:rsidR="00DD156D" w:rsidRPr="000B5349">
        <w:rPr>
          <w:lang w:val="pt-BR"/>
        </w:rPr>
        <w:t>X86</w:t>
      </w:r>
      <w:bookmarkEnd w:id="591"/>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592" w:name="_Toc498023499"/>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592"/>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44631C" w:rsidRDefault="005B1CAB" w:rsidP="005B1CAB">
      <w:r w:rsidRPr="005B1CAB">
        <w:rPr>
          <w:lang w:val="en-US"/>
        </w:rPr>
        <w:t xml:space="preserve">      </w:t>
      </w:r>
      <w:r w:rsidRPr="0044631C">
        <w:t>REDIS_SIDEKIQ_URL: redis://redis:6379/0</w:t>
      </w:r>
    </w:p>
    <w:p w14:paraId="4DBA9D47" w14:textId="77777777" w:rsidR="005B1CAB" w:rsidRPr="005B1CAB" w:rsidRDefault="005B1CAB" w:rsidP="005B1CAB">
      <w:pPr>
        <w:rPr>
          <w:lang w:val="en-US"/>
        </w:rPr>
      </w:pPr>
      <w:r w:rsidRPr="0044631C">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593" w:name="_Toc498023500"/>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593"/>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594" w:name="_Toc498023501"/>
      <w:r>
        <w:lastRenderedPageBreak/>
        <w:t xml:space="preserve">Anexo </w:t>
      </w:r>
      <w:r w:rsidR="001D3F2C">
        <w:t>1</w:t>
      </w:r>
      <w:r w:rsidR="00774A4B">
        <w:t>2</w:t>
      </w:r>
      <w:r w:rsidR="001D3F2C">
        <w:t>.</w:t>
      </w:r>
      <w:r>
        <w:t>4 – Docker-compose versão 2 - ARM</w:t>
      </w:r>
      <w:bookmarkEnd w:id="594"/>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595" w:name="_Toc498023502"/>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595"/>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904115" w:rsidRDefault="00B60B16" w:rsidP="00B60B16">
      <w:pPr>
        <w:rPr>
          <w:lang w:val="en-US"/>
        </w:rPr>
      </w:pPr>
      <w:r w:rsidRPr="004F6D7C">
        <w:rPr>
          <w:lang w:val="en-US"/>
        </w:rPr>
        <w:t xml:space="preserve">  </w:t>
      </w:r>
      <w:proofErr w:type="spellStart"/>
      <w:r w:rsidRPr="00904115">
        <w:rPr>
          <w:lang w:val="en-US"/>
        </w:rPr>
        <w:t>viz</w:t>
      </w:r>
      <w:proofErr w:type="spellEnd"/>
      <w:r w:rsidRPr="00904115">
        <w:rPr>
          <w:lang w:val="en-US"/>
        </w:rPr>
        <w:t>:</w:t>
      </w:r>
    </w:p>
    <w:p w14:paraId="09317B73" w14:textId="77777777" w:rsidR="00B60B16" w:rsidRPr="00904115" w:rsidRDefault="00B60B16" w:rsidP="00B60B16">
      <w:pPr>
        <w:rPr>
          <w:lang w:val="en-US"/>
        </w:rPr>
      </w:pPr>
      <w:r w:rsidRPr="00904115">
        <w:rPr>
          <w:lang w:val="en-US"/>
        </w:rPr>
        <w:t xml:space="preserve">     image: alexellis2/visualizer-arm</w:t>
      </w:r>
    </w:p>
    <w:p w14:paraId="4A59AAC4" w14:textId="77777777" w:rsidR="00B60B16" w:rsidRPr="00904115" w:rsidRDefault="00B60B16" w:rsidP="00B60B16">
      <w:pPr>
        <w:rPr>
          <w:lang w:val="en-US"/>
        </w:rPr>
      </w:pPr>
      <w:r w:rsidRPr="00904115">
        <w:rPr>
          <w:lang w:val="en-US"/>
        </w:rPr>
        <w:t xml:space="preserve">     ports: </w:t>
      </w:r>
    </w:p>
    <w:p w14:paraId="6CF8FFAF" w14:textId="77777777" w:rsidR="00B60B16" w:rsidRPr="004F6D7C" w:rsidRDefault="00B60B16" w:rsidP="00B60B16">
      <w:pPr>
        <w:rPr>
          <w:lang w:val="en-US"/>
        </w:rPr>
      </w:pPr>
      <w:r w:rsidRPr="00904115">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6"/>
      <w:footerReference w:type="default" r:id="rId77"/>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E48B19" w14:textId="77777777" w:rsidR="0031406D" w:rsidRDefault="0031406D">
      <w:r>
        <w:separator/>
      </w:r>
    </w:p>
  </w:endnote>
  <w:endnote w:type="continuationSeparator" w:id="0">
    <w:p w14:paraId="1592B906" w14:textId="77777777" w:rsidR="0031406D" w:rsidRDefault="00314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B20F40" w:rsidRDefault="00B20F40">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0E4CF0" w14:textId="77777777" w:rsidR="0031406D" w:rsidRDefault="0031406D">
      <w:r>
        <w:separator/>
      </w:r>
    </w:p>
  </w:footnote>
  <w:footnote w:type="continuationSeparator" w:id="0">
    <w:p w14:paraId="370AEA57" w14:textId="77777777" w:rsidR="0031406D" w:rsidRDefault="0031406D">
      <w:r>
        <w:continuationSeparator/>
      </w:r>
    </w:p>
  </w:footnote>
  <w:footnote w:id="1">
    <w:p w14:paraId="3A477492" w14:textId="1066DE99" w:rsidR="00B20F40" w:rsidRPr="001E03D1" w:rsidRDefault="00B20F40">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B20F40" w:rsidRPr="0000038E" w:rsidRDefault="00B20F40">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B20F40" w:rsidRPr="0087606B" w:rsidRDefault="00B20F40">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B20F40" w:rsidRPr="00393659" w:rsidRDefault="00B20F40">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B20F40" w:rsidRPr="006A3FDD" w:rsidRDefault="00B20F40"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B20F40" w:rsidRPr="00DA3E43" w:rsidRDefault="00B20F40"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B20F40" w:rsidRPr="000D189A" w:rsidRDefault="00B20F40">
      <w:pPr>
        <w:pStyle w:val="Textodenotaderodap"/>
        <w:rPr>
          <w:lang w:val="pt-BR"/>
        </w:rPr>
      </w:pPr>
      <w:r>
        <w:rPr>
          <w:rStyle w:val="Refdenotaderodap"/>
        </w:rPr>
        <w:t>4</w:t>
      </w:r>
      <w:r>
        <w:t xml:space="preserve"> </w:t>
      </w:r>
      <w:r w:rsidRPr="00D45B60">
        <w:t>https://www.docker.com/docker-mac</w:t>
      </w:r>
    </w:p>
  </w:footnote>
  <w:footnote w:id="8">
    <w:p w14:paraId="5CA069F3" w14:textId="5653D603" w:rsidR="00B20F40" w:rsidRPr="00C02FD1" w:rsidRDefault="00B20F40">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B20F40" w:rsidRPr="00C26A46" w:rsidRDefault="00B20F40">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B20F40" w:rsidRPr="00914B75" w:rsidRDefault="00B20F40"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B20F40" w:rsidRPr="00393659" w:rsidRDefault="00B20F40"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B20F40" w:rsidRPr="007E3C42" w:rsidRDefault="00B20F40">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B20F40" w:rsidRPr="009C6043" w:rsidRDefault="00B20F40">
      <w:pPr>
        <w:pStyle w:val="Textodenotaderodap"/>
      </w:pPr>
      <w:r>
        <w:rPr>
          <w:rStyle w:val="Refdenotaderodap"/>
        </w:rPr>
        <w:t>11</w:t>
      </w:r>
      <w:r>
        <w:t xml:space="preserve"> </w:t>
      </w:r>
      <w:r w:rsidRPr="009C6043">
        <w:t>https://en.wikipedia.org/wiki/Software_versioning</w:t>
      </w:r>
    </w:p>
  </w:footnote>
  <w:footnote w:id="14">
    <w:p w14:paraId="368EAC1B" w14:textId="7AE6DC34" w:rsidR="00B20F40" w:rsidRPr="00E82F68" w:rsidRDefault="00B20F40">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B20F40" w:rsidRPr="00393659" w:rsidRDefault="00B20F40"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B20F40" w:rsidRPr="00E17EB0" w:rsidRDefault="00B20F40">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B20F40" w:rsidRPr="0035521A" w:rsidRDefault="00B20F40">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B20F40" w:rsidRPr="00E00B58" w:rsidRDefault="00B20F40"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B20F40" w:rsidRPr="0089783B" w:rsidRDefault="00B20F40"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B20F40" w:rsidRPr="00A85B21" w:rsidRDefault="00B20F40">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B20F40" w:rsidRPr="00A85B21" w:rsidRDefault="00B20F40">
      <w:pPr>
        <w:pStyle w:val="Textodenotaderodap"/>
        <w:rPr>
          <w:lang w:val="pt-BR"/>
        </w:rPr>
      </w:pPr>
      <w:r>
        <w:rPr>
          <w:rStyle w:val="Refdenotaderodap"/>
        </w:rPr>
        <w:t>8</w:t>
      </w:r>
      <w:r>
        <w:t xml:space="preserve"> </w:t>
      </w:r>
      <w:r w:rsidRPr="00CD494D">
        <w:t>https://github.com/docker/labs</w:t>
      </w:r>
    </w:p>
  </w:footnote>
  <w:footnote w:id="22">
    <w:p w14:paraId="2E8C9102" w14:textId="3AE68BBA" w:rsidR="00B20F40" w:rsidRPr="00C5548C" w:rsidRDefault="00B20F40">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B20F40" w:rsidRPr="000A56CA" w:rsidRDefault="00B20F40">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B20F40" w:rsidRPr="00A739E9" w:rsidRDefault="00B20F40">
      <w:pPr>
        <w:pStyle w:val="Textodenotaderodap"/>
        <w:rPr>
          <w:lang w:val="en-US"/>
        </w:rPr>
      </w:pPr>
      <w:r>
        <w:rPr>
          <w:rStyle w:val="Refdenotaderodap"/>
        </w:rPr>
        <w:t>2</w:t>
      </w:r>
      <w:r>
        <w:t xml:space="preserve"> </w:t>
      </w:r>
      <w:r w:rsidRPr="00215105">
        <w:t>https://2017.dockercon.com/</w:t>
      </w:r>
    </w:p>
  </w:footnote>
  <w:footnote w:id="25">
    <w:p w14:paraId="6BB44EE3" w14:textId="21B05E11" w:rsidR="00B20F40" w:rsidRPr="0072040E" w:rsidRDefault="00B20F40"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6">
    <w:p w14:paraId="5279E266" w14:textId="3A95153D" w:rsidR="00B20F40" w:rsidRPr="0072040E" w:rsidRDefault="00B20F40">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7">
    <w:p w14:paraId="5F950BD0" w14:textId="77777777" w:rsidR="00B20F40" w:rsidRPr="0072040E" w:rsidRDefault="00B20F40"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B20F40" w:rsidRDefault="00B20F40">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9C3C1EC8"/>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3">
    <w:nsid w:val="4F0071D5"/>
    <w:multiLevelType w:val="hybridMultilevel"/>
    <w:tmpl w:val="67D604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5">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6">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8">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0">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1">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2">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5">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37">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2"/>
  </w:num>
  <w:num w:numId="2">
    <w:abstractNumId w:val="12"/>
  </w:num>
  <w:num w:numId="3">
    <w:abstractNumId w:val="5"/>
  </w:num>
  <w:num w:numId="4">
    <w:abstractNumId w:val="27"/>
  </w:num>
  <w:num w:numId="5">
    <w:abstractNumId w:val="30"/>
  </w:num>
  <w:num w:numId="6">
    <w:abstractNumId w:val="11"/>
  </w:num>
  <w:num w:numId="7">
    <w:abstractNumId w:val="31"/>
  </w:num>
  <w:num w:numId="8">
    <w:abstractNumId w:val="2"/>
  </w:num>
  <w:num w:numId="9">
    <w:abstractNumId w:val="3"/>
  </w:num>
  <w:num w:numId="10">
    <w:abstractNumId w:val="16"/>
  </w:num>
  <w:num w:numId="11">
    <w:abstractNumId w:val="33"/>
  </w:num>
  <w:num w:numId="12">
    <w:abstractNumId w:val="25"/>
  </w:num>
  <w:num w:numId="13">
    <w:abstractNumId w:val="13"/>
  </w:num>
  <w:num w:numId="14">
    <w:abstractNumId w:val="21"/>
  </w:num>
  <w:num w:numId="15">
    <w:abstractNumId w:val="8"/>
  </w:num>
  <w:num w:numId="16">
    <w:abstractNumId w:val="0"/>
  </w:num>
  <w:num w:numId="17">
    <w:abstractNumId w:val="19"/>
  </w:num>
  <w:num w:numId="18">
    <w:abstractNumId w:val="24"/>
  </w:num>
  <w:num w:numId="19">
    <w:abstractNumId w:val="32"/>
  </w:num>
  <w:num w:numId="20">
    <w:abstractNumId w:val="36"/>
  </w:num>
  <w:num w:numId="21">
    <w:abstractNumId w:val="1"/>
  </w:num>
  <w:num w:numId="22">
    <w:abstractNumId w:val="7"/>
  </w:num>
  <w:num w:numId="23">
    <w:abstractNumId w:val="37"/>
  </w:num>
  <w:num w:numId="24">
    <w:abstractNumId w:val="15"/>
  </w:num>
  <w:num w:numId="25">
    <w:abstractNumId w:val="29"/>
  </w:num>
  <w:num w:numId="26">
    <w:abstractNumId w:val="6"/>
  </w:num>
  <w:num w:numId="27">
    <w:abstractNumId w:val="4"/>
  </w:num>
  <w:num w:numId="28">
    <w:abstractNumId w:val="10"/>
  </w:num>
  <w:num w:numId="29">
    <w:abstractNumId w:val="35"/>
  </w:num>
  <w:num w:numId="30">
    <w:abstractNumId w:val="17"/>
  </w:num>
  <w:num w:numId="31">
    <w:abstractNumId w:val="18"/>
  </w:num>
  <w:num w:numId="32">
    <w:abstractNumId w:val="20"/>
  </w:num>
  <w:num w:numId="33">
    <w:abstractNumId w:val="39"/>
  </w:num>
  <w:num w:numId="34">
    <w:abstractNumId w:val="28"/>
  </w:num>
  <w:num w:numId="35">
    <w:abstractNumId w:val="34"/>
  </w:num>
  <w:num w:numId="36">
    <w:abstractNumId w:val="26"/>
  </w:num>
  <w:num w:numId="37">
    <w:abstractNumId w:val="9"/>
  </w:num>
  <w:num w:numId="38">
    <w:abstractNumId w:val="14"/>
  </w:num>
  <w:num w:numId="39">
    <w:abstractNumId w:val="38"/>
  </w:num>
  <w:num w:numId="40">
    <w:abstractNumId w:val="2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776"/>
    <w:rsid w:val="00031A76"/>
    <w:rsid w:val="000322B5"/>
    <w:rsid w:val="00033B3B"/>
    <w:rsid w:val="00034EF5"/>
    <w:rsid w:val="0003686D"/>
    <w:rsid w:val="00036F97"/>
    <w:rsid w:val="000403F2"/>
    <w:rsid w:val="000404F5"/>
    <w:rsid w:val="0004166E"/>
    <w:rsid w:val="00041715"/>
    <w:rsid w:val="00042A9D"/>
    <w:rsid w:val="00042BDD"/>
    <w:rsid w:val="0004384E"/>
    <w:rsid w:val="000458AC"/>
    <w:rsid w:val="000462A6"/>
    <w:rsid w:val="00050025"/>
    <w:rsid w:val="00050DA4"/>
    <w:rsid w:val="00052C6E"/>
    <w:rsid w:val="00052DDF"/>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3BB5"/>
    <w:rsid w:val="00074610"/>
    <w:rsid w:val="00074850"/>
    <w:rsid w:val="000753AC"/>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E58"/>
    <w:rsid w:val="000941D7"/>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245C"/>
    <w:rsid w:val="000C2F80"/>
    <w:rsid w:val="000C5351"/>
    <w:rsid w:val="000C586D"/>
    <w:rsid w:val="000C6FC5"/>
    <w:rsid w:val="000D0DB1"/>
    <w:rsid w:val="000D189A"/>
    <w:rsid w:val="000D1C8B"/>
    <w:rsid w:val="000D288A"/>
    <w:rsid w:val="000D3CB7"/>
    <w:rsid w:val="000D588B"/>
    <w:rsid w:val="000D6FB7"/>
    <w:rsid w:val="000D70A3"/>
    <w:rsid w:val="000D757E"/>
    <w:rsid w:val="000D763F"/>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417B"/>
    <w:rsid w:val="00105871"/>
    <w:rsid w:val="00106081"/>
    <w:rsid w:val="00106CAF"/>
    <w:rsid w:val="0010759F"/>
    <w:rsid w:val="00114BCB"/>
    <w:rsid w:val="001153C1"/>
    <w:rsid w:val="00116A4C"/>
    <w:rsid w:val="00117EEE"/>
    <w:rsid w:val="00120902"/>
    <w:rsid w:val="00122198"/>
    <w:rsid w:val="001225C8"/>
    <w:rsid w:val="00122B3C"/>
    <w:rsid w:val="00123B8D"/>
    <w:rsid w:val="00126FAE"/>
    <w:rsid w:val="0013105E"/>
    <w:rsid w:val="00131701"/>
    <w:rsid w:val="001323EA"/>
    <w:rsid w:val="0013289C"/>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691C"/>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2344"/>
    <w:rsid w:val="00232D41"/>
    <w:rsid w:val="00233DE2"/>
    <w:rsid w:val="002357C5"/>
    <w:rsid w:val="00237306"/>
    <w:rsid w:val="00237C65"/>
    <w:rsid w:val="002401A5"/>
    <w:rsid w:val="00241C62"/>
    <w:rsid w:val="0024331D"/>
    <w:rsid w:val="0024513D"/>
    <w:rsid w:val="002460B7"/>
    <w:rsid w:val="0024652F"/>
    <w:rsid w:val="00247037"/>
    <w:rsid w:val="00247998"/>
    <w:rsid w:val="00250D8C"/>
    <w:rsid w:val="0025225C"/>
    <w:rsid w:val="0025305F"/>
    <w:rsid w:val="00253CEA"/>
    <w:rsid w:val="002549CD"/>
    <w:rsid w:val="00254DF2"/>
    <w:rsid w:val="002561A2"/>
    <w:rsid w:val="0026057B"/>
    <w:rsid w:val="00260AFD"/>
    <w:rsid w:val="00261573"/>
    <w:rsid w:val="00261D71"/>
    <w:rsid w:val="00266F4B"/>
    <w:rsid w:val="0026742C"/>
    <w:rsid w:val="00267477"/>
    <w:rsid w:val="0027048E"/>
    <w:rsid w:val="00270D92"/>
    <w:rsid w:val="00274DAB"/>
    <w:rsid w:val="002778C1"/>
    <w:rsid w:val="00277E81"/>
    <w:rsid w:val="00280D6F"/>
    <w:rsid w:val="00281D92"/>
    <w:rsid w:val="002839D1"/>
    <w:rsid w:val="00285086"/>
    <w:rsid w:val="002850F3"/>
    <w:rsid w:val="00293D5D"/>
    <w:rsid w:val="00293FEF"/>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6429"/>
    <w:rsid w:val="00300223"/>
    <w:rsid w:val="003004CE"/>
    <w:rsid w:val="00300DF8"/>
    <w:rsid w:val="00300F51"/>
    <w:rsid w:val="00301197"/>
    <w:rsid w:val="003015B6"/>
    <w:rsid w:val="0030195F"/>
    <w:rsid w:val="003039F4"/>
    <w:rsid w:val="00303AF2"/>
    <w:rsid w:val="00303BFA"/>
    <w:rsid w:val="00303F65"/>
    <w:rsid w:val="00306277"/>
    <w:rsid w:val="00306B78"/>
    <w:rsid w:val="0030749B"/>
    <w:rsid w:val="003075A6"/>
    <w:rsid w:val="00307A9C"/>
    <w:rsid w:val="00307C55"/>
    <w:rsid w:val="00310235"/>
    <w:rsid w:val="00310F06"/>
    <w:rsid w:val="003129CB"/>
    <w:rsid w:val="003130ED"/>
    <w:rsid w:val="0031406D"/>
    <w:rsid w:val="0031712E"/>
    <w:rsid w:val="00326827"/>
    <w:rsid w:val="00331D67"/>
    <w:rsid w:val="00332FD3"/>
    <w:rsid w:val="003336B6"/>
    <w:rsid w:val="00333C20"/>
    <w:rsid w:val="0033526A"/>
    <w:rsid w:val="00335BFE"/>
    <w:rsid w:val="0033649D"/>
    <w:rsid w:val="0033688A"/>
    <w:rsid w:val="00336D90"/>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6B1"/>
    <w:rsid w:val="00360999"/>
    <w:rsid w:val="003621F2"/>
    <w:rsid w:val="003628D0"/>
    <w:rsid w:val="00364C17"/>
    <w:rsid w:val="00364DA9"/>
    <w:rsid w:val="003654A0"/>
    <w:rsid w:val="003659AC"/>
    <w:rsid w:val="00365CF5"/>
    <w:rsid w:val="003718A0"/>
    <w:rsid w:val="00371EF8"/>
    <w:rsid w:val="00372254"/>
    <w:rsid w:val="003729A4"/>
    <w:rsid w:val="00373E33"/>
    <w:rsid w:val="00374B47"/>
    <w:rsid w:val="00377895"/>
    <w:rsid w:val="0038011C"/>
    <w:rsid w:val="00380C27"/>
    <w:rsid w:val="003811C5"/>
    <w:rsid w:val="00381ECA"/>
    <w:rsid w:val="00381FA7"/>
    <w:rsid w:val="00385309"/>
    <w:rsid w:val="00385B8F"/>
    <w:rsid w:val="00390EB8"/>
    <w:rsid w:val="00393659"/>
    <w:rsid w:val="003937C4"/>
    <w:rsid w:val="00394D88"/>
    <w:rsid w:val="0039613C"/>
    <w:rsid w:val="00397ACD"/>
    <w:rsid w:val="003A1260"/>
    <w:rsid w:val="003A2216"/>
    <w:rsid w:val="003A32F9"/>
    <w:rsid w:val="003A540C"/>
    <w:rsid w:val="003A583B"/>
    <w:rsid w:val="003A5893"/>
    <w:rsid w:val="003A59F0"/>
    <w:rsid w:val="003A7251"/>
    <w:rsid w:val="003A7EF2"/>
    <w:rsid w:val="003B128A"/>
    <w:rsid w:val="003B1AE1"/>
    <w:rsid w:val="003B3C04"/>
    <w:rsid w:val="003B4D07"/>
    <w:rsid w:val="003B79D6"/>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2021"/>
    <w:rsid w:val="003E23C5"/>
    <w:rsid w:val="003E282C"/>
    <w:rsid w:val="003E5EF3"/>
    <w:rsid w:val="003F0970"/>
    <w:rsid w:val="003F17DC"/>
    <w:rsid w:val="003F219F"/>
    <w:rsid w:val="003F254F"/>
    <w:rsid w:val="003F25CD"/>
    <w:rsid w:val="003F5F33"/>
    <w:rsid w:val="003F658C"/>
    <w:rsid w:val="00400525"/>
    <w:rsid w:val="00402718"/>
    <w:rsid w:val="0040314F"/>
    <w:rsid w:val="00403392"/>
    <w:rsid w:val="0040364E"/>
    <w:rsid w:val="00403A22"/>
    <w:rsid w:val="004041EA"/>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6454"/>
    <w:rsid w:val="004C16B7"/>
    <w:rsid w:val="004C1961"/>
    <w:rsid w:val="004C2B6F"/>
    <w:rsid w:val="004C3623"/>
    <w:rsid w:val="004C376F"/>
    <w:rsid w:val="004C4201"/>
    <w:rsid w:val="004C472D"/>
    <w:rsid w:val="004C63E9"/>
    <w:rsid w:val="004D0475"/>
    <w:rsid w:val="004D29CD"/>
    <w:rsid w:val="004D3F25"/>
    <w:rsid w:val="004D3FA9"/>
    <w:rsid w:val="004D60D7"/>
    <w:rsid w:val="004D639C"/>
    <w:rsid w:val="004D702F"/>
    <w:rsid w:val="004D773B"/>
    <w:rsid w:val="004D7AD9"/>
    <w:rsid w:val="004E0971"/>
    <w:rsid w:val="004E1980"/>
    <w:rsid w:val="004E2777"/>
    <w:rsid w:val="004E2807"/>
    <w:rsid w:val="004E2C92"/>
    <w:rsid w:val="004E4902"/>
    <w:rsid w:val="004E58EE"/>
    <w:rsid w:val="004E6545"/>
    <w:rsid w:val="004E6A0B"/>
    <w:rsid w:val="004E6D03"/>
    <w:rsid w:val="004E6EC3"/>
    <w:rsid w:val="004F1F41"/>
    <w:rsid w:val="004F36B6"/>
    <w:rsid w:val="004F41B6"/>
    <w:rsid w:val="004F570F"/>
    <w:rsid w:val="004F5C85"/>
    <w:rsid w:val="004F6275"/>
    <w:rsid w:val="004F6731"/>
    <w:rsid w:val="004F6D7C"/>
    <w:rsid w:val="0050044B"/>
    <w:rsid w:val="00502FE1"/>
    <w:rsid w:val="00503F8F"/>
    <w:rsid w:val="0050405E"/>
    <w:rsid w:val="00505D9C"/>
    <w:rsid w:val="00505DA4"/>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5AC0"/>
    <w:rsid w:val="0053657C"/>
    <w:rsid w:val="0053728C"/>
    <w:rsid w:val="00540288"/>
    <w:rsid w:val="00540C73"/>
    <w:rsid w:val="00541FE6"/>
    <w:rsid w:val="005442B7"/>
    <w:rsid w:val="00544A89"/>
    <w:rsid w:val="00544D4A"/>
    <w:rsid w:val="00546BC4"/>
    <w:rsid w:val="00547F8D"/>
    <w:rsid w:val="0055229E"/>
    <w:rsid w:val="00552D9F"/>
    <w:rsid w:val="0055394C"/>
    <w:rsid w:val="005547D6"/>
    <w:rsid w:val="00557164"/>
    <w:rsid w:val="0056084C"/>
    <w:rsid w:val="0056094B"/>
    <w:rsid w:val="00561437"/>
    <w:rsid w:val="00561605"/>
    <w:rsid w:val="00562914"/>
    <w:rsid w:val="0056345D"/>
    <w:rsid w:val="00565A08"/>
    <w:rsid w:val="005663E8"/>
    <w:rsid w:val="00567367"/>
    <w:rsid w:val="00570694"/>
    <w:rsid w:val="00571369"/>
    <w:rsid w:val="00571925"/>
    <w:rsid w:val="005723E3"/>
    <w:rsid w:val="00572EC7"/>
    <w:rsid w:val="00573BBE"/>
    <w:rsid w:val="0058370B"/>
    <w:rsid w:val="005837C3"/>
    <w:rsid w:val="00583CF7"/>
    <w:rsid w:val="00584271"/>
    <w:rsid w:val="00585E62"/>
    <w:rsid w:val="00586644"/>
    <w:rsid w:val="0059284C"/>
    <w:rsid w:val="005935CC"/>
    <w:rsid w:val="0059496D"/>
    <w:rsid w:val="00594C50"/>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1476"/>
    <w:rsid w:val="005C1B34"/>
    <w:rsid w:val="005C2B61"/>
    <w:rsid w:val="005C3C34"/>
    <w:rsid w:val="005C40F4"/>
    <w:rsid w:val="005C6120"/>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312D"/>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7B99"/>
    <w:rsid w:val="00661C0C"/>
    <w:rsid w:val="00661E99"/>
    <w:rsid w:val="00662664"/>
    <w:rsid w:val="0066417B"/>
    <w:rsid w:val="00664A27"/>
    <w:rsid w:val="00664DE5"/>
    <w:rsid w:val="00666779"/>
    <w:rsid w:val="00671E6C"/>
    <w:rsid w:val="0067200C"/>
    <w:rsid w:val="00672724"/>
    <w:rsid w:val="006727CE"/>
    <w:rsid w:val="00672C52"/>
    <w:rsid w:val="00672F6E"/>
    <w:rsid w:val="006736EE"/>
    <w:rsid w:val="006740E3"/>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A04B6"/>
    <w:rsid w:val="006A09A4"/>
    <w:rsid w:val="006A12C1"/>
    <w:rsid w:val="006A1B29"/>
    <w:rsid w:val="006A30DA"/>
    <w:rsid w:val="006A3FDD"/>
    <w:rsid w:val="006A6E72"/>
    <w:rsid w:val="006B0270"/>
    <w:rsid w:val="006B0736"/>
    <w:rsid w:val="006B15FD"/>
    <w:rsid w:val="006B41B9"/>
    <w:rsid w:val="006B41EA"/>
    <w:rsid w:val="006B6147"/>
    <w:rsid w:val="006B7426"/>
    <w:rsid w:val="006B7720"/>
    <w:rsid w:val="006C07D1"/>
    <w:rsid w:val="006C0DA4"/>
    <w:rsid w:val="006C11A6"/>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635CF"/>
    <w:rsid w:val="00763C82"/>
    <w:rsid w:val="00766294"/>
    <w:rsid w:val="007700E5"/>
    <w:rsid w:val="0077216E"/>
    <w:rsid w:val="00772BE7"/>
    <w:rsid w:val="0077498A"/>
    <w:rsid w:val="00774A4B"/>
    <w:rsid w:val="00774F0F"/>
    <w:rsid w:val="00775089"/>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434"/>
    <w:rsid w:val="007C67FC"/>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6E66"/>
    <w:rsid w:val="007F7BA5"/>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A1673"/>
    <w:rsid w:val="008A1E5D"/>
    <w:rsid w:val="008A2F9C"/>
    <w:rsid w:val="008A3039"/>
    <w:rsid w:val="008A3D9E"/>
    <w:rsid w:val="008A3DA0"/>
    <w:rsid w:val="008A414F"/>
    <w:rsid w:val="008A4B67"/>
    <w:rsid w:val="008A5213"/>
    <w:rsid w:val="008A5A3A"/>
    <w:rsid w:val="008A6089"/>
    <w:rsid w:val="008A61C0"/>
    <w:rsid w:val="008A6A35"/>
    <w:rsid w:val="008A7B21"/>
    <w:rsid w:val="008B207A"/>
    <w:rsid w:val="008B2D13"/>
    <w:rsid w:val="008B480E"/>
    <w:rsid w:val="008B7303"/>
    <w:rsid w:val="008C1087"/>
    <w:rsid w:val="008C4E0A"/>
    <w:rsid w:val="008C5769"/>
    <w:rsid w:val="008C5EF0"/>
    <w:rsid w:val="008C7029"/>
    <w:rsid w:val="008D010D"/>
    <w:rsid w:val="008D0BD9"/>
    <w:rsid w:val="008D0C72"/>
    <w:rsid w:val="008D2322"/>
    <w:rsid w:val="008D2905"/>
    <w:rsid w:val="008D2973"/>
    <w:rsid w:val="008D2D41"/>
    <w:rsid w:val="008D3844"/>
    <w:rsid w:val="008D5863"/>
    <w:rsid w:val="008D642C"/>
    <w:rsid w:val="008D764D"/>
    <w:rsid w:val="008D7670"/>
    <w:rsid w:val="008E0526"/>
    <w:rsid w:val="008E05C0"/>
    <w:rsid w:val="008E1F22"/>
    <w:rsid w:val="008E225C"/>
    <w:rsid w:val="008E4C50"/>
    <w:rsid w:val="008F00C2"/>
    <w:rsid w:val="008F05E4"/>
    <w:rsid w:val="008F20DB"/>
    <w:rsid w:val="008F2125"/>
    <w:rsid w:val="008F2423"/>
    <w:rsid w:val="008F394D"/>
    <w:rsid w:val="008F3FAB"/>
    <w:rsid w:val="008F4E9E"/>
    <w:rsid w:val="008F6BDC"/>
    <w:rsid w:val="0090070D"/>
    <w:rsid w:val="00901281"/>
    <w:rsid w:val="0090147D"/>
    <w:rsid w:val="00901B53"/>
    <w:rsid w:val="00904115"/>
    <w:rsid w:val="009048D7"/>
    <w:rsid w:val="009055B2"/>
    <w:rsid w:val="009056A8"/>
    <w:rsid w:val="00906BBF"/>
    <w:rsid w:val="0090704C"/>
    <w:rsid w:val="00907A82"/>
    <w:rsid w:val="00911701"/>
    <w:rsid w:val="00911816"/>
    <w:rsid w:val="00913062"/>
    <w:rsid w:val="00913416"/>
    <w:rsid w:val="009148A9"/>
    <w:rsid w:val="00914B75"/>
    <w:rsid w:val="00914F24"/>
    <w:rsid w:val="009160C8"/>
    <w:rsid w:val="00916247"/>
    <w:rsid w:val="00920030"/>
    <w:rsid w:val="00921228"/>
    <w:rsid w:val="00921E38"/>
    <w:rsid w:val="00924CC6"/>
    <w:rsid w:val="00926B4F"/>
    <w:rsid w:val="009272F2"/>
    <w:rsid w:val="0093029C"/>
    <w:rsid w:val="00930941"/>
    <w:rsid w:val="00930E45"/>
    <w:rsid w:val="009310F7"/>
    <w:rsid w:val="009334D7"/>
    <w:rsid w:val="0093477F"/>
    <w:rsid w:val="00934D00"/>
    <w:rsid w:val="00935A1E"/>
    <w:rsid w:val="00936E5C"/>
    <w:rsid w:val="00940105"/>
    <w:rsid w:val="009405A5"/>
    <w:rsid w:val="0094195C"/>
    <w:rsid w:val="009440F0"/>
    <w:rsid w:val="00944B98"/>
    <w:rsid w:val="00944C9D"/>
    <w:rsid w:val="00944EC6"/>
    <w:rsid w:val="00945861"/>
    <w:rsid w:val="009467D6"/>
    <w:rsid w:val="0094750B"/>
    <w:rsid w:val="00947878"/>
    <w:rsid w:val="009507F3"/>
    <w:rsid w:val="00952A8F"/>
    <w:rsid w:val="00953481"/>
    <w:rsid w:val="00956F27"/>
    <w:rsid w:val="00960B0F"/>
    <w:rsid w:val="009616BC"/>
    <w:rsid w:val="00976BA3"/>
    <w:rsid w:val="00976F18"/>
    <w:rsid w:val="0098134B"/>
    <w:rsid w:val="00987E85"/>
    <w:rsid w:val="009941F6"/>
    <w:rsid w:val="00995B08"/>
    <w:rsid w:val="00996997"/>
    <w:rsid w:val="00997FE4"/>
    <w:rsid w:val="009A0F0F"/>
    <w:rsid w:val="009A4AC0"/>
    <w:rsid w:val="009A62A8"/>
    <w:rsid w:val="009A72E7"/>
    <w:rsid w:val="009B2A0F"/>
    <w:rsid w:val="009B57C1"/>
    <w:rsid w:val="009B655F"/>
    <w:rsid w:val="009B7066"/>
    <w:rsid w:val="009B72FD"/>
    <w:rsid w:val="009B7788"/>
    <w:rsid w:val="009C44CE"/>
    <w:rsid w:val="009C46F4"/>
    <w:rsid w:val="009C48CA"/>
    <w:rsid w:val="009C59BA"/>
    <w:rsid w:val="009C6043"/>
    <w:rsid w:val="009C6E52"/>
    <w:rsid w:val="009C7518"/>
    <w:rsid w:val="009D0077"/>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648D"/>
    <w:rsid w:val="009F762E"/>
    <w:rsid w:val="00A001BA"/>
    <w:rsid w:val="00A0222B"/>
    <w:rsid w:val="00A02F38"/>
    <w:rsid w:val="00A03667"/>
    <w:rsid w:val="00A04562"/>
    <w:rsid w:val="00A11378"/>
    <w:rsid w:val="00A11AA0"/>
    <w:rsid w:val="00A12B4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5CA2"/>
    <w:rsid w:val="00A56495"/>
    <w:rsid w:val="00A60B42"/>
    <w:rsid w:val="00A61A9B"/>
    <w:rsid w:val="00A62458"/>
    <w:rsid w:val="00A64765"/>
    <w:rsid w:val="00A649C5"/>
    <w:rsid w:val="00A67C04"/>
    <w:rsid w:val="00A71F6F"/>
    <w:rsid w:val="00A739E9"/>
    <w:rsid w:val="00A74FE8"/>
    <w:rsid w:val="00A771DC"/>
    <w:rsid w:val="00A77315"/>
    <w:rsid w:val="00A775FE"/>
    <w:rsid w:val="00A77A20"/>
    <w:rsid w:val="00A80110"/>
    <w:rsid w:val="00A80F99"/>
    <w:rsid w:val="00A833F6"/>
    <w:rsid w:val="00A853CD"/>
    <w:rsid w:val="00A85B21"/>
    <w:rsid w:val="00A87F8D"/>
    <w:rsid w:val="00A90A80"/>
    <w:rsid w:val="00A9479A"/>
    <w:rsid w:val="00A94FE2"/>
    <w:rsid w:val="00A960BD"/>
    <w:rsid w:val="00A97933"/>
    <w:rsid w:val="00A97EC7"/>
    <w:rsid w:val="00AA0A65"/>
    <w:rsid w:val="00AA4185"/>
    <w:rsid w:val="00AA5C3A"/>
    <w:rsid w:val="00AA78F8"/>
    <w:rsid w:val="00AB0CD9"/>
    <w:rsid w:val="00AB37B3"/>
    <w:rsid w:val="00AB6AE2"/>
    <w:rsid w:val="00AB71AC"/>
    <w:rsid w:val="00AC1A38"/>
    <w:rsid w:val="00AC26DC"/>
    <w:rsid w:val="00AC70C7"/>
    <w:rsid w:val="00AC71FC"/>
    <w:rsid w:val="00AD3043"/>
    <w:rsid w:val="00AD509E"/>
    <w:rsid w:val="00AD5AFC"/>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7017"/>
    <w:rsid w:val="00B0786C"/>
    <w:rsid w:val="00B07FFD"/>
    <w:rsid w:val="00B11711"/>
    <w:rsid w:val="00B152FC"/>
    <w:rsid w:val="00B20F40"/>
    <w:rsid w:val="00B21215"/>
    <w:rsid w:val="00B216C4"/>
    <w:rsid w:val="00B21878"/>
    <w:rsid w:val="00B23059"/>
    <w:rsid w:val="00B278DC"/>
    <w:rsid w:val="00B30875"/>
    <w:rsid w:val="00B322FF"/>
    <w:rsid w:val="00B32420"/>
    <w:rsid w:val="00B33EC0"/>
    <w:rsid w:val="00B34EF9"/>
    <w:rsid w:val="00B362CB"/>
    <w:rsid w:val="00B40394"/>
    <w:rsid w:val="00B40628"/>
    <w:rsid w:val="00B4095F"/>
    <w:rsid w:val="00B40C5F"/>
    <w:rsid w:val="00B41E0A"/>
    <w:rsid w:val="00B427DA"/>
    <w:rsid w:val="00B42DF5"/>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57CE"/>
    <w:rsid w:val="00B665A8"/>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1CF7"/>
    <w:rsid w:val="00BC45AA"/>
    <w:rsid w:val="00BC5171"/>
    <w:rsid w:val="00BC6076"/>
    <w:rsid w:val="00BC729E"/>
    <w:rsid w:val="00BD21F5"/>
    <w:rsid w:val="00BD22BE"/>
    <w:rsid w:val="00BD5075"/>
    <w:rsid w:val="00BD557B"/>
    <w:rsid w:val="00BD5C4D"/>
    <w:rsid w:val="00BE2CE9"/>
    <w:rsid w:val="00BE3081"/>
    <w:rsid w:val="00BE3BD3"/>
    <w:rsid w:val="00BE6554"/>
    <w:rsid w:val="00BF1D57"/>
    <w:rsid w:val="00BF2555"/>
    <w:rsid w:val="00BF293F"/>
    <w:rsid w:val="00BF47F5"/>
    <w:rsid w:val="00BF56D4"/>
    <w:rsid w:val="00C00B86"/>
    <w:rsid w:val="00C02FD1"/>
    <w:rsid w:val="00C03393"/>
    <w:rsid w:val="00C0428B"/>
    <w:rsid w:val="00C06FDD"/>
    <w:rsid w:val="00C07657"/>
    <w:rsid w:val="00C1191E"/>
    <w:rsid w:val="00C11E62"/>
    <w:rsid w:val="00C13074"/>
    <w:rsid w:val="00C1355E"/>
    <w:rsid w:val="00C13597"/>
    <w:rsid w:val="00C14251"/>
    <w:rsid w:val="00C16035"/>
    <w:rsid w:val="00C179D8"/>
    <w:rsid w:val="00C23A5B"/>
    <w:rsid w:val="00C23E57"/>
    <w:rsid w:val="00C24C6E"/>
    <w:rsid w:val="00C254AC"/>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2805"/>
    <w:rsid w:val="00C72EBD"/>
    <w:rsid w:val="00C74065"/>
    <w:rsid w:val="00C7471C"/>
    <w:rsid w:val="00C75113"/>
    <w:rsid w:val="00C759CF"/>
    <w:rsid w:val="00C7702F"/>
    <w:rsid w:val="00C802BA"/>
    <w:rsid w:val="00C80EA4"/>
    <w:rsid w:val="00C812F2"/>
    <w:rsid w:val="00C812FE"/>
    <w:rsid w:val="00C81E4A"/>
    <w:rsid w:val="00C82018"/>
    <w:rsid w:val="00C82989"/>
    <w:rsid w:val="00C833BB"/>
    <w:rsid w:val="00C84BC7"/>
    <w:rsid w:val="00C86B0F"/>
    <w:rsid w:val="00C87039"/>
    <w:rsid w:val="00C878A1"/>
    <w:rsid w:val="00C903FA"/>
    <w:rsid w:val="00C914BA"/>
    <w:rsid w:val="00C91697"/>
    <w:rsid w:val="00C920B7"/>
    <w:rsid w:val="00C92B0E"/>
    <w:rsid w:val="00C936DA"/>
    <w:rsid w:val="00C93ABC"/>
    <w:rsid w:val="00C94EF8"/>
    <w:rsid w:val="00C95AC9"/>
    <w:rsid w:val="00C96505"/>
    <w:rsid w:val="00C97CFA"/>
    <w:rsid w:val="00C97D4C"/>
    <w:rsid w:val="00CA3F9E"/>
    <w:rsid w:val="00CA5ECB"/>
    <w:rsid w:val="00CA66F1"/>
    <w:rsid w:val="00CB0E32"/>
    <w:rsid w:val="00CB1901"/>
    <w:rsid w:val="00CB2FBF"/>
    <w:rsid w:val="00CB499E"/>
    <w:rsid w:val="00CB52B9"/>
    <w:rsid w:val="00CB66C8"/>
    <w:rsid w:val="00CB6EC5"/>
    <w:rsid w:val="00CC4B17"/>
    <w:rsid w:val="00CC6208"/>
    <w:rsid w:val="00CC6F8C"/>
    <w:rsid w:val="00CD14EA"/>
    <w:rsid w:val="00CD18C6"/>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402C8"/>
    <w:rsid w:val="00D406A2"/>
    <w:rsid w:val="00D4075E"/>
    <w:rsid w:val="00D41AAA"/>
    <w:rsid w:val="00D441F4"/>
    <w:rsid w:val="00D45B60"/>
    <w:rsid w:val="00D477AC"/>
    <w:rsid w:val="00D47D04"/>
    <w:rsid w:val="00D51344"/>
    <w:rsid w:val="00D54730"/>
    <w:rsid w:val="00D60355"/>
    <w:rsid w:val="00D604C0"/>
    <w:rsid w:val="00D61ACB"/>
    <w:rsid w:val="00D62FB8"/>
    <w:rsid w:val="00D6448A"/>
    <w:rsid w:val="00D644FC"/>
    <w:rsid w:val="00D64C15"/>
    <w:rsid w:val="00D659D7"/>
    <w:rsid w:val="00D66AA8"/>
    <w:rsid w:val="00D717CB"/>
    <w:rsid w:val="00D718EC"/>
    <w:rsid w:val="00D72030"/>
    <w:rsid w:val="00D80522"/>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EB1"/>
    <w:rsid w:val="00DA3B03"/>
    <w:rsid w:val="00DA3E43"/>
    <w:rsid w:val="00DA42D7"/>
    <w:rsid w:val="00DA4ADE"/>
    <w:rsid w:val="00DA5852"/>
    <w:rsid w:val="00DA7112"/>
    <w:rsid w:val="00DB020C"/>
    <w:rsid w:val="00DB0A62"/>
    <w:rsid w:val="00DB1795"/>
    <w:rsid w:val="00DB21FA"/>
    <w:rsid w:val="00DB4922"/>
    <w:rsid w:val="00DB5A57"/>
    <w:rsid w:val="00DB6611"/>
    <w:rsid w:val="00DB7F52"/>
    <w:rsid w:val="00DC0F6F"/>
    <w:rsid w:val="00DC1406"/>
    <w:rsid w:val="00DC44BD"/>
    <w:rsid w:val="00DC4729"/>
    <w:rsid w:val="00DD156D"/>
    <w:rsid w:val="00DD299F"/>
    <w:rsid w:val="00DD2C3A"/>
    <w:rsid w:val="00DD4B66"/>
    <w:rsid w:val="00DD52E1"/>
    <w:rsid w:val="00DD6249"/>
    <w:rsid w:val="00DD7433"/>
    <w:rsid w:val="00DD760B"/>
    <w:rsid w:val="00DE1A6A"/>
    <w:rsid w:val="00DE33BF"/>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9D"/>
    <w:rsid w:val="00E10F9F"/>
    <w:rsid w:val="00E117A3"/>
    <w:rsid w:val="00E1308E"/>
    <w:rsid w:val="00E140DA"/>
    <w:rsid w:val="00E14A3A"/>
    <w:rsid w:val="00E14AB9"/>
    <w:rsid w:val="00E150E3"/>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2696"/>
    <w:rsid w:val="00E531AA"/>
    <w:rsid w:val="00E53CE2"/>
    <w:rsid w:val="00E55E64"/>
    <w:rsid w:val="00E60423"/>
    <w:rsid w:val="00E6378E"/>
    <w:rsid w:val="00E64502"/>
    <w:rsid w:val="00E64636"/>
    <w:rsid w:val="00E646DA"/>
    <w:rsid w:val="00E64B39"/>
    <w:rsid w:val="00E661DB"/>
    <w:rsid w:val="00E72F6C"/>
    <w:rsid w:val="00E755E3"/>
    <w:rsid w:val="00E80551"/>
    <w:rsid w:val="00E82518"/>
    <w:rsid w:val="00E82534"/>
    <w:rsid w:val="00E82F68"/>
    <w:rsid w:val="00E8474D"/>
    <w:rsid w:val="00E855BD"/>
    <w:rsid w:val="00E85B2D"/>
    <w:rsid w:val="00E85CF8"/>
    <w:rsid w:val="00E91C82"/>
    <w:rsid w:val="00E9272F"/>
    <w:rsid w:val="00E92D59"/>
    <w:rsid w:val="00E94968"/>
    <w:rsid w:val="00E96A15"/>
    <w:rsid w:val="00E978D8"/>
    <w:rsid w:val="00E978F9"/>
    <w:rsid w:val="00E97FA8"/>
    <w:rsid w:val="00EA0916"/>
    <w:rsid w:val="00EA0EC7"/>
    <w:rsid w:val="00EA1848"/>
    <w:rsid w:val="00EA2014"/>
    <w:rsid w:val="00EA5213"/>
    <w:rsid w:val="00EA64C7"/>
    <w:rsid w:val="00EA67D1"/>
    <w:rsid w:val="00EA6A48"/>
    <w:rsid w:val="00EB010E"/>
    <w:rsid w:val="00EB1FBC"/>
    <w:rsid w:val="00EB3EC4"/>
    <w:rsid w:val="00EB6922"/>
    <w:rsid w:val="00EB6F90"/>
    <w:rsid w:val="00EB7029"/>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27E6"/>
    <w:rsid w:val="00EE4A2C"/>
    <w:rsid w:val="00EE5989"/>
    <w:rsid w:val="00EE59A9"/>
    <w:rsid w:val="00EE5D87"/>
    <w:rsid w:val="00EF114E"/>
    <w:rsid w:val="00EF404B"/>
    <w:rsid w:val="00EF4219"/>
    <w:rsid w:val="00EF4D93"/>
    <w:rsid w:val="00EF646B"/>
    <w:rsid w:val="00EF740E"/>
    <w:rsid w:val="00EF7E60"/>
    <w:rsid w:val="00F010BE"/>
    <w:rsid w:val="00F019E2"/>
    <w:rsid w:val="00F0307D"/>
    <w:rsid w:val="00F064B1"/>
    <w:rsid w:val="00F074B2"/>
    <w:rsid w:val="00F1016A"/>
    <w:rsid w:val="00F1018C"/>
    <w:rsid w:val="00F12B95"/>
    <w:rsid w:val="00F12DAD"/>
    <w:rsid w:val="00F14B99"/>
    <w:rsid w:val="00F156D3"/>
    <w:rsid w:val="00F16FDC"/>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50971"/>
    <w:rsid w:val="00F50F2C"/>
    <w:rsid w:val="00F510D7"/>
    <w:rsid w:val="00F515FF"/>
    <w:rsid w:val="00F51B9B"/>
    <w:rsid w:val="00F54100"/>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2466"/>
    <w:rsid w:val="00F933EB"/>
    <w:rsid w:val="00F93EA0"/>
    <w:rsid w:val="00F94544"/>
    <w:rsid w:val="00F94EA9"/>
    <w:rsid w:val="00F960D9"/>
    <w:rsid w:val="00F97606"/>
    <w:rsid w:val="00F9787E"/>
    <w:rsid w:val="00F978D2"/>
    <w:rsid w:val="00F978E9"/>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AB6AE2"/>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AB6AE2"/>
    <w:pPr>
      <w:keepNext/>
      <w:keepLines/>
      <w:pageBreakBefore/>
      <w:suppressAutoHyphens/>
      <w:spacing w:after="360" w:line="360" w:lineRule="auto"/>
      <w:ind w:firstLine="709"/>
      <w:outlineLvl w:val="0"/>
      <w:pPrChange w:id="0" w:author="Thiago Cruz" w:date="2017-11-09T20:46:00Z">
        <w:pPr>
          <w:keepNext/>
          <w:keepLines/>
          <w:pageBreakBefore/>
          <w:suppressAutoHyphens/>
          <w:spacing w:after="360" w:line="360" w:lineRule="auto"/>
          <w:ind w:firstLine="709"/>
          <w:jc w:val="center"/>
          <w:outlineLvl w:val="0"/>
        </w:pPr>
      </w:pPrChange>
    </w:pPr>
    <w:rPr>
      <w:rFonts w:eastAsia="Times New Roman"/>
      <w:b/>
      <w:bCs/>
      <w:color w:val="00000A"/>
      <w:lang w:val="x-none" w:eastAsia="x-none"/>
      <w:rPrChange w:id="0" w:author="Thiago Cruz" w:date="2017-11-09T20:46:00Z">
        <w:rPr>
          <w:b/>
          <w:bCs/>
          <w:caps/>
          <w:color w:val="00000A"/>
          <w:sz w:val="28"/>
          <w:szCs w:val="24"/>
          <w:lang w:val="x-none" w:eastAsia="x-none" w:bidi="ar-SA"/>
        </w:rPr>
      </w:rPrChang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27.png"/><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30.png"/><Relationship Id="rId67" Type="http://schemas.openxmlformats.org/officeDocument/2006/relationships/image" Target="media/image31.png"/><Relationship Id="rId68" Type="http://schemas.openxmlformats.org/officeDocument/2006/relationships/image" Target="media/image32.png"/><Relationship Id="rId69" Type="http://schemas.openxmlformats.org/officeDocument/2006/relationships/image" Target="media/image33.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theme" Target="theme/theme1.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fontTable" Target="fontTable.xml"/><Relationship Id="rId79" Type="http://schemas.microsoft.com/office/2011/relationships/people" Target="people.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4FE1F-E6B1-A348-ADFE-1D7C658C3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82</Pages>
  <Words>14683</Words>
  <Characters>79290</Characters>
  <Application>Microsoft Macintosh Word</Application>
  <DocSecurity>0</DocSecurity>
  <Lines>660</Lines>
  <Paragraphs>187</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93786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2631</cp:revision>
  <cp:lastPrinted>2016-06-27T13:00:00Z</cp:lastPrinted>
  <dcterms:created xsi:type="dcterms:W3CDTF">2016-06-27T13:03:00Z</dcterms:created>
  <dcterms:modified xsi:type="dcterms:W3CDTF">2017-11-09T22:52:00Z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