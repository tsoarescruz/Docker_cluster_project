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275AA9" w14:textId="31CC0E17" w:rsidR="000A6EAA" w:rsidRDefault="000A6EAA" w:rsidP="00165C94">
      <w:pPr>
        <w:jc w:val="center"/>
        <w:rPr>
          <w:b/>
          <w:sz w:val="32"/>
          <w:szCs w:val="32"/>
        </w:rPr>
      </w:pPr>
      <w:r>
        <w:rPr>
          <w:noProof/>
          <w:szCs w:val="20"/>
        </w:rPr>
        <w:drawing>
          <wp:anchor distT="0" distB="0" distL="114300" distR="114300" simplePos="0" relativeHeight="251790336" behindDoc="0" locked="0" layoutInCell="1" allowOverlap="1" wp14:anchorId="222BDCBF" wp14:editId="0EA3057D">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34660D6D" w14:textId="1D5C99CB" w:rsidR="009C7518" w:rsidRDefault="00C254AC" w:rsidP="00165C94">
      <w:pPr>
        <w:jc w:val="center"/>
        <w:rPr>
          <w:b/>
          <w:sz w:val="32"/>
          <w:szCs w:val="32"/>
        </w:rPr>
      </w:pPr>
      <w:r>
        <w:rPr>
          <w:b/>
          <w:sz w:val="32"/>
          <w:szCs w:val="32"/>
        </w:rPr>
        <w:t>UNIVERSIDADE VEIGA DE ALMEIDA – UVA</w:t>
      </w:r>
    </w:p>
    <w:p w14:paraId="4A1DE60A" w14:textId="77777777" w:rsidR="009C7518" w:rsidRDefault="009C7518">
      <w:pPr>
        <w:jc w:val="center"/>
        <w:rPr>
          <w:b/>
          <w:sz w:val="32"/>
          <w:szCs w:val="32"/>
        </w:rPr>
      </w:pPr>
    </w:p>
    <w:p w14:paraId="780EE67F" w14:textId="77777777" w:rsidR="009C7518" w:rsidRDefault="00C254AC">
      <w:pPr>
        <w:jc w:val="center"/>
        <w:rPr>
          <w:sz w:val="32"/>
        </w:rPr>
      </w:pPr>
      <w:r>
        <w:rPr>
          <w:b/>
          <w:sz w:val="32"/>
          <w:szCs w:val="32"/>
        </w:rPr>
        <w:t>BACHARELADO EM CIÊNCIA DA COMPUTAÇÃO</w:t>
      </w:r>
      <w:r>
        <w:t xml:space="preserve"> </w:t>
      </w:r>
    </w:p>
    <w:p w14:paraId="6EAD804F" w14:textId="77777777" w:rsidR="009C7518" w:rsidRDefault="009C7518">
      <w:pPr>
        <w:jc w:val="center"/>
      </w:pPr>
    </w:p>
    <w:p w14:paraId="11203F61" w14:textId="77777777" w:rsidR="009C7518" w:rsidRDefault="009C7518">
      <w:pPr>
        <w:jc w:val="center"/>
      </w:pPr>
    </w:p>
    <w:p w14:paraId="1D2C1647" w14:textId="77777777" w:rsidR="009C7518" w:rsidRDefault="009C7518">
      <w:pPr>
        <w:jc w:val="center"/>
      </w:pPr>
    </w:p>
    <w:p w14:paraId="3F5F5173" w14:textId="77777777" w:rsidR="009C7518" w:rsidRDefault="009C7518">
      <w:pPr>
        <w:jc w:val="center"/>
        <w:rPr>
          <w:b/>
        </w:rPr>
      </w:pPr>
    </w:p>
    <w:p w14:paraId="46C47055" w14:textId="77777777" w:rsidR="009C7518" w:rsidRDefault="009C7518">
      <w:pPr>
        <w:jc w:val="center"/>
      </w:pPr>
    </w:p>
    <w:p w14:paraId="7916589F" w14:textId="77777777" w:rsidR="009C7518" w:rsidRDefault="009C7518">
      <w:pPr>
        <w:jc w:val="center"/>
      </w:pPr>
    </w:p>
    <w:p w14:paraId="6952D39B" w14:textId="77777777" w:rsidR="009C7518" w:rsidRDefault="009C7518">
      <w:pPr>
        <w:jc w:val="center"/>
      </w:pPr>
    </w:p>
    <w:p w14:paraId="298CC74A" w14:textId="77777777" w:rsidR="009C7518" w:rsidRDefault="009C7518">
      <w:pPr>
        <w:jc w:val="center"/>
      </w:pPr>
    </w:p>
    <w:p w14:paraId="18C61D87" w14:textId="77777777" w:rsidR="009C7518" w:rsidRDefault="00C254AC">
      <w:pPr>
        <w:jc w:val="center"/>
      </w:pPr>
      <w:r>
        <w:rPr>
          <w:b/>
          <w:sz w:val="32"/>
          <w:szCs w:val="28"/>
        </w:rPr>
        <w:t>DOCKER: UM CANIVETE SUÍÇO</w:t>
      </w:r>
    </w:p>
    <w:p w14:paraId="03678E00" w14:textId="77777777" w:rsidR="009C7518" w:rsidRDefault="009C7518">
      <w:pPr>
        <w:jc w:val="center"/>
      </w:pPr>
    </w:p>
    <w:p w14:paraId="36BF5431" w14:textId="77777777" w:rsidR="009C7518" w:rsidRDefault="009C7518">
      <w:pPr>
        <w:jc w:val="center"/>
      </w:pPr>
    </w:p>
    <w:p w14:paraId="650DAC7F" w14:textId="77777777" w:rsidR="009C7518" w:rsidRDefault="009C7518">
      <w:pPr>
        <w:jc w:val="center"/>
      </w:pPr>
    </w:p>
    <w:p w14:paraId="589F7607" w14:textId="77777777" w:rsidR="009C7518" w:rsidRDefault="00C254AC">
      <w:pPr>
        <w:jc w:val="center"/>
        <w:rPr>
          <w:b/>
          <w:sz w:val="28"/>
          <w:szCs w:val="28"/>
        </w:rPr>
      </w:pPr>
      <w:r>
        <w:rPr>
          <w:b/>
          <w:sz w:val="28"/>
          <w:szCs w:val="28"/>
        </w:rPr>
        <w:t>Thiago Soares da Cruz</w:t>
      </w:r>
    </w:p>
    <w:p w14:paraId="787FC7FA" w14:textId="77777777" w:rsidR="009C7518" w:rsidRDefault="009C7518">
      <w:pPr>
        <w:jc w:val="center"/>
      </w:pPr>
    </w:p>
    <w:p w14:paraId="5927AF11" w14:textId="77777777" w:rsidR="009C7518" w:rsidRDefault="009C7518">
      <w:pPr>
        <w:jc w:val="center"/>
      </w:pPr>
    </w:p>
    <w:p w14:paraId="6273F2B8" w14:textId="77777777" w:rsidR="009C7518" w:rsidRDefault="009C7518">
      <w:pPr>
        <w:jc w:val="center"/>
      </w:pPr>
    </w:p>
    <w:p w14:paraId="15336AFE" w14:textId="77777777" w:rsidR="009C7518" w:rsidRDefault="009C7518">
      <w:pPr>
        <w:jc w:val="center"/>
      </w:pPr>
    </w:p>
    <w:p w14:paraId="709C4632" w14:textId="77777777" w:rsidR="009C7518" w:rsidRDefault="009C7518">
      <w:pPr>
        <w:jc w:val="center"/>
      </w:pPr>
    </w:p>
    <w:p w14:paraId="363DE7A6" w14:textId="77777777" w:rsidR="009C7518" w:rsidRDefault="009C7518">
      <w:pPr>
        <w:jc w:val="center"/>
      </w:pPr>
    </w:p>
    <w:p w14:paraId="7FEC8BF7" w14:textId="77777777" w:rsidR="009C7518" w:rsidRDefault="009C7518">
      <w:pPr>
        <w:jc w:val="center"/>
      </w:pPr>
    </w:p>
    <w:p w14:paraId="30C27991" w14:textId="77777777" w:rsidR="009C7518" w:rsidRDefault="009C7518">
      <w:pPr>
        <w:jc w:val="center"/>
      </w:pPr>
    </w:p>
    <w:p w14:paraId="2FBE8CD0" w14:textId="77777777" w:rsidR="009C7518" w:rsidRDefault="009C7518">
      <w:pPr>
        <w:jc w:val="center"/>
      </w:pPr>
    </w:p>
    <w:p w14:paraId="3C2CD8EF" w14:textId="77777777" w:rsidR="009C7518" w:rsidRDefault="009C7518">
      <w:pPr>
        <w:jc w:val="center"/>
      </w:pPr>
    </w:p>
    <w:p w14:paraId="1F8B2CB5" w14:textId="77777777" w:rsidR="009C7518" w:rsidRDefault="009C7518">
      <w:pPr>
        <w:jc w:val="center"/>
      </w:pPr>
    </w:p>
    <w:p w14:paraId="393ED41A" w14:textId="77777777" w:rsidR="009C7518" w:rsidRDefault="00C254AC">
      <w:pPr>
        <w:jc w:val="center"/>
        <w:rPr>
          <w:b/>
        </w:rPr>
      </w:pPr>
      <w:r>
        <w:rPr>
          <w:b/>
        </w:rPr>
        <w:t>RIO DE JANEIRO</w:t>
      </w:r>
    </w:p>
    <w:p w14:paraId="3A5BB3B3" w14:textId="77777777" w:rsidR="009C7518" w:rsidRDefault="009C7518">
      <w:pPr>
        <w:jc w:val="center"/>
      </w:pPr>
    </w:p>
    <w:p w14:paraId="6B09B417" w14:textId="77777777" w:rsidR="009C7518" w:rsidRDefault="00C254AC">
      <w:pPr>
        <w:jc w:val="center"/>
      </w:pPr>
      <w:r>
        <w:rPr>
          <w:b/>
        </w:rPr>
        <w:t>2017</w:t>
      </w:r>
      <w:r>
        <w:br w:type="page"/>
      </w:r>
    </w:p>
    <w:p w14:paraId="6E4EBCEE" w14:textId="77777777" w:rsidR="009C7518" w:rsidRDefault="00C254AC">
      <w:pPr>
        <w:jc w:val="center"/>
        <w:rPr>
          <w:b/>
          <w:sz w:val="32"/>
          <w:szCs w:val="32"/>
        </w:rPr>
      </w:pPr>
      <w:r>
        <w:rPr>
          <w:b/>
          <w:sz w:val="32"/>
          <w:szCs w:val="32"/>
        </w:rPr>
        <w:lastRenderedPageBreak/>
        <w:t>UNIVERSIDADE VEIGA DE ALMEIDA - UVA</w:t>
      </w:r>
    </w:p>
    <w:p w14:paraId="5DB2E9ED" w14:textId="77777777" w:rsidR="009C7518" w:rsidRDefault="009C7518">
      <w:pPr>
        <w:jc w:val="center"/>
      </w:pPr>
    </w:p>
    <w:p w14:paraId="33C4FF7E" w14:textId="77777777" w:rsidR="009C7518" w:rsidRDefault="009C7518">
      <w:pPr>
        <w:jc w:val="center"/>
        <w:rPr>
          <w:szCs w:val="28"/>
        </w:rPr>
      </w:pPr>
    </w:p>
    <w:p w14:paraId="278A48CF" w14:textId="77777777" w:rsidR="009C7518" w:rsidRDefault="009C7518">
      <w:pPr>
        <w:jc w:val="center"/>
        <w:rPr>
          <w:szCs w:val="28"/>
        </w:rPr>
      </w:pPr>
    </w:p>
    <w:p w14:paraId="7F180456" w14:textId="77777777" w:rsidR="009C7518" w:rsidRDefault="009C7518">
      <w:pPr>
        <w:jc w:val="center"/>
        <w:rPr>
          <w:szCs w:val="28"/>
        </w:rPr>
      </w:pPr>
    </w:p>
    <w:p w14:paraId="576B60F6" w14:textId="77777777" w:rsidR="009C7518" w:rsidRDefault="009C7518">
      <w:pPr>
        <w:jc w:val="center"/>
        <w:rPr>
          <w:szCs w:val="28"/>
        </w:rPr>
      </w:pPr>
    </w:p>
    <w:p w14:paraId="4D7391D0" w14:textId="77777777" w:rsidR="009C7518" w:rsidRDefault="00C254AC">
      <w:pPr>
        <w:jc w:val="center"/>
        <w:rPr>
          <w:b/>
        </w:rPr>
      </w:pPr>
      <w:r>
        <w:rPr>
          <w:b/>
          <w:sz w:val="28"/>
          <w:szCs w:val="28"/>
        </w:rPr>
        <w:t>THIAGO SOARES DA CRUZ</w:t>
      </w:r>
    </w:p>
    <w:p w14:paraId="65ADA73C" w14:textId="77777777" w:rsidR="009C7518" w:rsidRDefault="009C7518">
      <w:pPr>
        <w:jc w:val="center"/>
      </w:pPr>
    </w:p>
    <w:p w14:paraId="51F59E5C" w14:textId="77777777" w:rsidR="009C7518" w:rsidRDefault="00C254AC">
      <w:pPr>
        <w:ind w:left="4536"/>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56C90909" w14:textId="77777777" w:rsidR="009C7518" w:rsidRDefault="009C7518">
      <w:pPr>
        <w:rPr>
          <w:szCs w:val="28"/>
        </w:rPr>
      </w:pPr>
    </w:p>
    <w:p w14:paraId="796C8165" w14:textId="77777777" w:rsidR="009C7518" w:rsidRDefault="009C7518">
      <w:pPr>
        <w:rPr>
          <w:szCs w:val="28"/>
        </w:rPr>
      </w:pPr>
    </w:p>
    <w:p w14:paraId="52AD0BCE" w14:textId="2B586912" w:rsidR="009C7518" w:rsidRDefault="00C254AC">
      <w:pPr>
        <w:rPr>
          <w:sz w:val="28"/>
          <w:szCs w:val="28"/>
        </w:rPr>
      </w:pPr>
      <w:r>
        <w:rPr>
          <w:sz w:val="28"/>
          <w:szCs w:val="28"/>
        </w:rPr>
        <w:t xml:space="preserve">Orientador: </w:t>
      </w:r>
      <w:bookmarkStart w:id="0" w:name="__DdeLink__556_1435064614"/>
      <w:bookmarkEnd w:id="0"/>
      <w:r>
        <w:rPr>
          <w:sz w:val="28"/>
          <w:szCs w:val="28"/>
        </w:rPr>
        <w:t xml:space="preserve">Carlos </w:t>
      </w:r>
      <w:r w:rsidR="00047472">
        <w:rPr>
          <w:sz w:val="28"/>
          <w:szCs w:val="28"/>
        </w:rPr>
        <w:t xml:space="preserve">Alberto Alves </w:t>
      </w:r>
      <w:r>
        <w:rPr>
          <w:sz w:val="28"/>
          <w:szCs w:val="28"/>
        </w:rPr>
        <w:t>Lemos</w:t>
      </w:r>
      <w:r w:rsidR="00047472">
        <w:rPr>
          <w:sz w:val="28"/>
          <w:szCs w:val="28"/>
        </w:rPr>
        <w:t xml:space="preserve">, </w:t>
      </w:r>
      <w:proofErr w:type="spellStart"/>
      <w:r w:rsidR="00047472">
        <w:rPr>
          <w:sz w:val="28"/>
          <w:szCs w:val="28"/>
        </w:rPr>
        <w:t>DSc</w:t>
      </w:r>
      <w:proofErr w:type="spellEnd"/>
      <w:r w:rsidR="00047472">
        <w:rPr>
          <w:sz w:val="28"/>
          <w:szCs w:val="28"/>
        </w:rPr>
        <w:t>.</w:t>
      </w:r>
    </w:p>
    <w:p w14:paraId="53AAD173" w14:textId="77777777" w:rsidR="009C7518" w:rsidRDefault="009C7518">
      <w:pPr>
        <w:jc w:val="center"/>
        <w:rPr>
          <w:szCs w:val="28"/>
        </w:rPr>
      </w:pPr>
    </w:p>
    <w:p w14:paraId="5B320D08" w14:textId="77777777" w:rsidR="009C7518" w:rsidRDefault="009C7518">
      <w:pPr>
        <w:jc w:val="center"/>
        <w:rPr>
          <w:szCs w:val="28"/>
        </w:rPr>
      </w:pPr>
    </w:p>
    <w:p w14:paraId="2A2AC718" w14:textId="77777777" w:rsidR="009C7518" w:rsidRDefault="009C7518">
      <w:pPr>
        <w:jc w:val="center"/>
        <w:rPr>
          <w:szCs w:val="28"/>
        </w:rPr>
      </w:pPr>
    </w:p>
    <w:p w14:paraId="0ADC44E0" w14:textId="784E2825" w:rsidR="009C7518" w:rsidRPr="004D29CD" w:rsidRDefault="004D29CD" w:rsidP="004D29CD">
      <w:pPr>
        <w:jc w:val="center"/>
      </w:pPr>
      <w:r>
        <w:rPr>
          <w:b/>
          <w:sz w:val="32"/>
          <w:szCs w:val="28"/>
        </w:rPr>
        <w:t>DOCKER: UM CANIVETE SUÍÇO</w:t>
      </w:r>
    </w:p>
    <w:p w14:paraId="3F4AF3FB" w14:textId="77777777" w:rsidR="009C7518" w:rsidRDefault="009C7518">
      <w:pPr>
        <w:jc w:val="center"/>
        <w:rPr>
          <w:szCs w:val="28"/>
        </w:rPr>
      </w:pPr>
    </w:p>
    <w:p w14:paraId="397EBD46" w14:textId="77777777" w:rsidR="009C7518" w:rsidRDefault="009C7518">
      <w:pPr>
        <w:jc w:val="center"/>
        <w:rPr>
          <w:szCs w:val="28"/>
        </w:rPr>
      </w:pPr>
    </w:p>
    <w:p w14:paraId="4E2FFF25" w14:textId="77777777" w:rsidR="009C7518" w:rsidRDefault="009C7518">
      <w:pPr>
        <w:jc w:val="center"/>
        <w:rPr>
          <w:szCs w:val="28"/>
        </w:rPr>
      </w:pPr>
    </w:p>
    <w:p w14:paraId="225C0AAE" w14:textId="77777777" w:rsidR="009C7518" w:rsidRDefault="009C7518">
      <w:pPr>
        <w:jc w:val="center"/>
        <w:rPr>
          <w:szCs w:val="28"/>
        </w:rPr>
      </w:pPr>
    </w:p>
    <w:p w14:paraId="40127FB1" w14:textId="77777777" w:rsidR="009C7518" w:rsidRDefault="009C7518">
      <w:pPr>
        <w:jc w:val="center"/>
        <w:rPr>
          <w:szCs w:val="28"/>
        </w:rPr>
      </w:pPr>
    </w:p>
    <w:p w14:paraId="20B971E9" w14:textId="77777777" w:rsidR="009C7518" w:rsidRDefault="009C7518">
      <w:pPr>
        <w:jc w:val="center"/>
        <w:rPr>
          <w:szCs w:val="28"/>
        </w:rPr>
      </w:pPr>
    </w:p>
    <w:p w14:paraId="0553AB80" w14:textId="77777777" w:rsidR="009C7518" w:rsidRDefault="009C7518">
      <w:pPr>
        <w:jc w:val="center"/>
        <w:rPr>
          <w:szCs w:val="28"/>
        </w:rPr>
      </w:pPr>
    </w:p>
    <w:p w14:paraId="75E6F549" w14:textId="77777777" w:rsidR="009C7518" w:rsidRDefault="009C7518">
      <w:pPr>
        <w:jc w:val="center"/>
        <w:rPr>
          <w:szCs w:val="28"/>
        </w:rPr>
      </w:pPr>
    </w:p>
    <w:p w14:paraId="385CDCAB" w14:textId="77777777" w:rsidR="009C7518" w:rsidRDefault="009C7518">
      <w:pPr>
        <w:jc w:val="center"/>
        <w:rPr>
          <w:szCs w:val="28"/>
        </w:rPr>
      </w:pPr>
    </w:p>
    <w:p w14:paraId="5D8A5C5E" w14:textId="77777777" w:rsidR="009C7518" w:rsidRDefault="009C7518">
      <w:pPr>
        <w:jc w:val="center"/>
        <w:rPr>
          <w:szCs w:val="28"/>
        </w:rPr>
      </w:pPr>
    </w:p>
    <w:p w14:paraId="20067098" w14:textId="77777777" w:rsidR="009C7518" w:rsidRDefault="009C7518">
      <w:pPr>
        <w:jc w:val="center"/>
        <w:rPr>
          <w:szCs w:val="28"/>
        </w:rPr>
      </w:pPr>
    </w:p>
    <w:p w14:paraId="321A4705" w14:textId="77777777" w:rsidR="009C7518" w:rsidRDefault="009C7518">
      <w:pPr>
        <w:jc w:val="center"/>
      </w:pPr>
    </w:p>
    <w:p w14:paraId="35234F74" w14:textId="77777777" w:rsidR="009C7518" w:rsidRDefault="00C254AC">
      <w:pPr>
        <w:jc w:val="center"/>
        <w:rPr>
          <w:b/>
        </w:rPr>
      </w:pPr>
      <w:r>
        <w:rPr>
          <w:b/>
        </w:rPr>
        <w:t>RIO DE JANEIRO</w:t>
      </w:r>
    </w:p>
    <w:p w14:paraId="26ABD74E" w14:textId="77777777" w:rsidR="009C7518" w:rsidRDefault="009C7518">
      <w:pPr>
        <w:jc w:val="center"/>
      </w:pPr>
    </w:p>
    <w:p w14:paraId="296F8DB9" w14:textId="77777777" w:rsidR="009C7518" w:rsidRDefault="00C254AC">
      <w:pPr>
        <w:jc w:val="center"/>
      </w:pPr>
      <w:r>
        <w:rPr>
          <w:b/>
        </w:rPr>
        <w:t>2017</w:t>
      </w:r>
      <w:r>
        <w:br w:type="page"/>
      </w:r>
    </w:p>
    <w:p w14:paraId="379CC980" w14:textId="77777777" w:rsidR="009C7518" w:rsidRDefault="00C254AC">
      <w:pPr>
        <w:jc w:val="center"/>
        <w:rPr>
          <w:szCs w:val="20"/>
        </w:rPr>
      </w:pPr>
      <w:r>
        <w:rPr>
          <w:noProof/>
          <w:szCs w:val="20"/>
        </w:rPr>
        <w:lastRenderedPageBreak/>
        <w:drawing>
          <wp:anchor distT="0" distB="0" distL="114300" distR="114300" simplePos="0" relativeHeight="2" behindDoc="0" locked="0" layoutInCell="1" allowOverlap="1" wp14:anchorId="644D9EF5" wp14:editId="10D80B27">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14EAFE6E" w14:textId="77777777" w:rsidR="009C7518" w:rsidRDefault="009C7518">
      <w:pPr>
        <w:jc w:val="center"/>
        <w:rPr>
          <w:szCs w:val="20"/>
        </w:rPr>
      </w:pPr>
    </w:p>
    <w:p w14:paraId="162F8E04" w14:textId="77777777" w:rsidR="009C7518" w:rsidRDefault="00C254AC">
      <w:pPr>
        <w:jc w:val="center"/>
        <w:rPr>
          <w:b/>
          <w:szCs w:val="20"/>
        </w:rPr>
      </w:pPr>
      <w:r>
        <w:rPr>
          <w:b/>
          <w:szCs w:val="20"/>
        </w:rPr>
        <w:t>UNIVERSIDADE VEIGA DE ALMEIDA - UVA</w:t>
      </w:r>
    </w:p>
    <w:p w14:paraId="3967F0F1" w14:textId="77777777" w:rsidR="009C7518" w:rsidRDefault="00C254AC">
      <w:pPr>
        <w:jc w:val="center"/>
        <w:rPr>
          <w:b/>
          <w:szCs w:val="20"/>
        </w:rPr>
      </w:pPr>
      <w:r>
        <w:rPr>
          <w:b/>
          <w:szCs w:val="20"/>
        </w:rPr>
        <w:t>BACHARELADO EM ENGENHARIA DA COMPUTAÇÃO</w:t>
      </w:r>
    </w:p>
    <w:p w14:paraId="63931DF2" w14:textId="77777777" w:rsidR="009C7518" w:rsidRDefault="009C7518">
      <w:pPr>
        <w:jc w:val="center"/>
        <w:rPr>
          <w:szCs w:val="20"/>
        </w:rPr>
      </w:pPr>
    </w:p>
    <w:p w14:paraId="1DF0C94C" w14:textId="77777777" w:rsidR="009C7518" w:rsidRDefault="00C254AC">
      <w:pPr>
        <w:jc w:val="center"/>
        <w:rPr>
          <w:b/>
          <w:sz w:val="28"/>
          <w:szCs w:val="28"/>
        </w:rPr>
      </w:pPr>
      <w:r>
        <w:rPr>
          <w:b/>
          <w:sz w:val="28"/>
          <w:szCs w:val="28"/>
        </w:rPr>
        <w:t>THIAGO SOARES DA CRUZ</w:t>
      </w:r>
    </w:p>
    <w:p w14:paraId="3967302B" w14:textId="77777777" w:rsidR="009C7518" w:rsidRDefault="009C7518">
      <w:pPr>
        <w:jc w:val="center"/>
        <w:rPr>
          <w:szCs w:val="20"/>
        </w:rPr>
      </w:pPr>
    </w:p>
    <w:p w14:paraId="5FA1EF1A" w14:textId="77777777" w:rsidR="00624911" w:rsidRPr="004D29CD" w:rsidRDefault="00624911" w:rsidP="00624911">
      <w:pPr>
        <w:jc w:val="center"/>
      </w:pPr>
      <w:bookmarkStart w:id="1" w:name="__DdeLink__1055_931731686"/>
      <w:bookmarkEnd w:id="1"/>
      <w:r>
        <w:rPr>
          <w:b/>
          <w:sz w:val="32"/>
          <w:szCs w:val="28"/>
        </w:rPr>
        <w:t>DOCKER: UM CANIVETE SUÍÇO</w:t>
      </w:r>
    </w:p>
    <w:p w14:paraId="5BA6B2D8" w14:textId="77777777" w:rsidR="009C7518" w:rsidRDefault="009C7518">
      <w:pPr>
        <w:jc w:val="center"/>
        <w:rPr>
          <w:szCs w:val="20"/>
        </w:rPr>
      </w:pPr>
    </w:p>
    <w:p w14:paraId="2527EE60" w14:textId="77777777" w:rsidR="009C7518" w:rsidRDefault="00C254AC">
      <w:pPr>
        <w:pStyle w:val="Corpodotexto"/>
        <w:ind w:left="4950" w:firstLine="709"/>
        <w:jc w:val="both"/>
        <w:rPr>
          <w:b w:val="0"/>
          <w:bCs/>
        </w:rPr>
      </w:pPr>
      <w:r>
        <w:rPr>
          <w:b w:val="0"/>
          <w:bCs/>
        </w:rPr>
        <w:t>Monografia apresentada como</w:t>
      </w:r>
      <w:r>
        <w:rPr>
          <w:b w:val="0"/>
          <w:bCs/>
        </w:rPr>
        <w:tab/>
        <w:t>requisito parcial à conclusão do curso em Bacharel em Ciência da Computação.</w:t>
      </w:r>
    </w:p>
    <w:p w14:paraId="07F08D8E" w14:textId="77777777" w:rsidR="009C7518" w:rsidRDefault="009C7518">
      <w:pPr>
        <w:pStyle w:val="Corpodotexto"/>
        <w:ind w:left="4950" w:firstLine="709"/>
        <w:jc w:val="both"/>
        <w:rPr>
          <w:b w:val="0"/>
          <w:bCs/>
        </w:rPr>
      </w:pPr>
    </w:p>
    <w:p w14:paraId="3273284D" w14:textId="77777777" w:rsidR="009C7518" w:rsidRDefault="00C254AC">
      <w:pPr>
        <w:rPr>
          <w:bCs/>
        </w:rPr>
      </w:pPr>
      <w:r>
        <w:rPr>
          <w:bCs/>
        </w:rPr>
        <w:t xml:space="preserve">APROVADA EM: </w:t>
      </w:r>
    </w:p>
    <w:p w14:paraId="06DDCFCB" w14:textId="77777777" w:rsidR="009C7518" w:rsidRDefault="009C7518">
      <w:pPr>
        <w:rPr>
          <w:bCs/>
        </w:rPr>
      </w:pPr>
    </w:p>
    <w:p w14:paraId="06794C9B" w14:textId="77777777" w:rsidR="009C7518" w:rsidRDefault="00C254AC">
      <w:pPr>
        <w:rPr>
          <w:bCs/>
        </w:rPr>
      </w:pPr>
      <w:r>
        <w:rPr>
          <w:bCs/>
        </w:rPr>
        <w:t>CONCEITO: ________________________</w:t>
      </w:r>
    </w:p>
    <w:p w14:paraId="767C9013" w14:textId="77777777" w:rsidR="009C7518" w:rsidRDefault="009C7518">
      <w:pPr>
        <w:rPr>
          <w:bCs/>
        </w:rPr>
      </w:pPr>
    </w:p>
    <w:p w14:paraId="23B02AD4" w14:textId="77777777" w:rsidR="009C7518" w:rsidRDefault="00C254AC">
      <w:pPr>
        <w:rPr>
          <w:lang w:val="pt-PT"/>
        </w:rPr>
      </w:pPr>
      <w:r>
        <w:rPr>
          <w:bCs/>
          <w:lang w:val="pt-PT"/>
        </w:rPr>
        <w:t>BANCA EXAMINADORA:</w:t>
      </w:r>
    </w:p>
    <w:p w14:paraId="3867DFA8" w14:textId="77777777" w:rsidR="009C7518" w:rsidRDefault="009C7518">
      <w:pPr>
        <w:rPr>
          <w:szCs w:val="20"/>
          <w:lang w:val="pt-PT"/>
        </w:rPr>
      </w:pPr>
    </w:p>
    <w:p w14:paraId="03FC054E" w14:textId="77777777" w:rsidR="009C7518" w:rsidRDefault="00C254AC">
      <w:pPr>
        <w:rPr>
          <w:b/>
          <w:sz w:val="20"/>
          <w:szCs w:val="20"/>
          <w:lang w:val="pt-PT"/>
        </w:rPr>
      </w:pPr>
      <w:r>
        <w:rPr>
          <w:b/>
          <w:szCs w:val="20"/>
          <w:lang w:val="pt-PT"/>
        </w:rPr>
        <w:t>________________________________________________</w:t>
      </w:r>
    </w:p>
    <w:p w14:paraId="76642992" w14:textId="77777777" w:rsidR="009C7518" w:rsidRDefault="00C254AC">
      <w:r>
        <w:rPr>
          <w:b/>
          <w:sz w:val="20"/>
          <w:szCs w:val="20"/>
          <w:lang w:val="pt-PT"/>
        </w:rPr>
        <w:t xml:space="preserve">               PROF. </w:t>
      </w:r>
    </w:p>
    <w:p w14:paraId="7B9BB4A1" w14:textId="77777777" w:rsidR="009C7518" w:rsidRDefault="00C254AC">
      <w:pPr>
        <w:rPr>
          <w:b/>
          <w:sz w:val="20"/>
          <w:szCs w:val="20"/>
          <w:lang w:val="pt-PT"/>
        </w:rPr>
      </w:pPr>
      <w:r>
        <w:rPr>
          <w:b/>
          <w:sz w:val="20"/>
          <w:szCs w:val="20"/>
          <w:lang w:val="pt-PT"/>
        </w:rPr>
        <w:t xml:space="preserve">                                          </w:t>
      </w:r>
      <w:r>
        <w:rPr>
          <w:b/>
          <w:sz w:val="18"/>
          <w:szCs w:val="20"/>
          <w:lang w:val="pt-PT"/>
        </w:rPr>
        <w:t>ORIENTADOR</w:t>
      </w:r>
    </w:p>
    <w:p w14:paraId="1F6D8897" w14:textId="77777777" w:rsidR="009C7518" w:rsidRDefault="00C254AC">
      <w:pPr>
        <w:rPr>
          <w:b/>
          <w:sz w:val="20"/>
          <w:szCs w:val="20"/>
          <w:lang w:val="pt-PT"/>
        </w:rPr>
      </w:pPr>
      <w:r>
        <w:rPr>
          <w:b/>
          <w:szCs w:val="20"/>
          <w:lang w:val="pt-PT"/>
        </w:rPr>
        <w:t>________________________________________________</w:t>
      </w:r>
    </w:p>
    <w:p w14:paraId="481DC553" w14:textId="77777777" w:rsidR="009C7518" w:rsidRDefault="00C254AC">
      <w:pPr>
        <w:rPr>
          <w:b/>
          <w:sz w:val="20"/>
          <w:szCs w:val="20"/>
          <w:lang w:val="pt-PT"/>
        </w:rPr>
      </w:pPr>
      <w:r>
        <w:rPr>
          <w:b/>
          <w:sz w:val="20"/>
          <w:szCs w:val="20"/>
          <w:lang w:val="pt-PT"/>
        </w:rPr>
        <w:t xml:space="preserve">               PROF. </w:t>
      </w:r>
    </w:p>
    <w:p w14:paraId="3927CB08" w14:textId="77777777" w:rsidR="009C7518" w:rsidRDefault="00C254AC">
      <w:r>
        <w:rPr>
          <w:b/>
          <w:sz w:val="20"/>
          <w:szCs w:val="20"/>
          <w:lang w:val="pt-PT"/>
        </w:rPr>
        <w:t xml:space="preserve">                                         CO-</w:t>
      </w:r>
      <w:r>
        <w:rPr>
          <w:b/>
          <w:sz w:val="18"/>
          <w:szCs w:val="20"/>
          <w:lang w:val="pt-PT"/>
        </w:rPr>
        <w:t>ORIENTADOR</w:t>
      </w:r>
    </w:p>
    <w:p w14:paraId="46A4CF7E" w14:textId="77777777" w:rsidR="009C7518" w:rsidRDefault="009C7518">
      <w:pPr>
        <w:rPr>
          <w:b/>
          <w:sz w:val="20"/>
          <w:szCs w:val="20"/>
          <w:lang w:val="pt-PT"/>
        </w:rPr>
      </w:pPr>
    </w:p>
    <w:p w14:paraId="3BB8E998" w14:textId="77777777" w:rsidR="009C7518" w:rsidRDefault="00C254AC">
      <w:pPr>
        <w:rPr>
          <w:b/>
          <w:sz w:val="20"/>
          <w:szCs w:val="20"/>
          <w:lang w:val="pt-PT"/>
        </w:rPr>
      </w:pPr>
      <w:r>
        <w:rPr>
          <w:b/>
          <w:sz w:val="20"/>
          <w:szCs w:val="20"/>
          <w:lang w:val="pt-PT"/>
        </w:rPr>
        <w:t>_________________________________________________________</w:t>
      </w:r>
    </w:p>
    <w:p w14:paraId="3FE6375F" w14:textId="77777777" w:rsidR="009C7518" w:rsidRDefault="00C254AC">
      <w:pPr>
        <w:rPr>
          <w:b/>
          <w:sz w:val="20"/>
          <w:szCs w:val="20"/>
          <w:lang w:val="pt-PT"/>
        </w:rPr>
      </w:pPr>
      <w:r>
        <w:rPr>
          <w:b/>
          <w:sz w:val="20"/>
          <w:szCs w:val="20"/>
          <w:lang w:val="pt-PT"/>
        </w:rPr>
        <w:t xml:space="preserve">               PROF. </w:t>
      </w:r>
    </w:p>
    <w:p w14:paraId="7DE71877" w14:textId="77777777" w:rsidR="009C7518" w:rsidRDefault="009C7518">
      <w:pPr>
        <w:rPr>
          <w:b/>
          <w:sz w:val="20"/>
          <w:szCs w:val="20"/>
          <w:lang w:val="pt-PT"/>
        </w:rPr>
      </w:pPr>
    </w:p>
    <w:p w14:paraId="25A28F15" w14:textId="77777777" w:rsidR="009C7518" w:rsidRDefault="00C254AC">
      <w:pPr>
        <w:rPr>
          <w:b/>
          <w:sz w:val="20"/>
          <w:szCs w:val="20"/>
          <w:lang w:val="pt-PT"/>
        </w:rPr>
      </w:pPr>
      <w:r>
        <w:rPr>
          <w:b/>
          <w:sz w:val="20"/>
          <w:szCs w:val="20"/>
          <w:lang w:val="pt-PT"/>
        </w:rPr>
        <w:t>_________________________________________________________</w:t>
      </w:r>
    </w:p>
    <w:p w14:paraId="6857EA39" w14:textId="77777777" w:rsidR="009C7518" w:rsidRDefault="00C254AC">
      <w:pPr>
        <w:ind w:firstLine="708"/>
        <w:rPr>
          <w:b/>
          <w:sz w:val="20"/>
          <w:szCs w:val="20"/>
          <w:lang w:val="pt-PT"/>
        </w:rPr>
      </w:pPr>
      <w:proofErr w:type="gramStart"/>
      <w:r>
        <w:rPr>
          <w:b/>
          <w:sz w:val="20"/>
          <w:szCs w:val="20"/>
          <w:lang w:val="pt-PT"/>
        </w:rPr>
        <w:t>PROF .</w:t>
      </w:r>
      <w:proofErr w:type="gramEnd"/>
      <w:r>
        <w:rPr>
          <w:b/>
          <w:sz w:val="20"/>
          <w:szCs w:val="20"/>
          <w:lang w:val="pt-PT"/>
        </w:rPr>
        <w:t xml:space="preserve"> </w:t>
      </w:r>
    </w:p>
    <w:p w14:paraId="0FC1857F" w14:textId="77777777" w:rsidR="009C7518" w:rsidRDefault="009C7518">
      <w:pPr>
        <w:rPr>
          <w:bCs/>
          <w:szCs w:val="20"/>
        </w:rPr>
      </w:pPr>
    </w:p>
    <w:p w14:paraId="0E2B051F" w14:textId="77777777" w:rsidR="009C7518" w:rsidRDefault="009C7518">
      <w:pPr>
        <w:tabs>
          <w:tab w:val="left" w:pos="1665"/>
          <w:tab w:val="center" w:pos="4961"/>
        </w:tabs>
        <w:rPr>
          <w:bCs/>
          <w:szCs w:val="20"/>
        </w:rPr>
      </w:pPr>
    </w:p>
    <w:p w14:paraId="237041A4" w14:textId="77777777" w:rsidR="009C7518" w:rsidRDefault="00C254AC">
      <w:pPr>
        <w:tabs>
          <w:tab w:val="left" w:pos="1665"/>
          <w:tab w:val="center" w:pos="4961"/>
        </w:tabs>
        <w:jc w:val="center"/>
        <w:rPr>
          <w:b/>
          <w:bCs/>
          <w:szCs w:val="20"/>
        </w:rPr>
      </w:pPr>
      <w:r>
        <w:rPr>
          <w:b/>
          <w:bCs/>
          <w:szCs w:val="20"/>
        </w:rPr>
        <w:t>Coordenação de Ciência da Computação</w:t>
      </w:r>
    </w:p>
    <w:p w14:paraId="24930014" w14:textId="77777777" w:rsidR="009C7518" w:rsidRDefault="009C7518">
      <w:pPr>
        <w:jc w:val="center"/>
        <w:rPr>
          <w:bCs/>
          <w:szCs w:val="20"/>
        </w:rPr>
      </w:pPr>
    </w:p>
    <w:p w14:paraId="3676CE64" w14:textId="77777777" w:rsidR="009C7518" w:rsidRDefault="00C254AC">
      <w:pPr>
        <w:jc w:val="center"/>
      </w:pPr>
      <w:r>
        <w:rPr>
          <w:bCs/>
          <w:szCs w:val="20"/>
        </w:rPr>
        <w:t>Rio de Janeiro, 10 de junho de 2017</w:t>
      </w:r>
      <w:r>
        <w:br w:type="page"/>
      </w:r>
    </w:p>
    <w:p w14:paraId="06D8A4FA" w14:textId="77777777" w:rsidR="009C7518" w:rsidRDefault="009C7518">
      <w:pPr>
        <w:jc w:val="center"/>
        <w:rPr>
          <w:szCs w:val="28"/>
        </w:rPr>
      </w:pPr>
    </w:p>
    <w:p w14:paraId="403DCBB5" w14:textId="77777777" w:rsidR="009C7518" w:rsidRDefault="009C7518">
      <w:pPr>
        <w:jc w:val="center"/>
        <w:rPr>
          <w:szCs w:val="28"/>
        </w:rPr>
      </w:pPr>
    </w:p>
    <w:p w14:paraId="1DBCC422" w14:textId="77777777" w:rsidR="009C7518" w:rsidRDefault="009C7518">
      <w:pPr>
        <w:jc w:val="center"/>
        <w:rPr>
          <w:szCs w:val="28"/>
        </w:rPr>
      </w:pPr>
    </w:p>
    <w:p w14:paraId="6DBD1CF9" w14:textId="77777777" w:rsidR="009C7518" w:rsidRDefault="009C7518">
      <w:pPr>
        <w:jc w:val="center"/>
        <w:rPr>
          <w:szCs w:val="28"/>
        </w:rPr>
      </w:pPr>
    </w:p>
    <w:p w14:paraId="0B0D6762" w14:textId="77777777" w:rsidR="009C7518" w:rsidRDefault="009C7518">
      <w:pPr>
        <w:jc w:val="center"/>
        <w:rPr>
          <w:szCs w:val="28"/>
        </w:rPr>
      </w:pPr>
    </w:p>
    <w:p w14:paraId="1C43D5DF" w14:textId="77777777" w:rsidR="009C7518" w:rsidRDefault="009C7518">
      <w:pPr>
        <w:jc w:val="center"/>
        <w:rPr>
          <w:szCs w:val="28"/>
        </w:rPr>
      </w:pPr>
    </w:p>
    <w:p w14:paraId="7170997C" w14:textId="77777777" w:rsidR="009C7518" w:rsidRDefault="009C7518">
      <w:pPr>
        <w:jc w:val="center"/>
        <w:rPr>
          <w:szCs w:val="28"/>
        </w:rPr>
      </w:pPr>
    </w:p>
    <w:p w14:paraId="07BD2336" w14:textId="77777777" w:rsidR="009C7518" w:rsidRDefault="009C7518">
      <w:pPr>
        <w:jc w:val="center"/>
        <w:rPr>
          <w:szCs w:val="28"/>
        </w:rPr>
      </w:pPr>
    </w:p>
    <w:p w14:paraId="7DFC7726" w14:textId="77777777" w:rsidR="009C7518" w:rsidRDefault="009C7518">
      <w:pPr>
        <w:jc w:val="center"/>
        <w:rPr>
          <w:szCs w:val="28"/>
        </w:rPr>
      </w:pPr>
    </w:p>
    <w:p w14:paraId="5973F745" w14:textId="77777777" w:rsidR="009C7518" w:rsidRDefault="009C7518">
      <w:pPr>
        <w:jc w:val="center"/>
        <w:rPr>
          <w:szCs w:val="28"/>
        </w:rPr>
      </w:pPr>
    </w:p>
    <w:p w14:paraId="50E205AE" w14:textId="77777777" w:rsidR="009C7518" w:rsidRDefault="009C7518">
      <w:pPr>
        <w:jc w:val="center"/>
        <w:rPr>
          <w:szCs w:val="28"/>
        </w:rPr>
      </w:pPr>
    </w:p>
    <w:p w14:paraId="0A00C878" w14:textId="77777777" w:rsidR="009C7518" w:rsidRDefault="009C7518">
      <w:pPr>
        <w:jc w:val="center"/>
        <w:rPr>
          <w:szCs w:val="28"/>
        </w:rPr>
      </w:pPr>
    </w:p>
    <w:p w14:paraId="5B17586B" w14:textId="77777777" w:rsidR="009C7518" w:rsidRDefault="009C7518">
      <w:pPr>
        <w:jc w:val="center"/>
        <w:rPr>
          <w:szCs w:val="28"/>
        </w:rPr>
      </w:pPr>
    </w:p>
    <w:p w14:paraId="29A7DCE2" w14:textId="77777777" w:rsidR="009C7518" w:rsidRDefault="009C7518">
      <w:pPr>
        <w:jc w:val="center"/>
        <w:rPr>
          <w:szCs w:val="28"/>
        </w:rPr>
      </w:pPr>
    </w:p>
    <w:p w14:paraId="27D1A60A" w14:textId="77777777" w:rsidR="009C7518" w:rsidRDefault="009C7518">
      <w:pPr>
        <w:jc w:val="center"/>
        <w:rPr>
          <w:szCs w:val="28"/>
        </w:rPr>
      </w:pPr>
    </w:p>
    <w:p w14:paraId="30DBA29A" w14:textId="77777777" w:rsidR="009C7518" w:rsidRDefault="009C7518">
      <w:pPr>
        <w:jc w:val="center"/>
        <w:rPr>
          <w:szCs w:val="28"/>
        </w:rPr>
      </w:pPr>
    </w:p>
    <w:p w14:paraId="74F9C708" w14:textId="77777777" w:rsidR="009C7518" w:rsidRDefault="009C7518">
      <w:pPr>
        <w:jc w:val="center"/>
        <w:rPr>
          <w:szCs w:val="28"/>
        </w:rPr>
      </w:pPr>
    </w:p>
    <w:p w14:paraId="2D557CFC" w14:textId="77777777" w:rsidR="009C7518" w:rsidRDefault="009C7518">
      <w:pPr>
        <w:jc w:val="center"/>
        <w:rPr>
          <w:szCs w:val="28"/>
        </w:rPr>
      </w:pPr>
    </w:p>
    <w:p w14:paraId="43A8ABC9" w14:textId="77777777" w:rsidR="009C7518" w:rsidRDefault="009C7518">
      <w:pPr>
        <w:jc w:val="center"/>
        <w:rPr>
          <w:szCs w:val="28"/>
        </w:rPr>
      </w:pPr>
    </w:p>
    <w:p w14:paraId="38D30880" w14:textId="77777777" w:rsidR="009C7518" w:rsidRDefault="009C7518">
      <w:pPr>
        <w:jc w:val="center"/>
        <w:rPr>
          <w:szCs w:val="28"/>
        </w:rPr>
      </w:pPr>
    </w:p>
    <w:p w14:paraId="12F9DF1C" w14:textId="77777777" w:rsidR="009C7518" w:rsidRDefault="009C7518">
      <w:pPr>
        <w:jc w:val="center"/>
        <w:rPr>
          <w:szCs w:val="28"/>
        </w:rPr>
      </w:pPr>
    </w:p>
    <w:p w14:paraId="16F0E906" w14:textId="77777777" w:rsidR="009C7518" w:rsidRDefault="009C7518">
      <w:pPr>
        <w:jc w:val="center"/>
        <w:rPr>
          <w:szCs w:val="28"/>
        </w:rPr>
      </w:pPr>
    </w:p>
    <w:p w14:paraId="33285955" w14:textId="77777777" w:rsidR="009C7518" w:rsidRDefault="00C254AC">
      <w:pPr>
        <w:ind w:left="4956"/>
      </w:pPr>
      <w:r>
        <w:rPr>
          <w:i/>
        </w:rPr>
        <w:t>Dedico este trabalho à minha família, em especial a minha mãe, que sempre acreditou no meu potencial, me impulsionando sempre a ir em frente, fazendo desta caminhada, um grande aprendizado e tornando-a possível.</w:t>
      </w:r>
    </w:p>
    <w:p w14:paraId="779ED605" w14:textId="77777777" w:rsidR="001F3073" w:rsidRDefault="00C254AC">
      <w:pPr>
        <w:ind w:left="4956"/>
        <w:rPr>
          <w:i/>
        </w:rPr>
      </w:pPr>
      <w:r>
        <w:rPr>
          <w:i/>
        </w:rPr>
        <w:t>E todos aqueles que sempre estiveram comigo diante dos problemas e das adversidades me incentivando sempre a levantar e a lutar, para concluir mais essa etapa da minha caminhada profissional e pessoal.</w:t>
      </w:r>
    </w:p>
    <w:p w14:paraId="2DF7D6AA" w14:textId="354E6AB4" w:rsidR="009C7518" w:rsidRDefault="001F3073">
      <w:pPr>
        <w:ind w:left="4956"/>
      </w:pPr>
      <w:r>
        <w:rPr>
          <w:i/>
        </w:rPr>
        <w:t xml:space="preserve">Dedico a Deus, por me permitir </w:t>
      </w:r>
      <w:r w:rsidR="00976BA3">
        <w:rPr>
          <w:i/>
        </w:rPr>
        <w:t>continuar nesta reencarnação,</w:t>
      </w:r>
      <w:r>
        <w:rPr>
          <w:i/>
        </w:rPr>
        <w:t xml:space="preserve"> </w:t>
      </w:r>
      <w:r w:rsidR="00976BA3">
        <w:rPr>
          <w:i/>
        </w:rPr>
        <w:t xml:space="preserve">por </w:t>
      </w:r>
      <w:r>
        <w:rPr>
          <w:i/>
        </w:rPr>
        <w:t xml:space="preserve">sempre cuidar de mim, para que eu possa </w:t>
      </w:r>
      <w:r w:rsidR="00976BA3">
        <w:rPr>
          <w:i/>
        </w:rPr>
        <w:t>trilhar o meu caminho</w:t>
      </w:r>
      <w:r w:rsidR="00C254AC">
        <w:rPr>
          <w:i/>
        </w:rPr>
        <w:t xml:space="preserve"> </w:t>
      </w:r>
      <w:r w:rsidR="00976BA3">
        <w:rPr>
          <w:i/>
        </w:rPr>
        <w:t>e sempre continuar no caminho da Luz.</w:t>
      </w:r>
      <w:r w:rsidR="00C254AC">
        <w:rPr>
          <w:i/>
        </w:rPr>
        <w:t xml:space="preserve"> </w:t>
      </w:r>
      <w:r w:rsidR="00C254AC">
        <w:br w:type="page"/>
      </w:r>
    </w:p>
    <w:p w14:paraId="17F307DC" w14:textId="77777777" w:rsidR="009C7518" w:rsidRDefault="009C7518">
      <w:pPr>
        <w:jc w:val="center"/>
      </w:pPr>
    </w:p>
    <w:p w14:paraId="61813D11" w14:textId="77777777" w:rsidR="009C7518" w:rsidRDefault="009C7518">
      <w:pPr>
        <w:jc w:val="center"/>
      </w:pPr>
    </w:p>
    <w:p w14:paraId="36108D38" w14:textId="77777777" w:rsidR="009C7518" w:rsidRDefault="009C7518">
      <w:pPr>
        <w:jc w:val="center"/>
      </w:pPr>
    </w:p>
    <w:p w14:paraId="3406613B" w14:textId="77777777" w:rsidR="009C7518" w:rsidRDefault="009C7518">
      <w:pPr>
        <w:jc w:val="center"/>
      </w:pPr>
    </w:p>
    <w:p w14:paraId="73CCDDA3" w14:textId="77777777" w:rsidR="009C7518" w:rsidRDefault="009C7518">
      <w:pPr>
        <w:jc w:val="center"/>
      </w:pPr>
    </w:p>
    <w:p w14:paraId="155FA1D1" w14:textId="77777777" w:rsidR="009C7518" w:rsidRDefault="009C7518">
      <w:pPr>
        <w:jc w:val="center"/>
      </w:pPr>
    </w:p>
    <w:p w14:paraId="10CF7C1C" w14:textId="77777777" w:rsidR="009C7518" w:rsidRDefault="009C7518">
      <w:pPr>
        <w:jc w:val="center"/>
      </w:pPr>
    </w:p>
    <w:p w14:paraId="02D905F5" w14:textId="77777777" w:rsidR="009C7518" w:rsidRDefault="009C7518">
      <w:pPr>
        <w:jc w:val="center"/>
      </w:pPr>
    </w:p>
    <w:p w14:paraId="5AC63BEE" w14:textId="77777777" w:rsidR="009C7518" w:rsidRDefault="009C7518">
      <w:pPr>
        <w:jc w:val="center"/>
      </w:pPr>
    </w:p>
    <w:p w14:paraId="01F5EE96" w14:textId="77777777" w:rsidR="009C7518" w:rsidRDefault="009C7518">
      <w:pPr>
        <w:jc w:val="center"/>
      </w:pPr>
    </w:p>
    <w:p w14:paraId="52CEA1CB" w14:textId="77777777" w:rsidR="009C7518" w:rsidRDefault="009C7518">
      <w:pPr>
        <w:jc w:val="center"/>
      </w:pPr>
    </w:p>
    <w:p w14:paraId="5C21D684" w14:textId="77777777" w:rsidR="009C7518" w:rsidRDefault="009C7518">
      <w:pPr>
        <w:jc w:val="center"/>
      </w:pPr>
    </w:p>
    <w:p w14:paraId="192F7AC5" w14:textId="77777777" w:rsidR="009C7518" w:rsidRDefault="009C7518">
      <w:pPr>
        <w:jc w:val="center"/>
      </w:pPr>
    </w:p>
    <w:p w14:paraId="4D8591DC" w14:textId="77777777" w:rsidR="009C7518" w:rsidRDefault="009C7518">
      <w:pPr>
        <w:jc w:val="center"/>
      </w:pPr>
    </w:p>
    <w:p w14:paraId="18398AE7" w14:textId="77777777" w:rsidR="009C7518" w:rsidRDefault="009C7518">
      <w:pPr>
        <w:jc w:val="center"/>
      </w:pPr>
    </w:p>
    <w:p w14:paraId="72927B8F" w14:textId="77777777" w:rsidR="009C7518" w:rsidRDefault="009C7518">
      <w:pPr>
        <w:jc w:val="center"/>
      </w:pPr>
    </w:p>
    <w:p w14:paraId="789B0D43" w14:textId="77777777" w:rsidR="009C7518" w:rsidRDefault="009C7518">
      <w:pPr>
        <w:jc w:val="center"/>
      </w:pPr>
    </w:p>
    <w:p w14:paraId="6F58CE54" w14:textId="77777777" w:rsidR="009C7518" w:rsidRDefault="009C7518">
      <w:pPr>
        <w:jc w:val="center"/>
      </w:pPr>
    </w:p>
    <w:p w14:paraId="3CF06A9F" w14:textId="77777777" w:rsidR="009C7518" w:rsidRDefault="009C7518">
      <w:pPr>
        <w:jc w:val="center"/>
      </w:pPr>
    </w:p>
    <w:p w14:paraId="6E372436" w14:textId="77777777" w:rsidR="009C7518" w:rsidRDefault="009C7518">
      <w:pPr>
        <w:ind w:left="4536"/>
        <w:rPr>
          <w:b/>
        </w:rPr>
      </w:pPr>
    </w:p>
    <w:p w14:paraId="54750C46" w14:textId="77777777" w:rsidR="009C7518" w:rsidRDefault="009C7518">
      <w:pPr>
        <w:ind w:left="4536"/>
        <w:rPr>
          <w:b/>
        </w:rPr>
      </w:pPr>
    </w:p>
    <w:p w14:paraId="2964BF8F" w14:textId="77777777" w:rsidR="009C7518" w:rsidRDefault="009C7518">
      <w:pPr>
        <w:ind w:left="4536"/>
        <w:rPr>
          <w:b/>
        </w:rPr>
      </w:pPr>
    </w:p>
    <w:p w14:paraId="19159A88" w14:textId="77777777" w:rsidR="009C7518" w:rsidRDefault="009C7518">
      <w:pPr>
        <w:ind w:left="4536"/>
        <w:rPr>
          <w:b/>
        </w:rPr>
      </w:pPr>
    </w:p>
    <w:p w14:paraId="6CD6151E" w14:textId="77777777" w:rsidR="009C7518" w:rsidRDefault="009C7518">
      <w:pPr>
        <w:ind w:left="4536"/>
        <w:rPr>
          <w:b/>
        </w:rPr>
      </w:pPr>
    </w:p>
    <w:p w14:paraId="6BF50533" w14:textId="77777777" w:rsidR="009C7518" w:rsidRDefault="009C7518">
      <w:pPr>
        <w:ind w:left="4536"/>
        <w:rPr>
          <w:b/>
        </w:rPr>
      </w:pPr>
    </w:p>
    <w:p w14:paraId="31D5658C" w14:textId="77777777" w:rsidR="009C7518" w:rsidRDefault="009C7518">
      <w:pPr>
        <w:ind w:left="4536"/>
        <w:rPr>
          <w:b/>
        </w:rPr>
      </w:pPr>
    </w:p>
    <w:p w14:paraId="62A5749D" w14:textId="77777777" w:rsidR="009C7518" w:rsidRDefault="009C7518">
      <w:pPr>
        <w:ind w:left="4536"/>
        <w:rPr>
          <w:b/>
        </w:rPr>
      </w:pPr>
    </w:p>
    <w:p w14:paraId="00779331" w14:textId="77777777" w:rsidR="009C7518" w:rsidRDefault="009C7518">
      <w:pPr>
        <w:ind w:left="4536"/>
        <w:rPr>
          <w:b/>
        </w:rPr>
      </w:pPr>
    </w:p>
    <w:p w14:paraId="6651F8E5" w14:textId="54B1FF89" w:rsidR="005D7A58" w:rsidRDefault="005D7A58">
      <w:pPr>
        <w:ind w:left="4536"/>
      </w:pPr>
    </w:p>
    <w:p w14:paraId="61C0B0A4" w14:textId="77777777" w:rsidR="005D7A58" w:rsidRDefault="005D7A58">
      <w:pPr>
        <w:ind w:left="4536"/>
      </w:pPr>
    </w:p>
    <w:p w14:paraId="38456A02" w14:textId="77777777" w:rsidR="005D7A58" w:rsidRDefault="005D7A58">
      <w:pPr>
        <w:ind w:left="4536"/>
      </w:pPr>
    </w:p>
    <w:p w14:paraId="5A008DD1" w14:textId="77777777" w:rsidR="005D7A58" w:rsidRDefault="005D7A58">
      <w:pPr>
        <w:ind w:left="4536"/>
      </w:pPr>
    </w:p>
    <w:p w14:paraId="624D6284" w14:textId="77777777" w:rsidR="005D7A58" w:rsidRDefault="005D7A58">
      <w:pPr>
        <w:ind w:left="4536"/>
      </w:pPr>
    </w:p>
    <w:p w14:paraId="4DC948C1" w14:textId="77777777" w:rsidR="005D7A58" w:rsidRDefault="005D7A58">
      <w:pPr>
        <w:ind w:left="4536"/>
      </w:pPr>
    </w:p>
    <w:p w14:paraId="3DF8F60C" w14:textId="77777777" w:rsidR="005D7A58" w:rsidRDefault="005D7A58">
      <w:pPr>
        <w:ind w:left="4536"/>
      </w:pPr>
    </w:p>
    <w:p w14:paraId="1303ED59" w14:textId="77777777" w:rsidR="005D7A58" w:rsidRDefault="005D7A58">
      <w:pPr>
        <w:ind w:left="4536"/>
      </w:pPr>
    </w:p>
    <w:p w14:paraId="18B531A5" w14:textId="77777777" w:rsidR="005D7A58" w:rsidRDefault="005D7A58">
      <w:pPr>
        <w:ind w:left="4536"/>
      </w:pPr>
    </w:p>
    <w:p w14:paraId="7A3E5743" w14:textId="77777777" w:rsidR="005D7A58" w:rsidRDefault="005D7A58">
      <w:pPr>
        <w:ind w:left="4536"/>
      </w:pPr>
    </w:p>
    <w:p w14:paraId="44A69AC1" w14:textId="77777777" w:rsidR="005D7A58" w:rsidRDefault="005D7A58">
      <w:pPr>
        <w:ind w:left="4536"/>
      </w:pPr>
    </w:p>
    <w:p w14:paraId="468BA9DE" w14:textId="77777777" w:rsidR="005D7A58" w:rsidRDefault="005D7A58">
      <w:pPr>
        <w:ind w:left="4536"/>
      </w:pPr>
    </w:p>
    <w:p w14:paraId="7700759F" w14:textId="77777777" w:rsidR="005D7A58" w:rsidRDefault="005D7A58">
      <w:pPr>
        <w:ind w:left="4536"/>
      </w:pPr>
    </w:p>
    <w:p w14:paraId="67AD5C01" w14:textId="77777777" w:rsidR="005D7A58" w:rsidRDefault="005D7A58">
      <w:pPr>
        <w:ind w:left="4536"/>
      </w:pPr>
    </w:p>
    <w:p w14:paraId="00AF8D53" w14:textId="77777777" w:rsidR="005D7A58" w:rsidRDefault="005D7A58">
      <w:pPr>
        <w:ind w:left="4536"/>
      </w:pPr>
    </w:p>
    <w:p w14:paraId="69CD5F66" w14:textId="77777777" w:rsidR="005D7A58" w:rsidRDefault="005D7A58">
      <w:pPr>
        <w:ind w:left="4536"/>
      </w:pPr>
    </w:p>
    <w:p w14:paraId="06565E59" w14:textId="60D3F088" w:rsidR="009C7518" w:rsidRDefault="00626343">
      <w:pPr>
        <w:ind w:left="4536"/>
      </w:pPr>
      <w:r>
        <w:t>“</w:t>
      </w:r>
      <w:r w:rsidR="00C254AC">
        <w:t xml:space="preserve">Conhecer, é poder”  </w:t>
      </w:r>
    </w:p>
    <w:p w14:paraId="3A6E41DE" w14:textId="77777777" w:rsidR="009C7518" w:rsidRDefault="00C254AC">
      <w:pPr>
        <w:jc w:val="right"/>
      </w:pPr>
      <w:r>
        <w:t xml:space="preserve">Fonte: Francis Bacon </w:t>
      </w:r>
      <w:r>
        <w:br w:type="page"/>
      </w:r>
    </w:p>
    <w:p w14:paraId="32E1B634" w14:textId="77777777" w:rsidR="009C7518" w:rsidRDefault="00C254AC">
      <w:pPr>
        <w:spacing w:after="360"/>
        <w:ind w:hanging="142"/>
        <w:jc w:val="center"/>
        <w:rPr>
          <w:b/>
          <w:sz w:val="28"/>
          <w:szCs w:val="28"/>
        </w:rPr>
      </w:pPr>
      <w:r>
        <w:rPr>
          <w:b/>
          <w:sz w:val="28"/>
          <w:szCs w:val="28"/>
        </w:rPr>
        <w:lastRenderedPageBreak/>
        <w:t>RESUMO</w:t>
      </w:r>
    </w:p>
    <w:p w14:paraId="1817A73C" w14:textId="77777777" w:rsidR="009C7518" w:rsidRDefault="009C7518"/>
    <w:p w14:paraId="5E776111" w14:textId="77777777" w:rsidR="009C7518" w:rsidRDefault="009C7518">
      <w:pPr>
        <w:widowControl w:val="0"/>
      </w:pPr>
    </w:p>
    <w:p w14:paraId="24D3B2D4" w14:textId="77777777" w:rsidR="009C7518" w:rsidRDefault="009C7518">
      <w:pPr>
        <w:widowControl w:val="0"/>
      </w:pPr>
    </w:p>
    <w:p w14:paraId="688026D6" w14:textId="77777777" w:rsidR="009C7518" w:rsidRDefault="00C254AC">
      <w:r>
        <w:t xml:space="preserve">Palavras-Chave: </w:t>
      </w:r>
    </w:p>
    <w:p w14:paraId="175EC5F2" w14:textId="77777777" w:rsidR="009C7518" w:rsidRDefault="00C254AC">
      <w:r>
        <w:br w:type="page"/>
      </w:r>
    </w:p>
    <w:p w14:paraId="29DCA577" w14:textId="77777777" w:rsidR="009C7518" w:rsidRDefault="00C254AC">
      <w:pPr>
        <w:spacing w:after="360"/>
        <w:jc w:val="center"/>
        <w:rPr>
          <w:b/>
          <w:sz w:val="28"/>
          <w:szCs w:val="28"/>
        </w:rPr>
      </w:pPr>
      <w:r>
        <w:rPr>
          <w:b/>
          <w:sz w:val="28"/>
          <w:szCs w:val="28"/>
        </w:rPr>
        <w:lastRenderedPageBreak/>
        <w:t>ABSTRACT</w:t>
      </w:r>
    </w:p>
    <w:p w14:paraId="10C483D3" w14:textId="77777777" w:rsidR="009C7518" w:rsidRDefault="00C254AC">
      <w:r>
        <w:br w:type="page"/>
      </w:r>
    </w:p>
    <w:p w14:paraId="5E01F4F7" w14:textId="77777777" w:rsidR="009C7518" w:rsidRDefault="00C254AC">
      <w:pPr>
        <w:spacing w:after="360"/>
        <w:jc w:val="center"/>
      </w:pPr>
      <w:r>
        <w:rPr>
          <w:b/>
          <w:sz w:val="28"/>
          <w:szCs w:val="28"/>
        </w:rPr>
        <w:lastRenderedPageBreak/>
        <w:t>LISTA DE ILUSTRAÇÕES</w:t>
      </w:r>
    </w:p>
    <w:p w14:paraId="062BEC56" w14:textId="43FE5BB7" w:rsidR="00B55F4E" w:rsidRPr="00B55F4E" w:rsidRDefault="00C254AC">
      <w:pPr>
        <w:pStyle w:val="ndicedeilustraes"/>
        <w:tabs>
          <w:tab w:val="right" w:leader="dot" w:pos="9061"/>
        </w:tabs>
        <w:rPr>
          <w:rFonts w:eastAsiaTheme="minorEastAsia" w:cstheme="minorBidi"/>
          <w:smallCaps w:val="0"/>
          <w:noProof/>
          <w:color w:val="auto"/>
          <w:sz w:val="24"/>
          <w:szCs w:val="24"/>
          <w:lang w:val="en-US" w:eastAsia="pt-BR"/>
        </w:rPr>
      </w:pPr>
      <w:r>
        <w:fldChar w:fldCharType="begin"/>
      </w:r>
      <w:r w:rsidRPr="00976924">
        <w:rPr>
          <w:lang w:val="en-US"/>
        </w:rPr>
        <w:instrText>TOC \c "Figura"</w:instrText>
      </w:r>
      <w:r>
        <w:fldChar w:fldCharType="separate"/>
      </w:r>
      <w:r w:rsidR="00B55F4E" w:rsidRPr="00B55F4E">
        <w:rPr>
          <w:noProof/>
          <w:color w:val="000000"/>
          <w:lang w:val="en-US"/>
        </w:rPr>
        <w:t xml:space="preserve">Figura </w:t>
      </w:r>
      <w:r w:rsidR="00B55F4E" w:rsidRPr="00B55F4E">
        <w:rPr>
          <w:noProof/>
          <w:lang w:val="en-US"/>
        </w:rPr>
        <w:t>1</w:t>
      </w:r>
      <w:r w:rsidR="00B55F4E" w:rsidRPr="00B55F4E">
        <w:rPr>
          <w:noProof/>
          <w:color w:val="000000"/>
          <w:lang w:val="en-US"/>
        </w:rPr>
        <w:t>: Cloud</w:t>
      </w:r>
      <w:r w:rsidR="00B55F4E" w:rsidRPr="00B55F4E">
        <w:rPr>
          <w:noProof/>
          <w:lang w:val="en-US"/>
        </w:rPr>
        <w:tab/>
      </w:r>
      <w:r w:rsidR="00B55F4E">
        <w:rPr>
          <w:noProof/>
        </w:rPr>
        <w:fldChar w:fldCharType="begin"/>
      </w:r>
      <w:r w:rsidR="00B55F4E" w:rsidRPr="00B55F4E">
        <w:rPr>
          <w:noProof/>
          <w:lang w:val="en-US"/>
        </w:rPr>
        <w:instrText xml:space="preserve"> PAGEREF _Toc498157772 \h </w:instrText>
      </w:r>
      <w:r w:rsidR="00B55F4E">
        <w:rPr>
          <w:noProof/>
        </w:rPr>
      </w:r>
      <w:r w:rsidR="00B55F4E">
        <w:rPr>
          <w:noProof/>
        </w:rPr>
        <w:fldChar w:fldCharType="separate"/>
      </w:r>
      <w:r w:rsidR="00E51193">
        <w:rPr>
          <w:noProof/>
          <w:lang w:val="en-US"/>
        </w:rPr>
        <w:t>17</w:t>
      </w:r>
      <w:r w:rsidR="00B55F4E">
        <w:rPr>
          <w:noProof/>
        </w:rPr>
        <w:fldChar w:fldCharType="end"/>
      </w:r>
    </w:p>
    <w:p w14:paraId="5E1654F7" w14:textId="10114E34"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2</w:t>
      </w:r>
      <w:r w:rsidRPr="00B55F4E">
        <w:rPr>
          <w:noProof/>
          <w:color w:val="000000"/>
          <w:lang w:val="en-US"/>
        </w:rPr>
        <w:t>: Joseph Carl</w:t>
      </w:r>
      <w:r w:rsidRPr="00B55F4E">
        <w:rPr>
          <w:noProof/>
          <w:lang w:val="en-US"/>
        </w:rPr>
        <w:tab/>
      </w:r>
      <w:r>
        <w:rPr>
          <w:noProof/>
        </w:rPr>
        <w:fldChar w:fldCharType="begin"/>
      </w:r>
      <w:r w:rsidRPr="00B55F4E">
        <w:rPr>
          <w:noProof/>
          <w:lang w:val="en-US"/>
        </w:rPr>
        <w:instrText xml:space="preserve"> PAGEREF _Toc498157773 \h </w:instrText>
      </w:r>
      <w:r>
        <w:rPr>
          <w:noProof/>
        </w:rPr>
      </w:r>
      <w:r>
        <w:rPr>
          <w:noProof/>
        </w:rPr>
        <w:fldChar w:fldCharType="separate"/>
      </w:r>
      <w:r w:rsidR="00E51193">
        <w:rPr>
          <w:noProof/>
          <w:lang w:val="en-US"/>
        </w:rPr>
        <w:t>18</w:t>
      </w:r>
      <w:r>
        <w:rPr>
          <w:noProof/>
        </w:rPr>
        <w:fldChar w:fldCharType="end"/>
      </w:r>
    </w:p>
    <w:p w14:paraId="19C66AA3" w14:textId="02F1E8C0"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3</w:t>
      </w:r>
      <w:r w:rsidRPr="00B55F4E">
        <w:rPr>
          <w:noProof/>
          <w:color w:val="000000"/>
          <w:lang w:val="en-US"/>
        </w:rPr>
        <w:t>: John McCarthy</w:t>
      </w:r>
      <w:r w:rsidRPr="00B55F4E">
        <w:rPr>
          <w:noProof/>
          <w:lang w:val="en-US"/>
        </w:rPr>
        <w:tab/>
      </w:r>
      <w:r>
        <w:rPr>
          <w:noProof/>
        </w:rPr>
        <w:fldChar w:fldCharType="begin"/>
      </w:r>
      <w:r w:rsidRPr="00B55F4E">
        <w:rPr>
          <w:noProof/>
          <w:lang w:val="en-US"/>
        </w:rPr>
        <w:instrText xml:space="preserve"> PAGEREF _Toc498157774 \h </w:instrText>
      </w:r>
      <w:r>
        <w:rPr>
          <w:noProof/>
        </w:rPr>
      </w:r>
      <w:r>
        <w:rPr>
          <w:noProof/>
        </w:rPr>
        <w:fldChar w:fldCharType="separate"/>
      </w:r>
      <w:r w:rsidR="00E51193">
        <w:rPr>
          <w:noProof/>
          <w:lang w:val="en-US"/>
        </w:rPr>
        <w:t>18</w:t>
      </w:r>
      <w:r>
        <w:rPr>
          <w:noProof/>
        </w:rPr>
        <w:fldChar w:fldCharType="end"/>
      </w:r>
    </w:p>
    <w:p w14:paraId="6BF5C00F" w14:textId="157AC8A6"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4</w:t>
      </w:r>
      <w:r w:rsidRPr="00B55F4E">
        <w:rPr>
          <w:noProof/>
          <w:color w:val="000000"/>
          <w:lang w:val="en-US"/>
        </w:rPr>
        <w:t>: Ramnath Chellappa</w:t>
      </w:r>
      <w:r w:rsidRPr="00B55F4E">
        <w:rPr>
          <w:noProof/>
          <w:lang w:val="en-US"/>
        </w:rPr>
        <w:tab/>
      </w:r>
      <w:r>
        <w:rPr>
          <w:noProof/>
        </w:rPr>
        <w:fldChar w:fldCharType="begin"/>
      </w:r>
      <w:r w:rsidRPr="00B55F4E">
        <w:rPr>
          <w:noProof/>
          <w:lang w:val="en-US"/>
        </w:rPr>
        <w:instrText xml:space="preserve"> PAGEREF _Toc498157775 \h </w:instrText>
      </w:r>
      <w:r>
        <w:rPr>
          <w:noProof/>
        </w:rPr>
      </w:r>
      <w:r>
        <w:rPr>
          <w:noProof/>
        </w:rPr>
        <w:fldChar w:fldCharType="separate"/>
      </w:r>
      <w:r w:rsidR="00E51193">
        <w:rPr>
          <w:noProof/>
          <w:lang w:val="en-US"/>
        </w:rPr>
        <w:t>19</w:t>
      </w:r>
      <w:r>
        <w:rPr>
          <w:noProof/>
        </w:rPr>
        <w:fldChar w:fldCharType="end"/>
      </w:r>
    </w:p>
    <w:p w14:paraId="4DD5FF47" w14:textId="227032F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5</w:t>
      </w:r>
      <w:r w:rsidRPr="004440B2">
        <w:rPr>
          <w:noProof/>
          <w:color w:val="000000"/>
        </w:rPr>
        <w:t>: Modelos de Implementação</w:t>
      </w:r>
      <w:r>
        <w:rPr>
          <w:noProof/>
        </w:rPr>
        <w:tab/>
      </w:r>
      <w:r>
        <w:rPr>
          <w:noProof/>
        </w:rPr>
        <w:fldChar w:fldCharType="begin"/>
      </w:r>
      <w:r>
        <w:rPr>
          <w:noProof/>
        </w:rPr>
        <w:instrText xml:space="preserve"> PAGEREF _Toc498157776 \h </w:instrText>
      </w:r>
      <w:r>
        <w:rPr>
          <w:noProof/>
        </w:rPr>
      </w:r>
      <w:r>
        <w:rPr>
          <w:noProof/>
        </w:rPr>
        <w:fldChar w:fldCharType="separate"/>
      </w:r>
      <w:r w:rsidR="00E51193">
        <w:rPr>
          <w:noProof/>
        </w:rPr>
        <w:t>20</w:t>
      </w:r>
      <w:r>
        <w:rPr>
          <w:noProof/>
        </w:rPr>
        <w:fldChar w:fldCharType="end"/>
      </w:r>
    </w:p>
    <w:p w14:paraId="25AF1C23" w14:textId="455F1F97"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6</w:t>
      </w:r>
      <w:r w:rsidRPr="004440B2">
        <w:rPr>
          <w:noProof/>
          <w:color w:val="000000"/>
        </w:rPr>
        <w:t>: Nuvem pública</w:t>
      </w:r>
      <w:r>
        <w:rPr>
          <w:noProof/>
        </w:rPr>
        <w:tab/>
      </w:r>
      <w:r>
        <w:rPr>
          <w:noProof/>
        </w:rPr>
        <w:fldChar w:fldCharType="begin"/>
      </w:r>
      <w:r>
        <w:rPr>
          <w:noProof/>
        </w:rPr>
        <w:instrText xml:space="preserve"> PAGEREF _Toc498157777 \h </w:instrText>
      </w:r>
      <w:r>
        <w:rPr>
          <w:noProof/>
        </w:rPr>
      </w:r>
      <w:r>
        <w:rPr>
          <w:noProof/>
        </w:rPr>
        <w:fldChar w:fldCharType="separate"/>
      </w:r>
      <w:r w:rsidR="00E51193">
        <w:rPr>
          <w:noProof/>
        </w:rPr>
        <w:t>20</w:t>
      </w:r>
      <w:r>
        <w:rPr>
          <w:noProof/>
        </w:rPr>
        <w:fldChar w:fldCharType="end"/>
      </w:r>
    </w:p>
    <w:p w14:paraId="49D74048" w14:textId="6D4BCE1A"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7</w:t>
      </w:r>
      <w:r w:rsidRPr="004440B2">
        <w:rPr>
          <w:noProof/>
          <w:color w:val="000000"/>
        </w:rPr>
        <w:t>: Nuvem Privada</w:t>
      </w:r>
      <w:r>
        <w:rPr>
          <w:noProof/>
        </w:rPr>
        <w:tab/>
      </w:r>
      <w:r>
        <w:rPr>
          <w:noProof/>
        </w:rPr>
        <w:fldChar w:fldCharType="begin"/>
      </w:r>
      <w:r>
        <w:rPr>
          <w:noProof/>
        </w:rPr>
        <w:instrText xml:space="preserve"> PAGEREF _Toc498157778 \h </w:instrText>
      </w:r>
      <w:r>
        <w:rPr>
          <w:noProof/>
        </w:rPr>
      </w:r>
      <w:r>
        <w:rPr>
          <w:noProof/>
        </w:rPr>
        <w:fldChar w:fldCharType="separate"/>
      </w:r>
      <w:r w:rsidR="00E51193">
        <w:rPr>
          <w:noProof/>
        </w:rPr>
        <w:t>21</w:t>
      </w:r>
      <w:r>
        <w:rPr>
          <w:noProof/>
        </w:rPr>
        <w:fldChar w:fldCharType="end"/>
      </w:r>
    </w:p>
    <w:p w14:paraId="61C9F4A1" w14:textId="69637DC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8</w:t>
      </w:r>
      <w:r w:rsidRPr="004440B2">
        <w:rPr>
          <w:noProof/>
          <w:color w:val="000000"/>
        </w:rPr>
        <w:t>: Nuvem Comunitária</w:t>
      </w:r>
      <w:r>
        <w:rPr>
          <w:noProof/>
        </w:rPr>
        <w:tab/>
      </w:r>
      <w:r>
        <w:rPr>
          <w:noProof/>
        </w:rPr>
        <w:fldChar w:fldCharType="begin"/>
      </w:r>
      <w:r>
        <w:rPr>
          <w:noProof/>
        </w:rPr>
        <w:instrText xml:space="preserve"> PAGEREF _Toc498157779 \h </w:instrText>
      </w:r>
      <w:r>
        <w:rPr>
          <w:noProof/>
        </w:rPr>
      </w:r>
      <w:r>
        <w:rPr>
          <w:noProof/>
        </w:rPr>
        <w:fldChar w:fldCharType="separate"/>
      </w:r>
      <w:r w:rsidR="00E51193">
        <w:rPr>
          <w:noProof/>
        </w:rPr>
        <w:t>22</w:t>
      </w:r>
      <w:r>
        <w:rPr>
          <w:noProof/>
        </w:rPr>
        <w:fldChar w:fldCharType="end"/>
      </w:r>
    </w:p>
    <w:p w14:paraId="1BBAA29A" w14:textId="2D9B72B8"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9</w:t>
      </w:r>
      <w:r w:rsidRPr="004440B2">
        <w:rPr>
          <w:noProof/>
          <w:color w:val="000000"/>
        </w:rPr>
        <w:t>: Modelos de Implementação</w:t>
      </w:r>
      <w:r>
        <w:rPr>
          <w:noProof/>
        </w:rPr>
        <w:tab/>
      </w:r>
      <w:r>
        <w:rPr>
          <w:noProof/>
        </w:rPr>
        <w:fldChar w:fldCharType="begin"/>
      </w:r>
      <w:r>
        <w:rPr>
          <w:noProof/>
        </w:rPr>
        <w:instrText xml:space="preserve"> PAGEREF _Toc498157780 \h </w:instrText>
      </w:r>
      <w:r>
        <w:rPr>
          <w:noProof/>
        </w:rPr>
      </w:r>
      <w:r>
        <w:rPr>
          <w:noProof/>
        </w:rPr>
        <w:fldChar w:fldCharType="separate"/>
      </w:r>
      <w:r w:rsidR="00E51193">
        <w:rPr>
          <w:noProof/>
        </w:rPr>
        <w:t>23</w:t>
      </w:r>
      <w:r>
        <w:rPr>
          <w:noProof/>
        </w:rPr>
        <w:fldChar w:fldCharType="end"/>
      </w:r>
    </w:p>
    <w:p w14:paraId="61FCA6D0" w14:textId="3F8CD78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10 - Modelos de Serviço</w:t>
      </w:r>
      <w:r>
        <w:rPr>
          <w:noProof/>
        </w:rPr>
        <w:tab/>
      </w:r>
      <w:r>
        <w:rPr>
          <w:noProof/>
        </w:rPr>
        <w:fldChar w:fldCharType="begin"/>
      </w:r>
      <w:r>
        <w:rPr>
          <w:noProof/>
        </w:rPr>
        <w:instrText xml:space="preserve"> PAGEREF _Toc498157781 \h </w:instrText>
      </w:r>
      <w:r>
        <w:rPr>
          <w:noProof/>
        </w:rPr>
      </w:r>
      <w:r>
        <w:rPr>
          <w:noProof/>
        </w:rPr>
        <w:fldChar w:fldCharType="separate"/>
      </w:r>
      <w:r w:rsidR="00E51193">
        <w:rPr>
          <w:noProof/>
        </w:rPr>
        <w:t>26</w:t>
      </w:r>
      <w:r>
        <w:rPr>
          <w:noProof/>
        </w:rPr>
        <w:fldChar w:fldCharType="end"/>
      </w:r>
    </w:p>
    <w:p w14:paraId="34987499" w14:textId="0A7FDC14"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11</w:t>
      </w:r>
      <w:r w:rsidRPr="004440B2">
        <w:rPr>
          <w:noProof/>
          <w:color w:val="000000"/>
        </w:rPr>
        <w:t xml:space="preserve"> Hypervisor Hospedado</w:t>
      </w:r>
      <w:r>
        <w:rPr>
          <w:noProof/>
        </w:rPr>
        <w:tab/>
      </w:r>
      <w:r>
        <w:rPr>
          <w:noProof/>
        </w:rPr>
        <w:fldChar w:fldCharType="begin"/>
      </w:r>
      <w:r>
        <w:rPr>
          <w:noProof/>
        </w:rPr>
        <w:instrText xml:space="preserve"> PAGEREF _Toc498157782 \h </w:instrText>
      </w:r>
      <w:r>
        <w:rPr>
          <w:noProof/>
        </w:rPr>
      </w:r>
      <w:r>
        <w:rPr>
          <w:noProof/>
        </w:rPr>
        <w:fldChar w:fldCharType="separate"/>
      </w:r>
      <w:r w:rsidR="00E51193">
        <w:rPr>
          <w:noProof/>
        </w:rPr>
        <w:t>27</w:t>
      </w:r>
      <w:r>
        <w:rPr>
          <w:noProof/>
        </w:rPr>
        <w:fldChar w:fldCharType="end"/>
      </w:r>
    </w:p>
    <w:p w14:paraId="57BDCECC" w14:textId="662A973F"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12 - Evolução do Hypervisor</w:t>
      </w:r>
      <w:r>
        <w:rPr>
          <w:noProof/>
        </w:rPr>
        <w:tab/>
      </w:r>
      <w:r>
        <w:rPr>
          <w:noProof/>
        </w:rPr>
        <w:fldChar w:fldCharType="begin"/>
      </w:r>
      <w:r>
        <w:rPr>
          <w:noProof/>
        </w:rPr>
        <w:instrText xml:space="preserve"> PAGEREF _Toc498157783 \h </w:instrText>
      </w:r>
      <w:r>
        <w:rPr>
          <w:noProof/>
        </w:rPr>
      </w:r>
      <w:r>
        <w:rPr>
          <w:noProof/>
        </w:rPr>
        <w:fldChar w:fldCharType="separate"/>
      </w:r>
      <w:r w:rsidR="00E51193">
        <w:rPr>
          <w:noProof/>
        </w:rPr>
        <w:t>28</w:t>
      </w:r>
      <w:r>
        <w:rPr>
          <w:noProof/>
        </w:rPr>
        <w:fldChar w:fldCharType="end"/>
      </w:r>
    </w:p>
    <w:p w14:paraId="27B3514F" w14:textId="0AF93DA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13 - Virtualização por Container</w:t>
      </w:r>
      <w:r>
        <w:rPr>
          <w:noProof/>
        </w:rPr>
        <w:tab/>
      </w:r>
      <w:r>
        <w:rPr>
          <w:noProof/>
        </w:rPr>
        <w:fldChar w:fldCharType="begin"/>
      </w:r>
      <w:r>
        <w:rPr>
          <w:noProof/>
        </w:rPr>
        <w:instrText xml:space="preserve"> PAGEREF _Toc498157784 \h </w:instrText>
      </w:r>
      <w:r>
        <w:rPr>
          <w:noProof/>
        </w:rPr>
      </w:r>
      <w:r>
        <w:rPr>
          <w:noProof/>
        </w:rPr>
        <w:fldChar w:fldCharType="separate"/>
      </w:r>
      <w:r w:rsidR="00E51193">
        <w:rPr>
          <w:noProof/>
        </w:rPr>
        <w:t>28</w:t>
      </w:r>
      <w:r>
        <w:rPr>
          <w:noProof/>
        </w:rPr>
        <w:fldChar w:fldCharType="end"/>
      </w:r>
    </w:p>
    <w:p w14:paraId="25431E70" w14:textId="7B0FDC53"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14 - LXC Container</w:t>
      </w:r>
      <w:r>
        <w:rPr>
          <w:noProof/>
        </w:rPr>
        <w:tab/>
      </w:r>
      <w:r>
        <w:rPr>
          <w:noProof/>
        </w:rPr>
        <w:fldChar w:fldCharType="begin"/>
      </w:r>
      <w:r>
        <w:rPr>
          <w:noProof/>
        </w:rPr>
        <w:instrText xml:space="preserve"> PAGEREF _Toc498157785 \h </w:instrText>
      </w:r>
      <w:r>
        <w:rPr>
          <w:noProof/>
        </w:rPr>
      </w:r>
      <w:r>
        <w:rPr>
          <w:noProof/>
        </w:rPr>
        <w:fldChar w:fldCharType="separate"/>
      </w:r>
      <w:r w:rsidR="00E51193">
        <w:rPr>
          <w:noProof/>
        </w:rPr>
        <w:t>29</w:t>
      </w:r>
      <w:r>
        <w:rPr>
          <w:noProof/>
        </w:rPr>
        <w:fldChar w:fldCharType="end"/>
      </w:r>
    </w:p>
    <w:p w14:paraId="1AF38741" w14:textId="2A845FF4"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15 - LXC vs KVM</w:t>
      </w:r>
      <w:r>
        <w:rPr>
          <w:noProof/>
        </w:rPr>
        <w:tab/>
      </w:r>
      <w:r>
        <w:rPr>
          <w:noProof/>
        </w:rPr>
        <w:fldChar w:fldCharType="begin"/>
      </w:r>
      <w:r>
        <w:rPr>
          <w:noProof/>
        </w:rPr>
        <w:instrText xml:space="preserve"> PAGEREF _Toc498157786 \h </w:instrText>
      </w:r>
      <w:r>
        <w:rPr>
          <w:noProof/>
        </w:rPr>
      </w:r>
      <w:r>
        <w:rPr>
          <w:noProof/>
        </w:rPr>
        <w:fldChar w:fldCharType="separate"/>
      </w:r>
      <w:r w:rsidR="00E51193">
        <w:rPr>
          <w:noProof/>
        </w:rPr>
        <w:t>30</w:t>
      </w:r>
      <w:r>
        <w:rPr>
          <w:noProof/>
        </w:rPr>
        <w:fldChar w:fldCharType="end"/>
      </w:r>
    </w:p>
    <w:p w14:paraId="0B9896EB" w14:textId="3361DA99"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16 - Docker Hub do Projeto</w:t>
      </w:r>
      <w:r>
        <w:rPr>
          <w:noProof/>
        </w:rPr>
        <w:tab/>
      </w:r>
      <w:r>
        <w:rPr>
          <w:noProof/>
        </w:rPr>
        <w:fldChar w:fldCharType="begin"/>
      </w:r>
      <w:r>
        <w:rPr>
          <w:noProof/>
        </w:rPr>
        <w:instrText xml:space="preserve"> PAGEREF _Toc498157787 \h </w:instrText>
      </w:r>
      <w:r>
        <w:rPr>
          <w:noProof/>
        </w:rPr>
      </w:r>
      <w:r>
        <w:rPr>
          <w:noProof/>
        </w:rPr>
        <w:fldChar w:fldCharType="separate"/>
      </w:r>
      <w:r w:rsidR="00E51193">
        <w:rPr>
          <w:noProof/>
        </w:rPr>
        <w:t>39</w:t>
      </w:r>
      <w:r>
        <w:rPr>
          <w:noProof/>
        </w:rPr>
        <w:fldChar w:fldCharType="end"/>
      </w:r>
    </w:p>
    <w:p w14:paraId="77E261BA" w14:textId="4C0BF9F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17 – Explorer do Docker Hub</w:t>
      </w:r>
      <w:r>
        <w:rPr>
          <w:noProof/>
        </w:rPr>
        <w:tab/>
      </w:r>
      <w:r>
        <w:rPr>
          <w:noProof/>
        </w:rPr>
        <w:fldChar w:fldCharType="begin"/>
      </w:r>
      <w:r>
        <w:rPr>
          <w:noProof/>
        </w:rPr>
        <w:instrText xml:space="preserve"> PAGEREF _Toc498157788 \h </w:instrText>
      </w:r>
      <w:r>
        <w:rPr>
          <w:noProof/>
        </w:rPr>
      </w:r>
      <w:r>
        <w:rPr>
          <w:noProof/>
        </w:rPr>
        <w:fldChar w:fldCharType="separate"/>
      </w:r>
      <w:r w:rsidR="00E51193">
        <w:rPr>
          <w:noProof/>
        </w:rPr>
        <w:t>40</w:t>
      </w:r>
      <w:r>
        <w:rPr>
          <w:noProof/>
        </w:rPr>
        <w:fldChar w:fldCharType="end"/>
      </w:r>
    </w:p>
    <w:p w14:paraId="42CC0ACA" w14:textId="02809501"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18 – Repositório oficial da imagem do Ubuntu</w:t>
      </w:r>
      <w:r>
        <w:rPr>
          <w:noProof/>
        </w:rPr>
        <w:tab/>
      </w:r>
      <w:r>
        <w:rPr>
          <w:noProof/>
        </w:rPr>
        <w:fldChar w:fldCharType="begin"/>
      </w:r>
      <w:r>
        <w:rPr>
          <w:noProof/>
        </w:rPr>
        <w:instrText xml:space="preserve"> PAGEREF _Toc498157789 \h </w:instrText>
      </w:r>
      <w:r>
        <w:rPr>
          <w:noProof/>
        </w:rPr>
      </w:r>
      <w:r>
        <w:rPr>
          <w:noProof/>
        </w:rPr>
        <w:fldChar w:fldCharType="separate"/>
      </w:r>
      <w:r w:rsidR="00E51193">
        <w:rPr>
          <w:noProof/>
        </w:rPr>
        <w:t>40</w:t>
      </w:r>
      <w:r>
        <w:rPr>
          <w:noProof/>
        </w:rPr>
        <w:fldChar w:fldCharType="end"/>
      </w:r>
    </w:p>
    <w:p w14:paraId="28C6C8B7" w14:textId="19E103E8"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19 - Dashboard do Portainer</w:t>
      </w:r>
      <w:r>
        <w:rPr>
          <w:noProof/>
        </w:rPr>
        <w:tab/>
      </w:r>
      <w:r>
        <w:rPr>
          <w:noProof/>
        </w:rPr>
        <w:fldChar w:fldCharType="begin"/>
      </w:r>
      <w:r>
        <w:rPr>
          <w:noProof/>
        </w:rPr>
        <w:instrText xml:space="preserve"> PAGEREF _Toc498157790 \h </w:instrText>
      </w:r>
      <w:r>
        <w:rPr>
          <w:noProof/>
        </w:rPr>
      </w:r>
      <w:r>
        <w:rPr>
          <w:noProof/>
        </w:rPr>
        <w:fldChar w:fldCharType="separate"/>
      </w:r>
      <w:r w:rsidR="00E51193">
        <w:rPr>
          <w:noProof/>
        </w:rPr>
        <w:t>45</w:t>
      </w:r>
      <w:r>
        <w:rPr>
          <w:noProof/>
        </w:rPr>
        <w:fldChar w:fldCharType="end"/>
      </w:r>
    </w:p>
    <w:p w14:paraId="6D0EEC72" w14:textId="685FAC21"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20 - Dashboard de Imagens do Portainer</w:t>
      </w:r>
      <w:r>
        <w:rPr>
          <w:noProof/>
        </w:rPr>
        <w:tab/>
      </w:r>
      <w:r>
        <w:rPr>
          <w:noProof/>
        </w:rPr>
        <w:fldChar w:fldCharType="begin"/>
      </w:r>
      <w:r>
        <w:rPr>
          <w:noProof/>
        </w:rPr>
        <w:instrText xml:space="preserve"> PAGEREF _Toc498157791 \h </w:instrText>
      </w:r>
      <w:r>
        <w:rPr>
          <w:noProof/>
        </w:rPr>
      </w:r>
      <w:r>
        <w:rPr>
          <w:noProof/>
        </w:rPr>
        <w:fldChar w:fldCharType="separate"/>
      </w:r>
      <w:r w:rsidR="00E51193">
        <w:rPr>
          <w:noProof/>
        </w:rPr>
        <w:t>45</w:t>
      </w:r>
      <w:r>
        <w:rPr>
          <w:noProof/>
        </w:rPr>
        <w:fldChar w:fldCharType="end"/>
      </w:r>
    </w:p>
    <w:p w14:paraId="7091B4B1" w14:textId="395B5E75"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21 - Dashboard de Volumes do Portainer</w:t>
      </w:r>
      <w:r>
        <w:rPr>
          <w:noProof/>
        </w:rPr>
        <w:tab/>
      </w:r>
      <w:r>
        <w:rPr>
          <w:noProof/>
        </w:rPr>
        <w:fldChar w:fldCharType="begin"/>
      </w:r>
      <w:r>
        <w:rPr>
          <w:noProof/>
        </w:rPr>
        <w:instrText xml:space="preserve"> PAGEREF _Toc498157792 \h </w:instrText>
      </w:r>
      <w:r>
        <w:rPr>
          <w:noProof/>
        </w:rPr>
      </w:r>
      <w:r>
        <w:rPr>
          <w:noProof/>
        </w:rPr>
        <w:fldChar w:fldCharType="separate"/>
      </w:r>
      <w:r w:rsidR="00E51193">
        <w:rPr>
          <w:noProof/>
        </w:rPr>
        <w:t>46</w:t>
      </w:r>
      <w:r>
        <w:rPr>
          <w:noProof/>
        </w:rPr>
        <w:fldChar w:fldCharType="end"/>
      </w:r>
    </w:p>
    <w:p w14:paraId="20CDDE11" w14:textId="01437AA3"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22 - Dashboard de Engine do Portainer</w:t>
      </w:r>
      <w:r>
        <w:rPr>
          <w:noProof/>
        </w:rPr>
        <w:tab/>
      </w:r>
      <w:r>
        <w:rPr>
          <w:noProof/>
        </w:rPr>
        <w:fldChar w:fldCharType="begin"/>
      </w:r>
      <w:r>
        <w:rPr>
          <w:noProof/>
        </w:rPr>
        <w:instrText xml:space="preserve"> PAGEREF _Toc498157793 \h </w:instrText>
      </w:r>
      <w:r>
        <w:rPr>
          <w:noProof/>
        </w:rPr>
      </w:r>
      <w:r>
        <w:rPr>
          <w:noProof/>
        </w:rPr>
        <w:fldChar w:fldCharType="separate"/>
      </w:r>
      <w:r w:rsidR="00E51193">
        <w:rPr>
          <w:noProof/>
        </w:rPr>
        <w:t>46</w:t>
      </w:r>
      <w:r>
        <w:rPr>
          <w:noProof/>
        </w:rPr>
        <w:fldChar w:fldCharType="end"/>
      </w:r>
    </w:p>
    <w:p w14:paraId="14CCFE15" w14:textId="14C4614F"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23 - Visualizer-arm</w:t>
      </w:r>
      <w:r>
        <w:rPr>
          <w:noProof/>
        </w:rPr>
        <w:tab/>
      </w:r>
      <w:r>
        <w:rPr>
          <w:noProof/>
        </w:rPr>
        <w:fldChar w:fldCharType="begin"/>
      </w:r>
      <w:r>
        <w:rPr>
          <w:noProof/>
        </w:rPr>
        <w:instrText xml:space="preserve"> PAGEREF _Toc498157794 \h </w:instrText>
      </w:r>
      <w:r>
        <w:rPr>
          <w:noProof/>
        </w:rPr>
      </w:r>
      <w:r>
        <w:rPr>
          <w:noProof/>
        </w:rPr>
        <w:fldChar w:fldCharType="separate"/>
      </w:r>
      <w:r w:rsidR="00E51193">
        <w:rPr>
          <w:noProof/>
        </w:rPr>
        <w:t>49</w:t>
      </w:r>
      <w:r>
        <w:rPr>
          <w:noProof/>
        </w:rPr>
        <w:fldChar w:fldCharType="end"/>
      </w:r>
    </w:p>
    <w:p w14:paraId="173C1F2F" w14:textId="1391D95C"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4440B2">
        <w:rPr>
          <w:noProof/>
          <w:lang w:val="en-US"/>
        </w:rPr>
        <w:t>Figura 24 - Play with Docker</w:t>
      </w:r>
      <w:r w:rsidRPr="00B55F4E">
        <w:rPr>
          <w:noProof/>
          <w:lang w:val="en-US"/>
        </w:rPr>
        <w:tab/>
      </w:r>
      <w:r>
        <w:rPr>
          <w:noProof/>
        </w:rPr>
        <w:fldChar w:fldCharType="begin"/>
      </w:r>
      <w:r w:rsidRPr="00B55F4E">
        <w:rPr>
          <w:noProof/>
          <w:lang w:val="en-US"/>
        </w:rPr>
        <w:instrText xml:space="preserve"> PAGEREF _Toc498157795 \h </w:instrText>
      </w:r>
      <w:r>
        <w:rPr>
          <w:noProof/>
        </w:rPr>
      </w:r>
      <w:r>
        <w:rPr>
          <w:noProof/>
        </w:rPr>
        <w:fldChar w:fldCharType="separate"/>
      </w:r>
      <w:r w:rsidR="00E51193">
        <w:rPr>
          <w:noProof/>
          <w:lang w:val="en-US"/>
        </w:rPr>
        <w:t>50</w:t>
      </w:r>
      <w:r>
        <w:rPr>
          <w:noProof/>
        </w:rPr>
        <w:fldChar w:fldCharType="end"/>
      </w:r>
    </w:p>
    <w:p w14:paraId="78850059" w14:textId="5D4C48AE"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4440B2">
        <w:rPr>
          <w:noProof/>
          <w:lang w:val="en-US"/>
        </w:rPr>
        <w:t>Figura 25 - Shell do Play with Docker</w:t>
      </w:r>
      <w:r w:rsidRPr="00B55F4E">
        <w:rPr>
          <w:noProof/>
          <w:lang w:val="en-US"/>
        </w:rPr>
        <w:tab/>
      </w:r>
      <w:r>
        <w:rPr>
          <w:noProof/>
        </w:rPr>
        <w:fldChar w:fldCharType="begin"/>
      </w:r>
      <w:r w:rsidRPr="00B55F4E">
        <w:rPr>
          <w:noProof/>
          <w:lang w:val="en-US"/>
        </w:rPr>
        <w:instrText xml:space="preserve"> PAGEREF _Toc498157796 \h </w:instrText>
      </w:r>
      <w:r>
        <w:rPr>
          <w:noProof/>
        </w:rPr>
      </w:r>
      <w:r>
        <w:rPr>
          <w:noProof/>
        </w:rPr>
        <w:fldChar w:fldCharType="separate"/>
      </w:r>
      <w:r w:rsidR="00E51193">
        <w:rPr>
          <w:noProof/>
          <w:lang w:val="en-US"/>
        </w:rPr>
        <w:t>51</w:t>
      </w:r>
      <w:r>
        <w:rPr>
          <w:noProof/>
        </w:rPr>
        <w:fldChar w:fldCharType="end"/>
      </w:r>
    </w:p>
    <w:p w14:paraId="216B51F7" w14:textId="528D2622"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lang w:val="en-US"/>
        </w:rPr>
        <w:t>Figura 26 - Template do Play with Docker</w:t>
      </w:r>
      <w:r w:rsidRPr="00B55F4E">
        <w:rPr>
          <w:noProof/>
          <w:lang w:val="en-US"/>
        </w:rPr>
        <w:tab/>
      </w:r>
      <w:r>
        <w:rPr>
          <w:noProof/>
        </w:rPr>
        <w:fldChar w:fldCharType="begin"/>
      </w:r>
      <w:r w:rsidRPr="00B55F4E">
        <w:rPr>
          <w:noProof/>
          <w:lang w:val="en-US"/>
        </w:rPr>
        <w:instrText xml:space="preserve"> PAGEREF _Toc498157797 \h </w:instrText>
      </w:r>
      <w:r>
        <w:rPr>
          <w:noProof/>
        </w:rPr>
      </w:r>
      <w:r>
        <w:rPr>
          <w:noProof/>
        </w:rPr>
        <w:fldChar w:fldCharType="separate"/>
      </w:r>
      <w:r w:rsidR="00E51193">
        <w:rPr>
          <w:noProof/>
          <w:lang w:val="en-US"/>
        </w:rPr>
        <w:t>51</w:t>
      </w:r>
      <w:r>
        <w:rPr>
          <w:noProof/>
        </w:rPr>
        <w:fldChar w:fldCharType="end"/>
      </w:r>
    </w:p>
    <w:p w14:paraId="2D343F7B" w14:textId="7B8DFC26"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27 - Comunidade do Docker no Telegram</w:t>
      </w:r>
      <w:r>
        <w:rPr>
          <w:noProof/>
        </w:rPr>
        <w:tab/>
      </w:r>
      <w:r>
        <w:rPr>
          <w:noProof/>
        </w:rPr>
        <w:fldChar w:fldCharType="begin"/>
      </w:r>
      <w:r>
        <w:rPr>
          <w:noProof/>
        </w:rPr>
        <w:instrText xml:space="preserve"> PAGEREF _Toc498157798 \h </w:instrText>
      </w:r>
      <w:r>
        <w:rPr>
          <w:noProof/>
        </w:rPr>
      </w:r>
      <w:r>
        <w:rPr>
          <w:noProof/>
        </w:rPr>
        <w:fldChar w:fldCharType="separate"/>
      </w:r>
      <w:r w:rsidR="00E51193">
        <w:rPr>
          <w:noProof/>
        </w:rPr>
        <w:t>52</w:t>
      </w:r>
      <w:r>
        <w:rPr>
          <w:noProof/>
        </w:rPr>
        <w:fldChar w:fldCharType="end"/>
      </w:r>
    </w:p>
    <w:p w14:paraId="487427DA" w14:textId="110F3B17" w:rsidR="00B55F4E" w:rsidRPr="00E51193" w:rsidRDefault="00B55F4E">
      <w:pPr>
        <w:pStyle w:val="ndicedeilustraes"/>
        <w:tabs>
          <w:tab w:val="right" w:leader="dot" w:pos="9061"/>
        </w:tabs>
        <w:rPr>
          <w:rFonts w:eastAsiaTheme="minorEastAsia" w:cstheme="minorBidi"/>
          <w:smallCaps w:val="0"/>
          <w:noProof/>
          <w:color w:val="auto"/>
          <w:sz w:val="24"/>
          <w:szCs w:val="24"/>
          <w:lang w:val="en-US" w:eastAsia="pt-BR"/>
          <w:rPrChange w:id="2" w:author="Thiago Cruz" w:date="2017-11-11T10:58:00Z">
            <w:rPr>
              <w:rFonts w:eastAsiaTheme="minorEastAsia" w:cstheme="minorBidi"/>
              <w:smallCaps w:val="0"/>
              <w:noProof/>
              <w:color w:val="auto"/>
              <w:sz w:val="24"/>
              <w:szCs w:val="24"/>
              <w:lang w:eastAsia="pt-BR"/>
            </w:rPr>
          </w:rPrChange>
        </w:rPr>
      </w:pPr>
      <w:r w:rsidRPr="00E51193">
        <w:rPr>
          <w:noProof/>
          <w:lang w:val="en-US"/>
          <w:rPrChange w:id="3" w:author="Thiago Cruz" w:date="2017-11-11T10:58:00Z">
            <w:rPr>
              <w:noProof/>
            </w:rPr>
          </w:rPrChange>
        </w:rPr>
        <w:t>Figura 28 - Canal Annoucements do Slack</w:t>
      </w:r>
      <w:r w:rsidRPr="00E51193">
        <w:rPr>
          <w:noProof/>
          <w:lang w:val="en-US"/>
          <w:rPrChange w:id="4" w:author="Thiago Cruz" w:date="2017-11-11T10:58:00Z">
            <w:rPr>
              <w:noProof/>
            </w:rPr>
          </w:rPrChange>
        </w:rPr>
        <w:tab/>
      </w:r>
      <w:r>
        <w:rPr>
          <w:noProof/>
        </w:rPr>
        <w:fldChar w:fldCharType="begin"/>
      </w:r>
      <w:r w:rsidRPr="00E51193">
        <w:rPr>
          <w:noProof/>
          <w:lang w:val="en-US"/>
          <w:rPrChange w:id="5" w:author="Thiago Cruz" w:date="2017-11-11T10:58:00Z">
            <w:rPr>
              <w:noProof/>
            </w:rPr>
          </w:rPrChange>
        </w:rPr>
        <w:instrText xml:space="preserve"> PAGEREF _Toc498157799 \h </w:instrText>
      </w:r>
      <w:r>
        <w:rPr>
          <w:noProof/>
        </w:rPr>
      </w:r>
      <w:r>
        <w:rPr>
          <w:noProof/>
        </w:rPr>
        <w:fldChar w:fldCharType="separate"/>
      </w:r>
      <w:r w:rsidR="00E51193" w:rsidRPr="00E51193">
        <w:rPr>
          <w:noProof/>
          <w:lang w:val="en-US"/>
          <w:rPrChange w:id="6" w:author="Thiago Cruz" w:date="2017-11-11T10:58:00Z">
            <w:rPr>
              <w:noProof/>
            </w:rPr>
          </w:rPrChange>
        </w:rPr>
        <w:t>52</w:t>
      </w:r>
      <w:r>
        <w:rPr>
          <w:noProof/>
        </w:rPr>
        <w:fldChar w:fldCharType="end"/>
      </w:r>
    </w:p>
    <w:p w14:paraId="2B29ABB1" w14:textId="105A897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29 - Canal Random do Slack</w:t>
      </w:r>
      <w:r>
        <w:rPr>
          <w:noProof/>
        </w:rPr>
        <w:tab/>
      </w:r>
      <w:r>
        <w:rPr>
          <w:noProof/>
        </w:rPr>
        <w:fldChar w:fldCharType="begin"/>
      </w:r>
      <w:r>
        <w:rPr>
          <w:noProof/>
        </w:rPr>
        <w:instrText xml:space="preserve"> PAGEREF _Toc498157800 \h </w:instrText>
      </w:r>
      <w:r>
        <w:rPr>
          <w:noProof/>
        </w:rPr>
      </w:r>
      <w:r>
        <w:rPr>
          <w:noProof/>
        </w:rPr>
        <w:fldChar w:fldCharType="separate"/>
      </w:r>
      <w:r w:rsidR="00E51193">
        <w:rPr>
          <w:noProof/>
        </w:rPr>
        <w:t>52</w:t>
      </w:r>
      <w:r>
        <w:rPr>
          <w:noProof/>
        </w:rPr>
        <w:fldChar w:fldCharType="end"/>
      </w:r>
    </w:p>
    <w:p w14:paraId="78AC6270" w14:textId="7C5794B4"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30 - Diagrama de Atividades do Estudo de Caso</w:t>
      </w:r>
      <w:r>
        <w:rPr>
          <w:noProof/>
        </w:rPr>
        <w:tab/>
      </w:r>
      <w:r>
        <w:rPr>
          <w:noProof/>
        </w:rPr>
        <w:fldChar w:fldCharType="begin"/>
      </w:r>
      <w:r>
        <w:rPr>
          <w:noProof/>
        </w:rPr>
        <w:instrText xml:space="preserve"> PAGEREF _Toc498157801 \h </w:instrText>
      </w:r>
      <w:r>
        <w:rPr>
          <w:noProof/>
        </w:rPr>
      </w:r>
      <w:r>
        <w:rPr>
          <w:noProof/>
        </w:rPr>
        <w:fldChar w:fldCharType="separate"/>
      </w:r>
      <w:r w:rsidR="00E51193">
        <w:rPr>
          <w:noProof/>
        </w:rPr>
        <w:t>59</w:t>
      </w:r>
      <w:r>
        <w:rPr>
          <w:noProof/>
        </w:rPr>
        <w:fldChar w:fldCharType="end"/>
      </w:r>
    </w:p>
    <w:p w14:paraId="08496B49" w14:textId="46F0C9BB"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31 - Dashboard Principal do Estudo de Caso</w:t>
      </w:r>
      <w:r>
        <w:rPr>
          <w:noProof/>
        </w:rPr>
        <w:tab/>
      </w:r>
      <w:r>
        <w:rPr>
          <w:noProof/>
        </w:rPr>
        <w:fldChar w:fldCharType="begin"/>
      </w:r>
      <w:r>
        <w:rPr>
          <w:noProof/>
        </w:rPr>
        <w:instrText xml:space="preserve"> PAGEREF _Toc498157802 \h </w:instrText>
      </w:r>
      <w:r>
        <w:rPr>
          <w:noProof/>
        </w:rPr>
      </w:r>
      <w:r>
        <w:rPr>
          <w:noProof/>
        </w:rPr>
        <w:fldChar w:fldCharType="separate"/>
      </w:r>
      <w:r w:rsidR="00E51193">
        <w:rPr>
          <w:noProof/>
        </w:rPr>
        <w:t>61</w:t>
      </w:r>
      <w:r>
        <w:rPr>
          <w:noProof/>
        </w:rPr>
        <w:fldChar w:fldCharType="end"/>
      </w:r>
    </w:p>
    <w:p w14:paraId="03A58818" w14:textId="1E77ED04"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32 - Dashboard de Produtos do Estudo de Caso</w:t>
      </w:r>
      <w:r>
        <w:rPr>
          <w:noProof/>
        </w:rPr>
        <w:tab/>
      </w:r>
      <w:r>
        <w:rPr>
          <w:noProof/>
        </w:rPr>
        <w:fldChar w:fldCharType="begin"/>
      </w:r>
      <w:r>
        <w:rPr>
          <w:noProof/>
        </w:rPr>
        <w:instrText xml:space="preserve"> PAGEREF _Toc498157803 \h </w:instrText>
      </w:r>
      <w:r>
        <w:rPr>
          <w:noProof/>
        </w:rPr>
      </w:r>
      <w:r>
        <w:rPr>
          <w:noProof/>
        </w:rPr>
        <w:fldChar w:fldCharType="separate"/>
      </w:r>
      <w:r w:rsidR="00E51193">
        <w:rPr>
          <w:noProof/>
        </w:rPr>
        <w:t>61</w:t>
      </w:r>
      <w:r>
        <w:rPr>
          <w:noProof/>
        </w:rPr>
        <w:fldChar w:fldCharType="end"/>
      </w:r>
    </w:p>
    <w:p w14:paraId="0062B985" w14:textId="79CC835F"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33 - Dashboard de Tags do Estudo de Caso</w:t>
      </w:r>
      <w:r>
        <w:rPr>
          <w:noProof/>
        </w:rPr>
        <w:tab/>
      </w:r>
      <w:r>
        <w:rPr>
          <w:noProof/>
        </w:rPr>
        <w:fldChar w:fldCharType="begin"/>
      </w:r>
      <w:r>
        <w:rPr>
          <w:noProof/>
        </w:rPr>
        <w:instrText xml:space="preserve"> PAGEREF _Toc498157804 \h </w:instrText>
      </w:r>
      <w:r>
        <w:rPr>
          <w:noProof/>
        </w:rPr>
      </w:r>
      <w:r>
        <w:rPr>
          <w:noProof/>
        </w:rPr>
        <w:fldChar w:fldCharType="separate"/>
      </w:r>
      <w:r w:rsidR="00E51193">
        <w:rPr>
          <w:noProof/>
        </w:rPr>
        <w:t>62</w:t>
      </w:r>
      <w:r>
        <w:rPr>
          <w:noProof/>
        </w:rPr>
        <w:fldChar w:fldCharType="end"/>
      </w:r>
    </w:p>
    <w:p w14:paraId="6673CAA7" w14:textId="5B3BD9D8"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34 - Dashboard de White List do Estudo de Caso</w:t>
      </w:r>
      <w:r>
        <w:rPr>
          <w:noProof/>
        </w:rPr>
        <w:tab/>
      </w:r>
      <w:r>
        <w:rPr>
          <w:noProof/>
        </w:rPr>
        <w:fldChar w:fldCharType="begin"/>
      </w:r>
      <w:r>
        <w:rPr>
          <w:noProof/>
        </w:rPr>
        <w:instrText xml:space="preserve"> PAGEREF _Toc498157805 \h </w:instrText>
      </w:r>
      <w:r>
        <w:rPr>
          <w:noProof/>
        </w:rPr>
      </w:r>
      <w:r>
        <w:rPr>
          <w:noProof/>
        </w:rPr>
        <w:fldChar w:fldCharType="separate"/>
      </w:r>
      <w:r w:rsidR="00E51193">
        <w:rPr>
          <w:noProof/>
        </w:rPr>
        <w:t>62</w:t>
      </w:r>
      <w:r>
        <w:rPr>
          <w:noProof/>
        </w:rPr>
        <w:fldChar w:fldCharType="end"/>
      </w:r>
    </w:p>
    <w:p w14:paraId="03325060" w14:textId="77777777"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35 - Dashboard de Usuários do Estudo de Caso Fonte: Próprio autor</w:t>
      </w:r>
      <w:r>
        <w:rPr>
          <w:noProof/>
        </w:rPr>
        <w:tab/>
      </w:r>
      <w:r>
        <w:rPr>
          <w:noProof/>
        </w:rPr>
        <w:fldChar w:fldCharType="begin"/>
      </w:r>
      <w:r>
        <w:rPr>
          <w:noProof/>
        </w:rPr>
        <w:instrText xml:space="preserve"> PAGEREF _Toc498157806 \h </w:instrText>
      </w:r>
      <w:r>
        <w:rPr>
          <w:noProof/>
        </w:rPr>
      </w:r>
      <w:r>
        <w:rPr>
          <w:noProof/>
        </w:rPr>
        <w:fldChar w:fldCharType="separate"/>
      </w:r>
      <w:r w:rsidR="00E51193">
        <w:rPr>
          <w:noProof/>
        </w:rPr>
        <w:t>62</w:t>
      </w:r>
      <w:r>
        <w:rPr>
          <w:noProof/>
        </w:rPr>
        <w:fldChar w:fldCharType="end"/>
      </w:r>
    </w:p>
    <w:p w14:paraId="3C421D5C" w14:textId="222128CF"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36 - Dashboard de Resultado de Busca do Estudo de Caso</w:t>
      </w:r>
      <w:r>
        <w:rPr>
          <w:noProof/>
        </w:rPr>
        <w:tab/>
      </w:r>
      <w:r>
        <w:rPr>
          <w:noProof/>
        </w:rPr>
        <w:fldChar w:fldCharType="begin"/>
      </w:r>
      <w:r>
        <w:rPr>
          <w:noProof/>
        </w:rPr>
        <w:instrText xml:space="preserve"> PAGEREF _Toc498157807 \h </w:instrText>
      </w:r>
      <w:r>
        <w:rPr>
          <w:noProof/>
        </w:rPr>
      </w:r>
      <w:r>
        <w:rPr>
          <w:noProof/>
        </w:rPr>
        <w:fldChar w:fldCharType="separate"/>
      </w:r>
      <w:r w:rsidR="00E51193">
        <w:rPr>
          <w:noProof/>
        </w:rPr>
        <w:t>63</w:t>
      </w:r>
      <w:r>
        <w:rPr>
          <w:noProof/>
        </w:rPr>
        <w:fldChar w:fldCharType="end"/>
      </w:r>
    </w:p>
    <w:p w14:paraId="4F6D2BE3" w14:textId="6D2751E8"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lastRenderedPageBreak/>
        <w:t>Figura 37 - Dashboard de Filas do Sidekiq do Estudo de Caso</w:t>
      </w:r>
      <w:r>
        <w:rPr>
          <w:noProof/>
        </w:rPr>
        <w:tab/>
      </w:r>
      <w:r>
        <w:rPr>
          <w:noProof/>
        </w:rPr>
        <w:fldChar w:fldCharType="begin"/>
      </w:r>
      <w:r>
        <w:rPr>
          <w:noProof/>
        </w:rPr>
        <w:instrText xml:space="preserve"> PAGEREF _Toc498157808 \h </w:instrText>
      </w:r>
      <w:r>
        <w:rPr>
          <w:noProof/>
        </w:rPr>
      </w:r>
      <w:r>
        <w:rPr>
          <w:noProof/>
        </w:rPr>
        <w:fldChar w:fldCharType="separate"/>
      </w:r>
      <w:r w:rsidR="00E51193">
        <w:rPr>
          <w:noProof/>
        </w:rPr>
        <w:t>63</w:t>
      </w:r>
      <w:r>
        <w:rPr>
          <w:noProof/>
        </w:rPr>
        <w:fldChar w:fldCharType="end"/>
      </w:r>
    </w:p>
    <w:p w14:paraId="2A398FAA" w14:textId="187E20C7"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38 - Dashboard de Histórico de busca do Sidekiq do Estudo de Caso</w:t>
      </w:r>
      <w:r>
        <w:rPr>
          <w:noProof/>
        </w:rPr>
        <w:tab/>
      </w:r>
      <w:r>
        <w:rPr>
          <w:noProof/>
        </w:rPr>
        <w:fldChar w:fldCharType="begin"/>
      </w:r>
      <w:r>
        <w:rPr>
          <w:noProof/>
        </w:rPr>
        <w:instrText xml:space="preserve"> PAGEREF _Toc498157809 \h </w:instrText>
      </w:r>
      <w:r>
        <w:rPr>
          <w:noProof/>
        </w:rPr>
      </w:r>
      <w:r>
        <w:rPr>
          <w:noProof/>
        </w:rPr>
        <w:fldChar w:fldCharType="separate"/>
      </w:r>
      <w:r w:rsidR="00E51193">
        <w:rPr>
          <w:noProof/>
        </w:rPr>
        <w:t>64</w:t>
      </w:r>
      <w:r>
        <w:rPr>
          <w:noProof/>
        </w:rPr>
        <w:fldChar w:fldCharType="end"/>
      </w:r>
    </w:p>
    <w:p w14:paraId="74350D00" w14:textId="0DCF9CF0" w:rsidR="009C7518" w:rsidRPr="006F0CE9" w:rsidRDefault="00C254AC">
      <w:pPr>
        <w:pStyle w:val="ndicedeilustraes"/>
      </w:pPr>
      <w:r>
        <w:fldChar w:fldCharType="end"/>
      </w:r>
    </w:p>
    <w:p w14:paraId="3240A1E7" w14:textId="77777777" w:rsidR="009C7518" w:rsidRPr="006F0CE9" w:rsidRDefault="00C254AC">
      <w:r w:rsidRPr="006F0CE9">
        <w:br w:type="page"/>
      </w:r>
    </w:p>
    <w:p w14:paraId="709E178E" w14:textId="5D5C02D4" w:rsidR="00463F02" w:rsidRDefault="00463F02" w:rsidP="00463F02">
      <w:pPr>
        <w:spacing w:after="360"/>
        <w:jc w:val="center"/>
      </w:pPr>
      <w:r>
        <w:rPr>
          <w:b/>
          <w:sz w:val="28"/>
          <w:szCs w:val="28"/>
        </w:rPr>
        <w:lastRenderedPageBreak/>
        <w:t>LISTA DE TABELAS</w:t>
      </w:r>
    </w:p>
    <w:p w14:paraId="2535FE20" w14:textId="328C5F70" w:rsidR="00D87123" w:rsidRDefault="003E151D">
      <w:pPr>
        <w:pStyle w:val="ndicedeilustraes"/>
        <w:tabs>
          <w:tab w:val="right" w:leader="dot" w:pos="9061"/>
        </w:tabs>
        <w:rPr>
          <w:rFonts w:eastAsiaTheme="minorEastAsia" w:cstheme="minorBidi"/>
          <w:smallCaps w:val="0"/>
          <w:noProof/>
          <w:color w:val="auto"/>
          <w:sz w:val="24"/>
          <w:szCs w:val="24"/>
          <w:lang w:eastAsia="pt-BR"/>
        </w:rPr>
      </w:pPr>
      <w:r>
        <w:rPr>
          <w:smallCaps w:val="0"/>
        </w:rPr>
        <w:fldChar w:fldCharType="begin"/>
      </w:r>
      <w:r>
        <w:rPr>
          <w:smallCaps w:val="0"/>
        </w:rPr>
        <w:instrText xml:space="preserve"> TOC \c "Tabela" </w:instrText>
      </w:r>
      <w:r>
        <w:rPr>
          <w:smallCaps w:val="0"/>
        </w:rPr>
        <w:fldChar w:fldCharType="separate"/>
      </w:r>
      <w:r w:rsidR="00D87123">
        <w:rPr>
          <w:noProof/>
        </w:rPr>
        <w:t>Tabela 1- Tabela de Imagens utilizadas no Estudo de Caso.</w:t>
      </w:r>
      <w:r w:rsidR="00D87123">
        <w:rPr>
          <w:noProof/>
        </w:rPr>
        <w:tab/>
      </w:r>
      <w:r w:rsidR="00D87123">
        <w:rPr>
          <w:noProof/>
        </w:rPr>
        <w:fldChar w:fldCharType="begin"/>
      </w:r>
      <w:r w:rsidR="00D87123">
        <w:rPr>
          <w:noProof/>
        </w:rPr>
        <w:instrText xml:space="preserve"> PAGEREF _Toc497641684 \h </w:instrText>
      </w:r>
      <w:r w:rsidR="00D87123">
        <w:rPr>
          <w:noProof/>
        </w:rPr>
      </w:r>
      <w:r w:rsidR="00D87123">
        <w:rPr>
          <w:noProof/>
        </w:rPr>
        <w:fldChar w:fldCharType="separate"/>
      </w:r>
      <w:ins w:id="7" w:author="Thiago Cruz" w:date="2017-11-11T10:58:00Z">
        <w:r w:rsidR="00E51193">
          <w:rPr>
            <w:noProof/>
          </w:rPr>
          <w:t>38</w:t>
        </w:r>
      </w:ins>
      <w:del w:id="8" w:author="Thiago Cruz" w:date="2017-11-11T10:57:00Z">
        <w:r w:rsidR="00D87123" w:rsidDel="00E51193">
          <w:rPr>
            <w:noProof/>
          </w:rPr>
          <w:delText>39</w:delText>
        </w:r>
      </w:del>
      <w:r w:rsidR="00D87123">
        <w:rPr>
          <w:noProof/>
        </w:rPr>
        <w:fldChar w:fldCharType="end"/>
      </w:r>
    </w:p>
    <w:p w14:paraId="2362C63A" w14:textId="3F0D30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2 - Tabela de containe</w:t>
      </w:r>
      <w:r w:rsidR="003A32F9">
        <w:rPr>
          <w:noProof/>
        </w:rPr>
        <w:t>rs utilizadas no Estudo de Caso</w:t>
      </w:r>
      <w:r>
        <w:rPr>
          <w:noProof/>
        </w:rPr>
        <w:tab/>
      </w:r>
      <w:r>
        <w:rPr>
          <w:noProof/>
        </w:rPr>
        <w:fldChar w:fldCharType="begin"/>
      </w:r>
      <w:r>
        <w:rPr>
          <w:noProof/>
        </w:rPr>
        <w:instrText xml:space="preserve"> PAGEREF _Toc497641685 \h </w:instrText>
      </w:r>
      <w:r>
        <w:rPr>
          <w:noProof/>
        </w:rPr>
      </w:r>
      <w:r>
        <w:rPr>
          <w:noProof/>
        </w:rPr>
        <w:fldChar w:fldCharType="separate"/>
      </w:r>
      <w:ins w:id="9" w:author="Thiago Cruz" w:date="2017-11-11T10:58:00Z">
        <w:r w:rsidR="00E51193">
          <w:rPr>
            <w:noProof/>
          </w:rPr>
          <w:t>42</w:t>
        </w:r>
      </w:ins>
      <w:del w:id="10" w:author="Thiago Cruz" w:date="2017-11-11T10:57:00Z">
        <w:r w:rsidDel="00E51193">
          <w:rPr>
            <w:noProof/>
          </w:rPr>
          <w:delText>44</w:delText>
        </w:r>
      </w:del>
      <w:r>
        <w:rPr>
          <w:noProof/>
        </w:rPr>
        <w:fldChar w:fldCharType="end"/>
      </w:r>
    </w:p>
    <w:p w14:paraId="1F5B71AE" w14:textId="78E667CC"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3 - Tabela de parâmetros utilizado na manipulação dos containers</w:t>
      </w:r>
      <w:r>
        <w:rPr>
          <w:noProof/>
        </w:rPr>
        <w:tab/>
      </w:r>
      <w:r>
        <w:rPr>
          <w:noProof/>
        </w:rPr>
        <w:fldChar w:fldCharType="begin"/>
      </w:r>
      <w:r>
        <w:rPr>
          <w:noProof/>
        </w:rPr>
        <w:instrText xml:space="preserve"> PAGEREF _Toc497641686 \h </w:instrText>
      </w:r>
      <w:r>
        <w:rPr>
          <w:noProof/>
        </w:rPr>
      </w:r>
      <w:r>
        <w:rPr>
          <w:noProof/>
        </w:rPr>
        <w:fldChar w:fldCharType="separate"/>
      </w:r>
      <w:ins w:id="11" w:author="Thiago Cruz" w:date="2017-11-11T10:58:00Z">
        <w:r w:rsidR="00E51193">
          <w:rPr>
            <w:noProof/>
          </w:rPr>
          <w:t>43</w:t>
        </w:r>
      </w:ins>
      <w:del w:id="12" w:author="Thiago Cruz" w:date="2017-11-11T10:57:00Z">
        <w:r w:rsidDel="00E51193">
          <w:rPr>
            <w:noProof/>
          </w:rPr>
          <w:delText>44</w:delText>
        </w:r>
      </w:del>
      <w:r>
        <w:rPr>
          <w:noProof/>
        </w:rPr>
        <w:fldChar w:fldCharType="end"/>
      </w:r>
    </w:p>
    <w:p w14:paraId="1224F0CD" w14:textId="524E2F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4 - Tabela de parâmetros utilizados na execução dos containers</w:t>
      </w:r>
      <w:r>
        <w:rPr>
          <w:noProof/>
        </w:rPr>
        <w:tab/>
      </w:r>
      <w:r>
        <w:rPr>
          <w:noProof/>
        </w:rPr>
        <w:fldChar w:fldCharType="begin"/>
      </w:r>
      <w:r>
        <w:rPr>
          <w:noProof/>
        </w:rPr>
        <w:instrText xml:space="preserve"> PAGEREF _Toc497641687 \h </w:instrText>
      </w:r>
      <w:r>
        <w:rPr>
          <w:noProof/>
        </w:rPr>
      </w:r>
      <w:r>
        <w:rPr>
          <w:noProof/>
        </w:rPr>
        <w:fldChar w:fldCharType="separate"/>
      </w:r>
      <w:ins w:id="13" w:author="Thiago Cruz" w:date="2017-11-11T10:58:00Z">
        <w:r w:rsidR="00E51193">
          <w:rPr>
            <w:noProof/>
          </w:rPr>
          <w:t>44</w:t>
        </w:r>
      </w:ins>
      <w:del w:id="14" w:author="Thiago Cruz" w:date="2017-11-11T10:57:00Z">
        <w:r w:rsidDel="00E51193">
          <w:rPr>
            <w:noProof/>
          </w:rPr>
          <w:delText>45</w:delText>
        </w:r>
      </w:del>
      <w:r>
        <w:rPr>
          <w:noProof/>
        </w:rPr>
        <w:fldChar w:fldCharType="end"/>
      </w:r>
    </w:p>
    <w:p w14:paraId="7B2D6C77" w14:textId="23A85979" w:rsidR="00463F02" w:rsidRPr="002105BF" w:rsidRDefault="003E151D" w:rsidP="00463F02">
      <w:pPr>
        <w:rPr>
          <w:b/>
          <w:sz w:val="28"/>
          <w:szCs w:val="28"/>
        </w:rPr>
      </w:pPr>
      <w:r>
        <w:rPr>
          <w:rFonts w:asciiTheme="minorHAnsi" w:eastAsia="Times New Roman" w:hAnsiTheme="minorHAnsi" w:cs="Arial"/>
          <w:smallCaps/>
          <w:color w:val="00000A"/>
          <w:sz w:val="20"/>
          <w:szCs w:val="20"/>
          <w:lang w:eastAsia="en-US"/>
        </w:rPr>
        <w:fldChar w:fldCharType="end"/>
      </w:r>
    </w:p>
    <w:p w14:paraId="74F4DBB8" w14:textId="77777777" w:rsidR="00463F02" w:rsidRPr="002105BF" w:rsidRDefault="00463F02">
      <w:pPr>
        <w:rPr>
          <w:b/>
          <w:sz w:val="28"/>
          <w:szCs w:val="28"/>
        </w:rPr>
      </w:pPr>
      <w:r w:rsidRPr="002105BF">
        <w:rPr>
          <w:b/>
          <w:sz w:val="28"/>
          <w:szCs w:val="28"/>
        </w:rPr>
        <w:br w:type="page"/>
      </w:r>
    </w:p>
    <w:p w14:paraId="1DD49A7F" w14:textId="77777777" w:rsidR="003C58C5" w:rsidRPr="002105BF" w:rsidRDefault="003C58C5">
      <w:pPr>
        <w:rPr>
          <w:b/>
          <w:sz w:val="28"/>
          <w:szCs w:val="28"/>
        </w:rPr>
      </w:pPr>
    </w:p>
    <w:p w14:paraId="372F138F" w14:textId="251F18A1" w:rsidR="003E0E34" w:rsidRDefault="00C254AC" w:rsidP="00007375">
      <w:pPr>
        <w:spacing w:after="360"/>
        <w:jc w:val="center"/>
      </w:pPr>
      <w:r>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478"/>
      </w:tblGrid>
      <w:tr w:rsidR="003E0E34" w14:paraId="1F7A92A8" w14:textId="77777777" w:rsidTr="0039613C">
        <w:tc>
          <w:tcPr>
            <w:tcW w:w="4530" w:type="dxa"/>
          </w:tcPr>
          <w:p w14:paraId="0D48AC97" w14:textId="0F4095F8" w:rsidR="003E0E34" w:rsidRDefault="003E0E34">
            <w:r>
              <w:t>Paa</w:t>
            </w:r>
            <w:r w:rsidR="003C35AA">
              <w:t>S</w:t>
            </w:r>
          </w:p>
        </w:tc>
        <w:tc>
          <w:tcPr>
            <w:tcW w:w="4531" w:type="dxa"/>
          </w:tcPr>
          <w:p w14:paraId="3811D73A" w14:textId="1870F293" w:rsidR="003E0E34" w:rsidRDefault="003E0E34">
            <w:r>
              <w:t>Plataforma as a Service – Plataforma como serviço</w:t>
            </w:r>
          </w:p>
        </w:tc>
      </w:tr>
      <w:tr w:rsidR="003E0E34" w14:paraId="209EFD0B" w14:textId="77777777" w:rsidTr="0039613C">
        <w:tc>
          <w:tcPr>
            <w:tcW w:w="4530" w:type="dxa"/>
          </w:tcPr>
          <w:p w14:paraId="3C58EE8E" w14:textId="25528185" w:rsidR="003E0E34" w:rsidRDefault="00597579" w:rsidP="007930C0">
            <w:r>
              <w:t>D</w:t>
            </w:r>
            <w:r w:rsidR="007930C0">
              <w:t>EPLOY</w:t>
            </w:r>
          </w:p>
        </w:tc>
        <w:tc>
          <w:tcPr>
            <w:tcW w:w="4531" w:type="dxa"/>
          </w:tcPr>
          <w:p w14:paraId="3AC487EA" w14:textId="214370F4" w:rsidR="003E0E34" w:rsidRDefault="00597579" w:rsidP="0075737C">
            <w:r>
              <w:t>Implementação de software em ambiente</w:t>
            </w:r>
            <w:r w:rsidR="0075737C">
              <w:t xml:space="preserve"> (</w:t>
            </w:r>
            <w:r>
              <w:t>QA</w:t>
            </w:r>
            <w:r w:rsidR="0075737C">
              <w:t xml:space="preserve">, </w:t>
            </w:r>
            <w:r>
              <w:t>P</w:t>
            </w:r>
            <w:r w:rsidR="0075737C">
              <w:t xml:space="preserve">ROD ou </w:t>
            </w:r>
            <w:proofErr w:type="spellStart"/>
            <w:r w:rsidR="0075737C">
              <w:t>Staging</w:t>
            </w:r>
            <w:proofErr w:type="spellEnd"/>
            <w:r>
              <w:t>)</w:t>
            </w:r>
          </w:p>
        </w:tc>
      </w:tr>
      <w:tr w:rsidR="003E0E34" w14:paraId="33D2A44E" w14:textId="77777777" w:rsidTr="0039613C">
        <w:tc>
          <w:tcPr>
            <w:tcW w:w="4530" w:type="dxa"/>
          </w:tcPr>
          <w:p w14:paraId="0E5E4B18" w14:textId="4894511C" w:rsidR="00597579" w:rsidRDefault="00597579">
            <w:r>
              <w:t>QA</w:t>
            </w:r>
          </w:p>
        </w:tc>
        <w:tc>
          <w:tcPr>
            <w:tcW w:w="4531" w:type="dxa"/>
          </w:tcPr>
          <w:p w14:paraId="52737EC1" w14:textId="1E11457D" w:rsidR="003E0E34" w:rsidRDefault="00597579">
            <w:proofErr w:type="spellStart"/>
            <w:r>
              <w:t>Quality</w:t>
            </w:r>
            <w:proofErr w:type="spellEnd"/>
            <w:r>
              <w:t xml:space="preserve"> </w:t>
            </w:r>
            <w:proofErr w:type="spellStart"/>
            <w:r>
              <w:t>Assurance</w:t>
            </w:r>
            <w:proofErr w:type="spellEnd"/>
            <w:r>
              <w:t xml:space="preserve"> (Ambiente de mensuração de Qualidade/Testes de novas implementações)</w:t>
            </w:r>
          </w:p>
        </w:tc>
      </w:tr>
      <w:tr w:rsidR="0075737C" w14:paraId="4F5882C1" w14:textId="77777777" w:rsidTr="0039613C">
        <w:tc>
          <w:tcPr>
            <w:tcW w:w="4530" w:type="dxa"/>
          </w:tcPr>
          <w:p w14:paraId="47C7339C" w14:textId="3365F91A" w:rsidR="0075737C" w:rsidRDefault="0075737C">
            <w:r>
              <w:t>PROD</w:t>
            </w:r>
          </w:p>
        </w:tc>
        <w:tc>
          <w:tcPr>
            <w:tcW w:w="4531" w:type="dxa"/>
          </w:tcPr>
          <w:p w14:paraId="4013B6CC" w14:textId="68C2F8F9" w:rsidR="0075737C" w:rsidRDefault="0075737C">
            <w:r>
              <w:t>Produção (Ambiente de produção da aplicação, da qual fica acessível externamente, provendo valor para usuá</w:t>
            </w:r>
            <w:r w:rsidR="007A7B98">
              <w:t xml:space="preserve">rio </w:t>
            </w:r>
            <w:proofErr w:type="gramStart"/>
            <w:r w:rsidR="007A7B98">
              <w:t xml:space="preserve">ou </w:t>
            </w:r>
            <w:r>
              <w:t xml:space="preserve"> serviços</w:t>
            </w:r>
            <w:proofErr w:type="gramEnd"/>
            <w:r>
              <w:t xml:space="preserve"> </w:t>
            </w:r>
            <w:r w:rsidR="007A7B98">
              <w:t>–</w:t>
            </w:r>
            <w:r>
              <w:t xml:space="preserve"> API)</w:t>
            </w:r>
          </w:p>
        </w:tc>
      </w:tr>
      <w:tr w:rsidR="0075737C" w14:paraId="141775A4" w14:textId="77777777" w:rsidTr="0039613C">
        <w:tc>
          <w:tcPr>
            <w:tcW w:w="4530" w:type="dxa"/>
          </w:tcPr>
          <w:p w14:paraId="12E4FCAB" w14:textId="5D3A03FF" w:rsidR="0075737C" w:rsidRDefault="0075737C">
            <w:r>
              <w:t>DEV</w:t>
            </w:r>
          </w:p>
        </w:tc>
        <w:tc>
          <w:tcPr>
            <w:tcW w:w="4531" w:type="dxa"/>
          </w:tcPr>
          <w:p w14:paraId="75BDF972" w14:textId="364F8EC4" w:rsidR="0075737C" w:rsidRDefault="0075737C">
            <w:r>
              <w:t>Ambiente local de desenvolvimento do programador/analista.</w:t>
            </w:r>
          </w:p>
        </w:tc>
      </w:tr>
      <w:tr w:rsidR="003E0E34" w14:paraId="509E6944" w14:textId="77777777" w:rsidTr="0039613C">
        <w:tc>
          <w:tcPr>
            <w:tcW w:w="4530" w:type="dxa"/>
          </w:tcPr>
          <w:p w14:paraId="32F61748" w14:textId="5F449C16" w:rsidR="003E0E34" w:rsidRDefault="00597579" w:rsidP="007930C0">
            <w:r>
              <w:t>D</w:t>
            </w:r>
            <w:r w:rsidR="007930C0">
              <w:t>OWN-TIME</w:t>
            </w:r>
          </w:p>
        </w:tc>
        <w:tc>
          <w:tcPr>
            <w:tcW w:w="4531" w:type="dxa"/>
          </w:tcPr>
          <w:p w14:paraId="25E801EB" w14:textId="49C1C690" w:rsidR="003E0E34" w:rsidRDefault="00597579">
            <w:r>
              <w:t>Tempo de queda (instabilidade) de uma aplicação ao ser colocada em um ambiente via</w:t>
            </w:r>
            <w:r w:rsidR="00782685">
              <w:t xml:space="preserve"> </w:t>
            </w:r>
            <w:r>
              <w:t>Deploy.</w:t>
            </w:r>
          </w:p>
        </w:tc>
      </w:tr>
      <w:tr w:rsidR="003E0E34" w14:paraId="3434E546" w14:textId="77777777" w:rsidTr="0039613C">
        <w:tc>
          <w:tcPr>
            <w:tcW w:w="4530" w:type="dxa"/>
          </w:tcPr>
          <w:p w14:paraId="683927D3" w14:textId="2DAC88E3" w:rsidR="003E0E34" w:rsidRDefault="00597579" w:rsidP="00C44F71">
            <w:r>
              <w:t>O</w:t>
            </w:r>
            <w:r w:rsidR="00C44F71">
              <w:t>N</w:t>
            </w:r>
            <w:r>
              <w:t>-</w:t>
            </w:r>
            <w:r w:rsidR="00C44F71">
              <w:t>DEMAND</w:t>
            </w:r>
          </w:p>
        </w:tc>
        <w:tc>
          <w:tcPr>
            <w:tcW w:w="4531" w:type="dxa"/>
          </w:tcPr>
          <w:p w14:paraId="73B9A67C" w14:textId="3A59179F" w:rsidR="003E0E34" w:rsidRDefault="00597579">
            <w:r>
              <w:t>Provisionamento de serviços/recursos sobre demanda de requisição é utilização.</w:t>
            </w:r>
          </w:p>
        </w:tc>
      </w:tr>
      <w:tr w:rsidR="003E0E34" w14:paraId="3018F542" w14:textId="77777777" w:rsidTr="0039613C">
        <w:tc>
          <w:tcPr>
            <w:tcW w:w="4530" w:type="dxa"/>
          </w:tcPr>
          <w:p w14:paraId="6C4C7C94" w14:textId="4F0C4721" w:rsidR="003E0E34" w:rsidRDefault="00597579" w:rsidP="00444A86">
            <w:r>
              <w:t>D</w:t>
            </w:r>
            <w:r w:rsidR="00444A86">
              <w:t>OCKERHUB</w:t>
            </w:r>
          </w:p>
        </w:tc>
        <w:tc>
          <w:tcPr>
            <w:tcW w:w="4531" w:type="dxa"/>
          </w:tcPr>
          <w:p w14:paraId="4D5424EA" w14:textId="396368D8" w:rsidR="003E0E34" w:rsidRDefault="00597579">
            <w:r>
              <w:t>Repositório de imagens do Docker, com imagens dos containers registradas de forma pública pelo criador/administrador da conta.</w:t>
            </w:r>
          </w:p>
        </w:tc>
      </w:tr>
      <w:tr w:rsidR="003E0E34" w14:paraId="6076A3E2" w14:textId="77777777" w:rsidTr="0039613C">
        <w:tc>
          <w:tcPr>
            <w:tcW w:w="4530" w:type="dxa"/>
          </w:tcPr>
          <w:p w14:paraId="4885AD0F" w14:textId="25118E96" w:rsidR="003E0E34" w:rsidRDefault="00FB4CF0" w:rsidP="0077498A">
            <w:r>
              <w:t>O</w:t>
            </w:r>
            <w:r w:rsidR="0077498A">
              <w:t>PEN-SOURCE</w:t>
            </w:r>
          </w:p>
        </w:tc>
        <w:tc>
          <w:tcPr>
            <w:tcW w:w="4531" w:type="dxa"/>
          </w:tcPr>
          <w:p w14:paraId="4B4CE83F" w14:textId="064176B5" w:rsidR="003E0E34" w:rsidRDefault="00FB4CF0">
            <w:r>
              <w:t>Forma de licenciamento de softwares que não há o pagamento de licenças. Podendo ter regulamentação por alguma organização/comunidade e sendo sua distribuição/utilização livre de encargos.</w:t>
            </w:r>
          </w:p>
        </w:tc>
      </w:tr>
      <w:tr w:rsidR="003E0E34" w14:paraId="75B127AA" w14:textId="77777777" w:rsidTr="0039613C">
        <w:tc>
          <w:tcPr>
            <w:tcW w:w="4530" w:type="dxa"/>
          </w:tcPr>
          <w:p w14:paraId="4279FDA0" w14:textId="5ED07CD6" w:rsidR="003E0E34" w:rsidRDefault="00FB4CF0">
            <w:r>
              <w:t>L</w:t>
            </w:r>
            <w:r w:rsidR="00C47341">
              <w:t>IBS</w:t>
            </w:r>
          </w:p>
        </w:tc>
        <w:tc>
          <w:tcPr>
            <w:tcW w:w="4531" w:type="dxa"/>
          </w:tcPr>
          <w:p w14:paraId="5D03CBE0" w14:textId="643EB827" w:rsidR="003E0E34" w:rsidRDefault="00FB4CF0">
            <w:r>
              <w:t>Bibliotecas do Sistema Operacional.</w:t>
            </w:r>
          </w:p>
        </w:tc>
      </w:tr>
      <w:tr w:rsidR="00FB4CF0" w14:paraId="7273FB5C" w14:textId="77777777" w:rsidTr="0039613C">
        <w:tc>
          <w:tcPr>
            <w:tcW w:w="4530" w:type="dxa"/>
          </w:tcPr>
          <w:p w14:paraId="2884B0E0" w14:textId="3ED0507A" w:rsidR="00FB4CF0" w:rsidRDefault="00FB4CF0">
            <w:r>
              <w:t>OS</w:t>
            </w:r>
          </w:p>
        </w:tc>
        <w:tc>
          <w:tcPr>
            <w:tcW w:w="4531" w:type="dxa"/>
          </w:tcPr>
          <w:p w14:paraId="05824A95" w14:textId="424DF571" w:rsidR="00FB4CF0" w:rsidRDefault="00FB4CF0">
            <w:proofErr w:type="spellStart"/>
            <w:r>
              <w:t>Operation</w:t>
            </w:r>
            <w:proofErr w:type="spellEnd"/>
            <w:r>
              <w:t xml:space="preserve"> System – Sistema Operacional.</w:t>
            </w:r>
          </w:p>
        </w:tc>
      </w:tr>
      <w:tr w:rsidR="00FB4CF0" w14:paraId="7D5C038D" w14:textId="77777777" w:rsidTr="0039613C">
        <w:tc>
          <w:tcPr>
            <w:tcW w:w="4530" w:type="dxa"/>
          </w:tcPr>
          <w:p w14:paraId="667EF254" w14:textId="2D97E2EA" w:rsidR="00FB4CF0" w:rsidRDefault="00FB4CF0">
            <w:r>
              <w:rPr>
                <w:color w:val="000000"/>
              </w:rPr>
              <w:t>K</w:t>
            </w:r>
            <w:r w:rsidR="000322B5">
              <w:rPr>
                <w:color w:val="000000"/>
              </w:rPr>
              <w:t>ERNEL</w:t>
            </w:r>
          </w:p>
        </w:tc>
        <w:tc>
          <w:tcPr>
            <w:tcW w:w="4531" w:type="dxa"/>
          </w:tcPr>
          <w:p w14:paraId="2F236EBD" w14:textId="44A1E430" w:rsidR="00FB4CF0" w:rsidRDefault="00FB4CF0">
            <w:r>
              <w:t>Núcleo do Sistema Operacional.</w:t>
            </w:r>
          </w:p>
        </w:tc>
      </w:tr>
      <w:tr w:rsidR="00FB4CF0" w14:paraId="6153643A" w14:textId="77777777" w:rsidTr="0039613C">
        <w:tc>
          <w:tcPr>
            <w:tcW w:w="4530" w:type="dxa"/>
          </w:tcPr>
          <w:p w14:paraId="4E012F95" w14:textId="36E8FD5B" w:rsidR="00FB4CF0" w:rsidRDefault="000322B5">
            <w:r>
              <w:rPr>
                <w:lang w:val="x-none" w:eastAsia="x-none"/>
              </w:rPr>
              <w:t>HOST</w:t>
            </w:r>
          </w:p>
        </w:tc>
        <w:tc>
          <w:tcPr>
            <w:tcW w:w="4531" w:type="dxa"/>
          </w:tcPr>
          <w:p w14:paraId="1E8B4E9B" w14:textId="57CC6BF1" w:rsidR="00FB4CF0" w:rsidRDefault="0053728C">
            <w:r>
              <w:t xml:space="preserve">Computador ou </w:t>
            </w:r>
            <w:proofErr w:type="spellStart"/>
            <w:r>
              <w:t>device</w:t>
            </w:r>
            <w:proofErr w:type="spellEnd"/>
            <w:r>
              <w:t xml:space="preserve"> conectado a uma rede que pode executar instruções computacionais.</w:t>
            </w:r>
          </w:p>
        </w:tc>
      </w:tr>
      <w:tr w:rsidR="00FB4CF0" w14:paraId="28813E53" w14:textId="77777777" w:rsidTr="0039613C">
        <w:tc>
          <w:tcPr>
            <w:tcW w:w="4530" w:type="dxa"/>
          </w:tcPr>
          <w:p w14:paraId="5738EFB1" w14:textId="234C5770" w:rsidR="00FB4CF0" w:rsidRDefault="006E4B9D" w:rsidP="000322B5">
            <w:r>
              <w:t>D</w:t>
            </w:r>
            <w:r w:rsidR="000322B5">
              <w:t>AEMON</w:t>
            </w:r>
          </w:p>
        </w:tc>
        <w:tc>
          <w:tcPr>
            <w:tcW w:w="4531" w:type="dxa"/>
          </w:tcPr>
          <w:p w14:paraId="3E504559" w14:textId="44DE4EDF" w:rsidR="00FB4CF0" w:rsidRDefault="003A540C">
            <w:r>
              <w:t>Execução de aplicações em background</w:t>
            </w:r>
            <w:r w:rsidR="00C51C27">
              <w:t>. Informa o PID da aplicação, mais não bloqueia uma sessão do terminal.</w:t>
            </w:r>
          </w:p>
        </w:tc>
      </w:tr>
      <w:tr w:rsidR="00FB4CF0" w14:paraId="658DF9C1" w14:textId="77777777" w:rsidTr="0039613C">
        <w:tc>
          <w:tcPr>
            <w:tcW w:w="4530" w:type="dxa"/>
          </w:tcPr>
          <w:p w14:paraId="0140CB93" w14:textId="558F8790" w:rsidR="00FB4CF0" w:rsidRDefault="00B322FF">
            <w:r>
              <w:rPr>
                <w:rFonts w:eastAsia="Times New Roman"/>
                <w:color w:val="000000" w:themeColor="text1"/>
              </w:rPr>
              <w:t>M</w:t>
            </w:r>
            <w:r w:rsidR="000322B5">
              <w:rPr>
                <w:rFonts w:eastAsia="Times New Roman"/>
                <w:color w:val="000000" w:themeColor="text1"/>
              </w:rPr>
              <w:t>OUNT</w:t>
            </w:r>
            <w:r w:rsidRPr="00007375">
              <w:rPr>
                <w:rFonts w:eastAsia="Times New Roman"/>
                <w:color w:val="000000" w:themeColor="text1"/>
              </w:rPr>
              <w:t xml:space="preserve"> </w:t>
            </w:r>
            <w:r>
              <w:rPr>
                <w:rFonts w:eastAsia="Times New Roman"/>
                <w:color w:val="000000" w:themeColor="text1"/>
              </w:rPr>
              <w:t>P</w:t>
            </w:r>
            <w:r w:rsidR="000322B5">
              <w:rPr>
                <w:rFonts w:eastAsia="Times New Roman"/>
                <w:color w:val="000000" w:themeColor="text1"/>
              </w:rPr>
              <w:t>OINT</w:t>
            </w:r>
          </w:p>
        </w:tc>
        <w:tc>
          <w:tcPr>
            <w:tcW w:w="4531" w:type="dxa"/>
          </w:tcPr>
          <w:p w14:paraId="2DCE7C94" w14:textId="4BB33C6F" w:rsidR="00FB4CF0" w:rsidRDefault="0078657A">
            <w:proofErr w:type="spellStart"/>
            <w:r>
              <w:t>Storage</w:t>
            </w:r>
            <w:proofErr w:type="spellEnd"/>
            <w:r>
              <w:t xml:space="preserve"> no disco, local que pode ser utilizado para guardar dados de execução do container.</w:t>
            </w:r>
          </w:p>
        </w:tc>
      </w:tr>
      <w:tr w:rsidR="00FB4CF0" w14:paraId="6B678DD3" w14:textId="77777777" w:rsidTr="0039613C">
        <w:tc>
          <w:tcPr>
            <w:tcW w:w="4530" w:type="dxa"/>
          </w:tcPr>
          <w:p w14:paraId="12B34B1A" w14:textId="7E5071F4" w:rsidR="00FB4CF0" w:rsidRDefault="00936E5C" w:rsidP="007B31F4">
            <w:r>
              <w:rPr>
                <w:rFonts w:eastAsia="Times New Roman"/>
                <w:color w:val="000000" w:themeColor="text1"/>
              </w:rPr>
              <w:t>C</w:t>
            </w:r>
            <w:r w:rsidR="007B31F4">
              <w:rPr>
                <w:rFonts w:eastAsia="Times New Roman"/>
                <w:color w:val="000000" w:themeColor="text1"/>
              </w:rPr>
              <w:t>HOWN</w:t>
            </w:r>
          </w:p>
        </w:tc>
        <w:tc>
          <w:tcPr>
            <w:tcW w:w="4531" w:type="dxa"/>
          </w:tcPr>
          <w:p w14:paraId="0354E87C" w14:textId="34C8B132" w:rsidR="00FB4CF0" w:rsidRDefault="006F2A3B">
            <w:r>
              <w:t>Comando Linux que define permissões escrita/leitura para pastas e arquivos dentro do diretório.</w:t>
            </w:r>
          </w:p>
        </w:tc>
      </w:tr>
      <w:tr w:rsidR="00C833BB" w14:paraId="281573F9" w14:textId="77777777" w:rsidTr="0039613C">
        <w:tc>
          <w:tcPr>
            <w:tcW w:w="4530" w:type="dxa"/>
          </w:tcPr>
          <w:p w14:paraId="3CB3B12A" w14:textId="6F30AB41" w:rsidR="00C833BB" w:rsidRDefault="00C833BB" w:rsidP="00662664">
            <w:pPr>
              <w:rPr>
                <w:rFonts w:eastAsia="Times New Roman"/>
                <w:color w:val="000000" w:themeColor="text1"/>
              </w:rPr>
            </w:pPr>
            <w:r>
              <w:rPr>
                <w:lang w:eastAsia="x-none"/>
              </w:rPr>
              <w:t>S</w:t>
            </w:r>
            <w:r w:rsidR="00662664">
              <w:rPr>
                <w:lang w:eastAsia="x-none"/>
              </w:rPr>
              <w:t>TACK TRACE</w:t>
            </w:r>
          </w:p>
        </w:tc>
        <w:tc>
          <w:tcPr>
            <w:tcW w:w="4531" w:type="dxa"/>
          </w:tcPr>
          <w:p w14:paraId="54A0637C" w14:textId="08CD4E11" w:rsidR="00C833BB" w:rsidRDefault="00C833BB">
            <w:r>
              <w:t>Trecho de saída da execução de um comando e/ou erro de execução do</w:t>
            </w:r>
            <w:r w:rsidR="008A3D9E">
              <w:t xml:space="preserve"> software.</w:t>
            </w:r>
          </w:p>
        </w:tc>
      </w:tr>
      <w:tr w:rsidR="00C833BB" w14:paraId="60557727" w14:textId="77777777" w:rsidTr="0039613C">
        <w:tc>
          <w:tcPr>
            <w:tcW w:w="4530" w:type="dxa"/>
          </w:tcPr>
          <w:p w14:paraId="5A0EEED2" w14:textId="65A96916" w:rsidR="00C833BB" w:rsidRDefault="004F1F41">
            <w:pPr>
              <w:rPr>
                <w:rFonts w:eastAsia="Times New Roman"/>
                <w:color w:val="000000" w:themeColor="text1"/>
              </w:rPr>
            </w:pPr>
            <w:r>
              <w:rPr>
                <w:rFonts w:eastAsia="Times New Roman"/>
                <w:color w:val="000000" w:themeColor="text1"/>
              </w:rPr>
              <w:t>CMD</w:t>
            </w:r>
          </w:p>
        </w:tc>
        <w:tc>
          <w:tcPr>
            <w:tcW w:w="4531" w:type="dxa"/>
          </w:tcPr>
          <w:p w14:paraId="09ECE68D" w14:textId="73D9FB57" w:rsidR="00C833BB" w:rsidRDefault="0025305F">
            <w:r>
              <w:t xml:space="preserve">Abreviação de </w:t>
            </w:r>
            <w:proofErr w:type="spellStart"/>
            <w:r>
              <w:t>Command</w:t>
            </w:r>
            <w:proofErr w:type="spellEnd"/>
            <w:r w:rsidR="00EB010E">
              <w:t>, execução de um comando dentro do container</w:t>
            </w:r>
          </w:p>
        </w:tc>
      </w:tr>
      <w:tr w:rsidR="00C833BB" w14:paraId="2EDE8874" w14:textId="77777777" w:rsidTr="0039613C">
        <w:tc>
          <w:tcPr>
            <w:tcW w:w="4530" w:type="dxa"/>
          </w:tcPr>
          <w:p w14:paraId="49C8FB65" w14:textId="2592E476" w:rsidR="00C833BB" w:rsidRDefault="003937C4">
            <w:pPr>
              <w:rPr>
                <w:rFonts w:eastAsia="Times New Roman"/>
                <w:color w:val="000000" w:themeColor="text1"/>
              </w:rPr>
            </w:pPr>
            <w:r>
              <w:rPr>
                <w:rFonts w:eastAsia="Times New Roman"/>
                <w:color w:val="000000" w:themeColor="text1"/>
              </w:rPr>
              <w:lastRenderedPageBreak/>
              <w:t>UI</w:t>
            </w:r>
          </w:p>
        </w:tc>
        <w:tc>
          <w:tcPr>
            <w:tcW w:w="4531" w:type="dxa"/>
          </w:tcPr>
          <w:p w14:paraId="3E611E91" w14:textId="68F834B1" w:rsidR="00C833BB" w:rsidRDefault="003937C4">
            <w:proofErr w:type="spellStart"/>
            <w:r>
              <w:t>User</w:t>
            </w:r>
            <w:proofErr w:type="spellEnd"/>
            <w:r>
              <w:t xml:space="preserve"> Interface </w:t>
            </w:r>
            <w:r w:rsidR="00EB6922">
              <w:t xml:space="preserve">- </w:t>
            </w:r>
            <w:r>
              <w:t>Interface de usuário</w:t>
            </w:r>
            <w:r w:rsidR="00EB6922">
              <w:t>, interfaces que facilitam</w:t>
            </w:r>
            <w:r w:rsidR="00D349B0">
              <w:t xml:space="preserve"> a interação do usuá</w:t>
            </w:r>
            <w:r w:rsidR="00924CC6">
              <w:t>rio com o sistema</w:t>
            </w:r>
            <w:r w:rsidR="00EB6922">
              <w:t xml:space="preserve"> </w:t>
            </w:r>
          </w:p>
        </w:tc>
      </w:tr>
      <w:tr w:rsidR="00C833BB" w14:paraId="207B05E5" w14:textId="77777777" w:rsidTr="0039613C">
        <w:tc>
          <w:tcPr>
            <w:tcW w:w="4530" w:type="dxa"/>
          </w:tcPr>
          <w:p w14:paraId="2A259392" w14:textId="486F32FD" w:rsidR="00C833BB" w:rsidRDefault="0038011C">
            <w:pPr>
              <w:rPr>
                <w:rFonts w:eastAsia="Times New Roman"/>
                <w:color w:val="000000" w:themeColor="text1"/>
              </w:rPr>
            </w:pPr>
            <w:r>
              <w:rPr>
                <w:lang w:eastAsia="x-none"/>
              </w:rPr>
              <w:t>CI</w:t>
            </w:r>
          </w:p>
        </w:tc>
        <w:tc>
          <w:tcPr>
            <w:tcW w:w="4531" w:type="dxa"/>
          </w:tcPr>
          <w:p w14:paraId="7E9B222D" w14:textId="77077EBA" w:rsidR="00C833BB" w:rsidRDefault="00C11E62">
            <w:proofErr w:type="spellStart"/>
            <w:r>
              <w:t>Continuos</w:t>
            </w:r>
            <w:proofErr w:type="spellEnd"/>
            <w:r>
              <w:t xml:space="preserve"> </w:t>
            </w:r>
            <w:proofErr w:type="spellStart"/>
            <w:r>
              <w:t>Integration</w:t>
            </w:r>
            <w:proofErr w:type="spellEnd"/>
            <w:r>
              <w:t xml:space="preserve"> – Integração Contínua, são softwares para automatizar o deploy das aplicações nos ambientes.</w:t>
            </w:r>
          </w:p>
        </w:tc>
      </w:tr>
      <w:tr w:rsidR="00C833BB" w14:paraId="234CAFA6" w14:textId="77777777" w:rsidTr="0039613C">
        <w:tc>
          <w:tcPr>
            <w:tcW w:w="4530" w:type="dxa"/>
          </w:tcPr>
          <w:p w14:paraId="2A9DEB40" w14:textId="6B465F06" w:rsidR="00C833BB" w:rsidRDefault="00285B97">
            <w:pPr>
              <w:rPr>
                <w:rFonts w:eastAsia="Times New Roman"/>
                <w:color w:val="000000" w:themeColor="text1"/>
              </w:rPr>
            </w:pPr>
            <w:r>
              <w:rPr>
                <w:rFonts w:eastAsia="Times New Roman"/>
                <w:color w:val="000000" w:themeColor="text1"/>
              </w:rPr>
              <w:t>SCHEDULE</w:t>
            </w:r>
          </w:p>
        </w:tc>
        <w:tc>
          <w:tcPr>
            <w:tcW w:w="4531" w:type="dxa"/>
          </w:tcPr>
          <w:p w14:paraId="0756AD8D" w14:textId="2DA1F9AA" w:rsidR="00C833BB" w:rsidRDefault="004043C0">
            <w:r w:rsidRPr="00F93024">
              <w:rPr>
                <w:highlight w:val="yellow"/>
              </w:rPr>
              <w:t>Agendamento e execução de tarefas.</w:t>
            </w:r>
          </w:p>
        </w:tc>
      </w:tr>
    </w:tbl>
    <w:p w14:paraId="09516A44" w14:textId="57B48D69" w:rsidR="009C7518" w:rsidRDefault="00F92466">
      <w:r>
        <w:t>–</w:t>
      </w:r>
      <w:r w:rsidR="00C254AC">
        <w:br w:type="page"/>
      </w:r>
    </w:p>
    <w:p w14:paraId="13665BEB" w14:textId="77777777" w:rsidR="009C7518" w:rsidRDefault="00C254AC">
      <w:pPr>
        <w:spacing w:after="360"/>
        <w:jc w:val="center"/>
      </w:pPr>
      <w:r>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3109FE1A" w14:textId="4D9C875E" w:rsidR="0058370B" w:rsidRDefault="0058370B">
          <w:pPr>
            <w:pStyle w:val="CabealhodoSumrio"/>
          </w:pPr>
        </w:p>
        <w:p w14:paraId="2C5CF5BD" w14:textId="77777777" w:rsidR="00E71E73" w:rsidRDefault="0058370B">
          <w:pPr>
            <w:pStyle w:val="Sumrio1"/>
            <w:tabs>
              <w:tab w:val="right" w:leader="dot" w:pos="9061"/>
            </w:tabs>
            <w:rPr>
              <w:rFonts w:eastAsiaTheme="minorEastAsia" w:cstheme="minorBidi"/>
              <w:b w:val="0"/>
              <w:bCs w:val="0"/>
              <w:noProof/>
            </w:rPr>
          </w:pPr>
          <w:r>
            <w:rPr>
              <w:b w:val="0"/>
              <w:bCs w:val="0"/>
            </w:rPr>
            <w:fldChar w:fldCharType="begin"/>
          </w:r>
          <w:r>
            <w:instrText>TOC \o "1-3" \h \z \u</w:instrText>
          </w:r>
          <w:r>
            <w:rPr>
              <w:b w:val="0"/>
              <w:bCs w:val="0"/>
            </w:rPr>
            <w:fldChar w:fldCharType="separate"/>
          </w:r>
          <w:hyperlink w:anchor="_Toc498128657" w:history="1">
            <w:r w:rsidR="00E71E73" w:rsidRPr="00D92254">
              <w:rPr>
                <w:rStyle w:val="Hiperlink"/>
                <w:noProof/>
              </w:rPr>
              <w:t>INTRODUÇÃO</w:t>
            </w:r>
            <w:r w:rsidR="00E71E73">
              <w:rPr>
                <w:noProof/>
                <w:webHidden/>
              </w:rPr>
              <w:tab/>
            </w:r>
            <w:r w:rsidR="00E71E73">
              <w:rPr>
                <w:noProof/>
                <w:webHidden/>
              </w:rPr>
              <w:fldChar w:fldCharType="begin"/>
            </w:r>
            <w:r w:rsidR="00E71E73">
              <w:rPr>
                <w:noProof/>
                <w:webHidden/>
              </w:rPr>
              <w:instrText xml:space="preserve"> PAGEREF _Toc498128657 \h </w:instrText>
            </w:r>
            <w:r w:rsidR="00E71E73">
              <w:rPr>
                <w:noProof/>
                <w:webHidden/>
              </w:rPr>
            </w:r>
            <w:r w:rsidR="00E71E73">
              <w:rPr>
                <w:noProof/>
                <w:webHidden/>
              </w:rPr>
              <w:fldChar w:fldCharType="separate"/>
            </w:r>
            <w:r w:rsidR="00E51193">
              <w:rPr>
                <w:noProof/>
                <w:webHidden/>
              </w:rPr>
              <w:t>15</w:t>
            </w:r>
            <w:r w:rsidR="00E71E73">
              <w:rPr>
                <w:noProof/>
                <w:webHidden/>
              </w:rPr>
              <w:fldChar w:fldCharType="end"/>
            </w:r>
          </w:hyperlink>
        </w:p>
        <w:p w14:paraId="054C264F" w14:textId="77777777" w:rsidR="00E71E73" w:rsidRDefault="0057055B">
          <w:pPr>
            <w:pStyle w:val="Sumrio1"/>
            <w:tabs>
              <w:tab w:val="right" w:leader="dot" w:pos="9061"/>
            </w:tabs>
            <w:rPr>
              <w:rFonts w:eastAsiaTheme="minorEastAsia" w:cstheme="minorBidi"/>
              <w:b w:val="0"/>
              <w:bCs w:val="0"/>
              <w:noProof/>
            </w:rPr>
          </w:pPr>
          <w:hyperlink w:anchor="_Toc498128658" w:history="1">
            <w:r w:rsidR="00E71E73" w:rsidRPr="00D92254">
              <w:rPr>
                <w:rStyle w:val="Hiperlink"/>
                <w:noProof/>
              </w:rPr>
              <w:t>2 COMPUTAÇÃO EM NUVEM</w:t>
            </w:r>
            <w:r w:rsidR="00E71E73">
              <w:rPr>
                <w:noProof/>
                <w:webHidden/>
              </w:rPr>
              <w:tab/>
            </w:r>
            <w:r w:rsidR="00E71E73">
              <w:rPr>
                <w:noProof/>
                <w:webHidden/>
              </w:rPr>
              <w:fldChar w:fldCharType="begin"/>
            </w:r>
            <w:r w:rsidR="00E71E73">
              <w:rPr>
                <w:noProof/>
                <w:webHidden/>
              </w:rPr>
              <w:instrText xml:space="preserve"> PAGEREF _Toc498128658 \h </w:instrText>
            </w:r>
            <w:r w:rsidR="00E71E73">
              <w:rPr>
                <w:noProof/>
                <w:webHidden/>
              </w:rPr>
            </w:r>
            <w:r w:rsidR="00E71E73">
              <w:rPr>
                <w:noProof/>
                <w:webHidden/>
              </w:rPr>
              <w:fldChar w:fldCharType="separate"/>
            </w:r>
            <w:r w:rsidR="00E51193">
              <w:rPr>
                <w:noProof/>
                <w:webHidden/>
              </w:rPr>
              <w:t>17</w:t>
            </w:r>
            <w:r w:rsidR="00E71E73">
              <w:rPr>
                <w:noProof/>
                <w:webHidden/>
              </w:rPr>
              <w:fldChar w:fldCharType="end"/>
            </w:r>
          </w:hyperlink>
        </w:p>
        <w:p w14:paraId="55666596" w14:textId="77777777" w:rsidR="00E71E73" w:rsidRDefault="0057055B">
          <w:pPr>
            <w:pStyle w:val="Sumrio2"/>
            <w:tabs>
              <w:tab w:val="right" w:leader="dot" w:pos="9061"/>
            </w:tabs>
            <w:rPr>
              <w:rFonts w:eastAsiaTheme="minorEastAsia" w:cstheme="minorBidi"/>
              <w:b w:val="0"/>
              <w:bCs w:val="0"/>
              <w:noProof/>
              <w:sz w:val="24"/>
              <w:szCs w:val="24"/>
            </w:rPr>
          </w:pPr>
          <w:hyperlink w:anchor="_Toc498128659" w:history="1">
            <w:r w:rsidR="00E71E73" w:rsidRPr="00D92254">
              <w:rPr>
                <w:rStyle w:val="Hiperlink"/>
                <w:noProof/>
              </w:rPr>
              <w:t>2.1 HISTÓRIA</w:t>
            </w:r>
            <w:r w:rsidR="00E71E73">
              <w:rPr>
                <w:noProof/>
                <w:webHidden/>
              </w:rPr>
              <w:tab/>
            </w:r>
            <w:r w:rsidR="00E71E73">
              <w:rPr>
                <w:noProof/>
                <w:webHidden/>
              </w:rPr>
              <w:fldChar w:fldCharType="begin"/>
            </w:r>
            <w:r w:rsidR="00E71E73">
              <w:rPr>
                <w:noProof/>
                <w:webHidden/>
              </w:rPr>
              <w:instrText xml:space="preserve"> PAGEREF _Toc498128659 \h </w:instrText>
            </w:r>
            <w:r w:rsidR="00E71E73">
              <w:rPr>
                <w:noProof/>
                <w:webHidden/>
              </w:rPr>
            </w:r>
            <w:r w:rsidR="00E71E73">
              <w:rPr>
                <w:noProof/>
                <w:webHidden/>
              </w:rPr>
              <w:fldChar w:fldCharType="separate"/>
            </w:r>
            <w:r w:rsidR="00E51193">
              <w:rPr>
                <w:noProof/>
                <w:webHidden/>
              </w:rPr>
              <w:t>18</w:t>
            </w:r>
            <w:r w:rsidR="00E71E73">
              <w:rPr>
                <w:noProof/>
                <w:webHidden/>
              </w:rPr>
              <w:fldChar w:fldCharType="end"/>
            </w:r>
          </w:hyperlink>
        </w:p>
        <w:p w14:paraId="545410DF"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0" w:history="1">
            <w:r w:rsidR="00E71E73" w:rsidRPr="00D92254">
              <w:rPr>
                <w:rStyle w:val="Hiperlink"/>
                <w:noProof/>
              </w:rPr>
              <w:t>2.2 MODELOS DE IMPLANTAÇÃO</w:t>
            </w:r>
            <w:r w:rsidR="00E71E73">
              <w:rPr>
                <w:noProof/>
                <w:webHidden/>
              </w:rPr>
              <w:tab/>
            </w:r>
            <w:r w:rsidR="00E71E73">
              <w:rPr>
                <w:noProof/>
                <w:webHidden/>
              </w:rPr>
              <w:fldChar w:fldCharType="begin"/>
            </w:r>
            <w:r w:rsidR="00E71E73">
              <w:rPr>
                <w:noProof/>
                <w:webHidden/>
              </w:rPr>
              <w:instrText xml:space="preserve"> PAGEREF _Toc498128660 \h </w:instrText>
            </w:r>
            <w:r w:rsidR="00E71E73">
              <w:rPr>
                <w:noProof/>
                <w:webHidden/>
              </w:rPr>
            </w:r>
            <w:r w:rsidR="00E71E73">
              <w:rPr>
                <w:noProof/>
                <w:webHidden/>
              </w:rPr>
              <w:fldChar w:fldCharType="separate"/>
            </w:r>
            <w:r w:rsidR="00E51193">
              <w:rPr>
                <w:noProof/>
                <w:webHidden/>
              </w:rPr>
              <w:t>20</w:t>
            </w:r>
            <w:r w:rsidR="00E71E73">
              <w:rPr>
                <w:noProof/>
                <w:webHidden/>
              </w:rPr>
              <w:fldChar w:fldCharType="end"/>
            </w:r>
          </w:hyperlink>
        </w:p>
        <w:p w14:paraId="38180BA3"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1" w:history="1">
            <w:r w:rsidR="00E71E73" w:rsidRPr="00D92254">
              <w:rPr>
                <w:rStyle w:val="Hiperlink"/>
                <w:noProof/>
              </w:rPr>
              <w:t>2.2.1 Nuvem Pública</w:t>
            </w:r>
            <w:r w:rsidR="00E71E73">
              <w:rPr>
                <w:noProof/>
                <w:webHidden/>
              </w:rPr>
              <w:tab/>
            </w:r>
            <w:r w:rsidR="00E71E73">
              <w:rPr>
                <w:noProof/>
                <w:webHidden/>
              </w:rPr>
              <w:fldChar w:fldCharType="begin"/>
            </w:r>
            <w:r w:rsidR="00E71E73">
              <w:rPr>
                <w:noProof/>
                <w:webHidden/>
              </w:rPr>
              <w:instrText xml:space="preserve"> PAGEREF _Toc498128661 \h </w:instrText>
            </w:r>
            <w:r w:rsidR="00E71E73">
              <w:rPr>
                <w:noProof/>
                <w:webHidden/>
              </w:rPr>
            </w:r>
            <w:r w:rsidR="00E71E73">
              <w:rPr>
                <w:noProof/>
                <w:webHidden/>
              </w:rPr>
              <w:fldChar w:fldCharType="separate"/>
            </w:r>
            <w:r w:rsidR="00E51193">
              <w:rPr>
                <w:noProof/>
                <w:webHidden/>
              </w:rPr>
              <w:t>20</w:t>
            </w:r>
            <w:r w:rsidR="00E71E73">
              <w:rPr>
                <w:noProof/>
                <w:webHidden/>
              </w:rPr>
              <w:fldChar w:fldCharType="end"/>
            </w:r>
          </w:hyperlink>
        </w:p>
        <w:p w14:paraId="0D8330C7"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2" w:history="1">
            <w:r w:rsidR="00E71E73" w:rsidRPr="00D92254">
              <w:rPr>
                <w:rStyle w:val="Hiperlink"/>
                <w:noProof/>
              </w:rPr>
              <w:t>2.2.2 Nuvem Privada</w:t>
            </w:r>
            <w:r w:rsidR="00E71E73">
              <w:rPr>
                <w:noProof/>
                <w:webHidden/>
              </w:rPr>
              <w:tab/>
            </w:r>
            <w:r w:rsidR="00E71E73">
              <w:rPr>
                <w:noProof/>
                <w:webHidden/>
              </w:rPr>
              <w:fldChar w:fldCharType="begin"/>
            </w:r>
            <w:r w:rsidR="00E71E73">
              <w:rPr>
                <w:noProof/>
                <w:webHidden/>
              </w:rPr>
              <w:instrText xml:space="preserve"> PAGEREF _Toc498128662 \h </w:instrText>
            </w:r>
            <w:r w:rsidR="00E71E73">
              <w:rPr>
                <w:noProof/>
                <w:webHidden/>
              </w:rPr>
            </w:r>
            <w:r w:rsidR="00E71E73">
              <w:rPr>
                <w:noProof/>
                <w:webHidden/>
              </w:rPr>
              <w:fldChar w:fldCharType="separate"/>
            </w:r>
            <w:r w:rsidR="00E51193">
              <w:rPr>
                <w:noProof/>
                <w:webHidden/>
              </w:rPr>
              <w:t>21</w:t>
            </w:r>
            <w:r w:rsidR="00E71E73">
              <w:rPr>
                <w:noProof/>
                <w:webHidden/>
              </w:rPr>
              <w:fldChar w:fldCharType="end"/>
            </w:r>
          </w:hyperlink>
        </w:p>
        <w:p w14:paraId="7CF2FD7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3" w:history="1">
            <w:r w:rsidR="00E71E73" w:rsidRPr="00D92254">
              <w:rPr>
                <w:rStyle w:val="Hiperlink"/>
                <w:noProof/>
              </w:rPr>
              <w:t>2.2.3 Nuvem Comunitária</w:t>
            </w:r>
            <w:r w:rsidR="00E71E73">
              <w:rPr>
                <w:noProof/>
                <w:webHidden/>
              </w:rPr>
              <w:tab/>
            </w:r>
            <w:r w:rsidR="00E71E73">
              <w:rPr>
                <w:noProof/>
                <w:webHidden/>
              </w:rPr>
              <w:fldChar w:fldCharType="begin"/>
            </w:r>
            <w:r w:rsidR="00E71E73">
              <w:rPr>
                <w:noProof/>
                <w:webHidden/>
              </w:rPr>
              <w:instrText xml:space="preserve"> PAGEREF _Toc498128663 \h </w:instrText>
            </w:r>
            <w:r w:rsidR="00E71E73">
              <w:rPr>
                <w:noProof/>
                <w:webHidden/>
              </w:rPr>
            </w:r>
            <w:r w:rsidR="00E71E73">
              <w:rPr>
                <w:noProof/>
                <w:webHidden/>
              </w:rPr>
              <w:fldChar w:fldCharType="separate"/>
            </w:r>
            <w:r w:rsidR="00E51193">
              <w:rPr>
                <w:noProof/>
                <w:webHidden/>
              </w:rPr>
              <w:t>22</w:t>
            </w:r>
            <w:r w:rsidR="00E71E73">
              <w:rPr>
                <w:noProof/>
                <w:webHidden/>
              </w:rPr>
              <w:fldChar w:fldCharType="end"/>
            </w:r>
          </w:hyperlink>
        </w:p>
        <w:p w14:paraId="10F36AE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4" w:history="1">
            <w:r w:rsidR="00E71E73" w:rsidRPr="00D92254">
              <w:rPr>
                <w:rStyle w:val="Hiperlink"/>
                <w:noProof/>
              </w:rPr>
              <w:t>2.2.3 Nuvem Híbrida</w:t>
            </w:r>
            <w:r w:rsidR="00E71E73">
              <w:rPr>
                <w:noProof/>
                <w:webHidden/>
              </w:rPr>
              <w:tab/>
            </w:r>
            <w:r w:rsidR="00E71E73">
              <w:rPr>
                <w:noProof/>
                <w:webHidden/>
              </w:rPr>
              <w:fldChar w:fldCharType="begin"/>
            </w:r>
            <w:r w:rsidR="00E71E73">
              <w:rPr>
                <w:noProof/>
                <w:webHidden/>
              </w:rPr>
              <w:instrText xml:space="preserve"> PAGEREF _Toc498128664 \h </w:instrText>
            </w:r>
            <w:r w:rsidR="00E71E73">
              <w:rPr>
                <w:noProof/>
                <w:webHidden/>
              </w:rPr>
            </w:r>
            <w:r w:rsidR="00E71E73">
              <w:rPr>
                <w:noProof/>
                <w:webHidden/>
              </w:rPr>
              <w:fldChar w:fldCharType="separate"/>
            </w:r>
            <w:r w:rsidR="00E51193">
              <w:rPr>
                <w:noProof/>
                <w:webHidden/>
              </w:rPr>
              <w:t>23</w:t>
            </w:r>
            <w:r w:rsidR="00E71E73">
              <w:rPr>
                <w:noProof/>
                <w:webHidden/>
              </w:rPr>
              <w:fldChar w:fldCharType="end"/>
            </w:r>
          </w:hyperlink>
        </w:p>
        <w:p w14:paraId="6559905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5" w:history="1">
            <w:r w:rsidR="00E71E73" w:rsidRPr="00D92254">
              <w:rPr>
                <w:rStyle w:val="Hiperlink"/>
                <w:noProof/>
              </w:rPr>
              <w:t>2.3 PRINCÍPIOS DA COMPUTAÇÃO EM NUVEM</w:t>
            </w:r>
            <w:r w:rsidR="00E71E73">
              <w:rPr>
                <w:noProof/>
                <w:webHidden/>
              </w:rPr>
              <w:tab/>
            </w:r>
            <w:r w:rsidR="00E71E73">
              <w:rPr>
                <w:noProof/>
                <w:webHidden/>
              </w:rPr>
              <w:fldChar w:fldCharType="begin"/>
            </w:r>
            <w:r w:rsidR="00E71E73">
              <w:rPr>
                <w:noProof/>
                <w:webHidden/>
              </w:rPr>
              <w:instrText xml:space="preserve"> PAGEREF _Toc498128665 \h </w:instrText>
            </w:r>
            <w:r w:rsidR="00E71E73">
              <w:rPr>
                <w:noProof/>
                <w:webHidden/>
              </w:rPr>
            </w:r>
            <w:r w:rsidR="00E71E73">
              <w:rPr>
                <w:noProof/>
                <w:webHidden/>
              </w:rPr>
              <w:fldChar w:fldCharType="separate"/>
            </w:r>
            <w:r w:rsidR="00E51193">
              <w:rPr>
                <w:noProof/>
                <w:webHidden/>
              </w:rPr>
              <w:t>23</w:t>
            </w:r>
            <w:r w:rsidR="00E71E73">
              <w:rPr>
                <w:noProof/>
                <w:webHidden/>
              </w:rPr>
              <w:fldChar w:fldCharType="end"/>
            </w:r>
          </w:hyperlink>
        </w:p>
        <w:p w14:paraId="38041534"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6" w:history="1">
            <w:r w:rsidR="00E71E73" w:rsidRPr="00D92254">
              <w:rPr>
                <w:rStyle w:val="Hiperlink"/>
                <w:noProof/>
              </w:rPr>
              <w:t>2.4 MODELOS DE SERVIÇOS</w:t>
            </w:r>
            <w:r w:rsidR="00E71E73">
              <w:rPr>
                <w:noProof/>
                <w:webHidden/>
              </w:rPr>
              <w:tab/>
            </w:r>
            <w:r w:rsidR="00E71E73">
              <w:rPr>
                <w:noProof/>
                <w:webHidden/>
              </w:rPr>
              <w:fldChar w:fldCharType="begin"/>
            </w:r>
            <w:r w:rsidR="00E71E73">
              <w:rPr>
                <w:noProof/>
                <w:webHidden/>
              </w:rPr>
              <w:instrText xml:space="preserve"> PAGEREF _Toc498128666 \h </w:instrText>
            </w:r>
            <w:r w:rsidR="00E71E73">
              <w:rPr>
                <w:noProof/>
                <w:webHidden/>
              </w:rPr>
            </w:r>
            <w:r w:rsidR="00E71E73">
              <w:rPr>
                <w:noProof/>
                <w:webHidden/>
              </w:rPr>
              <w:fldChar w:fldCharType="separate"/>
            </w:r>
            <w:r w:rsidR="00E51193">
              <w:rPr>
                <w:noProof/>
                <w:webHidden/>
              </w:rPr>
              <w:t>25</w:t>
            </w:r>
            <w:r w:rsidR="00E71E73">
              <w:rPr>
                <w:noProof/>
                <w:webHidden/>
              </w:rPr>
              <w:fldChar w:fldCharType="end"/>
            </w:r>
          </w:hyperlink>
        </w:p>
        <w:p w14:paraId="0FAE486E" w14:textId="77777777" w:rsidR="00E71E73" w:rsidRDefault="0057055B">
          <w:pPr>
            <w:pStyle w:val="Sumrio1"/>
            <w:tabs>
              <w:tab w:val="right" w:leader="dot" w:pos="9061"/>
            </w:tabs>
            <w:rPr>
              <w:rFonts w:eastAsiaTheme="minorEastAsia" w:cstheme="minorBidi"/>
              <w:b w:val="0"/>
              <w:bCs w:val="0"/>
              <w:noProof/>
            </w:rPr>
          </w:pPr>
          <w:hyperlink w:anchor="_Toc498128667" w:history="1">
            <w:r w:rsidR="00E71E73" w:rsidRPr="00D92254">
              <w:rPr>
                <w:rStyle w:val="Hiperlink"/>
                <w:noProof/>
              </w:rPr>
              <w:t>3 CONTAINER VS VIRTUALIZAÇÃO</w:t>
            </w:r>
            <w:r w:rsidR="00E71E73">
              <w:rPr>
                <w:noProof/>
                <w:webHidden/>
              </w:rPr>
              <w:tab/>
            </w:r>
            <w:r w:rsidR="00E71E73">
              <w:rPr>
                <w:noProof/>
                <w:webHidden/>
              </w:rPr>
              <w:fldChar w:fldCharType="begin"/>
            </w:r>
            <w:r w:rsidR="00E71E73">
              <w:rPr>
                <w:noProof/>
                <w:webHidden/>
              </w:rPr>
              <w:instrText xml:space="preserve"> PAGEREF _Toc498128667 \h </w:instrText>
            </w:r>
            <w:r w:rsidR="00E71E73">
              <w:rPr>
                <w:noProof/>
                <w:webHidden/>
              </w:rPr>
            </w:r>
            <w:r w:rsidR="00E71E73">
              <w:rPr>
                <w:noProof/>
                <w:webHidden/>
              </w:rPr>
              <w:fldChar w:fldCharType="separate"/>
            </w:r>
            <w:r w:rsidR="00E51193">
              <w:rPr>
                <w:noProof/>
                <w:webHidden/>
              </w:rPr>
              <w:t>27</w:t>
            </w:r>
            <w:r w:rsidR="00E71E73">
              <w:rPr>
                <w:noProof/>
                <w:webHidden/>
              </w:rPr>
              <w:fldChar w:fldCharType="end"/>
            </w:r>
          </w:hyperlink>
        </w:p>
        <w:p w14:paraId="2C1D63F4" w14:textId="77777777" w:rsidR="00E71E73" w:rsidRDefault="0057055B">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"_Toc498128668" </w:instrText>
          </w:r>
          <w:r>
            <w:fldChar w:fldCharType="separate"/>
          </w:r>
          <w:r w:rsidR="00E71E73" w:rsidRPr="00D92254">
            <w:rPr>
              <w:rStyle w:val="Hiperlink"/>
              <w:noProof/>
            </w:rPr>
            <w:t>3.1 LXC CONTAINERS</w:t>
          </w:r>
          <w:r w:rsidR="00E71E73">
            <w:rPr>
              <w:noProof/>
              <w:webHidden/>
            </w:rPr>
            <w:tab/>
          </w:r>
          <w:r w:rsidR="00E71E73">
            <w:rPr>
              <w:noProof/>
              <w:webHidden/>
            </w:rPr>
            <w:fldChar w:fldCharType="begin"/>
          </w:r>
          <w:r w:rsidR="00E71E73">
            <w:rPr>
              <w:noProof/>
              <w:webHidden/>
            </w:rPr>
            <w:instrText xml:space="preserve"> PAGEREF _Toc498128668 \h </w:instrText>
          </w:r>
          <w:r w:rsidR="00E71E73">
            <w:rPr>
              <w:noProof/>
              <w:webHidden/>
            </w:rPr>
          </w:r>
          <w:r w:rsidR="00E71E73">
            <w:rPr>
              <w:noProof/>
              <w:webHidden/>
            </w:rPr>
            <w:fldChar w:fldCharType="separate"/>
          </w:r>
          <w:ins w:id="15" w:author="Thiago Cruz" w:date="2017-11-11T10:58:00Z">
            <w:r w:rsidR="00E51193">
              <w:rPr>
                <w:noProof/>
                <w:webHidden/>
              </w:rPr>
              <w:t>29</w:t>
            </w:r>
          </w:ins>
          <w:del w:id="16" w:author="Thiago Cruz" w:date="2017-11-11T10:57:00Z">
            <w:r w:rsidR="00E71E73" w:rsidDel="00E51193">
              <w:rPr>
                <w:noProof/>
                <w:webHidden/>
              </w:rPr>
              <w:delText>30</w:delText>
            </w:r>
          </w:del>
          <w:r w:rsidR="00E71E73">
            <w:rPr>
              <w:noProof/>
              <w:webHidden/>
            </w:rPr>
            <w:fldChar w:fldCharType="end"/>
          </w:r>
          <w:r>
            <w:rPr>
              <w:noProof/>
            </w:rPr>
            <w:fldChar w:fldCharType="end"/>
          </w:r>
        </w:p>
        <w:p w14:paraId="7E903FC2" w14:textId="77777777" w:rsidR="00E71E73" w:rsidRDefault="0057055B">
          <w:pPr>
            <w:pStyle w:val="Sumrio1"/>
            <w:tabs>
              <w:tab w:val="right" w:leader="dot" w:pos="9061"/>
            </w:tabs>
            <w:rPr>
              <w:rFonts w:eastAsiaTheme="minorEastAsia" w:cstheme="minorBidi"/>
              <w:b w:val="0"/>
              <w:bCs w:val="0"/>
              <w:noProof/>
            </w:rPr>
          </w:pPr>
          <w:r>
            <w:fldChar w:fldCharType="begin"/>
          </w:r>
          <w:r>
            <w:instrText xml:space="preserve"> HYPERLINK \l "_Toc498128669" </w:instrText>
          </w:r>
          <w:r>
            <w:fldChar w:fldCharType="separate"/>
          </w:r>
          <w:r w:rsidR="00E71E73" w:rsidRPr="00D92254">
            <w:rPr>
              <w:rStyle w:val="Hiperlink"/>
              <w:noProof/>
            </w:rPr>
            <w:t>4. DOCKER</w:t>
          </w:r>
          <w:r w:rsidR="00E71E73">
            <w:rPr>
              <w:noProof/>
              <w:webHidden/>
            </w:rPr>
            <w:tab/>
          </w:r>
          <w:r w:rsidR="00E71E73">
            <w:rPr>
              <w:noProof/>
              <w:webHidden/>
            </w:rPr>
            <w:fldChar w:fldCharType="begin"/>
          </w:r>
          <w:r w:rsidR="00E71E73">
            <w:rPr>
              <w:noProof/>
              <w:webHidden/>
            </w:rPr>
            <w:instrText xml:space="preserve"> PAGEREF _Toc498128669 \h </w:instrText>
          </w:r>
          <w:r w:rsidR="00E71E73">
            <w:rPr>
              <w:noProof/>
              <w:webHidden/>
            </w:rPr>
          </w:r>
          <w:r w:rsidR="00E71E73">
            <w:rPr>
              <w:noProof/>
              <w:webHidden/>
            </w:rPr>
            <w:fldChar w:fldCharType="separate"/>
          </w:r>
          <w:ins w:id="17" w:author="Thiago Cruz" w:date="2017-11-11T10:58:00Z">
            <w:r w:rsidR="00E51193">
              <w:rPr>
                <w:noProof/>
                <w:webHidden/>
              </w:rPr>
              <w:t>32</w:t>
            </w:r>
          </w:ins>
          <w:del w:id="18" w:author="Thiago Cruz" w:date="2017-11-11T10:57:00Z">
            <w:r w:rsidR="00E71E73" w:rsidDel="00E51193">
              <w:rPr>
                <w:noProof/>
                <w:webHidden/>
              </w:rPr>
              <w:delText>33</w:delText>
            </w:r>
          </w:del>
          <w:r w:rsidR="00E71E73">
            <w:rPr>
              <w:noProof/>
              <w:webHidden/>
            </w:rPr>
            <w:fldChar w:fldCharType="end"/>
          </w:r>
          <w:r>
            <w:rPr>
              <w:noProof/>
            </w:rPr>
            <w:fldChar w:fldCharType="end"/>
          </w:r>
        </w:p>
        <w:p w14:paraId="7EEAF78C" w14:textId="77777777" w:rsidR="00E71E73" w:rsidRDefault="0057055B">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"_Toc498128670" </w:instrText>
          </w:r>
          <w:r>
            <w:fldChar w:fldCharType="separate"/>
          </w:r>
          <w:r w:rsidR="00E71E73" w:rsidRPr="00D92254">
            <w:rPr>
              <w:rStyle w:val="Hiperlink"/>
              <w:noProof/>
            </w:rPr>
            <w:t>4.1 MOTIVOS PARA USAR O DOCKER</w:t>
          </w:r>
          <w:r w:rsidR="00E71E73">
            <w:rPr>
              <w:noProof/>
              <w:webHidden/>
            </w:rPr>
            <w:tab/>
          </w:r>
          <w:r w:rsidR="00E71E73">
            <w:rPr>
              <w:noProof/>
              <w:webHidden/>
            </w:rPr>
            <w:fldChar w:fldCharType="begin"/>
          </w:r>
          <w:r w:rsidR="00E71E73">
            <w:rPr>
              <w:noProof/>
              <w:webHidden/>
            </w:rPr>
            <w:instrText xml:space="preserve"> PAGEREF _Toc498128670 \h </w:instrText>
          </w:r>
          <w:r w:rsidR="00E71E73">
            <w:rPr>
              <w:noProof/>
              <w:webHidden/>
            </w:rPr>
          </w:r>
          <w:r w:rsidR="00E71E73">
            <w:rPr>
              <w:noProof/>
              <w:webHidden/>
            </w:rPr>
            <w:fldChar w:fldCharType="separate"/>
          </w:r>
          <w:ins w:id="19" w:author="Thiago Cruz" w:date="2017-11-11T10:58:00Z">
            <w:r w:rsidR="00E51193">
              <w:rPr>
                <w:noProof/>
                <w:webHidden/>
              </w:rPr>
              <w:t>32</w:t>
            </w:r>
          </w:ins>
          <w:del w:id="20" w:author="Thiago Cruz" w:date="2017-11-11T10:57:00Z">
            <w:r w:rsidR="00E71E73" w:rsidDel="00E51193">
              <w:rPr>
                <w:noProof/>
                <w:webHidden/>
              </w:rPr>
              <w:delText>33</w:delText>
            </w:r>
          </w:del>
          <w:r w:rsidR="00E71E73">
            <w:rPr>
              <w:noProof/>
              <w:webHidden/>
            </w:rPr>
            <w:fldChar w:fldCharType="end"/>
          </w:r>
          <w:r>
            <w:rPr>
              <w:noProof/>
            </w:rPr>
            <w:fldChar w:fldCharType="end"/>
          </w:r>
        </w:p>
        <w:p w14:paraId="1727C2A7" w14:textId="77777777" w:rsidR="00E71E73" w:rsidRDefault="0057055B">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"_Toc498128671" </w:instrText>
          </w:r>
          <w:r>
            <w:fldChar w:fldCharType="separate"/>
          </w:r>
          <w:r w:rsidR="00E71E73" w:rsidRPr="00D92254">
            <w:rPr>
              <w:rStyle w:val="Hiperlink"/>
              <w:noProof/>
            </w:rPr>
            <w:t>4.1.2 Instalação do Docker</w:t>
          </w:r>
          <w:r w:rsidR="00E71E73">
            <w:rPr>
              <w:noProof/>
              <w:webHidden/>
            </w:rPr>
            <w:tab/>
          </w:r>
          <w:r w:rsidR="00E71E73">
            <w:rPr>
              <w:noProof/>
              <w:webHidden/>
            </w:rPr>
            <w:fldChar w:fldCharType="begin"/>
          </w:r>
          <w:r w:rsidR="00E71E73">
            <w:rPr>
              <w:noProof/>
              <w:webHidden/>
            </w:rPr>
            <w:instrText xml:space="preserve"> PAGEREF _Toc498128671 \h </w:instrText>
          </w:r>
          <w:r w:rsidR="00E71E73">
            <w:rPr>
              <w:noProof/>
              <w:webHidden/>
            </w:rPr>
          </w:r>
          <w:r w:rsidR="00E71E73">
            <w:rPr>
              <w:noProof/>
              <w:webHidden/>
            </w:rPr>
            <w:fldChar w:fldCharType="separate"/>
          </w:r>
          <w:ins w:id="21" w:author="Thiago Cruz" w:date="2017-11-11T10:58:00Z">
            <w:r w:rsidR="00E51193">
              <w:rPr>
                <w:noProof/>
                <w:webHidden/>
              </w:rPr>
              <w:t>33</w:t>
            </w:r>
          </w:ins>
          <w:del w:id="22" w:author="Thiago Cruz" w:date="2017-11-11T10:57:00Z">
            <w:r w:rsidR="00E71E73" w:rsidDel="00E51193">
              <w:rPr>
                <w:noProof/>
                <w:webHidden/>
              </w:rPr>
              <w:delText>34</w:delText>
            </w:r>
          </w:del>
          <w:r w:rsidR="00E71E73">
            <w:rPr>
              <w:noProof/>
              <w:webHidden/>
            </w:rPr>
            <w:fldChar w:fldCharType="end"/>
          </w:r>
          <w:r>
            <w:rPr>
              <w:noProof/>
            </w:rPr>
            <w:fldChar w:fldCharType="end"/>
          </w:r>
        </w:p>
        <w:p w14:paraId="6B633FD5" w14:textId="77777777" w:rsidR="00E71E73" w:rsidRDefault="0057055B">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"_Toc498128672" </w:instrText>
          </w:r>
          <w:r>
            <w:fldChar w:fldCharType="separate"/>
          </w:r>
          <w:r w:rsidR="00E71E73" w:rsidRPr="00D92254">
            <w:rPr>
              <w:rStyle w:val="Hiperlink"/>
              <w:noProof/>
            </w:rPr>
            <w:t>4.2 ARQUIVOS DE CONFIGURAÇÃO</w:t>
          </w:r>
          <w:r w:rsidR="00E71E73">
            <w:rPr>
              <w:noProof/>
              <w:webHidden/>
            </w:rPr>
            <w:tab/>
          </w:r>
          <w:r w:rsidR="00E71E73">
            <w:rPr>
              <w:noProof/>
              <w:webHidden/>
            </w:rPr>
            <w:fldChar w:fldCharType="begin"/>
          </w:r>
          <w:r w:rsidR="00E71E73">
            <w:rPr>
              <w:noProof/>
              <w:webHidden/>
            </w:rPr>
            <w:instrText xml:space="preserve"> PAGEREF _Toc498128672 \h </w:instrText>
          </w:r>
          <w:r w:rsidR="00E71E73">
            <w:rPr>
              <w:noProof/>
              <w:webHidden/>
            </w:rPr>
          </w:r>
          <w:r w:rsidR="00E71E73">
            <w:rPr>
              <w:noProof/>
              <w:webHidden/>
            </w:rPr>
            <w:fldChar w:fldCharType="separate"/>
          </w:r>
          <w:ins w:id="23" w:author="Thiago Cruz" w:date="2017-11-11T10:58:00Z">
            <w:r w:rsidR="00E51193">
              <w:rPr>
                <w:noProof/>
                <w:webHidden/>
              </w:rPr>
              <w:t>34</w:t>
            </w:r>
          </w:ins>
          <w:del w:id="24" w:author="Thiago Cruz" w:date="2017-11-11T10:57:00Z">
            <w:r w:rsidR="00E71E73" w:rsidDel="00E51193">
              <w:rPr>
                <w:noProof/>
                <w:webHidden/>
              </w:rPr>
              <w:delText>35</w:delText>
            </w:r>
          </w:del>
          <w:r w:rsidR="00E71E73">
            <w:rPr>
              <w:noProof/>
              <w:webHidden/>
            </w:rPr>
            <w:fldChar w:fldCharType="end"/>
          </w:r>
          <w:r>
            <w:rPr>
              <w:noProof/>
            </w:rPr>
            <w:fldChar w:fldCharType="end"/>
          </w:r>
        </w:p>
        <w:p w14:paraId="5994ACF0" w14:textId="77777777" w:rsidR="00E71E73" w:rsidRDefault="0057055B">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"_Toc498128673" </w:instrText>
          </w:r>
          <w:r>
            <w:fldChar w:fldCharType="separate"/>
          </w:r>
          <w:r w:rsidR="00E71E73" w:rsidRPr="00D92254">
            <w:rPr>
              <w:rStyle w:val="Hiperlink"/>
              <w:noProof/>
            </w:rPr>
            <w:t>4.2.1 Docker-Compose</w:t>
          </w:r>
          <w:r w:rsidR="00E71E73">
            <w:rPr>
              <w:noProof/>
              <w:webHidden/>
            </w:rPr>
            <w:tab/>
          </w:r>
          <w:r w:rsidR="00E71E73">
            <w:rPr>
              <w:noProof/>
              <w:webHidden/>
            </w:rPr>
            <w:fldChar w:fldCharType="begin"/>
          </w:r>
          <w:r w:rsidR="00E71E73">
            <w:rPr>
              <w:noProof/>
              <w:webHidden/>
            </w:rPr>
            <w:instrText xml:space="preserve"> PAGEREF _Toc498128673 \h </w:instrText>
          </w:r>
          <w:r w:rsidR="00E71E73">
            <w:rPr>
              <w:noProof/>
              <w:webHidden/>
            </w:rPr>
          </w:r>
          <w:r w:rsidR="00E71E73">
            <w:rPr>
              <w:noProof/>
              <w:webHidden/>
            </w:rPr>
            <w:fldChar w:fldCharType="separate"/>
          </w:r>
          <w:ins w:id="25" w:author="Thiago Cruz" w:date="2017-11-11T10:58:00Z">
            <w:r w:rsidR="00E51193">
              <w:rPr>
                <w:noProof/>
                <w:webHidden/>
              </w:rPr>
              <w:t>34</w:t>
            </w:r>
          </w:ins>
          <w:del w:id="26" w:author="Thiago Cruz" w:date="2017-11-11T10:57:00Z">
            <w:r w:rsidR="00E71E73" w:rsidDel="00E51193">
              <w:rPr>
                <w:noProof/>
                <w:webHidden/>
              </w:rPr>
              <w:delText>35</w:delText>
            </w:r>
          </w:del>
          <w:r w:rsidR="00E71E73">
            <w:rPr>
              <w:noProof/>
              <w:webHidden/>
            </w:rPr>
            <w:fldChar w:fldCharType="end"/>
          </w:r>
          <w:r>
            <w:rPr>
              <w:noProof/>
            </w:rPr>
            <w:fldChar w:fldCharType="end"/>
          </w:r>
        </w:p>
        <w:p w14:paraId="37BB5605"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4" w:history="1">
            <w:r w:rsidR="00E71E73" w:rsidRPr="00D92254">
              <w:rPr>
                <w:rStyle w:val="Hiperlink"/>
                <w:noProof/>
              </w:rPr>
              <w:t>4.2.2 Docker File</w:t>
            </w:r>
            <w:r w:rsidR="00E71E73">
              <w:rPr>
                <w:noProof/>
                <w:webHidden/>
              </w:rPr>
              <w:tab/>
            </w:r>
            <w:r w:rsidR="00E71E73">
              <w:rPr>
                <w:noProof/>
                <w:webHidden/>
              </w:rPr>
              <w:fldChar w:fldCharType="begin"/>
            </w:r>
            <w:r w:rsidR="00E71E73">
              <w:rPr>
                <w:noProof/>
                <w:webHidden/>
              </w:rPr>
              <w:instrText xml:space="preserve"> PAGEREF _Toc498128674 \h </w:instrText>
            </w:r>
            <w:r w:rsidR="00E71E73">
              <w:rPr>
                <w:noProof/>
                <w:webHidden/>
              </w:rPr>
            </w:r>
            <w:r w:rsidR="00E71E73">
              <w:rPr>
                <w:noProof/>
                <w:webHidden/>
              </w:rPr>
              <w:fldChar w:fldCharType="separate"/>
            </w:r>
            <w:r w:rsidR="00E51193">
              <w:rPr>
                <w:noProof/>
                <w:webHidden/>
              </w:rPr>
              <w:t>36</w:t>
            </w:r>
            <w:r w:rsidR="00E71E73">
              <w:rPr>
                <w:noProof/>
                <w:webHidden/>
              </w:rPr>
              <w:fldChar w:fldCharType="end"/>
            </w:r>
          </w:hyperlink>
        </w:p>
        <w:p w14:paraId="28DFC7B3" w14:textId="77777777" w:rsidR="00E71E73" w:rsidRDefault="0057055B">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"_Toc498128675" </w:instrText>
          </w:r>
          <w:r>
            <w:fldChar w:fldCharType="separate"/>
          </w:r>
          <w:r w:rsidR="00E71E73" w:rsidRPr="00D92254">
            <w:rPr>
              <w:rStyle w:val="Hiperlink"/>
              <w:noProof/>
            </w:rPr>
            <w:t>4.3 DOCKER IMAGEM</w:t>
          </w:r>
          <w:r w:rsidR="00E71E73">
            <w:rPr>
              <w:noProof/>
              <w:webHidden/>
            </w:rPr>
            <w:tab/>
          </w:r>
          <w:r w:rsidR="00E71E73">
            <w:rPr>
              <w:noProof/>
              <w:webHidden/>
            </w:rPr>
            <w:fldChar w:fldCharType="begin"/>
          </w:r>
          <w:r w:rsidR="00E71E73">
            <w:rPr>
              <w:noProof/>
              <w:webHidden/>
            </w:rPr>
            <w:instrText xml:space="preserve"> PAGEREF _Toc498128675 \h </w:instrText>
          </w:r>
          <w:r w:rsidR="00E71E73">
            <w:rPr>
              <w:noProof/>
              <w:webHidden/>
            </w:rPr>
          </w:r>
          <w:r w:rsidR="00E71E73">
            <w:rPr>
              <w:noProof/>
              <w:webHidden/>
            </w:rPr>
            <w:fldChar w:fldCharType="separate"/>
          </w:r>
          <w:ins w:id="27" w:author="Thiago Cruz" w:date="2017-11-11T10:58:00Z">
            <w:r w:rsidR="00E51193">
              <w:rPr>
                <w:noProof/>
                <w:webHidden/>
              </w:rPr>
              <w:t>37</w:t>
            </w:r>
          </w:ins>
          <w:del w:id="28" w:author="Thiago Cruz" w:date="2017-11-11T10:57:00Z">
            <w:r w:rsidR="00E71E73" w:rsidDel="00E51193">
              <w:rPr>
                <w:noProof/>
                <w:webHidden/>
              </w:rPr>
              <w:delText>38</w:delText>
            </w:r>
          </w:del>
          <w:r w:rsidR="00E71E73">
            <w:rPr>
              <w:noProof/>
              <w:webHidden/>
            </w:rPr>
            <w:fldChar w:fldCharType="end"/>
          </w:r>
          <w:r>
            <w:rPr>
              <w:noProof/>
            </w:rPr>
            <w:fldChar w:fldCharType="end"/>
          </w:r>
        </w:p>
        <w:p w14:paraId="2BFCD540" w14:textId="77777777" w:rsidR="00E71E73" w:rsidRDefault="0057055B">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"_Toc498128676" </w:instrText>
          </w:r>
          <w:r>
            <w:fldChar w:fldCharType="separate"/>
          </w:r>
          <w:r w:rsidR="00E71E73" w:rsidRPr="00D92254">
            <w:rPr>
              <w:rStyle w:val="Hiperlink"/>
              <w:noProof/>
            </w:rPr>
            <w:t>4.4 DOCKERHUB</w:t>
          </w:r>
          <w:r w:rsidR="00E71E73">
            <w:rPr>
              <w:noProof/>
              <w:webHidden/>
            </w:rPr>
            <w:tab/>
          </w:r>
          <w:r w:rsidR="00E71E73">
            <w:rPr>
              <w:noProof/>
              <w:webHidden/>
            </w:rPr>
            <w:fldChar w:fldCharType="begin"/>
          </w:r>
          <w:r w:rsidR="00E71E73">
            <w:rPr>
              <w:noProof/>
              <w:webHidden/>
            </w:rPr>
            <w:instrText xml:space="preserve"> PAGEREF _Toc498128676 \h </w:instrText>
          </w:r>
          <w:r w:rsidR="00E71E73">
            <w:rPr>
              <w:noProof/>
              <w:webHidden/>
            </w:rPr>
          </w:r>
          <w:r w:rsidR="00E71E73">
            <w:rPr>
              <w:noProof/>
              <w:webHidden/>
            </w:rPr>
            <w:fldChar w:fldCharType="separate"/>
          </w:r>
          <w:ins w:id="29" w:author="Thiago Cruz" w:date="2017-11-11T10:58:00Z">
            <w:r w:rsidR="00E51193">
              <w:rPr>
                <w:noProof/>
                <w:webHidden/>
              </w:rPr>
              <w:t>39</w:t>
            </w:r>
          </w:ins>
          <w:del w:id="30" w:author="Thiago Cruz" w:date="2017-11-11T10:57:00Z">
            <w:r w:rsidR="00E71E73" w:rsidDel="00E51193">
              <w:rPr>
                <w:noProof/>
                <w:webHidden/>
              </w:rPr>
              <w:delText>40</w:delText>
            </w:r>
          </w:del>
          <w:r w:rsidR="00E71E73">
            <w:rPr>
              <w:noProof/>
              <w:webHidden/>
            </w:rPr>
            <w:fldChar w:fldCharType="end"/>
          </w:r>
          <w:r>
            <w:rPr>
              <w:noProof/>
            </w:rPr>
            <w:fldChar w:fldCharType="end"/>
          </w:r>
        </w:p>
        <w:p w14:paraId="1D8DCD12" w14:textId="77777777" w:rsidR="00E71E73" w:rsidRDefault="0057055B">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"_Toc498128677" </w:instrText>
          </w:r>
          <w:r>
            <w:fldChar w:fldCharType="separate"/>
          </w:r>
          <w:r w:rsidR="00E71E73" w:rsidRPr="00D92254">
            <w:rPr>
              <w:rStyle w:val="Hiperlink"/>
              <w:noProof/>
            </w:rPr>
            <w:t>4.4 DOCKER CONTAINER</w:t>
          </w:r>
          <w:r w:rsidR="00E71E73">
            <w:rPr>
              <w:noProof/>
              <w:webHidden/>
            </w:rPr>
            <w:tab/>
          </w:r>
          <w:r w:rsidR="00E71E73">
            <w:rPr>
              <w:noProof/>
              <w:webHidden/>
            </w:rPr>
            <w:fldChar w:fldCharType="begin"/>
          </w:r>
          <w:r w:rsidR="00E71E73">
            <w:rPr>
              <w:noProof/>
              <w:webHidden/>
            </w:rPr>
            <w:instrText xml:space="preserve"> PAGEREF _Toc498128677 \h </w:instrText>
          </w:r>
          <w:r w:rsidR="00E71E73">
            <w:rPr>
              <w:noProof/>
              <w:webHidden/>
            </w:rPr>
          </w:r>
          <w:r w:rsidR="00E71E73">
            <w:rPr>
              <w:noProof/>
              <w:webHidden/>
            </w:rPr>
            <w:fldChar w:fldCharType="separate"/>
          </w:r>
          <w:ins w:id="31" w:author="Thiago Cruz" w:date="2017-11-11T10:58:00Z">
            <w:r w:rsidR="00E51193">
              <w:rPr>
                <w:noProof/>
                <w:webHidden/>
              </w:rPr>
              <w:t>42</w:t>
            </w:r>
          </w:ins>
          <w:del w:id="32" w:author="Thiago Cruz" w:date="2017-11-11T10:57:00Z">
            <w:r w:rsidR="00E71E73" w:rsidDel="00E51193">
              <w:rPr>
                <w:noProof/>
                <w:webHidden/>
              </w:rPr>
              <w:delText>43</w:delText>
            </w:r>
          </w:del>
          <w:r w:rsidR="00E71E73">
            <w:rPr>
              <w:noProof/>
              <w:webHidden/>
            </w:rPr>
            <w:fldChar w:fldCharType="end"/>
          </w:r>
          <w:r>
            <w:rPr>
              <w:noProof/>
            </w:rPr>
            <w:fldChar w:fldCharType="end"/>
          </w:r>
        </w:p>
        <w:p w14:paraId="6400F6B1" w14:textId="77777777" w:rsidR="00E71E73" w:rsidRDefault="0057055B">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"_Toc498128678" </w:instrText>
          </w:r>
          <w:r>
            <w:fldChar w:fldCharType="separate"/>
          </w:r>
          <w:r w:rsidR="00E71E73" w:rsidRPr="00D92254">
            <w:rPr>
              <w:rStyle w:val="Hiperlink"/>
              <w:noProof/>
            </w:rPr>
            <w:t>4.4.1 Software de Gerenciamento de Containers</w:t>
          </w:r>
          <w:r w:rsidR="00E71E73">
            <w:rPr>
              <w:noProof/>
              <w:webHidden/>
            </w:rPr>
            <w:tab/>
          </w:r>
          <w:r w:rsidR="00E71E73">
            <w:rPr>
              <w:noProof/>
              <w:webHidden/>
            </w:rPr>
            <w:fldChar w:fldCharType="begin"/>
          </w:r>
          <w:r w:rsidR="00E71E73">
            <w:rPr>
              <w:noProof/>
              <w:webHidden/>
            </w:rPr>
            <w:instrText xml:space="preserve"> PAGEREF _Toc498128678 \h </w:instrText>
          </w:r>
          <w:r w:rsidR="00E71E73">
            <w:rPr>
              <w:noProof/>
              <w:webHidden/>
            </w:rPr>
          </w:r>
          <w:r w:rsidR="00E71E73">
            <w:rPr>
              <w:noProof/>
              <w:webHidden/>
            </w:rPr>
            <w:fldChar w:fldCharType="separate"/>
          </w:r>
          <w:ins w:id="33" w:author="Thiago Cruz" w:date="2017-11-11T10:58:00Z">
            <w:r w:rsidR="00E51193">
              <w:rPr>
                <w:noProof/>
                <w:webHidden/>
              </w:rPr>
              <w:t>44</w:t>
            </w:r>
          </w:ins>
          <w:del w:id="34" w:author="Thiago Cruz" w:date="2017-11-11T10:57:00Z">
            <w:r w:rsidR="00E71E73" w:rsidDel="00E51193">
              <w:rPr>
                <w:noProof/>
                <w:webHidden/>
              </w:rPr>
              <w:delText>45</w:delText>
            </w:r>
          </w:del>
          <w:r w:rsidR="00E71E73">
            <w:rPr>
              <w:noProof/>
              <w:webHidden/>
            </w:rPr>
            <w:fldChar w:fldCharType="end"/>
          </w:r>
          <w:r>
            <w:rPr>
              <w:noProof/>
            </w:rPr>
            <w:fldChar w:fldCharType="end"/>
          </w:r>
        </w:p>
        <w:p w14:paraId="1404C543" w14:textId="77777777" w:rsidR="00E71E73" w:rsidRDefault="0057055B">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"_Toc498128679" </w:instrText>
          </w:r>
          <w:r>
            <w:fldChar w:fldCharType="separate"/>
          </w:r>
          <w:r w:rsidR="00E71E73" w:rsidRPr="00D92254">
            <w:rPr>
              <w:rStyle w:val="Hiperlink"/>
              <w:noProof/>
            </w:rPr>
            <w:t>4.5 DOCKER SWARM</w:t>
          </w:r>
          <w:r w:rsidR="00E71E73">
            <w:rPr>
              <w:noProof/>
              <w:webHidden/>
            </w:rPr>
            <w:tab/>
          </w:r>
          <w:r w:rsidR="00E71E73">
            <w:rPr>
              <w:noProof/>
              <w:webHidden/>
            </w:rPr>
            <w:fldChar w:fldCharType="begin"/>
          </w:r>
          <w:r w:rsidR="00E71E73">
            <w:rPr>
              <w:noProof/>
              <w:webHidden/>
            </w:rPr>
            <w:instrText xml:space="preserve"> PAGEREF _Toc498128679 \h </w:instrText>
          </w:r>
          <w:r w:rsidR="00E71E73">
            <w:rPr>
              <w:noProof/>
              <w:webHidden/>
            </w:rPr>
          </w:r>
          <w:r w:rsidR="00E71E73">
            <w:rPr>
              <w:noProof/>
              <w:webHidden/>
            </w:rPr>
            <w:fldChar w:fldCharType="separate"/>
          </w:r>
          <w:ins w:id="35" w:author="Thiago Cruz" w:date="2017-11-11T10:58:00Z">
            <w:r w:rsidR="00E51193">
              <w:rPr>
                <w:noProof/>
                <w:webHidden/>
              </w:rPr>
              <w:t>46</w:t>
            </w:r>
          </w:ins>
          <w:del w:id="36" w:author="Thiago Cruz" w:date="2017-11-11T10:57:00Z">
            <w:r w:rsidR="00E71E73" w:rsidDel="00E51193">
              <w:rPr>
                <w:noProof/>
                <w:webHidden/>
              </w:rPr>
              <w:delText>47</w:delText>
            </w:r>
          </w:del>
          <w:r w:rsidR="00E71E73">
            <w:rPr>
              <w:noProof/>
              <w:webHidden/>
            </w:rPr>
            <w:fldChar w:fldCharType="end"/>
          </w:r>
          <w:r>
            <w:rPr>
              <w:noProof/>
            </w:rPr>
            <w:fldChar w:fldCharType="end"/>
          </w:r>
        </w:p>
        <w:p w14:paraId="16105078" w14:textId="77777777" w:rsidR="00E71E73" w:rsidRDefault="0057055B">
          <w:pPr>
            <w:pStyle w:val="Sumrio1"/>
            <w:tabs>
              <w:tab w:val="right" w:leader="dot" w:pos="9061"/>
            </w:tabs>
            <w:rPr>
              <w:rFonts w:eastAsiaTheme="minorEastAsia" w:cstheme="minorBidi"/>
              <w:b w:val="0"/>
              <w:bCs w:val="0"/>
              <w:noProof/>
            </w:rPr>
          </w:pPr>
          <w:r>
            <w:fldChar w:fldCharType="begin"/>
          </w:r>
          <w:r>
            <w:instrText xml:space="preserve"> HYPERLINK \l "_Toc498128680" </w:instrText>
          </w:r>
          <w:r>
            <w:fldChar w:fldCharType="separate"/>
          </w:r>
          <w:r w:rsidR="00E71E73" w:rsidRPr="00D92254">
            <w:rPr>
              <w:rStyle w:val="Hiperlink"/>
              <w:noProof/>
            </w:rPr>
            <w:t>4.6 PLAY WITH DOCKER</w:t>
          </w:r>
          <w:r w:rsidR="00E71E73">
            <w:rPr>
              <w:noProof/>
              <w:webHidden/>
            </w:rPr>
            <w:tab/>
          </w:r>
          <w:r w:rsidR="00E71E73">
            <w:rPr>
              <w:noProof/>
              <w:webHidden/>
            </w:rPr>
            <w:fldChar w:fldCharType="begin"/>
          </w:r>
          <w:r w:rsidR="00E71E73">
            <w:rPr>
              <w:noProof/>
              <w:webHidden/>
            </w:rPr>
            <w:instrText xml:space="preserve"> PAGEREF _Toc498128680 \h </w:instrText>
          </w:r>
          <w:r w:rsidR="00E71E73">
            <w:rPr>
              <w:noProof/>
              <w:webHidden/>
            </w:rPr>
          </w:r>
          <w:r w:rsidR="00E71E73">
            <w:rPr>
              <w:noProof/>
              <w:webHidden/>
            </w:rPr>
            <w:fldChar w:fldCharType="separate"/>
          </w:r>
          <w:ins w:id="37" w:author="Thiago Cruz" w:date="2017-11-11T10:58:00Z">
            <w:r w:rsidR="00E51193">
              <w:rPr>
                <w:noProof/>
                <w:webHidden/>
              </w:rPr>
              <w:t>50</w:t>
            </w:r>
          </w:ins>
          <w:del w:id="38" w:author="Thiago Cruz" w:date="2017-11-11T10:57:00Z">
            <w:r w:rsidR="00E71E73" w:rsidDel="00E51193">
              <w:rPr>
                <w:noProof/>
                <w:webHidden/>
              </w:rPr>
              <w:delText>51</w:delText>
            </w:r>
          </w:del>
          <w:r w:rsidR="00E71E73">
            <w:rPr>
              <w:noProof/>
              <w:webHidden/>
            </w:rPr>
            <w:fldChar w:fldCharType="end"/>
          </w:r>
          <w:r>
            <w:rPr>
              <w:noProof/>
            </w:rPr>
            <w:fldChar w:fldCharType="end"/>
          </w:r>
        </w:p>
        <w:p w14:paraId="0AEBB6C2" w14:textId="77777777" w:rsidR="00E71E73" w:rsidRDefault="0057055B">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"_Toc498128681" </w:instrText>
          </w:r>
          <w:r>
            <w:fldChar w:fldCharType="separate"/>
          </w:r>
          <w:r w:rsidR="00E71E73" w:rsidRPr="00D92254">
            <w:rPr>
              <w:rStyle w:val="Hiperlink"/>
              <w:noProof/>
            </w:rPr>
            <w:t>4.7 COMUNIDADE E EMPRESARIAL</w:t>
          </w:r>
          <w:r w:rsidR="00E71E73">
            <w:rPr>
              <w:noProof/>
              <w:webHidden/>
            </w:rPr>
            <w:tab/>
          </w:r>
          <w:r w:rsidR="00E71E73">
            <w:rPr>
              <w:noProof/>
              <w:webHidden/>
            </w:rPr>
            <w:fldChar w:fldCharType="begin"/>
          </w:r>
          <w:r w:rsidR="00E71E73">
            <w:rPr>
              <w:noProof/>
              <w:webHidden/>
            </w:rPr>
            <w:instrText xml:space="preserve"> PAGEREF _Toc498128681 \h </w:instrText>
          </w:r>
          <w:r w:rsidR="00E71E73">
            <w:rPr>
              <w:noProof/>
              <w:webHidden/>
            </w:rPr>
          </w:r>
          <w:r w:rsidR="00E71E73">
            <w:rPr>
              <w:noProof/>
              <w:webHidden/>
            </w:rPr>
            <w:fldChar w:fldCharType="separate"/>
          </w:r>
          <w:ins w:id="39" w:author="Thiago Cruz" w:date="2017-11-11T10:58:00Z">
            <w:r w:rsidR="00E51193">
              <w:rPr>
                <w:noProof/>
                <w:webHidden/>
              </w:rPr>
              <w:t>51</w:t>
            </w:r>
          </w:ins>
          <w:del w:id="40" w:author="Thiago Cruz" w:date="2017-11-11T10:57:00Z">
            <w:r w:rsidR="00E71E73" w:rsidDel="00E51193">
              <w:rPr>
                <w:noProof/>
                <w:webHidden/>
              </w:rPr>
              <w:delText>52</w:delText>
            </w:r>
          </w:del>
          <w:r w:rsidR="00E71E73">
            <w:rPr>
              <w:noProof/>
              <w:webHidden/>
            </w:rPr>
            <w:fldChar w:fldCharType="end"/>
          </w:r>
          <w:r>
            <w:rPr>
              <w:noProof/>
            </w:rPr>
            <w:fldChar w:fldCharType="end"/>
          </w:r>
        </w:p>
        <w:p w14:paraId="0FCED592" w14:textId="77777777" w:rsidR="00E71E73" w:rsidRDefault="0057055B">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"_Toc498128682" </w:instrText>
          </w:r>
          <w:r>
            <w:fldChar w:fldCharType="separate"/>
          </w:r>
          <w:r w:rsidR="00E71E73" w:rsidRPr="00D92254">
            <w:rPr>
              <w:rStyle w:val="Hiperlink"/>
              <w:noProof/>
            </w:rPr>
            <w:t>4.7.1 Empresarial</w:t>
          </w:r>
          <w:r w:rsidR="00E71E73">
            <w:rPr>
              <w:noProof/>
              <w:webHidden/>
            </w:rPr>
            <w:tab/>
          </w:r>
          <w:r w:rsidR="00E71E73">
            <w:rPr>
              <w:noProof/>
              <w:webHidden/>
            </w:rPr>
            <w:fldChar w:fldCharType="begin"/>
          </w:r>
          <w:r w:rsidR="00E71E73">
            <w:rPr>
              <w:noProof/>
              <w:webHidden/>
            </w:rPr>
            <w:instrText xml:space="preserve"> PAGEREF _Toc498128682 \h </w:instrText>
          </w:r>
          <w:r w:rsidR="00E71E73">
            <w:rPr>
              <w:noProof/>
              <w:webHidden/>
            </w:rPr>
          </w:r>
          <w:r w:rsidR="00E71E73">
            <w:rPr>
              <w:noProof/>
              <w:webHidden/>
            </w:rPr>
            <w:fldChar w:fldCharType="separate"/>
          </w:r>
          <w:ins w:id="41" w:author="Thiago Cruz" w:date="2017-11-11T10:58:00Z">
            <w:r w:rsidR="00E51193">
              <w:rPr>
                <w:noProof/>
                <w:webHidden/>
              </w:rPr>
              <w:t>53</w:t>
            </w:r>
          </w:ins>
          <w:del w:id="42" w:author="Thiago Cruz" w:date="2017-11-11T10:57:00Z">
            <w:r w:rsidR="00E71E73" w:rsidDel="00E51193">
              <w:rPr>
                <w:noProof/>
                <w:webHidden/>
              </w:rPr>
              <w:delText>54</w:delText>
            </w:r>
          </w:del>
          <w:r w:rsidR="00E71E73">
            <w:rPr>
              <w:noProof/>
              <w:webHidden/>
            </w:rPr>
            <w:fldChar w:fldCharType="end"/>
          </w:r>
          <w:r>
            <w:rPr>
              <w:noProof/>
            </w:rPr>
            <w:fldChar w:fldCharType="end"/>
          </w:r>
        </w:p>
        <w:p w14:paraId="0CE3F225" w14:textId="77777777" w:rsidR="00E71E73" w:rsidRDefault="0057055B">
          <w:pPr>
            <w:pStyle w:val="Sumrio1"/>
            <w:tabs>
              <w:tab w:val="right" w:leader="dot" w:pos="9061"/>
            </w:tabs>
            <w:rPr>
              <w:rFonts w:eastAsiaTheme="minorEastAsia" w:cstheme="minorBidi"/>
              <w:b w:val="0"/>
              <w:bCs w:val="0"/>
              <w:noProof/>
            </w:rPr>
          </w:pPr>
          <w:r>
            <w:fldChar w:fldCharType="begin"/>
          </w:r>
          <w:r>
            <w:instrText xml:space="preserve"> HYPERLINK \l "_Toc498128683" </w:instrText>
          </w:r>
          <w:r>
            <w:fldChar w:fldCharType="separate"/>
          </w:r>
          <w:r w:rsidR="00E71E73" w:rsidRPr="00D92254">
            <w:rPr>
              <w:rStyle w:val="Hiperlink"/>
              <w:noProof/>
            </w:rPr>
            <w:t>5 BOAS PRÁTICAS DE CONSTRUÇÃO DA APLICAÇÃO (DOZE FATORES)</w:t>
          </w:r>
          <w:r w:rsidR="00E71E73">
            <w:rPr>
              <w:noProof/>
              <w:webHidden/>
            </w:rPr>
            <w:tab/>
          </w:r>
          <w:r w:rsidR="00E71E73">
            <w:rPr>
              <w:noProof/>
              <w:webHidden/>
            </w:rPr>
            <w:fldChar w:fldCharType="begin"/>
          </w:r>
          <w:r w:rsidR="00E71E73">
            <w:rPr>
              <w:noProof/>
              <w:webHidden/>
            </w:rPr>
            <w:instrText xml:space="preserve"> PAGEREF _Toc498128683 \h </w:instrText>
          </w:r>
          <w:r w:rsidR="00E71E73">
            <w:rPr>
              <w:noProof/>
              <w:webHidden/>
            </w:rPr>
          </w:r>
          <w:r w:rsidR="00E71E73">
            <w:rPr>
              <w:noProof/>
              <w:webHidden/>
            </w:rPr>
            <w:fldChar w:fldCharType="separate"/>
          </w:r>
          <w:ins w:id="43" w:author="Thiago Cruz" w:date="2017-11-11T10:58:00Z">
            <w:r w:rsidR="00E51193">
              <w:rPr>
                <w:noProof/>
                <w:webHidden/>
              </w:rPr>
              <w:t>54</w:t>
            </w:r>
          </w:ins>
          <w:del w:id="44" w:author="Thiago Cruz" w:date="2017-11-11T10:57:00Z">
            <w:r w:rsidR="00E71E73" w:rsidDel="00E51193">
              <w:rPr>
                <w:noProof/>
                <w:webHidden/>
              </w:rPr>
              <w:delText>55</w:delText>
            </w:r>
          </w:del>
          <w:r w:rsidR="00E71E73">
            <w:rPr>
              <w:noProof/>
              <w:webHidden/>
            </w:rPr>
            <w:fldChar w:fldCharType="end"/>
          </w:r>
          <w:r>
            <w:rPr>
              <w:noProof/>
            </w:rPr>
            <w:fldChar w:fldCharType="end"/>
          </w:r>
        </w:p>
        <w:p w14:paraId="1FCD4072" w14:textId="77777777" w:rsidR="00E71E73" w:rsidRDefault="0057055B">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"_Toc498128684" </w:instrText>
          </w:r>
          <w:r>
            <w:fldChar w:fldCharType="separate"/>
          </w:r>
          <w:r w:rsidR="00E71E73" w:rsidRPr="00D92254">
            <w:rPr>
              <w:rStyle w:val="Hiperlink"/>
              <w:rFonts w:ascii="Times" w:hAnsi="Times"/>
              <w:noProof/>
            </w:rPr>
            <w:t xml:space="preserve">5.1 </w:t>
          </w:r>
          <w:r w:rsidR="00E71E73" w:rsidRPr="00D92254">
            <w:rPr>
              <w:rStyle w:val="Hiperlink"/>
              <w:noProof/>
            </w:rPr>
            <w:t>OS DOZE FATORES</w:t>
          </w:r>
          <w:r w:rsidR="00E71E73">
            <w:rPr>
              <w:noProof/>
              <w:webHidden/>
            </w:rPr>
            <w:tab/>
          </w:r>
          <w:r w:rsidR="00E71E73">
            <w:rPr>
              <w:noProof/>
              <w:webHidden/>
            </w:rPr>
            <w:fldChar w:fldCharType="begin"/>
          </w:r>
          <w:r w:rsidR="00E71E73">
            <w:rPr>
              <w:noProof/>
              <w:webHidden/>
            </w:rPr>
            <w:instrText xml:space="preserve"> PAGEREF _Toc498128684 \h </w:instrText>
          </w:r>
          <w:r w:rsidR="00E71E73">
            <w:rPr>
              <w:noProof/>
              <w:webHidden/>
            </w:rPr>
          </w:r>
          <w:r w:rsidR="00E71E73">
            <w:rPr>
              <w:noProof/>
              <w:webHidden/>
            </w:rPr>
            <w:fldChar w:fldCharType="separate"/>
          </w:r>
          <w:ins w:id="45" w:author="Thiago Cruz" w:date="2017-11-11T10:58:00Z">
            <w:r w:rsidR="00E51193">
              <w:rPr>
                <w:noProof/>
                <w:webHidden/>
              </w:rPr>
              <w:t>54</w:t>
            </w:r>
          </w:ins>
          <w:del w:id="46" w:author="Thiago Cruz" w:date="2017-11-11T10:57:00Z">
            <w:r w:rsidR="00E71E73" w:rsidDel="00E51193">
              <w:rPr>
                <w:noProof/>
                <w:webHidden/>
              </w:rPr>
              <w:delText>55</w:delText>
            </w:r>
          </w:del>
          <w:r w:rsidR="00E71E73">
            <w:rPr>
              <w:noProof/>
              <w:webHidden/>
            </w:rPr>
            <w:fldChar w:fldCharType="end"/>
          </w:r>
          <w:r>
            <w:rPr>
              <w:noProof/>
            </w:rPr>
            <w:fldChar w:fldCharType="end"/>
          </w:r>
        </w:p>
        <w:p w14:paraId="202E2870" w14:textId="77777777" w:rsidR="00E71E73" w:rsidRDefault="0057055B">
          <w:pPr>
            <w:pStyle w:val="Sumrio1"/>
            <w:tabs>
              <w:tab w:val="right" w:leader="dot" w:pos="9061"/>
            </w:tabs>
            <w:rPr>
              <w:rFonts w:eastAsiaTheme="minorEastAsia" w:cstheme="minorBidi"/>
              <w:b w:val="0"/>
              <w:bCs w:val="0"/>
              <w:noProof/>
            </w:rPr>
          </w:pPr>
          <w:r>
            <w:fldChar w:fldCharType="begin"/>
          </w:r>
          <w:r>
            <w:instrText xml:space="preserve"> HYPERLINK \l "_Toc498128685" </w:instrText>
          </w:r>
          <w:r>
            <w:fldChar w:fldCharType="separate"/>
          </w:r>
          <w:r w:rsidR="00E71E73" w:rsidRPr="00D92254">
            <w:rPr>
              <w:rStyle w:val="Hiperlink"/>
              <w:noProof/>
            </w:rPr>
            <w:t>6 SOFTWARES DE ORQUESTRAÇÃO</w:t>
          </w:r>
          <w:r w:rsidR="00E71E73">
            <w:rPr>
              <w:noProof/>
              <w:webHidden/>
            </w:rPr>
            <w:tab/>
          </w:r>
          <w:r w:rsidR="00E71E73">
            <w:rPr>
              <w:noProof/>
              <w:webHidden/>
            </w:rPr>
            <w:fldChar w:fldCharType="begin"/>
          </w:r>
          <w:r w:rsidR="00E71E73">
            <w:rPr>
              <w:noProof/>
              <w:webHidden/>
            </w:rPr>
            <w:instrText xml:space="preserve"> PAGEREF _Toc498128685 \h </w:instrText>
          </w:r>
          <w:r w:rsidR="00E71E73">
            <w:rPr>
              <w:noProof/>
              <w:webHidden/>
            </w:rPr>
          </w:r>
          <w:r w:rsidR="00E71E73">
            <w:rPr>
              <w:noProof/>
              <w:webHidden/>
            </w:rPr>
            <w:fldChar w:fldCharType="separate"/>
          </w:r>
          <w:ins w:id="47" w:author="Thiago Cruz" w:date="2017-11-11T10:58:00Z">
            <w:r w:rsidR="00E51193">
              <w:rPr>
                <w:noProof/>
                <w:webHidden/>
              </w:rPr>
              <w:t>56</w:t>
            </w:r>
          </w:ins>
          <w:del w:id="48" w:author="Thiago Cruz" w:date="2017-11-11T10:57:00Z">
            <w:r w:rsidR="00E71E73" w:rsidDel="00E51193">
              <w:rPr>
                <w:noProof/>
                <w:webHidden/>
              </w:rPr>
              <w:delText>57</w:delText>
            </w:r>
          </w:del>
          <w:r w:rsidR="00E71E73">
            <w:rPr>
              <w:noProof/>
              <w:webHidden/>
            </w:rPr>
            <w:fldChar w:fldCharType="end"/>
          </w:r>
          <w:r>
            <w:rPr>
              <w:noProof/>
            </w:rPr>
            <w:fldChar w:fldCharType="end"/>
          </w:r>
        </w:p>
        <w:p w14:paraId="25D20E0E" w14:textId="77777777" w:rsidR="00E71E73" w:rsidRDefault="0057055B">
          <w:pPr>
            <w:pStyle w:val="Sumrio1"/>
            <w:tabs>
              <w:tab w:val="left" w:pos="480"/>
              <w:tab w:val="right" w:leader="dot" w:pos="9061"/>
            </w:tabs>
            <w:rPr>
              <w:rFonts w:eastAsiaTheme="minorEastAsia" w:cstheme="minorBidi"/>
              <w:b w:val="0"/>
              <w:bCs w:val="0"/>
              <w:noProof/>
            </w:rPr>
          </w:pPr>
          <w:r>
            <w:fldChar w:fldCharType="begin"/>
          </w:r>
          <w:r>
            <w:instrText xml:space="preserve"> HYPERLINK \l "_Toc498128686" </w:instrText>
          </w:r>
          <w:r>
            <w:fldChar w:fldCharType="separate"/>
          </w:r>
          <w:r w:rsidR="00E71E73" w:rsidRPr="00D92254">
            <w:rPr>
              <w:rStyle w:val="Hiperlink"/>
              <w:noProof/>
            </w:rPr>
            <w:t>7</w:t>
          </w:r>
          <w:r w:rsidR="00E71E73">
            <w:rPr>
              <w:rFonts w:eastAsiaTheme="minorEastAsia" w:cstheme="minorBidi"/>
              <w:b w:val="0"/>
              <w:bCs w:val="0"/>
              <w:noProof/>
            </w:rPr>
            <w:tab/>
          </w:r>
          <w:r w:rsidR="00E71E73" w:rsidRPr="00D92254">
            <w:rPr>
              <w:rStyle w:val="Hiperlink"/>
              <w:noProof/>
            </w:rPr>
            <w:t>ESTUDO DE CASO</w:t>
          </w:r>
          <w:r w:rsidR="00E71E73">
            <w:rPr>
              <w:noProof/>
              <w:webHidden/>
            </w:rPr>
            <w:tab/>
          </w:r>
          <w:r w:rsidR="00E71E73">
            <w:rPr>
              <w:noProof/>
              <w:webHidden/>
            </w:rPr>
            <w:fldChar w:fldCharType="begin"/>
          </w:r>
          <w:r w:rsidR="00E71E73">
            <w:rPr>
              <w:noProof/>
              <w:webHidden/>
            </w:rPr>
            <w:instrText xml:space="preserve"> PAGEREF _Toc498128686 \h </w:instrText>
          </w:r>
          <w:r w:rsidR="00E71E73">
            <w:rPr>
              <w:noProof/>
              <w:webHidden/>
            </w:rPr>
          </w:r>
          <w:r w:rsidR="00E71E73">
            <w:rPr>
              <w:noProof/>
              <w:webHidden/>
            </w:rPr>
            <w:fldChar w:fldCharType="separate"/>
          </w:r>
          <w:ins w:id="49" w:author="Thiago Cruz" w:date="2017-11-11T10:58:00Z">
            <w:r w:rsidR="00E51193">
              <w:rPr>
                <w:noProof/>
                <w:webHidden/>
              </w:rPr>
              <w:t>57</w:t>
            </w:r>
          </w:ins>
          <w:del w:id="50" w:author="Thiago Cruz" w:date="2017-11-11T10:57:00Z">
            <w:r w:rsidR="00E71E73" w:rsidDel="00E51193">
              <w:rPr>
                <w:noProof/>
                <w:webHidden/>
              </w:rPr>
              <w:delText>58</w:delText>
            </w:r>
          </w:del>
          <w:r w:rsidR="00E71E73">
            <w:rPr>
              <w:noProof/>
              <w:webHidden/>
            </w:rPr>
            <w:fldChar w:fldCharType="end"/>
          </w:r>
          <w:r>
            <w:rPr>
              <w:noProof/>
            </w:rPr>
            <w:fldChar w:fldCharType="end"/>
          </w:r>
        </w:p>
        <w:p w14:paraId="0671FFDD" w14:textId="77777777" w:rsidR="00E71E73" w:rsidRDefault="0057055B">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"_Toc498128687" </w:instrText>
          </w:r>
          <w:r>
            <w:fldChar w:fldCharType="separate"/>
          </w:r>
          <w:r w:rsidR="00E71E73" w:rsidRPr="00D92254">
            <w:rPr>
              <w:rStyle w:val="Hiperlink"/>
              <w:noProof/>
            </w:rPr>
            <w:t>7.1 OBJETIVO</w:t>
          </w:r>
          <w:r w:rsidR="00E71E73">
            <w:rPr>
              <w:noProof/>
              <w:webHidden/>
            </w:rPr>
            <w:tab/>
          </w:r>
          <w:r w:rsidR="00E71E73">
            <w:rPr>
              <w:noProof/>
              <w:webHidden/>
            </w:rPr>
            <w:fldChar w:fldCharType="begin"/>
          </w:r>
          <w:r w:rsidR="00E71E73">
            <w:rPr>
              <w:noProof/>
              <w:webHidden/>
            </w:rPr>
            <w:instrText xml:space="preserve"> PAGEREF _Toc498128687 \h </w:instrText>
          </w:r>
          <w:r w:rsidR="00E71E73">
            <w:rPr>
              <w:noProof/>
              <w:webHidden/>
            </w:rPr>
          </w:r>
          <w:r w:rsidR="00E71E73">
            <w:rPr>
              <w:noProof/>
              <w:webHidden/>
            </w:rPr>
            <w:fldChar w:fldCharType="separate"/>
          </w:r>
          <w:ins w:id="51" w:author="Thiago Cruz" w:date="2017-11-11T10:58:00Z">
            <w:r w:rsidR="00E51193">
              <w:rPr>
                <w:noProof/>
                <w:webHidden/>
              </w:rPr>
              <w:t>57</w:t>
            </w:r>
          </w:ins>
          <w:del w:id="52" w:author="Thiago Cruz" w:date="2017-11-11T10:57:00Z">
            <w:r w:rsidR="00E71E73" w:rsidDel="00E51193">
              <w:rPr>
                <w:noProof/>
                <w:webHidden/>
              </w:rPr>
              <w:delText>58</w:delText>
            </w:r>
          </w:del>
          <w:r w:rsidR="00E71E73">
            <w:rPr>
              <w:noProof/>
              <w:webHidden/>
            </w:rPr>
            <w:fldChar w:fldCharType="end"/>
          </w:r>
          <w:r>
            <w:rPr>
              <w:noProof/>
            </w:rPr>
            <w:fldChar w:fldCharType="end"/>
          </w:r>
        </w:p>
        <w:p w14:paraId="5E716D6B" w14:textId="77777777" w:rsidR="00E71E73" w:rsidRDefault="0057055B">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"_Toc498128688" </w:instrText>
          </w:r>
          <w:r>
            <w:fldChar w:fldCharType="separate"/>
          </w:r>
          <w:r w:rsidR="00E71E73" w:rsidRPr="00D92254">
            <w:rPr>
              <w:rStyle w:val="Hiperlink"/>
              <w:noProof/>
            </w:rPr>
            <w:t>7.2 CENÁRIO ATUAL</w:t>
          </w:r>
          <w:r w:rsidR="00E71E73">
            <w:rPr>
              <w:noProof/>
              <w:webHidden/>
            </w:rPr>
            <w:tab/>
          </w:r>
          <w:r w:rsidR="00E71E73">
            <w:rPr>
              <w:noProof/>
              <w:webHidden/>
            </w:rPr>
            <w:fldChar w:fldCharType="begin"/>
          </w:r>
          <w:r w:rsidR="00E71E73">
            <w:rPr>
              <w:noProof/>
              <w:webHidden/>
            </w:rPr>
            <w:instrText xml:space="preserve"> PAGEREF _Toc498128688 \h </w:instrText>
          </w:r>
          <w:r w:rsidR="00E71E73">
            <w:rPr>
              <w:noProof/>
              <w:webHidden/>
            </w:rPr>
          </w:r>
          <w:r w:rsidR="00E71E73">
            <w:rPr>
              <w:noProof/>
              <w:webHidden/>
            </w:rPr>
            <w:fldChar w:fldCharType="separate"/>
          </w:r>
          <w:ins w:id="53" w:author="Thiago Cruz" w:date="2017-11-11T10:58:00Z">
            <w:r w:rsidR="00E51193">
              <w:rPr>
                <w:noProof/>
                <w:webHidden/>
              </w:rPr>
              <w:t>57</w:t>
            </w:r>
          </w:ins>
          <w:del w:id="54" w:author="Thiago Cruz" w:date="2017-11-11T10:57:00Z">
            <w:r w:rsidR="00E71E73" w:rsidDel="00E51193">
              <w:rPr>
                <w:noProof/>
                <w:webHidden/>
              </w:rPr>
              <w:delText>58</w:delText>
            </w:r>
          </w:del>
          <w:r w:rsidR="00E71E73">
            <w:rPr>
              <w:noProof/>
              <w:webHidden/>
            </w:rPr>
            <w:fldChar w:fldCharType="end"/>
          </w:r>
          <w:r>
            <w:rPr>
              <w:noProof/>
            </w:rPr>
            <w:fldChar w:fldCharType="end"/>
          </w:r>
        </w:p>
        <w:p w14:paraId="407F7B30" w14:textId="77777777" w:rsidR="00E71E73" w:rsidRDefault="0057055B">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"_Toc498128689" </w:instrText>
          </w:r>
          <w:r>
            <w:fldChar w:fldCharType="separate"/>
          </w:r>
          <w:r w:rsidR="00E71E73" w:rsidRPr="00D92254">
            <w:rPr>
              <w:rStyle w:val="Hiperlink"/>
              <w:noProof/>
            </w:rPr>
            <w:t>7.3 DESCRIÇÃO DO PROJETO</w:t>
          </w:r>
          <w:r w:rsidR="00E71E73">
            <w:rPr>
              <w:noProof/>
              <w:webHidden/>
            </w:rPr>
            <w:tab/>
          </w:r>
          <w:r w:rsidR="00E71E73">
            <w:rPr>
              <w:noProof/>
              <w:webHidden/>
            </w:rPr>
            <w:fldChar w:fldCharType="begin"/>
          </w:r>
          <w:r w:rsidR="00E71E73">
            <w:rPr>
              <w:noProof/>
              <w:webHidden/>
            </w:rPr>
            <w:instrText xml:space="preserve"> PAGEREF _Toc498128689 \h </w:instrText>
          </w:r>
          <w:r w:rsidR="00E71E73">
            <w:rPr>
              <w:noProof/>
              <w:webHidden/>
            </w:rPr>
          </w:r>
          <w:r w:rsidR="00E71E73">
            <w:rPr>
              <w:noProof/>
              <w:webHidden/>
            </w:rPr>
            <w:fldChar w:fldCharType="separate"/>
          </w:r>
          <w:ins w:id="55" w:author="Thiago Cruz" w:date="2017-11-11T10:58:00Z">
            <w:r w:rsidR="00E51193">
              <w:rPr>
                <w:noProof/>
                <w:webHidden/>
              </w:rPr>
              <w:t>57</w:t>
            </w:r>
          </w:ins>
          <w:del w:id="56" w:author="Thiago Cruz" w:date="2017-11-11T10:57:00Z">
            <w:r w:rsidR="00E71E73" w:rsidDel="00E51193">
              <w:rPr>
                <w:noProof/>
                <w:webHidden/>
              </w:rPr>
              <w:delText>58</w:delText>
            </w:r>
          </w:del>
          <w:r w:rsidR="00E71E73">
            <w:rPr>
              <w:noProof/>
              <w:webHidden/>
            </w:rPr>
            <w:fldChar w:fldCharType="end"/>
          </w:r>
          <w:r>
            <w:rPr>
              <w:noProof/>
            </w:rPr>
            <w:fldChar w:fldCharType="end"/>
          </w:r>
        </w:p>
        <w:p w14:paraId="75A5A7B1" w14:textId="77777777" w:rsidR="00E71E73" w:rsidRDefault="0057055B">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"_Toc498128690" </w:instrText>
          </w:r>
          <w:r>
            <w:fldChar w:fldCharType="separate"/>
          </w:r>
          <w:r w:rsidR="00E71E73" w:rsidRPr="00D92254">
            <w:rPr>
              <w:rStyle w:val="Hiperlink"/>
              <w:noProof/>
            </w:rPr>
            <w:t>7.4 ENVOLVIMENTO</w:t>
          </w:r>
          <w:r w:rsidR="00E71E73">
            <w:rPr>
              <w:noProof/>
              <w:webHidden/>
            </w:rPr>
            <w:tab/>
          </w:r>
          <w:r w:rsidR="00E71E73">
            <w:rPr>
              <w:noProof/>
              <w:webHidden/>
            </w:rPr>
            <w:fldChar w:fldCharType="begin"/>
          </w:r>
          <w:r w:rsidR="00E71E73">
            <w:rPr>
              <w:noProof/>
              <w:webHidden/>
            </w:rPr>
            <w:instrText xml:space="preserve"> PAGEREF _Toc498128690 \h </w:instrText>
          </w:r>
          <w:r w:rsidR="00E71E73">
            <w:rPr>
              <w:noProof/>
              <w:webHidden/>
            </w:rPr>
          </w:r>
          <w:r w:rsidR="00E71E73">
            <w:rPr>
              <w:noProof/>
              <w:webHidden/>
            </w:rPr>
            <w:fldChar w:fldCharType="separate"/>
          </w:r>
          <w:ins w:id="57" w:author="Thiago Cruz" w:date="2017-11-11T10:58:00Z">
            <w:r w:rsidR="00E51193">
              <w:rPr>
                <w:noProof/>
                <w:webHidden/>
              </w:rPr>
              <w:t>58</w:t>
            </w:r>
          </w:ins>
          <w:del w:id="58" w:author="Thiago Cruz" w:date="2017-11-11T10:57:00Z">
            <w:r w:rsidR="00E71E73" w:rsidDel="00E51193">
              <w:rPr>
                <w:noProof/>
                <w:webHidden/>
              </w:rPr>
              <w:delText>59</w:delText>
            </w:r>
          </w:del>
          <w:r w:rsidR="00E71E73">
            <w:rPr>
              <w:noProof/>
              <w:webHidden/>
            </w:rPr>
            <w:fldChar w:fldCharType="end"/>
          </w:r>
          <w:r>
            <w:rPr>
              <w:noProof/>
            </w:rPr>
            <w:fldChar w:fldCharType="end"/>
          </w:r>
        </w:p>
        <w:p w14:paraId="6F1F2789" w14:textId="77777777" w:rsidR="00E71E73" w:rsidRDefault="0057055B">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"_Toc498128691" </w:instrText>
          </w:r>
          <w:r>
            <w:fldChar w:fldCharType="separate"/>
          </w:r>
          <w:r w:rsidR="00E71E73" w:rsidRPr="00D92254">
            <w:rPr>
              <w:rStyle w:val="Hiperlink"/>
              <w:noProof/>
            </w:rPr>
            <w:t>7.4.1. Abrangência</w:t>
          </w:r>
          <w:r w:rsidR="00E71E73">
            <w:rPr>
              <w:noProof/>
              <w:webHidden/>
            </w:rPr>
            <w:tab/>
          </w:r>
          <w:r w:rsidR="00E71E73">
            <w:rPr>
              <w:noProof/>
              <w:webHidden/>
            </w:rPr>
            <w:fldChar w:fldCharType="begin"/>
          </w:r>
          <w:r w:rsidR="00E71E73">
            <w:rPr>
              <w:noProof/>
              <w:webHidden/>
            </w:rPr>
            <w:instrText xml:space="preserve"> PAGEREF _Toc498128691 \h </w:instrText>
          </w:r>
          <w:r w:rsidR="00E71E73">
            <w:rPr>
              <w:noProof/>
              <w:webHidden/>
            </w:rPr>
          </w:r>
          <w:r w:rsidR="00E71E73">
            <w:rPr>
              <w:noProof/>
              <w:webHidden/>
            </w:rPr>
            <w:fldChar w:fldCharType="separate"/>
          </w:r>
          <w:ins w:id="59" w:author="Thiago Cruz" w:date="2017-11-11T10:58:00Z">
            <w:r w:rsidR="00E51193">
              <w:rPr>
                <w:noProof/>
                <w:webHidden/>
              </w:rPr>
              <w:t>58</w:t>
            </w:r>
          </w:ins>
          <w:del w:id="60" w:author="Thiago Cruz" w:date="2017-11-11T10:57:00Z">
            <w:r w:rsidR="00E71E73" w:rsidDel="00E51193">
              <w:rPr>
                <w:noProof/>
                <w:webHidden/>
              </w:rPr>
              <w:delText>59</w:delText>
            </w:r>
          </w:del>
          <w:r w:rsidR="00E71E73">
            <w:rPr>
              <w:noProof/>
              <w:webHidden/>
            </w:rPr>
            <w:fldChar w:fldCharType="end"/>
          </w:r>
          <w:r>
            <w:rPr>
              <w:noProof/>
            </w:rPr>
            <w:fldChar w:fldCharType="end"/>
          </w:r>
        </w:p>
        <w:p w14:paraId="193CA4E3" w14:textId="77777777" w:rsidR="00E71E73" w:rsidRDefault="0057055B">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"_Toc498128692" </w:instrText>
          </w:r>
          <w:r>
            <w:fldChar w:fldCharType="separate"/>
          </w:r>
          <w:r w:rsidR="00E71E73" w:rsidRPr="00D92254">
            <w:rPr>
              <w:rStyle w:val="Hiperlink"/>
              <w:noProof/>
            </w:rPr>
            <w:t>7.5 RESTRIÇÕES</w:t>
          </w:r>
          <w:r w:rsidR="00E71E73">
            <w:rPr>
              <w:noProof/>
              <w:webHidden/>
            </w:rPr>
            <w:tab/>
          </w:r>
          <w:r w:rsidR="00E71E73">
            <w:rPr>
              <w:noProof/>
              <w:webHidden/>
            </w:rPr>
            <w:fldChar w:fldCharType="begin"/>
          </w:r>
          <w:r w:rsidR="00E71E73">
            <w:rPr>
              <w:noProof/>
              <w:webHidden/>
            </w:rPr>
            <w:instrText xml:space="preserve"> PAGEREF _Toc498128692 \h </w:instrText>
          </w:r>
          <w:r w:rsidR="00E71E73">
            <w:rPr>
              <w:noProof/>
              <w:webHidden/>
            </w:rPr>
          </w:r>
          <w:r w:rsidR="00E71E73">
            <w:rPr>
              <w:noProof/>
              <w:webHidden/>
            </w:rPr>
            <w:fldChar w:fldCharType="separate"/>
          </w:r>
          <w:ins w:id="61" w:author="Thiago Cruz" w:date="2017-11-11T10:58:00Z">
            <w:r w:rsidR="00E51193">
              <w:rPr>
                <w:noProof/>
                <w:webHidden/>
              </w:rPr>
              <w:t>58</w:t>
            </w:r>
          </w:ins>
          <w:del w:id="62" w:author="Thiago Cruz" w:date="2017-11-11T10:57:00Z">
            <w:r w:rsidR="00E71E73" w:rsidDel="00E51193">
              <w:rPr>
                <w:noProof/>
                <w:webHidden/>
              </w:rPr>
              <w:delText>59</w:delText>
            </w:r>
          </w:del>
          <w:r w:rsidR="00E71E73">
            <w:rPr>
              <w:noProof/>
              <w:webHidden/>
            </w:rPr>
            <w:fldChar w:fldCharType="end"/>
          </w:r>
          <w:r>
            <w:rPr>
              <w:noProof/>
            </w:rPr>
            <w:fldChar w:fldCharType="end"/>
          </w:r>
        </w:p>
        <w:p w14:paraId="468E6484" w14:textId="77777777" w:rsidR="00E71E73" w:rsidRDefault="0057055B">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"_Toc498128693" </w:instrText>
          </w:r>
          <w:r>
            <w:fldChar w:fldCharType="separate"/>
          </w:r>
          <w:r w:rsidR="00E71E73" w:rsidRPr="00D92254">
            <w:rPr>
              <w:rStyle w:val="Hiperlink"/>
              <w:noProof/>
            </w:rPr>
            <w:t>7.6 PROPOSTA DE SOLUÇÃO TECNOLÓGICA ESCOLHIDA</w:t>
          </w:r>
          <w:r w:rsidR="00E71E73">
            <w:rPr>
              <w:noProof/>
              <w:webHidden/>
            </w:rPr>
            <w:tab/>
          </w:r>
          <w:r w:rsidR="00E71E73">
            <w:rPr>
              <w:noProof/>
              <w:webHidden/>
            </w:rPr>
            <w:fldChar w:fldCharType="begin"/>
          </w:r>
          <w:r w:rsidR="00E71E73">
            <w:rPr>
              <w:noProof/>
              <w:webHidden/>
            </w:rPr>
            <w:instrText xml:space="preserve"> PAGEREF _Toc498128693 \h </w:instrText>
          </w:r>
          <w:r w:rsidR="00E71E73">
            <w:rPr>
              <w:noProof/>
              <w:webHidden/>
            </w:rPr>
          </w:r>
          <w:r w:rsidR="00E71E73">
            <w:rPr>
              <w:noProof/>
              <w:webHidden/>
            </w:rPr>
            <w:fldChar w:fldCharType="separate"/>
          </w:r>
          <w:ins w:id="63" w:author="Thiago Cruz" w:date="2017-11-11T10:58:00Z">
            <w:r w:rsidR="00E51193">
              <w:rPr>
                <w:noProof/>
                <w:webHidden/>
              </w:rPr>
              <w:t>58</w:t>
            </w:r>
          </w:ins>
          <w:del w:id="64" w:author="Thiago Cruz" w:date="2017-11-11T10:57:00Z">
            <w:r w:rsidR="00E71E73" w:rsidDel="00E51193">
              <w:rPr>
                <w:noProof/>
                <w:webHidden/>
              </w:rPr>
              <w:delText>59</w:delText>
            </w:r>
          </w:del>
          <w:r w:rsidR="00E71E73">
            <w:rPr>
              <w:noProof/>
              <w:webHidden/>
            </w:rPr>
            <w:fldChar w:fldCharType="end"/>
          </w:r>
          <w:r>
            <w:rPr>
              <w:noProof/>
            </w:rPr>
            <w:fldChar w:fldCharType="end"/>
          </w:r>
        </w:p>
        <w:p w14:paraId="5FB303CD" w14:textId="77777777" w:rsidR="00E71E73" w:rsidRDefault="0057055B">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"_Toc498128694" </w:instrText>
          </w:r>
          <w:r>
            <w:fldChar w:fldCharType="separate"/>
          </w:r>
          <w:r w:rsidR="00E71E73" w:rsidRPr="00D92254">
            <w:rPr>
              <w:rStyle w:val="Hiperlink"/>
              <w:noProof/>
            </w:rPr>
            <w:t>7.7 TERMOS DE GLOSSÁRIO</w:t>
          </w:r>
          <w:r w:rsidR="00E71E73">
            <w:rPr>
              <w:noProof/>
              <w:webHidden/>
            </w:rPr>
            <w:tab/>
          </w:r>
          <w:r w:rsidR="00E71E73">
            <w:rPr>
              <w:noProof/>
              <w:webHidden/>
            </w:rPr>
            <w:fldChar w:fldCharType="begin"/>
          </w:r>
          <w:r w:rsidR="00E71E73">
            <w:rPr>
              <w:noProof/>
              <w:webHidden/>
            </w:rPr>
            <w:instrText xml:space="preserve"> PAGEREF _Toc498128694 \h </w:instrText>
          </w:r>
          <w:r w:rsidR="00E71E73">
            <w:rPr>
              <w:noProof/>
              <w:webHidden/>
            </w:rPr>
          </w:r>
          <w:r w:rsidR="00E71E73">
            <w:rPr>
              <w:noProof/>
              <w:webHidden/>
            </w:rPr>
            <w:fldChar w:fldCharType="separate"/>
          </w:r>
          <w:ins w:id="65" w:author="Thiago Cruz" w:date="2017-11-11T10:58:00Z">
            <w:r w:rsidR="00E51193">
              <w:rPr>
                <w:noProof/>
                <w:webHidden/>
              </w:rPr>
              <w:t>58</w:t>
            </w:r>
          </w:ins>
          <w:del w:id="66" w:author="Thiago Cruz" w:date="2017-11-11T10:57:00Z">
            <w:r w:rsidR="00E71E73" w:rsidDel="00E51193">
              <w:rPr>
                <w:noProof/>
                <w:webHidden/>
              </w:rPr>
              <w:delText>59</w:delText>
            </w:r>
          </w:del>
          <w:r w:rsidR="00E71E73">
            <w:rPr>
              <w:noProof/>
              <w:webHidden/>
            </w:rPr>
            <w:fldChar w:fldCharType="end"/>
          </w:r>
          <w:r>
            <w:rPr>
              <w:noProof/>
            </w:rPr>
            <w:fldChar w:fldCharType="end"/>
          </w:r>
        </w:p>
        <w:p w14:paraId="71A5C63B" w14:textId="77777777" w:rsidR="00E71E73" w:rsidRDefault="0057055B">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"_Toc498128695" </w:instrText>
          </w:r>
          <w:r>
            <w:fldChar w:fldCharType="separate"/>
          </w:r>
          <w:r w:rsidR="00E71E73" w:rsidRPr="00D92254">
            <w:rPr>
              <w:rStyle w:val="Hiperlink"/>
              <w:noProof/>
            </w:rPr>
            <w:t>7.8 DIAGRAMA DE ATIVIDADES</w:t>
          </w:r>
          <w:r w:rsidR="00E71E73">
            <w:rPr>
              <w:noProof/>
              <w:webHidden/>
            </w:rPr>
            <w:tab/>
          </w:r>
          <w:r w:rsidR="00E71E73">
            <w:rPr>
              <w:noProof/>
              <w:webHidden/>
            </w:rPr>
            <w:fldChar w:fldCharType="begin"/>
          </w:r>
          <w:r w:rsidR="00E71E73">
            <w:rPr>
              <w:noProof/>
              <w:webHidden/>
            </w:rPr>
            <w:instrText xml:space="preserve"> PAGEREF _Toc498128695 \h </w:instrText>
          </w:r>
          <w:r w:rsidR="00E71E73">
            <w:rPr>
              <w:noProof/>
              <w:webHidden/>
            </w:rPr>
          </w:r>
          <w:r w:rsidR="00E71E73">
            <w:rPr>
              <w:noProof/>
              <w:webHidden/>
            </w:rPr>
            <w:fldChar w:fldCharType="separate"/>
          </w:r>
          <w:ins w:id="67" w:author="Thiago Cruz" w:date="2017-11-11T10:58:00Z">
            <w:r w:rsidR="00E51193">
              <w:rPr>
                <w:noProof/>
                <w:webHidden/>
              </w:rPr>
              <w:t>58</w:t>
            </w:r>
          </w:ins>
          <w:del w:id="68" w:author="Thiago Cruz" w:date="2017-11-11T10:57:00Z">
            <w:r w:rsidR="00E71E73" w:rsidDel="00E51193">
              <w:rPr>
                <w:noProof/>
                <w:webHidden/>
              </w:rPr>
              <w:delText>59</w:delText>
            </w:r>
          </w:del>
          <w:r w:rsidR="00E71E73">
            <w:rPr>
              <w:noProof/>
              <w:webHidden/>
            </w:rPr>
            <w:fldChar w:fldCharType="end"/>
          </w:r>
          <w:r>
            <w:rPr>
              <w:noProof/>
            </w:rPr>
            <w:fldChar w:fldCharType="end"/>
          </w:r>
        </w:p>
        <w:p w14:paraId="7FB2C1D0" w14:textId="77777777" w:rsidR="00E71E73" w:rsidRDefault="0057055B">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"_Toc498128696" </w:instrText>
          </w:r>
          <w:r>
            <w:fldChar w:fldCharType="separate"/>
          </w:r>
          <w:r w:rsidR="00E71E73" w:rsidRPr="00D92254">
            <w:rPr>
              <w:rStyle w:val="Hiperlink"/>
              <w:noProof/>
            </w:rPr>
            <w:t>7.9 REGRAS DE NEGÓCIO</w:t>
          </w:r>
          <w:r w:rsidR="00E71E73">
            <w:rPr>
              <w:noProof/>
              <w:webHidden/>
            </w:rPr>
            <w:tab/>
          </w:r>
          <w:r w:rsidR="00E71E73">
            <w:rPr>
              <w:noProof/>
              <w:webHidden/>
            </w:rPr>
            <w:fldChar w:fldCharType="begin"/>
          </w:r>
          <w:r w:rsidR="00E71E73">
            <w:rPr>
              <w:noProof/>
              <w:webHidden/>
            </w:rPr>
            <w:instrText xml:space="preserve"> PAGEREF _Toc498128696 \h </w:instrText>
          </w:r>
          <w:r w:rsidR="00E71E73">
            <w:rPr>
              <w:noProof/>
              <w:webHidden/>
            </w:rPr>
          </w:r>
          <w:r w:rsidR="00E71E73">
            <w:rPr>
              <w:noProof/>
              <w:webHidden/>
            </w:rPr>
            <w:fldChar w:fldCharType="separate"/>
          </w:r>
          <w:ins w:id="69" w:author="Thiago Cruz" w:date="2017-11-11T10:58:00Z">
            <w:r w:rsidR="00E51193">
              <w:rPr>
                <w:noProof/>
                <w:webHidden/>
              </w:rPr>
              <w:t>60</w:t>
            </w:r>
          </w:ins>
          <w:del w:id="70" w:author="Thiago Cruz" w:date="2017-11-11T10:57:00Z">
            <w:r w:rsidR="00E71E73" w:rsidDel="00E51193">
              <w:rPr>
                <w:noProof/>
                <w:webHidden/>
              </w:rPr>
              <w:delText>61</w:delText>
            </w:r>
          </w:del>
          <w:r w:rsidR="00E71E73">
            <w:rPr>
              <w:noProof/>
              <w:webHidden/>
            </w:rPr>
            <w:fldChar w:fldCharType="end"/>
          </w:r>
          <w:r>
            <w:rPr>
              <w:noProof/>
            </w:rPr>
            <w:fldChar w:fldCharType="end"/>
          </w:r>
        </w:p>
        <w:p w14:paraId="07C2367C" w14:textId="77777777" w:rsidR="00E71E73" w:rsidRDefault="0057055B">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"_Toc498128697" </w:instrText>
          </w:r>
          <w:r>
            <w:fldChar w:fldCharType="separate"/>
          </w:r>
          <w:r w:rsidR="00E71E73" w:rsidRPr="00D92254">
            <w:rPr>
              <w:rStyle w:val="Hiperlink"/>
              <w:noProof/>
            </w:rPr>
            <w:t>7.10 REQUISITOS NÃO FUNCIONAIS</w:t>
          </w:r>
          <w:r w:rsidR="00E71E73">
            <w:rPr>
              <w:noProof/>
              <w:webHidden/>
            </w:rPr>
            <w:tab/>
          </w:r>
          <w:r w:rsidR="00E71E73">
            <w:rPr>
              <w:noProof/>
              <w:webHidden/>
            </w:rPr>
            <w:fldChar w:fldCharType="begin"/>
          </w:r>
          <w:r w:rsidR="00E71E73">
            <w:rPr>
              <w:noProof/>
              <w:webHidden/>
            </w:rPr>
            <w:instrText xml:space="preserve"> PAGEREF _Toc498128697 \h </w:instrText>
          </w:r>
          <w:r w:rsidR="00E71E73">
            <w:rPr>
              <w:noProof/>
              <w:webHidden/>
            </w:rPr>
          </w:r>
          <w:r w:rsidR="00E71E73">
            <w:rPr>
              <w:noProof/>
              <w:webHidden/>
            </w:rPr>
            <w:fldChar w:fldCharType="separate"/>
          </w:r>
          <w:ins w:id="71" w:author="Thiago Cruz" w:date="2017-11-11T10:58:00Z">
            <w:r w:rsidR="00E51193">
              <w:rPr>
                <w:noProof/>
                <w:webHidden/>
              </w:rPr>
              <w:t>61</w:t>
            </w:r>
          </w:ins>
          <w:del w:id="72" w:author="Thiago Cruz" w:date="2017-11-11T10:57:00Z">
            <w:r w:rsidR="00E71E73" w:rsidDel="00E51193">
              <w:rPr>
                <w:noProof/>
                <w:webHidden/>
              </w:rPr>
              <w:delText>62</w:delText>
            </w:r>
          </w:del>
          <w:r w:rsidR="00E71E73">
            <w:rPr>
              <w:noProof/>
              <w:webHidden/>
            </w:rPr>
            <w:fldChar w:fldCharType="end"/>
          </w:r>
          <w:r>
            <w:rPr>
              <w:noProof/>
            </w:rPr>
            <w:fldChar w:fldCharType="end"/>
          </w:r>
        </w:p>
        <w:p w14:paraId="40B0F881" w14:textId="77777777" w:rsidR="00E71E73" w:rsidRDefault="0057055B">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"_Toc498128698" </w:instrText>
          </w:r>
          <w:r>
            <w:fldChar w:fldCharType="separate"/>
          </w:r>
          <w:r w:rsidR="00E71E73" w:rsidRPr="00D92254">
            <w:rPr>
              <w:rStyle w:val="Hiperlink"/>
              <w:noProof/>
            </w:rPr>
            <w:t>7.11 INTERFACE VISUAL</w:t>
          </w:r>
          <w:r w:rsidR="00E71E73">
            <w:rPr>
              <w:noProof/>
              <w:webHidden/>
            </w:rPr>
            <w:tab/>
          </w:r>
          <w:r w:rsidR="00E71E73">
            <w:rPr>
              <w:noProof/>
              <w:webHidden/>
            </w:rPr>
            <w:fldChar w:fldCharType="begin"/>
          </w:r>
          <w:r w:rsidR="00E71E73">
            <w:rPr>
              <w:noProof/>
              <w:webHidden/>
            </w:rPr>
            <w:instrText xml:space="preserve"> PAGEREF _Toc498128698 \h </w:instrText>
          </w:r>
          <w:r w:rsidR="00E71E73">
            <w:rPr>
              <w:noProof/>
              <w:webHidden/>
            </w:rPr>
          </w:r>
          <w:r w:rsidR="00E71E73">
            <w:rPr>
              <w:noProof/>
              <w:webHidden/>
            </w:rPr>
            <w:fldChar w:fldCharType="separate"/>
          </w:r>
          <w:ins w:id="73" w:author="Thiago Cruz" w:date="2017-11-11T10:58:00Z">
            <w:r w:rsidR="00E51193">
              <w:rPr>
                <w:noProof/>
                <w:webHidden/>
              </w:rPr>
              <w:t>61</w:t>
            </w:r>
          </w:ins>
          <w:del w:id="74" w:author="Thiago Cruz" w:date="2017-11-11T10:57:00Z">
            <w:r w:rsidR="00E71E73" w:rsidDel="00E51193">
              <w:rPr>
                <w:noProof/>
                <w:webHidden/>
              </w:rPr>
              <w:delText>62</w:delText>
            </w:r>
          </w:del>
          <w:r w:rsidR="00E71E73">
            <w:rPr>
              <w:noProof/>
              <w:webHidden/>
            </w:rPr>
            <w:fldChar w:fldCharType="end"/>
          </w:r>
          <w:r>
            <w:rPr>
              <w:noProof/>
            </w:rPr>
            <w:fldChar w:fldCharType="end"/>
          </w:r>
        </w:p>
        <w:p w14:paraId="603A5550" w14:textId="77777777" w:rsidR="00E71E73" w:rsidRDefault="0057055B">
          <w:pPr>
            <w:pStyle w:val="Sumrio1"/>
            <w:tabs>
              <w:tab w:val="right" w:leader="dot" w:pos="9061"/>
            </w:tabs>
            <w:rPr>
              <w:rFonts w:eastAsiaTheme="minorEastAsia" w:cstheme="minorBidi"/>
              <w:b w:val="0"/>
              <w:bCs w:val="0"/>
              <w:noProof/>
            </w:rPr>
          </w:pPr>
          <w:hyperlink w:anchor="_Toc498128699" w:history="1">
            <w:r w:rsidR="00E71E73" w:rsidRPr="00D92254">
              <w:rPr>
                <w:rStyle w:val="Hiperlink"/>
                <w:noProof/>
              </w:rPr>
              <w:t>8 INFRAESTRUTURA</w:t>
            </w:r>
            <w:r w:rsidR="00E71E73">
              <w:rPr>
                <w:noProof/>
                <w:webHidden/>
              </w:rPr>
              <w:tab/>
            </w:r>
            <w:r w:rsidR="00E71E73">
              <w:rPr>
                <w:noProof/>
                <w:webHidden/>
              </w:rPr>
              <w:fldChar w:fldCharType="begin"/>
            </w:r>
            <w:r w:rsidR="00E71E73">
              <w:rPr>
                <w:noProof/>
                <w:webHidden/>
              </w:rPr>
              <w:instrText xml:space="preserve"> PAGEREF _Toc498128699 \h </w:instrText>
            </w:r>
            <w:r w:rsidR="00E71E73">
              <w:rPr>
                <w:noProof/>
                <w:webHidden/>
              </w:rPr>
            </w:r>
            <w:r w:rsidR="00E71E73">
              <w:rPr>
                <w:noProof/>
                <w:webHidden/>
              </w:rPr>
              <w:fldChar w:fldCharType="separate"/>
            </w:r>
            <w:r w:rsidR="00E51193">
              <w:rPr>
                <w:noProof/>
                <w:webHidden/>
              </w:rPr>
              <w:t>65</w:t>
            </w:r>
            <w:r w:rsidR="00E71E73">
              <w:rPr>
                <w:noProof/>
                <w:webHidden/>
              </w:rPr>
              <w:fldChar w:fldCharType="end"/>
            </w:r>
          </w:hyperlink>
        </w:p>
        <w:p w14:paraId="38E7BFD8" w14:textId="77777777" w:rsidR="00E71E73" w:rsidRDefault="0057055B">
          <w:pPr>
            <w:pStyle w:val="Sumrio1"/>
            <w:tabs>
              <w:tab w:val="right" w:leader="dot" w:pos="9061"/>
            </w:tabs>
            <w:rPr>
              <w:rFonts w:eastAsiaTheme="minorEastAsia" w:cstheme="minorBidi"/>
              <w:b w:val="0"/>
              <w:bCs w:val="0"/>
              <w:noProof/>
            </w:rPr>
          </w:pPr>
          <w:hyperlink w:anchor="_Toc498128700" w:history="1">
            <w:r w:rsidR="00E71E73" w:rsidRPr="00D92254">
              <w:rPr>
                <w:rStyle w:val="Hiperlink"/>
                <w:noProof/>
              </w:rPr>
              <w:t>9 CONCLUSÃO</w:t>
            </w:r>
            <w:r w:rsidR="00E71E73">
              <w:rPr>
                <w:noProof/>
                <w:webHidden/>
              </w:rPr>
              <w:tab/>
            </w:r>
            <w:r w:rsidR="00E71E73">
              <w:rPr>
                <w:noProof/>
                <w:webHidden/>
              </w:rPr>
              <w:fldChar w:fldCharType="begin"/>
            </w:r>
            <w:r w:rsidR="00E71E73">
              <w:rPr>
                <w:noProof/>
                <w:webHidden/>
              </w:rPr>
              <w:instrText xml:space="preserve"> PAGEREF _Toc498128700 \h </w:instrText>
            </w:r>
            <w:r w:rsidR="00E71E73">
              <w:rPr>
                <w:noProof/>
                <w:webHidden/>
              </w:rPr>
            </w:r>
            <w:r w:rsidR="00E71E73">
              <w:rPr>
                <w:noProof/>
                <w:webHidden/>
              </w:rPr>
              <w:fldChar w:fldCharType="separate"/>
            </w:r>
            <w:r w:rsidR="00E51193">
              <w:rPr>
                <w:noProof/>
                <w:webHidden/>
              </w:rPr>
              <w:t>66</w:t>
            </w:r>
            <w:r w:rsidR="00E71E73">
              <w:rPr>
                <w:noProof/>
                <w:webHidden/>
              </w:rPr>
              <w:fldChar w:fldCharType="end"/>
            </w:r>
          </w:hyperlink>
        </w:p>
        <w:p w14:paraId="2DB79CE2" w14:textId="77777777" w:rsidR="00E71E73" w:rsidRDefault="0057055B">
          <w:pPr>
            <w:pStyle w:val="Sumrio1"/>
            <w:tabs>
              <w:tab w:val="right" w:leader="dot" w:pos="9061"/>
            </w:tabs>
            <w:rPr>
              <w:rFonts w:eastAsiaTheme="minorEastAsia" w:cstheme="minorBidi"/>
              <w:b w:val="0"/>
              <w:bCs w:val="0"/>
              <w:noProof/>
            </w:rPr>
          </w:pPr>
          <w:hyperlink w:anchor="_Toc498128701" w:history="1">
            <w:r w:rsidR="00E71E73" w:rsidRPr="00D92254">
              <w:rPr>
                <w:rStyle w:val="Hiperlink"/>
                <w:noProof/>
              </w:rPr>
              <w:t>10 MELHORIAS FUTURAS</w:t>
            </w:r>
            <w:r w:rsidR="00E71E73">
              <w:rPr>
                <w:noProof/>
                <w:webHidden/>
              </w:rPr>
              <w:tab/>
            </w:r>
            <w:r w:rsidR="00E71E73">
              <w:rPr>
                <w:noProof/>
                <w:webHidden/>
              </w:rPr>
              <w:fldChar w:fldCharType="begin"/>
            </w:r>
            <w:r w:rsidR="00E71E73">
              <w:rPr>
                <w:noProof/>
                <w:webHidden/>
              </w:rPr>
              <w:instrText xml:space="preserve"> PAGEREF _Toc498128701 \h </w:instrText>
            </w:r>
            <w:r w:rsidR="00E71E73">
              <w:rPr>
                <w:noProof/>
                <w:webHidden/>
              </w:rPr>
            </w:r>
            <w:r w:rsidR="00E71E73">
              <w:rPr>
                <w:noProof/>
                <w:webHidden/>
              </w:rPr>
              <w:fldChar w:fldCharType="separate"/>
            </w:r>
            <w:r w:rsidR="00E51193">
              <w:rPr>
                <w:noProof/>
                <w:webHidden/>
              </w:rPr>
              <w:t>67</w:t>
            </w:r>
            <w:r w:rsidR="00E71E73">
              <w:rPr>
                <w:noProof/>
                <w:webHidden/>
              </w:rPr>
              <w:fldChar w:fldCharType="end"/>
            </w:r>
          </w:hyperlink>
        </w:p>
        <w:p w14:paraId="780A54A7" w14:textId="77777777" w:rsidR="00E71E73" w:rsidRDefault="0057055B">
          <w:pPr>
            <w:pStyle w:val="Sumrio1"/>
            <w:tabs>
              <w:tab w:val="right" w:leader="dot" w:pos="9061"/>
            </w:tabs>
            <w:rPr>
              <w:rFonts w:eastAsiaTheme="minorEastAsia" w:cstheme="minorBidi"/>
              <w:b w:val="0"/>
              <w:bCs w:val="0"/>
              <w:noProof/>
            </w:rPr>
          </w:pPr>
          <w:hyperlink w:anchor="_Toc498128702" w:history="1">
            <w:r w:rsidR="00E71E73" w:rsidRPr="00D92254">
              <w:rPr>
                <w:rStyle w:val="Hiperlink"/>
                <w:noProof/>
              </w:rPr>
              <w:t>11 REFERÊNCIAS</w:t>
            </w:r>
            <w:r w:rsidR="00E71E73">
              <w:rPr>
                <w:noProof/>
                <w:webHidden/>
              </w:rPr>
              <w:tab/>
            </w:r>
            <w:r w:rsidR="00E71E73">
              <w:rPr>
                <w:noProof/>
                <w:webHidden/>
              </w:rPr>
              <w:fldChar w:fldCharType="begin"/>
            </w:r>
            <w:r w:rsidR="00E71E73">
              <w:rPr>
                <w:noProof/>
                <w:webHidden/>
              </w:rPr>
              <w:instrText xml:space="preserve"> PAGEREF _Toc498128702 \h </w:instrText>
            </w:r>
            <w:r w:rsidR="00E71E73">
              <w:rPr>
                <w:noProof/>
                <w:webHidden/>
              </w:rPr>
            </w:r>
            <w:r w:rsidR="00E71E73">
              <w:rPr>
                <w:noProof/>
                <w:webHidden/>
              </w:rPr>
              <w:fldChar w:fldCharType="separate"/>
            </w:r>
            <w:r w:rsidR="00E51193">
              <w:rPr>
                <w:noProof/>
                <w:webHidden/>
              </w:rPr>
              <w:t>68</w:t>
            </w:r>
            <w:r w:rsidR="00E71E73">
              <w:rPr>
                <w:noProof/>
                <w:webHidden/>
              </w:rPr>
              <w:fldChar w:fldCharType="end"/>
            </w:r>
          </w:hyperlink>
        </w:p>
        <w:p w14:paraId="3F5E809B" w14:textId="77777777" w:rsidR="00E71E73" w:rsidRDefault="0057055B">
          <w:pPr>
            <w:pStyle w:val="Sumrio1"/>
            <w:tabs>
              <w:tab w:val="right" w:leader="dot" w:pos="9061"/>
            </w:tabs>
            <w:rPr>
              <w:rFonts w:eastAsiaTheme="minorEastAsia" w:cstheme="minorBidi"/>
              <w:b w:val="0"/>
              <w:bCs w:val="0"/>
              <w:noProof/>
            </w:rPr>
          </w:pPr>
          <w:hyperlink w:anchor="_Toc498128703" w:history="1">
            <w:r w:rsidR="00E71E73" w:rsidRPr="00D92254">
              <w:rPr>
                <w:rStyle w:val="Hiperlink"/>
                <w:noProof/>
              </w:rPr>
              <w:t>12 ANEXOS</w:t>
            </w:r>
            <w:r w:rsidR="00E71E73">
              <w:rPr>
                <w:noProof/>
                <w:webHidden/>
              </w:rPr>
              <w:tab/>
            </w:r>
            <w:r w:rsidR="00E71E73">
              <w:rPr>
                <w:noProof/>
                <w:webHidden/>
              </w:rPr>
              <w:fldChar w:fldCharType="begin"/>
            </w:r>
            <w:r w:rsidR="00E71E73">
              <w:rPr>
                <w:noProof/>
                <w:webHidden/>
              </w:rPr>
              <w:instrText xml:space="preserve"> PAGEREF _Toc498128703 \h </w:instrText>
            </w:r>
            <w:r w:rsidR="00E71E73">
              <w:rPr>
                <w:noProof/>
                <w:webHidden/>
              </w:rPr>
            </w:r>
            <w:r w:rsidR="00E71E73">
              <w:rPr>
                <w:noProof/>
                <w:webHidden/>
              </w:rPr>
              <w:fldChar w:fldCharType="separate"/>
            </w:r>
            <w:r w:rsidR="00E51193">
              <w:rPr>
                <w:noProof/>
                <w:webHidden/>
              </w:rPr>
              <w:t>70</w:t>
            </w:r>
            <w:r w:rsidR="00E71E73">
              <w:rPr>
                <w:noProof/>
                <w:webHidden/>
              </w:rPr>
              <w:fldChar w:fldCharType="end"/>
            </w:r>
          </w:hyperlink>
        </w:p>
        <w:p w14:paraId="2778908E"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4" w:history="1">
            <w:r w:rsidR="00E71E73" w:rsidRPr="00D92254">
              <w:rPr>
                <w:rStyle w:val="Hiperlink"/>
                <w:noProof/>
              </w:rPr>
              <w:t>Anexo 12.1 – Dockerfile - X86</w:t>
            </w:r>
            <w:r w:rsidR="00E71E73">
              <w:rPr>
                <w:noProof/>
                <w:webHidden/>
              </w:rPr>
              <w:tab/>
            </w:r>
            <w:r w:rsidR="00E71E73">
              <w:rPr>
                <w:noProof/>
                <w:webHidden/>
              </w:rPr>
              <w:fldChar w:fldCharType="begin"/>
            </w:r>
            <w:r w:rsidR="00E71E73">
              <w:rPr>
                <w:noProof/>
                <w:webHidden/>
              </w:rPr>
              <w:instrText xml:space="preserve"> PAGEREF _Toc498128704 \h </w:instrText>
            </w:r>
            <w:r w:rsidR="00E71E73">
              <w:rPr>
                <w:noProof/>
                <w:webHidden/>
              </w:rPr>
            </w:r>
            <w:r w:rsidR="00E71E73">
              <w:rPr>
                <w:noProof/>
                <w:webHidden/>
              </w:rPr>
              <w:fldChar w:fldCharType="separate"/>
            </w:r>
            <w:r w:rsidR="00E51193">
              <w:rPr>
                <w:noProof/>
                <w:webHidden/>
              </w:rPr>
              <w:t>70</w:t>
            </w:r>
            <w:r w:rsidR="00E71E73">
              <w:rPr>
                <w:noProof/>
                <w:webHidden/>
              </w:rPr>
              <w:fldChar w:fldCharType="end"/>
            </w:r>
          </w:hyperlink>
        </w:p>
        <w:p w14:paraId="574E4DAF"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5" w:history="1">
            <w:r w:rsidR="00E71E73" w:rsidRPr="00D92254">
              <w:rPr>
                <w:rStyle w:val="Hiperlink"/>
                <w:noProof/>
              </w:rPr>
              <w:t>Anexo 12.2 – Docker-compose versão 2 - X86</w:t>
            </w:r>
            <w:r w:rsidR="00E71E73">
              <w:rPr>
                <w:noProof/>
                <w:webHidden/>
              </w:rPr>
              <w:tab/>
            </w:r>
            <w:r w:rsidR="00E71E73">
              <w:rPr>
                <w:noProof/>
                <w:webHidden/>
              </w:rPr>
              <w:fldChar w:fldCharType="begin"/>
            </w:r>
            <w:r w:rsidR="00E71E73">
              <w:rPr>
                <w:noProof/>
                <w:webHidden/>
              </w:rPr>
              <w:instrText xml:space="preserve"> PAGEREF _Toc498128705 \h </w:instrText>
            </w:r>
            <w:r w:rsidR="00E71E73">
              <w:rPr>
                <w:noProof/>
                <w:webHidden/>
              </w:rPr>
            </w:r>
            <w:r w:rsidR="00E71E73">
              <w:rPr>
                <w:noProof/>
                <w:webHidden/>
              </w:rPr>
              <w:fldChar w:fldCharType="separate"/>
            </w:r>
            <w:r w:rsidR="00E51193">
              <w:rPr>
                <w:noProof/>
                <w:webHidden/>
              </w:rPr>
              <w:t>72</w:t>
            </w:r>
            <w:r w:rsidR="00E71E73">
              <w:rPr>
                <w:noProof/>
                <w:webHidden/>
              </w:rPr>
              <w:fldChar w:fldCharType="end"/>
            </w:r>
          </w:hyperlink>
        </w:p>
        <w:p w14:paraId="720711F5"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6" w:history="1">
            <w:r w:rsidR="00E71E73" w:rsidRPr="00D92254">
              <w:rPr>
                <w:rStyle w:val="Hiperlink"/>
                <w:noProof/>
              </w:rPr>
              <w:t>Anexo 12.3 – Dockerfile – ARM</w:t>
            </w:r>
            <w:r w:rsidR="00E71E73">
              <w:rPr>
                <w:noProof/>
                <w:webHidden/>
              </w:rPr>
              <w:tab/>
            </w:r>
            <w:r w:rsidR="00E71E73">
              <w:rPr>
                <w:noProof/>
                <w:webHidden/>
              </w:rPr>
              <w:fldChar w:fldCharType="begin"/>
            </w:r>
            <w:r w:rsidR="00E71E73">
              <w:rPr>
                <w:noProof/>
                <w:webHidden/>
              </w:rPr>
              <w:instrText xml:space="preserve"> PAGEREF _Toc498128706 \h </w:instrText>
            </w:r>
            <w:r w:rsidR="00E71E73">
              <w:rPr>
                <w:noProof/>
                <w:webHidden/>
              </w:rPr>
            </w:r>
            <w:r w:rsidR="00E71E73">
              <w:rPr>
                <w:noProof/>
                <w:webHidden/>
              </w:rPr>
              <w:fldChar w:fldCharType="separate"/>
            </w:r>
            <w:r w:rsidR="00E51193">
              <w:rPr>
                <w:noProof/>
                <w:webHidden/>
              </w:rPr>
              <w:t>74</w:t>
            </w:r>
            <w:r w:rsidR="00E71E73">
              <w:rPr>
                <w:noProof/>
                <w:webHidden/>
              </w:rPr>
              <w:fldChar w:fldCharType="end"/>
            </w:r>
          </w:hyperlink>
        </w:p>
        <w:p w14:paraId="1448C69D"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7" w:history="1">
            <w:r w:rsidR="00E71E73" w:rsidRPr="00D92254">
              <w:rPr>
                <w:rStyle w:val="Hiperlink"/>
                <w:noProof/>
              </w:rPr>
              <w:t>Anexo 12.4 – Docker-compose versão 2 - ARM</w:t>
            </w:r>
            <w:r w:rsidR="00E71E73">
              <w:rPr>
                <w:noProof/>
                <w:webHidden/>
              </w:rPr>
              <w:tab/>
            </w:r>
            <w:r w:rsidR="00E71E73">
              <w:rPr>
                <w:noProof/>
                <w:webHidden/>
              </w:rPr>
              <w:fldChar w:fldCharType="begin"/>
            </w:r>
            <w:r w:rsidR="00E71E73">
              <w:rPr>
                <w:noProof/>
                <w:webHidden/>
              </w:rPr>
              <w:instrText xml:space="preserve"> PAGEREF _Toc498128707 \h </w:instrText>
            </w:r>
            <w:r w:rsidR="00E71E73">
              <w:rPr>
                <w:noProof/>
                <w:webHidden/>
              </w:rPr>
            </w:r>
            <w:r w:rsidR="00E71E73">
              <w:rPr>
                <w:noProof/>
                <w:webHidden/>
              </w:rPr>
              <w:fldChar w:fldCharType="separate"/>
            </w:r>
            <w:r w:rsidR="00E51193">
              <w:rPr>
                <w:noProof/>
                <w:webHidden/>
              </w:rPr>
              <w:t>76</w:t>
            </w:r>
            <w:r w:rsidR="00E71E73">
              <w:rPr>
                <w:noProof/>
                <w:webHidden/>
              </w:rPr>
              <w:fldChar w:fldCharType="end"/>
            </w:r>
          </w:hyperlink>
        </w:p>
        <w:p w14:paraId="46F82A02"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8" w:history="1">
            <w:r w:rsidR="00E71E73" w:rsidRPr="00D92254">
              <w:rPr>
                <w:rStyle w:val="Hiperlink"/>
                <w:noProof/>
              </w:rPr>
              <w:t>Anexo 12.5 – Docker-compose versão 3 - ARM</w:t>
            </w:r>
            <w:r w:rsidR="00E71E73">
              <w:rPr>
                <w:noProof/>
                <w:webHidden/>
              </w:rPr>
              <w:tab/>
            </w:r>
            <w:r w:rsidR="00E71E73">
              <w:rPr>
                <w:noProof/>
                <w:webHidden/>
              </w:rPr>
              <w:fldChar w:fldCharType="begin"/>
            </w:r>
            <w:r w:rsidR="00E71E73">
              <w:rPr>
                <w:noProof/>
                <w:webHidden/>
              </w:rPr>
              <w:instrText xml:space="preserve"> PAGEREF _Toc498128708 \h </w:instrText>
            </w:r>
            <w:r w:rsidR="00E71E73">
              <w:rPr>
                <w:noProof/>
                <w:webHidden/>
              </w:rPr>
            </w:r>
            <w:r w:rsidR="00E71E73">
              <w:rPr>
                <w:noProof/>
                <w:webHidden/>
              </w:rPr>
              <w:fldChar w:fldCharType="separate"/>
            </w:r>
            <w:r w:rsidR="00E51193">
              <w:rPr>
                <w:noProof/>
                <w:webHidden/>
              </w:rPr>
              <w:t>78</w:t>
            </w:r>
            <w:r w:rsidR="00E71E73">
              <w:rPr>
                <w:noProof/>
                <w:webHidden/>
              </w:rPr>
              <w:fldChar w:fldCharType="end"/>
            </w:r>
          </w:hyperlink>
        </w:p>
        <w:p w14:paraId="6765FAF1" w14:textId="139F4BFC" w:rsidR="0058370B" w:rsidRDefault="0058370B">
          <w:r>
            <w:rPr>
              <w:b/>
              <w:bCs/>
              <w:noProof/>
            </w:rPr>
            <w:fldChar w:fldCharType="end"/>
          </w:r>
        </w:p>
      </w:sdtContent>
    </w:sdt>
    <w:p w14:paraId="69D14D6D" w14:textId="77777777" w:rsidR="009C7518" w:rsidRDefault="00C254AC" w:rsidP="005C0E4C">
      <w:pPr>
        <w:pStyle w:val="Ttulo11"/>
      </w:pPr>
      <w:bookmarkStart w:id="75" w:name="_Toc496802689"/>
      <w:bookmarkStart w:id="76" w:name="_Toc496802918"/>
      <w:bookmarkStart w:id="77" w:name="_Toc498128657"/>
      <w:r>
        <w:lastRenderedPageBreak/>
        <w:t>INTRODUÇÃO</w:t>
      </w:r>
      <w:bookmarkEnd w:id="75"/>
      <w:bookmarkEnd w:id="76"/>
      <w:bookmarkEnd w:id="77"/>
    </w:p>
    <w:p w14:paraId="1D94315B" w14:textId="499C325E" w:rsidR="009C7518" w:rsidRDefault="00C254AC" w:rsidP="00180959">
      <w:pPr>
        <w:ind w:firstLine="708"/>
      </w:pPr>
      <w:r>
        <w:t>A computação em nuvem tem como enfoco proporcionar soluções com baixo custo de forma eficiente para o processamento, armazenamento e distribuições de montantes de dados.</w:t>
      </w:r>
      <w:r w:rsidR="00B216C4">
        <w:t xml:space="preserve"> </w:t>
      </w:r>
      <w:r>
        <w:t>Atualmente, existem diversas definições e conceitos para a computação em nuvem. Neste estudo, irei utilizar a definição de [</w:t>
      </w:r>
      <w:r w:rsidR="0054477E">
        <w:t>MELL AND GRANCE</w:t>
      </w:r>
      <w:r>
        <w:t xml:space="preserv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593632F8" w14:textId="77777777" w:rsidR="009C7518" w:rsidRDefault="00C254AC">
      <w:r>
        <w:t xml:space="preserve">Estes recursos podem ser fornecidos e liberados de forma rápida, utilizado o mínimo de esforço de gerenciamento ou assistência do provedor da nuvem. </w:t>
      </w:r>
    </w:p>
    <w:p w14:paraId="0F4E35CE" w14:textId="77777777" w:rsidR="009C7518" w:rsidRDefault="00C254AC" w:rsidP="00180959">
      <w:pPr>
        <w:widowControl w:val="0"/>
        <w:ind w:firstLine="708"/>
      </w:pPr>
      <w:r>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4672CDEB" w14:textId="421EFF96" w:rsidR="009C7518" w:rsidRDefault="00C254AC" w:rsidP="00180959">
      <w:pPr>
        <w:widowControl w:val="0"/>
        <w:ind w:firstLine="708"/>
      </w:pPr>
      <w:r>
        <w:t>A muito invisível para os usuários como seus aplicativos processam os seus recursos (</w:t>
      </w:r>
      <w:proofErr w:type="spellStart"/>
      <w:r>
        <w:t>meta-dados</w:t>
      </w:r>
      <w:proofErr w:type="spellEnd"/>
      <w:r>
        <w:t>),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down</w:t>
      </w:r>
      <w:r w:rsidR="00CB0E32">
        <w:t>-</w:t>
      </w:r>
      <w:r>
        <w:t>time (tempo de falha) para novas implementações em produção (deploy).</w:t>
      </w:r>
    </w:p>
    <w:p w14:paraId="3D527F0C" w14:textId="77777777" w:rsidR="009C7518" w:rsidRDefault="00C254AC" w:rsidP="00180959">
      <w:pPr>
        <w:widowControl w:val="0"/>
        <w:ind w:firstLine="708"/>
      </w:pPr>
      <w:r>
        <w:t xml:space="preserve">Um novo conceito está surgindo e revolucionando a maneira de programar e suprir recursos para o ambiente das aplicações: programação em </w:t>
      </w:r>
      <w:proofErr w:type="spellStart"/>
      <w:r>
        <w:t>micro-serviços</w:t>
      </w:r>
      <w:proofErr w:type="spellEnd"/>
      <w:r>
        <w:t xml:space="preserve">. </w:t>
      </w:r>
    </w:p>
    <w:p w14:paraId="20E0BE90" w14:textId="77777777" w:rsidR="009C7518" w:rsidRDefault="00C254AC" w:rsidP="00134CF7">
      <w:pPr>
        <w:widowControl w:val="0"/>
        <w:ind w:firstLine="708"/>
      </w:pPr>
      <w:r>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t>midlewares</w:t>
      </w:r>
      <w:proofErr w:type="spellEnd"/>
      <w:r>
        <w:t xml:space="preserve"> (</w:t>
      </w:r>
      <w:proofErr w:type="spellStart"/>
      <w:r>
        <w:t>APIs</w:t>
      </w:r>
      <w:proofErr w:type="spellEnd"/>
      <w:r>
        <w:t>).</w:t>
      </w:r>
    </w:p>
    <w:p w14:paraId="68FB4D90" w14:textId="77777777" w:rsidR="009C7518" w:rsidRDefault="00C254AC" w:rsidP="00180959">
      <w:pPr>
        <w:widowControl w:val="0"/>
        <w:ind w:firstLine="708"/>
      </w:pPr>
      <w:r>
        <w:t>Estes serviços não precisam estar no mesmo servidor que a aplicação, podem estar em outro servidor, em outro Data Center e até em outro continente.</w:t>
      </w:r>
    </w:p>
    <w:p w14:paraId="0BDB7072" w14:textId="60F8932F" w:rsidR="009C7518" w:rsidRDefault="00C254AC" w:rsidP="00F83601">
      <w:pPr>
        <w:widowControl w:val="0"/>
        <w:ind w:firstLine="708"/>
      </w:pPr>
      <w:r>
        <w:t>Este conceito de serviços para servir aplicações está diretamente ligado ao novo paradigma programação e processamento em nuvem (programação distribuída), da qual cada serviço possa estar fora do da aplicação e ser chamado conforme a sua demanda.</w:t>
      </w:r>
    </w:p>
    <w:p w14:paraId="7C7584CD" w14:textId="2D683765" w:rsidR="009C7518" w:rsidRDefault="00C254AC" w:rsidP="000154CF">
      <w:pPr>
        <w:ind w:firstLine="708"/>
      </w:pPr>
      <w:r>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t>desse(</w:t>
      </w:r>
      <w:proofErr w:type="gramEnd"/>
      <w:r>
        <w:t>s) serviço(s) subindo uma nova instância do mesmo;</w:t>
      </w:r>
    </w:p>
    <w:p w14:paraId="43749FF0" w14:textId="77777777" w:rsidR="009C7518" w:rsidRDefault="00C254AC">
      <w:pPr>
        <w:widowControl w:val="0"/>
        <w:ind w:firstLine="708"/>
      </w:pPr>
      <w:r>
        <w:t xml:space="preserve">O conceito de container visa resolver estes e outros problemas; se encaixa perfeitamente para a programação em </w:t>
      </w:r>
      <w:proofErr w:type="spellStart"/>
      <w:r>
        <w:t>micro-serviço</w:t>
      </w:r>
      <w:proofErr w:type="spellEnd"/>
      <w:r>
        <w:t>, pois cada serviço fica isolado em um único container e este pode ser replicado (escalonado) conforme a demanda.</w:t>
      </w:r>
    </w:p>
    <w:p w14:paraId="6C289094" w14:textId="321E63FB" w:rsidR="009C7518" w:rsidRDefault="00C254AC" w:rsidP="00A775DB">
      <w:pPr>
        <w:widowControl w:val="0"/>
        <w:ind w:firstLine="709"/>
      </w:pPr>
      <w:r>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w:t>
      </w:r>
      <w:r w:rsidR="00E33F9B">
        <w:t>ta obra</w:t>
      </w:r>
      <w:r>
        <w:t xml:space="preserve">, porém a mesma será meramente aplicável ao </w:t>
      </w:r>
      <w:r w:rsidR="00B40628">
        <w:t>conceito</w:t>
      </w:r>
      <w:r w:rsidR="00616704">
        <w:t>, não sendo o foc</w:t>
      </w:r>
      <w:r w:rsidR="00B40628">
        <w:t>o desta obra</w:t>
      </w:r>
      <w:r>
        <w:t>.</w:t>
      </w:r>
    </w:p>
    <w:p w14:paraId="6B3F6829" w14:textId="219D900E" w:rsidR="009C7518" w:rsidRDefault="00C254AC" w:rsidP="0044631C">
      <w:pPr>
        <w:widowControl w:val="0"/>
        <w:ind w:firstLine="708"/>
      </w:pPr>
      <w:r>
        <w:t xml:space="preserve">Este trabalho se dividirá além da introdução em outros </w:t>
      </w:r>
      <w:r w:rsidRPr="0044631C">
        <w:rPr>
          <w:highlight w:val="magenta"/>
          <w:shd w:val="clear" w:color="auto" w:fill="FFFF00"/>
        </w:rPr>
        <w:t xml:space="preserve">capítulos: </w:t>
      </w:r>
      <w:r w:rsidR="009E1F2E">
        <w:rPr>
          <w:highlight w:val="magenta"/>
          <w:shd w:val="clear" w:color="auto" w:fill="FFFF00"/>
        </w:rPr>
        <w:t xml:space="preserve">No capítulo </w:t>
      </w:r>
      <w:r w:rsidRPr="0044631C">
        <w:rPr>
          <w:highlight w:val="magenta"/>
          <w:shd w:val="clear" w:color="auto" w:fill="FFFF00"/>
        </w:rPr>
        <w:t>2</w:t>
      </w:r>
      <w:r w:rsidR="00F612F3">
        <w:rPr>
          <w:highlight w:val="magenta"/>
          <w:shd w:val="clear" w:color="auto" w:fill="FFFF00"/>
        </w:rPr>
        <w:t xml:space="preserve">, </w:t>
      </w:r>
      <w:r w:rsidRPr="0044631C">
        <w:rPr>
          <w:highlight w:val="magenta"/>
          <w:shd w:val="clear" w:color="auto" w:fill="FFFF00"/>
        </w:rPr>
        <w:t xml:space="preserve">irei fazer uma fundamentação histórica e teórica sobre a computação em nuvem, modelos de </w:t>
      </w:r>
      <w:r w:rsidRPr="0044631C">
        <w:rPr>
          <w:highlight w:val="magenta"/>
          <w:shd w:val="clear" w:color="auto" w:fill="FFFF00"/>
        </w:rPr>
        <w:lastRenderedPageBreak/>
        <w:t>implantação, suas vantagens e desvantagens, seus modelos de serviços, a elasticidade para os seus serviços e pagamento pela utilização de recursos; além de argumentar sobre esses modelos e falar sobre falhas e suas tolerâncias.</w:t>
      </w:r>
    </w:p>
    <w:p w14:paraId="60E6A6BE" w14:textId="41E3EA44" w:rsidR="0044631C" w:rsidRDefault="00C254AC" w:rsidP="000154CF">
      <w:pPr>
        <w:widowControl w:val="0"/>
        <w:ind w:firstLine="708"/>
        <w:rPr>
          <w:shd w:val="clear" w:color="auto" w:fill="FFFF00"/>
        </w:rPr>
      </w:pPr>
      <w:r w:rsidRPr="001153C1">
        <w:rPr>
          <w:highlight w:val="magenta"/>
        </w:rPr>
        <w:t xml:space="preserve">No </w:t>
      </w:r>
      <w:r w:rsidRPr="001153C1">
        <w:rPr>
          <w:highlight w:val="magenta"/>
          <w:shd w:val="clear" w:color="auto" w:fill="FFFF00"/>
        </w:rPr>
        <w:t xml:space="preserve">capítulo 3, irei apresentar </w:t>
      </w:r>
      <w:r w:rsidR="0044631C" w:rsidRPr="001153C1">
        <w:rPr>
          <w:highlight w:val="magenta"/>
          <w:shd w:val="clear" w:color="auto" w:fill="FFFF00"/>
        </w:rPr>
        <w:t xml:space="preserve">a informações sobre container e virtualização e </w:t>
      </w:r>
      <w:proofErr w:type="gramStart"/>
      <w:r w:rsidR="0044631C" w:rsidRPr="001153C1">
        <w:rPr>
          <w:highlight w:val="magenta"/>
          <w:shd w:val="clear" w:color="auto" w:fill="FFFF00"/>
        </w:rPr>
        <w:t xml:space="preserve">o </w:t>
      </w:r>
      <w:r w:rsidRPr="001153C1">
        <w:rPr>
          <w:highlight w:val="magenta"/>
          <w:shd w:val="clear" w:color="auto" w:fill="FFFF00"/>
        </w:rPr>
        <w:t xml:space="preserve"> conceito</w:t>
      </w:r>
      <w:proofErr w:type="gramEnd"/>
      <w:r w:rsidRPr="001153C1">
        <w:rPr>
          <w:highlight w:val="magenta"/>
          <w:shd w:val="clear" w:color="auto" w:fill="FFFF00"/>
        </w:rPr>
        <w:t xml:space="preserve"> d</w:t>
      </w:r>
      <w:r w:rsidR="0044631C" w:rsidRPr="001153C1">
        <w:rPr>
          <w:highlight w:val="magenta"/>
          <w:shd w:val="clear" w:color="auto" w:fill="FFFF00"/>
        </w:rPr>
        <w:t>o LXC Container.</w:t>
      </w:r>
      <w:r>
        <w:rPr>
          <w:shd w:val="clear" w:color="auto" w:fill="FFFF00"/>
        </w:rPr>
        <w:t xml:space="preserve"> </w:t>
      </w:r>
    </w:p>
    <w:p w14:paraId="45DEE707" w14:textId="297F2690" w:rsidR="00562914" w:rsidRDefault="00C254AC" w:rsidP="0044631C">
      <w:pPr>
        <w:widowControl w:val="0"/>
        <w:ind w:firstLine="708"/>
        <w:rPr>
          <w:shd w:val="clear" w:color="auto" w:fill="FFFF00"/>
        </w:rPr>
      </w:pPr>
      <w:r>
        <w:rPr>
          <w:shd w:val="clear" w:color="auto" w:fill="FFFF00"/>
        </w:rPr>
        <w:t xml:space="preserve">No capítulo 4, irei falar sobre alguns </w:t>
      </w:r>
      <w:r w:rsidR="00562914">
        <w:rPr>
          <w:shd w:val="clear" w:color="auto" w:fill="FFFF00"/>
        </w:rPr>
        <w:t xml:space="preserve">a plataforma a Open-source do Docker, informando como fazer a instalação em sistemas Linux e no Mac. Irei falar sobre os arquivos de configuração utilizados no projeto, irei falar do conceito do Docker imagem e do repositório de imagens o Docker Hub. </w:t>
      </w:r>
    </w:p>
    <w:p w14:paraId="0DF71FC2" w14:textId="28578ADD" w:rsidR="00562914" w:rsidRDefault="00562914" w:rsidP="0044631C">
      <w:pPr>
        <w:widowControl w:val="0"/>
        <w:ind w:firstLine="708"/>
        <w:rPr>
          <w:shd w:val="clear" w:color="auto" w:fill="FFFF00"/>
        </w:rPr>
      </w:pPr>
      <w:r>
        <w:rPr>
          <w:shd w:val="clear" w:color="auto" w:fill="FFFF00"/>
        </w:rPr>
        <w:t>Neste mesmo capítulo irei introduzir o conceito do Docker container</w:t>
      </w:r>
      <w:r w:rsidR="00AD5EBE">
        <w:rPr>
          <w:shd w:val="clear" w:color="auto" w:fill="FFFF00"/>
        </w:rPr>
        <w:t>, irei informar sobre o software de gerencia</w:t>
      </w:r>
      <w:r w:rsidR="00646998">
        <w:rPr>
          <w:shd w:val="clear" w:color="auto" w:fill="FFFF00"/>
        </w:rPr>
        <w:t>mento de containers utilizado</w:t>
      </w:r>
      <w:r w:rsidR="00AD5EBE">
        <w:rPr>
          <w:shd w:val="clear" w:color="auto" w:fill="FFFF00"/>
        </w:rPr>
        <w:t xml:space="preserve"> nesta obra, informarei sobre </w:t>
      </w:r>
      <w:r w:rsidR="00011801">
        <w:rPr>
          <w:shd w:val="clear" w:color="auto" w:fill="FFFF00"/>
        </w:rPr>
        <w:t xml:space="preserve">o conceito próprio do docker de orquestração em cluster, além de mostrar um projeto de treinamento e aprendizado sobre a plataforma Docker e encerrarei este capítulo informando sobre a comunidade e algumas características da plataforma para o mercado fechado, </w:t>
      </w:r>
      <w:proofErr w:type="spellStart"/>
      <w:r w:rsidR="00011801">
        <w:rPr>
          <w:shd w:val="clear" w:color="auto" w:fill="FFFF00"/>
        </w:rPr>
        <w:t>empresariasl</w:t>
      </w:r>
      <w:proofErr w:type="spellEnd"/>
      <w:r w:rsidR="00011801">
        <w:rPr>
          <w:shd w:val="clear" w:color="auto" w:fill="FFFF00"/>
        </w:rPr>
        <w:t>.</w:t>
      </w:r>
      <w:r w:rsidR="00AD5EBE">
        <w:rPr>
          <w:shd w:val="clear" w:color="auto" w:fill="FFFF00"/>
        </w:rPr>
        <w:t xml:space="preserve"> </w:t>
      </w:r>
    </w:p>
    <w:p w14:paraId="3C802663" w14:textId="356749F1" w:rsidR="009C7518" w:rsidRDefault="00C254AC" w:rsidP="000154CF">
      <w:pPr>
        <w:widowControl w:val="0"/>
        <w:ind w:firstLine="708"/>
        <w:rPr>
          <w:highlight w:val="yellow"/>
        </w:rPr>
      </w:pPr>
      <w:r>
        <w:rPr>
          <w:shd w:val="clear" w:color="auto" w:fill="FFFF00"/>
        </w:rPr>
        <w:t xml:space="preserve">No capítulo 5, irei falar sobre </w:t>
      </w:r>
      <w:r w:rsidR="008D0C72">
        <w:rPr>
          <w:shd w:val="clear" w:color="auto" w:fill="FFFF00"/>
        </w:rPr>
        <w:t>boas práticas adotadas em aplicações Web, utilizando o conceito de virtualização; são 12 fatores, boas práticas que são recomendadas de serem seguidas para esses tipos de aplicações</w:t>
      </w:r>
      <w:r>
        <w:rPr>
          <w:shd w:val="clear" w:color="auto" w:fill="FFFF00"/>
        </w:rPr>
        <w:t>;</w:t>
      </w:r>
    </w:p>
    <w:p w14:paraId="1B4D678D" w14:textId="65D20267" w:rsidR="009C7518" w:rsidRDefault="00C254AC" w:rsidP="000A2525">
      <w:pPr>
        <w:widowControl w:val="0"/>
        <w:ind w:firstLine="708"/>
        <w:rPr>
          <w:highlight w:val="yellow"/>
        </w:rPr>
      </w:pPr>
      <w:r>
        <w:rPr>
          <w:shd w:val="clear" w:color="auto" w:fill="FFFF00"/>
        </w:rPr>
        <w:t xml:space="preserve">No capítulo 6, irei </w:t>
      </w:r>
      <w:r w:rsidR="006E410F">
        <w:rPr>
          <w:shd w:val="clear" w:color="auto" w:fill="FFFF00"/>
        </w:rPr>
        <w:t>informar levemente sobre PaaS de orquestração e fazer algumas comparações, não aprofundadas entre as plataformas de orquestração.</w:t>
      </w:r>
      <w:r w:rsidR="00E37836">
        <w:rPr>
          <w:shd w:val="clear" w:color="auto" w:fill="FFFF00"/>
        </w:rPr>
        <w:t xml:space="preserve"> Não irei me aprofundar neste tópico.</w:t>
      </w:r>
    </w:p>
    <w:p w14:paraId="038A5FEC" w14:textId="44B3287F" w:rsidR="009C7518" w:rsidRDefault="00C254AC" w:rsidP="000154CF">
      <w:pPr>
        <w:widowControl w:val="0"/>
        <w:ind w:firstLine="708"/>
      </w:pPr>
      <w:r>
        <w:rPr>
          <w:shd w:val="clear" w:color="auto" w:fill="FFFF00"/>
        </w:rPr>
        <w:t xml:space="preserve">No </w:t>
      </w:r>
      <w:proofErr w:type="spellStart"/>
      <w:r>
        <w:rPr>
          <w:shd w:val="clear" w:color="auto" w:fill="FFFF00"/>
        </w:rPr>
        <w:t>capítlulo</w:t>
      </w:r>
      <w:proofErr w:type="spellEnd"/>
      <w:r>
        <w:rPr>
          <w:shd w:val="clear" w:color="auto" w:fill="FFFF00"/>
        </w:rPr>
        <w:t xml:space="preserve"> 7, irei abordar e fundamentar a teoria</w:t>
      </w:r>
      <w:r w:rsidR="00526ACE">
        <w:rPr>
          <w:shd w:val="clear" w:color="auto" w:fill="FFFF00"/>
        </w:rPr>
        <w:t xml:space="preserve"> do software que está sendo usado como caso de uso desta obra, irei fazer o modelo de</w:t>
      </w:r>
      <w:r>
        <w:t>.</w:t>
      </w:r>
    </w:p>
    <w:p w14:paraId="540D6620" w14:textId="28256C60" w:rsidR="00CE01AC" w:rsidRDefault="00C254AC" w:rsidP="00C24C6E">
      <w:pPr>
        <w:widowControl w:val="0"/>
        <w:ind w:firstLine="708"/>
        <w:rPr>
          <w:shd w:val="clear" w:color="auto" w:fill="FFFF00"/>
        </w:rPr>
      </w:pPr>
      <w:r>
        <w:rPr>
          <w:shd w:val="clear" w:color="auto" w:fill="FFFF00"/>
        </w:rPr>
        <w:t>No capítulo 8, irei falar sobre o estudo de casos abordado no trabalho, farei</w:t>
      </w:r>
      <w:r w:rsidR="00D8327B">
        <w:rPr>
          <w:shd w:val="clear" w:color="auto" w:fill="FFFF00"/>
        </w:rPr>
        <w:t xml:space="preserve"> da</w:t>
      </w:r>
      <w:r>
        <w:rPr>
          <w:shd w:val="clear" w:color="auto" w:fill="FFFF00"/>
        </w:rPr>
        <w:t xml:space="preserve"> fundamentação teórica </w:t>
      </w:r>
      <w:r w:rsidR="00D8327B">
        <w:rPr>
          <w:shd w:val="clear" w:color="auto" w:fill="FFFF00"/>
        </w:rPr>
        <w:t xml:space="preserve">do modelo de visão </w:t>
      </w:r>
      <w:r w:rsidR="0053657C">
        <w:rPr>
          <w:shd w:val="clear" w:color="auto" w:fill="FFFF00"/>
        </w:rPr>
        <w:t>do projeto, dando ênfases nos dados do software e regras de negócios da aplicação.</w:t>
      </w:r>
      <w:r>
        <w:rPr>
          <w:shd w:val="clear" w:color="auto" w:fill="FFFF00"/>
        </w:rPr>
        <w:t xml:space="preserve"> </w:t>
      </w:r>
    </w:p>
    <w:p w14:paraId="6E8E9016" w14:textId="3EBB695B" w:rsidR="009C7518" w:rsidRDefault="00CE01AC" w:rsidP="00C24C6E">
      <w:pPr>
        <w:widowControl w:val="0"/>
        <w:ind w:firstLine="708"/>
        <w:rPr>
          <w:highlight w:val="yellow"/>
        </w:rPr>
      </w:pPr>
      <w:r>
        <w:rPr>
          <w:shd w:val="clear" w:color="auto" w:fill="FFFF00"/>
        </w:rPr>
        <w:t xml:space="preserve">No capítulo 8, irei falar sobre </w:t>
      </w:r>
      <w:r w:rsidR="00C254AC">
        <w:rPr>
          <w:shd w:val="clear" w:color="auto" w:fill="FFFF00"/>
        </w:rPr>
        <w:t xml:space="preserve">infraestrutura </w:t>
      </w:r>
      <w:r w:rsidR="00A90A80">
        <w:rPr>
          <w:shd w:val="clear" w:color="auto" w:fill="FFFF00"/>
        </w:rPr>
        <w:t>de cluster utilizada</w:t>
      </w:r>
      <w:r>
        <w:rPr>
          <w:shd w:val="clear" w:color="auto" w:fill="FFFF00"/>
        </w:rPr>
        <w:t xml:space="preserve">, como fundamentação desta obra </w:t>
      </w:r>
      <w:r w:rsidR="00C254AC">
        <w:rPr>
          <w:shd w:val="clear" w:color="auto" w:fill="FFFF00"/>
        </w:rPr>
        <w:t xml:space="preserve">e </w:t>
      </w:r>
      <w:r w:rsidR="00326827">
        <w:rPr>
          <w:shd w:val="clear" w:color="auto" w:fill="FFFF00"/>
        </w:rPr>
        <w:t xml:space="preserve">a </w:t>
      </w:r>
      <w:r w:rsidR="00C254AC">
        <w:rPr>
          <w:shd w:val="clear" w:color="auto" w:fill="FFFF00"/>
        </w:rPr>
        <w:t>aplicabilidade deste modelo de computação.</w:t>
      </w:r>
    </w:p>
    <w:p w14:paraId="6E3A9466" w14:textId="77777777" w:rsidR="009C7518" w:rsidRDefault="00C254AC" w:rsidP="000A2525">
      <w:pPr>
        <w:widowControl w:val="0"/>
        <w:ind w:firstLine="708"/>
        <w:rPr>
          <w:shd w:val="clear" w:color="auto" w:fill="FFFF00"/>
        </w:rPr>
      </w:pPr>
      <w:r>
        <w:rPr>
          <w:shd w:val="clear" w:color="auto" w:fill="FFFF00"/>
        </w:rPr>
        <w:t xml:space="preserve">No capítulo 9, irei fazer a conclusão do meu trabalho; </w:t>
      </w:r>
      <w:proofErr w:type="gramStart"/>
      <w:r>
        <w:rPr>
          <w:shd w:val="clear" w:color="auto" w:fill="FFFF00"/>
        </w:rPr>
        <w:t>Abordando</w:t>
      </w:r>
      <w:proofErr w:type="gramEnd"/>
      <w:r>
        <w:rPr>
          <w:shd w:val="clear" w:color="auto" w:fill="FFFF00"/>
        </w:rPr>
        <w:t xml:space="preserve"> meu ponto de vista e críticas e soluções relativas à este novo modelo e paradigma de programação.</w:t>
      </w:r>
    </w:p>
    <w:p w14:paraId="721B6B5B" w14:textId="5D61C375" w:rsidR="00693C71" w:rsidRDefault="00693C71" w:rsidP="000A2525">
      <w:pPr>
        <w:widowControl w:val="0"/>
        <w:ind w:firstLine="708"/>
        <w:rPr>
          <w:shd w:val="clear" w:color="auto" w:fill="FFFF00"/>
        </w:rPr>
      </w:pPr>
      <w:r>
        <w:rPr>
          <w:shd w:val="clear" w:color="auto" w:fill="FFFF00"/>
        </w:rPr>
        <w:t>No capítulo 10 irei informar o meu ponto de vista de melhorias futuras, se por ventura esta obra possa ser continuada.</w:t>
      </w:r>
    </w:p>
    <w:p w14:paraId="0D38F6D3" w14:textId="06650F45" w:rsidR="00693C71" w:rsidRDefault="00693C71" w:rsidP="000A2525">
      <w:pPr>
        <w:widowControl w:val="0"/>
        <w:ind w:firstLine="708"/>
        <w:rPr>
          <w:shd w:val="clear" w:color="auto" w:fill="FFFF00"/>
        </w:rPr>
      </w:pPr>
      <w:r>
        <w:rPr>
          <w:shd w:val="clear" w:color="auto" w:fill="FFFF00"/>
        </w:rPr>
        <w:t>No capítulo 11 são as referências utilizadas como base de aprendizado e consulta desta obra.</w:t>
      </w:r>
    </w:p>
    <w:p w14:paraId="7EE08541" w14:textId="536514A0" w:rsidR="00693C71" w:rsidRDefault="00693C71" w:rsidP="000A2525">
      <w:pPr>
        <w:widowControl w:val="0"/>
        <w:ind w:firstLine="708"/>
      </w:pPr>
      <w:r>
        <w:rPr>
          <w:shd w:val="clear" w:color="auto" w:fill="FFFF00"/>
        </w:rPr>
        <w:t>No capítulo 12</w:t>
      </w:r>
      <w:r w:rsidR="00293FEF">
        <w:rPr>
          <w:shd w:val="clear" w:color="auto" w:fill="FFFF00"/>
        </w:rPr>
        <w:t xml:space="preserve"> irei anexar os arquivos de configurações das arquiteturas utilizadas nesta obra, para conhecimento e continuação, se houver.</w:t>
      </w:r>
    </w:p>
    <w:p w14:paraId="585C095C" w14:textId="77777777" w:rsidR="009C7518" w:rsidRDefault="00C254AC">
      <w:pPr>
        <w:widowControl w:val="0"/>
        <w:rPr>
          <w:szCs w:val="28"/>
        </w:rPr>
      </w:pPr>
      <w:r>
        <w:rPr>
          <w:szCs w:val="28"/>
        </w:rPr>
        <w:t xml:space="preserve"> </w:t>
      </w:r>
    </w:p>
    <w:p w14:paraId="5DDFF572" w14:textId="77777777" w:rsidR="009C7518" w:rsidRDefault="00C254AC">
      <w:pPr>
        <w:rPr>
          <w:szCs w:val="28"/>
        </w:rPr>
      </w:pPr>
      <w:r>
        <w:br w:type="page"/>
      </w:r>
    </w:p>
    <w:p w14:paraId="73D80D3F" w14:textId="24DD7E24" w:rsidR="009C7518" w:rsidRDefault="00C14251" w:rsidP="005C0E4C">
      <w:pPr>
        <w:pStyle w:val="Ttulo11"/>
      </w:pPr>
      <w:bookmarkStart w:id="78" w:name="_Toc496802690"/>
      <w:bookmarkStart w:id="79" w:name="_Toc496802919"/>
      <w:bookmarkStart w:id="80" w:name="_Toc498128658"/>
      <w:r>
        <w:lastRenderedPageBreak/>
        <w:t>2 C</w:t>
      </w:r>
      <w:bookmarkEnd w:id="78"/>
      <w:bookmarkEnd w:id="79"/>
      <w:r>
        <w:t>OMPUTAÇÃO EM NUVEM</w:t>
      </w:r>
      <w:bookmarkEnd w:id="80"/>
    </w:p>
    <w:p w14:paraId="42812D3C" w14:textId="77777777" w:rsidR="009C7518" w:rsidRDefault="00C254AC" w:rsidP="00C24C6E">
      <w:pPr>
        <w:ind w:firstLine="708"/>
      </w:pPr>
      <w:r>
        <w:t xml:space="preserve">O termo de computação em nuvem se refere à entrega de recursos computacionais através da Web ou de uma rede própria. </w:t>
      </w:r>
    </w:p>
    <w:p w14:paraId="70B140AB" w14:textId="77777777" w:rsidR="009C7518" w:rsidRDefault="00C254AC">
      <w:r>
        <w:t>De acordo com o Instituto Nacional de Padrões e Tecnologia do Departamento de Comércio Norte-Americano:</w:t>
      </w:r>
    </w:p>
    <w:p w14:paraId="23E2A1BD" w14:textId="0C5E08CF" w:rsidR="009C7518" w:rsidRDefault="00C254AC" w:rsidP="00D14EE6">
      <w:pPr>
        <w:ind w:left="2268"/>
      </w:pPr>
      <w:r>
        <w:t xml:space="preserve">Computação em nuvem é um modelo para permitir acesso ubíquo, conveniente e sob demanda via rede a um agrupamento compartilhado e configurável de recursos </w:t>
      </w:r>
      <w:r w:rsidR="0073445F">
        <w:t>c</w:t>
      </w:r>
      <w:r>
        <w:t>omputacionais (por exemplo, redes, servidores, equipamentos de armazenamento, aplicações e serviços), que pode ser rapidamente fornecido e liberado com esforços mínimos de gerenciamento ou interação com o provedor de serviços. (NIST, 2015).</w:t>
      </w:r>
    </w:p>
    <w:p w14:paraId="48639DF6" w14:textId="77777777" w:rsidR="009C7518" w:rsidRDefault="009C7518">
      <w:pPr>
        <w:jc w:val="right"/>
      </w:pPr>
    </w:p>
    <w:p w14:paraId="30AFB917" w14:textId="77777777" w:rsidR="009C7518" w:rsidRDefault="00C254AC" w:rsidP="00B03842">
      <w:pPr>
        <w:ind w:firstLine="708"/>
      </w:pPr>
      <w:r>
        <w:t xml:space="preserve">Ao invés de manter servidores e infraestrutura especializada para processamento de dados, </w:t>
      </w:r>
      <w:proofErr w:type="spellStart"/>
      <w:r>
        <w:t>storage</w:t>
      </w:r>
      <w:proofErr w:type="spellEnd"/>
      <w:r>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605C6F36" w14:textId="77777777" w:rsidR="009C7518" w:rsidRDefault="00C254AC">
      <w:r>
        <w:rPr>
          <w:noProof/>
        </w:rPr>
        <mc:AlternateContent>
          <mc:Choice Requires="wps">
            <w:drawing>
              <wp:anchor distT="0" distB="0" distL="114300" distR="114300" simplePos="0" relativeHeight="12" behindDoc="0" locked="0" layoutInCell="1" allowOverlap="1" wp14:anchorId="4B308B18" wp14:editId="1C2597CB">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4741170" w14:textId="23898F12" w:rsidR="00E51193" w:rsidRDefault="00E51193">
                            <w:pPr>
                              <w:pStyle w:val="Legenda"/>
                            </w:pPr>
                            <w:bookmarkStart w:id="81" w:name="_Toc482039959"/>
                            <w:bookmarkStart w:id="82" w:name="_Toc482302119"/>
                            <w:bookmarkStart w:id="83" w:name="_Toc482039817"/>
                            <w:bookmarkStart w:id="84" w:name="_Toc498157772"/>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81"/>
                            <w:bookmarkEnd w:id="82"/>
                            <w:bookmarkEnd w:id="83"/>
                            <w:r>
                              <w:rPr>
                                <w:color w:val="000000"/>
                              </w:rPr>
                              <w:t>: Cloud Fonte: http://www.synergixtech.com/wp-content/uploads/2016/09/Cloud-Computing-Benefits.png</w:t>
                            </w:r>
                            <w:bookmarkEnd w:id="84"/>
                          </w:p>
                        </w:txbxContent>
                      </wps:txbx>
                      <wps:bodyPr lIns="0" tIns="0" rIns="0" bIns="0">
                        <a:prstTxWarp prst="textNoShape">
                          <a:avLst/>
                        </a:prstTxWarp>
                        <a:spAutoFit/>
                      </wps:bodyPr>
                    </wps:wsp>
                  </a:graphicData>
                </a:graphic>
              </wp:anchor>
            </w:drawing>
          </mc:Choice>
          <mc:Fallback>
            <w:pict>
              <v:rect w14:anchorId="4B308B18" id="Caixa de Texto 10" o:spid="_x0000_s1026" style="position:absolute;margin-left:63.05pt;margin-top:253.6pt;width:333.3pt;height:26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14741170" w14:textId="23898F12" w:rsidR="00E51193" w:rsidRDefault="00E51193">
                      <w:pPr>
                        <w:pStyle w:val="Legenda"/>
                      </w:pPr>
                      <w:bookmarkStart w:id="85" w:name="_Toc482039959"/>
                      <w:bookmarkStart w:id="86" w:name="_Toc482302119"/>
                      <w:bookmarkStart w:id="87" w:name="_Toc482039817"/>
                      <w:bookmarkStart w:id="88" w:name="_Toc498157772"/>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85"/>
                      <w:bookmarkEnd w:id="86"/>
                      <w:bookmarkEnd w:id="87"/>
                      <w:r>
                        <w:rPr>
                          <w:color w:val="000000"/>
                        </w:rPr>
                        <w:t>: Cloud Fonte: http://www.synergixtech.com/wp-content/uploads/2016/09/Cloud-Computing-Benefits.png</w:t>
                      </w:r>
                      <w:bookmarkEnd w:id="88"/>
                    </w:p>
                  </w:txbxContent>
                </v:textbox>
                <w10:wrap type="square"/>
              </v:rect>
            </w:pict>
          </mc:Fallback>
        </mc:AlternateContent>
      </w:r>
      <w:r>
        <w:rPr>
          <w:noProof/>
        </w:rPr>
        <w:drawing>
          <wp:inline distT="0" distB="0" distL="0" distR="0" wp14:anchorId="750EB4C4" wp14:editId="5039BA0A">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t xml:space="preserve">  </w:t>
      </w:r>
    </w:p>
    <w:p w14:paraId="55234BE0" w14:textId="77777777" w:rsidR="009C7518" w:rsidRDefault="00C254AC">
      <w:r>
        <w:br w:type="page"/>
      </w:r>
    </w:p>
    <w:p w14:paraId="4622A15F" w14:textId="0E9BB4BE" w:rsidR="009C7518" w:rsidRDefault="0015290B" w:rsidP="00A775DB">
      <w:pPr>
        <w:pStyle w:val="Ttulo21"/>
        <w:jc w:val="left"/>
      </w:pPr>
      <w:bookmarkStart w:id="89" w:name="_Toc496802691"/>
      <w:bookmarkStart w:id="90" w:name="_Toc496802920"/>
      <w:bookmarkStart w:id="91" w:name="_Toc498128659"/>
      <w:r>
        <w:lastRenderedPageBreak/>
        <w:t>2.1 HISTÓRIA</w:t>
      </w:r>
      <w:bookmarkEnd w:id="89"/>
      <w:bookmarkEnd w:id="90"/>
      <w:bookmarkEnd w:id="91"/>
    </w:p>
    <w:p w14:paraId="3995A0EA" w14:textId="77777777" w:rsidR="009C7518" w:rsidRDefault="00C254AC">
      <w:pPr>
        <w:shd w:val="clear" w:color="auto" w:fill="FFFFFF"/>
        <w:spacing w:beforeAutospacing="1" w:afterAutospacing="1"/>
        <w:ind w:firstLine="720"/>
        <w:rPr>
          <w:color w:val="000000"/>
        </w:rPr>
      </w:pPr>
      <w:r>
        <w:rPr>
          <w:color w:val="000000"/>
        </w:rPr>
        <w:t xml:space="preserve">A principal funcionalidade da computação em nuvem é a utilização de recursos computacionais por meio da web, e a idéia não é tão recente, a ideia já existia em 1960, com Joseph Carl </w:t>
      </w:r>
      <w:proofErr w:type="spellStart"/>
      <w:r>
        <w:rPr>
          <w:color w:val="000000"/>
        </w:rPr>
        <w:t>Robnett</w:t>
      </w:r>
      <w:proofErr w:type="spellEnd"/>
      <w:r>
        <w:rPr>
          <w:color w:val="000000"/>
        </w:rPr>
        <w:t xml:space="preserve"> </w:t>
      </w:r>
      <w:proofErr w:type="spellStart"/>
      <w:r>
        <w:rPr>
          <w:color w:val="000000"/>
        </w:rPr>
        <w:t>Licklider</w:t>
      </w:r>
      <w:proofErr w:type="spellEnd"/>
      <w:r>
        <w:rPr>
          <w:color w:val="000000"/>
        </w:rPr>
        <w:t>.</w:t>
      </w:r>
    </w:p>
    <w:p w14:paraId="40D13A3D" w14:textId="52EE53A6" w:rsidR="00145E95" w:rsidRDefault="00C254AC">
      <w:pPr>
        <w:shd w:val="clear" w:color="auto" w:fill="FFFFFF"/>
        <w:spacing w:beforeAutospacing="1" w:afterAutospacing="1"/>
        <w:ind w:firstLine="720"/>
        <w:rPr>
          <w:color w:val="000000"/>
        </w:rPr>
      </w:pPr>
      <w:r>
        <w:rPr>
          <w:color w:val="000000"/>
        </w:rPr>
        <w:t>Joseph Carl foi um dos desenvolvedores da ARPANET (</w:t>
      </w:r>
      <w:proofErr w:type="spellStart"/>
      <w:r>
        <w:rPr>
          <w:i/>
          <w:iCs/>
          <w:color w:val="000000"/>
        </w:rPr>
        <w:t>Advanced</w:t>
      </w:r>
      <w:proofErr w:type="spellEnd"/>
      <w:r>
        <w:rPr>
          <w:i/>
          <w:iCs/>
          <w:color w:val="000000"/>
        </w:rPr>
        <w:t xml:space="preserve"> </w:t>
      </w:r>
      <w:proofErr w:type="spellStart"/>
      <w:r>
        <w:rPr>
          <w:i/>
          <w:iCs/>
          <w:color w:val="000000"/>
        </w:rPr>
        <w:t>Research</w:t>
      </w:r>
      <w:proofErr w:type="spellEnd"/>
      <w:r>
        <w:rPr>
          <w:i/>
          <w:iCs/>
          <w:color w:val="000000"/>
        </w:rPr>
        <w:t xml:space="preserve"> </w:t>
      </w:r>
      <w:proofErr w:type="spellStart"/>
      <w:r>
        <w:rPr>
          <w:i/>
          <w:iCs/>
          <w:color w:val="000000"/>
        </w:rPr>
        <w:t>Projects</w:t>
      </w:r>
      <w:proofErr w:type="spellEnd"/>
      <w:r>
        <w:rPr>
          <w:i/>
          <w:iCs/>
          <w:color w:val="000000"/>
        </w:rPr>
        <w:t xml:space="preserve"> </w:t>
      </w:r>
      <w:proofErr w:type="spellStart"/>
      <w:r>
        <w:rPr>
          <w:i/>
          <w:iCs/>
          <w:color w:val="000000"/>
        </w:rPr>
        <w:t>Agency</w:t>
      </w:r>
      <w:proofErr w:type="spellEnd"/>
      <w:r>
        <w:rPr>
          <w:i/>
          <w:iCs/>
          <w:color w:val="000000"/>
        </w:rPr>
        <w:t xml:space="preserve"> Network</w:t>
      </w:r>
      <w:r>
        <w:rPr>
          <w:color w:val="000000"/>
        </w:rPr>
        <w:t xml:space="preserve">), o antecessor direto da internet, que tinha o objetivo de interligar as bases militares e os departamentos de pesquisa do governo americano. </w:t>
      </w:r>
    </w:p>
    <w:p w14:paraId="23FD8EC0" w14:textId="77777777" w:rsidR="009C7518" w:rsidRDefault="00C254AC" w:rsidP="00A775DB">
      <w:pPr>
        <w:shd w:val="clear" w:color="auto" w:fill="FFFFFF"/>
        <w:spacing w:beforeAutospacing="1" w:afterAutospacing="1"/>
        <w:ind w:firstLine="720"/>
        <w:rPr>
          <w:color w:val="000000"/>
        </w:rPr>
      </w:pPr>
      <w:r>
        <w:rPr>
          <w:color w:val="000000"/>
        </w:rPr>
        <w:t>Nesse período, Joseph já imaginava uma rede de computadores intergaláctica em que todos estariam conectados acessando programas e dados de qualquer lugar.</w:t>
      </w:r>
    </w:p>
    <w:p w14:paraId="515A210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w:drawing>
          <wp:anchor distT="0" distB="0" distL="114300" distR="114300" simplePos="0" relativeHeight="3" behindDoc="0" locked="0" layoutInCell="1" allowOverlap="1" wp14:anchorId="51A2EEC5" wp14:editId="72AECCF0">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09B316F7" w14:textId="77777777" w:rsidR="009C7518" w:rsidRDefault="009C7518">
      <w:pPr>
        <w:shd w:val="clear" w:color="auto" w:fill="FFFFFF"/>
        <w:spacing w:beforeAutospacing="1" w:afterAutospacing="1"/>
        <w:ind w:firstLine="720"/>
        <w:rPr>
          <w:rFonts w:ascii="Verdana" w:hAnsi="Verdana"/>
          <w:color w:val="000000"/>
          <w:sz w:val="20"/>
          <w:szCs w:val="20"/>
        </w:rPr>
      </w:pPr>
    </w:p>
    <w:p w14:paraId="3684C564" w14:textId="77777777" w:rsidR="009C7518" w:rsidRDefault="009C7518">
      <w:pPr>
        <w:shd w:val="clear" w:color="auto" w:fill="FFFFFF"/>
        <w:spacing w:beforeAutospacing="1" w:afterAutospacing="1"/>
        <w:ind w:firstLine="720"/>
        <w:rPr>
          <w:rFonts w:ascii="Verdana" w:hAnsi="Verdana"/>
          <w:color w:val="000000"/>
          <w:sz w:val="20"/>
          <w:szCs w:val="20"/>
        </w:rPr>
      </w:pPr>
    </w:p>
    <w:p w14:paraId="1E9567FE" w14:textId="77777777" w:rsidR="009C7518" w:rsidRDefault="009C7518">
      <w:pPr>
        <w:shd w:val="clear" w:color="auto" w:fill="FFFFFF"/>
        <w:spacing w:beforeAutospacing="1" w:afterAutospacing="1"/>
        <w:ind w:firstLine="720"/>
        <w:rPr>
          <w:rFonts w:ascii="Verdana" w:hAnsi="Verdana"/>
          <w:color w:val="000000"/>
          <w:sz w:val="20"/>
          <w:szCs w:val="20"/>
        </w:rPr>
      </w:pPr>
    </w:p>
    <w:p w14:paraId="64C34CDE" w14:textId="77777777" w:rsidR="009C7518" w:rsidRDefault="009C7518">
      <w:pPr>
        <w:shd w:val="clear" w:color="auto" w:fill="FFFFFF"/>
        <w:spacing w:beforeAutospacing="1" w:afterAutospacing="1"/>
        <w:ind w:firstLine="720"/>
        <w:rPr>
          <w:rFonts w:ascii="Verdana" w:hAnsi="Verdana"/>
          <w:color w:val="000000"/>
          <w:sz w:val="20"/>
          <w:szCs w:val="20"/>
        </w:rPr>
      </w:pPr>
    </w:p>
    <w:p w14:paraId="3368D96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3" behindDoc="0" locked="0" layoutInCell="1" allowOverlap="1" wp14:anchorId="36F8F711" wp14:editId="082B25F7">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527CC2" w14:textId="77777777" w:rsidR="00E51193" w:rsidRDefault="00E51193">
                            <w:pPr>
                              <w:pStyle w:val="Legenda"/>
                            </w:pPr>
                            <w:bookmarkStart w:id="92" w:name="_Toc482302120"/>
                            <w:bookmarkStart w:id="93" w:name="_Toc482039818"/>
                            <w:bookmarkStart w:id="94" w:name="_Toc482039960"/>
                            <w:bookmarkStart w:id="95" w:name="_Toc498157773"/>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92"/>
                            <w:bookmarkEnd w:id="93"/>
                            <w:bookmarkEnd w:id="94"/>
                            <w:r>
                              <w:rPr>
                                <w:color w:val="000000"/>
                              </w:rPr>
                              <w:t>: Joseph Carl Fonte: http://www.psynergie.com/psychologie-internet/photo-joseph-licklider.jpg</w:t>
                            </w:r>
                            <w:bookmarkEnd w:id="95"/>
                          </w:p>
                        </w:txbxContent>
                      </wps:txbx>
                      <wps:bodyPr lIns="0" tIns="0" rIns="0" bIns="0">
                        <a:prstTxWarp prst="textNoShape">
                          <a:avLst/>
                        </a:prstTxWarp>
                        <a:spAutoFit/>
                      </wps:bodyPr>
                    </wps:wsp>
                  </a:graphicData>
                </a:graphic>
              </wp:anchor>
            </w:drawing>
          </mc:Choice>
          <mc:Fallback>
            <w:pict>
              <v:rect w14:anchorId="36F8F711" id="Caixa de Texto 13" o:spid="_x0000_s1027" style="position:absolute;left:0;text-align:left;margin-left:26.4pt;margin-top:19.65pt;width:297.8pt;height:26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44527CC2" w14:textId="77777777" w:rsidR="00E51193" w:rsidRDefault="00E51193">
                      <w:pPr>
                        <w:pStyle w:val="Legenda"/>
                      </w:pPr>
                      <w:bookmarkStart w:id="96" w:name="_Toc482302120"/>
                      <w:bookmarkStart w:id="97" w:name="_Toc482039818"/>
                      <w:bookmarkStart w:id="98" w:name="_Toc482039960"/>
                      <w:bookmarkStart w:id="99" w:name="_Toc498157773"/>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96"/>
                      <w:bookmarkEnd w:id="97"/>
                      <w:bookmarkEnd w:id="98"/>
                      <w:r>
                        <w:rPr>
                          <w:color w:val="000000"/>
                        </w:rPr>
                        <w:t>: Joseph Carl Fonte: http://www.psynergie.com/psychologie-internet/photo-joseph-licklider.jpg</w:t>
                      </w:r>
                      <w:bookmarkEnd w:id="99"/>
                    </w:p>
                  </w:txbxContent>
                </v:textbox>
                <w10:wrap type="square"/>
              </v:rect>
            </w:pict>
          </mc:Fallback>
        </mc:AlternateContent>
      </w:r>
    </w:p>
    <w:p w14:paraId="586A49AB" w14:textId="77777777" w:rsidR="009C7518" w:rsidRDefault="009C7518">
      <w:pPr>
        <w:shd w:val="clear" w:color="auto" w:fill="FFFFFF"/>
        <w:spacing w:beforeAutospacing="1" w:afterAutospacing="1"/>
        <w:ind w:firstLine="720"/>
        <w:rPr>
          <w:rFonts w:ascii="Verdana" w:hAnsi="Verdana"/>
          <w:color w:val="000000"/>
          <w:sz w:val="20"/>
          <w:szCs w:val="20"/>
        </w:rPr>
      </w:pPr>
    </w:p>
    <w:p w14:paraId="009916DE" w14:textId="404E025F" w:rsidR="009C7518" w:rsidRDefault="00C254AC" w:rsidP="00A775DB">
      <w:pPr>
        <w:shd w:val="clear" w:color="auto" w:fill="FFFFFF"/>
        <w:spacing w:beforeAutospacing="1" w:afterAutospacing="1"/>
        <w:ind w:firstLine="709"/>
        <w:rPr>
          <w:color w:val="000000"/>
          <w:szCs w:val="22"/>
        </w:rPr>
      </w:pPr>
      <w:r>
        <w:rPr>
          <w:noProof/>
        </w:rPr>
        <w:drawing>
          <wp:anchor distT="0" distB="0" distL="114300" distR="114300" simplePos="0" relativeHeight="4" behindDoc="0" locked="0" layoutInCell="1" allowOverlap="1" wp14:anchorId="7A5C1F96" wp14:editId="3898BD80">
            <wp:simplePos x="0" y="0"/>
            <wp:positionH relativeFrom="column">
              <wp:posOffset>347345</wp:posOffset>
            </wp:positionH>
            <wp:positionV relativeFrom="paragraph">
              <wp:posOffset>1107658</wp:posOffset>
            </wp:positionV>
            <wp:extent cx="1366520" cy="1891030"/>
            <wp:effectExtent l="0" t="0" r="508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366520" cy="1891030"/>
                    </a:xfrm>
                    <a:prstGeom prst="rect">
                      <a:avLst/>
                    </a:prstGeom>
                  </pic:spPr>
                </pic:pic>
              </a:graphicData>
            </a:graphic>
          </wp:anchor>
        </w:drawing>
      </w:r>
      <w:r>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0C0EEBCA" w14:textId="0BBDDBE5" w:rsidR="009C7518" w:rsidRDefault="00C920B7">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4" behindDoc="0" locked="0" layoutInCell="1" allowOverlap="1" wp14:anchorId="70C8AE22" wp14:editId="0B5B6A73">
                <wp:simplePos x="0" y="0"/>
                <wp:positionH relativeFrom="column">
                  <wp:posOffset>230505</wp:posOffset>
                </wp:positionH>
                <wp:positionV relativeFrom="paragraph">
                  <wp:posOffset>1955313</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EE4E188" w14:textId="77777777" w:rsidR="00E51193" w:rsidRDefault="00E51193">
                            <w:pPr>
                              <w:pStyle w:val="Legenda"/>
                            </w:pPr>
                            <w:bookmarkStart w:id="100" w:name="_Toc482302121"/>
                            <w:bookmarkStart w:id="101" w:name="_Toc482039961"/>
                            <w:bookmarkStart w:id="102" w:name="_Toc482039819"/>
                            <w:bookmarkStart w:id="103" w:name="_Toc498157774"/>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100"/>
                            <w:bookmarkEnd w:id="101"/>
                            <w:bookmarkEnd w:id="102"/>
                            <w:r>
                              <w:rPr>
                                <w:color w:val="000000"/>
                              </w:rPr>
                              <w:t>: John McCarthy Fonte: http://www-formal.stanford.edu/jmc/jmccolor.jpg</w:t>
                            </w:r>
                            <w:bookmarkEnd w:id="103"/>
                          </w:p>
                        </w:txbxContent>
                      </wps:txbx>
                      <wps:bodyPr lIns="0" tIns="0" rIns="0" bIns="0">
                        <a:prstTxWarp prst="textNoShape">
                          <a:avLst/>
                        </a:prstTxWarp>
                        <a:noAutofit/>
                      </wps:bodyPr>
                    </wps:wsp>
                  </a:graphicData>
                </a:graphic>
              </wp:anchor>
            </w:drawing>
          </mc:Choice>
          <mc:Fallback>
            <w:pict>
              <v:rect w14:anchorId="70C8AE22" id="Caixa de Texto 15" o:spid="_x0000_s1028" style="position:absolute;left:0;text-align:left;margin-left:18.15pt;margin-top:153.95pt;width:251.9pt;height:26.2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" stroked="f">
                <v:textbox inset="0,0,0,0">
                  <w:txbxContent>
                    <w:p w14:paraId="3EE4E188" w14:textId="77777777" w:rsidR="00E51193" w:rsidRDefault="00E51193">
                      <w:pPr>
                        <w:pStyle w:val="Legenda"/>
                      </w:pPr>
                      <w:bookmarkStart w:id="104" w:name="_Toc482302121"/>
                      <w:bookmarkStart w:id="105" w:name="_Toc482039961"/>
                      <w:bookmarkStart w:id="106" w:name="_Toc482039819"/>
                      <w:bookmarkStart w:id="107" w:name="_Toc498157774"/>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104"/>
                      <w:bookmarkEnd w:id="105"/>
                      <w:bookmarkEnd w:id="106"/>
                      <w:r>
                        <w:rPr>
                          <w:color w:val="000000"/>
                        </w:rPr>
                        <w:t>: John McCarthy Fonte: http://www-formal.stanford.edu/jmc/jmccolor.jpg</w:t>
                      </w:r>
                      <w:bookmarkEnd w:id="107"/>
                    </w:p>
                  </w:txbxContent>
                </v:textbox>
                <w10:wrap type="through"/>
              </v:rect>
            </w:pict>
          </mc:Fallback>
        </mc:AlternateContent>
      </w:r>
    </w:p>
    <w:p w14:paraId="33784D25" w14:textId="1C0BDB60" w:rsidR="009C7518" w:rsidRDefault="009C7518">
      <w:pPr>
        <w:rPr>
          <w:rFonts w:ascii="Verdana" w:hAnsi="Verdana"/>
          <w:color w:val="000000"/>
          <w:sz w:val="20"/>
          <w:szCs w:val="20"/>
        </w:rPr>
      </w:pPr>
    </w:p>
    <w:p w14:paraId="29346297" w14:textId="77777777" w:rsidR="009C7518" w:rsidRDefault="009C7518">
      <w:pPr>
        <w:shd w:val="clear" w:color="auto" w:fill="FFFFFF"/>
        <w:spacing w:beforeAutospacing="1" w:afterAutospacing="1"/>
        <w:ind w:firstLine="708"/>
        <w:rPr>
          <w:rFonts w:ascii="Verdana" w:hAnsi="Verdana"/>
          <w:color w:val="000000"/>
          <w:sz w:val="20"/>
          <w:szCs w:val="20"/>
        </w:rPr>
      </w:pPr>
    </w:p>
    <w:p w14:paraId="25C82FEB" w14:textId="77777777" w:rsidR="00C920B7" w:rsidRDefault="00C920B7">
      <w:pPr>
        <w:shd w:val="clear" w:color="auto" w:fill="FFFFFF"/>
        <w:spacing w:beforeAutospacing="1" w:afterAutospacing="1"/>
        <w:ind w:firstLine="708"/>
        <w:rPr>
          <w:color w:val="000000"/>
        </w:rPr>
      </w:pPr>
    </w:p>
    <w:p w14:paraId="59B70A64" w14:textId="77777777" w:rsidR="009C7518" w:rsidRDefault="00C254AC">
      <w:pPr>
        <w:shd w:val="clear" w:color="auto" w:fill="FFFFFF"/>
        <w:spacing w:beforeAutospacing="1" w:afterAutospacing="1"/>
        <w:ind w:firstLine="708"/>
        <w:rPr>
          <w:color w:val="000000"/>
        </w:rPr>
      </w:pPr>
      <w:r>
        <w:rPr>
          <w:color w:val="000000"/>
        </w:rPr>
        <w:t xml:space="preserve">Mesmo com a existência dessas ideias há tanto tempo, o termo computação em nuvem só veio a ser mencionado em 1997, numa palestra acadêmica do professor de Sistemas da Informação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e só foi desenvolvida no ano de 1999 com o surgimento da Salesforce.com, primeira empresa a disponibilizar aplicações pela internet. </w:t>
      </w:r>
    </w:p>
    <w:p w14:paraId="5E16841E" w14:textId="77777777" w:rsidR="009C7518" w:rsidRDefault="00C254AC">
      <w:pPr>
        <w:shd w:val="clear" w:color="auto" w:fill="FFFFFF"/>
        <w:spacing w:beforeAutospacing="1" w:afterAutospacing="1"/>
        <w:ind w:firstLine="708"/>
        <w:rPr>
          <w:color w:val="000000"/>
        </w:rPr>
      </w:pPr>
      <w:r>
        <w:rPr>
          <w:noProof/>
        </w:rPr>
        <w:drawing>
          <wp:inline distT="0" distB="0" distL="0" distR="0" wp14:anchorId="26E41F93" wp14:editId="189C1BC7">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20D756B5" w14:textId="77777777" w:rsidR="009C7518" w:rsidRDefault="00C254AC">
      <w:pPr>
        <w:shd w:val="clear" w:color="auto" w:fill="FFFFFF"/>
        <w:spacing w:beforeAutospacing="1" w:afterAutospacing="1"/>
        <w:ind w:firstLine="708"/>
        <w:rPr>
          <w:color w:val="000000"/>
        </w:rPr>
      </w:pPr>
      <w:r>
        <w:rPr>
          <w:noProof/>
          <w:color w:val="000000"/>
        </w:rPr>
        <mc:AlternateContent>
          <mc:Choice Requires="wps">
            <w:drawing>
              <wp:anchor distT="0" distB="0" distL="114300" distR="114300" simplePos="0" relativeHeight="15" behindDoc="0" locked="0" layoutInCell="1" allowOverlap="1" wp14:anchorId="37E25ECF" wp14:editId="025C09EA">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82DD26" w14:textId="77777777" w:rsidR="00E51193" w:rsidRDefault="00E51193">
                            <w:pPr>
                              <w:pStyle w:val="Legenda"/>
                            </w:pPr>
                            <w:bookmarkStart w:id="108" w:name="_Toc482302122"/>
                            <w:bookmarkStart w:id="109" w:name="_Toc482039962"/>
                            <w:bookmarkStart w:id="110" w:name="_Toc482039820"/>
                            <w:bookmarkStart w:id="111" w:name="_Toc498157775"/>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108"/>
                            <w:bookmarkEnd w:id="109"/>
                            <w:bookmarkEnd w:id="110"/>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111"/>
                          </w:p>
                        </w:txbxContent>
                      </wps:txbx>
                      <wps:bodyPr lIns="0" tIns="0" rIns="0" bIns="0">
                        <a:prstTxWarp prst="textNoShape">
                          <a:avLst/>
                        </a:prstTxWarp>
                        <a:spAutoFit/>
                      </wps:bodyPr>
                    </wps:wsp>
                  </a:graphicData>
                </a:graphic>
              </wp:anchor>
            </w:drawing>
          </mc:Choice>
          <mc:Fallback>
            <w:pict>
              <v:rect w14:anchorId="37E25ECF" id="Caixa de Texto 18" o:spid="_x0000_s1029" style="position:absolute;left:0;text-align:left;margin-left:35.95pt;margin-top:2.2pt;width:253.65pt;height:26pt;z-index: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F82DD26" w14:textId="77777777" w:rsidR="00E51193" w:rsidRDefault="00E51193">
                      <w:pPr>
                        <w:pStyle w:val="Legenda"/>
                      </w:pPr>
                      <w:bookmarkStart w:id="112" w:name="_Toc482302122"/>
                      <w:bookmarkStart w:id="113" w:name="_Toc482039962"/>
                      <w:bookmarkStart w:id="114" w:name="_Toc482039820"/>
                      <w:bookmarkStart w:id="115" w:name="_Toc498157775"/>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112"/>
                      <w:bookmarkEnd w:id="113"/>
                      <w:bookmarkEnd w:id="114"/>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115"/>
                    </w:p>
                  </w:txbxContent>
                </v:textbox>
                <w10:wrap type="square"/>
              </v:rect>
            </w:pict>
          </mc:Fallback>
        </mc:AlternateContent>
      </w:r>
    </w:p>
    <w:p w14:paraId="00260F23" w14:textId="77777777" w:rsidR="009C7518" w:rsidRDefault="009C7518">
      <w:pPr>
        <w:shd w:val="clear" w:color="auto" w:fill="FFFFFF"/>
        <w:spacing w:beforeAutospacing="1" w:afterAutospacing="1"/>
        <w:ind w:firstLine="708"/>
        <w:rPr>
          <w:color w:val="000000"/>
        </w:rPr>
      </w:pPr>
    </w:p>
    <w:p w14:paraId="4F1F59BA" w14:textId="77777777" w:rsidR="009C7518" w:rsidRDefault="00C254AC">
      <w:pPr>
        <w:shd w:val="clear" w:color="auto" w:fill="FFFFFF"/>
        <w:spacing w:beforeAutospacing="1" w:afterAutospacing="1"/>
        <w:ind w:firstLine="708"/>
        <w:rPr>
          <w:color w:val="000000"/>
        </w:rPr>
      </w:pPr>
      <w:r>
        <w:rPr>
          <w:color w:val="000000"/>
        </w:rPr>
        <w:t xml:space="preserve">A partir do sucesso dessa empresa, outras grandes começaram a investir na área, como à </w:t>
      </w:r>
      <w:proofErr w:type="spellStart"/>
      <w:r>
        <w:rPr>
          <w:color w:val="000000"/>
        </w:rPr>
        <w:t>Amazon</w:t>
      </w:r>
      <w:proofErr w:type="spellEnd"/>
      <w:r>
        <w:rPr>
          <w:color w:val="000000"/>
        </w:rPr>
        <w:t>, a Google, a IBM e a Microsoft.</w:t>
      </w:r>
    </w:p>
    <w:p w14:paraId="00C20E44" w14:textId="77777777" w:rsidR="009C7518" w:rsidRDefault="00C254AC">
      <w:pPr>
        <w:shd w:val="clear" w:color="auto" w:fill="FFFFFF"/>
        <w:spacing w:beforeAutospacing="1" w:afterAutospacing="1"/>
        <w:ind w:firstLine="720"/>
        <w:rPr>
          <w:color w:val="000000"/>
        </w:rPr>
      </w:pPr>
      <w:r>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2FA9F276" w14:textId="77777777" w:rsidR="009C7518" w:rsidRDefault="00C254AC">
      <w:pPr>
        <w:shd w:val="clear" w:color="auto" w:fill="FFFFFF"/>
        <w:spacing w:beforeAutospacing="1" w:afterAutospacing="1"/>
        <w:ind w:firstLine="720"/>
        <w:rPr>
          <w:color w:val="000000"/>
        </w:rPr>
      </w:pPr>
      <w:r>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Pr>
          <w:iCs/>
          <w:color w:val="000000"/>
        </w:rPr>
        <w:t>tablets</w:t>
      </w:r>
      <w:r>
        <w:rPr>
          <w:color w:val="000000"/>
        </w:rPr>
        <w:t> e </w:t>
      </w:r>
      <w:r>
        <w:rPr>
          <w:iCs/>
          <w:color w:val="000000"/>
        </w:rPr>
        <w:t>notebooks</w:t>
      </w:r>
      <w:r>
        <w:rPr>
          <w:color w:val="000000"/>
        </w:rPr>
        <w:t xml:space="preserve">. </w:t>
      </w:r>
    </w:p>
    <w:p w14:paraId="25C775B5" w14:textId="6CFD9D3D" w:rsidR="009C7518" w:rsidRDefault="00C254AC">
      <w:pPr>
        <w:rPr>
          <w:rFonts w:ascii="Verdana" w:hAnsi="Verdana"/>
          <w:color w:val="000000"/>
          <w:sz w:val="20"/>
          <w:szCs w:val="20"/>
        </w:rPr>
      </w:pPr>
      <w:r>
        <w:br w:type="page"/>
      </w:r>
    </w:p>
    <w:p w14:paraId="6FFB61C0" w14:textId="1FC4F1BC" w:rsidR="009C7518" w:rsidRDefault="00873C99" w:rsidP="00A775DB">
      <w:pPr>
        <w:pStyle w:val="Ttulo21"/>
        <w:jc w:val="left"/>
      </w:pPr>
      <w:bookmarkStart w:id="116" w:name="_Toc496802692"/>
      <w:bookmarkStart w:id="117" w:name="_Toc496802921"/>
      <w:bookmarkStart w:id="118" w:name="_Toc498128660"/>
      <w:r>
        <w:rPr>
          <w:noProof/>
          <w:lang w:val="pt-BR" w:eastAsia="pt-BR"/>
        </w:rPr>
        <w:lastRenderedPageBreak/>
        <mc:AlternateContent>
          <mc:Choice Requires="wps">
            <w:drawing>
              <wp:anchor distT="0" distB="0" distL="114300" distR="114300" simplePos="0" relativeHeight="16" behindDoc="0" locked="0" layoutInCell="1" allowOverlap="1" wp14:anchorId="1FF4F9E7" wp14:editId="27C8C3AA">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7BC884" w14:textId="77777777" w:rsidR="00E51193" w:rsidRDefault="00E51193">
                            <w:pPr>
                              <w:pStyle w:val="Legenda"/>
                            </w:pPr>
                            <w:bookmarkStart w:id="119" w:name="_Toc482302123"/>
                            <w:bookmarkStart w:id="120" w:name="_Toc482039963"/>
                            <w:bookmarkStart w:id="121" w:name="_Toc482039821"/>
                            <w:bookmarkStart w:id="122" w:name="_Toc498157776"/>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119"/>
                            <w:bookmarkEnd w:id="120"/>
                            <w:bookmarkEnd w:id="121"/>
                            <w:r>
                              <w:rPr>
                                <w:color w:val="000000"/>
                              </w:rPr>
                              <w:t>: Modelos de Implementação Fonte: http://www.vividdynamics.com/wp-content/uploads/2013/12/cloud-hosting.jpg</w:t>
                            </w:r>
                            <w:bookmarkEnd w:id="122"/>
                          </w:p>
                        </w:txbxContent>
                      </wps:txbx>
                      <wps:bodyPr lIns="0" tIns="0" rIns="0" bIns="0">
                        <a:prstTxWarp prst="textNoShape">
                          <a:avLst/>
                        </a:prstTxWarp>
                        <a:spAutoFit/>
                      </wps:bodyPr>
                    </wps:wsp>
                  </a:graphicData>
                </a:graphic>
              </wp:anchor>
            </w:drawing>
          </mc:Choice>
          <mc:Fallback>
            <w:pict>
              <v:rect w14:anchorId="1FF4F9E7" id="Caixa de Texto 21" o:spid="_x0000_s1030" style="position:absolute;left:0;text-align:left;margin-left:5.5pt;margin-top:240.25pt;width:453.8pt;height:26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6A7BC884" w14:textId="77777777" w:rsidR="00E51193" w:rsidRDefault="00E51193">
                      <w:pPr>
                        <w:pStyle w:val="Legenda"/>
                      </w:pPr>
                      <w:bookmarkStart w:id="123" w:name="_Toc482302123"/>
                      <w:bookmarkStart w:id="124" w:name="_Toc482039963"/>
                      <w:bookmarkStart w:id="125" w:name="_Toc482039821"/>
                      <w:bookmarkStart w:id="126" w:name="_Toc498157776"/>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123"/>
                      <w:bookmarkEnd w:id="124"/>
                      <w:bookmarkEnd w:id="125"/>
                      <w:r>
                        <w:rPr>
                          <w:color w:val="000000"/>
                        </w:rPr>
                        <w:t>: Modelos de Implementação Fonte: http://www.vividdynamics.com/wp-content/uploads/2013/12/cloud-hosting.jpg</w:t>
                      </w:r>
                      <w:bookmarkEnd w:id="126"/>
                    </w:p>
                  </w:txbxContent>
                </v:textbox>
                <w10:wrap type="square"/>
              </v:rect>
            </w:pict>
          </mc:Fallback>
        </mc:AlternateContent>
      </w:r>
      <w:r w:rsidR="00E10F9F">
        <w:t>2.2 MODELOS DE IMPLANTAÇÃO</w:t>
      </w:r>
      <w:bookmarkEnd w:id="116"/>
      <w:bookmarkEnd w:id="117"/>
      <w:bookmarkEnd w:id="118"/>
    </w:p>
    <w:p w14:paraId="19E205C4" w14:textId="741B5C04" w:rsidR="009C7518" w:rsidRDefault="00873C99">
      <w:r>
        <w:rPr>
          <w:noProof/>
        </w:rPr>
        <w:drawing>
          <wp:anchor distT="0" distB="0" distL="114300" distR="114300" simplePos="0" relativeHeight="6" behindDoc="0" locked="0" layoutInCell="1" allowOverlap="1" wp14:anchorId="3B8798FB" wp14:editId="3A1E0E70">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0F03E794" w14:textId="39E6884C" w:rsidR="009C7518" w:rsidRDefault="00C254AC" w:rsidP="00A775DB">
      <w:pPr>
        <w:ind w:firstLine="708"/>
      </w:pPr>
      <w:r>
        <w:t>É possível implantar soluções utilizando computação em nuvem de maneiras diferentes, dependendo de fatores, como:</w:t>
      </w:r>
    </w:p>
    <w:p w14:paraId="23D7D529" w14:textId="77777777" w:rsidR="009C7518" w:rsidRDefault="00C254AC">
      <w:pPr>
        <w:numPr>
          <w:ilvl w:val="0"/>
          <w:numId w:val="1"/>
        </w:numPr>
      </w:pPr>
      <w:r>
        <w:t>Requisitos de segurança;</w:t>
      </w:r>
    </w:p>
    <w:p w14:paraId="2A1948CF" w14:textId="77777777" w:rsidR="009C7518" w:rsidRDefault="00C254AC">
      <w:pPr>
        <w:numPr>
          <w:ilvl w:val="0"/>
          <w:numId w:val="1"/>
        </w:numPr>
      </w:pPr>
      <w:r>
        <w:t>Hospedagem dos serviços;</w:t>
      </w:r>
    </w:p>
    <w:p w14:paraId="270AE88B" w14:textId="77777777" w:rsidR="009C7518" w:rsidRDefault="00C254AC">
      <w:pPr>
        <w:numPr>
          <w:ilvl w:val="0"/>
          <w:numId w:val="1"/>
        </w:numPr>
      </w:pPr>
      <w:r>
        <w:t>Capacidade de customização;</w:t>
      </w:r>
    </w:p>
    <w:p w14:paraId="6887F0F0" w14:textId="77777777" w:rsidR="009C7518" w:rsidRDefault="00C254AC">
      <w:pPr>
        <w:numPr>
          <w:ilvl w:val="0"/>
          <w:numId w:val="1"/>
        </w:numPr>
      </w:pPr>
      <w:r>
        <w:t>Nível de acesso;</w:t>
      </w:r>
    </w:p>
    <w:p w14:paraId="42331C3A" w14:textId="77777777" w:rsidR="009C7518" w:rsidRDefault="00C254AC">
      <w:pPr>
        <w:numPr>
          <w:ilvl w:val="0"/>
          <w:numId w:val="1"/>
        </w:numPr>
      </w:pPr>
      <w:r>
        <w:t>Gerenciamento de serviços;</w:t>
      </w:r>
    </w:p>
    <w:p w14:paraId="3DCEAC45" w14:textId="77777777" w:rsidR="009C7518" w:rsidRDefault="009C7518"/>
    <w:p w14:paraId="3CB3ACAE" w14:textId="77777777" w:rsidR="009C7518" w:rsidRDefault="00C254AC" w:rsidP="00A775DB">
      <w:pPr>
        <w:ind w:firstLine="708"/>
      </w:pPr>
      <w:r>
        <w:t>Existem modelos principais que são determinados pelo nível de acesso: Nuvem pública, Nuvem privada, Nuvem Comunitária e Nuvem híbrida.</w:t>
      </w:r>
    </w:p>
    <w:p w14:paraId="77ABD310" w14:textId="77777777" w:rsidR="0059496D" w:rsidRPr="00A775DB" w:rsidRDefault="0059496D" w:rsidP="0059496D">
      <w:pPr>
        <w:rPr>
          <w:lang w:val="x-none" w:eastAsia="x-none"/>
        </w:rPr>
      </w:pPr>
    </w:p>
    <w:p w14:paraId="3E17EB86" w14:textId="77777777" w:rsidR="009C7518" w:rsidRDefault="00C254AC" w:rsidP="00A775DB">
      <w:pPr>
        <w:pStyle w:val="Ttulo21"/>
        <w:ind w:firstLine="0"/>
        <w:jc w:val="left"/>
      </w:pPr>
      <w:bookmarkStart w:id="127" w:name="_Toc496802693"/>
      <w:bookmarkStart w:id="128" w:name="_Toc496802922"/>
      <w:bookmarkStart w:id="129" w:name="_Toc498128661"/>
      <w:r>
        <w:t>2.2.1 Nuvem Pública</w:t>
      </w:r>
      <w:bookmarkEnd w:id="127"/>
      <w:bookmarkEnd w:id="128"/>
      <w:bookmarkEnd w:id="129"/>
    </w:p>
    <w:p w14:paraId="36B349FF" w14:textId="77777777" w:rsidR="009C7518" w:rsidRDefault="00C254AC">
      <w:r>
        <w:rPr>
          <w:noProof/>
        </w:rPr>
        <mc:AlternateContent>
          <mc:Choice Requires="wps">
            <w:drawing>
              <wp:anchor distT="0" distB="0" distL="114300" distR="114300" simplePos="0" relativeHeight="17" behindDoc="0" locked="0" layoutInCell="1" allowOverlap="1" wp14:anchorId="3773F09E" wp14:editId="75E29E82">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53F315A" w14:textId="77777777" w:rsidR="00E51193" w:rsidRDefault="00E51193">
                            <w:pPr>
                              <w:pStyle w:val="Legenda"/>
                            </w:pPr>
                            <w:bookmarkStart w:id="130" w:name="_Toc482302124"/>
                            <w:bookmarkStart w:id="131" w:name="_Toc482039964"/>
                            <w:bookmarkStart w:id="132" w:name="_Toc482039822"/>
                            <w:bookmarkStart w:id="133" w:name="_Toc498157777"/>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130"/>
                            <w:bookmarkEnd w:id="131"/>
                            <w:bookmarkEnd w:id="132"/>
                            <w:r>
                              <w:rPr>
                                <w:color w:val="000000"/>
                              </w:rPr>
                              <w:t>: Nuvem pública Fonte: http://www.ximedica.info/images/uploads/the_cloud-resized-600.jpg</w:t>
                            </w:r>
                            <w:bookmarkEnd w:id="133"/>
                          </w:p>
                        </w:txbxContent>
                      </wps:txbx>
                      <wps:bodyPr lIns="0" tIns="0" rIns="0" bIns="0">
                        <a:prstTxWarp prst="textNoShape">
                          <a:avLst/>
                        </a:prstTxWarp>
                        <a:noAutofit/>
                      </wps:bodyPr>
                    </wps:wsp>
                  </a:graphicData>
                </a:graphic>
              </wp:anchor>
            </w:drawing>
          </mc:Choice>
          <mc:Fallback>
            <w:pict>
              <v:rect w14:anchorId="3773F09E" id="Caixa de Texto 24" o:spid="_x0000_s1031" style="position:absolute;margin-left:-.15pt;margin-top:237.95pt;width:453.2pt;height:18.8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053F315A" w14:textId="77777777" w:rsidR="00E51193" w:rsidRDefault="00E51193">
                      <w:pPr>
                        <w:pStyle w:val="Legenda"/>
                      </w:pPr>
                      <w:bookmarkStart w:id="134" w:name="_Toc482302124"/>
                      <w:bookmarkStart w:id="135" w:name="_Toc482039964"/>
                      <w:bookmarkStart w:id="136" w:name="_Toc482039822"/>
                      <w:bookmarkStart w:id="137" w:name="_Toc498157777"/>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134"/>
                      <w:bookmarkEnd w:id="135"/>
                      <w:bookmarkEnd w:id="136"/>
                      <w:r>
                        <w:rPr>
                          <w:color w:val="000000"/>
                        </w:rPr>
                        <w:t>: Nuvem pública Fonte: http://www.ximedica.info/images/uploads/the_cloud-resized-600.jpg</w:t>
                      </w:r>
                      <w:bookmarkEnd w:id="137"/>
                    </w:p>
                  </w:txbxContent>
                </v:textbox>
                <w10:wrap type="square"/>
              </v:rect>
            </w:pict>
          </mc:Fallback>
        </mc:AlternateContent>
      </w:r>
      <w:r>
        <w:rPr>
          <w:noProof/>
        </w:rPr>
        <w:drawing>
          <wp:anchor distT="0" distB="0" distL="114300" distR="114300" simplePos="0" relativeHeight="7" behindDoc="0" locked="0" layoutInCell="1" allowOverlap="1" wp14:anchorId="11E7DB83" wp14:editId="06DCF4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172A9F12" w14:textId="77777777" w:rsidR="009C7518" w:rsidRDefault="009C7518"/>
    <w:p w14:paraId="59252A70" w14:textId="77777777" w:rsidR="009C7518" w:rsidRDefault="00C254AC" w:rsidP="004528D9">
      <w:pPr>
        <w:ind w:firstLine="708"/>
      </w:pPr>
      <w:r>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t>VPNs</w:t>
      </w:r>
      <w:proofErr w:type="spellEnd"/>
      <w:r>
        <w:t xml:space="preserve"> tendo como base a infraestrutura da web); A cobrança feita pelo provedor é feita pela quantidade de recursos que o cliente utiliza (isto pode variar em contrato). </w:t>
      </w:r>
    </w:p>
    <w:p w14:paraId="01D9EDAC" w14:textId="77777777" w:rsidR="009C7518" w:rsidRDefault="00C254AC" w:rsidP="004528D9">
      <w:pPr>
        <w:ind w:firstLine="708"/>
      </w:pPr>
      <w:r>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5B54FC40" w14:textId="77777777" w:rsidR="00D00EBC" w:rsidRPr="00A775DB" w:rsidRDefault="00D00EBC" w:rsidP="00A775DB">
      <w:pPr>
        <w:rPr>
          <w:lang w:val="x-none" w:eastAsia="x-none"/>
        </w:rPr>
      </w:pPr>
    </w:p>
    <w:p w14:paraId="5B9B79FA" w14:textId="77777777" w:rsidR="009C7518" w:rsidRDefault="00C254AC" w:rsidP="00A775DB">
      <w:pPr>
        <w:pStyle w:val="Ttulo21"/>
        <w:jc w:val="left"/>
        <w:rPr>
          <w:sz w:val="28"/>
          <w:szCs w:val="28"/>
        </w:rPr>
      </w:pPr>
      <w:bookmarkStart w:id="138" w:name="_Toc496802694"/>
      <w:bookmarkStart w:id="139" w:name="_Toc496802923"/>
      <w:bookmarkStart w:id="140" w:name="_Toc498128662"/>
      <w:r>
        <w:rPr>
          <w:noProof/>
          <w:lang w:val="pt-BR" w:eastAsia="pt-BR"/>
        </w:rPr>
        <mc:AlternateContent>
          <mc:Choice Requires="wps">
            <w:drawing>
              <wp:anchor distT="0" distB="0" distL="114300" distR="114300" simplePos="0" relativeHeight="18" behindDoc="0" locked="0" layoutInCell="1" allowOverlap="1" wp14:anchorId="65AA14E0" wp14:editId="48EFD2BB">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A679F55" w14:textId="77777777" w:rsidR="00E51193" w:rsidRDefault="00E51193">
                            <w:pPr>
                              <w:pStyle w:val="Legenda"/>
                            </w:pPr>
                            <w:bookmarkStart w:id="141" w:name="_Toc482302125"/>
                            <w:bookmarkStart w:id="142" w:name="_Toc482039965"/>
                            <w:bookmarkStart w:id="143" w:name="_Toc482039823"/>
                            <w:bookmarkStart w:id="144" w:name="_Toc498157778"/>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141"/>
                            <w:bookmarkEnd w:id="142"/>
                            <w:bookmarkEnd w:id="143"/>
                            <w:r>
                              <w:rPr>
                                <w:color w:val="000000"/>
                              </w:rPr>
                              <w:t>: Nuvem Privada Fonte: https://web-material3.yokogawa.com/image_8952.jpg</w:t>
                            </w:r>
                            <w:bookmarkEnd w:id="144"/>
                          </w:p>
                        </w:txbxContent>
                      </wps:txbx>
                      <wps:bodyPr lIns="0" tIns="0" rIns="0" bIns="0">
                        <a:prstTxWarp prst="textNoShape">
                          <a:avLst/>
                        </a:prstTxWarp>
                        <a:noAutofit/>
                      </wps:bodyPr>
                    </wps:wsp>
                  </a:graphicData>
                </a:graphic>
              </wp:anchor>
            </w:drawing>
          </mc:Choice>
          <mc:Fallback>
            <w:pict>
              <v:rect w14:anchorId="65AA14E0" id="Caixa de Texto 27" o:spid="_x0000_s1032" style="position:absolute;left:0;text-align:left;margin-left:-.35pt;margin-top:352.75pt;width:450.5pt;height:21.6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2A679F55" w14:textId="77777777" w:rsidR="00E51193" w:rsidRDefault="00E51193">
                      <w:pPr>
                        <w:pStyle w:val="Legenda"/>
                      </w:pPr>
                      <w:bookmarkStart w:id="145" w:name="_Toc482302125"/>
                      <w:bookmarkStart w:id="146" w:name="_Toc482039965"/>
                      <w:bookmarkStart w:id="147" w:name="_Toc482039823"/>
                      <w:bookmarkStart w:id="148" w:name="_Toc498157778"/>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145"/>
                      <w:bookmarkEnd w:id="146"/>
                      <w:bookmarkEnd w:id="147"/>
                      <w:r>
                        <w:rPr>
                          <w:color w:val="000000"/>
                        </w:rPr>
                        <w:t>: Nuvem Privada Fonte: https://web-material3.yokogawa.com/image_8952.jpg</w:t>
                      </w:r>
                      <w:bookmarkEnd w:id="148"/>
                    </w:p>
                  </w:txbxContent>
                </v:textbox>
                <w10:wrap type="square"/>
              </v:rect>
            </w:pict>
          </mc:Fallback>
        </mc:AlternateContent>
      </w:r>
      <w:r>
        <w:rPr>
          <w:noProof/>
          <w:lang w:val="pt-BR" w:eastAsia="pt-BR"/>
        </w:rPr>
        <w:drawing>
          <wp:anchor distT="0" distB="0" distL="114300" distR="114300" simplePos="0" relativeHeight="8" behindDoc="0" locked="0" layoutInCell="1" allowOverlap="1" wp14:anchorId="3374255A" wp14:editId="09C9CA3C">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Pr>
          <w:sz w:val="28"/>
          <w:szCs w:val="28"/>
        </w:rPr>
        <w:t xml:space="preserve">2.2.2 </w:t>
      </w:r>
      <w:r>
        <w:t>Nuvem</w:t>
      </w:r>
      <w:r>
        <w:rPr>
          <w:sz w:val="28"/>
          <w:szCs w:val="28"/>
        </w:rPr>
        <w:t xml:space="preserve"> Privada</w:t>
      </w:r>
      <w:bookmarkEnd w:id="138"/>
      <w:bookmarkEnd w:id="139"/>
      <w:bookmarkEnd w:id="140"/>
    </w:p>
    <w:p w14:paraId="76A34D39" w14:textId="77777777" w:rsidR="009C7518" w:rsidRDefault="009C7518"/>
    <w:p w14:paraId="71D68900" w14:textId="7685F535" w:rsidR="009C7518" w:rsidRDefault="00C254AC" w:rsidP="00A775DB">
      <w:pPr>
        <w:ind w:firstLine="708"/>
      </w:pPr>
      <w:r>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4E52CA99" w14:textId="0C1CE233" w:rsidR="009C7518" w:rsidRDefault="00C254AC" w:rsidP="00A775DB">
      <w:pPr>
        <w:ind w:firstLine="708"/>
      </w:pPr>
      <w:r>
        <w:t xml:space="preserve">Um cliente normalmente fará uso de uma nuvem pública utilizando conexões através de links privados e esses recursos apenas serão compartilhados internamente. Como os </w:t>
      </w:r>
      <w:r>
        <w:lastRenderedPageBreak/>
        <w:t>recursos não são compartilhados entre várias organizações, o cliente, que contratou o serviço, paga o valor total pelos recursos da nuvem, independente da quantidade que foi utilizada.</w:t>
      </w:r>
    </w:p>
    <w:p w14:paraId="59332453" w14:textId="4B1E8064" w:rsidR="009C7518" w:rsidRDefault="00C254AC" w:rsidP="00A775DB">
      <w:pPr>
        <w:ind w:firstLine="709"/>
      </w:pPr>
      <w:r>
        <w:t>Sendo assim, a organização contratante pode realocar os recursos para subáreas da mesma empresa conforme suas necessidades.</w:t>
      </w:r>
    </w:p>
    <w:p w14:paraId="1C328E02" w14:textId="77777777" w:rsidR="00F74821" w:rsidRPr="00A775DB" w:rsidRDefault="00F74821" w:rsidP="00F74821">
      <w:pPr>
        <w:rPr>
          <w:lang w:val="x-none" w:eastAsia="x-none"/>
        </w:rPr>
      </w:pPr>
    </w:p>
    <w:p w14:paraId="60481CEB" w14:textId="77777777" w:rsidR="009C7518" w:rsidRDefault="00C254AC" w:rsidP="00A775DB">
      <w:pPr>
        <w:pStyle w:val="Ttulo21"/>
        <w:jc w:val="left"/>
        <w:rPr>
          <w:sz w:val="28"/>
          <w:szCs w:val="28"/>
        </w:rPr>
      </w:pPr>
      <w:bookmarkStart w:id="149" w:name="_Toc496802695"/>
      <w:bookmarkStart w:id="150" w:name="_Toc496802924"/>
      <w:bookmarkStart w:id="151" w:name="_Toc498128663"/>
      <w:r>
        <w:rPr>
          <w:noProof/>
          <w:lang w:val="pt-BR" w:eastAsia="pt-BR"/>
        </w:rPr>
        <mc:AlternateContent>
          <mc:Choice Requires="wps">
            <w:drawing>
              <wp:anchor distT="0" distB="0" distL="114300" distR="114300" simplePos="0" relativeHeight="19" behindDoc="0" locked="0" layoutInCell="1" allowOverlap="1" wp14:anchorId="1D601FCA" wp14:editId="0BB04082">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9ADD997" w14:textId="77777777" w:rsidR="00E51193" w:rsidRDefault="00E51193">
                            <w:pPr>
                              <w:pStyle w:val="Legenda"/>
                            </w:pPr>
                            <w:bookmarkStart w:id="152" w:name="_Toc482302126"/>
                            <w:bookmarkStart w:id="153" w:name="_Toc482039966"/>
                            <w:bookmarkStart w:id="154" w:name="_Toc482039824"/>
                            <w:bookmarkStart w:id="155" w:name="_Toc498157779"/>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152"/>
                            <w:bookmarkEnd w:id="153"/>
                            <w:bookmarkEnd w:id="154"/>
                            <w:r>
                              <w:rPr>
                                <w:color w:val="000000"/>
                              </w:rPr>
                              <w:t>: Nuvem Comunitária Fonte: https://lh4.googleusercontent.com/NWf67CzmfbXLVsj60ZRyC-eX-UcdAt3ITRZcgedyN4dBbGU0BOWdCSNdtuqz9DxZ4fHNC6GLnUlreeoRX__8c07l61YMMoY3zxKJvMkbFfx92vjjDYLm1ai2STm0h4XQfA</w:t>
                            </w:r>
                            <w:bookmarkEnd w:id="155"/>
                          </w:p>
                        </w:txbxContent>
                      </wps:txbx>
                      <wps:bodyPr lIns="0" tIns="0" rIns="0" bIns="0">
                        <a:prstTxWarp prst="textNoShape">
                          <a:avLst/>
                        </a:prstTxWarp>
                        <a:spAutoFit/>
                      </wps:bodyPr>
                    </wps:wsp>
                  </a:graphicData>
                </a:graphic>
              </wp:anchor>
            </w:drawing>
          </mc:Choice>
          <mc:Fallback>
            <w:pict>
              <v:rect w14:anchorId="1D601FCA" id="Caixa de Texto 32" o:spid="_x0000_s1033" style="position:absolute;left:0;text-align:left;margin-left:.2pt;margin-top:369.95pt;width:432.5pt;height:37.5pt;z-index: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29ADD997" w14:textId="77777777" w:rsidR="00E51193" w:rsidRDefault="00E51193">
                      <w:pPr>
                        <w:pStyle w:val="Legenda"/>
                      </w:pPr>
                      <w:bookmarkStart w:id="156" w:name="_Toc482302126"/>
                      <w:bookmarkStart w:id="157" w:name="_Toc482039966"/>
                      <w:bookmarkStart w:id="158" w:name="_Toc482039824"/>
                      <w:bookmarkStart w:id="159" w:name="_Toc498157779"/>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156"/>
                      <w:bookmarkEnd w:id="157"/>
                      <w:bookmarkEnd w:id="158"/>
                      <w:r>
                        <w:rPr>
                          <w:color w:val="000000"/>
                        </w:rPr>
                        <w:t>: Nuvem Comunitária Fonte: https://lh4.googleusercontent.com/NWf67CzmfbXLVsj60ZRyC-eX-UcdAt3ITRZcgedyN4dBbGU0BOWdCSNdtuqz9DxZ4fHNC6GLnUlreeoRX__8c07l61YMMoY3zxKJvMkbFfx92vjjDYLm1ai2STm0h4XQfA</w:t>
                      </w:r>
                      <w:bookmarkEnd w:id="159"/>
                    </w:p>
                  </w:txbxContent>
                </v:textbox>
                <w10:wrap type="square"/>
              </v:rect>
            </w:pict>
          </mc:Fallback>
        </mc:AlternateContent>
      </w:r>
      <w:r>
        <w:rPr>
          <w:noProof/>
          <w:lang w:val="pt-BR" w:eastAsia="pt-BR"/>
        </w:rPr>
        <w:drawing>
          <wp:anchor distT="0" distB="0" distL="114300" distR="114300" simplePos="0" relativeHeight="9" behindDoc="0" locked="0" layoutInCell="1" allowOverlap="1" wp14:anchorId="03A77094" wp14:editId="49969DD4">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Pr>
          <w:sz w:val="28"/>
          <w:szCs w:val="28"/>
        </w:rPr>
        <w:t xml:space="preserve">2.2.3 </w:t>
      </w:r>
      <w:r>
        <w:t>Nuvem</w:t>
      </w:r>
      <w:r>
        <w:rPr>
          <w:sz w:val="28"/>
          <w:szCs w:val="28"/>
        </w:rPr>
        <w:t xml:space="preserve"> Comunitária</w:t>
      </w:r>
      <w:bookmarkEnd w:id="149"/>
      <w:bookmarkEnd w:id="150"/>
      <w:bookmarkEnd w:id="151"/>
    </w:p>
    <w:p w14:paraId="498A5EC7" w14:textId="77777777" w:rsidR="009C7518" w:rsidRDefault="009C7518"/>
    <w:p w14:paraId="5C62D85A" w14:textId="77777777" w:rsidR="009C7518" w:rsidRDefault="00C254AC">
      <w:pPr>
        <w:ind w:firstLine="708"/>
      </w:pPr>
      <w:r>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5712C94A" w14:textId="77777777" w:rsidR="009C7518" w:rsidRDefault="00C254AC" w:rsidP="00B665A8">
      <w:pPr>
        <w:ind w:firstLine="708"/>
      </w:pPr>
      <w:r>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06C0F87F" w14:textId="6F65B298" w:rsidR="009C7518" w:rsidRDefault="009C7518"/>
    <w:p w14:paraId="3409E718" w14:textId="77777777" w:rsidR="009C7518" w:rsidRDefault="00C254AC" w:rsidP="00A775DB">
      <w:pPr>
        <w:pStyle w:val="Ttulo21"/>
        <w:jc w:val="left"/>
      </w:pPr>
      <w:bookmarkStart w:id="160" w:name="_Toc496802696"/>
      <w:bookmarkStart w:id="161" w:name="_Toc496802925"/>
      <w:bookmarkStart w:id="162" w:name="_Toc498128664"/>
      <w:r>
        <w:lastRenderedPageBreak/>
        <w:t>2.2.3 Nuvem Híbrida</w:t>
      </w:r>
      <w:bookmarkEnd w:id="160"/>
      <w:bookmarkEnd w:id="161"/>
      <w:bookmarkEnd w:id="162"/>
    </w:p>
    <w:p w14:paraId="7AF35E14" w14:textId="77777777" w:rsidR="009C7518" w:rsidRDefault="00C254AC">
      <w:r>
        <w:rPr>
          <w:noProof/>
        </w:rPr>
        <mc:AlternateContent>
          <mc:Choice Requires="wps">
            <w:drawing>
              <wp:anchor distT="0" distB="0" distL="114300" distR="114300" simplePos="0" relativeHeight="20" behindDoc="0" locked="0" layoutInCell="1" allowOverlap="1" wp14:anchorId="3231B378" wp14:editId="37BEDA30">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2B909E9" w14:textId="77777777" w:rsidR="00E51193" w:rsidRDefault="00E51193">
                            <w:pPr>
                              <w:pStyle w:val="Legenda"/>
                            </w:pPr>
                            <w:bookmarkStart w:id="163" w:name="_Toc482302127"/>
                            <w:bookmarkStart w:id="164" w:name="_Toc482039967"/>
                            <w:bookmarkStart w:id="165" w:name="_Toc482039825"/>
                            <w:bookmarkStart w:id="166" w:name="_Toc498157780"/>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163"/>
                            <w:bookmarkEnd w:id="164"/>
                            <w:bookmarkEnd w:id="165"/>
                            <w:r>
                              <w:rPr>
                                <w:color w:val="000000"/>
                              </w:rPr>
                              <w:t>: Modelos de Implementação Fonte: https://puserscontentstorage.blob.core.windows.net/userimages/de1cc483-bb71-4170-bd25-0c04f167acf5/c9851e30-da98-4765-92bb-d33ca089ff49image32.png</w:t>
                            </w:r>
                            <w:bookmarkEnd w:id="166"/>
                          </w:p>
                        </w:txbxContent>
                      </wps:txbx>
                      <wps:bodyPr lIns="0" tIns="0" rIns="0" bIns="0">
                        <a:prstTxWarp prst="textNoShape">
                          <a:avLst/>
                        </a:prstTxWarp>
                        <a:spAutoFit/>
                      </wps:bodyPr>
                    </wps:wsp>
                  </a:graphicData>
                </a:graphic>
              </wp:anchor>
            </w:drawing>
          </mc:Choice>
          <mc:Fallback>
            <w:pict>
              <v:rect w14:anchorId="3231B378" id="Caixa de Texto 33" o:spid="_x0000_s1034" style="position:absolute;margin-left:8.75pt;margin-top:279.9pt;width:441.3pt;height:37.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32B909E9" w14:textId="77777777" w:rsidR="00E51193" w:rsidRDefault="00E51193">
                      <w:pPr>
                        <w:pStyle w:val="Legenda"/>
                      </w:pPr>
                      <w:bookmarkStart w:id="167" w:name="_Toc482302127"/>
                      <w:bookmarkStart w:id="168" w:name="_Toc482039967"/>
                      <w:bookmarkStart w:id="169" w:name="_Toc482039825"/>
                      <w:bookmarkStart w:id="170" w:name="_Toc498157780"/>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167"/>
                      <w:bookmarkEnd w:id="168"/>
                      <w:bookmarkEnd w:id="169"/>
                      <w:r>
                        <w:rPr>
                          <w:color w:val="000000"/>
                        </w:rPr>
                        <w:t>: Modelos de Implementação Fonte: https://puserscontentstorage.blob.core.windows.net/userimages/de1cc483-bb71-4170-bd25-0c04f167acf5/c9851e30-da98-4765-92bb-d33ca089ff49image32.png</w:t>
                      </w:r>
                      <w:bookmarkEnd w:id="170"/>
                    </w:p>
                  </w:txbxContent>
                </v:textbox>
                <w10:wrap type="square"/>
              </v:rect>
            </w:pict>
          </mc:Fallback>
        </mc:AlternateContent>
      </w:r>
      <w:r>
        <w:rPr>
          <w:noProof/>
        </w:rPr>
        <w:drawing>
          <wp:anchor distT="0" distB="0" distL="114300" distR="114300" simplePos="0" relativeHeight="5" behindDoc="0" locked="0" layoutInCell="1" allowOverlap="1" wp14:anchorId="2FC523E1" wp14:editId="38FE2A4F">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656D27B7" w14:textId="77777777" w:rsidR="009C7518" w:rsidRDefault="009C7518"/>
    <w:p w14:paraId="27997A76" w14:textId="77777777" w:rsidR="009C7518" w:rsidRDefault="00C254AC">
      <w:pPr>
        <w:ind w:firstLine="708"/>
      </w:pPr>
      <w:r>
        <w:t>Uma infraestrutura de nuvem híbrida abrange duas ou mais nuvens, podendo estas serem nuvens públicas, comunitárias ou privadas, com o conjunto dos serviços que são hospedados internamente ou externamente.</w:t>
      </w:r>
    </w:p>
    <w:p w14:paraId="45FBD8AF" w14:textId="77777777" w:rsidR="009C7518" w:rsidRDefault="00C254AC" w:rsidP="00920030">
      <w:pPr>
        <w:ind w:firstLine="708"/>
      </w:pPr>
      <w:r>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1E74469" w14:textId="77777777" w:rsidR="00A23417" w:rsidRDefault="00A23417"/>
    <w:p w14:paraId="69B486EA" w14:textId="2B816E5A" w:rsidR="009C7518" w:rsidRDefault="009C7518"/>
    <w:p w14:paraId="4DA8BAF0" w14:textId="3065CA78" w:rsidR="009C7518" w:rsidRDefault="008A1E5D" w:rsidP="00A775DB">
      <w:pPr>
        <w:pStyle w:val="Ttulo21"/>
        <w:jc w:val="left"/>
      </w:pPr>
      <w:bookmarkStart w:id="171" w:name="_Toc496802697"/>
      <w:bookmarkStart w:id="172" w:name="_Toc496802926"/>
      <w:bookmarkStart w:id="173" w:name="_Toc498128665"/>
      <w:r>
        <w:t>2.3 PRINCÍPIOS DA COMPUTAÇÃO EM NUVEM</w:t>
      </w:r>
      <w:bookmarkEnd w:id="171"/>
      <w:bookmarkEnd w:id="172"/>
      <w:bookmarkEnd w:id="173"/>
    </w:p>
    <w:p w14:paraId="5D1873A9" w14:textId="77777777" w:rsidR="009C7518" w:rsidRDefault="00C254AC" w:rsidP="00A775DB">
      <w:pPr>
        <w:ind w:firstLine="709"/>
      </w:pPr>
      <w:r>
        <w:t>Segundo NIST (2011), um modelo de Computação em Nuvem deve apresentar algumas características essenciais:</w:t>
      </w:r>
    </w:p>
    <w:p w14:paraId="0E19F882" w14:textId="77777777" w:rsidR="009C7518" w:rsidRDefault="00C254AC">
      <w:pPr>
        <w:pStyle w:val="PargrafodaLista"/>
        <w:numPr>
          <w:ilvl w:val="0"/>
          <w:numId w:val="2"/>
        </w:numPr>
        <w:rPr>
          <w:sz w:val="24"/>
        </w:rPr>
      </w:pPr>
      <w:r>
        <w:rPr>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155F4C1A" w14:textId="77777777" w:rsidR="009C7518" w:rsidRDefault="00C254AC">
      <w:pPr>
        <w:pStyle w:val="PargrafodaLista"/>
        <w:numPr>
          <w:ilvl w:val="0"/>
          <w:numId w:val="2"/>
        </w:numPr>
        <w:rPr>
          <w:sz w:val="24"/>
        </w:rPr>
      </w:pPr>
      <w:r>
        <w:rPr>
          <w:sz w:val="24"/>
        </w:rPr>
        <w:t xml:space="preserve">Amplo acesso a serviços de rede: os recursos computacionais são acessados através da internet, que são acessados por mecanismos padronizados, que pode ser um navegador </w:t>
      </w:r>
      <w:r>
        <w:rPr>
          <w:sz w:val="24"/>
        </w:rPr>
        <w:lastRenderedPageBreak/>
        <w:t>simples, que use poucos recursos computacionais, sem a necessidade de o usuário modificar o ambiente de trabalho de seu dispositivo, como por exemplo, linguagem de programação e sistema operacional.</w:t>
      </w:r>
    </w:p>
    <w:p w14:paraId="03F72FC1" w14:textId="77777777" w:rsidR="009C7518" w:rsidRDefault="00C254AC">
      <w:pPr>
        <w:pStyle w:val="PargrafodaLista"/>
        <w:numPr>
          <w:ilvl w:val="0"/>
          <w:numId w:val="3"/>
        </w:numPr>
        <w:rPr>
          <w:sz w:val="24"/>
        </w:rPr>
      </w:pPr>
      <w:r>
        <w:rPr>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3CEFBC55" w14:textId="77777777" w:rsidR="009C7518" w:rsidRDefault="00C254AC">
      <w:pPr>
        <w:pStyle w:val="PargrafodaLista"/>
        <w:numPr>
          <w:ilvl w:val="0"/>
          <w:numId w:val="3"/>
        </w:numPr>
        <w:rPr>
          <w:sz w:val="24"/>
        </w:rPr>
      </w:pPr>
      <w:r>
        <w:rPr>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5418CBB7" w14:textId="77777777" w:rsidR="009C7518" w:rsidRDefault="00C254AC">
      <w:pPr>
        <w:pStyle w:val="PargrafodaLista"/>
        <w:numPr>
          <w:ilvl w:val="0"/>
          <w:numId w:val="3"/>
        </w:numPr>
        <w:rPr>
          <w:sz w:val="24"/>
        </w:rPr>
      </w:pPr>
      <w:r>
        <w:rPr>
          <w:sz w:val="24"/>
        </w:rPr>
        <w:t>Serviços mensuráveis: os sistemas em nuvem automaticamente controlam e monitoram os recursos necessários para cada tipo de serviço, tais como armazenamento,</w:t>
      </w:r>
      <w:r>
        <w:br w:type="page"/>
      </w:r>
    </w:p>
    <w:p w14:paraId="564C0638" w14:textId="77777777" w:rsidR="009C7518" w:rsidRDefault="00C254AC">
      <w:r>
        <w:lastRenderedPageBreak/>
        <w:t xml:space="preserve"> </w:t>
      </w:r>
      <w:proofErr w:type="gramStart"/>
      <w:r>
        <w:t>processamento</w:t>
      </w:r>
      <w:proofErr w:type="gramEnd"/>
      <w:r>
        <w:t xml:space="preserve"> e largura de banda. Esse recurso deve ser monitorado e controlado de forma transparente tanto para o provedor de serviço quanto para o usuário.</w:t>
      </w:r>
    </w:p>
    <w:p w14:paraId="3D976AE9" w14:textId="77777777" w:rsidR="009C7518" w:rsidRDefault="00C254AC">
      <w:pPr>
        <w:ind w:firstLine="708"/>
      </w:pPr>
      <w:r>
        <w:t>Além dessas características, algumas outras não tão essenciais em um ambiente de computação em nuvem, mais que definem para o bom serviço às aplicações estão hospedadas e o bom relacionamento com o cliente, são essas:</w:t>
      </w:r>
    </w:p>
    <w:p w14:paraId="74ED3AF1" w14:textId="77777777" w:rsidR="009C7518" w:rsidRDefault="009C7518"/>
    <w:p w14:paraId="4BFB28A2" w14:textId="77777777" w:rsidR="009C7518" w:rsidRDefault="00C254AC">
      <w:pPr>
        <w:pStyle w:val="PargrafodaLista"/>
        <w:numPr>
          <w:ilvl w:val="0"/>
          <w:numId w:val="4"/>
        </w:numPr>
        <w:rPr>
          <w:sz w:val="24"/>
        </w:rPr>
      </w:pPr>
      <w:r>
        <w:rPr>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D52BD11" w14:textId="77777777" w:rsidR="009C7518" w:rsidRDefault="00C254AC">
      <w:pPr>
        <w:pStyle w:val="PargrafodaLista"/>
        <w:numPr>
          <w:ilvl w:val="0"/>
          <w:numId w:val="4"/>
        </w:numPr>
        <w:rPr>
          <w:sz w:val="24"/>
        </w:rPr>
      </w:pPr>
      <w:r>
        <w:rPr>
          <w:sz w:val="24"/>
        </w:rPr>
        <w:t xml:space="preserve">Níveis de Qualidade de Serviço de SLA: Esta questão está diretamente ligada com a tolerância </w:t>
      </w:r>
      <w:proofErr w:type="gramStart"/>
      <w:r>
        <w:rPr>
          <w:sz w:val="24"/>
        </w:rPr>
        <w:t>à</w:t>
      </w:r>
      <w:proofErr w:type="gramEnd"/>
      <w:r>
        <w:rPr>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6A2C3CCB" w14:textId="1F73335C" w:rsidR="009C7518" w:rsidRDefault="009C7518"/>
    <w:p w14:paraId="3E252F42" w14:textId="2D1EB5DC" w:rsidR="009C7518" w:rsidRDefault="00D13BEA" w:rsidP="00A775DB">
      <w:pPr>
        <w:pStyle w:val="Ttulo21"/>
        <w:jc w:val="left"/>
      </w:pPr>
      <w:bookmarkStart w:id="174" w:name="_Toc496802698"/>
      <w:bookmarkStart w:id="175" w:name="_Toc496802927"/>
      <w:bookmarkStart w:id="176" w:name="_Toc498128666"/>
      <w:r>
        <w:t>2.4 MODELOS DE SERVIÇOS</w:t>
      </w:r>
      <w:bookmarkEnd w:id="174"/>
      <w:bookmarkEnd w:id="175"/>
      <w:bookmarkEnd w:id="176"/>
      <w:r w:rsidR="00C254AC">
        <w:t xml:space="preserve"> </w:t>
      </w:r>
    </w:p>
    <w:p w14:paraId="3392C5F4" w14:textId="77777777" w:rsidR="009C7518" w:rsidRPr="00D04052" w:rsidRDefault="00C254AC" w:rsidP="00A775DB">
      <w:pPr>
        <w:ind w:firstLine="709"/>
      </w:pPr>
      <w:r>
        <w:t>A idéia de Computação em Nuvem é composta por modelos de serviços, esses modelos são pagos conforme a necessidade e o uso dos mesmos (</w:t>
      </w:r>
      <w:proofErr w:type="spellStart"/>
      <w:r>
        <w:t>pay</w:t>
      </w:r>
      <w:proofErr w:type="spellEnd"/>
      <w:r>
        <w:t xml:space="preserve">-per-use), dando ao cliente a possiblidade de usar mais ou menos recursos de acordo com sua necessidade. </w:t>
      </w:r>
      <w:r w:rsidRPr="00D04052">
        <w:t xml:space="preserve">Os modelos de serviços são os seguintes: </w:t>
      </w:r>
    </w:p>
    <w:p w14:paraId="20C0E65A" w14:textId="77777777" w:rsidR="009C7518" w:rsidRPr="00D04052" w:rsidRDefault="009C7518"/>
    <w:p w14:paraId="2351D3D4"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CB2FBF">
        <w:rPr>
          <w:rFonts w:cs="Times New Roman"/>
          <w:sz w:val="24"/>
          <w:highlight w:val="yellow"/>
        </w:rPr>
        <w:t>(</w:t>
      </w:r>
      <w:proofErr w:type="spellStart"/>
      <w:r w:rsidRPr="00CB2FBF">
        <w:rPr>
          <w:rFonts w:cs="Times New Roman"/>
          <w:sz w:val="24"/>
          <w:highlight w:val="yellow"/>
        </w:rPr>
        <w:t>Aulbach</w:t>
      </w:r>
      <w:proofErr w:type="spellEnd"/>
      <w:r w:rsidRPr="00CB2FBF">
        <w:rPr>
          <w:rFonts w:cs="Times New Roman"/>
          <w:sz w:val="24"/>
          <w:highlight w:val="yellow"/>
        </w:rPr>
        <w:t>, 2009).</w:t>
      </w:r>
      <w:r>
        <w:rPr>
          <w:rFonts w:cs="Times New Roman"/>
          <w:sz w:val="24"/>
        </w:rPr>
        <w:t xml:space="preserve"> </w:t>
      </w:r>
    </w:p>
    <w:p w14:paraId="15382A49" w14:textId="77777777" w:rsidR="009C7518" w:rsidRDefault="009C7518"/>
    <w:p w14:paraId="26BAE3D3"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6AC2DD0F" w14:textId="77777777" w:rsidR="009C7518" w:rsidRDefault="009C7518"/>
    <w:p w14:paraId="50A76642" w14:textId="1298D9F5" w:rsidR="009C7518" w:rsidRDefault="0035274B">
      <w:pPr>
        <w:pStyle w:val="PargrafodaLista"/>
        <w:numPr>
          <w:ilvl w:val="0"/>
          <w:numId w:val="5"/>
        </w:numPr>
        <w:suppressAutoHyphens w:val="0"/>
        <w:spacing w:line="240" w:lineRule="auto"/>
        <w:jc w:val="left"/>
        <w:rPr>
          <w:rFonts w:cs="Times New Roman"/>
          <w:sz w:val="24"/>
        </w:rPr>
      </w:pPr>
      <w:r>
        <w:rPr>
          <w:noProof/>
          <w:lang w:eastAsia="pt-BR"/>
        </w:rPr>
        <w:lastRenderedPageBreak/>
        <mc:AlternateContent>
          <mc:Choice Requires="wps">
            <w:drawing>
              <wp:anchor distT="0" distB="0" distL="114300" distR="114300" simplePos="0" relativeHeight="251696128" behindDoc="0" locked="0" layoutInCell="1" allowOverlap="1" wp14:anchorId="0CEE416E" wp14:editId="2B50DFFF">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4E41E30C" w14:textId="05A2CF88" w:rsidR="00E51193" w:rsidRPr="00B05638" w:rsidRDefault="00E51193" w:rsidP="00A11378">
                            <w:pPr>
                              <w:pStyle w:val="Legenda"/>
                              <w:rPr>
                                <w:noProof/>
                                <w:sz w:val="22"/>
                              </w:rPr>
                            </w:pPr>
                            <w:bookmarkStart w:id="177" w:name="_Toc498157781"/>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E416E"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4E41E30C" w14:textId="05A2CF88" w:rsidR="00E51193" w:rsidRPr="00B05638" w:rsidRDefault="00E51193" w:rsidP="00A11378">
                      <w:pPr>
                        <w:pStyle w:val="Legenda"/>
                        <w:rPr>
                          <w:noProof/>
                          <w:sz w:val="22"/>
                        </w:rPr>
                      </w:pPr>
                      <w:bookmarkStart w:id="178" w:name="_Toc498157781"/>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78"/>
                    </w:p>
                  </w:txbxContent>
                </v:textbox>
                <w10:wrap type="through"/>
              </v:shape>
            </w:pict>
          </mc:Fallback>
        </mc:AlternateContent>
      </w:r>
      <w:r>
        <w:rPr>
          <w:noProof/>
          <w:lang w:eastAsia="pt-BR"/>
        </w:rPr>
        <w:drawing>
          <wp:anchor distT="0" distB="0" distL="114300" distR="114300" simplePos="0" relativeHeight="251694080" behindDoc="0" locked="0" layoutInCell="1" allowOverlap="1" wp14:anchorId="7CFE6776" wp14:editId="41097BCE">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sidR="00C254AC">
        <w:rPr>
          <w:rFonts w:cs="Times New Roman"/>
          <w:sz w:val="24"/>
        </w:rPr>
        <w:t>Infraestrutura como Serviço (</w:t>
      </w:r>
      <w:proofErr w:type="spellStart"/>
      <w:r w:rsidR="00C254AC">
        <w:rPr>
          <w:rFonts w:cs="Times New Roman"/>
          <w:sz w:val="24"/>
        </w:rPr>
        <w:t>IaaS</w:t>
      </w:r>
      <w:proofErr w:type="spellEnd"/>
      <w:r w:rsidR="00C254AC">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410ADBB3" w14:textId="1DB6DC74" w:rsidR="009C7518" w:rsidRDefault="009C7518">
      <w:pPr>
        <w:shd w:val="clear" w:color="auto" w:fill="FFFFFF"/>
        <w:rPr>
          <w:rFonts w:ascii="Arial" w:hAnsi="Arial"/>
          <w:color w:val="000000"/>
          <w:sz w:val="21"/>
          <w:szCs w:val="21"/>
        </w:rPr>
      </w:pPr>
    </w:p>
    <w:p w14:paraId="589B472E" w14:textId="77777777" w:rsidR="009C7518" w:rsidRDefault="00C254AC">
      <w:r>
        <w:br w:type="page"/>
      </w:r>
    </w:p>
    <w:p w14:paraId="580691CA" w14:textId="76BCD3B4" w:rsidR="009C7518" w:rsidRDefault="00E82518" w:rsidP="005C0E4C">
      <w:pPr>
        <w:pStyle w:val="Ttulo11"/>
      </w:pPr>
      <w:bookmarkStart w:id="179" w:name="_Toc496802699"/>
      <w:bookmarkStart w:id="180" w:name="_Toc496802928"/>
      <w:bookmarkStart w:id="181" w:name="_Toc498128667"/>
      <w:r>
        <w:lastRenderedPageBreak/>
        <w:t>3 CONTAINER VS V</w:t>
      </w:r>
      <w:r w:rsidRPr="0077216E">
        <w:t>IRTUALIZAÇÃO</w:t>
      </w:r>
      <w:bookmarkEnd w:id="179"/>
      <w:bookmarkEnd w:id="180"/>
      <w:bookmarkEnd w:id="181"/>
      <w:r w:rsidR="00191348">
        <w:t xml:space="preserve"> </w:t>
      </w:r>
    </w:p>
    <w:p w14:paraId="0F13E9AC" w14:textId="77C4970A" w:rsidR="009C7518" w:rsidRDefault="00C254AC" w:rsidP="00E92D59">
      <w:pPr>
        <w:ind w:firstLine="708"/>
      </w:pPr>
      <w:r>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t>Se</w:t>
      </w:r>
      <w:proofErr w:type="gramEnd"/>
      <w:r>
        <w:t xml:space="preserve"> necessário ampliação havia custos de compra de hardware e de espaços, energia, gerenciamento centralizado das máquinas, segurança</w:t>
      </w:r>
      <w:r>
        <w:rPr>
          <w:rFonts w:ascii="Open Sans;sans-serif" w:hAnsi="Open Sans;sans-serif"/>
          <w:color w:val="505050"/>
        </w:rPr>
        <w:t xml:space="preserve"> </w:t>
      </w:r>
      <w:r>
        <w:t>entre outros.</w:t>
      </w:r>
    </w:p>
    <w:p w14:paraId="09F8258F" w14:textId="218620E6" w:rsidR="009C7518" w:rsidRDefault="00C254AC" w:rsidP="00A775DB">
      <w:pPr>
        <w:ind w:firstLine="709"/>
      </w:pPr>
      <w:r>
        <w:rPr>
          <w:noProof/>
        </w:rPr>
        <mc:AlternateContent>
          <mc:Choice Requires="wps">
            <w:drawing>
              <wp:anchor distT="0" distB="0" distL="114300" distR="114300" simplePos="0" relativeHeight="11" behindDoc="0" locked="0" layoutInCell="1" allowOverlap="1" wp14:anchorId="05483FD2" wp14:editId="3FC5204C">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B58C4F" w14:textId="77777777" w:rsidR="00E51193" w:rsidRDefault="00E51193">
                            <w:pPr>
                              <w:pStyle w:val="Legenda"/>
                            </w:pPr>
                            <w:bookmarkStart w:id="182" w:name="_Toc482302129"/>
                            <w:bookmarkStart w:id="183" w:name="_Toc482039969"/>
                            <w:bookmarkStart w:id="184" w:name="_Toc482039827"/>
                            <w:bookmarkStart w:id="185" w:name="_Toc498157782"/>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82"/>
                            <w:bookmarkEnd w:id="183"/>
                            <w:bookmarkEnd w:id="184"/>
                            <w:r>
                              <w:rPr>
                                <w:color w:val="000000"/>
                              </w:rPr>
                              <w:t xml:space="preserve"> Hospedado Fonte: http://3way.com.br/saiba-como-a-virtualizacao-por-container-mudou-a-infraestrutura-de-ti/</w:t>
                            </w:r>
                            <w:bookmarkEnd w:id="185"/>
                          </w:p>
                        </w:txbxContent>
                      </wps:txbx>
                      <wps:bodyPr lIns="0" tIns="0" rIns="0" bIns="0">
                        <a:prstTxWarp prst="textNoShape">
                          <a:avLst/>
                        </a:prstTxWarp>
                        <a:spAutoFit/>
                      </wps:bodyPr>
                    </wps:wsp>
                  </a:graphicData>
                </a:graphic>
              </wp:anchor>
            </w:drawing>
          </mc:Choice>
          <mc:Fallback>
            <w:pict>
              <v:rect w14:anchorId="05483FD2" id="Caixa de Texto 7" o:spid="_x0000_s1036" style="position:absolute;left:0;text-align:left;margin-left:62.95pt;margin-top:303.95pt;width:282.5pt;height:26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75B58C4F" w14:textId="77777777" w:rsidR="00E51193" w:rsidRDefault="00E51193">
                      <w:pPr>
                        <w:pStyle w:val="Legenda"/>
                      </w:pPr>
                      <w:bookmarkStart w:id="186" w:name="_Toc482302129"/>
                      <w:bookmarkStart w:id="187" w:name="_Toc482039969"/>
                      <w:bookmarkStart w:id="188" w:name="_Toc482039827"/>
                      <w:bookmarkStart w:id="189" w:name="_Toc498157782"/>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86"/>
                      <w:bookmarkEnd w:id="187"/>
                      <w:bookmarkEnd w:id="188"/>
                      <w:r>
                        <w:rPr>
                          <w:color w:val="000000"/>
                        </w:rPr>
                        <w:t xml:space="preserve"> Hospedado Fonte: http://3way.com.br/saiba-como-a-virtualizacao-por-container-mudou-a-infraestrutura-de-ti/</w:t>
                      </w:r>
                      <w:bookmarkEnd w:id="189"/>
                    </w:p>
                  </w:txbxContent>
                </v:textbox>
                <w10:wrap type="through"/>
              </v:rect>
            </w:pict>
          </mc:Fallback>
        </mc:AlternateContent>
      </w:r>
      <w:r>
        <w:t>Com o surgimento da virtualização houve a inserção de um hypervisor no sistema operacional, que consiste em um gerenciador para a virtualização.</w:t>
      </w:r>
    </w:p>
    <w:p w14:paraId="0FC589A9" w14:textId="77777777" w:rsidR="009C7518" w:rsidRDefault="00C254AC">
      <w:r>
        <w:rPr>
          <w:noProof/>
        </w:rPr>
        <w:drawing>
          <wp:anchor distT="0" distB="0" distL="114300" distR="114300" simplePos="0" relativeHeight="10" behindDoc="0" locked="0" layoutInCell="1" allowOverlap="1" wp14:anchorId="0874E89E" wp14:editId="080CA32F">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283EE067" w14:textId="77777777" w:rsidR="009C7518" w:rsidRDefault="00C254AC">
      <w:r>
        <w:t xml:space="preserve"> </w:t>
      </w:r>
    </w:p>
    <w:p w14:paraId="0F339840" w14:textId="77777777" w:rsidR="009C7518" w:rsidRDefault="009C7518"/>
    <w:p w14:paraId="638CD4D4" w14:textId="77777777" w:rsidR="007C4504" w:rsidRDefault="00C254AC">
      <w:r>
        <w:t xml:space="preserve"> </w:t>
      </w:r>
    </w:p>
    <w:p w14:paraId="49649801" w14:textId="2CCDAC4C" w:rsidR="009C7518" w:rsidRDefault="00C254AC" w:rsidP="005F17E3">
      <w:pPr>
        <w:ind w:firstLine="708"/>
      </w:pPr>
      <w:r>
        <w:t>A evolução deste modelo consiste em não usar mais a camada do sistema operacional, e sim que o próprio hypervisor é que faz a gestão em cima da camada do hardware, se tornando um sistema operacional de gerenciamento.</w:t>
      </w:r>
    </w:p>
    <w:p w14:paraId="33284684" w14:textId="264FD49D" w:rsidR="009C7518" w:rsidRDefault="00E51193">
      <w:pPr>
        <w:keepNext/>
      </w:pPr>
      <w:r>
        <w:rPr>
          <w:noProof/>
        </w:rPr>
        <w:lastRenderedPageBreak/>
        <w:drawing>
          <wp:anchor distT="0" distB="0" distL="114300" distR="114300" simplePos="0" relativeHeight="251658240" behindDoc="0" locked="0" layoutInCell="1" allowOverlap="1" wp14:anchorId="0E1880E5" wp14:editId="6760F2E2">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00400525">
        <w:rPr>
          <w:noProof/>
        </w:rPr>
        <mc:AlternateContent>
          <mc:Choice Requires="wps">
            <w:drawing>
              <wp:anchor distT="0" distB="0" distL="114300" distR="114300" simplePos="0" relativeHeight="251660288" behindDoc="0" locked="0" layoutInCell="1" allowOverlap="1" wp14:anchorId="09C508FE" wp14:editId="22A4479E">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476DF02C" w14:textId="3121EF3B" w:rsidR="00E51193" w:rsidRPr="00C249FC" w:rsidRDefault="00E51193" w:rsidP="00400525">
                            <w:pPr>
                              <w:pStyle w:val="Legenda"/>
                              <w:rPr>
                                <w:rFonts w:eastAsia="Calibri" w:cs="Times New Roman"/>
                                <w:noProof/>
                              </w:rPr>
                            </w:pPr>
                            <w:bookmarkStart w:id="190" w:name="_Toc498157783"/>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508FE" id="_x0000_s1037" type="#_x0000_t202" style="position:absolute;margin-left:71.1pt;margin-top:229.6pt;width:306.5pt;height:2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476DF02C" w14:textId="3121EF3B" w:rsidR="00E51193" w:rsidRPr="00C249FC" w:rsidRDefault="00E51193" w:rsidP="00400525">
                      <w:pPr>
                        <w:pStyle w:val="Legenda"/>
                        <w:rPr>
                          <w:rFonts w:eastAsia="Calibri" w:cs="Times New Roman"/>
                          <w:noProof/>
                        </w:rPr>
                      </w:pPr>
                      <w:bookmarkStart w:id="191" w:name="_Toc498157783"/>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91"/>
                    </w:p>
                  </w:txbxContent>
                </v:textbox>
                <w10:wrap type="through"/>
              </v:shape>
            </w:pict>
          </mc:Fallback>
        </mc:AlternateContent>
      </w:r>
    </w:p>
    <w:p w14:paraId="3F856F29" w14:textId="77777777" w:rsidR="00400525" w:rsidRDefault="00400525">
      <w:pPr>
        <w:pStyle w:val="Legenda"/>
        <w:jc w:val="both"/>
      </w:pPr>
      <w:bookmarkStart w:id="192" w:name="_Toc482302130"/>
    </w:p>
    <w:p w14:paraId="7D0659AC" w14:textId="77777777" w:rsidR="00400525" w:rsidRDefault="00400525">
      <w:pPr>
        <w:pStyle w:val="Legenda"/>
        <w:jc w:val="both"/>
      </w:pPr>
    </w:p>
    <w:p w14:paraId="7AAACB57" w14:textId="01B49386" w:rsidR="009C7518" w:rsidRDefault="001C3A34" w:rsidP="00464BD8">
      <w:pPr>
        <w:ind w:firstLine="708"/>
      </w:pPr>
      <w:r>
        <w:rPr>
          <w:noProof/>
        </w:rPr>
        <mc:AlternateContent>
          <mc:Choice Requires="wps">
            <w:drawing>
              <wp:anchor distT="0" distB="0" distL="114300" distR="114300" simplePos="0" relativeHeight="251663360" behindDoc="0" locked="0" layoutInCell="1" allowOverlap="1" wp14:anchorId="2377CD12" wp14:editId="4602E190">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65DEFBBD" w14:textId="1FB4837E" w:rsidR="00E51193" w:rsidRPr="006422F2" w:rsidRDefault="00E51193" w:rsidP="001C3A34">
                            <w:pPr>
                              <w:pStyle w:val="Legenda"/>
                              <w:rPr>
                                <w:rFonts w:eastAsia="Calibri" w:cs="Times New Roman"/>
                                <w:noProof/>
                              </w:rPr>
                            </w:pPr>
                            <w:bookmarkStart w:id="193" w:name="_Toc498157784"/>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7CD12" id="_x0000_s1038" type="#_x0000_t202" style="position:absolute;left:0;text-align:left;margin-left:71.95pt;margin-top:311.6pt;width:301.4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65DEFBBD" w14:textId="1FB4837E" w:rsidR="00E51193" w:rsidRPr="006422F2" w:rsidRDefault="00E51193" w:rsidP="001C3A34">
                      <w:pPr>
                        <w:pStyle w:val="Legenda"/>
                        <w:rPr>
                          <w:rFonts w:eastAsia="Calibri" w:cs="Times New Roman"/>
                          <w:noProof/>
                        </w:rPr>
                      </w:pPr>
                      <w:bookmarkStart w:id="194" w:name="_Toc498157784"/>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94"/>
                    </w:p>
                  </w:txbxContent>
                </v:textbox>
                <w10:wrap type="through"/>
              </v:shape>
            </w:pict>
          </mc:Fallback>
        </mc:AlternateContent>
      </w:r>
      <w:r>
        <w:rPr>
          <w:noProof/>
        </w:rPr>
        <w:drawing>
          <wp:anchor distT="0" distB="0" distL="114300" distR="114300" simplePos="0" relativeHeight="251661312" behindDoc="0" locked="0" layoutInCell="1" allowOverlap="1" wp14:anchorId="1ED05F0F" wp14:editId="47F174FC">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92"/>
      <w:r w:rsidR="00C254AC">
        <w:t xml:space="preserve">O modelo de containers elimina a camada do sistema operacional que existia para </w:t>
      </w:r>
      <w:r w:rsidR="00A94FE2">
        <w:t>cada máquina</w:t>
      </w:r>
      <w:r w:rsidR="00C254AC">
        <w:t xml:space="preserve"> virtualizada e o hypervisor para gerenciar as instâncias </w:t>
      </w:r>
      <w:r w:rsidR="00A94FE2">
        <w:t xml:space="preserve">virtualizadas. A virtualização </w:t>
      </w:r>
      <w:r w:rsidR="00C254AC">
        <w:t xml:space="preserve">pelo container utiliza o kernel do sistema operacional nativo da máquina, geralmente sendo o Linux, mais hoje já é possível ser feito em outros sistemas operacionais. </w:t>
      </w:r>
    </w:p>
    <w:p w14:paraId="0547CCB5" w14:textId="77777777" w:rsidR="009C7518" w:rsidRDefault="009C7518"/>
    <w:p w14:paraId="2E84F839" w14:textId="65D54DF6" w:rsidR="009C7518" w:rsidRDefault="009C7518">
      <w:pPr>
        <w:keepNext/>
      </w:pPr>
    </w:p>
    <w:p w14:paraId="078C1AEE" w14:textId="77777777" w:rsidR="001C3A34" w:rsidRDefault="001C3A34">
      <w:pPr>
        <w:pStyle w:val="Legenda"/>
        <w:jc w:val="both"/>
      </w:pPr>
      <w:bookmarkStart w:id="195" w:name="_Toc482302131"/>
    </w:p>
    <w:p w14:paraId="24F1C620" w14:textId="77777777" w:rsidR="001C3A34" w:rsidRDefault="001C3A34">
      <w:pPr>
        <w:pStyle w:val="Legenda"/>
        <w:jc w:val="both"/>
      </w:pPr>
    </w:p>
    <w:bookmarkEnd w:id="195"/>
    <w:p w14:paraId="17129816" w14:textId="77777777" w:rsidR="009C7518" w:rsidRDefault="00C254AC" w:rsidP="00F978E9">
      <w:pPr>
        <w:ind w:firstLine="708"/>
      </w:pPr>
      <w:r>
        <w:t>O kernel do sistema é responsável por fornecer as bibliotecas e os binários necessários para que o container possa rodar a aplicação de forma necessária.</w:t>
      </w:r>
    </w:p>
    <w:p w14:paraId="3F614F25" w14:textId="046A222D" w:rsidR="009C7518" w:rsidRPr="007173CF" w:rsidRDefault="00C254AC" w:rsidP="000D757E">
      <w:pPr>
        <w:ind w:firstLine="708"/>
        <w:rPr>
          <w:highlight w:val="yellow"/>
        </w:rPr>
      </w:pPr>
      <w:r w:rsidRPr="007173CF">
        <w:rPr>
          <w:highlight w:val="yellow"/>
        </w:rPr>
        <w:t xml:space="preserve">Basicamente há uma abstração do nível de sistema operacional, pois as configurações ficam no container e o mesmo pode ser tem um alto nível de </w:t>
      </w:r>
      <w:r w:rsidRPr="007173CF">
        <w:rPr>
          <w:highlight w:val="yellow"/>
        </w:rPr>
        <w:lastRenderedPageBreak/>
        <w:t xml:space="preserve">provisionamento, podendo ser replicado sem menores problemas, simplificando muito a implementação em diferentes máquinas e ambientes de homologação (QA, </w:t>
      </w:r>
      <w:proofErr w:type="spellStart"/>
      <w:r w:rsidRPr="007173CF">
        <w:rPr>
          <w:highlight w:val="yellow"/>
        </w:rPr>
        <w:t>Staging</w:t>
      </w:r>
      <w:proofErr w:type="spellEnd"/>
      <w:r w:rsidRPr="007173CF">
        <w:rPr>
          <w:highlight w:val="yellow"/>
        </w:rPr>
        <w:t>, Produção); o container pode ser baixado em qualquer lugar, e máquina hospedeira utilizando o Dockerhub (repositório do docker).</w:t>
      </w:r>
    </w:p>
    <w:p w14:paraId="388F678B" w14:textId="6B8569B1" w:rsidR="009C7518" w:rsidRDefault="00C254AC" w:rsidP="00250D8C">
      <w:pPr>
        <w:ind w:firstLine="708"/>
      </w:pPr>
      <w:r w:rsidRPr="007173CF">
        <w:rPr>
          <w:highlight w:val="yellow"/>
        </w:rPr>
        <w:t>Esse dinamismo foi um dos alicerces da computação em nuvem, permitindo replicações de recursos, aplicações e escalabilidade a níveis nunca vistos antes.</w:t>
      </w:r>
      <w:r>
        <w:t xml:space="preserve"> </w:t>
      </w:r>
    </w:p>
    <w:p w14:paraId="5E079FB0" w14:textId="586CB4E5" w:rsidR="00D22DB7" w:rsidRDefault="00D22DB7">
      <w:pPr>
        <w:rPr>
          <w:rFonts w:ascii="Calibri" w:hAnsi="Calibri"/>
          <w:sz w:val="22"/>
          <w:szCs w:val="20"/>
        </w:rPr>
      </w:pPr>
    </w:p>
    <w:p w14:paraId="70841104" w14:textId="2912AEB0" w:rsidR="009C7518" w:rsidRPr="00D22DB7" w:rsidRDefault="00A56495" w:rsidP="00A775DB">
      <w:pPr>
        <w:pStyle w:val="Ttulo21"/>
        <w:jc w:val="left"/>
      </w:pPr>
      <w:bookmarkStart w:id="196" w:name="_Toc496802700"/>
      <w:bookmarkStart w:id="197" w:name="_Toc496802929"/>
      <w:bookmarkStart w:id="198" w:name="_Toc498128668"/>
      <w:r w:rsidRPr="00D22DB7">
        <w:t>3.1 LXC CONTAINERS</w:t>
      </w:r>
      <w:bookmarkEnd w:id="196"/>
      <w:bookmarkEnd w:id="197"/>
      <w:bookmarkEnd w:id="198"/>
    </w:p>
    <w:p w14:paraId="158DB846" w14:textId="1058D09B" w:rsidR="009C7518" w:rsidRDefault="00C254AC" w:rsidP="00E01C51">
      <w:pPr>
        <w:ind w:firstLine="708"/>
      </w:pPr>
      <w:r w:rsidRPr="000B5349">
        <w:rPr>
          <w:sz w:val="26"/>
          <w:szCs w:val="26"/>
        </w:rPr>
        <w:t>C</w:t>
      </w:r>
      <w:r>
        <w:t xml:space="preserve">onforme citação do </w:t>
      </w:r>
      <w:r>
        <w:rPr>
          <w:color w:val="000000"/>
        </w:rPr>
        <w:t xml:space="preserve">Rogério dos Anjos (em </w:t>
      </w:r>
      <w:hyperlink r:id="rId22">
        <w:r>
          <w:rPr>
            <w:rStyle w:val="LigaodeInternet"/>
            <w:color w:val="000000"/>
            <w:u w:val="none"/>
          </w:rPr>
          <w:t>Linux</w:t>
        </w:r>
      </w:hyperlink>
      <w:r>
        <w:rPr>
          <w:color w:val="000000"/>
        </w:rPr>
        <w:t>,</w:t>
      </w:r>
      <w:r w:rsidR="0093029C">
        <w:rPr>
          <w:color w:val="000000"/>
        </w:rPr>
        <w:t xml:space="preserve"> </w:t>
      </w:r>
      <w:hyperlink r:id="rId23">
        <w:r>
          <w:rPr>
            <w:rStyle w:val="LigaodeInternet"/>
            <w:color w:val="000000"/>
            <w:u w:val="none"/>
          </w:rPr>
          <w:t>Novidades</w:t>
        </w:r>
      </w:hyperlink>
      <w:r>
        <w:rPr>
          <w:color w:val="000000"/>
        </w:rPr>
        <w:t>)</w:t>
      </w:r>
      <w:r>
        <w:rPr>
          <w:color w:val="008CBA"/>
        </w:rPr>
        <w:t xml:space="preserve"> </w:t>
      </w:r>
      <w:r>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1E03D1">
        <w:rPr>
          <w:rStyle w:val="Refdenotaderodap"/>
          <w:color w:val="000000" w:themeColor="text1"/>
        </w:rPr>
        <w:footnoteReference w:customMarkFollows="1" w:id="1"/>
        <w:t>1</w:t>
      </w:r>
    </w:p>
    <w:p w14:paraId="78E3059B" w14:textId="786705D0" w:rsidR="009C7518" w:rsidRDefault="00C254AC">
      <w:pPr>
        <w:ind w:firstLine="708"/>
      </w:pPr>
      <w:r>
        <w:rPr>
          <w:color w:val="000000" w:themeColor="text1"/>
        </w:rPr>
        <w:t xml:space="preserve">Conforme citação de </w:t>
      </w:r>
      <w:hyperlink r:id="rId24">
        <w:r>
          <w:rPr>
            <w:rStyle w:val="LigaodeInternet"/>
            <w:color w:val="000000" w:themeColor="text1"/>
            <w:highlight w:val="white"/>
            <w:u w:val="none"/>
          </w:rPr>
          <w:t xml:space="preserve">Cristiano </w:t>
        </w:r>
        <w:proofErr w:type="spellStart"/>
        <w:r>
          <w:rPr>
            <w:rStyle w:val="LigaodeInternet"/>
            <w:color w:val="000000" w:themeColor="text1"/>
            <w:highlight w:val="white"/>
            <w:u w:val="none"/>
          </w:rPr>
          <w:t>Diedrich</w:t>
        </w:r>
        <w:proofErr w:type="spellEnd"/>
      </w:hyperlink>
      <w:r w:rsidR="00A87F8D">
        <w:rPr>
          <w:color w:val="000000" w:themeColor="text1"/>
        </w:rPr>
        <w:t xml:space="preserve"> – “</w:t>
      </w:r>
      <w:r>
        <w:rPr>
          <w:color w:val="000000" w:themeColor="text1"/>
        </w:rPr>
        <w:t>o projeto do</w:t>
      </w:r>
      <w:r>
        <w:rPr>
          <w:color w:val="000000" w:themeColor="text1"/>
          <w:shd w:val="clear" w:color="auto" w:fill="FFFFFF"/>
        </w:rPr>
        <w:t xml:space="preserve"> LXC, trazia as seguintes fases: LXC, </w:t>
      </w:r>
      <w:proofErr w:type="spellStart"/>
      <w:r>
        <w:rPr>
          <w:color w:val="000000" w:themeColor="text1"/>
          <w:shd w:val="clear" w:color="auto" w:fill="FFFFFF"/>
        </w:rPr>
        <w:t>chroot</w:t>
      </w:r>
      <w:proofErr w:type="spellEnd"/>
      <w:r>
        <w:rPr>
          <w:color w:val="000000" w:themeColor="text1"/>
          <w:shd w:val="clear" w:color="auto" w:fill="FFFFFF"/>
        </w:rPr>
        <w:t xml:space="preserve"> com esteroides. O objetivo do projeto era ser uma alternativa a já consolidada tecnologia de </w:t>
      </w:r>
      <w:proofErr w:type="spellStart"/>
      <w:r>
        <w:rPr>
          <w:color w:val="000000" w:themeColor="text1"/>
          <w:shd w:val="clear" w:color="auto" w:fill="FFFFFF"/>
        </w:rPr>
        <w:t>chroot</w:t>
      </w:r>
      <w:proofErr w:type="spellEnd"/>
      <w:r>
        <w:rPr>
          <w:color w:val="000000" w:themeColor="text1"/>
          <w:shd w:val="clear" w:color="auto" w:fill="FFFFFF"/>
        </w:rPr>
        <w:t xml:space="preserve">, sendo um meio termo entre máquina virtual e </w:t>
      </w:r>
      <w:proofErr w:type="spellStart"/>
      <w:r>
        <w:rPr>
          <w:color w:val="000000" w:themeColor="text1"/>
          <w:shd w:val="clear" w:color="auto" w:fill="FFFFFF"/>
        </w:rPr>
        <w:t>chroot</w:t>
      </w:r>
      <w:proofErr w:type="spellEnd"/>
      <w:r>
        <w:rPr>
          <w:color w:val="000000" w:themeColor="text1"/>
          <w:shd w:val="clear" w:color="auto" w:fill="FFFFFF"/>
        </w:rPr>
        <w:t>, possibilitando a criação de um ambiente mais próximo possível de uma instala</w:t>
      </w:r>
      <w:r w:rsidR="004A664D">
        <w:rPr>
          <w:color w:val="000000" w:themeColor="text1"/>
          <w:shd w:val="clear" w:color="auto" w:fill="FFFFFF"/>
        </w:rPr>
        <w:t xml:space="preserve">ção Linux sem a necessidade de </w:t>
      </w:r>
      <w:r>
        <w:rPr>
          <w:color w:val="000000" w:themeColor="text1"/>
          <w:shd w:val="clear" w:color="auto" w:fill="FFFFFF"/>
        </w:rPr>
        <w:t xml:space="preserve">um kernel </w:t>
      </w:r>
      <w:proofErr w:type="gramStart"/>
      <w:r>
        <w:rPr>
          <w:color w:val="000000" w:themeColor="text1"/>
          <w:shd w:val="clear" w:color="auto" w:fill="FFFFFF"/>
        </w:rPr>
        <w:t>separado.”</w:t>
      </w:r>
      <w:proofErr w:type="gramEnd"/>
      <w:r w:rsidR="0000038E">
        <w:rPr>
          <w:rStyle w:val="Refdenotaderodap"/>
          <w:color w:val="000000" w:themeColor="text1"/>
          <w:shd w:val="clear" w:color="auto" w:fill="FFFFFF"/>
        </w:rPr>
        <w:footnoteReference w:customMarkFollows="1" w:id="2"/>
        <w:t>1</w:t>
      </w:r>
    </w:p>
    <w:p w14:paraId="385B03A5" w14:textId="77777777" w:rsidR="009C7518" w:rsidRDefault="00C254AC" w:rsidP="00145620">
      <w:pPr>
        <w:ind w:firstLine="708"/>
      </w:pPr>
      <w:r>
        <w:rPr>
          <w:color w:val="000000"/>
        </w:rPr>
        <w:t xml:space="preserve">O container tem a característica de isolar os recursos do sistema dos recursos da aplicação, criando assim um ambiente isolado; o mesmo poder consumir recursos do sistema como: </w:t>
      </w:r>
      <w:proofErr w:type="spellStart"/>
      <w:r>
        <w:rPr>
          <w:color w:val="000000"/>
        </w:rPr>
        <w:t>namespace</w:t>
      </w:r>
      <w:proofErr w:type="spellEnd"/>
      <w:r>
        <w:rPr>
          <w:color w:val="000000"/>
        </w:rPr>
        <w:t xml:space="preserve">, </w:t>
      </w:r>
      <w:proofErr w:type="spellStart"/>
      <w:r>
        <w:rPr>
          <w:color w:val="000000"/>
        </w:rPr>
        <w:t>chroot</w:t>
      </w:r>
      <w:proofErr w:type="spellEnd"/>
      <w:r>
        <w:rPr>
          <w:color w:val="000000"/>
        </w:rPr>
        <w:t xml:space="preserve">, </w:t>
      </w:r>
      <w:proofErr w:type="spellStart"/>
      <w:r>
        <w:rPr>
          <w:color w:val="000000"/>
        </w:rPr>
        <w:t>cgroups</w:t>
      </w:r>
      <w:proofErr w:type="spellEnd"/>
      <w:r>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16A79FFE" w14:textId="65C7FE8D" w:rsidR="009C7518" w:rsidRDefault="00C254AC" w:rsidP="00145620">
      <w:pPr>
        <w:ind w:firstLine="708"/>
      </w:pPr>
      <w:r>
        <w:rPr>
          <w:color w:val="000000"/>
        </w:rPr>
        <w:t>O resultado é uma máquina virtual sem a camada do hypervisor, isolada e com controle de recursos.</w:t>
      </w:r>
    </w:p>
    <w:p w14:paraId="37B19EF4" w14:textId="013A8DD9" w:rsidR="009C7518" w:rsidRDefault="00490EA9" w:rsidP="00145620">
      <w:pPr>
        <w:ind w:firstLine="708"/>
      </w:pPr>
      <w:r>
        <w:rPr>
          <w:noProof/>
        </w:rPr>
        <w:drawing>
          <wp:anchor distT="0" distB="0" distL="114300" distR="114300" simplePos="0" relativeHeight="251687936" behindDoc="0" locked="0" layoutInCell="1" allowOverlap="1" wp14:anchorId="006D9344" wp14:editId="5E3E0C19">
            <wp:simplePos x="0" y="0"/>
            <wp:positionH relativeFrom="column">
              <wp:posOffset>1618758</wp:posOffset>
            </wp:positionH>
            <wp:positionV relativeFrom="paragraph">
              <wp:posOffset>869950</wp:posOffset>
            </wp:positionV>
            <wp:extent cx="2157095" cy="1988185"/>
            <wp:effectExtent l="0" t="0" r="1905" b="0"/>
            <wp:wrapTopAndBottom/>
            <wp:docPr id="3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157095" cy="1988185"/>
                    </a:xfrm>
                    <a:prstGeom prst="rect">
                      <a:avLst/>
                    </a:prstGeom>
                  </pic:spPr>
                </pic:pic>
              </a:graphicData>
            </a:graphic>
            <wp14:sizeRelH relativeFrom="page">
              <wp14:pctWidth>0</wp14:pctWidth>
            </wp14:sizeRelH>
            <wp14:sizeRelV relativeFrom="page">
              <wp14:pctHeight>0</wp14:pctHeight>
            </wp14:sizeRelV>
          </wp:anchor>
        </w:drawing>
      </w:r>
      <w:r w:rsidR="00C254AC">
        <w:rPr>
          <w:color w:val="000000"/>
        </w:rPr>
        <w:t xml:space="preserve">Conforme citação do Rogério dos Anjos - (em </w:t>
      </w:r>
      <w:hyperlink r:id="rId26">
        <w:r w:rsidR="00C254AC">
          <w:rPr>
            <w:rStyle w:val="LigaodeInternet"/>
            <w:color w:val="000000"/>
            <w:u w:val="none"/>
          </w:rPr>
          <w:t>Linux</w:t>
        </w:r>
      </w:hyperlink>
      <w:r w:rsidR="00C254AC">
        <w:rPr>
          <w:color w:val="000000"/>
        </w:rPr>
        <w:t xml:space="preserve">, </w:t>
      </w:r>
      <w:hyperlink r:id="rId27">
        <w:r w:rsidR="00C254AC">
          <w:rPr>
            <w:rStyle w:val="LigaodeInternet"/>
            <w:color w:val="000000"/>
            <w:u w:val="none"/>
          </w:rPr>
          <w:t>Novidades</w:t>
        </w:r>
      </w:hyperlink>
      <w:r w:rsidR="00C254AC">
        <w:rPr>
          <w:color w:val="000000"/>
        </w:rPr>
        <w:t xml:space="preserve">) - “ Os containers fornecem um ambiente mais próximo possível de um sistema operacional do que você conseguiria de uma máquina virtual, mas sem a sobrecarga da execução separada do kernel e da simulação de hardware do </w:t>
      </w:r>
      <w:proofErr w:type="gramStart"/>
      <w:r w:rsidR="00C254AC">
        <w:rPr>
          <w:color w:val="000000"/>
        </w:rPr>
        <w:t>sistema.”</w:t>
      </w:r>
      <w:proofErr w:type="gramEnd"/>
      <w:r w:rsidR="0000038E">
        <w:rPr>
          <w:rStyle w:val="Refdenotaderodap"/>
        </w:rPr>
        <w:footnoteReference w:customMarkFollows="1" w:id="3"/>
        <w:t>2</w:t>
      </w:r>
    </w:p>
    <w:p w14:paraId="2236304D" w14:textId="3E60616C" w:rsidR="006D61C6" w:rsidRDefault="00490EA9" w:rsidP="00145620">
      <w:pPr>
        <w:ind w:firstLine="708"/>
      </w:pPr>
      <w:r>
        <w:rPr>
          <w:noProof/>
        </w:rPr>
        <mc:AlternateContent>
          <mc:Choice Requires="wps">
            <w:drawing>
              <wp:anchor distT="0" distB="0" distL="114300" distR="114300" simplePos="0" relativeHeight="251689984" behindDoc="0" locked="0" layoutInCell="1" allowOverlap="1" wp14:anchorId="30447BBE" wp14:editId="4E82A3A4">
                <wp:simplePos x="0" y="0"/>
                <wp:positionH relativeFrom="column">
                  <wp:posOffset>1116596</wp:posOffset>
                </wp:positionH>
                <wp:positionV relativeFrom="paragraph">
                  <wp:posOffset>2299335</wp:posOffset>
                </wp:positionV>
                <wp:extent cx="3455670" cy="476250"/>
                <wp:effectExtent l="0" t="0" r="0" b="6350"/>
                <wp:wrapThrough wrapText="bothSides">
                  <wp:wrapPolygon edited="0">
                    <wp:start x="0" y="0"/>
                    <wp:lineTo x="0" y="20736"/>
                    <wp:lineTo x="21433" y="20736"/>
                    <wp:lineTo x="21433" y="0"/>
                    <wp:lineTo x="0" y="0"/>
                  </wp:wrapPolygon>
                </wp:wrapThrough>
                <wp:docPr id="47" name="Caixa de Texto 47"/>
                <wp:cNvGraphicFramePr/>
                <a:graphic xmlns:a="http://schemas.openxmlformats.org/drawingml/2006/main">
                  <a:graphicData uri="http://schemas.microsoft.com/office/word/2010/wordprocessingShape">
                    <wps:wsp>
                      <wps:cNvSpPr txBox="1"/>
                      <wps:spPr>
                        <a:xfrm>
                          <a:off x="0" y="0"/>
                          <a:ext cx="3455670" cy="476250"/>
                        </a:xfrm>
                        <a:prstGeom prst="rect">
                          <a:avLst/>
                        </a:prstGeom>
                        <a:solidFill>
                          <a:prstClr val="white"/>
                        </a:solidFill>
                        <a:ln>
                          <a:noFill/>
                        </a:ln>
                        <a:effectLst/>
                      </wps:spPr>
                      <wps:txbx>
                        <w:txbxContent>
                          <w:p w14:paraId="1E72B223" w14:textId="4739F160" w:rsidR="00E51193" w:rsidRPr="00856BD5" w:rsidRDefault="00E51193" w:rsidP="00A11378">
                            <w:pPr>
                              <w:pStyle w:val="Legenda"/>
                              <w:rPr>
                                <w:rFonts w:eastAsia="Calibri" w:cs="Times New Roman"/>
                                <w:noProof/>
                              </w:rPr>
                            </w:pPr>
                            <w:bookmarkStart w:id="199" w:name="_Toc498157785"/>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47BBE" id="Caixa de Texto 47" o:spid="_x0000_s1039" type="#_x0000_t202" style="position:absolute;left:0;text-align:left;margin-left:87.9pt;margin-top:181.05pt;width:272.1pt;height:37.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" stroked="f">
                <v:textbox style="mso-fit-shape-to-text:t" inset="0,0,0,0">
                  <w:txbxContent>
                    <w:p w14:paraId="1E72B223" w14:textId="4739F160" w:rsidR="00E51193" w:rsidRPr="00856BD5" w:rsidRDefault="00E51193" w:rsidP="00A11378">
                      <w:pPr>
                        <w:pStyle w:val="Legenda"/>
                        <w:rPr>
                          <w:rFonts w:eastAsia="Calibri" w:cs="Times New Roman"/>
                          <w:noProof/>
                        </w:rPr>
                      </w:pPr>
                      <w:bookmarkStart w:id="200" w:name="_Toc498157785"/>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200"/>
                    </w:p>
                  </w:txbxContent>
                </v:textbox>
                <w10:wrap type="through"/>
              </v:shape>
            </w:pict>
          </mc:Fallback>
        </mc:AlternateContent>
      </w:r>
    </w:p>
    <w:p w14:paraId="7B311F88" w14:textId="77777777" w:rsidR="009C7518" w:rsidRDefault="00C254AC" w:rsidP="00F875FD">
      <w:pPr>
        <w:ind w:firstLine="708"/>
      </w:pPr>
      <w:r>
        <w:rPr>
          <w:color w:val="000000"/>
        </w:rPr>
        <w:lastRenderedPageBreak/>
        <w:t>Os benefícios da utilização do LXC container, viabilizou grandes benefícios para a virtualização e para a computação em nuvem, como:</w:t>
      </w:r>
    </w:p>
    <w:p w14:paraId="08DCA952" w14:textId="5D648F7B" w:rsidR="009C7518" w:rsidRPr="00E05BFF" w:rsidRDefault="00C254AC" w:rsidP="00E05BFF">
      <w:pPr>
        <w:pStyle w:val="PargrafodaLista"/>
        <w:numPr>
          <w:ilvl w:val="0"/>
          <w:numId w:val="15"/>
        </w:numPr>
        <w:rPr>
          <w:color w:val="000000"/>
        </w:rPr>
      </w:pPr>
      <w:r w:rsidRPr="004C4201">
        <w:rPr>
          <w:color w:val="000000"/>
          <w:sz w:val="24"/>
        </w:rPr>
        <w:t>Provisionamento: Sendo praticamente rápido e simples inicializar um container, quase que instantaneamente, demorando alguns minutos, bem mais rápido do que um provisionamento por uma máquina virtual.</w:t>
      </w:r>
    </w:p>
    <w:p w14:paraId="145873E0" w14:textId="502AAAA1" w:rsidR="009C7518" w:rsidRPr="004C4201" w:rsidRDefault="00C254AC" w:rsidP="006063FB">
      <w:pPr>
        <w:pStyle w:val="PargrafodaLista"/>
        <w:numPr>
          <w:ilvl w:val="0"/>
          <w:numId w:val="15"/>
        </w:numPr>
        <w:rPr>
          <w:sz w:val="24"/>
        </w:rPr>
      </w:pPr>
      <w:r w:rsidRPr="004C4201">
        <w:rPr>
          <w:color w:val="000000"/>
          <w:sz w:val="24"/>
        </w:rPr>
        <w:t>Escalabilidade: O provisionamento dinâmico do LXC container, permite criar instâncias conforme a demanda, promovendo disponibilidade de serviço.</w:t>
      </w:r>
    </w:p>
    <w:p w14:paraId="6F251C91" w14:textId="2CF1C259" w:rsidR="009C7518" w:rsidRDefault="005975E3" w:rsidP="006063FB">
      <w:pPr>
        <w:pStyle w:val="PargrafodaLista"/>
        <w:numPr>
          <w:ilvl w:val="0"/>
          <w:numId w:val="15"/>
        </w:numPr>
      </w:pPr>
      <w:r w:rsidRPr="004C4201">
        <w:rPr>
          <w:color w:val="000000"/>
          <w:sz w:val="24"/>
        </w:rPr>
        <w:t xml:space="preserve">Custo: </w:t>
      </w:r>
      <w:r w:rsidR="00C254AC" w:rsidRPr="004C4201">
        <w:rPr>
          <w:color w:val="000000"/>
          <w:sz w:val="24"/>
        </w:rPr>
        <w:t>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2C2B9801" w14:textId="1044280D" w:rsidR="009C7518" w:rsidRDefault="000801BF" w:rsidP="00E05BFF">
      <w:r>
        <w:rPr>
          <w:noProof/>
        </w:rPr>
        <mc:AlternateContent>
          <mc:Choice Requires="wps">
            <w:drawing>
              <wp:anchor distT="0" distB="0" distL="114300" distR="114300" simplePos="0" relativeHeight="251693056" behindDoc="0" locked="0" layoutInCell="1" allowOverlap="1" wp14:anchorId="484642DF" wp14:editId="4A803C74">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693CB037" w14:textId="7EEABD7D" w:rsidR="00E51193" w:rsidRPr="00941D2F" w:rsidRDefault="00E51193" w:rsidP="00A11378">
                            <w:pPr>
                              <w:pStyle w:val="Legenda"/>
                              <w:rPr>
                                <w:rFonts w:eastAsia="Calibri" w:cs="Times New Roman"/>
                                <w:noProof/>
                              </w:rPr>
                            </w:pPr>
                            <w:bookmarkStart w:id="201" w:name="_Toc498157786"/>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642DF" id="Caixa de Texto 48" o:spid="_x0000_s1040" type="#_x0000_t202" style="position:absolute;margin-left:62.95pt;margin-top:314.7pt;width:317.15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bMD0CAAB+BAAADgAAAGRycy9lMm9Eb2MueG1srFTBbtswDL0P2D8Iui920mw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o6R6UM06jR&#10;msmOkUqQvegCEAwgS631BSbvLKaH7gt0qPbo9+iMzXe10/EX2yIYR74vV44RinB0zvPZ59v8IyUc&#10;Yzc3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PkzGzA9AgAAfgQAAA4A&#10;AAAAAAAAAAAAAAAALAIAAGRycy9lMm9Eb2MueG1sUEsBAi0AFAAGAAgAAAAhALAuXIDiAAAACwEA&#10;AA8AAAAAAAAAAAAAAAAAlQQAAGRycy9kb3ducmV2LnhtbFBLBQYAAAAABAAEAPMAAACkBQAAAAA=&#10;" stroked="f">
                <v:textbox style="mso-fit-shape-to-text:t" inset="0,0,0,0">
                  <w:txbxContent>
                    <w:p w14:paraId="693CB037" w14:textId="7EEABD7D" w:rsidR="00E51193" w:rsidRPr="00941D2F" w:rsidRDefault="00E51193" w:rsidP="00A11378">
                      <w:pPr>
                        <w:pStyle w:val="Legenda"/>
                        <w:rPr>
                          <w:rFonts w:eastAsia="Calibri" w:cs="Times New Roman"/>
                          <w:noProof/>
                        </w:rPr>
                      </w:pPr>
                      <w:bookmarkStart w:id="202" w:name="_Toc498157786"/>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202"/>
                    </w:p>
                  </w:txbxContent>
                </v:textbox>
                <w10:wrap type="through"/>
              </v:shape>
            </w:pict>
          </mc:Fallback>
        </mc:AlternateContent>
      </w:r>
      <w:r>
        <w:rPr>
          <w:noProof/>
        </w:rPr>
        <w:drawing>
          <wp:anchor distT="0" distB="0" distL="114300" distR="114300" simplePos="0" relativeHeight="251691008" behindDoc="0" locked="0" layoutInCell="1" allowOverlap="1" wp14:anchorId="20FA2FAC" wp14:editId="5412306D">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1FF58EF2" w14:textId="52A4E912" w:rsidR="009C7518" w:rsidRDefault="009C7518"/>
    <w:p w14:paraId="2FFEA111" w14:textId="77777777" w:rsidR="00CB38DD" w:rsidRDefault="00CB38DD" w:rsidP="00385309">
      <w:pPr>
        <w:ind w:firstLine="708"/>
        <w:rPr>
          <w:lang w:val="x-none" w:eastAsia="x-none"/>
        </w:rPr>
      </w:pPr>
    </w:p>
    <w:p w14:paraId="5675E7A9" w14:textId="77777777" w:rsidR="00CB38DD" w:rsidRDefault="00CB38DD" w:rsidP="00385309">
      <w:pPr>
        <w:ind w:firstLine="708"/>
        <w:rPr>
          <w:lang w:val="x-none" w:eastAsia="x-none"/>
        </w:rPr>
      </w:pPr>
    </w:p>
    <w:p w14:paraId="09262B84" w14:textId="5FE0A270" w:rsidR="00385309" w:rsidRDefault="00385309" w:rsidP="00385309">
      <w:pPr>
        <w:ind w:firstLine="708"/>
        <w:rPr>
          <w:lang w:val="x-none" w:eastAsia="x-none"/>
        </w:rPr>
      </w:pPr>
      <w:r>
        <w:rPr>
          <w:lang w:val="x-none" w:eastAsia="x-none"/>
        </w:rPr>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393659">
        <w:rPr>
          <w:rStyle w:val="Refdenotaderodap"/>
          <w:lang w:val="x-none" w:eastAsia="x-none"/>
        </w:rPr>
        <w:footnoteReference w:customMarkFollows="1" w:id="4"/>
        <w:t>2</w:t>
      </w:r>
      <w:r>
        <w:rPr>
          <w:lang w:val="x-none" w:eastAsia="x-none"/>
        </w:rPr>
        <w:t xml:space="preserve"> - existem alguns passos à serem seguidos para execução com cantainers:</w:t>
      </w:r>
    </w:p>
    <w:p w14:paraId="18601E8D" w14:textId="77777777" w:rsidR="00385309" w:rsidRPr="00B46DFF" w:rsidRDefault="00385309" w:rsidP="00385309">
      <w:pPr>
        <w:pStyle w:val="PargrafodaLista"/>
        <w:numPr>
          <w:ilvl w:val="0"/>
          <w:numId w:val="5"/>
        </w:numPr>
        <w:rPr>
          <w:sz w:val="24"/>
          <w:lang w:val="x-none" w:eastAsia="x-none"/>
        </w:rPr>
      </w:pPr>
      <w:r w:rsidRPr="00B46DFF">
        <w:rPr>
          <w:sz w:val="24"/>
          <w:lang w:val="x-none" w:eastAsia="x-none"/>
        </w:rPr>
        <w:lastRenderedPageBreak/>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3A80D885" w14:textId="24487F2C" w:rsidR="00385309" w:rsidRPr="00B46DFF" w:rsidRDefault="00385309" w:rsidP="00385309">
      <w:pPr>
        <w:pStyle w:val="PargrafodaLista"/>
        <w:numPr>
          <w:ilvl w:val="0"/>
          <w:numId w:val="5"/>
        </w:numPr>
        <w:rPr>
          <w:sz w:val="24"/>
        </w:rPr>
      </w:pPr>
      <w:r w:rsidRPr="00B46DFF">
        <w:rPr>
          <w:sz w:val="24"/>
        </w:rPr>
        <w:t xml:space="preserve">Segundo: Containers são leves – </w:t>
      </w:r>
      <w:r w:rsidR="00393659" w:rsidRPr="00B46DFF">
        <w:rPr>
          <w:sz w:val="24"/>
        </w:rPr>
        <w:t xml:space="preserve">A memória </w:t>
      </w:r>
      <w:r w:rsidR="00734325" w:rsidRPr="00B46DFF">
        <w:rPr>
          <w:sz w:val="24"/>
        </w:rPr>
        <w:t>dentro do container é pequena</w:t>
      </w:r>
      <w:r w:rsidR="00EE59A9" w:rsidRPr="00B46DFF">
        <w:rPr>
          <w:sz w:val="24"/>
        </w:rPr>
        <w:t xml:space="preserve">. O container apenas </w:t>
      </w:r>
      <w:r w:rsidR="00303BFA" w:rsidRPr="00B46DFF">
        <w:rPr>
          <w:sz w:val="24"/>
        </w:rPr>
        <w:t>alocará memória para o processo principal</w:t>
      </w:r>
    </w:p>
    <w:p w14:paraId="4CC6FEB4" w14:textId="3AD5D1AF" w:rsidR="00385309" w:rsidRPr="00491F99" w:rsidRDefault="00385309" w:rsidP="00491F99">
      <w:pPr>
        <w:pStyle w:val="PargrafodaLista"/>
        <w:numPr>
          <w:ilvl w:val="0"/>
          <w:numId w:val="5"/>
        </w:numPr>
        <w:rPr>
          <w:color w:val="000000"/>
        </w:rPr>
      </w:pPr>
      <w:r w:rsidRPr="00B46DFF">
        <w:rPr>
          <w:sz w:val="24"/>
        </w:rPr>
        <w:t xml:space="preserve">Terceiro: Containers são rápidos </w:t>
      </w:r>
      <w:r w:rsidR="002271DA" w:rsidRPr="00B46DFF">
        <w:rPr>
          <w:sz w:val="24"/>
        </w:rPr>
        <w:t xml:space="preserve">– É necessário instanciar um container de forma rápida, assim como um típico processo Linux inicia. Instanciado em minutos, é necessário iniciar um novo container em segundos. </w:t>
      </w:r>
      <w:r w:rsidR="002271DA">
        <w:t xml:space="preserve"> </w:t>
      </w:r>
    </w:p>
    <w:p w14:paraId="2A79B002" w14:textId="0003CFC0" w:rsidR="009C7518" w:rsidRPr="00822071" w:rsidRDefault="00822071" w:rsidP="005C0E4C">
      <w:pPr>
        <w:pStyle w:val="Ttulo11"/>
      </w:pPr>
      <w:bookmarkStart w:id="203" w:name="_Toc496802701"/>
      <w:bookmarkStart w:id="204" w:name="_Toc496802930"/>
      <w:bookmarkStart w:id="205" w:name="_Toc498128669"/>
      <w:r w:rsidRPr="00822071">
        <w:lastRenderedPageBreak/>
        <w:t>4. DOCKER</w:t>
      </w:r>
      <w:bookmarkEnd w:id="203"/>
      <w:bookmarkEnd w:id="204"/>
      <w:bookmarkEnd w:id="205"/>
    </w:p>
    <w:p w14:paraId="19620B41" w14:textId="77777777" w:rsidR="009C7518" w:rsidRDefault="00C254AC" w:rsidP="00766294">
      <w:pPr>
        <w:ind w:firstLine="708"/>
      </w:pPr>
      <w:r>
        <w:rPr>
          <w:lang w:val="x-none" w:eastAsia="x-none"/>
        </w:rPr>
        <w:t>De acordo com a documentação oficial do Docker:</w:t>
      </w:r>
    </w:p>
    <w:p w14:paraId="61567DE0" w14:textId="1020D729" w:rsidR="009C7518" w:rsidRDefault="00C254AC" w:rsidP="00A25BBE">
      <w:pPr>
        <w:ind w:firstLine="708"/>
      </w:pPr>
      <w:r>
        <w:rPr>
          <w:lang w:val="x-none" w:eastAsia="x-none"/>
        </w:rPr>
        <w:t xml:space="preserve">O Docker é uma plataforma aberta de </w:t>
      </w:r>
      <w:r w:rsidR="00EB7029">
        <w:rPr>
          <w:lang w:val="x-none" w:eastAsia="x-none"/>
        </w:rPr>
        <w:t>desenvolvimento</w:t>
      </w:r>
      <w:r>
        <w:rPr>
          <w:lang w:val="x-none" w:eastAsia="x-none"/>
        </w:rPr>
        <w:t>, entrega e execução de aplicações.</w:t>
      </w:r>
      <w:r w:rsidR="00A25B51">
        <w:rPr>
          <w:lang w:eastAsia="x-none"/>
        </w:rPr>
        <w:t xml:space="preserve"> </w:t>
      </w:r>
      <w:r>
        <w:rPr>
          <w:lang w:val="x-none" w:eastAsia="x-none"/>
        </w:rPr>
        <w:t xml:space="preserve">Docker permite separar sua aplicação da sua </w:t>
      </w:r>
      <w:r w:rsidR="00091112">
        <w:rPr>
          <w:lang w:val="x-none" w:eastAsia="x-none"/>
        </w:rPr>
        <w:t>infraestrutura</w:t>
      </w:r>
      <w:r>
        <w:rPr>
          <w:lang w:val="x-none" w:eastAsia="x-none"/>
        </w:rPr>
        <w:t xml:space="preserve"> para fazer entregas de forma rápida.</w:t>
      </w:r>
    </w:p>
    <w:p w14:paraId="4E27DC3B" w14:textId="1D9B13E7" w:rsidR="009C7518" w:rsidRDefault="00C254AC" w:rsidP="009148A9">
      <w:pPr>
        <w:ind w:left="2268"/>
        <w:rPr>
          <w:lang w:val="x-none" w:eastAsia="x-none"/>
        </w:rPr>
      </w:pPr>
      <w:r>
        <w:rPr>
          <w:lang w:val="x-none" w:eastAsia="x-none"/>
        </w:rPr>
        <w:t xml:space="preserve">Com o docker, é possível gerenciar a sua </w:t>
      </w:r>
      <w:r w:rsidR="00091112">
        <w:rPr>
          <w:lang w:val="x-none" w:eastAsia="x-none"/>
        </w:rPr>
        <w:t>infraestrutura</w:t>
      </w:r>
      <w:r>
        <w:rPr>
          <w:lang w:val="x-none" w:eastAsia="x-none"/>
        </w:rPr>
        <w:t xml:space="preserve"> da mesma forma que se gerencia sua aplicação. Mais com a vantagem da metodologia do Docker de carregar, testar e entregar o código de forma rápida, você pode reduzir significativamente o tempo entre escrever o código e rodá-lo em produção.</w:t>
      </w:r>
      <w:r w:rsidR="00DD2C3A">
        <w:rPr>
          <w:rStyle w:val="Refdenotaderodap"/>
          <w:lang w:val="x-none" w:eastAsia="x-none"/>
        </w:rPr>
        <w:footnoteReference w:customMarkFollows="1" w:id="5"/>
        <w:t>3</w:t>
      </w:r>
    </w:p>
    <w:p w14:paraId="7063E2C8" w14:textId="77777777" w:rsidR="00637A4B" w:rsidRDefault="00637A4B" w:rsidP="00637A4B"/>
    <w:p w14:paraId="40CFAA99" w14:textId="77777777" w:rsidR="00A97EC7" w:rsidRPr="00A97EC7" w:rsidRDefault="00A97EC7" w:rsidP="00A97EC7">
      <w:pPr>
        <w:ind w:firstLine="708"/>
        <w:rPr>
          <w:lang w:val="x-none" w:eastAsia="x-none"/>
        </w:rPr>
      </w:pPr>
      <w:r w:rsidRPr="00A97EC7">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45F06044" w14:textId="52929247" w:rsidR="006C451D" w:rsidRDefault="00A97EC7" w:rsidP="00A97EC7">
      <w:pPr>
        <w:ind w:firstLine="708"/>
        <w:rPr>
          <w:lang w:val="x-none" w:eastAsia="x-none"/>
        </w:rPr>
      </w:pPr>
      <w:r w:rsidRPr="00A97EC7">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w:t>
      </w:r>
      <w:r w:rsidR="006C451D">
        <w:rPr>
          <w:lang w:val="x-none" w:eastAsia="x-none"/>
        </w:rPr>
        <w:t xml:space="preserve">  </w:t>
      </w:r>
      <w:r w:rsidR="009D3C82">
        <w:rPr>
          <w:lang w:val="x-none" w:eastAsia="x-none"/>
        </w:rPr>
        <w:t>Este ambiente poderá estar disponível no DockerHub que é o repositório de imagens do Docker, irei falar mais adiante sobre este ambiente em maiores detalhes.</w:t>
      </w:r>
    </w:p>
    <w:p w14:paraId="79D085F9" w14:textId="48CC14B6" w:rsidR="00A97EC7" w:rsidRDefault="006C451D" w:rsidP="00A97EC7">
      <w:pPr>
        <w:ind w:firstLine="708"/>
        <w:rPr>
          <w:lang w:val="x-none" w:eastAsia="x-none"/>
        </w:rPr>
      </w:pPr>
      <w:r>
        <w:rPr>
          <w:lang w:val="x-none" w:eastAsia="x-none"/>
        </w:rPr>
        <w:t>Muito utilizado para testes</w:t>
      </w:r>
      <w:r w:rsidR="005C1B34">
        <w:rPr>
          <w:lang w:val="x-none" w:eastAsia="x-none"/>
        </w:rPr>
        <w:t xml:space="preserve"> de homologação de aplicações, pois é possível criar um ambiente</w:t>
      </w:r>
      <w:r w:rsidR="00EE12AC">
        <w:rPr>
          <w:lang w:val="x-none" w:eastAsia="x-none"/>
        </w:rPr>
        <w:t xml:space="preserve"> de QA igual ao ambiente de Prod</w:t>
      </w:r>
      <w:r w:rsidR="005C1B34">
        <w:rPr>
          <w:lang w:val="x-none" w:eastAsia="x-none"/>
        </w:rPr>
        <w:t xml:space="preserve"> de forma que possa ser homologado com </w:t>
      </w:r>
      <w:r w:rsidR="00736AE0" w:rsidRPr="00007375">
        <w:rPr>
          <w:highlight w:val="yellow"/>
          <w:lang w:val="x-none" w:eastAsia="x-none"/>
        </w:rPr>
        <w:t>segurança.</w:t>
      </w:r>
    </w:p>
    <w:p w14:paraId="1F7458CF" w14:textId="77777777" w:rsidR="00B04CBE" w:rsidRDefault="00B04CBE" w:rsidP="00A97EC7">
      <w:pPr>
        <w:ind w:firstLine="708"/>
        <w:rPr>
          <w:lang w:val="x-none" w:eastAsia="x-none"/>
        </w:rPr>
      </w:pPr>
    </w:p>
    <w:p w14:paraId="50936734" w14:textId="58CD85C7" w:rsidR="005B7C63" w:rsidRPr="00727CEF" w:rsidRDefault="00D13BEA" w:rsidP="00A775DB">
      <w:pPr>
        <w:pStyle w:val="Ttulo21"/>
        <w:jc w:val="left"/>
      </w:pPr>
      <w:bookmarkStart w:id="206" w:name="_Toc498128670"/>
      <w:r>
        <w:t xml:space="preserve">4.1 </w:t>
      </w:r>
      <w:r w:rsidRPr="00727CEF">
        <w:t>MOTIVOS PARA USAR O DOCKER</w:t>
      </w:r>
      <w:bookmarkEnd w:id="206"/>
      <w:r w:rsidRPr="00727CEF">
        <w:t xml:space="preserve"> </w:t>
      </w:r>
    </w:p>
    <w:p w14:paraId="1692FC84" w14:textId="77777777" w:rsidR="005B7C63" w:rsidRDefault="005B7C63" w:rsidP="005B7C63"/>
    <w:p w14:paraId="75AAB49B" w14:textId="77777777" w:rsidR="005B7C63" w:rsidRDefault="005B7C63" w:rsidP="005B7C63">
      <w:r>
        <w:t>Existem algumas refutações para poder usar o Docker, principalmente sobre entendimento e a aplicabilidade desta tecnologia nas empresas e adoção dos desenvolvedores.</w:t>
      </w:r>
    </w:p>
    <w:p w14:paraId="30DF9B4A" w14:textId="77777777" w:rsidR="005B7C63" w:rsidRDefault="005B7C63" w:rsidP="005B7C63">
      <w:pPr>
        <w:rPr>
          <w:lang w:val="x-none" w:eastAsia="x-none"/>
        </w:rPr>
      </w:pPr>
      <w:r>
        <w:rPr>
          <w:lang w:val="x-none" w:eastAsia="x-none"/>
        </w:rPr>
        <w:t>De acordo com o livro Docker para desenvolvedores:</w:t>
      </w:r>
    </w:p>
    <w:p w14:paraId="0D553ED3" w14:textId="77777777" w:rsidR="005B7C63" w:rsidRPr="00CF43A5" w:rsidRDefault="005B7C63" w:rsidP="005B7C63">
      <w:pPr>
        <w:ind w:left="2268"/>
        <w:rPr>
          <w:rFonts w:eastAsia="Times New Roman"/>
          <w:vertAlign w:val="superscript"/>
        </w:rPr>
      </w:pPr>
      <w:r w:rsidRPr="003B79D6">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Pr>
          <w:rStyle w:val="Refdenotaderodap"/>
          <w:rFonts w:eastAsia="Times New Roman"/>
        </w:rPr>
        <w:footnoteReference w:customMarkFollows="1" w:id="6"/>
        <w:t>5</w:t>
      </w:r>
    </w:p>
    <w:p w14:paraId="1A57EF6F" w14:textId="77777777" w:rsidR="005B7C63" w:rsidRDefault="005B7C63" w:rsidP="005B7C63">
      <w:pPr>
        <w:rPr>
          <w:lang w:eastAsia="en-US"/>
        </w:rPr>
      </w:pPr>
    </w:p>
    <w:p w14:paraId="3A893371" w14:textId="77777777" w:rsidR="005B7C63" w:rsidRDefault="005B7C63" w:rsidP="005B7C63">
      <w:pPr>
        <w:rPr>
          <w:lang w:val="x-none" w:eastAsia="x-none"/>
        </w:rPr>
      </w:pPr>
      <w:r>
        <w:rPr>
          <w:lang w:val="x-none" w:eastAsia="x-none"/>
        </w:rPr>
        <w:t>O Docker trás alguns benefícios para</w:t>
      </w:r>
      <w:r>
        <w:rPr>
          <w:lang w:eastAsia="x-none"/>
        </w:rPr>
        <w:t xml:space="preserve"> determinados</w:t>
      </w:r>
      <w:r>
        <w:rPr>
          <w:lang w:val="x-none" w:eastAsia="x-none"/>
        </w:rPr>
        <w:t xml:space="preserve"> </w:t>
      </w:r>
      <w:r>
        <w:rPr>
          <w:lang w:eastAsia="x-none"/>
        </w:rPr>
        <w:t>cenários</w:t>
      </w:r>
      <w:r>
        <w:rPr>
          <w:lang w:val="x-none" w:eastAsia="x-none"/>
        </w:rPr>
        <w:t xml:space="preserve"> d</w:t>
      </w:r>
      <w:r>
        <w:rPr>
          <w:lang w:eastAsia="x-none"/>
        </w:rPr>
        <w:t xml:space="preserve">e </w:t>
      </w:r>
      <w:r>
        <w:rPr>
          <w:lang w:val="x-none" w:eastAsia="x-none"/>
        </w:rPr>
        <w:t>aplicações:</w:t>
      </w:r>
    </w:p>
    <w:p w14:paraId="3C873FC8" w14:textId="77777777" w:rsidR="005B7C63" w:rsidRDefault="005B7C63" w:rsidP="005B7C63">
      <w:pPr>
        <w:pStyle w:val="PargrafodaLista"/>
        <w:numPr>
          <w:ilvl w:val="0"/>
          <w:numId w:val="5"/>
        </w:numPr>
        <w:rPr>
          <w:lang w:val="x-none" w:eastAsia="x-none"/>
        </w:rPr>
      </w:pPr>
      <w:r>
        <w:rPr>
          <w:lang w:val="x-none" w:eastAsia="x-none"/>
        </w:rPr>
        <w:t xml:space="preserve">Abstração do </w:t>
      </w:r>
      <w:r>
        <w:rPr>
          <w:lang w:eastAsia="x-none"/>
        </w:rPr>
        <w:t>ho</w:t>
      </w:r>
      <w:r>
        <w:rPr>
          <w:lang w:val="x-none" w:eastAsia="x-none"/>
        </w:rPr>
        <w:t>st separada da aplicação</w:t>
      </w:r>
    </w:p>
    <w:p w14:paraId="2BA6AB4E" w14:textId="77777777" w:rsidR="005B7C63" w:rsidRDefault="005B7C63" w:rsidP="005B7C63">
      <w:pPr>
        <w:pStyle w:val="PargrafodaLista"/>
        <w:numPr>
          <w:ilvl w:val="0"/>
          <w:numId w:val="6"/>
        </w:numPr>
        <w:rPr>
          <w:lang w:eastAsia="x-none"/>
        </w:rPr>
      </w:pPr>
      <w:r>
        <w:rPr>
          <w:lang w:eastAsia="x-none"/>
        </w:rPr>
        <w:t>Como já informado anteriormente há uma separação do host e da aplicação. Utilizando o conceito do LXC container e algumas outras ferramentas, como o docker-compose, irei explicitá-lo em outro capítulo.</w:t>
      </w:r>
    </w:p>
    <w:p w14:paraId="3406AC66" w14:textId="77777777" w:rsidR="005B7C63" w:rsidRDefault="005B7C63" w:rsidP="005B7C63">
      <w:pPr>
        <w:pStyle w:val="PargrafodaLista"/>
        <w:numPr>
          <w:ilvl w:val="0"/>
          <w:numId w:val="5"/>
        </w:numPr>
        <w:rPr>
          <w:lang w:val="x-none" w:eastAsia="x-none"/>
        </w:rPr>
      </w:pPr>
      <w:r>
        <w:rPr>
          <w:lang w:val="x-none" w:eastAsia="x-none"/>
        </w:rPr>
        <w:t>Fácil Escalabilidade</w:t>
      </w:r>
    </w:p>
    <w:p w14:paraId="7F108F74" w14:textId="77777777" w:rsidR="005B7C63" w:rsidRDefault="005B7C63" w:rsidP="005B7C63">
      <w:pPr>
        <w:pStyle w:val="PargrafodaLista"/>
        <w:numPr>
          <w:ilvl w:val="1"/>
          <w:numId w:val="5"/>
        </w:numPr>
        <w:rPr>
          <w:lang w:eastAsia="x-none"/>
        </w:rPr>
      </w:pPr>
      <w:r>
        <w:rPr>
          <w:lang w:eastAsia="x-none"/>
        </w:rPr>
        <w:t>Fácil replicação de algum recurso/serviços com a duplicação do container, utilizando scripts e/ou plataformas de automatização.</w:t>
      </w:r>
    </w:p>
    <w:p w14:paraId="395C6381" w14:textId="77777777" w:rsidR="005B7C63" w:rsidRDefault="005B7C63" w:rsidP="005B7C63">
      <w:pPr>
        <w:pStyle w:val="PargrafodaLista"/>
        <w:numPr>
          <w:ilvl w:val="0"/>
          <w:numId w:val="5"/>
        </w:numPr>
        <w:rPr>
          <w:lang w:val="x-none" w:eastAsia="x-none"/>
        </w:rPr>
      </w:pPr>
      <w:r>
        <w:rPr>
          <w:lang w:eastAsia="x-none"/>
        </w:rPr>
        <w:t>Gerenciamento</w:t>
      </w:r>
      <w:r>
        <w:rPr>
          <w:lang w:val="x-none" w:eastAsia="x-none"/>
        </w:rPr>
        <w:t xml:space="preserve"> simples de dependências e versionamento das aplicações</w:t>
      </w:r>
    </w:p>
    <w:p w14:paraId="28622A33" w14:textId="77777777" w:rsidR="005B7C63" w:rsidRDefault="005B7C63" w:rsidP="005B7C63">
      <w:pPr>
        <w:pStyle w:val="PargrafodaLista"/>
        <w:numPr>
          <w:ilvl w:val="1"/>
          <w:numId w:val="5"/>
        </w:numPr>
        <w:rPr>
          <w:lang w:eastAsia="x-none"/>
        </w:rPr>
      </w:pPr>
      <w:r>
        <w:rPr>
          <w:lang w:eastAsia="x-none"/>
        </w:rPr>
        <w:lastRenderedPageBreak/>
        <w:t>Como a aplicação fica isolada, a mesma pode possuir todas as suas dependências (variáveis de ambiente, bibliotecas e outras dependências) no próprio container.</w:t>
      </w:r>
    </w:p>
    <w:p w14:paraId="58F9B44D" w14:textId="77777777" w:rsidR="005B7C63" w:rsidRDefault="005B7C63" w:rsidP="005B7C63">
      <w:pPr>
        <w:pStyle w:val="PargrafodaLista"/>
        <w:numPr>
          <w:ilvl w:val="0"/>
          <w:numId w:val="5"/>
        </w:numPr>
        <w:rPr>
          <w:lang w:val="x-none" w:eastAsia="x-none"/>
        </w:rPr>
      </w:pPr>
      <w:r>
        <w:rPr>
          <w:lang w:val="x-none" w:eastAsia="x-none"/>
        </w:rPr>
        <w:t>Ambientes de execuções leves e isolados</w:t>
      </w:r>
    </w:p>
    <w:p w14:paraId="7E86DCA3" w14:textId="77777777" w:rsidR="005B7C63" w:rsidRDefault="005B7C63" w:rsidP="005B7C63">
      <w:pPr>
        <w:pStyle w:val="PargrafodaLista"/>
        <w:numPr>
          <w:ilvl w:val="1"/>
          <w:numId w:val="5"/>
        </w:numPr>
        <w:rPr>
          <w:lang w:eastAsia="x-none"/>
        </w:rPr>
      </w:pPr>
      <w:r>
        <w:rPr>
          <w:lang w:eastAsia="x-none"/>
        </w:rPr>
        <w:t>Cada aplicação ou recurso fica isolado, somente com o que é necessário à sua execução.</w:t>
      </w:r>
    </w:p>
    <w:p w14:paraId="16CB6449" w14:textId="77777777" w:rsidR="005B7C63" w:rsidRDefault="005B7C63" w:rsidP="005B7C63">
      <w:pPr>
        <w:pStyle w:val="PargrafodaLista"/>
        <w:numPr>
          <w:ilvl w:val="0"/>
          <w:numId w:val="5"/>
        </w:numPr>
        <w:rPr>
          <w:lang w:val="x-none" w:eastAsia="x-none"/>
        </w:rPr>
      </w:pPr>
      <w:r>
        <w:rPr>
          <w:lang w:val="x-none" w:eastAsia="x-none"/>
        </w:rPr>
        <w:t>Camadas compartilhadas</w:t>
      </w:r>
    </w:p>
    <w:p w14:paraId="13D2FCCB" w14:textId="77777777" w:rsidR="005B7C63" w:rsidRDefault="005B7C63" w:rsidP="005B7C63">
      <w:pPr>
        <w:pStyle w:val="PargrafodaLista"/>
        <w:numPr>
          <w:ilvl w:val="1"/>
          <w:numId w:val="5"/>
        </w:numPr>
        <w:rPr>
          <w:lang w:eastAsia="x-none"/>
        </w:rPr>
      </w:pPr>
      <w:r>
        <w:rPr>
          <w:lang w:eastAsia="x-none"/>
        </w:rPr>
        <w:t>Compartilhamento de camadas comuns a nível de Sistema Operacional, como bibliotecas (do sistema), system-</w:t>
      </w:r>
      <w:proofErr w:type="spellStart"/>
      <w:r>
        <w:rPr>
          <w:lang w:eastAsia="x-none"/>
        </w:rPr>
        <w:t>calls</w:t>
      </w:r>
      <w:proofErr w:type="spellEnd"/>
      <w:r>
        <w:rPr>
          <w:lang w:eastAsia="x-none"/>
        </w:rPr>
        <w:t xml:space="preserve"> e etc.</w:t>
      </w:r>
    </w:p>
    <w:p w14:paraId="2038BB09" w14:textId="77777777" w:rsidR="005B7C63" w:rsidRDefault="005B7C63" w:rsidP="005B7C63">
      <w:pPr>
        <w:pStyle w:val="PargrafodaLista"/>
        <w:numPr>
          <w:ilvl w:val="0"/>
          <w:numId w:val="5"/>
        </w:numPr>
        <w:rPr>
          <w:lang w:val="x-none" w:eastAsia="x-none"/>
        </w:rPr>
      </w:pPr>
      <w:r>
        <w:rPr>
          <w:lang w:val="x-none" w:eastAsia="x-none"/>
        </w:rPr>
        <w:t>Agregabilidade e Previsibilidade</w:t>
      </w:r>
    </w:p>
    <w:p w14:paraId="3B6C0017" w14:textId="77777777" w:rsidR="005B7C63" w:rsidRDefault="005B7C63" w:rsidP="005B7C63">
      <w:pPr>
        <w:pStyle w:val="PargrafodaLista"/>
        <w:numPr>
          <w:ilvl w:val="1"/>
          <w:numId w:val="5"/>
        </w:numPr>
        <w:rPr>
          <w:lang w:eastAsia="x-none"/>
        </w:rPr>
      </w:pPr>
      <w:r>
        <w:rPr>
          <w:lang w:eastAsia="x-none"/>
        </w:rPr>
        <w:t xml:space="preserve">Agregação de serviços para </w:t>
      </w:r>
      <w:proofErr w:type="spellStart"/>
      <w:r>
        <w:rPr>
          <w:lang w:eastAsia="x-none"/>
        </w:rPr>
        <w:t>elicitar</w:t>
      </w:r>
      <w:proofErr w:type="spellEnd"/>
      <w:r>
        <w:rPr>
          <w:lang w:eastAsia="x-none"/>
        </w:rPr>
        <w:t xml:space="preserve"> a aplicação de previsibilidade de execução e conclusão de execução.</w:t>
      </w:r>
    </w:p>
    <w:p w14:paraId="49F88DB4" w14:textId="77777777" w:rsidR="00153029" w:rsidRDefault="00153029" w:rsidP="00727CEF">
      <w:pPr>
        <w:ind w:left="1141"/>
        <w:rPr>
          <w:lang w:eastAsia="x-none"/>
        </w:rPr>
      </w:pPr>
    </w:p>
    <w:p w14:paraId="3D6D67A3" w14:textId="0DFE32CF" w:rsidR="005B7C63" w:rsidRPr="00727CEF" w:rsidRDefault="005B7C63" w:rsidP="00727CEF">
      <w:pPr>
        <w:pStyle w:val="PargrafodaLista"/>
        <w:ind w:left="781" w:firstLine="0"/>
        <w:rPr>
          <w:b/>
          <w:sz w:val="24"/>
          <w:lang w:eastAsia="x-none"/>
        </w:rPr>
      </w:pPr>
      <w:r w:rsidRPr="00727CEF">
        <w:rPr>
          <w:b/>
          <w:sz w:val="24"/>
          <w:lang w:eastAsia="x-none"/>
        </w:rPr>
        <w:t>Problemas de usar o Docker:</w:t>
      </w:r>
    </w:p>
    <w:p w14:paraId="006CB035" w14:textId="3E951804" w:rsidR="00F62F1D" w:rsidRPr="007173CF" w:rsidRDefault="00647997" w:rsidP="007173CF">
      <w:pPr>
        <w:pStyle w:val="PargrafodaLista"/>
        <w:numPr>
          <w:ilvl w:val="0"/>
          <w:numId w:val="25"/>
        </w:numPr>
        <w:rPr>
          <w:lang w:val="x-none" w:eastAsia="x-none"/>
        </w:rPr>
      </w:pPr>
      <w:r>
        <w:rPr>
          <w:lang w:eastAsia="x-none"/>
        </w:rPr>
        <w:t xml:space="preserve">Necessário adaptar a aplicação </w:t>
      </w:r>
      <w:r w:rsidR="008F394D">
        <w:rPr>
          <w:lang w:eastAsia="x-none"/>
        </w:rPr>
        <w:t>ao Docker</w:t>
      </w:r>
      <w:r w:rsidR="003C61EC">
        <w:rPr>
          <w:lang w:eastAsia="x-none"/>
        </w:rPr>
        <w:t>.</w:t>
      </w:r>
    </w:p>
    <w:p w14:paraId="1082C388" w14:textId="458B5471" w:rsidR="008F394D" w:rsidRDefault="008F394D" w:rsidP="007173CF">
      <w:pPr>
        <w:pStyle w:val="PargrafodaLista"/>
        <w:numPr>
          <w:ilvl w:val="0"/>
          <w:numId w:val="25"/>
        </w:numPr>
        <w:rPr>
          <w:lang w:eastAsia="x-none"/>
        </w:rPr>
      </w:pPr>
      <w:r>
        <w:rPr>
          <w:lang w:eastAsia="x-none"/>
        </w:rPr>
        <w:t xml:space="preserve">Necessário conhecimento, e/ou experiência com o </w:t>
      </w:r>
      <w:r w:rsidR="00644C3C">
        <w:rPr>
          <w:lang w:eastAsia="x-none"/>
        </w:rPr>
        <w:t>us</w:t>
      </w:r>
      <w:r>
        <w:rPr>
          <w:lang w:eastAsia="x-none"/>
        </w:rPr>
        <w:t>o de container/imagem.</w:t>
      </w:r>
    </w:p>
    <w:p w14:paraId="4BFE6C0F" w14:textId="4636B118" w:rsidR="008F394D" w:rsidRDefault="001D46BC" w:rsidP="007173CF">
      <w:pPr>
        <w:pStyle w:val="PargrafodaLista"/>
        <w:numPr>
          <w:ilvl w:val="0"/>
          <w:numId w:val="25"/>
        </w:numPr>
        <w:rPr>
          <w:lang w:eastAsia="x-none"/>
        </w:rPr>
      </w:pPr>
      <w:r>
        <w:rPr>
          <w:lang w:eastAsia="x-none"/>
        </w:rPr>
        <w:t>Curva de aprendizagem demorada e que precisa de experiência do usuário.</w:t>
      </w:r>
    </w:p>
    <w:p w14:paraId="3B34B837" w14:textId="13373BED" w:rsidR="001D46BC" w:rsidRDefault="00414A48" w:rsidP="007173CF">
      <w:pPr>
        <w:pStyle w:val="PargrafodaLista"/>
        <w:numPr>
          <w:ilvl w:val="0"/>
          <w:numId w:val="25"/>
        </w:numPr>
        <w:rPr>
          <w:lang w:eastAsia="x-none"/>
        </w:rPr>
      </w:pPr>
      <w:r>
        <w:rPr>
          <w:lang w:eastAsia="x-none"/>
        </w:rPr>
        <w:t>Pouca documentação para conceitos/problemas envolvendo à aplicação.</w:t>
      </w:r>
    </w:p>
    <w:p w14:paraId="4902A812" w14:textId="4924A3ED" w:rsidR="00414A48" w:rsidRDefault="007B0EBA" w:rsidP="007173CF">
      <w:pPr>
        <w:pStyle w:val="PargrafodaLista"/>
        <w:numPr>
          <w:ilvl w:val="0"/>
          <w:numId w:val="25"/>
        </w:numPr>
        <w:rPr>
          <w:lang w:eastAsia="x-none"/>
        </w:rPr>
      </w:pPr>
      <w:r>
        <w:rPr>
          <w:lang w:eastAsia="x-none"/>
        </w:rPr>
        <w:t xml:space="preserve">Erros na criação do container/imagem </w:t>
      </w:r>
      <w:r w:rsidR="007173CF">
        <w:rPr>
          <w:lang w:eastAsia="x-none"/>
        </w:rPr>
        <w:t>são</w:t>
      </w:r>
      <w:r>
        <w:rPr>
          <w:lang w:eastAsia="x-none"/>
        </w:rPr>
        <w:t xml:space="preserve"> </w:t>
      </w:r>
      <w:r w:rsidR="007173CF">
        <w:rPr>
          <w:lang w:eastAsia="x-none"/>
        </w:rPr>
        <w:t xml:space="preserve">de </w:t>
      </w:r>
      <w:r>
        <w:rPr>
          <w:lang w:eastAsia="x-none"/>
        </w:rPr>
        <w:t xml:space="preserve">difícil </w:t>
      </w:r>
      <w:r w:rsidR="00EC7798">
        <w:rPr>
          <w:lang w:eastAsia="x-none"/>
        </w:rPr>
        <w:t xml:space="preserve">compreensão, assimilação e entendimento. </w:t>
      </w:r>
      <w:r w:rsidR="007173CF">
        <w:rPr>
          <w:lang w:eastAsia="x-none"/>
        </w:rPr>
        <w:t>Necessária experiência</w:t>
      </w:r>
      <w:r w:rsidR="00EC7798">
        <w:rPr>
          <w:lang w:eastAsia="x-none"/>
        </w:rPr>
        <w:t xml:space="preserve"> do usuário.</w:t>
      </w:r>
    </w:p>
    <w:p w14:paraId="7BD45403" w14:textId="1DB199A9" w:rsidR="00A45E93" w:rsidRPr="007173CF" w:rsidRDefault="00A45E93" w:rsidP="007173CF">
      <w:pPr>
        <w:pStyle w:val="PargrafodaLista"/>
        <w:numPr>
          <w:ilvl w:val="0"/>
          <w:numId w:val="25"/>
        </w:numPr>
        <w:rPr>
          <w:lang w:eastAsia="x-none"/>
        </w:rPr>
      </w:pPr>
      <w:r>
        <w:rPr>
          <w:lang w:eastAsia="x-none"/>
        </w:rPr>
        <w:t xml:space="preserve">Necessário conhecimento prévios de </w:t>
      </w:r>
      <w:r w:rsidR="00F609ED">
        <w:rPr>
          <w:lang w:eastAsia="x-none"/>
        </w:rPr>
        <w:t>Linux</w:t>
      </w:r>
      <w:r>
        <w:rPr>
          <w:lang w:eastAsia="x-none"/>
        </w:rPr>
        <w:t>.</w:t>
      </w:r>
    </w:p>
    <w:p w14:paraId="670FA70B" w14:textId="77777777" w:rsidR="00F62F1D" w:rsidRDefault="00F62F1D" w:rsidP="005B7C63">
      <w:pPr>
        <w:ind w:firstLine="708"/>
        <w:rPr>
          <w:lang w:val="x-none" w:eastAsia="x-none"/>
        </w:rPr>
      </w:pPr>
    </w:p>
    <w:p w14:paraId="3D272FE8" w14:textId="01D45723" w:rsidR="005B7C63" w:rsidRDefault="005B7C63" w:rsidP="005B7C63">
      <w:pPr>
        <w:ind w:firstLine="708"/>
        <w:rPr>
          <w:lang w:val="x-none" w:eastAsia="x-none"/>
        </w:rPr>
      </w:pPr>
      <w:r>
        <w:rPr>
          <w:lang w:val="x-none" w:eastAsia="x-none"/>
        </w:rPr>
        <w:t xml:space="preserve">Principal problema do Docker, é que a equipe de desenvolvimento tem que produzir a aplicação já pensando na forma de execução da mesma no Docker. Em meu estudo de caso, precisei fazer alterações </w:t>
      </w:r>
      <w:r w:rsidR="00F609ED">
        <w:rPr>
          <w:lang w:eastAsia="x-none"/>
        </w:rPr>
        <w:t xml:space="preserve">significativas </w:t>
      </w:r>
      <w:r>
        <w:rPr>
          <w:lang w:val="x-none" w:eastAsia="x-none"/>
        </w:rPr>
        <w:t xml:space="preserve">na aplicação para que a mesma pudesse ser executada no Docker. </w:t>
      </w:r>
    </w:p>
    <w:p w14:paraId="4A1F791C" w14:textId="17963865" w:rsidR="001D2CF2" w:rsidRPr="00A97EC7" w:rsidRDefault="001D2CF2" w:rsidP="005B7C63">
      <w:pPr>
        <w:ind w:firstLine="708"/>
        <w:rPr>
          <w:lang w:eastAsia="x-none"/>
        </w:rPr>
      </w:pPr>
      <w:r>
        <w:rPr>
          <w:lang w:eastAsia="x-none"/>
        </w:rPr>
        <w:t xml:space="preserve">Usuário leigos e/ou </w:t>
      </w:r>
      <w:r w:rsidR="007B46F8">
        <w:rPr>
          <w:lang w:eastAsia="x-none"/>
        </w:rPr>
        <w:t xml:space="preserve">sem um </w:t>
      </w:r>
      <w:r>
        <w:rPr>
          <w:lang w:eastAsia="x-none"/>
        </w:rPr>
        <w:t xml:space="preserve">bom conhecimento de </w:t>
      </w:r>
      <w:r w:rsidR="007B46F8">
        <w:rPr>
          <w:lang w:eastAsia="x-none"/>
        </w:rPr>
        <w:t xml:space="preserve">Linux terão extrema </w:t>
      </w:r>
      <w:r w:rsidR="00F221CF">
        <w:rPr>
          <w:lang w:eastAsia="x-none"/>
        </w:rPr>
        <w:t xml:space="preserve">dificuldade de utilização da plataforma, pois alguns erros </w:t>
      </w:r>
      <w:r w:rsidR="00381ECA">
        <w:rPr>
          <w:lang w:eastAsia="x-none"/>
        </w:rPr>
        <w:t>não são claros e requerem bastante conhecimento e</w:t>
      </w:r>
      <w:r w:rsidR="00684108">
        <w:rPr>
          <w:lang w:eastAsia="x-none"/>
        </w:rPr>
        <w:t xml:space="preserve"> motivação do usuário para continuar a </w:t>
      </w:r>
      <w:proofErr w:type="spellStart"/>
      <w:r w:rsidR="00684108">
        <w:rPr>
          <w:lang w:eastAsia="x-none"/>
        </w:rPr>
        <w:t>debugar</w:t>
      </w:r>
      <w:proofErr w:type="spellEnd"/>
      <w:r w:rsidR="00684108">
        <w:rPr>
          <w:lang w:eastAsia="x-none"/>
        </w:rPr>
        <w:t xml:space="preserve">. </w:t>
      </w:r>
      <w:r w:rsidR="00E150E3">
        <w:rPr>
          <w:lang w:eastAsia="x-none"/>
        </w:rPr>
        <w:t xml:space="preserve">Em meu estudo de caso varias vezes a minha aplicação </w:t>
      </w:r>
      <w:r w:rsidR="00EA0EC7">
        <w:rPr>
          <w:lang w:eastAsia="x-none"/>
        </w:rPr>
        <w:t xml:space="preserve">não levantava, ficava “up” e somente obtive um </w:t>
      </w:r>
      <w:r w:rsidR="00031A76">
        <w:rPr>
          <w:lang w:eastAsia="x-none"/>
        </w:rPr>
        <w:t xml:space="preserve">stack </w:t>
      </w:r>
      <w:r w:rsidR="00EA0EC7">
        <w:rPr>
          <w:lang w:eastAsia="x-none"/>
        </w:rPr>
        <w:t xml:space="preserve">trace de </w:t>
      </w:r>
      <w:proofErr w:type="spellStart"/>
      <w:r w:rsidR="000E680F">
        <w:rPr>
          <w:lang w:eastAsia="x-none"/>
        </w:rPr>
        <w:t>exit</w:t>
      </w:r>
      <w:proofErr w:type="spellEnd"/>
      <w:r w:rsidR="000E680F">
        <w:rPr>
          <w:lang w:eastAsia="x-none"/>
        </w:rPr>
        <w:t xml:space="preserve">=1; pois um container dependente não </w:t>
      </w:r>
      <w:r w:rsidR="00B9107B">
        <w:rPr>
          <w:lang w:eastAsia="x-none"/>
        </w:rPr>
        <w:t xml:space="preserve">era iniciado </w:t>
      </w:r>
      <w:r w:rsidR="00031A76">
        <w:rPr>
          <w:lang w:eastAsia="x-none"/>
        </w:rPr>
        <w:t xml:space="preserve">de </w:t>
      </w:r>
      <w:r w:rsidR="00B9107B">
        <w:rPr>
          <w:lang w:eastAsia="x-none"/>
        </w:rPr>
        <w:t xml:space="preserve">forma correta e o </w:t>
      </w:r>
      <w:r w:rsidR="00031A76">
        <w:rPr>
          <w:lang w:eastAsia="x-none"/>
        </w:rPr>
        <w:t xml:space="preserve">container </w:t>
      </w:r>
      <w:r w:rsidR="00B9107B">
        <w:rPr>
          <w:lang w:eastAsia="x-none"/>
        </w:rPr>
        <w:t>minha aplicação</w:t>
      </w:r>
      <w:r w:rsidR="00031A76">
        <w:rPr>
          <w:lang w:eastAsia="x-none"/>
        </w:rPr>
        <w:t xml:space="preserve"> </w:t>
      </w:r>
      <w:r w:rsidR="008C4E0A">
        <w:rPr>
          <w:lang w:eastAsia="x-none"/>
        </w:rPr>
        <w:t>ne informava esse stack trace de erro.</w:t>
      </w:r>
      <w:r w:rsidR="00B9107B">
        <w:rPr>
          <w:lang w:eastAsia="x-none"/>
        </w:rPr>
        <w:t xml:space="preserve"> </w:t>
      </w:r>
    </w:p>
    <w:p w14:paraId="2365A881" w14:textId="77777777" w:rsidR="005B7C63" w:rsidRPr="00A97EC7" w:rsidRDefault="005B7C63" w:rsidP="005B7C63">
      <w:pPr>
        <w:rPr>
          <w:lang w:eastAsia="x-none"/>
        </w:rPr>
      </w:pPr>
    </w:p>
    <w:p w14:paraId="27BA1F03" w14:textId="021E2B32" w:rsidR="002460B7" w:rsidRPr="00086281" w:rsidRDefault="002460B7" w:rsidP="00BB1EB4">
      <w:pPr>
        <w:pStyle w:val="Ttulo21"/>
        <w:jc w:val="left"/>
      </w:pPr>
      <w:bookmarkStart w:id="207" w:name="_Toc498128671"/>
      <w:r w:rsidRPr="00086281">
        <w:t>4.</w:t>
      </w:r>
      <w:r w:rsidR="00E423DE">
        <w:t>1.2</w:t>
      </w:r>
      <w:r w:rsidRPr="00086281">
        <w:t xml:space="preserve"> </w:t>
      </w:r>
      <w:r>
        <w:t>Instalação do Docker</w:t>
      </w:r>
      <w:bookmarkEnd w:id="207"/>
    </w:p>
    <w:p w14:paraId="7BF2390D" w14:textId="6EB1E907" w:rsidR="00AD5AFC" w:rsidRPr="00AD5AFC" w:rsidRDefault="00AD5AFC" w:rsidP="00AD5AFC">
      <w:pPr>
        <w:rPr>
          <w:b/>
        </w:rPr>
      </w:pPr>
      <w:r w:rsidRPr="00AD5AFC">
        <w:rPr>
          <w:b/>
        </w:rPr>
        <w:t>Instalando no GNU/Linux</w:t>
      </w:r>
    </w:p>
    <w:p w14:paraId="6C8F744B" w14:textId="77777777" w:rsidR="00672F6E" w:rsidRDefault="00672F6E" w:rsidP="00AD5AFC"/>
    <w:p w14:paraId="550472E0" w14:textId="7D943174" w:rsidR="00AD5AFC" w:rsidRDefault="00672F6E" w:rsidP="00AD5AFC">
      <w:r>
        <w:t xml:space="preserve">A instalação do Docker é bem simples e de uma forma bem genérica, segue os comandos usados </w:t>
      </w:r>
      <w:r w:rsidR="00D61ACB">
        <w:t>GNU/Linux</w:t>
      </w:r>
    </w:p>
    <w:p w14:paraId="19CFF0B8" w14:textId="77777777" w:rsidR="00E8474D" w:rsidRDefault="00E8474D" w:rsidP="00AD5AFC"/>
    <w:p w14:paraId="78BFEB04" w14:textId="17DD248D" w:rsidR="00AD5AFC" w:rsidRPr="0027048E" w:rsidRDefault="00AD5AFC" w:rsidP="00AD5AFC">
      <w:pPr>
        <w:rPr>
          <w:b/>
        </w:rPr>
      </w:pPr>
      <w:r w:rsidRPr="0027048E">
        <w:rPr>
          <w:b/>
        </w:rPr>
        <w:t>Docker engine no GNU/Linux</w:t>
      </w:r>
    </w:p>
    <w:p w14:paraId="75A7EE3D" w14:textId="77777777" w:rsidR="00AD5AFC" w:rsidRDefault="00AD5AFC" w:rsidP="00AD5AFC"/>
    <w:p w14:paraId="466B88AE" w14:textId="6ADF8D6F" w:rsidR="00AD5AFC" w:rsidRDefault="00013EB8" w:rsidP="00AD5AFC">
      <w:r>
        <w:t>Para instalar o D</w:t>
      </w:r>
      <w:r w:rsidR="00AD5AFC">
        <w:t xml:space="preserve">ocker engine é simples. </w:t>
      </w:r>
      <w:r>
        <w:t xml:space="preserve">No </w:t>
      </w:r>
      <w:r w:rsidR="00AD5AFC">
        <w:t xml:space="preserve">terminal </w:t>
      </w:r>
      <w:r>
        <w:t>do GNU/Linux é necessário se tornar</w:t>
      </w:r>
      <w:r w:rsidR="00AD5AFC">
        <w:t xml:space="preserve"> usuário root:</w:t>
      </w:r>
    </w:p>
    <w:p w14:paraId="64C3AA91" w14:textId="6351D5DD" w:rsidR="00AD5AFC" w:rsidRDefault="00AD5AFC" w:rsidP="00AD5AFC"/>
    <w:p w14:paraId="48289DD8" w14:textId="77777777" w:rsidR="00AD5AFC" w:rsidRDefault="00AD5AFC" w:rsidP="00AD5AFC">
      <w:proofErr w:type="spellStart"/>
      <w:proofErr w:type="gramStart"/>
      <w:r>
        <w:t>sudo</w:t>
      </w:r>
      <w:proofErr w:type="spellEnd"/>
      <w:proofErr w:type="gramEnd"/>
      <w:r>
        <w:t xml:space="preserve"> </w:t>
      </w:r>
      <w:proofErr w:type="spellStart"/>
      <w:r>
        <w:t>su</w:t>
      </w:r>
      <w:proofErr w:type="spellEnd"/>
      <w:r>
        <w:t xml:space="preserve"> - root</w:t>
      </w:r>
    </w:p>
    <w:p w14:paraId="798DCF41" w14:textId="77777777" w:rsidR="00AD5AFC" w:rsidRDefault="00AD5AFC" w:rsidP="00AD5AFC"/>
    <w:p w14:paraId="5054E234" w14:textId="77777777" w:rsidR="00AD5AFC" w:rsidRDefault="00AD5AFC" w:rsidP="00AD5AFC">
      <w:r>
        <w:t>Execute o comando abaixo:</w:t>
      </w:r>
    </w:p>
    <w:p w14:paraId="5F9C454A" w14:textId="3646DC2D" w:rsidR="00AD5AFC" w:rsidRDefault="00AD5AFC" w:rsidP="00AD5AFC"/>
    <w:p w14:paraId="7EFC7F0E" w14:textId="0A3BCC6E" w:rsidR="00D10D40" w:rsidRDefault="00AD5AFC" w:rsidP="00AD5AFC">
      <w:pPr>
        <w:rPr>
          <w:lang w:val="en-US"/>
        </w:rPr>
      </w:pPr>
      <w:proofErr w:type="spellStart"/>
      <w:r w:rsidRPr="00AD5AFC">
        <w:rPr>
          <w:lang w:val="en-US"/>
        </w:rPr>
        <w:t>wget</w:t>
      </w:r>
      <w:proofErr w:type="spellEnd"/>
      <w:r w:rsidRPr="00AD5AFC">
        <w:rPr>
          <w:lang w:val="en-US"/>
        </w:rPr>
        <w:t xml:space="preserve"> -</w:t>
      </w:r>
      <w:proofErr w:type="spellStart"/>
      <w:r w:rsidRPr="00AD5AFC">
        <w:rPr>
          <w:lang w:val="en-US"/>
        </w:rPr>
        <w:t>qO</w:t>
      </w:r>
      <w:proofErr w:type="spellEnd"/>
      <w:r w:rsidRPr="00AD5AFC">
        <w:rPr>
          <w:lang w:val="en-US"/>
        </w:rPr>
        <w:t xml:space="preserve">- https://get.docker.com/ | </w:t>
      </w:r>
      <w:proofErr w:type="spellStart"/>
      <w:r w:rsidRPr="00AD5AFC">
        <w:rPr>
          <w:lang w:val="en-US"/>
        </w:rPr>
        <w:t>sh</w:t>
      </w:r>
      <w:proofErr w:type="spellEnd"/>
    </w:p>
    <w:p w14:paraId="331E48F7" w14:textId="77777777" w:rsidR="00D10D40" w:rsidRDefault="00D10D40" w:rsidP="00AD5AFC">
      <w:pPr>
        <w:rPr>
          <w:lang w:val="en-US"/>
        </w:rPr>
      </w:pPr>
    </w:p>
    <w:p w14:paraId="2B20B050" w14:textId="398C487A" w:rsidR="00D10D40" w:rsidRPr="00D10D40" w:rsidRDefault="00D10D40" w:rsidP="00D10D40">
      <w:pPr>
        <w:rPr>
          <w:b/>
        </w:rPr>
      </w:pPr>
      <w:r w:rsidRPr="00D10D40">
        <w:rPr>
          <w:b/>
        </w:rPr>
        <w:t xml:space="preserve">Instalando no </w:t>
      </w:r>
      <w:proofErr w:type="spellStart"/>
      <w:r w:rsidRPr="00D10D40">
        <w:rPr>
          <w:b/>
        </w:rPr>
        <w:t>MacOS</w:t>
      </w:r>
      <w:proofErr w:type="spellEnd"/>
    </w:p>
    <w:p w14:paraId="2018B286" w14:textId="77777777" w:rsidR="00D10D40" w:rsidRPr="00D10D40" w:rsidRDefault="00D10D40" w:rsidP="00D10D40"/>
    <w:p w14:paraId="6E8580C4" w14:textId="54D324C7" w:rsidR="00D10D40" w:rsidRPr="00D10D40" w:rsidRDefault="00D10D40" w:rsidP="00D10D40">
      <w:r w:rsidRPr="00D10D40">
        <w:t>A instalação</w:t>
      </w:r>
      <w:r w:rsidR="00677958">
        <w:t xml:space="preserve"> do </w:t>
      </w:r>
      <w:r w:rsidRPr="00D10D40">
        <w:t xml:space="preserve">Docker no </w:t>
      </w:r>
      <w:proofErr w:type="spellStart"/>
      <w:r w:rsidRPr="00D10D40">
        <w:t>MacOS</w:t>
      </w:r>
      <w:proofErr w:type="spellEnd"/>
      <w:r w:rsidRPr="00D10D40">
        <w:t xml:space="preserve"> pode ser realizada através </w:t>
      </w:r>
      <w:r w:rsidR="00677958">
        <w:t xml:space="preserve">do </w:t>
      </w:r>
      <w:proofErr w:type="spellStart"/>
      <w:r w:rsidR="00677958">
        <w:t>brew</w:t>
      </w:r>
      <w:proofErr w:type="spellEnd"/>
      <w:r w:rsidR="00677958">
        <w:t>*</w:t>
      </w:r>
      <w:r w:rsidRPr="00D10D40">
        <w:t>.</w:t>
      </w:r>
    </w:p>
    <w:p w14:paraId="12A9C0FD" w14:textId="77777777" w:rsidR="00D10D40" w:rsidRPr="00D10D40" w:rsidRDefault="00D10D40" w:rsidP="00D10D40"/>
    <w:p w14:paraId="155D5F0A" w14:textId="77777777" w:rsidR="00D10D40" w:rsidRPr="00D10D40" w:rsidRDefault="00D10D40" w:rsidP="00D10D40">
      <w:r w:rsidRPr="00D10D40">
        <w:t xml:space="preserve">Você pode instalar via </w:t>
      </w:r>
      <w:proofErr w:type="spellStart"/>
      <w:r w:rsidRPr="00D10D40">
        <w:t>brew</w:t>
      </w:r>
      <w:proofErr w:type="spellEnd"/>
      <w:r w:rsidRPr="00D10D40">
        <w:t xml:space="preserve"> </w:t>
      </w:r>
      <w:proofErr w:type="spellStart"/>
      <w:r w:rsidRPr="00D10D40">
        <w:t>cask</w:t>
      </w:r>
      <w:proofErr w:type="spellEnd"/>
      <w:r w:rsidRPr="00D10D40">
        <w:t xml:space="preserve"> com o comando abaixo:</w:t>
      </w:r>
    </w:p>
    <w:p w14:paraId="1FFF1033" w14:textId="54CCEDEA" w:rsidR="00D10D40" w:rsidRPr="006826F3" w:rsidRDefault="00D10D40" w:rsidP="00D10D40"/>
    <w:p w14:paraId="2BE1FDA1" w14:textId="3DC0ABFB" w:rsidR="00D10D40" w:rsidRPr="006826F3" w:rsidRDefault="00C03393" w:rsidP="00D10D40">
      <w:proofErr w:type="spellStart"/>
      <w:proofErr w:type="gramStart"/>
      <w:r w:rsidRPr="006826F3">
        <w:t>brew</w:t>
      </w:r>
      <w:proofErr w:type="spellEnd"/>
      <w:proofErr w:type="gramEnd"/>
      <w:r w:rsidRPr="006826F3">
        <w:t xml:space="preserve"> </w:t>
      </w:r>
      <w:proofErr w:type="spellStart"/>
      <w:r w:rsidRPr="006826F3">
        <w:t>cask</w:t>
      </w:r>
      <w:proofErr w:type="spellEnd"/>
      <w:r w:rsidRPr="006826F3">
        <w:t xml:space="preserve"> </w:t>
      </w:r>
      <w:proofErr w:type="spellStart"/>
      <w:r w:rsidRPr="006826F3">
        <w:t>install</w:t>
      </w:r>
      <w:proofErr w:type="spellEnd"/>
      <w:r w:rsidRPr="006826F3">
        <w:t xml:space="preserve"> docker</w:t>
      </w:r>
    </w:p>
    <w:p w14:paraId="6CC0198F" w14:textId="77777777" w:rsidR="00677958" w:rsidRPr="006826F3" w:rsidRDefault="00677958" w:rsidP="00D10D40"/>
    <w:p w14:paraId="4336C082" w14:textId="6117486D" w:rsidR="00677958" w:rsidRPr="00677958" w:rsidRDefault="00677958" w:rsidP="00D10D40">
      <w:proofErr w:type="gramStart"/>
      <w:r w:rsidRPr="00677958">
        <w:t>ou</w:t>
      </w:r>
      <w:proofErr w:type="gramEnd"/>
      <w:r w:rsidRPr="00677958">
        <w:t xml:space="preserve"> é possível instalar </w:t>
      </w:r>
      <w:r>
        <w:t xml:space="preserve">o cliente </w:t>
      </w:r>
      <w:r w:rsidRPr="00677958">
        <w:t>pelo pró</w:t>
      </w:r>
      <w:r>
        <w:t>prio site do Docker</w:t>
      </w:r>
      <w:r w:rsidR="00333C20">
        <w:rPr>
          <w:rStyle w:val="Refdenotaderodap"/>
        </w:rPr>
        <w:footnoteReference w:customMarkFollows="1" w:id="7"/>
        <w:t>4</w:t>
      </w:r>
    </w:p>
    <w:p w14:paraId="3ADB1507" w14:textId="19D1C562" w:rsidR="00664A27" w:rsidRPr="00664A27" w:rsidRDefault="00664A27" w:rsidP="00664A27">
      <w:pPr>
        <w:rPr>
          <w:lang w:val="x-none" w:eastAsia="x-none"/>
        </w:rPr>
      </w:pPr>
      <w:bookmarkStart w:id="208" w:name="_Toc496802705"/>
      <w:bookmarkStart w:id="209" w:name="_Toc496802934"/>
      <w:bookmarkStart w:id="210" w:name="_Toc496802703"/>
      <w:bookmarkStart w:id="211" w:name="_Toc496802932"/>
    </w:p>
    <w:p w14:paraId="78312D0A" w14:textId="7D64CBFD" w:rsidR="007B65C4" w:rsidRDefault="00AB6AE2" w:rsidP="00A775DB">
      <w:pPr>
        <w:pStyle w:val="Ttulo21"/>
        <w:jc w:val="left"/>
      </w:pPr>
      <w:bookmarkStart w:id="212" w:name="_Toc498128672"/>
      <w:r>
        <w:t xml:space="preserve">4.2 ARQUIVOS DE </w:t>
      </w:r>
      <w:bookmarkEnd w:id="208"/>
      <w:bookmarkEnd w:id="209"/>
      <w:r>
        <w:t>CONFIGURAÇÃO</w:t>
      </w:r>
      <w:bookmarkEnd w:id="212"/>
    </w:p>
    <w:p w14:paraId="05203B7E" w14:textId="77777777" w:rsidR="00AB6AE2" w:rsidRPr="00A775DB" w:rsidRDefault="00AB6AE2" w:rsidP="00A775DB">
      <w:pPr>
        <w:rPr>
          <w:lang w:val="x-none" w:eastAsia="x-none"/>
        </w:rPr>
      </w:pPr>
    </w:p>
    <w:p w14:paraId="1199C4D5" w14:textId="1A8AA8B6" w:rsidR="007B65C4" w:rsidRDefault="007B65C4" w:rsidP="007B65C4">
      <w:pPr>
        <w:ind w:firstLine="708"/>
      </w:pPr>
      <w:r>
        <w:t>Os arquivos de configuração do Docker, são arquivos que vão repassar para a API do Docker a forma de o mesmo irá pr</w:t>
      </w:r>
      <w:r w:rsidR="007A5C45">
        <w:t>o</w:t>
      </w:r>
      <w:r>
        <w:t>s</w:t>
      </w:r>
      <w:r w:rsidR="007A5C45">
        <w:t>s</w:t>
      </w:r>
      <w:r>
        <w:t>eguir, criando as imagens, containers e serviços.</w:t>
      </w:r>
    </w:p>
    <w:p w14:paraId="2EEF5A17" w14:textId="3C42359C" w:rsidR="007B65C4" w:rsidRDefault="007B65C4" w:rsidP="00C02FD1">
      <w:pPr>
        <w:ind w:firstLine="708"/>
      </w:pPr>
      <w:r>
        <w:t xml:space="preserve">Esses arquivos são úteis para criar configurações personalizadas e gerenciar a forma que os serviços vão ser executados pelo </w:t>
      </w:r>
      <w:proofErr w:type="spellStart"/>
      <w:r>
        <w:t>D</w:t>
      </w:r>
      <w:r w:rsidR="00535AC0">
        <w:t>a</w:t>
      </w:r>
      <w:r w:rsidR="006E4B9D">
        <w:t>e</w:t>
      </w:r>
      <w:r>
        <w:t>mon</w:t>
      </w:r>
      <w:proofErr w:type="spellEnd"/>
      <w:r>
        <w:t xml:space="preserve"> do Docker.</w:t>
      </w:r>
      <w:bookmarkStart w:id="213" w:name="_Toc496802706"/>
      <w:bookmarkStart w:id="214" w:name="_Toc496802935"/>
    </w:p>
    <w:p w14:paraId="1EB0576E" w14:textId="0D41FBC7" w:rsidR="00F960D9" w:rsidRDefault="00C02FD1" w:rsidP="00F960D9">
      <w:pPr>
        <w:ind w:firstLine="708"/>
      </w:pPr>
      <w:r>
        <w:t>Na documentação oficial do Docker é possível ver uma relação de boas práticas</w:t>
      </w:r>
      <w:r>
        <w:rPr>
          <w:rStyle w:val="Refdenotaderodap"/>
        </w:rPr>
        <w:footnoteReference w:customMarkFollows="1" w:id="8"/>
        <w:t>5</w:t>
      </w:r>
      <w:r w:rsidR="00F960D9">
        <w:t xml:space="preserve"> para a melhor construção desse arquivo.</w:t>
      </w:r>
    </w:p>
    <w:p w14:paraId="6CEEA260" w14:textId="2ADD8690" w:rsidR="00B961B4" w:rsidRPr="0052704D" w:rsidRDefault="00B961B4" w:rsidP="00B961B4">
      <w:pPr>
        <w:ind w:firstLine="708"/>
        <w:rPr>
          <w:lang w:val="x-none" w:eastAsia="x-none"/>
        </w:rPr>
      </w:pPr>
      <w:r w:rsidRPr="0052704D">
        <w:rPr>
          <w:lang w:val="x-none" w:eastAsia="x-none"/>
        </w:rPr>
        <w:t>Possuo dois arquivos de configurações do docker-compose e docker file adapta</w:t>
      </w:r>
      <w:r w:rsidR="00FA688E" w:rsidRPr="0052704D">
        <w:rPr>
          <w:lang w:val="x-none" w:eastAsia="x-none"/>
        </w:rPr>
        <w:t>dos para as</w:t>
      </w:r>
      <w:r w:rsidRPr="0052704D">
        <w:rPr>
          <w:lang w:val="x-none" w:eastAsia="x-none"/>
        </w:rPr>
        <w:t xml:space="preserve"> arquitetura</w:t>
      </w:r>
      <w:r w:rsidR="00FA688E" w:rsidRPr="0052704D">
        <w:rPr>
          <w:lang w:val="x-none" w:eastAsia="x-none"/>
        </w:rPr>
        <w:t>s X64 e ARM</w:t>
      </w:r>
      <w:r w:rsidRPr="0052704D">
        <w:rPr>
          <w:lang w:val="x-none" w:eastAsia="x-none"/>
        </w:rPr>
        <w:t>. Foi necessário fazer essas adaptações devido a diferença de arquiteturas de processadores que executarão os códigos.</w:t>
      </w:r>
    </w:p>
    <w:p w14:paraId="02003DA5" w14:textId="1AD7607F" w:rsidR="008173B4" w:rsidRPr="000A54D5" w:rsidRDefault="008173B4" w:rsidP="00B961B4">
      <w:pPr>
        <w:ind w:firstLine="708"/>
        <w:rPr>
          <w:lang w:val="x-none" w:eastAsia="x-none"/>
        </w:rPr>
      </w:pPr>
      <w:r w:rsidRPr="000A54D5">
        <w:rPr>
          <w:lang w:val="x-none" w:eastAsia="x-none"/>
        </w:rPr>
        <w:t>Possuo duas arquiteturas</w:t>
      </w:r>
      <w:r w:rsidR="009C48CA" w:rsidRPr="000A54D5">
        <w:rPr>
          <w:lang w:val="x-none" w:eastAsia="x-none"/>
        </w:rPr>
        <w:t>, pois fiz a implementação do es</w:t>
      </w:r>
      <w:r w:rsidR="008443D2" w:rsidRPr="000A54D5">
        <w:rPr>
          <w:lang w:val="x-none" w:eastAsia="x-none"/>
        </w:rPr>
        <w:t>tudo de caso em um cluster ARM, com Raspberry Pi 3, irei falar mais adiante sobre o mesmo.</w:t>
      </w:r>
      <w:r w:rsidRPr="000A54D5">
        <w:rPr>
          <w:lang w:val="x-none" w:eastAsia="x-none"/>
        </w:rPr>
        <w:t xml:space="preserve"> </w:t>
      </w:r>
    </w:p>
    <w:p w14:paraId="19D834B0" w14:textId="77777777" w:rsidR="00B961B4" w:rsidRPr="000A54D5" w:rsidRDefault="00B961B4" w:rsidP="00B961B4">
      <w:pPr>
        <w:ind w:left="708"/>
        <w:rPr>
          <w:lang w:val="x-none" w:eastAsia="x-none"/>
        </w:rPr>
      </w:pPr>
      <w:r w:rsidRPr="000A54D5">
        <w:rPr>
          <w:lang w:val="x-none" w:eastAsia="x-none"/>
        </w:rPr>
        <w:t xml:space="preserve">Arquivos das Arquiteturas: </w:t>
      </w:r>
    </w:p>
    <w:p w14:paraId="166A0880" w14:textId="77777777" w:rsidR="00B961B4" w:rsidRPr="000A54D5" w:rsidRDefault="00B961B4" w:rsidP="00B961B4">
      <w:pPr>
        <w:ind w:firstLine="708"/>
        <w:rPr>
          <w:lang w:val="x-none" w:eastAsia="x-none"/>
        </w:rPr>
      </w:pPr>
    </w:p>
    <w:p w14:paraId="7CD4D1B1" w14:textId="1B1920B5" w:rsidR="00B961B4" w:rsidRPr="000A54D5" w:rsidRDefault="00B961B4" w:rsidP="0052704D">
      <w:pPr>
        <w:pStyle w:val="PargrafodaLista"/>
        <w:numPr>
          <w:ilvl w:val="0"/>
          <w:numId w:val="34"/>
        </w:numPr>
      </w:pPr>
      <w:r w:rsidRPr="000A54D5">
        <w:t>X64:</w:t>
      </w:r>
    </w:p>
    <w:p w14:paraId="0B7D602D" w14:textId="777E36D1" w:rsidR="00B961B4" w:rsidRPr="000A54D5" w:rsidRDefault="00B961B4" w:rsidP="0052704D">
      <w:pPr>
        <w:pStyle w:val="PargrafodaLista"/>
        <w:numPr>
          <w:ilvl w:val="1"/>
          <w:numId w:val="34"/>
        </w:numPr>
      </w:pPr>
      <w:r w:rsidRPr="000A54D5">
        <w:t>Docker file: Anexo 1</w:t>
      </w:r>
      <w:r w:rsidR="00531B01">
        <w:t>2</w:t>
      </w:r>
      <w:r w:rsidRPr="000A54D5">
        <w:t>.1</w:t>
      </w:r>
    </w:p>
    <w:p w14:paraId="63DF4EF9" w14:textId="4009ED95" w:rsidR="00B961B4" w:rsidRPr="000A54D5" w:rsidRDefault="00B961B4" w:rsidP="0052704D">
      <w:pPr>
        <w:pStyle w:val="PargrafodaLista"/>
        <w:numPr>
          <w:ilvl w:val="1"/>
          <w:numId w:val="34"/>
        </w:numPr>
      </w:pPr>
      <w:r w:rsidRPr="000A54D5">
        <w:t>Docker-compose: Anexo 1</w:t>
      </w:r>
      <w:r w:rsidR="00531B01">
        <w:t>2</w:t>
      </w:r>
      <w:r w:rsidRPr="000A54D5">
        <w:t>.2</w:t>
      </w:r>
    </w:p>
    <w:p w14:paraId="6C8DDAB2" w14:textId="77777777" w:rsidR="00B961B4" w:rsidRPr="000A54D5" w:rsidRDefault="00B961B4" w:rsidP="0052704D">
      <w:pPr>
        <w:pStyle w:val="PargrafodaLista"/>
        <w:numPr>
          <w:ilvl w:val="0"/>
          <w:numId w:val="34"/>
        </w:numPr>
        <w:rPr>
          <w:lang w:val="x-none" w:eastAsia="x-none"/>
        </w:rPr>
      </w:pPr>
      <w:r w:rsidRPr="000A54D5">
        <w:rPr>
          <w:lang w:val="x-none" w:eastAsia="x-none"/>
        </w:rPr>
        <w:t>ARM:</w:t>
      </w:r>
    </w:p>
    <w:p w14:paraId="190BC505" w14:textId="57EC3822" w:rsidR="00B961B4" w:rsidRPr="000A54D5" w:rsidRDefault="00B961B4" w:rsidP="0052704D">
      <w:pPr>
        <w:pStyle w:val="PargrafodaLista"/>
        <w:numPr>
          <w:ilvl w:val="1"/>
          <w:numId w:val="34"/>
        </w:numPr>
        <w:rPr>
          <w:lang w:val="x-none" w:eastAsia="x-none"/>
        </w:rPr>
      </w:pPr>
      <w:r w:rsidRPr="000A54D5">
        <w:rPr>
          <w:lang w:val="x-none" w:eastAsia="x-none"/>
        </w:rPr>
        <w:t>Docker file: Anexo 1</w:t>
      </w:r>
      <w:r w:rsidR="00531B01">
        <w:rPr>
          <w:lang w:val="x-none" w:eastAsia="x-none"/>
        </w:rPr>
        <w:t>2</w:t>
      </w:r>
      <w:r w:rsidRPr="000A54D5">
        <w:rPr>
          <w:lang w:val="x-none" w:eastAsia="x-none"/>
        </w:rPr>
        <w:t>.3</w:t>
      </w:r>
    </w:p>
    <w:p w14:paraId="73920916" w14:textId="1C324360" w:rsidR="00B961B4" w:rsidRPr="000A54D5" w:rsidRDefault="00B961B4" w:rsidP="0052704D">
      <w:pPr>
        <w:pStyle w:val="PargrafodaLista"/>
        <w:numPr>
          <w:ilvl w:val="1"/>
          <w:numId w:val="34"/>
        </w:numPr>
        <w:rPr>
          <w:lang w:val="x-none"/>
        </w:rPr>
      </w:pPr>
      <w:r w:rsidRPr="000A54D5">
        <w:rPr>
          <w:lang w:val="x-none"/>
        </w:rPr>
        <w:t>Docker-compose versao 2 : Anexo 1</w:t>
      </w:r>
      <w:r w:rsidR="00531B01">
        <w:rPr>
          <w:lang w:val="x-none"/>
        </w:rPr>
        <w:t>2</w:t>
      </w:r>
      <w:r w:rsidRPr="000A54D5">
        <w:rPr>
          <w:lang w:val="x-none"/>
        </w:rPr>
        <w:t>.4</w:t>
      </w:r>
    </w:p>
    <w:p w14:paraId="5D003B45" w14:textId="4F4F773E" w:rsidR="00B961B4" w:rsidRPr="000A54D5" w:rsidRDefault="00B961B4" w:rsidP="0052704D">
      <w:pPr>
        <w:pStyle w:val="PargrafodaLista"/>
        <w:numPr>
          <w:ilvl w:val="1"/>
          <w:numId w:val="34"/>
        </w:numPr>
      </w:pPr>
      <w:r w:rsidRPr="000A54D5">
        <w:rPr>
          <w:lang w:val="x-none"/>
        </w:rPr>
        <w:t>Docker-compose versao 3 : Anexo 1</w:t>
      </w:r>
      <w:r w:rsidR="00531B01">
        <w:rPr>
          <w:lang w:val="x-none"/>
        </w:rPr>
        <w:t>2</w:t>
      </w:r>
      <w:r w:rsidRPr="000A54D5">
        <w:rPr>
          <w:lang w:val="x-none"/>
        </w:rPr>
        <w:t>.5</w:t>
      </w:r>
    </w:p>
    <w:p w14:paraId="6E16E7F5" w14:textId="77777777" w:rsidR="00F960D9" w:rsidRDefault="00F960D9" w:rsidP="00F960D9">
      <w:pPr>
        <w:ind w:firstLine="708"/>
      </w:pPr>
    </w:p>
    <w:p w14:paraId="2F6001A4" w14:textId="1EF298C8" w:rsidR="007B65C4" w:rsidRDefault="007B65C4" w:rsidP="007B65C4">
      <w:pPr>
        <w:pStyle w:val="Ttulo21"/>
        <w:jc w:val="left"/>
        <w:rPr>
          <w:lang w:val="pt-BR"/>
        </w:rPr>
      </w:pPr>
      <w:bookmarkStart w:id="215" w:name="_Toc498128673"/>
      <w:r>
        <w:t>4.</w:t>
      </w:r>
      <w:r w:rsidR="002E12B6">
        <w:t>2</w:t>
      </w:r>
      <w:r>
        <w:t>.1 Docker</w:t>
      </w:r>
      <w:r>
        <w:rPr>
          <w:lang w:val="pt-BR"/>
        </w:rPr>
        <w:t>-Compose</w:t>
      </w:r>
      <w:bookmarkEnd w:id="213"/>
      <w:bookmarkEnd w:id="214"/>
      <w:bookmarkEnd w:id="215"/>
    </w:p>
    <w:p w14:paraId="112BCFE4" w14:textId="176DE0F4" w:rsidR="007B65C4" w:rsidRDefault="007B65C4" w:rsidP="007B65C4">
      <w:pPr>
        <w:ind w:firstLine="708"/>
      </w:pPr>
      <w:r>
        <w:t xml:space="preserve">Existe uma </w:t>
      </w:r>
      <w:r w:rsidRPr="004A7010">
        <w:t>ferramenta</w:t>
      </w:r>
      <w:r>
        <w:t xml:space="preserve"> do Docker que é o Docker-compose, da qual é possível escrever um único arquivo em formato </w:t>
      </w:r>
      <w:proofErr w:type="gramStart"/>
      <w:r w:rsidR="006C07D1">
        <w:t>“.yml</w:t>
      </w:r>
      <w:proofErr w:type="gramEnd"/>
      <w:r w:rsidR="006C07D1">
        <w:t>”</w:t>
      </w:r>
      <w:r>
        <w:t xml:space="preserve"> e o mesmo </w:t>
      </w:r>
      <w:r w:rsidR="0060499B">
        <w:t>criará os containers em formato de serviços</w:t>
      </w:r>
      <w:r>
        <w:t>.</w:t>
      </w:r>
      <w:r w:rsidR="004A7A54">
        <w:t xml:space="preserve"> Esses serviços serão executados na ordem que forem escritos no arquivo e o </w:t>
      </w:r>
      <w:r w:rsidR="004A7A54">
        <w:lastRenderedPageBreak/>
        <w:t xml:space="preserve">mesmo irá criar os containers de acordo com as configurações descritas nesse arquivo </w:t>
      </w:r>
      <w:proofErr w:type="gramStart"/>
      <w:r w:rsidR="004A7A54">
        <w:t>“.yml</w:t>
      </w:r>
      <w:proofErr w:type="gramEnd"/>
      <w:r w:rsidR="004A7A54">
        <w:t>”</w:t>
      </w:r>
    </w:p>
    <w:p w14:paraId="3C5C8A02" w14:textId="63684BDA" w:rsidR="00C26A46" w:rsidRDefault="00C26A46" w:rsidP="00C26A46">
      <w:pPr>
        <w:ind w:firstLine="708"/>
      </w:pPr>
      <w:r>
        <w:t>De acordo com a documentação oficial do docker-compose</w:t>
      </w:r>
      <w:r>
        <w:rPr>
          <w:rStyle w:val="Refdenotaderodap"/>
        </w:rPr>
        <w:footnoteReference w:customMarkFollows="1" w:id="9"/>
        <w:t>6</w:t>
      </w:r>
      <w:r>
        <w:t>:</w:t>
      </w:r>
    </w:p>
    <w:p w14:paraId="505D1BD6" w14:textId="17B073A3" w:rsidR="00C26A46" w:rsidRDefault="00C26A46" w:rsidP="00CE770A">
      <w:pPr>
        <w:ind w:left="2268"/>
      </w:pPr>
      <w:r>
        <w:t>“</w:t>
      </w:r>
      <w:r w:rsidR="004E6545">
        <w:t xml:space="preserve">Tradução nossa, </w:t>
      </w:r>
      <w:r w:rsidR="00F12B95">
        <w:t>Compose</w:t>
      </w:r>
      <w:r w:rsidR="00CE770A">
        <w:t xml:space="preserve"> é uma ferramenta para definição e execução de aplicações complexas com Docker.</w:t>
      </w:r>
      <w:r w:rsidR="00AC70C7">
        <w:t xml:space="preserve"> Com o </w:t>
      </w:r>
      <w:proofErr w:type="spellStart"/>
      <w:r w:rsidR="00AC70C7">
        <w:t>compose</w:t>
      </w:r>
      <w:proofErr w:type="spellEnd"/>
      <w:r w:rsidR="00AC70C7">
        <w:t xml:space="preserve">, é possível definir múltiplos containers em um único arquivo. </w:t>
      </w:r>
      <w:r w:rsidR="004C1961">
        <w:t>Então levante a sua aplicação com um único comando que faça o que for preciso para executá-</w:t>
      </w:r>
      <w:proofErr w:type="gramStart"/>
      <w:r w:rsidR="004C1961">
        <w:t>la.</w:t>
      </w:r>
      <w:r w:rsidR="005C40F4">
        <w:t>”</w:t>
      </w:r>
      <w:proofErr w:type="gramEnd"/>
    </w:p>
    <w:p w14:paraId="504EAEB7" w14:textId="77777777" w:rsidR="006A30DA" w:rsidRDefault="006A30DA" w:rsidP="00CE770A">
      <w:pPr>
        <w:ind w:left="2268"/>
      </w:pPr>
    </w:p>
    <w:p w14:paraId="2038E180" w14:textId="7C253B31" w:rsidR="007B65C4" w:rsidRDefault="007B65C4" w:rsidP="007B65C4">
      <w:pPr>
        <w:ind w:firstLine="708"/>
        <w:rPr>
          <w:lang w:eastAsia="x-none"/>
        </w:rPr>
      </w:pPr>
      <w:r>
        <w:rPr>
          <w:lang w:eastAsia="x-none"/>
        </w:rPr>
        <w:t xml:space="preserve">Toda a escrita do arquivo do Docker-compose é no formato </w:t>
      </w:r>
      <w:proofErr w:type="gramStart"/>
      <w:r>
        <w:rPr>
          <w:lang w:eastAsia="x-none"/>
        </w:rPr>
        <w:t>“.yml</w:t>
      </w:r>
      <w:proofErr w:type="gramEnd"/>
      <w:r>
        <w:rPr>
          <w:lang w:eastAsia="x-none"/>
        </w:rPr>
        <w:t xml:space="preserve">” uma linguagem bem próxima da linguagem natural e que poder ser facilmente compreendida e interpretada por uma simplicidade e quase nenhum conhecimento prévio específico de </w:t>
      </w:r>
      <w:r w:rsidR="008C1087">
        <w:rPr>
          <w:lang w:eastAsia="x-none"/>
        </w:rPr>
        <w:t xml:space="preserve">programação </w:t>
      </w:r>
      <w:r>
        <w:rPr>
          <w:lang w:eastAsia="x-none"/>
        </w:rPr>
        <w:t>.</w:t>
      </w:r>
    </w:p>
    <w:p w14:paraId="412FAD10" w14:textId="77777777" w:rsidR="007B65C4" w:rsidRDefault="007B65C4" w:rsidP="007B65C4">
      <w:pPr>
        <w:ind w:firstLine="708"/>
        <w:rPr>
          <w:lang w:eastAsia="x-none"/>
        </w:rPr>
      </w:pPr>
      <w:r>
        <w:rPr>
          <w:lang w:eastAsia="x-none"/>
        </w:rPr>
        <w:t>O Docker-compose utiliza o conceito de execução por serviços, da qual cada container é executado como um serviço e o mesmo pode estar dependente é vinculado a outro serviço (s) para poder executar.</w:t>
      </w:r>
    </w:p>
    <w:p w14:paraId="5D0F162D" w14:textId="6F1D9C32" w:rsidR="007B65C4" w:rsidRDefault="007B65C4" w:rsidP="007B65C4">
      <w:pPr>
        <w:ind w:firstLine="708"/>
        <w:rPr>
          <w:lang w:eastAsia="x-none"/>
        </w:rPr>
      </w:pPr>
      <w:r>
        <w:rPr>
          <w:lang w:eastAsia="x-none"/>
        </w:rPr>
        <w:t xml:space="preserve">Dependente significa que o mesmo depende de outro serviço para poder executar, um exemplo: </w:t>
      </w:r>
      <w:proofErr w:type="gramStart"/>
      <w:r>
        <w:rPr>
          <w:lang w:eastAsia="x-none"/>
        </w:rPr>
        <w:t>o redis</w:t>
      </w:r>
      <w:proofErr w:type="gramEnd"/>
      <w:r>
        <w:rPr>
          <w:lang w:eastAsia="x-none"/>
        </w:rPr>
        <w:t xml:space="preserve">. A aplicação que está sendo mostrada neste estudo de caso, depende </w:t>
      </w:r>
      <w:proofErr w:type="gramStart"/>
      <w:r>
        <w:rPr>
          <w:lang w:eastAsia="x-none"/>
        </w:rPr>
        <w:t>do</w:t>
      </w:r>
      <w:proofErr w:type="gramEnd"/>
      <w:r>
        <w:rPr>
          <w:lang w:eastAsia="x-none"/>
        </w:rPr>
        <w:t xml:space="preserve"> redis para poder executar; isso significa que o container do redis tem que ser construído “</w:t>
      </w:r>
      <w:r w:rsidR="00B03A32">
        <w:rPr>
          <w:lang w:eastAsia="x-none"/>
        </w:rPr>
        <w:t>build</w:t>
      </w:r>
      <w:r>
        <w:rPr>
          <w:lang w:eastAsia="x-none"/>
        </w:rPr>
        <w:t xml:space="preserve">” e executado antes do container da aplicação. Essa ordem é de suma importância e está referenciada na ordem de execução dos serviços escritos no arquivo </w:t>
      </w:r>
      <w:proofErr w:type="gramStart"/>
      <w:r>
        <w:rPr>
          <w:lang w:eastAsia="x-none"/>
        </w:rPr>
        <w:t>“.yml</w:t>
      </w:r>
      <w:proofErr w:type="gramEnd"/>
      <w:r>
        <w:rPr>
          <w:lang w:eastAsia="x-none"/>
        </w:rPr>
        <w:t>”.</w:t>
      </w:r>
    </w:p>
    <w:p w14:paraId="26D2B49C" w14:textId="34E7EC9B" w:rsidR="007B65C4" w:rsidRDefault="007B65C4" w:rsidP="007B65C4">
      <w:pPr>
        <w:ind w:firstLine="708"/>
        <w:rPr>
          <w:lang w:eastAsia="x-none"/>
        </w:rPr>
      </w:pPr>
      <w:r>
        <w:rPr>
          <w:lang w:eastAsia="x-none"/>
        </w:rPr>
        <w:t xml:space="preserve">Estar vinculado significa que um container estará prestando serviço para outro container. Ambos são independentes e podem ser construídos </w:t>
      </w:r>
      <w:r w:rsidR="00EE0BCA">
        <w:rPr>
          <w:lang w:eastAsia="x-none"/>
        </w:rPr>
        <w:t>(</w:t>
      </w:r>
      <w:r w:rsidR="000834D4">
        <w:rPr>
          <w:lang w:eastAsia="x-none"/>
        </w:rPr>
        <w:t>build</w:t>
      </w:r>
      <w:r w:rsidR="00EE0BCA">
        <w:rPr>
          <w:lang w:eastAsia="x-none"/>
        </w:rPr>
        <w:t>)</w:t>
      </w:r>
      <w:r>
        <w:rPr>
          <w:lang w:eastAsia="x-none"/>
        </w:rPr>
        <w:t xml:space="preserve"> e executados em separado. Por exemplo o banco de dados em MySQL ele presta serviços para a aplicação, a mesma consegue ser construída </w:t>
      </w:r>
      <w:r w:rsidR="00380C27">
        <w:rPr>
          <w:lang w:eastAsia="x-none"/>
        </w:rPr>
        <w:t>(</w:t>
      </w:r>
      <w:r w:rsidR="006F43A9">
        <w:rPr>
          <w:lang w:eastAsia="x-none"/>
        </w:rPr>
        <w:t>build</w:t>
      </w:r>
      <w:r w:rsidR="00B939F5">
        <w:rPr>
          <w:lang w:eastAsia="x-none"/>
        </w:rPr>
        <w:t>)</w:t>
      </w:r>
      <w:r>
        <w:rPr>
          <w:lang w:eastAsia="x-none"/>
        </w:rPr>
        <w:t xml:space="preserve"> e ficar “up” sem o banco; não vai ter sua completa utilização e execução sem o mesmo, mais é possível.</w:t>
      </w:r>
    </w:p>
    <w:p w14:paraId="7C678C9A" w14:textId="7148DC36" w:rsidR="007B65C4" w:rsidRDefault="0017544C" w:rsidP="007B65C4">
      <w:pPr>
        <w:ind w:firstLine="708"/>
        <w:rPr>
          <w:lang w:eastAsia="x-none"/>
        </w:rPr>
      </w:pPr>
      <w:r>
        <w:rPr>
          <w:lang w:eastAsia="x-none"/>
        </w:rPr>
        <w:t>Todos os serviços precisam</w:t>
      </w:r>
      <w:r w:rsidR="007B65C4">
        <w:rPr>
          <w:lang w:eastAsia="x-none"/>
        </w:rPr>
        <w:t xml:space="preserve"> estar vinculados no arquivo </w:t>
      </w:r>
      <w:proofErr w:type="gramStart"/>
      <w:r w:rsidR="007B65C4">
        <w:rPr>
          <w:lang w:eastAsia="x-none"/>
        </w:rPr>
        <w:t>“.yml</w:t>
      </w:r>
      <w:proofErr w:type="gramEnd"/>
      <w:r w:rsidR="007B65C4">
        <w:rPr>
          <w:lang w:eastAsia="x-none"/>
        </w:rPr>
        <w:t>”, fazendo referência à imagem que foi criada pelo Dockerfile. A imagem é construída antes da execução do container que faz referência, os containers são criados seguindo a ordem que está descrita no arquivo “yml”.</w:t>
      </w:r>
    </w:p>
    <w:p w14:paraId="2B89D82C" w14:textId="77777777" w:rsidR="007B65C4" w:rsidRDefault="007B65C4" w:rsidP="007B65C4">
      <w:pPr>
        <w:ind w:firstLine="708"/>
        <w:rPr>
          <w:lang w:eastAsia="x-none"/>
        </w:rPr>
      </w:pPr>
      <w:r>
        <w:rPr>
          <w:lang w:eastAsia="x-none"/>
        </w:rPr>
        <w:t>Ordem de execução:</w:t>
      </w:r>
    </w:p>
    <w:p w14:paraId="6236DCEF" w14:textId="77777777" w:rsidR="007B65C4" w:rsidRDefault="007B65C4" w:rsidP="007B65C4">
      <w:pPr>
        <w:pStyle w:val="PargrafodaLista"/>
        <w:numPr>
          <w:ilvl w:val="0"/>
          <w:numId w:val="14"/>
        </w:numPr>
        <w:rPr>
          <w:lang w:eastAsia="x-none"/>
        </w:rPr>
      </w:pPr>
      <w:proofErr w:type="gramStart"/>
      <w:r>
        <w:rPr>
          <w:lang w:eastAsia="x-none"/>
        </w:rPr>
        <w:t>Docker File</w:t>
      </w:r>
      <w:proofErr w:type="gramEnd"/>
    </w:p>
    <w:p w14:paraId="6DC6AB91" w14:textId="77777777" w:rsidR="007B65C4" w:rsidRDefault="007B65C4" w:rsidP="007B65C4">
      <w:pPr>
        <w:pStyle w:val="PargrafodaLista"/>
        <w:numPr>
          <w:ilvl w:val="0"/>
          <w:numId w:val="14"/>
        </w:numPr>
        <w:rPr>
          <w:lang w:eastAsia="x-none"/>
        </w:rPr>
      </w:pPr>
      <w:r>
        <w:rPr>
          <w:lang w:eastAsia="x-none"/>
        </w:rPr>
        <w:t>Imagem</w:t>
      </w:r>
    </w:p>
    <w:p w14:paraId="79B0C558" w14:textId="77777777" w:rsidR="007B65C4" w:rsidRDefault="007B65C4" w:rsidP="007B65C4">
      <w:pPr>
        <w:pStyle w:val="PargrafodaLista"/>
        <w:numPr>
          <w:ilvl w:val="0"/>
          <w:numId w:val="14"/>
        </w:numPr>
        <w:rPr>
          <w:lang w:eastAsia="x-none"/>
        </w:rPr>
      </w:pPr>
      <w:r>
        <w:rPr>
          <w:lang w:eastAsia="x-none"/>
        </w:rPr>
        <w:t>Docker-compose</w:t>
      </w:r>
    </w:p>
    <w:p w14:paraId="0D8FC1EC" w14:textId="77777777" w:rsidR="007B65C4" w:rsidRDefault="007B65C4" w:rsidP="007B65C4">
      <w:pPr>
        <w:pStyle w:val="PargrafodaLista"/>
        <w:numPr>
          <w:ilvl w:val="0"/>
          <w:numId w:val="14"/>
        </w:numPr>
        <w:rPr>
          <w:lang w:eastAsia="x-none"/>
        </w:rPr>
      </w:pPr>
      <w:r>
        <w:rPr>
          <w:lang w:eastAsia="x-none"/>
        </w:rPr>
        <w:t>Containers</w:t>
      </w:r>
    </w:p>
    <w:p w14:paraId="5F0F4570" w14:textId="77777777" w:rsidR="007B65C4" w:rsidRDefault="007B65C4" w:rsidP="007B65C4">
      <w:pPr>
        <w:rPr>
          <w:lang w:eastAsia="x-none"/>
        </w:rPr>
      </w:pPr>
    </w:p>
    <w:p w14:paraId="67E7B732" w14:textId="4ACBF5CF" w:rsidR="007B65C4" w:rsidRDefault="007B65C4" w:rsidP="007B65C4">
      <w:pPr>
        <w:rPr>
          <w:b/>
          <w:lang w:eastAsia="x-none"/>
        </w:rPr>
      </w:pPr>
      <w:r w:rsidRPr="00A775DB">
        <w:rPr>
          <w:b/>
          <w:lang w:eastAsia="x-none"/>
        </w:rPr>
        <w:t>Comandos do Docker-compose utilizados</w:t>
      </w:r>
      <w:r w:rsidR="00817AAB">
        <w:rPr>
          <w:b/>
          <w:lang w:eastAsia="x-none"/>
        </w:rPr>
        <w:t>:</w:t>
      </w:r>
    </w:p>
    <w:p w14:paraId="4D442854" w14:textId="77777777" w:rsidR="00817AAB" w:rsidRPr="00A775DB" w:rsidRDefault="00817AAB" w:rsidP="007B65C4">
      <w:pPr>
        <w:rPr>
          <w:b/>
          <w:lang w:eastAsia="x-none"/>
        </w:rPr>
      </w:pPr>
    </w:p>
    <w:p w14:paraId="3F6BED61" w14:textId="77777777" w:rsidR="007B65C4" w:rsidRDefault="007B65C4" w:rsidP="00A775DB">
      <w:pPr>
        <w:pStyle w:val="PargrafodaLista"/>
        <w:numPr>
          <w:ilvl w:val="0"/>
          <w:numId w:val="40"/>
        </w:numPr>
      </w:pPr>
      <w:r>
        <w:rPr>
          <w:lang w:eastAsia="x-none"/>
        </w:rPr>
        <w:t xml:space="preserve">Build — Descrição do comando no terminal – Criar e/ou recriar serviços. </w:t>
      </w:r>
    </w:p>
    <w:p w14:paraId="2A7E7184" w14:textId="77777777" w:rsidR="007B65C4" w:rsidRPr="00743AB4" w:rsidRDefault="007B65C4" w:rsidP="007B65C4">
      <w:pPr>
        <w:pStyle w:val="PargrafodaLista"/>
        <w:suppressAutoHyphens w:val="0"/>
        <w:spacing w:line="240" w:lineRule="auto"/>
        <w:jc w:val="left"/>
        <w:rPr>
          <w:lang w:eastAsia="x-none"/>
        </w:rPr>
      </w:pPr>
      <w:r w:rsidRPr="00743AB4">
        <w:rPr>
          <w:lang w:eastAsia="x-none"/>
        </w:rPr>
        <w:t xml:space="preserve">Serviços são tageados com o nome da aplicação seguido do nome do serviço por </w:t>
      </w:r>
      <w:proofErr w:type="spellStart"/>
      <w:r w:rsidRPr="00743AB4">
        <w:rPr>
          <w:lang w:eastAsia="x-none"/>
        </w:rPr>
        <w:t>underline</w:t>
      </w:r>
      <w:proofErr w:type="spellEnd"/>
      <w:r w:rsidRPr="00743AB4">
        <w:rPr>
          <w:lang w:eastAsia="x-none"/>
        </w:rPr>
        <w:t xml:space="preserve">. </w:t>
      </w:r>
    </w:p>
    <w:p w14:paraId="4FD58F2C" w14:textId="77777777" w:rsidR="007B65C4" w:rsidRPr="00310235" w:rsidRDefault="007B65C4" w:rsidP="00A775DB">
      <w:pPr>
        <w:pStyle w:val="PargrafodaLista"/>
        <w:numPr>
          <w:ilvl w:val="0"/>
          <w:numId w:val="40"/>
        </w:numPr>
        <w:rPr>
          <w:sz w:val="21"/>
        </w:rPr>
      </w:pPr>
      <w:r w:rsidRPr="002E7762">
        <w:rPr>
          <w:lang w:eastAsia="x-none"/>
        </w:rPr>
        <w:t xml:space="preserve">Up —  Descrição do comando no terminal – Criar, </w:t>
      </w:r>
      <w:proofErr w:type="spellStart"/>
      <w:proofErr w:type="gramStart"/>
      <w:r w:rsidRPr="002E7762">
        <w:rPr>
          <w:lang w:eastAsia="x-none"/>
        </w:rPr>
        <w:t>re</w:t>
      </w:r>
      <w:proofErr w:type="spellEnd"/>
      <w:r w:rsidRPr="002E7762">
        <w:rPr>
          <w:lang w:eastAsia="x-none"/>
        </w:rPr>
        <w:t>(</w:t>
      </w:r>
      <w:proofErr w:type="gramEnd"/>
      <w:r w:rsidRPr="002E7762">
        <w:rPr>
          <w:lang w:eastAsia="x-none"/>
        </w:rPr>
        <w:t>criar), iniciar o container de serviço. Se o container não</w:t>
      </w:r>
      <w:r>
        <w:rPr>
          <w:lang w:eastAsia="x-none"/>
        </w:rPr>
        <w:t xml:space="preserve"> existir será executado o build. Se o container já existir o mesmo será parado e recriado, preservando os volumes. </w:t>
      </w:r>
    </w:p>
    <w:p w14:paraId="4EE269FE" w14:textId="77777777" w:rsidR="007B65C4" w:rsidRPr="00E82534" w:rsidRDefault="007B65C4" w:rsidP="007B65C4">
      <w:pPr>
        <w:rPr>
          <w:rFonts w:eastAsia="Times New Roman" w:cs="Arial"/>
          <w:color w:val="00000A"/>
          <w:sz w:val="21"/>
          <w:lang w:eastAsia="x-none"/>
        </w:rPr>
      </w:pPr>
    </w:p>
    <w:p w14:paraId="5F091B66" w14:textId="5BDBEB79" w:rsidR="007B65C4" w:rsidRDefault="005A4E49" w:rsidP="007B65C4">
      <w:pPr>
        <w:pStyle w:val="Ttulo21"/>
        <w:jc w:val="left"/>
        <w:rPr>
          <w:lang w:val="pt-BR"/>
        </w:rPr>
      </w:pPr>
      <w:bookmarkStart w:id="216" w:name="_Toc496802707"/>
      <w:bookmarkStart w:id="217" w:name="_Toc496802936"/>
      <w:bookmarkStart w:id="218" w:name="_Toc498128674"/>
      <w:r>
        <w:lastRenderedPageBreak/>
        <w:t>4.</w:t>
      </w:r>
      <w:r w:rsidR="002E12B6">
        <w:t>2</w:t>
      </w:r>
      <w:r w:rsidR="007B65C4">
        <w:t>.2 Docker</w:t>
      </w:r>
      <w:r w:rsidR="007B65C4">
        <w:rPr>
          <w:lang w:val="pt-BR"/>
        </w:rPr>
        <w:t xml:space="preserve"> File</w:t>
      </w:r>
      <w:bookmarkEnd w:id="216"/>
      <w:bookmarkEnd w:id="217"/>
      <w:bookmarkEnd w:id="218"/>
    </w:p>
    <w:p w14:paraId="7B6D07FF" w14:textId="77777777" w:rsidR="007B65C4" w:rsidRDefault="007B65C4" w:rsidP="00A775DB">
      <w:pPr>
        <w:pStyle w:val="PargrafodaLista"/>
        <w:suppressAutoHyphens w:val="0"/>
        <w:spacing w:line="240" w:lineRule="auto"/>
        <w:ind w:left="0"/>
        <w:jc w:val="left"/>
        <w:rPr>
          <w:sz w:val="24"/>
          <w:lang w:eastAsia="x-none"/>
        </w:rPr>
      </w:pPr>
      <w:r>
        <w:rPr>
          <w:sz w:val="24"/>
          <w:lang w:eastAsia="x-none"/>
        </w:rPr>
        <w:t>De acordo com a documentação oficial do Docker:</w:t>
      </w:r>
    </w:p>
    <w:p w14:paraId="20D8A9B7" w14:textId="77777777" w:rsidR="007B65C4" w:rsidRPr="007B65C4" w:rsidRDefault="007B65C4" w:rsidP="007B65C4">
      <w:pPr>
        <w:ind w:left="2124"/>
        <w:rPr>
          <w:lang w:eastAsia="x-none"/>
        </w:rPr>
      </w:pPr>
    </w:p>
    <w:p w14:paraId="32F3907F" w14:textId="22F85B96" w:rsidR="007B65C4" w:rsidRDefault="007B65C4" w:rsidP="008333E6">
      <w:pPr>
        <w:ind w:left="2268"/>
        <w:rPr>
          <w:lang w:eastAsia="x-none"/>
        </w:rPr>
      </w:pPr>
      <w:r w:rsidRPr="00693F13">
        <w:rPr>
          <w:lang w:eastAsia="x-none"/>
        </w:rPr>
        <w:t>“</w:t>
      </w:r>
      <w:r w:rsidR="00544A89">
        <w:rPr>
          <w:lang w:eastAsia="x-none"/>
        </w:rPr>
        <w:t xml:space="preserve">Tradução nossa, </w:t>
      </w:r>
      <w:r w:rsidRPr="00693F13">
        <w:rPr>
          <w:lang w:eastAsia="x-none"/>
        </w:rPr>
        <w:t>O Dockerfile é um document</w:t>
      </w:r>
      <w:r>
        <w:rPr>
          <w:lang w:eastAsia="x-none"/>
        </w:rPr>
        <w:t>o</w:t>
      </w:r>
      <w:r w:rsidRPr="00693F13">
        <w:rPr>
          <w:lang w:eastAsia="x-none"/>
        </w:rPr>
        <w:t xml:space="preserve"> </w:t>
      </w:r>
      <w:r>
        <w:rPr>
          <w:lang w:eastAsia="x-none"/>
        </w:rPr>
        <w:t>de texto que conté</w:t>
      </w:r>
      <w:r w:rsidRPr="00693F13">
        <w:rPr>
          <w:lang w:eastAsia="x-none"/>
        </w:rPr>
        <w:t xml:space="preserve">m </w:t>
      </w:r>
      <w:r>
        <w:rPr>
          <w:lang w:eastAsia="x-none"/>
        </w:rPr>
        <w:t>com</w:t>
      </w:r>
      <w:r w:rsidRPr="00693F13">
        <w:rPr>
          <w:lang w:eastAsia="x-none"/>
        </w:rPr>
        <w:t xml:space="preserve">andos que normalmente serão executados manualmente no build da imagem. </w:t>
      </w:r>
      <w:r>
        <w:rPr>
          <w:lang w:eastAsia="x-none"/>
        </w:rPr>
        <w:t>O Docker pode fazer o build automaticamente da imagem, lendo as instruções no arquivo do Dockerfile</w:t>
      </w:r>
      <w:r w:rsidRPr="00693F13">
        <w:rPr>
          <w:lang w:eastAsia="x-none"/>
        </w:rPr>
        <w:t>”</w:t>
      </w:r>
      <w:r>
        <w:rPr>
          <w:lang w:eastAsia="x-none"/>
        </w:rPr>
        <w:t>.</w:t>
      </w:r>
      <w:r>
        <w:rPr>
          <w:rStyle w:val="Refdenotaderodap"/>
          <w:lang w:eastAsia="x-none"/>
        </w:rPr>
        <w:footnoteReference w:id="10"/>
      </w:r>
    </w:p>
    <w:p w14:paraId="44FB28C2" w14:textId="77777777" w:rsidR="007B65C4" w:rsidRPr="00281D92" w:rsidRDefault="007B65C4" w:rsidP="007B65C4">
      <w:pPr>
        <w:rPr>
          <w:lang w:eastAsia="x-none"/>
        </w:rPr>
      </w:pPr>
    </w:p>
    <w:p w14:paraId="72578566"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2A57B9D"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D020D4" w14:textId="77777777" w:rsidR="00890324" w:rsidRPr="00FF5EEB" w:rsidRDefault="00890324" w:rsidP="0075737C">
      <w:pPr>
        <w:ind w:left="708" w:firstLine="708"/>
        <w:rPr>
          <w:lang w:eastAsia="x-none"/>
        </w:rPr>
      </w:pPr>
      <w:r w:rsidRPr="00FF5EEB">
        <w:rPr>
          <w:lang w:eastAsia="x-none"/>
        </w:rPr>
        <w:t>Essa técnica possui algumas aplicações:</w:t>
      </w:r>
    </w:p>
    <w:p w14:paraId="5D883B08"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Isolamento do sistema operacional</w:t>
      </w:r>
    </w:p>
    <w:p w14:paraId="4E4D8FD3" w14:textId="5CDC2417"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É possível utilizar um sistema operacional específico para a imagem, pode até ser diferente do sistema operacional nativo do host, da qual o Docker está sendo executado — Em versões mais antigas </w:t>
      </w:r>
      <w:r w:rsidR="00D9091E">
        <w:rPr>
          <w:sz w:val="24"/>
          <w:lang w:eastAsia="x-none"/>
        </w:rPr>
        <w:t>era</w:t>
      </w:r>
      <w:r w:rsidRPr="00FF5EEB">
        <w:rPr>
          <w:sz w:val="24"/>
          <w:lang w:eastAsia="x-none"/>
        </w:rPr>
        <w:t xml:space="preserve"> necessário a instalação do Boot2docker — que faria essa camada de abstração do Docker ao Sistema Operacional. Porém já foi corrigido em</w:t>
      </w:r>
      <w:r w:rsidR="00D9091E">
        <w:rPr>
          <w:sz w:val="24"/>
          <w:lang w:eastAsia="x-none"/>
        </w:rPr>
        <w:t xml:space="preserve"> novas</w:t>
      </w:r>
      <w:r w:rsidRPr="00FF5EEB">
        <w:rPr>
          <w:sz w:val="24"/>
          <w:lang w:eastAsia="x-none"/>
        </w:rPr>
        <w:t xml:space="preserve"> versões</w:t>
      </w:r>
      <w:r w:rsidR="00D9091E">
        <w:rPr>
          <w:sz w:val="24"/>
          <w:lang w:eastAsia="x-none"/>
        </w:rPr>
        <w:t xml:space="preserve"> </w:t>
      </w:r>
      <w:r w:rsidRPr="00FF5EEB">
        <w:rPr>
          <w:sz w:val="24"/>
          <w:lang w:eastAsia="x-none"/>
        </w:rPr>
        <w:t>do Docker</w:t>
      </w:r>
      <w:r w:rsidR="00D9091E">
        <w:rPr>
          <w:sz w:val="24"/>
          <w:lang w:eastAsia="x-none"/>
        </w:rPr>
        <w:t>; não sendo mais necessário.</w:t>
      </w:r>
      <w:r w:rsidRPr="00FF5EEB">
        <w:rPr>
          <w:sz w:val="24"/>
          <w:lang w:eastAsia="x-none"/>
        </w:rPr>
        <w:t xml:space="preserve"> </w:t>
      </w:r>
    </w:p>
    <w:p w14:paraId="10937D67"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Controle de arquivos</w:t>
      </w:r>
    </w:p>
    <w:p w14:paraId="053E938A" w14:textId="1F945A76"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Permite fazer um controle de </w:t>
      </w:r>
      <w:r w:rsidR="005A2A8B">
        <w:rPr>
          <w:sz w:val="24"/>
          <w:lang w:eastAsia="x-none"/>
        </w:rPr>
        <w:t>diretórios</w:t>
      </w:r>
      <w:r w:rsidRPr="00FF5EEB">
        <w:rPr>
          <w:sz w:val="24"/>
          <w:lang w:eastAsia="x-none"/>
        </w:rPr>
        <w:t xml:space="preserve"> e arquivos que serão interessantes e/ou necessários à aplicação acessar para manter a execução. Como por exemplo diretório de arquivos</w:t>
      </w:r>
      <w:r w:rsidR="005A2A8B">
        <w:rPr>
          <w:sz w:val="24"/>
          <w:lang w:eastAsia="x-none"/>
        </w:rPr>
        <w:t xml:space="preserve"> utilizados</w:t>
      </w:r>
      <w:r w:rsidRPr="00FF5EEB">
        <w:rPr>
          <w:sz w:val="24"/>
          <w:lang w:eastAsia="x-none"/>
        </w:rPr>
        <w:t xml:space="preserve"> </w:t>
      </w:r>
      <w:r w:rsidR="00F91190">
        <w:rPr>
          <w:sz w:val="24"/>
          <w:lang w:eastAsia="x-none"/>
        </w:rPr>
        <w:t>pela própria</w:t>
      </w:r>
      <w:r w:rsidRPr="00FF5EEB">
        <w:rPr>
          <w:sz w:val="24"/>
          <w:lang w:eastAsia="x-none"/>
        </w:rPr>
        <w:t xml:space="preserve"> aplicação.</w:t>
      </w:r>
    </w:p>
    <w:p w14:paraId="4CAED4AC" w14:textId="77777777" w:rsidR="00890324" w:rsidRPr="00FF5EEB" w:rsidRDefault="00890324" w:rsidP="00890324">
      <w:pPr>
        <w:pStyle w:val="PargrafodaLista"/>
        <w:numPr>
          <w:ilvl w:val="0"/>
          <w:numId w:val="7"/>
        </w:numPr>
        <w:rPr>
          <w:sz w:val="24"/>
          <w:lang w:eastAsia="x-none"/>
        </w:rPr>
      </w:pPr>
      <w:r w:rsidRPr="00FF5EEB">
        <w:rPr>
          <w:sz w:val="24"/>
          <w:lang w:eastAsia="x-none"/>
        </w:rPr>
        <w:t>Cont</w:t>
      </w:r>
      <w:r>
        <w:rPr>
          <w:sz w:val="24"/>
          <w:lang w:eastAsia="x-none"/>
        </w:rPr>
        <w:t>r</w:t>
      </w:r>
      <w:r w:rsidRPr="00FF5EEB">
        <w:rPr>
          <w:sz w:val="24"/>
          <w:lang w:eastAsia="x-none"/>
        </w:rPr>
        <w:t>ole de Dependências</w:t>
      </w:r>
    </w:p>
    <w:p w14:paraId="6A21A585" w14:textId="77777777" w:rsidR="00890324" w:rsidRPr="00FF5EEB" w:rsidRDefault="00890324" w:rsidP="00890324">
      <w:pPr>
        <w:pStyle w:val="PargrafodaLista"/>
        <w:numPr>
          <w:ilvl w:val="1"/>
          <w:numId w:val="7"/>
        </w:numPr>
        <w:rPr>
          <w:sz w:val="24"/>
          <w:lang w:eastAsia="x-none"/>
        </w:rPr>
      </w:pPr>
      <w:r w:rsidRPr="00FF5EEB">
        <w:rPr>
          <w:sz w:val="24"/>
          <w:lang w:eastAsia="x-none"/>
        </w:rPr>
        <w:t>É possível faze a instalação específica de dependências (bibliotecas) necessárias à execução da aplicação.</w:t>
      </w:r>
    </w:p>
    <w:p w14:paraId="7F81F727" w14:textId="1956F843" w:rsidR="007B65C4" w:rsidRPr="001D0F94" w:rsidRDefault="007B65C4" w:rsidP="009F5D1C">
      <w:pPr>
        <w:pStyle w:val="PargrafodaLista"/>
        <w:suppressAutoHyphens w:val="0"/>
        <w:spacing w:line="240" w:lineRule="auto"/>
        <w:ind w:left="0"/>
        <w:jc w:val="left"/>
        <w:rPr>
          <w:sz w:val="24"/>
          <w:lang w:eastAsia="x-none"/>
        </w:rPr>
      </w:pPr>
      <w:r w:rsidRPr="00E646DA">
        <w:rPr>
          <w:sz w:val="24"/>
          <w:lang w:eastAsia="x-none"/>
        </w:rPr>
        <w:t xml:space="preserve">Instalações que permanecerão para a imagem também podem ser inseridas no momento de construção do Docker file; </w:t>
      </w:r>
      <w:proofErr w:type="gramStart"/>
      <w:r w:rsidR="004407A8" w:rsidRPr="00E646DA">
        <w:rPr>
          <w:sz w:val="24"/>
          <w:lang w:eastAsia="x-none"/>
        </w:rPr>
        <w:t>Em</w:t>
      </w:r>
      <w:proofErr w:type="gramEnd"/>
      <w:r w:rsidR="004407A8" w:rsidRPr="00E646DA">
        <w:rPr>
          <w:sz w:val="24"/>
          <w:lang w:eastAsia="x-none"/>
        </w:rPr>
        <w:t xml:space="preserve"> meu</w:t>
      </w:r>
      <w:r w:rsidRPr="00E646DA">
        <w:rPr>
          <w:sz w:val="24"/>
          <w:lang w:eastAsia="x-none"/>
        </w:rPr>
        <w:t xml:space="preserve"> estudo de caso para a arquitetura ARM eu faço a instalação do RVM, Ruby e bundler das dependências do projeto</w:t>
      </w:r>
      <w:r w:rsidR="00C903FA">
        <w:rPr>
          <w:sz w:val="24"/>
          <w:lang w:eastAsia="x-none"/>
        </w:rPr>
        <w:t xml:space="preserve"> nesse arquivo diretamente</w:t>
      </w:r>
      <w:r w:rsidRPr="00E646DA">
        <w:rPr>
          <w:sz w:val="24"/>
          <w:lang w:eastAsia="x-none"/>
        </w:rPr>
        <w:t>. Estas serão necessárias a execução</w:t>
      </w:r>
      <w:r w:rsidR="004407A8" w:rsidRPr="00E646DA">
        <w:rPr>
          <w:sz w:val="24"/>
          <w:lang w:eastAsia="x-none"/>
        </w:rPr>
        <w:t xml:space="preserve"> para esta arquitetura; visto que não consegui uma imagem funcional do Ruby</w:t>
      </w:r>
      <w:r w:rsidR="00C903FA">
        <w:rPr>
          <w:sz w:val="24"/>
          <w:lang w:eastAsia="x-none"/>
        </w:rPr>
        <w:t>, RVM e bundler</w:t>
      </w:r>
      <w:r w:rsidR="004407A8" w:rsidRPr="00E646DA">
        <w:rPr>
          <w:sz w:val="24"/>
          <w:lang w:eastAsia="x-none"/>
        </w:rPr>
        <w:t xml:space="preserve"> para esta arquitetura. Irei aprofundar informações da imagem mais adiante</w:t>
      </w:r>
      <w:r w:rsidRPr="00E646DA">
        <w:rPr>
          <w:sz w:val="24"/>
          <w:lang w:eastAsia="x-none"/>
        </w:rPr>
        <w:t>.</w:t>
      </w:r>
    </w:p>
    <w:p w14:paraId="37F37FBD"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13785725"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Durante os meus testes para o estudo de caso, ti</w:t>
      </w:r>
      <w:r>
        <w:rPr>
          <w:sz w:val="24"/>
          <w:lang w:eastAsia="x-none"/>
        </w:rPr>
        <w:t xml:space="preserve">ve extrema dificuldade com o </w:t>
      </w:r>
      <w:r w:rsidRPr="001D0F94">
        <w:rPr>
          <w:sz w:val="24"/>
          <w:lang w:eastAsia="x-none"/>
        </w:rPr>
        <w:t xml:space="preserve">arquivo para a arquitetura ARM, pois </w:t>
      </w:r>
      <w:r>
        <w:rPr>
          <w:sz w:val="24"/>
          <w:lang w:eastAsia="x-none"/>
        </w:rPr>
        <w:t>como é uma arquitetura diferente, tive de alterar algumas coisas para o formate da arquitetura</w:t>
      </w:r>
      <w:r w:rsidRPr="001D0F94">
        <w:rPr>
          <w:sz w:val="24"/>
          <w:lang w:eastAsia="x-none"/>
        </w:rPr>
        <w:t xml:space="preserve">, isto implicou em criar e recriar este arquivo de Dockerfile </w:t>
      </w:r>
      <w:r>
        <w:rPr>
          <w:sz w:val="24"/>
          <w:lang w:eastAsia="x-none"/>
        </w:rPr>
        <w:t xml:space="preserve">e do Docker-compose, </w:t>
      </w:r>
      <w:r w:rsidRPr="001D0F94">
        <w:rPr>
          <w:sz w:val="24"/>
          <w:lang w:eastAsia="x-none"/>
        </w:rPr>
        <w:t xml:space="preserve">algumas centenas de vezes, assim como a remoção das </w:t>
      </w:r>
      <w:r w:rsidRPr="001D0F94">
        <w:rPr>
          <w:sz w:val="24"/>
          <w:lang w:eastAsia="x-none"/>
        </w:rPr>
        <w:lastRenderedPageBreak/>
        <w:t>imagens e dos containers associados.</w:t>
      </w:r>
      <w:r>
        <w:rPr>
          <w:sz w:val="24"/>
          <w:lang w:eastAsia="x-none"/>
        </w:rPr>
        <w:t xml:space="preserve"> Esta é uma prática comum durante a construção da imagem e dos containers, visto que a imagem é imutável e se for necessário fazer alterações nela, todo o processo necessitará ser reiniciado.</w:t>
      </w:r>
      <w:r w:rsidRPr="001D0F94">
        <w:rPr>
          <w:sz w:val="24"/>
          <w:lang w:eastAsia="x-none"/>
        </w:rPr>
        <w:t xml:space="preserve"> </w:t>
      </w:r>
    </w:p>
    <w:p w14:paraId="0AB3E5FC" w14:textId="4E764575" w:rsidR="007B65C4" w:rsidRPr="00DC1406" w:rsidRDefault="007B65C4" w:rsidP="00A775DB">
      <w:pPr>
        <w:pStyle w:val="PargrafodaLista"/>
        <w:suppressAutoHyphens w:val="0"/>
        <w:spacing w:line="240" w:lineRule="auto"/>
        <w:ind w:left="0"/>
        <w:jc w:val="left"/>
        <w:rPr>
          <w:sz w:val="24"/>
          <w:lang w:val="x-none" w:eastAsia="x-none"/>
        </w:rPr>
      </w:pPr>
      <w:r w:rsidRPr="00DC1406">
        <w:rPr>
          <w:sz w:val="24"/>
          <w:lang w:val="x-none" w:eastAsia="x-none"/>
        </w:rPr>
        <w:t>De acordo com Rafael Benevides – Diretor de Experiência de Desenvolvimento da Red Hat</w:t>
      </w:r>
      <w:r w:rsidRPr="00DC1406">
        <w:rPr>
          <w:rStyle w:val="Refdenotaderodap"/>
          <w:sz w:val="24"/>
          <w:lang w:val="x-none" w:eastAsia="x-none"/>
        </w:rPr>
        <w:footnoteReference w:customMarkFollows="1" w:id="11"/>
        <w:t>2</w:t>
      </w:r>
      <w:r w:rsidRPr="00DC1406">
        <w:rPr>
          <w:sz w:val="24"/>
          <w:lang w:val="x-none" w:eastAsia="x-none"/>
        </w:rPr>
        <w:t xml:space="preserve"> – “</w:t>
      </w:r>
      <w:r w:rsidR="00677159" w:rsidRPr="00DC1406">
        <w:rPr>
          <w:sz w:val="24"/>
          <w:lang w:val="x-none" w:eastAsia="x-none"/>
        </w:rPr>
        <w:t xml:space="preserve">Tradução nossa, </w:t>
      </w:r>
      <w:r w:rsidRPr="00DC1406">
        <w:rPr>
          <w:sz w:val="24"/>
          <w:lang w:val="x-none" w:eastAsia="x-none"/>
        </w:rPr>
        <w:t>Containers são descartáveis”.</w:t>
      </w:r>
    </w:p>
    <w:p w14:paraId="15AC8A7D" w14:textId="4BA184BE" w:rsidR="00005A0B" w:rsidRPr="00DC1406" w:rsidRDefault="00005A0B" w:rsidP="00A775DB">
      <w:pPr>
        <w:pStyle w:val="PargrafodaLista"/>
        <w:suppressAutoHyphens w:val="0"/>
        <w:spacing w:line="240" w:lineRule="auto"/>
        <w:ind w:left="0"/>
        <w:jc w:val="left"/>
        <w:rPr>
          <w:sz w:val="24"/>
          <w:lang w:val="x-none" w:eastAsia="x-none"/>
        </w:rPr>
      </w:pPr>
      <w:r w:rsidRPr="00DC1406">
        <w:rPr>
          <w:sz w:val="24"/>
          <w:lang w:val="x-none" w:eastAsia="x-none"/>
        </w:rPr>
        <w:t>Cada comando executado dentro do dockerfile, o docker cria um sistema de camadas (layers) que o mesmo executa o comando e vai inserindo na imagem. O correto é que o dockerfile seja o máximo otimizado, para que a im</w:t>
      </w:r>
      <w:r w:rsidR="00427B50" w:rsidRPr="00DC1406">
        <w:rPr>
          <w:sz w:val="24"/>
          <w:lang w:val="x-none" w:eastAsia="x-none"/>
        </w:rPr>
        <w:t xml:space="preserve">agem fique com poucas camadas </w:t>
      </w:r>
      <w:r w:rsidRPr="00DC1406">
        <w:rPr>
          <w:sz w:val="24"/>
          <w:lang w:val="x-none" w:eastAsia="x-none"/>
        </w:rPr>
        <w:t>de forma enxuta.</w:t>
      </w:r>
    </w:p>
    <w:p w14:paraId="77059E75" w14:textId="77777777" w:rsidR="00DB5A57" w:rsidRDefault="00DB5A57" w:rsidP="007B65C4">
      <w:pPr>
        <w:pStyle w:val="PargrafodaLista"/>
        <w:suppressAutoHyphens w:val="0"/>
        <w:spacing w:line="240" w:lineRule="auto"/>
        <w:jc w:val="left"/>
        <w:rPr>
          <w:lang w:val="x-none" w:eastAsia="x-none"/>
        </w:rPr>
      </w:pPr>
    </w:p>
    <w:p w14:paraId="2D9CEC63" w14:textId="0CA8ABA6" w:rsidR="00DB5A57" w:rsidRPr="00336D90" w:rsidRDefault="00894EE1" w:rsidP="00A775DB">
      <w:pPr>
        <w:pStyle w:val="PargrafodaLista"/>
        <w:suppressAutoHyphens w:val="0"/>
        <w:spacing w:line="240" w:lineRule="auto"/>
        <w:ind w:left="0" w:firstLine="0"/>
        <w:jc w:val="left"/>
        <w:rPr>
          <w:b/>
          <w:sz w:val="24"/>
          <w:lang w:eastAsia="x-none"/>
        </w:rPr>
      </w:pPr>
      <w:r w:rsidRPr="00336D90">
        <w:rPr>
          <w:b/>
          <w:sz w:val="24"/>
          <w:lang w:eastAsia="x-none"/>
        </w:rPr>
        <w:t xml:space="preserve">Principais </w:t>
      </w:r>
      <w:r w:rsidR="003566B1" w:rsidRPr="00336D90">
        <w:rPr>
          <w:b/>
          <w:sz w:val="24"/>
          <w:lang w:eastAsia="x-none"/>
        </w:rPr>
        <w:t>instruções utilizadas no Dockerfile</w:t>
      </w:r>
      <w:r w:rsidRPr="00336D90">
        <w:rPr>
          <w:b/>
          <w:sz w:val="24"/>
          <w:lang w:eastAsia="x-none"/>
        </w:rPr>
        <w:t>:</w:t>
      </w:r>
    </w:p>
    <w:p w14:paraId="65757F30" w14:textId="08E5276F" w:rsidR="003566B1" w:rsidRPr="003566B1" w:rsidRDefault="0057055B" w:rsidP="003566B1">
      <w:pPr>
        <w:numPr>
          <w:ilvl w:val="0"/>
          <w:numId w:val="24"/>
        </w:numPr>
        <w:spacing w:before="100" w:beforeAutospacing="1" w:after="100" w:afterAutospacing="1"/>
        <w:rPr>
          <w:rFonts w:eastAsia="Times New Roman"/>
          <w:color w:val="000000" w:themeColor="text1"/>
        </w:rPr>
      </w:pPr>
      <w:hyperlink r:id="rId29" w:anchor="dockerignore-file" w:history="1">
        <w:proofErr w:type="gramStart"/>
        <w:r w:rsidR="003566B1" w:rsidRPr="004D7AD9">
          <w:rPr>
            <w:rFonts w:eastAsia="Times New Roman"/>
            <w:color w:val="000000" w:themeColor="text1"/>
          </w:rPr>
          <w:t>.</w:t>
        </w:r>
        <w:proofErr w:type="spellStart"/>
        <w:r w:rsidR="003566B1" w:rsidRPr="004D7AD9">
          <w:rPr>
            <w:rFonts w:eastAsia="Times New Roman"/>
            <w:color w:val="000000" w:themeColor="text1"/>
          </w:rPr>
          <w:t>dockerignore</w:t>
        </w:r>
        <w:proofErr w:type="spellEnd"/>
        <w:proofErr w:type="gramEnd"/>
      </w:hyperlink>
      <w:r w:rsidR="004D7AD9">
        <w:rPr>
          <w:rFonts w:eastAsia="Times New Roman"/>
          <w:color w:val="000000" w:themeColor="text1"/>
        </w:rPr>
        <w:t xml:space="preserve"> –</w:t>
      </w:r>
      <w:r w:rsidR="002850F3">
        <w:rPr>
          <w:rFonts w:eastAsia="Times New Roman"/>
          <w:color w:val="000000" w:themeColor="text1"/>
        </w:rPr>
        <w:t xml:space="preserve"> Arquivo que contém informações que serão ignoradas pelo cliente do docker</w:t>
      </w:r>
    </w:p>
    <w:p w14:paraId="679D3611" w14:textId="4CD7FBC7" w:rsidR="003566B1" w:rsidRPr="00007375" w:rsidRDefault="0057055B" w:rsidP="003566B1">
      <w:pPr>
        <w:numPr>
          <w:ilvl w:val="0"/>
          <w:numId w:val="24"/>
        </w:numPr>
        <w:spacing w:before="60" w:after="100" w:afterAutospacing="1"/>
        <w:rPr>
          <w:rFonts w:eastAsia="Times New Roman"/>
          <w:color w:val="000000" w:themeColor="text1"/>
        </w:rPr>
      </w:pPr>
      <w:hyperlink r:id="rId30" w:anchor="from" w:history="1">
        <w:r w:rsidR="003566B1" w:rsidRPr="00007375">
          <w:rPr>
            <w:rFonts w:eastAsia="Times New Roman"/>
            <w:color w:val="000000" w:themeColor="text1"/>
          </w:rPr>
          <w:t>FROM</w:t>
        </w:r>
      </w:hyperlink>
      <w:r w:rsidR="003566B1" w:rsidRPr="00007375">
        <w:rPr>
          <w:rFonts w:eastAsia="Times New Roman"/>
          <w:color w:val="000000" w:themeColor="text1"/>
        </w:rPr>
        <w:t> </w:t>
      </w:r>
      <w:r w:rsidR="00830601" w:rsidRPr="00007375">
        <w:rPr>
          <w:rFonts w:eastAsia="Times New Roman"/>
          <w:color w:val="000000" w:themeColor="text1"/>
        </w:rPr>
        <w:t>– Informa a im</w:t>
      </w:r>
      <w:r w:rsidR="00351989" w:rsidRPr="00007375">
        <w:rPr>
          <w:rFonts w:eastAsia="Times New Roman"/>
          <w:color w:val="000000" w:themeColor="text1"/>
        </w:rPr>
        <w:t>a</w:t>
      </w:r>
      <w:r w:rsidR="00830601" w:rsidRPr="00007375">
        <w:rPr>
          <w:rFonts w:eastAsia="Times New Roman"/>
          <w:color w:val="000000" w:themeColor="text1"/>
        </w:rPr>
        <w:t xml:space="preserve">gem </w:t>
      </w:r>
      <w:r w:rsidR="00095A0E" w:rsidRPr="00007375">
        <w:rPr>
          <w:rFonts w:eastAsia="Times New Roman"/>
          <w:color w:val="000000" w:themeColor="text1"/>
        </w:rPr>
        <w:t>base, subsequente para as instruções.</w:t>
      </w:r>
    </w:p>
    <w:p w14:paraId="15301E05" w14:textId="0BCD1438" w:rsidR="003566B1" w:rsidRPr="00742252" w:rsidRDefault="0057055B" w:rsidP="003566B1">
      <w:pPr>
        <w:numPr>
          <w:ilvl w:val="0"/>
          <w:numId w:val="24"/>
        </w:numPr>
        <w:spacing w:before="60" w:after="100" w:afterAutospacing="1"/>
        <w:rPr>
          <w:rFonts w:eastAsia="Times New Roman"/>
          <w:color w:val="000000" w:themeColor="text1"/>
        </w:rPr>
      </w:pPr>
      <w:hyperlink r:id="rId31" w:anchor="maintainer-deprecated" w:history="1">
        <w:r w:rsidR="00830601" w:rsidRPr="00742252">
          <w:rPr>
            <w:rFonts w:eastAsia="Times New Roman"/>
            <w:color w:val="000000" w:themeColor="text1"/>
          </w:rPr>
          <w:t>MAINTAINER (depreciado</w:t>
        </w:r>
        <w:r w:rsidR="009E5B1D" w:rsidRPr="00742252">
          <w:rPr>
            <w:rFonts w:eastAsia="Times New Roman"/>
            <w:color w:val="000000" w:themeColor="text1"/>
          </w:rPr>
          <w:t xml:space="preserve"> – uso do LABEL</w:t>
        </w:r>
        <w:r w:rsidR="003566B1" w:rsidRPr="00742252">
          <w:rPr>
            <w:rFonts w:eastAsia="Times New Roman"/>
            <w:color w:val="000000" w:themeColor="text1"/>
          </w:rPr>
          <w:t>)</w:t>
        </w:r>
      </w:hyperlink>
      <w:r w:rsidR="003566B1" w:rsidRPr="00742252">
        <w:rPr>
          <w:rFonts w:eastAsia="Times New Roman"/>
          <w:color w:val="000000" w:themeColor="text1"/>
        </w:rPr>
        <w:t> </w:t>
      </w:r>
      <w:r w:rsidR="009E5B1D" w:rsidRPr="00742252">
        <w:rPr>
          <w:rFonts w:eastAsia="Times New Roman"/>
          <w:color w:val="000000" w:themeColor="text1"/>
        </w:rPr>
        <w:t>Informa o autor que gerou a imagem</w:t>
      </w:r>
      <w:r w:rsidR="003566B1" w:rsidRPr="00742252">
        <w:rPr>
          <w:rFonts w:eastAsia="Times New Roman"/>
          <w:color w:val="000000" w:themeColor="text1"/>
        </w:rPr>
        <w:t>.</w:t>
      </w:r>
    </w:p>
    <w:p w14:paraId="71FC523F" w14:textId="530F78AA" w:rsidR="003566B1" w:rsidRPr="001A4338" w:rsidRDefault="0057055B" w:rsidP="001A4338">
      <w:pPr>
        <w:pStyle w:val="PargrafodaLista"/>
        <w:numPr>
          <w:ilvl w:val="0"/>
          <w:numId w:val="24"/>
        </w:numPr>
        <w:rPr>
          <w:sz w:val="24"/>
        </w:rPr>
      </w:pPr>
      <w:hyperlink r:id="rId32" w:anchor="run" w:history="1">
        <w:r w:rsidR="003566B1" w:rsidRPr="001A4338">
          <w:rPr>
            <w:color w:val="000000" w:themeColor="text1"/>
          </w:rPr>
          <w:t>RUN</w:t>
        </w:r>
      </w:hyperlink>
      <w:r w:rsidR="003566B1" w:rsidRPr="001A4338">
        <w:rPr>
          <w:color w:val="000000" w:themeColor="text1"/>
        </w:rPr>
        <w:t> </w:t>
      </w:r>
      <w:r w:rsidR="00331D67" w:rsidRPr="001A4338">
        <w:rPr>
          <w:color w:val="000000" w:themeColor="text1"/>
        </w:rPr>
        <w:t>– Executa qualquer comando em uma nova camada da imagem e insere os resultados na imagem criada.</w:t>
      </w:r>
      <w:r w:rsidR="001B085D" w:rsidRPr="001A4338">
        <w:rPr>
          <w:color w:val="000000" w:themeColor="text1"/>
        </w:rPr>
        <w:t xml:space="preserve"> Os resultados inseridos na imagem, serão usados no próximo passo do Dockerfile.</w:t>
      </w:r>
    </w:p>
    <w:p w14:paraId="77EC3012" w14:textId="1394E72E" w:rsidR="003566B1" w:rsidRPr="001A4338" w:rsidRDefault="0057055B" w:rsidP="003566B1">
      <w:pPr>
        <w:numPr>
          <w:ilvl w:val="0"/>
          <w:numId w:val="24"/>
        </w:numPr>
        <w:spacing w:before="60" w:after="100" w:afterAutospacing="1"/>
        <w:rPr>
          <w:rFonts w:eastAsia="Times New Roman"/>
          <w:color w:val="000000" w:themeColor="text1"/>
        </w:rPr>
      </w:pPr>
      <w:hyperlink r:id="rId33" w:anchor="cmd" w:history="1">
        <w:r w:rsidR="003566B1" w:rsidRPr="001A4338">
          <w:rPr>
            <w:rFonts w:eastAsia="Times New Roman"/>
            <w:color w:val="000000" w:themeColor="text1"/>
          </w:rPr>
          <w:t>CMD</w:t>
        </w:r>
      </w:hyperlink>
      <w:r w:rsidR="003566B1" w:rsidRPr="001A4338">
        <w:rPr>
          <w:rFonts w:eastAsia="Times New Roman"/>
          <w:color w:val="000000" w:themeColor="text1"/>
        </w:rPr>
        <w:t> </w:t>
      </w:r>
      <w:r w:rsidR="000E261F" w:rsidRPr="001A4338">
        <w:rPr>
          <w:rFonts w:eastAsia="Times New Roman"/>
          <w:color w:val="000000" w:themeColor="text1"/>
        </w:rPr>
        <w:t>–</w:t>
      </w:r>
      <w:r w:rsidR="00DD7433" w:rsidRPr="001A4338">
        <w:rPr>
          <w:rFonts w:eastAsia="Times New Roman"/>
          <w:color w:val="000000" w:themeColor="text1"/>
        </w:rPr>
        <w:t xml:space="preserve"> </w:t>
      </w:r>
      <w:r w:rsidR="000E261F" w:rsidRPr="001A4338">
        <w:rPr>
          <w:rFonts w:eastAsia="Times New Roman"/>
          <w:color w:val="000000" w:themeColor="text1"/>
        </w:rPr>
        <w:t>Utilizado para prover argumentos para o comando ENTRYPOINT</w:t>
      </w:r>
      <w:r w:rsidR="0072234F" w:rsidRPr="001A4338">
        <w:rPr>
          <w:rFonts w:eastAsia="Times New Roman"/>
          <w:color w:val="000000" w:themeColor="text1"/>
        </w:rPr>
        <w:t>.</w:t>
      </w:r>
    </w:p>
    <w:p w14:paraId="3AFD260A" w14:textId="7B262524" w:rsidR="003566B1" w:rsidRPr="00007375" w:rsidRDefault="0057055B" w:rsidP="003566B1">
      <w:pPr>
        <w:numPr>
          <w:ilvl w:val="0"/>
          <w:numId w:val="24"/>
        </w:numPr>
        <w:spacing w:before="60" w:after="100" w:afterAutospacing="1"/>
        <w:rPr>
          <w:rFonts w:eastAsia="Times New Roman"/>
          <w:color w:val="000000" w:themeColor="text1"/>
        </w:rPr>
      </w:pPr>
      <w:hyperlink r:id="rId34" w:anchor="expose" w:history="1">
        <w:r w:rsidR="003566B1" w:rsidRPr="001A4338">
          <w:rPr>
            <w:rFonts w:eastAsia="Times New Roman"/>
            <w:color w:val="000000" w:themeColor="text1"/>
          </w:rPr>
          <w:t>EXPOSE</w:t>
        </w:r>
      </w:hyperlink>
      <w:r w:rsidR="003566B1" w:rsidRPr="001A4338">
        <w:rPr>
          <w:rFonts w:eastAsia="Times New Roman"/>
          <w:color w:val="000000" w:themeColor="text1"/>
        </w:rPr>
        <w:t> </w:t>
      </w:r>
      <w:r w:rsidR="00647050" w:rsidRPr="001A4338">
        <w:rPr>
          <w:rFonts w:eastAsia="Times New Roman"/>
          <w:color w:val="000000" w:themeColor="text1"/>
        </w:rPr>
        <w:t>–</w:t>
      </w:r>
      <w:r w:rsidR="00647050" w:rsidRPr="00647050">
        <w:rPr>
          <w:rFonts w:eastAsia="Times New Roman"/>
          <w:color w:val="000000" w:themeColor="text1"/>
        </w:rPr>
        <w:t xml:space="preserve"> Exp</w:t>
      </w:r>
      <w:r w:rsidR="00647050">
        <w:rPr>
          <w:rFonts w:eastAsia="Times New Roman"/>
          <w:color w:val="000000" w:themeColor="text1"/>
        </w:rPr>
        <w:t>õe</w:t>
      </w:r>
      <w:r w:rsidR="00647050" w:rsidRPr="001A4338">
        <w:rPr>
          <w:rFonts w:eastAsia="Times New Roman"/>
          <w:color w:val="000000" w:themeColor="text1"/>
        </w:rPr>
        <w:t xml:space="preserve"> a lista de portas que poderão estar visíveis e acessadas externamente do </w:t>
      </w:r>
      <w:r w:rsidR="00647050">
        <w:rPr>
          <w:rFonts w:eastAsia="Times New Roman"/>
          <w:color w:val="000000" w:themeColor="text1"/>
        </w:rPr>
        <w:t xml:space="preserve">host ao </w:t>
      </w:r>
      <w:r w:rsidR="00647050" w:rsidRPr="001A4338">
        <w:rPr>
          <w:rFonts w:eastAsia="Times New Roman"/>
          <w:color w:val="000000" w:themeColor="text1"/>
        </w:rPr>
        <w:t>contai</w:t>
      </w:r>
      <w:r w:rsidR="00647050">
        <w:rPr>
          <w:rFonts w:eastAsia="Times New Roman"/>
          <w:color w:val="000000" w:themeColor="text1"/>
        </w:rPr>
        <w:t>ner.</w:t>
      </w:r>
    </w:p>
    <w:p w14:paraId="1CA91F15" w14:textId="218326BA" w:rsidR="003566B1" w:rsidRPr="003566B1" w:rsidRDefault="0057055B" w:rsidP="003566B1">
      <w:pPr>
        <w:numPr>
          <w:ilvl w:val="0"/>
          <w:numId w:val="24"/>
        </w:numPr>
        <w:spacing w:before="60" w:after="100" w:afterAutospacing="1"/>
        <w:rPr>
          <w:rFonts w:eastAsia="Times New Roman"/>
          <w:color w:val="000000" w:themeColor="text1"/>
        </w:rPr>
      </w:pPr>
      <w:hyperlink r:id="rId35" w:anchor="env" w:history="1">
        <w:r w:rsidR="003566B1" w:rsidRPr="004D7AD9">
          <w:rPr>
            <w:rFonts w:eastAsia="Times New Roman"/>
            <w:color w:val="000000" w:themeColor="text1"/>
          </w:rPr>
          <w:t>ENV</w:t>
        </w:r>
      </w:hyperlink>
      <w:r w:rsidR="003566B1" w:rsidRPr="003566B1">
        <w:rPr>
          <w:rFonts w:eastAsia="Times New Roman"/>
          <w:color w:val="000000" w:themeColor="text1"/>
        </w:rPr>
        <w:t> </w:t>
      </w:r>
      <w:r w:rsidR="000A5B09">
        <w:rPr>
          <w:rFonts w:eastAsia="Times New Roman"/>
          <w:color w:val="000000" w:themeColor="text1"/>
        </w:rPr>
        <w:t xml:space="preserve">– Informa variáveis de </w:t>
      </w:r>
      <w:r w:rsidR="00AF151B">
        <w:rPr>
          <w:rFonts w:eastAsia="Times New Roman"/>
          <w:color w:val="000000" w:themeColor="text1"/>
        </w:rPr>
        <w:t>ambiente.</w:t>
      </w:r>
    </w:p>
    <w:p w14:paraId="1F1A2D1E" w14:textId="205F68CA" w:rsidR="003566B1" w:rsidRPr="00007375" w:rsidRDefault="0057055B" w:rsidP="003566B1">
      <w:pPr>
        <w:numPr>
          <w:ilvl w:val="0"/>
          <w:numId w:val="24"/>
        </w:numPr>
        <w:spacing w:afterAutospacing="1"/>
        <w:rPr>
          <w:rFonts w:eastAsia="Times New Roman"/>
          <w:color w:val="000000" w:themeColor="text1"/>
        </w:rPr>
      </w:pPr>
      <w:hyperlink r:id="rId36" w:anchor="add" w:history="1">
        <w:r w:rsidR="003566B1" w:rsidRPr="001A4338">
          <w:rPr>
            <w:rFonts w:eastAsia="Times New Roman"/>
            <w:color w:val="000000" w:themeColor="text1"/>
          </w:rPr>
          <w:t>ADD</w:t>
        </w:r>
      </w:hyperlink>
      <w:r w:rsidR="003566B1" w:rsidRPr="001A4338">
        <w:rPr>
          <w:rFonts w:eastAsia="Times New Roman"/>
          <w:color w:val="000000" w:themeColor="text1"/>
        </w:rPr>
        <w:t> </w:t>
      </w:r>
      <w:r w:rsidR="00033B3B" w:rsidRPr="001A4338">
        <w:rPr>
          <w:rFonts w:eastAsia="Times New Roman"/>
          <w:color w:val="000000" w:themeColor="text1"/>
        </w:rPr>
        <w:t xml:space="preserve"> - Adiciona novos arquivos, diretórios ou remove arquivos do container. </w:t>
      </w:r>
      <w:r w:rsidR="00033B3B" w:rsidRPr="00007375">
        <w:rPr>
          <w:rFonts w:eastAsia="Times New Roman"/>
          <w:color w:val="000000" w:themeColor="text1"/>
        </w:rPr>
        <w:t xml:space="preserve">Este </w:t>
      </w:r>
      <w:proofErr w:type="spellStart"/>
      <w:r w:rsidR="00033B3B" w:rsidRPr="00007375">
        <w:rPr>
          <w:rFonts w:eastAsia="Times New Roman"/>
          <w:color w:val="000000" w:themeColor="text1"/>
        </w:rPr>
        <w:t>commando</w:t>
      </w:r>
      <w:proofErr w:type="spellEnd"/>
      <w:r w:rsidR="00033B3B" w:rsidRPr="00007375">
        <w:rPr>
          <w:rFonts w:eastAsia="Times New Roman"/>
          <w:color w:val="000000" w:themeColor="text1"/>
        </w:rPr>
        <w:t xml:space="preserve"> invalida o cache, para usar cache use o COPY.</w:t>
      </w:r>
    </w:p>
    <w:p w14:paraId="4A418C20" w14:textId="0683B17B" w:rsidR="003566B1" w:rsidRPr="003566B1" w:rsidRDefault="0057055B" w:rsidP="003566B1">
      <w:pPr>
        <w:numPr>
          <w:ilvl w:val="0"/>
          <w:numId w:val="24"/>
        </w:numPr>
        <w:spacing w:before="60" w:after="100" w:afterAutospacing="1"/>
        <w:rPr>
          <w:rFonts w:eastAsia="Times New Roman"/>
          <w:color w:val="000000" w:themeColor="text1"/>
        </w:rPr>
      </w:pPr>
      <w:hyperlink r:id="rId37" w:anchor="copy" w:history="1">
        <w:r w:rsidR="003566B1" w:rsidRPr="001A4338">
          <w:rPr>
            <w:rFonts w:eastAsia="Times New Roman"/>
            <w:color w:val="000000" w:themeColor="text1"/>
          </w:rPr>
          <w:t>COPY</w:t>
        </w:r>
      </w:hyperlink>
      <w:r w:rsidR="003566B1" w:rsidRPr="001A4338">
        <w:rPr>
          <w:rFonts w:eastAsia="Times New Roman"/>
          <w:color w:val="000000" w:themeColor="text1"/>
        </w:rPr>
        <w:t> </w:t>
      </w:r>
      <w:r w:rsidR="002A0862" w:rsidRPr="001A4338">
        <w:rPr>
          <w:rFonts w:eastAsia="Times New Roman"/>
          <w:color w:val="000000" w:themeColor="text1"/>
        </w:rPr>
        <w:t xml:space="preserve">– Copia </w:t>
      </w:r>
      <w:r w:rsidR="002A0862" w:rsidRPr="00E90CA5">
        <w:rPr>
          <w:rFonts w:eastAsia="Times New Roman"/>
          <w:color w:val="000000" w:themeColor="text1"/>
        </w:rPr>
        <w:t>novos arquivos, diretórios</w:t>
      </w:r>
      <w:r w:rsidR="002A0862" w:rsidRPr="001A4338">
        <w:rPr>
          <w:rFonts w:eastAsia="Times New Roman"/>
          <w:color w:val="000000" w:themeColor="text1"/>
        </w:rPr>
        <w:t xml:space="preserve"> ao container. </w:t>
      </w:r>
      <w:r w:rsidR="002A0862">
        <w:rPr>
          <w:rFonts w:eastAsia="Times New Roman"/>
          <w:color w:val="000000" w:themeColor="text1"/>
        </w:rPr>
        <w:t xml:space="preserve">Este comando somente poderá ser executado como root, necessário fazer alteração de </w:t>
      </w:r>
      <w:proofErr w:type="spellStart"/>
      <w:r w:rsidR="002A0862">
        <w:rPr>
          <w:rFonts w:eastAsia="Times New Roman"/>
          <w:color w:val="000000" w:themeColor="text1"/>
        </w:rPr>
        <w:t>chown</w:t>
      </w:r>
      <w:proofErr w:type="spellEnd"/>
      <w:r w:rsidR="002A0862">
        <w:rPr>
          <w:rFonts w:eastAsia="Times New Roman"/>
          <w:color w:val="000000" w:themeColor="text1"/>
        </w:rPr>
        <w:t xml:space="preserve"> </w:t>
      </w:r>
      <w:proofErr w:type="spellStart"/>
      <w:r w:rsidR="002A0862">
        <w:rPr>
          <w:rFonts w:eastAsia="Times New Roman"/>
          <w:color w:val="000000" w:themeColor="text1"/>
        </w:rPr>
        <w:t>manualente</w:t>
      </w:r>
      <w:proofErr w:type="spellEnd"/>
      <w:r w:rsidR="002A0862">
        <w:rPr>
          <w:rFonts w:eastAsia="Times New Roman"/>
          <w:color w:val="000000" w:themeColor="text1"/>
        </w:rPr>
        <w:t>.</w:t>
      </w:r>
    </w:p>
    <w:p w14:paraId="4FA97241" w14:textId="7BE2D9A8" w:rsidR="003566B1" w:rsidRPr="001A4338" w:rsidRDefault="0057055B" w:rsidP="003566B1">
      <w:pPr>
        <w:numPr>
          <w:ilvl w:val="0"/>
          <w:numId w:val="24"/>
        </w:numPr>
        <w:spacing w:before="60" w:after="100" w:afterAutospacing="1"/>
        <w:rPr>
          <w:rFonts w:eastAsia="Times New Roman"/>
          <w:color w:val="000000" w:themeColor="text1"/>
        </w:rPr>
      </w:pPr>
      <w:hyperlink r:id="rId38" w:anchor="entrypoint" w:history="1">
        <w:r w:rsidR="003566B1" w:rsidRPr="001A4338">
          <w:rPr>
            <w:rFonts w:eastAsia="Times New Roman"/>
            <w:color w:val="000000" w:themeColor="text1"/>
          </w:rPr>
          <w:t>ENTRYPOINT</w:t>
        </w:r>
      </w:hyperlink>
      <w:r w:rsidR="003566B1" w:rsidRPr="001A4338">
        <w:rPr>
          <w:rFonts w:eastAsia="Times New Roman"/>
          <w:color w:val="000000" w:themeColor="text1"/>
        </w:rPr>
        <w:t> </w:t>
      </w:r>
      <w:r w:rsidR="00DA42D7" w:rsidRPr="001A4338">
        <w:rPr>
          <w:rFonts w:eastAsia="Times New Roman"/>
          <w:color w:val="000000" w:themeColor="text1"/>
        </w:rPr>
        <w:t xml:space="preserve">– Configura o container para executar comandos em </w:t>
      </w:r>
      <w:proofErr w:type="spellStart"/>
      <w:r w:rsidR="00DA42D7" w:rsidRPr="001A4338">
        <w:rPr>
          <w:rFonts w:eastAsia="Times New Roman"/>
          <w:color w:val="000000" w:themeColor="text1"/>
        </w:rPr>
        <w:t>shell</w:t>
      </w:r>
      <w:proofErr w:type="spellEnd"/>
      <w:r w:rsidR="00DA42D7" w:rsidRPr="001A4338">
        <w:rPr>
          <w:rFonts w:eastAsia="Times New Roman"/>
          <w:color w:val="000000" w:themeColor="text1"/>
        </w:rPr>
        <w:t xml:space="preserve"> (</w:t>
      </w:r>
      <w:proofErr w:type="gramStart"/>
      <w:r w:rsidR="00DA42D7" w:rsidRPr="001A4338">
        <w:rPr>
          <w:rFonts w:eastAsia="Times New Roman"/>
          <w:color w:val="000000" w:themeColor="text1"/>
        </w:rPr>
        <w:t>executáveis )</w:t>
      </w:r>
      <w:proofErr w:type="gramEnd"/>
      <w:r w:rsidR="003566B1" w:rsidRPr="001A4338">
        <w:rPr>
          <w:rFonts w:eastAsia="Times New Roman"/>
          <w:color w:val="000000" w:themeColor="text1"/>
        </w:rPr>
        <w:t>.</w:t>
      </w:r>
    </w:p>
    <w:p w14:paraId="7F731680" w14:textId="5624BA1F" w:rsidR="003566B1" w:rsidRPr="00007375" w:rsidRDefault="0057055B" w:rsidP="003039F4">
      <w:pPr>
        <w:numPr>
          <w:ilvl w:val="0"/>
          <w:numId w:val="24"/>
        </w:numPr>
        <w:spacing w:before="60" w:after="100" w:afterAutospacing="1"/>
        <w:rPr>
          <w:rFonts w:eastAsia="Times New Roman"/>
          <w:color w:val="000000" w:themeColor="text1"/>
        </w:rPr>
      </w:pPr>
      <w:hyperlink r:id="rId39" w:anchor="volume" w:history="1">
        <w:r w:rsidR="003566B1" w:rsidRPr="00007375">
          <w:rPr>
            <w:rFonts w:eastAsia="Times New Roman"/>
            <w:color w:val="000000" w:themeColor="text1"/>
          </w:rPr>
          <w:t>VOLUME</w:t>
        </w:r>
      </w:hyperlink>
      <w:r w:rsidR="003566B1" w:rsidRPr="00007375">
        <w:rPr>
          <w:rFonts w:eastAsia="Times New Roman"/>
          <w:color w:val="000000" w:themeColor="text1"/>
        </w:rPr>
        <w:t> </w:t>
      </w:r>
      <w:r w:rsidR="002C13CB" w:rsidRPr="00007375">
        <w:rPr>
          <w:rFonts w:eastAsia="Times New Roman"/>
          <w:color w:val="000000" w:themeColor="text1"/>
        </w:rPr>
        <w:t xml:space="preserve"> - Cria um </w:t>
      </w:r>
      <w:proofErr w:type="spellStart"/>
      <w:r w:rsidR="002C13CB" w:rsidRPr="00007375">
        <w:rPr>
          <w:rFonts w:eastAsia="Times New Roman"/>
          <w:color w:val="000000" w:themeColor="text1"/>
        </w:rPr>
        <w:t>mount</w:t>
      </w:r>
      <w:proofErr w:type="spellEnd"/>
      <w:r w:rsidR="002C13CB" w:rsidRPr="00007375">
        <w:rPr>
          <w:rFonts w:eastAsia="Times New Roman"/>
          <w:color w:val="000000" w:themeColor="text1"/>
        </w:rPr>
        <w:t xml:space="preserve"> </w:t>
      </w:r>
      <w:r w:rsidR="003039F4" w:rsidRPr="00007375">
        <w:rPr>
          <w:rFonts w:eastAsia="Times New Roman"/>
          <w:color w:val="000000" w:themeColor="text1"/>
        </w:rPr>
        <w:t xml:space="preserve">point externo, que os containers irão </w:t>
      </w:r>
      <w:proofErr w:type="spellStart"/>
      <w:r w:rsidR="003039F4" w:rsidRPr="00007375">
        <w:rPr>
          <w:rFonts w:eastAsia="Times New Roman"/>
          <w:color w:val="000000" w:themeColor="text1"/>
        </w:rPr>
        <w:t>guarder</w:t>
      </w:r>
      <w:proofErr w:type="spellEnd"/>
      <w:r w:rsidR="003039F4" w:rsidRPr="00007375">
        <w:rPr>
          <w:rFonts w:eastAsia="Times New Roman"/>
          <w:color w:val="000000" w:themeColor="text1"/>
        </w:rPr>
        <w:t xml:space="preserve"> dados.</w:t>
      </w:r>
    </w:p>
    <w:p w14:paraId="7D3321C2" w14:textId="07BAAE59" w:rsidR="003566B1" w:rsidRPr="001A4338" w:rsidRDefault="0057055B" w:rsidP="003566B1">
      <w:pPr>
        <w:numPr>
          <w:ilvl w:val="0"/>
          <w:numId w:val="24"/>
        </w:numPr>
        <w:spacing w:before="60" w:after="100" w:afterAutospacing="1"/>
        <w:rPr>
          <w:rFonts w:eastAsia="Times New Roman"/>
          <w:color w:val="000000" w:themeColor="text1"/>
        </w:rPr>
      </w:pPr>
      <w:hyperlink r:id="rId40" w:anchor="workdir" w:history="1">
        <w:r w:rsidR="003566B1" w:rsidRPr="001A4338">
          <w:rPr>
            <w:rFonts w:eastAsia="Times New Roman"/>
            <w:color w:val="000000" w:themeColor="text1"/>
          </w:rPr>
          <w:t>WORKDIR</w:t>
        </w:r>
      </w:hyperlink>
      <w:r w:rsidR="003566B1" w:rsidRPr="001A4338">
        <w:rPr>
          <w:rFonts w:eastAsia="Times New Roman"/>
          <w:color w:val="000000" w:themeColor="text1"/>
        </w:rPr>
        <w:t> </w:t>
      </w:r>
      <w:r w:rsidR="0063312D" w:rsidRPr="001A4338">
        <w:rPr>
          <w:rFonts w:eastAsia="Times New Roman"/>
          <w:color w:val="000000" w:themeColor="text1"/>
        </w:rPr>
        <w:t xml:space="preserve">– Seleciona o diretório padrão que será </w:t>
      </w:r>
      <w:proofErr w:type="gramStart"/>
      <w:r w:rsidR="0063312D" w:rsidRPr="001A4338">
        <w:rPr>
          <w:rFonts w:eastAsia="Times New Roman"/>
          <w:color w:val="000000" w:themeColor="text1"/>
        </w:rPr>
        <w:t>executados</w:t>
      </w:r>
      <w:proofErr w:type="gramEnd"/>
      <w:r w:rsidR="0063312D" w:rsidRPr="001A4338">
        <w:rPr>
          <w:rFonts w:eastAsia="Times New Roman"/>
          <w:color w:val="000000" w:themeColor="text1"/>
        </w:rPr>
        <w:t xml:space="preserve"> os próximos passos Dockerfile.</w:t>
      </w:r>
    </w:p>
    <w:p w14:paraId="328AA939" w14:textId="0241636D" w:rsidR="007B65C4" w:rsidRPr="00F50F2C" w:rsidRDefault="0057055B" w:rsidP="00F50F2C">
      <w:pPr>
        <w:numPr>
          <w:ilvl w:val="0"/>
          <w:numId w:val="24"/>
        </w:numPr>
        <w:spacing w:before="60" w:after="100" w:afterAutospacing="1"/>
        <w:rPr>
          <w:lang w:val="x-none" w:eastAsia="x-none"/>
        </w:rPr>
      </w:pPr>
      <w:hyperlink r:id="rId41" w:history="1">
        <w:r w:rsidR="003566B1" w:rsidRPr="00707C72">
          <w:rPr>
            <w:rFonts w:eastAsia="Times New Roman"/>
            <w:color w:val="000000" w:themeColor="text1"/>
          </w:rPr>
          <w:t>LABEL</w:t>
        </w:r>
      </w:hyperlink>
      <w:r w:rsidR="003566B1" w:rsidRPr="00707C72">
        <w:rPr>
          <w:rFonts w:eastAsia="Times New Roman"/>
          <w:color w:val="000000" w:themeColor="text1"/>
        </w:rPr>
        <w:t> </w:t>
      </w:r>
      <w:r w:rsidR="00BD21F5" w:rsidRPr="00707C72">
        <w:rPr>
          <w:rFonts w:eastAsia="Times New Roman"/>
          <w:color w:val="000000" w:themeColor="text1"/>
        </w:rPr>
        <w:t xml:space="preserve">– Aplicar chave/valor de metadados as suas imagens, containers ou </w:t>
      </w:r>
      <w:proofErr w:type="spellStart"/>
      <w:r w:rsidR="00BD21F5" w:rsidRPr="00707C72">
        <w:rPr>
          <w:rFonts w:eastAsia="Times New Roman"/>
          <w:color w:val="000000" w:themeColor="text1"/>
        </w:rPr>
        <w:t>deamons</w:t>
      </w:r>
      <w:proofErr w:type="spellEnd"/>
      <w:r w:rsidR="003566B1" w:rsidRPr="00707C72">
        <w:rPr>
          <w:rFonts w:eastAsia="Times New Roman"/>
          <w:color w:val="000000" w:themeColor="text1"/>
        </w:rPr>
        <w:t>.</w:t>
      </w:r>
    </w:p>
    <w:p w14:paraId="5D810679" w14:textId="77777777" w:rsidR="00520AB1" w:rsidRDefault="00520AB1" w:rsidP="007B65C4">
      <w:pPr>
        <w:pStyle w:val="PargrafodaLista"/>
        <w:suppressAutoHyphens w:val="0"/>
        <w:spacing w:line="240" w:lineRule="auto"/>
        <w:jc w:val="left"/>
        <w:rPr>
          <w:lang w:val="x-none" w:eastAsia="x-none"/>
        </w:rPr>
      </w:pPr>
    </w:p>
    <w:p w14:paraId="224CDCD8" w14:textId="3E1A28E4" w:rsidR="003B79D6" w:rsidRDefault="00F4483C" w:rsidP="00A775DB">
      <w:pPr>
        <w:pStyle w:val="Ttulo21"/>
        <w:jc w:val="left"/>
      </w:pPr>
      <w:bookmarkStart w:id="219" w:name="_Toc498128675"/>
      <w:r>
        <w:t>4.3</w:t>
      </w:r>
      <w:r w:rsidRPr="00086281">
        <w:t xml:space="preserve"> DOCKER</w:t>
      </w:r>
      <w:r>
        <w:t xml:space="preserve"> </w:t>
      </w:r>
      <w:bookmarkEnd w:id="210"/>
      <w:bookmarkEnd w:id="211"/>
      <w:r>
        <w:t>IMAGEM</w:t>
      </w:r>
      <w:bookmarkEnd w:id="219"/>
    </w:p>
    <w:p w14:paraId="5A8823AA" w14:textId="72D9534A" w:rsidR="00AD751B" w:rsidRDefault="00D659D7" w:rsidP="009A0F0F">
      <w:pPr>
        <w:ind w:firstLine="708"/>
        <w:rPr>
          <w:lang w:val="x-none" w:eastAsia="x-none"/>
        </w:rPr>
      </w:pPr>
      <w:r>
        <w:rPr>
          <w:lang w:val="x-none" w:eastAsia="x-none"/>
        </w:rPr>
        <w:t>A imagem do D</w:t>
      </w:r>
      <w:r w:rsidR="004A1D20">
        <w:rPr>
          <w:lang w:val="x-none" w:eastAsia="x-none"/>
        </w:rPr>
        <w:t xml:space="preserve">ocker é um </w:t>
      </w:r>
      <w:r w:rsidR="00C1191E">
        <w:rPr>
          <w:lang w:val="x-none" w:eastAsia="x-none"/>
        </w:rPr>
        <w:t>pacote</w:t>
      </w:r>
      <w:r w:rsidR="004A1D20">
        <w:rPr>
          <w:lang w:val="x-none" w:eastAsia="x-none"/>
        </w:rPr>
        <w:t xml:space="preserve"> da aplicação</w:t>
      </w:r>
      <w:r w:rsidR="006802EC">
        <w:rPr>
          <w:lang w:val="x-none" w:eastAsia="x-none"/>
        </w:rPr>
        <w:t>,</w:t>
      </w:r>
      <w:r w:rsidR="004A1D20">
        <w:rPr>
          <w:lang w:val="x-none" w:eastAsia="x-none"/>
        </w:rPr>
        <w:t xml:space="preserve"> que acabou de ser </w:t>
      </w:r>
      <w:r w:rsidR="00664DE5">
        <w:rPr>
          <w:lang w:val="x-none" w:eastAsia="x-none"/>
        </w:rPr>
        <w:t>criada (build)</w:t>
      </w:r>
      <w:r w:rsidR="004A1D20">
        <w:rPr>
          <w:lang w:val="x-none" w:eastAsia="x-none"/>
        </w:rPr>
        <w:t xml:space="preserve"> seguindo </w:t>
      </w:r>
      <w:r w:rsidR="006802EC">
        <w:rPr>
          <w:lang w:val="x-none" w:eastAsia="x-none"/>
        </w:rPr>
        <w:t xml:space="preserve">as configurações do arquivo Docker file. A imagem é criada antes de se criar os containers com os serviços; </w:t>
      </w:r>
      <w:r w:rsidR="006802EC" w:rsidRPr="00D049F4">
        <w:rPr>
          <w:highlight w:val="yellow"/>
          <w:lang w:val="x-none" w:eastAsia="x-none"/>
        </w:rPr>
        <w:t>esses utilizam a imagem como base</w:t>
      </w:r>
      <w:r w:rsidR="00E0699D">
        <w:rPr>
          <w:highlight w:val="yellow"/>
          <w:lang w:val="x-none" w:eastAsia="x-none"/>
        </w:rPr>
        <w:t xml:space="preserve"> p</w:t>
      </w:r>
      <w:r w:rsidR="003C3299">
        <w:rPr>
          <w:highlight w:val="yellow"/>
          <w:lang w:val="x-none" w:eastAsia="x-none"/>
        </w:rPr>
        <w:t>ara prestarem seus serviços</w:t>
      </w:r>
      <w:r w:rsidR="006802EC" w:rsidRPr="00D049F4">
        <w:rPr>
          <w:highlight w:val="yellow"/>
          <w:lang w:val="x-none" w:eastAsia="x-none"/>
        </w:rPr>
        <w:t>.</w:t>
      </w:r>
    </w:p>
    <w:p w14:paraId="1512A929" w14:textId="6AB66B7D" w:rsidR="004A1D20" w:rsidRDefault="00F93EA0" w:rsidP="009A0F0F">
      <w:pPr>
        <w:ind w:firstLine="708"/>
        <w:rPr>
          <w:lang w:val="x-none" w:eastAsia="x-none"/>
        </w:rPr>
      </w:pPr>
      <w:r>
        <w:rPr>
          <w:lang w:val="x-none" w:eastAsia="x-none"/>
        </w:rPr>
        <w:t>Mais de</w:t>
      </w:r>
      <w:r w:rsidR="00AD751B">
        <w:rPr>
          <w:lang w:val="x-none" w:eastAsia="x-none"/>
        </w:rPr>
        <w:t xml:space="preserve"> </w:t>
      </w:r>
      <w:r>
        <w:rPr>
          <w:lang w:val="x-none" w:eastAsia="x-none"/>
        </w:rPr>
        <w:t xml:space="preserve">um </w:t>
      </w:r>
      <w:r w:rsidR="00AD751B">
        <w:rPr>
          <w:lang w:val="x-none" w:eastAsia="x-none"/>
        </w:rPr>
        <w:t>container de serviço pode utilizar</w:t>
      </w:r>
      <w:r w:rsidR="009A0F0F">
        <w:rPr>
          <w:lang w:val="x-none" w:eastAsia="x-none"/>
        </w:rPr>
        <w:t xml:space="preserve"> </w:t>
      </w:r>
      <w:r>
        <w:rPr>
          <w:lang w:val="x-none" w:eastAsia="x-none"/>
        </w:rPr>
        <w:t>a mesma imagem, ou um único container de serviço pode ter a sua própria imagem.</w:t>
      </w:r>
    </w:p>
    <w:p w14:paraId="1CA4823D" w14:textId="0C9F7D4F" w:rsidR="00E5025E" w:rsidRDefault="00E5025E" w:rsidP="00A775DB">
      <w:pPr>
        <w:ind w:firstLine="709"/>
        <w:rPr>
          <w:lang w:val="x-none" w:eastAsia="x-none"/>
        </w:rPr>
      </w:pPr>
      <w:r>
        <w:rPr>
          <w:lang w:val="x-none" w:eastAsia="x-none"/>
        </w:rPr>
        <w:t>De acordo com o livro Docker para desenvolvedores:</w:t>
      </w:r>
    </w:p>
    <w:p w14:paraId="44DD09DD" w14:textId="2A025A4D" w:rsidR="00E5025E" w:rsidRDefault="00E5025E" w:rsidP="00E5025E">
      <w:pPr>
        <w:ind w:left="2268"/>
        <w:rPr>
          <w:rFonts w:eastAsia="Times New Roman"/>
        </w:rPr>
      </w:pPr>
      <w:r>
        <w:rPr>
          <w:lang w:val="x-none" w:eastAsia="x-none"/>
        </w:rPr>
        <w:lastRenderedPageBreak/>
        <w:t xml:space="preserve">A imagem do docker é uma </w:t>
      </w:r>
      <w:r w:rsidRPr="00E5025E">
        <w:rPr>
          <w:lang w:val="x-none" w:eastAsia="x-none"/>
        </w:rPr>
        <w:t>abstração completa e não requer qualquer tratamento para lidar com as mais variadas distribuições GNU/Linux existentes, já que a imagem Docker carrega em si uma cópia completa dos arquivos de uma distribuição enxuta</w:t>
      </w:r>
      <w:r>
        <w:rPr>
          <w:lang w:val="x-none" w:eastAsia="x-none"/>
        </w:rPr>
        <w:t>.</w:t>
      </w:r>
      <w:r w:rsidR="007A3492">
        <w:rPr>
          <w:rStyle w:val="Refdenotaderodap"/>
          <w:rFonts w:eastAsia="Times New Roman"/>
        </w:rPr>
        <w:t xml:space="preserve"> </w:t>
      </w:r>
      <w:r w:rsidR="007A3492">
        <w:rPr>
          <w:rStyle w:val="Refdenotaderodap"/>
          <w:rFonts w:eastAsia="Times New Roman"/>
        </w:rPr>
        <w:footnoteReference w:customMarkFollows="1" w:id="12"/>
        <w:t>6</w:t>
      </w:r>
    </w:p>
    <w:p w14:paraId="2E9A0A1C" w14:textId="73434832" w:rsidR="00B80512" w:rsidRDefault="00B80512" w:rsidP="00B80512">
      <w:pPr>
        <w:rPr>
          <w:lang w:eastAsia="x-none"/>
        </w:rPr>
      </w:pPr>
    </w:p>
    <w:p w14:paraId="4A4C0C8A" w14:textId="353450A2" w:rsidR="007D4F1D" w:rsidRDefault="00DF52B5" w:rsidP="00DF52B5">
      <w:pPr>
        <w:ind w:firstLine="708"/>
        <w:rPr>
          <w:lang w:eastAsia="x-none"/>
        </w:rPr>
      </w:pPr>
      <w:r>
        <w:rPr>
          <w:lang w:eastAsia="x-none"/>
        </w:rPr>
        <w:t>Através do comando</w:t>
      </w:r>
      <w:r w:rsidR="00761C16">
        <w:rPr>
          <w:lang w:eastAsia="x-none"/>
        </w:rPr>
        <w:t>:</w:t>
      </w:r>
      <w:r>
        <w:rPr>
          <w:lang w:eastAsia="x-none"/>
        </w:rPr>
        <w:t xml:space="preserve"> </w:t>
      </w:r>
    </w:p>
    <w:p w14:paraId="16D04CA1" w14:textId="330631D1" w:rsidR="00761C16" w:rsidRDefault="00DF52B5" w:rsidP="00B136D2">
      <w:pPr>
        <w:pStyle w:val="PargrafodaLista"/>
        <w:numPr>
          <w:ilvl w:val="0"/>
          <w:numId w:val="40"/>
        </w:numPr>
        <w:rPr>
          <w:lang w:eastAsia="x-none"/>
        </w:rPr>
      </w:pPr>
      <w:proofErr w:type="gramStart"/>
      <w:r>
        <w:rPr>
          <w:lang w:eastAsia="x-none"/>
        </w:rPr>
        <w:t>docker</w:t>
      </w:r>
      <w:proofErr w:type="gramEnd"/>
      <w:r>
        <w:rPr>
          <w:lang w:eastAsia="x-none"/>
        </w:rPr>
        <w:t xml:space="preserve"> </w:t>
      </w:r>
      <w:proofErr w:type="spellStart"/>
      <w:r>
        <w:rPr>
          <w:lang w:eastAsia="x-none"/>
        </w:rPr>
        <w:t>images</w:t>
      </w:r>
      <w:proofErr w:type="spellEnd"/>
    </w:p>
    <w:p w14:paraId="2E16CE4C" w14:textId="3D29DBD9" w:rsidR="00DF52B5" w:rsidRPr="00B136D2" w:rsidRDefault="00761C16" w:rsidP="00761C16">
      <w:pPr>
        <w:ind w:firstLine="708"/>
        <w:rPr>
          <w:lang w:eastAsia="x-none"/>
        </w:rPr>
      </w:pPr>
      <w:r w:rsidRPr="00761C16">
        <w:rPr>
          <w:lang w:eastAsia="x-none"/>
        </w:rPr>
        <w:t xml:space="preserve">Se torna </w:t>
      </w:r>
      <w:r w:rsidR="00DF52B5" w:rsidRPr="00761C16">
        <w:rPr>
          <w:lang w:eastAsia="x-none"/>
        </w:rPr>
        <w:t xml:space="preserve">possível </w:t>
      </w:r>
      <w:r w:rsidR="0090070D" w:rsidRPr="00761C16">
        <w:rPr>
          <w:lang w:eastAsia="x-none"/>
        </w:rPr>
        <w:t>visualizar no terminal as imagens baixadas no Docker local, conforme a tabela abaixo</w:t>
      </w:r>
      <w:r w:rsidR="00B136D2">
        <w:rPr>
          <w:lang w:eastAsia="x-none"/>
        </w:rPr>
        <w:t>, do estudo de caso</w:t>
      </w:r>
      <w:r w:rsidR="0090070D" w:rsidRPr="00761C16">
        <w:rPr>
          <w:lang w:eastAsia="x-none"/>
        </w:rPr>
        <w:t>.</w:t>
      </w:r>
    </w:p>
    <w:p w14:paraId="4506A6E3" w14:textId="77777777" w:rsidR="00685706" w:rsidRDefault="00685706" w:rsidP="00B80512">
      <w:pPr>
        <w:rPr>
          <w:lang w:eastAsia="x-none"/>
        </w:rPr>
      </w:pPr>
    </w:p>
    <w:p w14:paraId="3D573D6D" w14:textId="5A4AE042" w:rsidR="0072018F" w:rsidRDefault="0072018F" w:rsidP="0072018F">
      <w:pPr>
        <w:pStyle w:val="Legenda"/>
        <w:keepNext/>
      </w:pPr>
      <w:bookmarkStart w:id="220" w:name="_Toc497641684"/>
      <w:r>
        <w:t xml:space="preserve">Tabela </w:t>
      </w:r>
      <w:fldSimple w:instr=" SEQ Tabela \* ARABIC ">
        <w:r w:rsidR="00E51193">
          <w:rPr>
            <w:noProof/>
          </w:rPr>
          <w:t>1</w:t>
        </w:r>
      </w:fldSimple>
      <w:r>
        <w:t>- Tabela de Imagens utilizadas no Estudo de Caso</w:t>
      </w:r>
      <w:r w:rsidR="00345F88">
        <w:t>.</w:t>
      </w:r>
      <w:r w:rsidR="00CF1FFD">
        <w:t xml:space="preserve"> </w:t>
      </w:r>
      <w:r w:rsidR="00345F88">
        <w:t>P</w:t>
      </w:r>
      <w:r w:rsidR="00CF1FFD">
        <w:t>rópri</w:t>
      </w:r>
      <w:r w:rsidR="00345F88">
        <w:t>o Autor</w:t>
      </w:r>
      <w:r w:rsidR="008872D8">
        <w:t>.</w:t>
      </w:r>
      <w:bookmarkEnd w:id="22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1675"/>
        <w:gridCol w:w="1789"/>
        <w:gridCol w:w="1746"/>
        <w:gridCol w:w="1705"/>
      </w:tblGrid>
      <w:tr w:rsidR="00C812FE" w14:paraId="0B8F3115" w14:textId="77777777" w:rsidTr="00707C72">
        <w:tc>
          <w:tcPr>
            <w:tcW w:w="2016" w:type="dxa"/>
          </w:tcPr>
          <w:p w14:paraId="67AFC3F8" w14:textId="49EDEF0A" w:rsidR="00C812FE" w:rsidRDefault="00A314B6" w:rsidP="00B80512">
            <w:pPr>
              <w:rPr>
                <w:lang w:eastAsia="x-none"/>
              </w:rPr>
            </w:pPr>
            <w:r w:rsidRPr="00A314B6">
              <w:rPr>
                <w:lang w:eastAsia="x-none"/>
              </w:rPr>
              <w:t>REPOSITORY</w:t>
            </w:r>
          </w:p>
        </w:tc>
        <w:tc>
          <w:tcPr>
            <w:tcW w:w="1728" w:type="dxa"/>
          </w:tcPr>
          <w:p w14:paraId="5CFDE113" w14:textId="68E345EF" w:rsidR="00C812FE" w:rsidRDefault="00A314B6" w:rsidP="00B80512">
            <w:pPr>
              <w:rPr>
                <w:lang w:eastAsia="x-none"/>
              </w:rPr>
            </w:pPr>
            <w:r w:rsidRPr="00A314B6">
              <w:rPr>
                <w:lang w:eastAsia="x-none"/>
              </w:rPr>
              <w:t>TAG</w:t>
            </w:r>
          </w:p>
        </w:tc>
        <w:tc>
          <w:tcPr>
            <w:tcW w:w="1798" w:type="dxa"/>
          </w:tcPr>
          <w:p w14:paraId="12B089E5" w14:textId="13B337B3" w:rsidR="00C812FE" w:rsidRDefault="00A314B6" w:rsidP="00B80512">
            <w:pPr>
              <w:rPr>
                <w:lang w:eastAsia="x-none"/>
              </w:rPr>
            </w:pPr>
            <w:r w:rsidRPr="00A314B6">
              <w:rPr>
                <w:lang w:eastAsia="x-none"/>
              </w:rPr>
              <w:t>IMAGE ID</w:t>
            </w:r>
          </w:p>
        </w:tc>
        <w:tc>
          <w:tcPr>
            <w:tcW w:w="1772" w:type="dxa"/>
          </w:tcPr>
          <w:p w14:paraId="19A6D090" w14:textId="5E661C43" w:rsidR="00C812FE" w:rsidRDefault="00A314B6" w:rsidP="00B80512">
            <w:pPr>
              <w:rPr>
                <w:lang w:eastAsia="x-none"/>
              </w:rPr>
            </w:pPr>
            <w:r w:rsidRPr="00A314B6">
              <w:rPr>
                <w:lang w:eastAsia="x-none"/>
              </w:rPr>
              <w:t>CREATED</w:t>
            </w:r>
          </w:p>
        </w:tc>
        <w:tc>
          <w:tcPr>
            <w:tcW w:w="1747" w:type="dxa"/>
          </w:tcPr>
          <w:p w14:paraId="2F9BEAE5" w14:textId="5510DE80" w:rsidR="00C812FE" w:rsidRDefault="00A314B6" w:rsidP="00B80512">
            <w:pPr>
              <w:rPr>
                <w:lang w:eastAsia="x-none"/>
              </w:rPr>
            </w:pPr>
            <w:r w:rsidRPr="00A314B6">
              <w:rPr>
                <w:lang w:eastAsia="x-none"/>
              </w:rPr>
              <w:t>SIZE</w:t>
            </w:r>
          </w:p>
        </w:tc>
      </w:tr>
      <w:tr w:rsidR="00C812FE" w14:paraId="5CED765E" w14:textId="77777777" w:rsidTr="00707C72">
        <w:tc>
          <w:tcPr>
            <w:tcW w:w="2016" w:type="dxa"/>
          </w:tcPr>
          <w:p w14:paraId="0F5A9699" w14:textId="00C6D62B"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_app</w:t>
            </w:r>
            <w:proofErr w:type="spellEnd"/>
          </w:p>
        </w:tc>
        <w:tc>
          <w:tcPr>
            <w:tcW w:w="1728" w:type="dxa"/>
          </w:tcPr>
          <w:p w14:paraId="21502641" w14:textId="02925FA5" w:rsidR="00C812FE" w:rsidRDefault="00426E96" w:rsidP="00B80512">
            <w:pPr>
              <w:rPr>
                <w:lang w:eastAsia="x-none"/>
              </w:rPr>
            </w:pPr>
            <w:proofErr w:type="spellStart"/>
            <w:r w:rsidRPr="00426E96">
              <w:rPr>
                <w:lang w:eastAsia="x-none"/>
              </w:rPr>
              <w:t>Latest</w:t>
            </w:r>
            <w:proofErr w:type="spellEnd"/>
          </w:p>
        </w:tc>
        <w:tc>
          <w:tcPr>
            <w:tcW w:w="1798" w:type="dxa"/>
          </w:tcPr>
          <w:p w14:paraId="1AD847B5" w14:textId="3B9D1315" w:rsidR="00C812FE" w:rsidRDefault="00426E96" w:rsidP="00B80512">
            <w:pPr>
              <w:rPr>
                <w:lang w:eastAsia="x-none"/>
              </w:rPr>
            </w:pPr>
            <w:r w:rsidRPr="00426E96">
              <w:rPr>
                <w:lang w:eastAsia="x-none"/>
              </w:rPr>
              <w:t>68587ee939ad</w:t>
            </w:r>
          </w:p>
        </w:tc>
        <w:tc>
          <w:tcPr>
            <w:tcW w:w="1772" w:type="dxa"/>
          </w:tcPr>
          <w:p w14:paraId="7643B827" w14:textId="0D3A8436"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1EFCA25C" w14:textId="740DA14C" w:rsidR="00C812FE" w:rsidRDefault="00426E96" w:rsidP="00B80512">
            <w:pPr>
              <w:rPr>
                <w:lang w:eastAsia="x-none"/>
              </w:rPr>
            </w:pPr>
            <w:r w:rsidRPr="00426E96">
              <w:rPr>
                <w:lang w:eastAsia="x-none"/>
              </w:rPr>
              <w:t>2.12GB</w:t>
            </w:r>
          </w:p>
        </w:tc>
      </w:tr>
      <w:tr w:rsidR="00C812FE" w14:paraId="7124A593" w14:textId="77777777" w:rsidTr="00707C72">
        <w:tc>
          <w:tcPr>
            <w:tcW w:w="2016" w:type="dxa"/>
          </w:tcPr>
          <w:p w14:paraId="1CE2D0EA" w14:textId="215E37E8"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_worker</w:t>
            </w:r>
            <w:proofErr w:type="spellEnd"/>
          </w:p>
        </w:tc>
        <w:tc>
          <w:tcPr>
            <w:tcW w:w="1728" w:type="dxa"/>
          </w:tcPr>
          <w:p w14:paraId="44754F8A" w14:textId="25C9AC7A" w:rsidR="00C812FE" w:rsidRDefault="00426E96" w:rsidP="00B80512">
            <w:pPr>
              <w:rPr>
                <w:lang w:eastAsia="x-none"/>
              </w:rPr>
            </w:pPr>
            <w:proofErr w:type="spellStart"/>
            <w:r w:rsidRPr="00426E96">
              <w:rPr>
                <w:lang w:eastAsia="x-none"/>
              </w:rPr>
              <w:t>Latest</w:t>
            </w:r>
            <w:proofErr w:type="spellEnd"/>
          </w:p>
        </w:tc>
        <w:tc>
          <w:tcPr>
            <w:tcW w:w="1798" w:type="dxa"/>
          </w:tcPr>
          <w:p w14:paraId="63793341" w14:textId="72B7550B" w:rsidR="00C812FE" w:rsidRDefault="00426E96" w:rsidP="00B80512">
            <w:pPr>
              <w:rPr>
                <w:lang w:eastAsia="x-none"/>
              </w:rPr>
            </w:pPr>
            <w:r w:rsidRPr="00426E96">
              <w:rPr>
                <w:lang w:eastAsia="x-none"/>
              </w:rPr>
              <w:t>68587ee939ad</w:t>
            </w:r>
          </w:p>
        </w:tc>
        <w:tc>
          <w:tcPr>
            <w:tcW w:w="1772" w:type="dxa"/>
          </w:tcPr>
          <w:p w14:paraId="3BB02173" w14:textId="20DD8EBA"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6F0014A3" w14:textId="55E3ED54" w:rsidR="00C812FE" w:rsidRDefault="00426E96" w:rsidP="00B80512">
            <w:pPr>
              <w:rPr>
                <w:lang w:eastAsia="x-none"/>
              </w:rPr>
            </w:pPr>
            <w:r w:rsidRPr="00426E96">
              <w:rPr>
                <w:lang w:eastAsia="x-none"/>
              </w:rPr>
              <w:t>2.12GB</w:t>
            </w:r>
          </w:p>
        </w:tc>
      </w:tr>
      <w:tr w:rsidR="00C812FE" w14:paraId="515ECD91" w14:textId="77777777" w:rsidTr="00707C72">
        <w:trPr>
          <w:trHeight w:val="316"/>
        </w:trPr>
        <w:tc>
          <w:tcPr>
            <w:tcW w:w="2016" w:type="dxa"/>
          </w:tcPr>
          <w:p w14:paraId="25F0FC0E" w14:textId="14A10363" w:rsidR="00C812FE" w:rsidRDefault="00F94544" w:rsidP="00B80512">
            <w:pPr>
              <w:rPr>
                <w:lang w:eastAsia="x-none"/>
              </w:rPr>
            </w:pPr>
            <w:r w:rsidRPr="00F94544">
              <w:rPr>
                <w:lang w:eastAsia="x-none"/>
              </w:rPr>
              <w:t>Redis</w:t>
            </w:r>
          </w:p>
        </w:tc>
        <w:tc>
          <w:tcPr>
            <w:tcW w:w="1728" w:type="dxa"/>
          </w:tcPr>
          <w:p w14:paraId="29025E1C" w14:textId="08C6AF13" w:rsidR="00C812FE" w:rsidRDefault="00F94544" w:rsidP="00B80512">
            <w:pPr>
              <w:rPr>
                <w:lang w:eastAsia="x-none"/>
              </w:rPr>
            </w:pPr>
            <w:r w:rsidRPr="00F94544">
              <w:rPr>
                <w:lang w:eastAsia="x-none"/>
              </w:rPr>
              <w:t>3.2-</w:t>
            </w:r>
            <w:proofErr w:type="gramStart"/>
            <w:r w:rsidRPr="00F94544">
              <w:rPr>
                <w:lang w:eastAsia="x-none"/>
              </w:rPr>
              <w:t>alpine</w:t>
            </w:r>
            <w:proofErr w:type="gramEnd"/>
          </w:p>
        </w:tc>
        <w:tc>
          <w:tcPr>
            <w:tcW w:w="1798" w:type="dxa"/>
          </w:tcPr>
          <w:p w14:paraId="5AE1146A" w14:textId="3E88DE6F" w:rsidR="00C812FE" w:rsidRDefault="00F94544" w:rsidP="00B80512">
            <w:pPr>
              <w:rPr>
                <w:lang w:eastAsia="x-none"/>
              </w:rPr>
            </w:pPr>
            <w:r w:rsidRPr="00F94544">
              <w:rPr>
                <w:lang w:eastAsia="x-none"/>
              </w:rPr>
              <w:t>0a216c0d97d9</w:t>
            </w:r>
          </w:p>
        </w:tc>
        <w:tc>
          <w:tcPr>
            <w:tcW w:w="1772" w:type="dxa"/>
          </w:tcPr>
          <w:p w14:paraId="07D901D9" w14:textId="373E0BC1" w:rsidR="00C812FE" w:rsidRDefault="00F94544" w:rsidP="00B80512">
            <w:pPr>
              <w:rPr>
                <w:lang w:eastAsia="x-none"/>
              </w:rPr>
            </w:pPr>
            <w:r w:rsidRPr="00F94544">
              <w:rPr>
                <w:lang w:eastAsia="x-none"/>
              </w:rPr>
              <w:t xml:space="preserve">5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2B28A56B" w14:textId="0D8E50F1" w:rsidR="00C812FE" w:rsidRDefault="00F94544" w:rsidP="00B80512">
            <w:pPr>
              <w:rPr>
                <w:lang w:eastAsia="x-none"/>
              </w:rPr>
            </w:pPr>
            <w:r w:rsidRPr="00F94544">
              <w:rPr>
                <w:lang w:eastAsia="x-none"/>
              </w:rPr>
              <w:t>19.8MB</w:t>
            </w:r>
          </w:p>
        </w:tc>
      </w:tr>
      <w:tr w:rsidR="00C812FE" w14:paraId="1F91BC15" w14:textId="77777777" w:rsidTr="00707C72">
        <w:tc>
          <w:tcPr>
            <w:tcW w:w="2016" w:type="dxa"/>
          </w:tcPr>
          <w:p w14:paraId="3D010965" w14:textId="731465BB" w:rsidR="00C812FE" w:rsidRDefault="00F94544" w:rsidP="00B80512">
            <w:pPr>
              <w:rPr>
                <w:lang w:eastAsia="x-none"/>
              </w:rPr>
            </w:pPr>
            <w:proofErr w:type="spellStart"/>
            <w:r w:rsidRPr="00F94544">
              <w:rPr>
                <w:lang w:eastAsia="x-none"/>
              </w:rPr>
              <w:t>Mysql</w:t>
            </w:r>
            <w:proofErr w:type="spellEnd"/>
          </w:p>
        </w:tc>
        <w:tc>
          <w:tcPr>
            <w:tcW w:w="1728" w:type="dxa"/>
          </w:tcPr>
          <w:p w14:paraId="6BD239BC" w14:textId="4B1DAE44" w:rsidR="00C812FE" w:rsidRDefault="00F94544" w:rsidP="00B80512">
            <w:pPr>
              <w:rPr>
                <w:lang w:eastAsia="x-none"/>
              </w:rPr>
            </w:pPr>
            <w:r w:rsidRPr="00F94544">
              <w:rPr>
                <w:lang w:eastAsia="x-none"/>
              </w:rPr>
              <w:t>5.7</w:t>
            </w:r>
          </w:p>
        </w:tc>
        <w:tc>
          <w:tcPr>
            <w:tcW w:w="1798" w:type="dxa"/>
          </w:tcPr>
          <w:p w14:paraId="7AFDDD86" w14:textId="2873945F" w:rsidR="00C812FE" w:rsidRDefault="00F94544" w:rsidP="00B80512">
            <w:pPr>
              <w:rPr>
                <w:lang w:eastAsia="x-none"/>
              </w:rPr>
            </w:pPr>
            <w:r w:rsidRPr="00F94544">
              <w:rPr>
                <w:lang w:eastAsia="x-none"/>
              </w:rPr>
              <w:t>11615e225c92</w:t>
            </w:r>
          </w:p>
        </w:tc>
        <w:tc>
          <w:tcPr>
            <w:tcW w:w="1772" w:type="dxa"/>
          </w:tcPr>
          <w:p w14:paraId="7828642C" w14:textId="509BFB6C" w:rsidR="00C812FE" w:rsidRDefault="00F94544" w:rsidP="00B80512">
            <w:pPr>
              <w:rPr>
                <w:lang w:eastAsia="x-none"/>
              </w:rPr>
            </w:pPr>
            <w:r w:rsidRPr="00F94544">
              <w:rPr>
                <w:lang w:eastAsia="x-none"/>
              </w:rPr>
              <w:t xml:space="preserve">6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4097EDFC" w14:textId="79A5B20B" w:rsidR="00C812FE" w:rsidRDefault="00F94544" w:rsidP="00B80512">
            <w:pPr>
              <w:rPr>
                <w:lang w:eastAsia="x-none"/>
              </w:rPr>
            </w:pPr>
            <w:r w:rsidRPr="00F94544">
              <w:rPr>
                <w:lang w:eastAsia="x-none"/>
              </w:rPr>
              <w:t>408MB</w:t>
            </w:r>
          </w:p>
        </w:tc>
      </w:tr>
      <w:tr w:rsidR="00C812FE" w14:paraId="54D653A7" w14:textId="77777777" w:rsidTr="00707C72">
        <w:tc>
          <w:tcPr>
            <w:tcW w:w="2016" w:type="dxa"/>
          </w:tcPr>
          <w:p w14:paraId="34E93BCF" w14:textId="583B04DF" w:rsidR="00C812FE" w:rsidRDefault="00F94544" w:rsidP="00B80512">
            <w:pPr>
              <w:rPr>
                <w:lang w:eastAsia="x-none"/>
              </w:rPr>
            </w:pPr>
            <w:proofErr w:type="spellStart"/>
            <w:proofErr w:type="gramStart"/>
            <w:r w:rsidRPr="00F94544">
              <w:rPr>
                <w:lang w:eastAsia="x-none"/>
              </w:rPr>
              <w:t>portainer</w:t>
            </w:r>
            <w:proofErr w:type="spellEnd"/>
            <w:proofErr w:type="gramEnd"/>
            <w:r w:rsidRPr="00F94544">
              <w:rPr>
                <w:lang w:eastAsia="x-none"/>
              </w:rPr>
              <w:t>/</w:t>
            </w:r>
            <w:proofErr w:type="spellStart"/>
            <w:r w:rsidRPr="00F94544">
              <w:rPr>
                <w:lang w:eastAsia="x-none"/>
              </w:rPr>
              <w:t>portainer</w:t>
            </w:r>
            <w:proofErr w:type="spellEnd"/>
          </w:p>
        </w:tc>
        <w:tc>
          <w:tcPr>
            <w:tcW w:w="1728" w:type="dxa"/>
          </w:tcPr>
          <w:p w14:paraId="72A8474B" w14:textId="66AA64FA" w:rsidR="00C812FE" w:rsidRDefault="00F94544" w:rsidP="00B80512">
            <w:pPr>
              <w:rPr>
                <w:lang w:eastAsia="x-none"/>
              </w:rPr>
            </w:pPr>
            <w:proofErr w:type="spellStart"/>
            <w:r w:rsidRPr="00F94544">
              <w:rPr>
                <w:lang w:eastAsia="x-none"/>
              </w:rPr>
              <w:t>Latest</w:t>
            </w:r>
            <w:proofErr w:type="spellEnd"/>
          </w:p>
        </w:tc>
        <w:tc>
          <w:tcPr>
            <w:tcW w:w="1798" w:type="dxa"/>
          </w:tcPr>
          <w:p w14:paraId="3CC3F2F2" w14:textId="44066F69" w:rsidR="00C812FE" w:rsidRDefault="00F94544" w:rsidP="00B80512">
            <w:pPr>
              <w:rPr>
                <w:lang w:eastAsia="x-none"/>
              </w:rPr>
            </w:pPr>
            <w:r w:rsidRPr="00F94544">
              <w:rPr>
                <w:lang w:eastAsia="x-none"/>
              </w:rPr>
              <w:t>771161a7316e</w:t>
            </w:r>
          </w:p>
        </w:tc>
        <w:tc>
          <w:tcPr>
            <w:tcW w:w="1772" w:type="dxa"/>
          </w:tcPr>
          <w:p w14:paraId="444BFA91" w14:textId="4F75459A"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31D85F8C" w14:textId="75BD2B06" w:rsidR="00C812FE" w:rsidRDefault="00F94544" w:rsidP="00B80512">
            <w:pPr>
              <w:rPr>
                <w:lang w:eastAsia="x-none"/>
              </w:rPr>
            </w:pPr>
            <w:r w:rsidRPr="00F94544">
              <w:rPr>
                <w:lang w:eastAsia="x-none"/>
              </w:rPr>
              <w:t>33MB</w:t>
            </w:r>
          </w:p>
        </w:tc>
      </w:tr>
      <w:tr w:rsidR="00C812FE" w14:paraId="59A46041" w14:textId="77777777" w:rsidTr="00707C72">
        <w:tc>
          <w:tcPr>
            <w:tcW w:w="2016" w:type="dxa"/>
          </w:tcPr>
          <w:p w14:paraId="3D5406AF" w14:textId="5EE2B659" w:rsidR="00C812FE" w:rsidRDefault="00F94544" w:rsidP="00B80512">
            <w:pPr>
              <w:rPr>
                <w:lang w:eastAsia="x-none"/>
              </w:rPr>
            </w:pPr>
            <w:proofErr w:type="spellStart"/>
            <w:proofErr w:type="gramStart"/>
            <w:r w:rsidRPr="00F94544">
              <w:rPr>
                <w:lang w:eastAsia="x-none"/>
              </w:rPr>
              <w:t>ledermann</w:t>
            </w:r>
            <w:proofErr w:type="spellEnd"/>
            <w:proofErr w:type="gramEnd"/>
            <w:r w:rsidRPr="00F94544">
              <w:rPr>
                <w:lang w:eastAsia="x-none"/>
              </w:rPr>
              <w:t>/base</w:t>
            </w:r>
          </w:p>
        </w:tc>
        <w:tc>
          <w:tcPr>
            <w:tcW w:w="1728" w:type="dxa"/>
          </w:tcPr>
          <w:p w14:paraId="5B913952" w14:textId="22ECA546" w:rsidR="00C812FE" w:rsidRDefault="00F94544" w:rsidP="00B80512">
            <w:pPr>
              <w:rPr>
                <w:lang w:eastAsia="x-none"/>
              </w:rPr>
            </w:pPr>
            <w:proofErr w:type="spellStart"/>
            <w:r w:rsidRPr="00F94544">
              <w:rPr>
                <w:lang w:eastAsia="x-none"/>
              </w:rPr>
              <w:t>Latest</w:t>
            </w:r>
            <w:proofErr w:type="spellEnd"/>
          </w:p>
        </w:tc>
        <w:tc>
          <w:tcPr>
            <w:tcW w:w="1798" w:type="dxa"/>
          </w:tcPr>
          <w:p w14:paraId="6D50DF25" w14:textId="5CADCBE3" w:rsidR="00C812FE" w:rsidRDefault="00F94544" w:rsidP="00B80512">
            <w:pPr>
              <w:rPr>
                <w:lang w:eastAsia="x-none"/>
              </w:rPr>
            </w:pPr>
            <w:proofErr w:type="gramStart"/>
            <w:r w:rsidRPr="00F94544">
              <w:rPr>
                <w:lang w:eastAsia="x-none"/>
              </w:rPr>
              <w:t>c</w:t>
            </w:r>
            <w:proofErr w:type="gramEnd"/>
            <w:r w:rsidRPr="00F94544">
              <w:rPr>
                <w:lang w:eastAsia="x-none"/>
              </w:rPr>
              <w:t>96b29ff3989</w:t>
            </w:r>
          </w:p>
        </w:tc>
        <w:tc>
          <w:tcPr>
            <w:tcW w:w="1772" w:type="dxa"/>
          </w:tcPr>
          <w:p w14:paraId="528D7EE8" w14:textId="3481EE71"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194A7CD9" w14:textId="386F741F" w:rsidR="00C812FE" w:rsidRDefault="00F94544" w:rsidP="00B80512">
            <w:pPr>
              <w:rPr>
                <w:lang w:eastAsia="x-none"/>
              </w:rPr>
            </w:pPr>
            <w:r w:rsidRPr="00F94544">
              <w:rPr>
                <w:lang w:eastAsia="x-none"/>
              </w:rPr>
              <w:t>770MB</w:t>
            </w:r>
          </w:p>
        </w:tc>
      </w:tr>
      <w:tr w:rsidR="00C812FE" w14:paraId="2AA4DD93" w14:textId="77777777" w:rsidTr="00707C72">
        <w:tc>
          <w:tcPr>
            <w:tcW w:w="2016" w:type="dxa"/>
          </w:tcPr>
          <w:p w14:paraId="120D8C23" w14:textId="333291E4" w:rsidR="00C812FE" w:rsidRDefault="003E23C5" w:rsidP="00B80512">
            <w:pPr>
              <w:rPr>
                <w:lang w:eastAsia="x-none"/>
              </w:rPr>
            </w:pPr>
            <w:proofErr w:type="spellStart"/>
            <w:r w:rsidRPr="003E23C5">
              <w:rPr>
                <w:lang w:eastAsia="x-none"/>
              </w:rPr>
              <w:t>Ubuntu</w:t>
            </w:r>
            <w:proofErr w:type="spellEnd"/>
          </w:p>
        </w:tc>
        <w:tc>
          <w:tcPr>
            <w:tcW w:w="1728" w:type="dxa"/>
          </w:tcPr>
          <w:p w14:paraId="2CC5CB1F" w14:textId="1C2095B0" w:rsidR="00C812FE" w:rsidRDefault="003E23C5" w:rsidP="00B80512">
            <w:pPr>
              <w:rPr>
                <w:lang w:eastAsia="x-none"/>
              </w:rPr>
            </w:pPr>
            <w:r w:rsidRPr="003E23C5">
              <w:rPr>
                <w:lang w:eastAsia="x-none"/>
              </w:rPr>
              <w:t>12.04</w:t>
            </w:r>
          </w:p>
        </w:tc>
        <w:tc>
          <w:tcPr>
            <w:tcW w:w="1798" w:type="dxa"/>
          </w:tcPr>
          <w:p w14:paraId="3B0E24C7" w14:textId="33106DE1" w:rsidR="00C812FE" w:rsidRDefault="003E23C5" w:rsidP="00B80512">
            <w:pPr>
              <w:rPr>
                <w:lang w:eastAsia="x-none"/>
              </w:rPr>
            </w:pPr>
            <w:r w:rsidRPr="003E23C5">
              <w:rPr>
                <w:lang w:eastAsia="x-none"/>
              </w:rPr>
              <w:t>5b117edd0b76</w:t>
            </w:r>
          </w:p>
        </w:tc>
        <w:tc>
          <w:tcPr>
            <w:tcW w:w="1772" w:type="dxa"/>
          </w:tcPr>
          <w:p w14:paraId="28A5A8D5" w14:textId="7782668D" w:rsidR="00C812FE" w:rsidRDefault="003E23C5" w:rsidP="00B80512">
            <w:pPr>
              <w:rPr>
                <w:lang w:eastAsia="x-none"/>
              </w:rPr>
            </w:pPr>
            <w:r w:rsidRPr="003E23C5">
              <w:rPr>
                <w:lang w:eastAsia="x-none"/>
              </w:rPr>
              <w:t xml:space="preserve">6 </w:t>
            </w:r>
            <w:proofErr w:type="spellStart"/>
            <w:r w:rsidRPr="003E23C5">
              <w:rPr>
                <w:lang w:eastAsia="x-none"/>
              </w:rPr>
              <w:t>months</w:t>
            </w:r>
            <w:proofErr w:type="spellEnd"/>
            <w:r w:rsidRPr="003E23C5">
              <w:rPr>
                <w:lang w:eastAsia="x-none"/>
              </w:rPr>
              <w:t xml:space="preserve"> </w:t>
            </w:r>
            <w:proofErr w:type="spellStart"/>
            <w:r w:rsidRPr="003E23C5">
              <w:rPr>
                <w:lang w:eastAsia="x-none"/>
              </w:rPr>
              <w:t>ago</w:t>
            </w:r>
            <w:proofErr w:type="spellEnd"/>
          </w:p>
        </w:tc>
        <w:tc>
          <w:tcPr>
            <w:tcW w:w="1747" w:type="dxa"/>
          </w:tcPr>
          <w:p w14:paraId="764AB23E" w14:textId="431C2E09" w:rsidR="00C812FE" w:rsidRDefault="003E23C5" w:rsidP="00B80512">
            <w:pPr>
              <w:rPr>
                <w:lang w:eastAsia="x-none"/>
              </w:rPr>
            </w:pPr>
            <w:r w:rsidRPr="003E23C5">
              <w:rPr>
                <w:lang w:eastAsia="x-none"/>
              </w:rPr>
              <w:t>104MB</w:t>
            </w:r>
          </w:p>
        </w:tc>
      </w:tr>
      <w:tr w:rsidR="003E23C5" w14:paraId="56A3AEC3" w14:textId="77777777" w:rsidTr="00707C72">
        <w:tc>
          <w:tcPr>
            <w:tcW w:w="2016" w:type="dxa"/>
          </w:tcPr>
          <w:p w14:paraId="77A9EB86" w14:textId="2075102F" w:rsidR="003E23C5" w:rsidRPr="003E23C5" w:rsidRDefault="009B2A0F" w:rsidP="00B80512">
            <w:pPr>
              <w:rPr>
                <w:lang w:eastAsia="x-none"/>
              </w:rPr>
            </w:pPr>
            <w:r>
              <w:rPr>
                <w:lang w:eastAsia="x-none"/>
              </w:rPr>
              <w:t>Ruby</w:t>
            </w:r>
          </w:p>
        </w:tc>
        <w:tc>
          <w:tcPr>
            <w:tcW w:w="1728" w:type="dxa"/>
          </w:tcPr>
          <w:p w14:paraId="4CBD78D4" w14:textId="0A4C8946" w:rsidR="003E23C5" w:rsidRPr="003E23C5" w:rsidRDefault="009B2A0F" w:rsidP="00B80512">
            <w:pPr>
              <w:rPr>
                <w:lang w:eastAsia="x-none"/>
              </w:rPr>
            </w:pPr>
            <w:r w:rsidRPr="009B2A0F">
              <w:rPr>
                <w:lang w:eastAsia="x-none"/>
              </w:rPr>
              <w:t>2.3.3</w:t>
            </w:r>
          </w:p>
        </w:tc>
        <w:tc>
          <w:tcPr>
            <w:tcW w:w="1798" w:type="dxa"/>
          </w:tcPr>
          <w:p w14:paraId="1BD12E51" w14:textId="3CA29C6B" w:rsidR="003E23C5" w:rsidRPr="003E23C5" w:rsidRDefault="009B2A0F" w:rsidP="00B80512">
            <w:pPr>
              <w:rPr>
                <w:lang w:eastAsia="x-none"/>
              </w:rPr>
            </w:pPr>
            <w:r w:rsidRPr="009B2A0F">
              <w:rPr>
                <w:lang w:eastAsia="x-none"/>
              </w:rPr>
              <w:t>0e1db669d557</w:t>
            </w:r>
          </w:p>
        </w:tc>
        <w:tc>
          <w:tcPr>
            <w:tcW w:w="1772" w:type="dxa"/>
          </w:tcPr>
          <w:p w14:paraId="42EA8FF9" w14:textId="1F4528AD" w:rsidR="003E23C5" w:rsidRPr="003E23C5" w:rsidRDefault="009B2A0F" w:rsidP="00B80512">
            <w:pPr>
              <w:rPr>
                <w:lang w:eastAsia="x-none"/>
              </w:rPr>
            </w:pPr>
            <w:r w:rsidRPr="009B2A0F">
              <w:rPr>
                <w:lang w:eastAsia="x-none"/>
              </w:rPr>
              <w:t xml:space="preserve">7 </w:t>
            </w:r>
            <w:proofErr w:type="spellStart"/>
            <w:r w:rsidRPr="009B2A0F">
              <w:rPr>
                <w:lang w:eastAsia="x-none"/>
              </w:rPr>
              <w:t>months</w:t>
            </w:r>
            <w:proofErr w:type="spellEnd"/>
            <w:r w:rsidRPr="009B2A0F">
              <w:rPr>
                <w:lang w:eastAsia="x-none"/>
              </w:rPr>
              <w:t xml:space="preserve"> </w:t>
            </w:r>
            <w:proofErr w:type="spellStart"/>
            <w:r w:rsidRPr="009B2A0F">
              <w:rPr>
                <w:lang w:eastAsia="x-none"/>
              </w:rPr>
              <w:t>ago</w:t>
            </w:r>
            <w:proofErr w:type="spellEnd"/>
          </w:p>
        </w:tc>
        <w:tc>
          <w:tcPr>
            <w:tcW w:w="1747" w:type="dxa"/>
          </w:tcPr>
          <w:p w14:paraId="3BA2264A" w14:textId="32C9E48A" w:rsidR="003E23C5" w:rsidRPr="003E23C5" w:rsidRDefault="009B2A0F" w:rsidP="00B80512">
            <w:pPr>
              <w:rPr>
                <w:lang w:eastAsia="x-none"/>
              </w:rPr>
            </w:pPr>
            <w:r w:rsidRPr="009B2A0F">
              <w:rPr>
                <w:lang w:eastAsia="x-none"/>
              </w:rPr>
              <w:t>734MB</w:t>
            </w:r>
          </w:p>
        </w:tc>
      </w:tr>
    </w:tbl>
    <w:p w14:paraId="5945A635" w14:textId="77777777" w:rsidR="00C812FE" w:rsidRPr="00E117A3" w:rsidRDefault="00C812FE" w:rsidP="00B80512">
      <w:pPr>
        <w:rPr>
          <w:lang w:val="en-US" w:eastAsia="x-none"/>
        </w:rPr>
      </w:pPr>
    </w:p>
    <w:p w14:paraId="50577A7F" w14:textId="3D7E1EB4" w:rsidR="008D7670" w:rsidRDefault="008D7670" w:rsidP="00A2031C">
      <w:pPr>
        <w:ind w:firstLine="708"/>
        <w:rPr>
          <w:lang w:eastAsia="x-none"/>
        </w:rPr>
      </w:pPr>
      <w:r>
        <w:rPr>
          <w:lang w:eastAsia="x-none"/>
        </w:rPr>
        <w:t xml:space="preserve">A imagem é um container intermediário que faz a abstração das aplicações para o sistema operacional. A mesma é uma cama intermediária da qual é possível </w:t>
      </w:r>
      <w:r w:rsidR="00BA5715">
        <w:rPr>
          <w:lang w:eastAsia="x-none"/>
        </w:rPr>
        <w:t>fazer instalação de bibliotecas</w:t>
      </w:r>
      <w:r w:rsidR="00B362CB">
        <w:rPr>
          <w:lang w:eastAsia="x-none"/>
        </w:rPr>
        <w:t xml:space="preserve"> </w:t>
      </w:r>
      <w:r>
        <w:rPr>
          <w:lang w:eastAsia="x-none"/>
        </w:rPr>
        <w:t>que serão usadas como base para a criação dos containers das aplicações.</w:t>
      </w:r>
    </w:p>
    <w:p w14:paraId="29865761" w14:textId="71835FB1" w:rsidR="00B555E6" w:rsidRDefault="00B555E6" w:rsidP="00A2031C">
      <w:pPr>
        <w:ind w:firstLine="708"/>
        <w:rPr>
          <w:lang w:eastAsia="x-none"/>
        </w:rPr>
      </w:pPr>
      <w:r>
        <w:rPr>
          <w:lang w:eastAsia="x-none"/>
        </w:rPr>
        <w:t xml:space="preserve">A imagem uma vez criada é imutável, a mesma não permite que sejam feitas alterações dentro dela. É possível entrar no container e fazer instalações de </w:t>
      </w:r>
      <w:r w:rsidR="00414AA2">
        <w:rPr>
          <w:lang w:eastAsia="x-none"/>
        </w:rPr>
        <w:t xml:space="preserve">bibliotecas, dependências e </w:t>
      </w:r>
      <w:proofErr w:type="spellStart"/>
      <w:r w:rsidR="00414AA2">
        <w:rPr>
          <w:lang w:eastAsia="x-none"/>
        </w:rPr>
        <w:t>etc</w:t>
      </w:r>
      <w:proofErr w:type="spellEnd"/>
      <w:r w:rsidR="00414AA2">
        <w:rPr>
          <w:lang w:eastAsia="x-none"/>
        </w:rPr>
        <w:t>; porém isto somente é válido enquanto o container estiver “up” se a in</w:t>
      </w:r>
      <w:r w:rsidR="00EC4FC8">
        <w:rPr>
          <w:lang w:eastAsia="x-none"/>
        </w:rPr>
        <w:t>s</w:t>
      </w:r>
      <w:r w:rsidR="00414AA2">
        <w:rPr>
          <w:lang w:eastAsia="x-none"/>
        </w:rPr>
        <w:t>tância do mesmo</w:t>
      </w:r>
      <w:r w:rsidR="003B4D07">
        <w:rPr>
          <w:lang w:eastAsia="x-none"/>
        </w:rPr>
        <w:t xml:space="preserve"> for destruída, tudo que fora instalado, executado dentro do mesmo se perde.</w:t>
      </w:r>
    </w:p>
    <w:p w14:paraId="07070CDE" w14:textId="3EEC6663" w:rsidR="003C2963" w:rsidRDefault="003B4D07" w:rsidP="00205B64">
      <w:pPr>
        <w:ind w:firstLine="708"/>
        <w:rPr>
          <w:lang w:eastAsia="x-none"/>
        </w:rPr>
      </w:pPr>
      <w:r>
        <w:rPr>
          <w:lang w:eastAsia="x-none"/>
        </w:rPr>
        <w:t>Há formas de se salvar dados, por volumes e logs pelas saídas específicas do drive do Docker, porém isto não se aplica à imagem.</w:t>
      </w:r>
    </w:p>
    <w:p w14:paraId="0159317F" w14:textId="5D97084E" w:rsidR="00D362BF" w:rsidRDefault="00D362BF" w:rsidP="00A775DB">
      <w:pPr>
        <w:ind w:firstLine="708"/>
        <w:rPr>
          <w:lang w:eastAsia="x-none"/>
        </w:rPr>
      </w:pPr>
      <w:r>
        <w:rPr>
          <w:lang w:eastAsia="x-none"/>
        </w:rPr>
        <w:t>Uma forma bem eficiente de construir a imagem é através da utilização do Docker-compose, pois isto</w:t>
      </w:r>
      <w:r w:rsidR="00D02156">
        <w:rPr>
          <w:lang w:eastAsia="x-none"/>
        </w:rPr>
        <w:t xml:space="preserve"> criar várias imagens dos serviços escritos no arquivo de uma forma coordenada e reutilizar a mesma imagem para mais de um serviço.</w:t>
      </w:r>
      <w:r w:rsidR="00F60876">
        <w:rPr>
          <w:lang w:eastAsia="x-none"/>
        </w:rPr>
        <w:t xml:space="preserve"> Esta é feita através da notação “&amp;” na declaração do serviço dentro do arquivo.</w:t>
      </w:r>
    </w:p>
    <w:p w14:paraId="5737D1CF" w14:textId="5DB5C660" w:rsidR="00D406A2" w:rsidRDefault="00D406A2" w:rsidP="00A775DB">
      <w:pPr>
        <w:ind w:firstLine="708"/>
        <w:rPr>
          <w:lang w:eastAsia="x-none"/>
        </w:rPr>
      </w:pPr>
      <w:r>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r w:rsidR="006405AD">
        <w:rPr>
          <w:lang w:eastAsia="x-none"/>
        </w:rPr>
        <w:t>.</w:t>
      </w:r>
    </w:p>
    <w:p w14:paraId="2188349B" w14:textId="05DD629A" w:rsidR="006405AD" w:rsidRDefault="006405AD" w:rsidP="00A775DB">
      <w:pPr>
        <w:ind w:firstLine="708"/>
        <w:rPr>
          <w:lang w:eastAsia="x-none"/>
        </w:rPr>
      </w:pPr>
      <w:r>
        <w:rPr>
          <w:lang w:eastAsia="x-none"/>
        </w:rPr>
        <w:t xml:space="preserve">O Download das imagens é feito pelo comando “docker </w:t>
      </w:r>
      <w:proofErr w:type="spellStart"/>
      <w:r>
        <w:rPr>
          <w:lang w:eastAsia="x-none"/>
        </w:rPr>
        <w:t>pull</w:t>
      </w:r>
      <w:proofErr w:type="spellEnd"/>
      <w:r>
        <w:rPr>
          <w:lang w:eastAsia="x-none"/>
        </w:rPr>
        <w:t>”, comandos apresentados mais adiante.</w:t>
      </w:r>
    </w:p>
    <w:p w14:paraId="089B7F03" w14:textId="1336207B" w:rsidR="002549CD" w:rsidRDefault="002549CD" w:rsidP="00A775DB">
      <w:pPr>
        <w:ind w:firstLine="708"/>
        <w:rPr>
          <w:lang w:eastAsia="x-none"/>
        </w:rPr>
      </w:pPr>
      <w:r>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1088B425" w14:textId="2589E164" w:rsidR="00D362BF" w:rsidRPr="00A775DB" w:rsidRDefault="00744BFA" w:rsidP="00A775DB">
      <w:pPr>
        <w:ind w:firstLine="708"/>
        <w:rPr>
          <w:lang w:val="x-none" w:eastAsia="x-none"/>
        </w:rPr>
      </w:pPr>
      <w:r>
        <w:rPr>
          <w:lang w:eastAsia="x-none"/>
        </w:rPr>
        <w:t>Na construção da imagem é</w:t>
      </w:r>
      <w:r w:rsidR="00D362BF" w:rsidRPr="00A775DB">
        <w:rPr>
          <w:lang w:val="x-none" w:eastAsia="x-none"/>
        </w:rPr>
        <w:t xml:space="preserve"> de sumo interesse que a imagem fique de tamanho consideravel, pois isto facilita se for feito push da mesma</w:t>
      </w:r>
      <w:r w:rsidR="00A41077" w:rsidRPr="00A775DB">
        <w:rPr>
          <w:lang w:val="x-none" w:eastAsia="x-none"/>
        </w:rPr>
        <w:t xml:space="preserve"> para o DockerHub</w:t>
      </w:r>
      <w:r w:rsidR="00D362BF" w:rsidRPr="00A775DB">
        <w:rPr>
          <w:lang w:val="x-none" w:eastAsia="x-none"/>
        </w:rPr>
        <w:t>.</w:t>
      </w:r>
    </w:p>
    <w:p w14:paraId="423FDB4A" w14:textId="77777777" w:rsidR="00D362BF" w:rsidRDefault="00D362BF" w:rsidP="00A2031C">
      <w:pPr>
        <w:ind w:firstLine="708"/>
        <w:rPr>
          <w:lang w:val="x-none" w:eastAsia="x-none"/>
        </w:rPr>
      </w:pPr>
    </w:p>
    <w:p w14:paraId="298B5B0C" w14:textId="26B86FD1" w:rsidR="0044152E" w:rsidRDefault="0044152E" w:rsidP="0044152E">
      <w:pPr>
        <w:ind w:firstLine="708"/>
        <w:rPr>
          <w:b/>
          <w:lang w:val="en-US" w:eastAsia="x-none"/>
        </w:rPr>
      </w:pPr>
      <w:proofErr w:type="spellStart"/>
      <w:r w:rsidRPr="009B655F">
        <w:rPr>
          <w:b/>
          <w:lang w:val="en-US" w:eastAsia="x-none"/>
        </w:rPr>
        <w:lastRenderedPageBreak/>
        <w:t>Principais</w:t>
      </w:r>
      <w:proofErr w:type="spellEnd"/>
      <w:r w:rsidRPr="009B655F">
        <w:rPr>
          <w:b/>
          <w:lang w:val="en-US" w:eastAsia="x-none"/>
        </w:rPr>
        <w:t xml:space="preserve"> commando</w:t>
      </w:r>
      <w:ins w:id="221" w:author="Thiago Cruz" w:date="2017-11-11T11:03:00Z">
        <w:r w:rsidR="005239C9">
          <w:rPr>
            <w:b/>
            <w:lang w:val="en-US" w:eastAsia="x-none"/>
          </w:rPr>
          <w:t>s</w:t>
        </w:r>
      </w:ins>
      <w:r w:rsidRPr="009B655F">
        <w:rPr>
          <w:b/>
          <w:lang w:val="en-US" w:eastAsia="x-none"/>
        </w:rPr>
        <w:t xml:space="preserve"> da </w:t>
      </w:r>
      <w:proofErr w:type="spellStart"/>
      <w:r w:rsidRPr="009B655F">
        <w:rPr>
          <w:b/>
          <w:lang w:val="en-US" w:eastAsia="x-none"/>
        </w:rPr>
        <w:t>Imagem</w:t>
      </w:r>
      <w:proofErr w:type="spellEnd"/>
      <w:r w:rsidRPr="009B655F">
        <w:rPr>
          <w:b/>
          <w:lang w:val="en-US" w:eastAsia="x-none"/>
        </w:rPr>
        <w:t>:</w:t>
      </w:r>
    </w:p>
    <w:p w14:paraId="0924DA65" w14:textId="77777777" w:rsidR="00060081" w:rsidRPr="009B655F" w:rsidRDefault="00060081" w:rsidP="0044152E">
      <w:pPr>
        <w:ind w:firstLine="708"/>
        <w:rPr>
          <w:b/>
          <w:lang w:val="en-US" w:eastAsia="x-none"/>
        </w:rPr>
      </w:pPr>
    </w:p>
    <w:p w14:paraId="2283714B" w14:textId="77777777" w:rsidR="00060081" w:rsidRPr="00E117A3" w:rsidRDefault="0057055B" w:rsidP="00060081">
      <w:pPr>
        <w:numPr>
          <w:ilvl w:val="0"/>
          <w:numId w:val="23"/>
        </w:numPr>
        <w:spacing w:afterAutospacing="1"/>
        <w:rPr>
          <w:rFonts w:eastAsia="Times New Roman"/>
          <w:color w:val="000000" w:themeColor="text1"/>
        </w:rPr>
      </w:pPr>
      <w:hyperlink r:id="rId42"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pull</w:t>
        </w:r>
        <w:proofErr w:type="spellEnd"/>
      </w:hyperlink>
      <w:r w:rsidR="00060081" w:rsidRPr="00E117A3">
        <w:rPr>
          <w:rFonts w:eastAsia="Times New Roman"/>
          <w:color w:val="000000" w:themeColor="text1"/>
        </w:rPr>
        <w:t xml:space="preserve"> – Para fazer </w:t>
      </w:r>
      <w:proofErr w:type="spellStart"/>
      <w:r w:rsidR="00060081" w:rsidRPr="00E117A3">
        <w:rPr>
          <w:rFonts w:eastAsia="Times New Roman"/>
          <w:color w:val="000000" w:themeColor="text1"/>
        </w:rPr>
        <w:t>pulls</w:t>
      </w:r>
      <w:proofErr w:type="spellEnd"/>
      <w:r w:rsidR="00060081" w:rsidRPr="00E117A3">
        <w:rPr>
          <w:rFonts w:eastAsia="Times New Roman"/>
          <w:color w:val="000000" w:themeColor="text1"/>
        </w:rPr>
        <w:t xml:space="preserve"> de uma ou mais imagens do repositório para o cliente do docker na máquina local.</w:t>
      </w:r>
    </w:p>
    <w:p w14:paraId="279E1626" w14:textId="77777777" w:rsidR="00060081" w:rsidRDefault="0057055B" w:rsidP="00060081">
      <w:pPr>
        <w:numPr>
          <w:ilvl w:val="0"/>
          <w:numId w:val="23"/>
        </w:numPr>
        <w:spacing w:afterAutospacing="1"/>
        <w:rPr>
          <w:rFonts w:eastAsia="Times New Roman"/>
          <w:color w:val="24292E"/>
        </w:rPr>
      </w:pPr>
      <w:hyperlink r:id="rId43"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push</w:t>
        </w:r>
        <w:proofErr w:type="spellEnd"/>
      </w:hyperlink>
      <w:r w:rsidR="00060081" w:rsidRPr="00E117A3">
        <w:rPr>
          <w:rFonts w:eastAsia="Times New Roman"/>
          <w:color w:val="000000" w:themeColor="text1"/>
        </w:rPr>
        <w:t> </w:t>
      </w:r>
      <w:r w:rsidR="00060081" w:rsidRPr="00E117A3">
        <w:rPr>
          <w:rFonts w:eastAsia="Times New Roman"/>
          <w:color w:val="24292E"/>
        </w:rPr>
        <w:t xml:space="preserve">– Para fazer o </w:t>
      </w:r>
      <w:proofErr w:type="spellStart"/>
      <w:r w:rsidR="00060081" w:rsidRPr="00E117A3">
        <w:rPr>
          <w:rFonts w:eastAsia="Times New Roman"/>
          <w:color w:val="24292E"/>
        </w:rPr>
        <w:t>push</w:t>
      </w:r>
      <w:proofErr w:type="spellEnd"/>
      <w:r w:rsidR="00060081" w:rsidRPr="00E117A3">
        <w:rPr>
          <w:rFonts w:eastAsia="Times New Roman"/>
          <w:color w:val="24292E"/>
        </w:rPr>
        <w:t xml:space="preserve"> de uma ou mais imagens do Docker local para o repositório do docker Hub.</w:t>
      </w:r>
    </w:p>
    <w:p w14:paraId="76C489B7" w14:textId="77777777" w:rsidR="00060081" w:rsidRPr="00E117A3" w:rsidRDefault="00060081" w:rsidP="00060081">
      <w:pPr>
        <w:numPr>
          <w:ilvl w:val="0"/>
          <w:numId w:val="23"/>
        </w:numPr>
        <w:spacing w:afterAutospacing="1"/>
        <w:rPr>
          <w:rFonts w:eastAsia="Times New Roman"/>
          <w:color w:val="24292E"/>
        </w:rPr>
      </w:pPr>
      <w:proofErr w:type="gramStart"/>
      <w:r>
        <w:rPr>
          <w:rFonts w:eastAsia="Times New Roman"/>
          <w:color w:val="24292E"/>
        </w:rPr>
        <w:t>docker</w:t>
      </w:r>
      <w:proofErr w:type="gramEnd"/>
      <w:r>
        <w:rPr>
          <w:rFonts w:eastAsia="Times New Roman"/>
          <w:color w:val="24292E"/>
        </w:rPr>
        <w:t xml:space="preserve"> </w:t>
      </w:r>
      <w:proofErr w:type="spellStart"/>
      <w:r>
        <w:rPr>
          <w:rFonts w:eastAsia="Times New Roman"/>
          <w:color w:val="24292E"/>
        </w:rPr>
        <w:t>images</w:t>
      </w:r>
      <w:proofErr w:type="spellEnd"/>
      <w:r>
        <w:rPr>
          <w:rFonts w:eastAsia="Times New Roman"/>
          <w:color w:val="24292E"/>
        </w:rPr>
        <w:t xml:space="preserve"> – Mostra as principais imagens que estão baixadas no Docker local.</w:t>
      </w:r>
    </w:p>
    <w:p w14:paraId="6CE4307B" w14:textId="77777777" w:rsidR="00060081" w:rsidRPr="00D64C15" w:rsidRDefault="00060081" w:rsidP="00060081">
      <w:pPr>
        <w:pStyle w:val="PargrafodaLista"/>
        <w:numPr>
          <w:ilvl w:val="0"/>
          <w:numId w:val="23"/>
        </w:numPr>
        <w:rPr>
          <w:lang w:eastAsia="x-none"/>
        </w:rPr>
      </w:pPr>
      <w:proofErr w:type="gramStart"/>
      <w:r>
        <w:rPr>
          <w:lang w:eastAsia="x-none"/>
        </w:rPr>
        <w:t>docker</w:t>
      </w:r>
      <w:proofErr w:type="gramEnd"/>
      <w:r>
        <w:rPr>
          <w:lang w:eastAsia="x-none"/>
        </w:rPr>
        <w:t xml:space="preserve"> </w:t>
      </w:r>
      <w:proofErr w:type="spellStart"/>
      <w:r>
        <w:rPr>
          <w:lang w:eastAsia="x-none"/>
        </w:rPr>
        <w:t>rmi</w:t>
      </w:r>
      <w:proofErr w:type="spellEnd"/>
      <w:r>
        <w:rPr>
          <w:lang w:eastAsia="x-none"/>
        </w:rPr>
        <w:t xml:space="preserve"> &lt;</w:t>
      </w:r>
      <w:proofErr w:type="spellStart"/>
      <w:r>
        <w:rPr>
          <w:lang w:eastAsia="x-none"/>
        </w:rPr>
        <w:t>id_imagem</w:t>
      </w:r>
      <w:proofErr w:type="spellEnd"/>
      <w:r>
        <w:rPr>
          <w:lang w:eastAsia="x-none"/>
        </w:rPr>
        <w:t xml:space="preserve">&gt; – Comando para poder remover a imagem mencionada no ID. </w:t>
      </w:r>
    </w:p>
    <w:p w14:paraId="0E20CC58" w14:textId="603C144F" w:rsidR="003C2963" w:rsidRPr="00BD5075" w:rsidRDefault="003C2963">
      <w:pPr>
        <w:rPr>
          <w:lang w:eastAsia="x-none"/>
        </w:rPr>
      </w:pPr>
    </w:p>
    <w:p w14:paraId="26700C31" w14:textId="0C055960" w:rsidR="00845ADE" w:rsidRDefault="00DB7F52" w:rsidP="00A775DB">
      <w:pPr>
        <w:pStyle w:val="Ttulo21"/>
        <w:jc w:val="left"/>
      </w:pPr>
      <w:bookmarkStart w:id="222" w:name="_Toc496802704"/>
      <w:bookmarkStart w:id="223" w:name="_Toc496802933"/>
      <w:bookmarkStart w:id="224" w:name="_Toc498128676"/>
      <w:r>
        <w:t>4.4</w:t>
      </w:r>
      <w:r w:rsidRPr="00086281">
        <w:t xml:space="preserve"> DOCKER</w:t>
      </w:r>
      <w:bookmarkEnd w:id="222"/>
      <w:bookmarkEnd w:id="223"/>
      <w:r>
        <w:t>HUB</w:t>
      </w:r>
      <w:bookmarkEnd w:id="224"/>
    </w:p>
    <w:p w14:paraId="6A5B3474" w14:textId="75B97004" w:rsidR="00DA5852" w:rsidRDefault="009D1517" w:rsidP="009D1517">
      <w:pPr>
        <w:rPr>
          <w:rFonts w:eastAsia="Times New Roman"/>
          <w:color w:val="24292E"/>
          <w:shd w:val="clear" w:color="auto" w:fill="FFFFFF"/>
        </w:rPr>
      </w:pPr>
      <w:r>
        <w:rPr>
          <w:lang w:eastAsia="x-none"/>
        </w:rPr>
        <w:tab/>
      </w:r>
      <w:r w:rsidRPr="00614D34">
        <w:rPr>
          <w:lang w:eastAsia="x-none"/>
        </w:rPr>
        <w:t xml:space="preserve">O Docker </w:t>
      </w:r>
      <w:r w:rsidRPr="00614D34">
        <w:rPr>
          <w:rFonts w:eastAsia="Times New Roman"/>
          <w:color w:val="24292E"/>
          <w:shd w:val="clear" w:color="auto" w:fill="FFFFFF"/>
        </w:rPr>
        <w:t xml:space="preserve">disponibiliza </w:t>
      </w:r>
      <w:r w:rsidR="009E36DD">
        <w:rPr>
          <w:rFonts w:eastAsia="Times New Roman"/>
          <w:color w:val="24292E"/>
          <w:shd w:val="clear" w:color="auto" w:fill="FFFFFF"/>
        </w:rPr>
        <w:t>um repositório</w:t>
      </w:r>
      <w:r w:rsidRPr="00614D34">
        <w:rPr>
          <w:rFonts w:eastAsia="Times New Roman"/>
          <w:color w:val="24292E"/>
          <w:shd w:val="clear" w:color="auto" w:fill="FFFFFF"/>
        </w:rPr>
        <w:t xml:space="preserve"> públic</w:t>
      </w:r>
      <w:r w:rsidR="009E36DD">
        <w:rPr>
          <w:rFonts w:eastAsia="Times New Roman"/>
          <w:color w:val="24292E"/>
          <w:shd w:val="clear" w:color="auto" w:fill="FFFFFF"/>
        </w:rPr>
        <w:t>o/privado</w:t>
      </w:r>
      <w:r w:rsidRPr="00614D34">
        <w:rPr>
          <w:rFonts w:eastAsia="Times New Roman"/>
          <w:color w:val="24292E"/>
          <w:shd w:val="clear" w:color="auto" w:fill="FFFFFF"/>
        </w:rPr>
        <w:t xml:space="preserve"> para compar</w:t>
      </w:r>
      <w:r w:rsidR="001B7DEA">
        <w:rPr>
          <w:rFonts w:eastAsia="Times New Roman"/>
          <w:color w:val="24292E"/>
          <w:shd w:val="clear" w:color="auto" w:fill="FFFFFF"/>
        </w:rPr>
        <w:t>tilhamento de imagens,</w:t>
      </w:r>
      <w:r w:rsidRPr="00614D34">
        <w:rPr>
          <w:rFonts w:eastAsia="Times New Roman"/>
          <w:color w:val="24292E"/>
          <w:shd w:val="clear" w:color="auto" w:fill="FFFFFF"/>
        </w:rPr>
        <w:t xml:space="preserve"> que podem ser utilizados para viabilizar customizações </w:t>
      </w:r>
      <w:r w:rsidR="0062104B">
        <w:rPr>
          <w:rFonts w:eastAsia="Times New Roman"/>
          <w:color w:val="24292E"/>
          <w:shd w:val="clear" w:color="auto" w:fill="FFFFFF"/>
        </w:rPr>
        <w:t>de</w:t>
      </w:r>
      <w:r w:rsidRPr="00614D34">
        <w:rPr>
          <w:rFonts w:eastAsia="Times New Roman"/>
          <w:color w:val="24292E"/>
          <w:shd w:val="clear" w:color="auto" w:fill="FFFFFF"/>
        </w:rPr>
        <w:t xml:space="preserve"> ambientes específicos</w:t>
      </w:r>
      <w:r w:rsidR="001B7DEA">
        <w:rPr>
          <w:rFonts w:eastAsia="Times New Roman"/>
          <w:color w:val="24292E"/>
          <w:shd w:val="clear" w:color="auto" w:fill="FFFFFF"/>
        </w:rPr>
        <w:t xml:space="preserve"> e podem ser customizados pelos desenvolvedores</w:t>
      </w:r>
      <w:r w:rsidR="00DA5852">
        <w:rPr>
          <w:rFonts w:eastAsia="Times New Roman"/>
          <w:color w:val="24292E"/>
          <w:shd w:val="clear" w:color="auto" w:fill="FFFFFF"/>
        </w:rPr>
        <w:t>, administradores de rede e etc.</w:t>
      </w:r>
    </w:p>
    <w:p w14:paraId="304A3073" w14:textId="7ABBA3F6" w:rsidR="000B3411" w:rsidRDefault="00DA5852" w:rsidP="00D64C15">
      <w:pPr>
        <w:ind w:firstLine="708"/>
        <w:rPr>
          <w:rFonts w:eastAsia="Times New Roman"/>
          <w:color w:val="24292E"/>
          <w:shd w:val="clear" w:color="auto" w:fill="FFFFFF"/>
        </w:rPr>
      </w:pPr>
      <w:r w:rsidRPr="000A56CA">
        <w:rPr>
          <w:rFonts w:eastAsia="Times New Roman"/>
          <w:color w:val="24292E"/>
          <w:shd w:val="clear" w:color="auto" w:fill="FFFFFF"/>
        </w:rPr>
        <w:t xml:space="preserve">As customizações podem ser feitas </w:t>
      </w:r>
      <w:r w:rsidR="001B7DEA" w:rsidRPr="000A56CA">
        <w:rPr>
          <w:rFonts w:eastAsia="Times New Roman"/>
          <w:color w:val="24292E"/>
          <w:shd w:val="clear" w:color="auto" w:fill="FFFFFF"/>
        </w:rPr>
        <w:t>com alguns parâmetros passados ao instanciar o container</w:t>
      </w:r>
      <w:r w:rsidRPr="000A56CA">
        <w:rPr>
          <w:rFonts w:eastAsia="Times New Roman"/>
          <w:color w:val="24292E"/>
          <w:shd w:val="clear" w:color="auto" w:fill="FFFFFF"/>
        </w:rPr>
        <w:t xml:space="preserve"> e/ou utilizando arquivos de configurações específicos como o docker-compose.</w:t>
      </w:r>
      <w:r w:rsidR="006C391A" w:rsidRPr="000A56CA">
        <w:rPr>
          <w:rFonts w:eastAsia="Times New Roman"/>
          <w:color w:val="24292E"/>
          <w:shd w:val="clear" w:color="auto" w:fill="FFFFFF"/>
        </w:rPr>
        <w:t xml:space="preserve"> Estas configurações,</w:t>
      </w:r>
      <w:r w:rsidR="000B3411" w:rsidRPr="000A56CA">
        <w:rPr>
          <w:rFonts w:eastAsia="Times New Roman"/>
          <w:color w:val="24292E"/>
          <w:shd w:val="clear" w:color="auto" w:fill="FFFFFF"/>
        </w:rPr>
        <w:t xml:space="preserve"> repassando parâmetros</w:t>
      </w:r>
      <w:r w:rsidR="005663E8" w:rsidRPr="000A56CA">
        <w:rPr>
          <w:rFonts w:eastAsia="Times New Roman"/>
          <w:color w:val="24292E"/>
          <w:shd w:val="clear" w:color="auto" w:fill="FFFFFF"/>
        </w:rPr>
        <w:t xml:space="preserve"> pode ser necessário para</w:t>
      </w:r>
      <w:r w:rsidR="006C391A" w:rsidRPr="000A56CA">
        <w:rPr>
          <w:rFonts w:eastAsia="Times New Roman"/>
          <w:color w:val="24292E"/>
          <w:shd w:val="clear" w:color="auto" w:fill="FFFFFF"/>
        </w:rPr>
        <w:t xml:space="preserve"> manter a adequação do ambiente à aplicação e/ou customização necessária</w:t>
      </w:r>
      <w:r w:rsidR="006C391A" w:rsidRPr="000A5F28">
        <w:rPr>
          <w:rFonts w:eastAsia="Times New Roman"/>
          <w:color w:val="24292E"/>
          <w:shd w:val="clear" w:color="auto" w:fill="FFFFFF"/>
        </w:rPr>
        <w:t>.</w:t>
      </w:r>
    </w:p>
    <w:p w14:paraId="05A6202C" w14:textId="44427CA9" w:rsidR="00106081" w:rsidRDefault="00722534" w:rsidP="00A775DB">
      <w:pPr>
        <w:ind w:firstLine="708"/>
        <w:rPr>
          <w:rFonts w:eastAsia="Times New Roman"/>
          <w:color w:val="24292E"/>
          <w:shd w:val="clear" w:color="auto" w:fill="FFFFFF"/>
        </w:rPr>
      </w:pPr>
      <w:r>
        <w:rPr>
          <w:rFonts w:eastAsia="Times New Roman"/>
          <w:color w:val="24292E"/>
          <w:shd w:val="clear" w:color="auto" w:fill="FFFFFF"/>
        </w:rPr>
        <w:t>As imagens no Docker H</w:t>
      </w:r>
      <w:r w:rsidR="00106081">
        <w:rPr>
          <w:rFonts w:eastAsia="Times New Roman"/>
          <w:color w:val="24292E"/>
          <w:shd w:val="clear" w:color="auto" w:fill="FFFFFF"/>
        </w:rPr>
        <w:t>ub são identificadas através de tags</w:t>
      </w:r>
      <w:r w:rsidR="002A5105">
        <w:rPr>
          <w:rFonts w:eastAsia="Times New Roman"/>
          <w:color w:val="24292E"/>
          <w:shd w:val="clear" w:color="auto" w:fill="FFFFFF"/>
        </w:rPr>
        <w:t xml:space="preserve">, </w:t>
      </w:r>
      <w:r w:rsidR="004E2807">
        <w:rPr>
          <w:rFonts w:eastAsia="Times New Roman"/>
          <w:color w:val="24292E"/>
          <w:shd w:val="clear" w:color="auto" w:fill="FFFFFF"/>
        </w:rPr>
        <w:t xml:space="preserve">e assim permitir o armazenamento de múltiplas versões </w:t>
      </w:r>
      <w:r w:rsidR="00B63BCF">
        <w:rPr>
          <w:rFonts w:eastAsia="Times New Roman"/>
          <w:color w:val="24292E"/>
          <w:shd w:val="clear" w:color="auto" w:fill="FFFFFF"/>
        </w:rPr>
        <w:t>da mesma aplicação</w:t>
      </w:r>
      <w:r w:rsidR="00A43D63">
        <w:rPr>
          <w:rFonts w:eastAsia="Times New Roman"/>
          <w:color w:val="24292E"/>
          <w:shd w:val="clear" w:color="auto" w:fill="FFFFFF"/>
        </w:rPr>
        <w:t>.</w:t>
      </w:r>
      <w:r w:rsidR="004E2807">
        <w:rPr>
          <w:rFonts w:eastAsia="Times New Roman"/>
          <w:color w:val="24292E"/>
          <w:shd w:val="clear" w:color="auto" w:fill="FFFFFF"/>
        </w:rPr>
        <w:t xml:space="preserve"> </w:t>
      </w:r>
      <w:r w:rsidR="00A43D63">
        <w:rPr>
          <w:rFonts w:eastAsia="Times New Roman"/>
          <w:color w:val="24292E"/>
          <w:shd w:val="clear" w:color="auto" w:fill="FFFFFF"/>
        </w:rPr>
        <w:t>As tags</w:t>
      </w:r>
      <w:r w:rsidR="002A5105">
        <w:rPr>
          <w:rFonts w:eastAsia="Times New Roman"/>
          <w:color w:val="24292E"/>
          <w:shd w:val="clear" w:color="auto" w:fill="FFFFFF"/>
        </w:rPr>
        <w:t xml:space="preserve"> podem especificar a versão do build para aquela imagem; poré</w:t>
      </w:r>
      <w:r w:rsidR="0015691C">
        <w:rPr>
          <w:rFonts w:eastAsia="Times New Roman"/>
          <w:color w:val="24292E"/>
          <w:shd w:val="clear" w:color="auto" w:fill="FFFFFF"/>
        </w:rPr>
        <w:t>m isto fica muito ao encargo de se ter</w:t>
      </w:r>
      <w:r w:rsidR="00521F7A">
        <w:rPr>
          <w:rFonts w:eastAsia="Times New Roman"/>
          <w:color w:val="24292E"/>
          <w:shd w:val="clear" w:color="auto" w:fill="FFFFFF"/>
        </w:rPr>
        <w:t xml:space="preserve"> seguido boas práticas</w:t>
      </w:r>
      <w:r w:rsidR="000067E6">
        <w:rPr>
          <w:rFonts w:eastAsia="Times New Roman"/>
          <w:color w:val="24292E"/>
          <w:shd w:val="clear" w:color="auto" w:fill="FFFFFF"/>
        </w:rPr>
        <w:t xml:space="preserve"> de versionamento</w:t>
      </w:r>
      <w:r w:rsidR="009C6043">
        <w:rPr>
          <w:rStyle w:val="Refdenotaderodap"/>
          <w:rFonts w:eastAsia="Times New Roman"/>
          <w:color w:val="24292E"/>
          <w:shd w:val="clear" w:color="auto" w:fill="FFFFFF"/>
        </w:rPr>
        <w:footnoteReference w:customMarkFollows="1" w:id="13"/>
        <w:t>11</w:t>
      </w:r>
      <w:r w:rsidR="004077D9">
        <w:rPr>
          <w:rFonts w:eastAsia="Times New Roman"/>
          <w:color w:val="24292E"/>
          <w:shd w:val="clear" w:color="auto" w:fill="FFFFFF"/>
        </w:rPr>
        <w:t xml:space="preserve"> para criar a </w:t>
      </w:r>
      <w:r w:rsidR="00AE2F99">
        <w:rPr>
          <w:rFonts w:eastAsia="Times New Roman"/>
          <w:color w:val="24292E"/>
          <w:shd w:val="clear" w:color="auto" w:fill="FFFFFF"/>
        </w:rPr>
        <w:t>tag</w:t>
      </w:r>
      <w:r w:rsidR="004077D9">
        <w:rPr>
          <w:rFonts w:eastAsia="Times New Roman"/>
          <w:color w:val="24292E"/>
          <w:shd w:val="clear" w:color="auto" w:fill="FFFFFF"/>
        </w:rPr>
        <w:t xml:space="preserve"> da</w:t>
      </w:r>
      <w:r w:rsidR="00AE2F99">
        <w:rPr>
          <w:rFonts w:eastAsia="Times New Roman"/>
          <w:color w:val="24292E"/>
          <w:shd w:val="clear" w:color="auto" w:fill="FFFFFF"/>
        </w:rPr>
        <w:t xml:space="preserve"> </w:t>
      </w:r>
      <w:r w:rsidR="00521F7A">
        <w:rPr>
          <w:rFonts w:eastAsia="Times New Roman"/>
          <w:color w:val="24292E"/>
          <w:shd w:val="clear" w:color="auto" w:fill="FFFFFF"/>
        </w:rPr>
        <w:t>imagem</w:t>
      </w:r>
      <w:r w:rsidR="00AE2F99">
        <w:rPr>
          <w:rFonts w:eastAsia="Times New Roman"/>
          <w:color w:val="24292E"/>
          <w:shd w:val="clear" w:color="auto" w:fill="FFFFFF"/>
        </w:rPr>
        <w:t>:</w:t>
      </w:r>
    </w:p>
    <w:p w14:paraId="4E57A1BD" w14:textId="3EB53321" w:rsidR="00AE2F99" w:rsidRDefault="00421C9E" w:rsidP="001549C6">
      <w:pPr>
        <w:pStyle w:val="PargrafodaLista"/>
        <w:numPr>
          <w:ilvl w:val="0"/>
          <w:numId w:val="27"/>
        </w:numPr>
        <w:rPr>
          <w:color w:val="24292E"/>
          <w:shd w:val="clear" w:color="auto" w:fill="FFFFFF"/>
        </w:rPr>
      </w:pPr>
      <w:r>
        <w:rPr>
          <w:color w:val="24292E"/>
          <w:shd w:val="clear" w:color="auto" w:fill="FFFFFF"/>
        </w:rPr>
        <w:t>Major</w:t>
      </w:r>
      <w:r w:rsidR="00FC34E7">
        <w:rPr>
          <w:color w:val="24292E"/>
          <w:shd w:val="clear" w:color="auto" w:fill="FFFFFF"/>
        </w:rPr>
        <w:t xml:space="preserve"> – Primeiro dígito</w:t>
      </w:r>
    </w:p>
    <w:p w14:paraId="78FFBD7D" w14:textId="5714417B" w:rsidR="00421C9E" w:rsidRDefault="00421C9E" w:rsidP="001549C6">
      <w:pPr>
        <w:pStyle w:val="PargrafodaLista"/>
        <w:numPr>
          <w:ilvl w:val="0"/>
          <w:numId w:val="27"/>
        </w:numPr>
        <w:rPr>
          <w:color w:val="24292E"/>
          <w:shd w:val="clear" w:color="auto" w:fill="FFFFFF"/>
        </w:rPr>
      </w:pPr>
      <w:proofErr w:type="spellStart"/>
      <w:r>
        <w:rPr>
          <w:color w:val="24292E"/>
          <w:shd w:val="clear" w:color="auto" w:fill="FFFFFF"/>
        </w:rPr>
        <w:t>Minor</w:t>
      </w:r>
      <w:proofErr w:type="spellEnd"/>
      <w:r w:rsidR="00FC34E7">
        <w:rPr>
          <w:color w:val="24292E"/>
          <w:shd w:val="clear" w:color="auto" w:fill="FFFFFF"/>
        </w:rPr>
        <w:t xml:space="preserve"> – Segundo dígito</w:t>
      </w:r>
    </w:p>
    <w:p w14:paraId="7A99F132" w14:textId="5CA0618A" w:rsidR="00421C9E" w:rsidRPr="001549C6" w:rsidRDefault="00421C9E" w:rsidP="001549C6">
      <w:pPr>
        <w:pStyle w:val="PargrafodaLista"/>
        <w:numPr>
          <w:ilvl w:val="0"/>
          <w:numId w:val="27"/>
        </w:numPr>
        <w:rPr>
          <w:color w:val="24292E"/>
          <w:shd w:val="clear" w:color="auto" w:fill="FFFFFF"/>
        </w:rPr>
      </w:pPr>
      <w:r>
        <w:rPr>
          <w:color w:val="24292E"/>
          <w:shd w:val="clear" w:color="auto" w:fill="FFFFFF"/>
        </w:rPr>
        <w:t>Build</w:t>
      </w:r>
      <w:r w:rsidR="00FC34E7">
        <w:rPr>
          <w:color w:val="24292E"/>
          <w:shd w:val="clear" w:color="auto" w:fill="FFFFFF"/>
        </w:rPr>
        <w:t xml:space="preserve"> – Último dígito</w:t>
      </w:r>
    </w:p>
    <w:p w14:paraId="211888E2" w14:textId="3C0615DD" w:rsidR="002A5105" w:rsidRPr="00614D34" w:rsidRDefault="001003CD" w:rsidP="00E34BB9">
      <w:pPr>
        <w:ind w:firstLine="708"/>
        <w:rPr>
          <w:rFonts w:eastAsia="Times New Roman"/>
        </w:rPr>
      </w:pPr>
      <w:r>
        <w:rPr>
          <w:rFonts w:eastAsia="Times New Roman"/>
          <w:color w:val="24292E"/>
          <w:shd w:val="clear" w:color="auto" w:fill="FFFFFF"/>
        </w:rPr>
        <w:t>Recomenda-se sempre usar</w:t>
      </w:r>
      <w:r w:rsidR="002B35F7">
        <w:rPr>
          <w:rFonts w:eastAsia="Times New Roman"/>
          <w:color w:val="24292E"/>
          <w:shd w:val="clear" w:color="auto" w:fill="FFFFFF"/>
        </w:rPr>
        <w:t xml:space="preserve"> imagens que são de repositórios</w:t>
      </w:r>
      <w:r w:rsidR="002A5105">
        <w:rPr>
          <w:rFonts w:eastAsia="Times New Roman"/>
          <w:color w:val="24292E"/>
          <w:shd w:val="clear" w:color="auto" w:fill="FFFFFF"/>
        </w:rPr>
        <w:t xml:space="preserve"> </w:t>
      </w:r>
      <w:r w:rsidR="00E85B2D">
        <w:rPr>
          <w:rFonts w:eastAsia="Times New Roman"/>
          <w:color w:val="24292E"/>
          <w:shd w:val="clear" w:color="auto" w:fill="FFFFFF"/>
        </w:rPr>
        <w:t xml:space="preserve">oficiais, pois estas estão com as configurações padrão para o ambiente. </w:t>
      </w:r>
      <w:r w:rsidR="0085086C">
        <w:rPr>
          <w:rFonts w:eastAsia="Times New Roman"/>
          <w:color w:val="24292E"/>
          <w:shd w:val="clear" w:color="auto" w:fill="FFFFFF"/>
        </w:rPr>
        <w:t xml:space="preserve"> </w:t>
      </w:r>
    </w:p>
    <w:p w14:paraId="0AE57A78" w14:textId="0E157465" w:rsidR="00685706" w:rsidRDefault="00F010BE" w:rsidP="00B80512">
      <w:pPr>
        <w:rPr>
          <w:lang w:eastAsia="x-none"/>
        </w:rPr>
      </w:pPr>
      <w:r>
        <w:rPr>
          <w:lang w:eastAsia="x-none"/>
        </w:rPr>
        <w:tab/>
      </w:r>
    </w:p>
    <w:p w14:paraId="41DBB1E6" w14:textId="5E50253C" w:rsidR="005663E8" w:rsidRDefault="003628D0" w:rsidP="00B80512">
      <w:pPr>
        <w:rPr>
          <w:lang w:eastAsia="x-none"/>
        </w:rPr>
      </w:pPr>
      <w:r>
        <w:rPr>
          <w:noProof/>
        </w:rPr>
        <w:drawing>
          <wp:anchor distT="0" distB="0" distL="114300" distR="114300" simplePos="0" relativeHeight="251675648" behindDoc="0" locked="0" layoutInCell="1" allowOverlap="1" wp14:anchorId="7F3C06F3" wp14:editId="7E62E1C9">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22306121" w14:textId="43B15FF0" w:rsidR="00253CEA" w:rsidRDefault="003628D0" w:rsidP="00B80512">
      <w:pPr>
        <w:rPr>
          <w:lang w:eastAsia="x-none"/>
        </w:rPr>
      </w:pPr>
      <w:r>
        <w:rPr>
          <w:noProof/>
        </w:rPr>
        <mc:AlternateContent>
          <mc:Choice Requires="wps">
            <w:drawing>
              <wp:anchor distT="0" distB="0" distL="114300" distR="114300" simplePos="0" relativeHeight="251677696" behindDoc="0" locked="0" layoutInCell="1" allowOverlap="1" wp14:anchorId="592174AC" wp14:editId="64AB9615">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61156348" w14:textId="488A5475" w:rsidR="00E51193" w:rsidRPr="008D06F0" w:rsidRDefault="00E51193" w:rsidP="000A56CA">
                            <w:pPr>
                              <w:pStyle w:val="Legenda"/>
                              <w:rPr>
                                <w:rFonts w:eastAsia="Calibri" w:cs="Times New Roman"/>
                                <w:noProof/>
                              </w:rPr>
                            </w:pPr>
                            <w:bookmarkStart w:id="225" w:name="_Toc498157787"/>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174AC" id="Caixa de Texto 41" o:spid="_x0000_s1041" type="#_x0000_t202" style="position:absolute;margin-left:36.05pt;margin-top:184.35pt;width:446.05pt;height:1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yCSz8CAAB+BAAADgAAAGRycy9lMm9Eb2MueG1srFRNb9swDL0P2H8QdF+ddE1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n4x5cyK&#10;Fhythe4FqxTbqj4SgwEodS7M4fzo4B77L9SD7VEfoEzN97Vv0xdtMdiB9/MLxgjFJJSzy8uLq88z&#10;ziRs06uL6Sy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jsyCSz8CAAB+BAAA&#10;DgAAAAAAAAAAAAAAAAAsAgAAZHJzL2Uyb0RvYy54bWxQSwECLQAUAAYACAAAACEAu7rPl+IAAAAK&#10;AQAADwAAAAAAAAAAAAAAAACXBAAAZHJzL2Rvd25yZXYueG1sUEsFBgAAAAAEAAQA8wAAAKYFAAAA&#10;AA==&#10;" stroked="f">
                <v:textbox style="mso-fit-shape-to-text:t" inset="0,0,0,0">
                  <w:txbxContent>
                    <w:p w14:paraId="61156348" w14:textId="488A5475" w:rsidR="00E51193" w:rsidRPr="008D06F0" w:rsidRDefault="00E51193" w:rsidP="000A56CA">
                      <w:pPr>
                        <w:pStyle w:val="Legenda"/>
                        <w:rPr>
                          <w:rFonts w:eastAsia="Calibri" w:cs="Times New Roman"/>
                          <w:noProof/>
                        </w:rPr>
                      </w:pPr>
                      <w:bookmarkStart w:id="226" w:name="_Toc498157787"/>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226"/>
                    </w:p>
                  </w:txbxContent>
                </v:textbox>
                <w10:wrap type="through"/>
              </v:shape>
            </w:pict>
          </mc:Fallback>
        </mc:AlternateContent>
      </w:r>
      <w:r w:rsidR="00707210">
        <w:rPr>
          <w:noProof/>
        </w:rPr>
        <mc:AlternateContent>
          <mc:Choice Requires="wps">
            <w:drawing>
              <wp:anchor distT="0" distB="0" distL="114300" distR="114300" simplePos="0" relativeHeight="251680768" behindDoc="0" locked="0" layoutInCell="1" allowOverlap="1" wp14:anchorId="11FF2741" wp14:editId="04919067">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C80C758" w14:textId="57C3FBC7" w:rsidR="00E51193" w:rsidRPr="000A56CA" w:rsidRDefault="00E51193" w:rsidP="000A56CA">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F2741" id="Caixa de Texto 42" o:spid="_x0000_s1042" type="#_x0000_t202" style="position:absolute;margin-left:0;margin-top:270.95pt;width:453.55pt;height: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DwRE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CDEPBEQAIAAH4EAAAO&#10;AAAAAAAAAAAAAAAAACwCAABkcnMvZTJvRG9jLnhtbFBLAQItABQABgAIAAAAIQDxHw/H4AAAAAgB&#10;AAAPAAAAAAAAAAAAAAAAAJgEAABkcnMvZG93bnJldi54bWxQSwUGAAAAAAQABADzAAAApQUAAAAA&#10;" stroked="f">
                <v:textbox style="mso-fit-shape-to-text:t" inset="0,0,0,0">
                  <w:txbxContent>
                    <w:p w14:paraId="5C80C758" w14:textId="57C3FBC7" w:rsidR="00E51193" w:rsidRPr="000A56CA" w:rsidRDefault="00E51193" w:rsidP="000A56CA">
                      <w:pPr>
                        <w:pStyle w:val="Legenda"/>
                        <w:jc w:val="left"/>
                        <w:rPr>
                          <w:rFonts w:eastAsia="Calibri" w:cs="Times New Roman"/>
                          <w:noProof/>
                          <w:lang w:val="en-US"/>
                        </w:rPr>
                      </w:pPr>
                    </w:p>
                  </w:txbxContent>
                </v:textbox>
                <w10:wrap type="through"/>
              </v:shape>
            </w:pict>
          </mc:Fallback>
        </mc:AlternateContent>
      </w:r>
    </w:p>
    <w:p w14:paraId="3C33F077" w14:textId="044F90FF" w:rsidR="00253CEA" w:rsidRDefault="00253CEA" w:rsidP="00B80512">
      <w:pPr>
        <w:rPr>
          <w:lang w:eastAsia="x-none"/>
        </w:rPr>
      </w:pPr>
    </w:p>
    <w:p w14:paraId="1FC4C719" w14:textId="3C5EB21C" w:rsidR="00F31722" w:rsidRDefault="004A490B" w:rsidP="00B80512">
      <w:pPr>
        <w:rPr>
          <w:lang w:eastAsia="x-none"/>
        </w:rPr>
      </w:pPr>
      <w:r>
        <w:rPr>
          <w:noProof/>
        </w:rPr>
        <w:lastRenderedPageBreak/>
        <w:drawing>
          <wp:anchor distT="0" distB="0" distL="114300" distR="114300" simplePos="0" relativeHeight="251681792" behindDoc="0" locked="0" layoutInCell="1" allowOverlap="1" wp14:anchorId="12CC271D" wp14:editId="5E81E6B3">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00AA5C3A">
        <w:rPr>
          <w:noProof/>
        </w:rPr>
        <mc:AlternateContent>
          <mc:Choice Requires="wps">
            <w:drawing>
              <wp:anchor distT="0" distB="0" distL="114300" distR="114300" simplePos="0" relativeHeight="251683840" behindDoc="0" locked="0" layoutInCell="1" allowOverlap="1" wp14:anchorId="6A310E67" wp14:editId="14482B2E">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6D927C7" w14:textId="55BA164F" w:rsidR="00E51193" w:rsidRPr="00D93672" w:rsidRDefault="00E51193" w:rsidP="000A56CA">
                            <w:pPr>
                              <w:pStyle w:val="Legenda"/>
                              <w:rPr>
                                <w:rFonts w:eastAsia="Calibri" w:cs="Times New Roman"/>
                                <w:noProof/>
                              </w:rPr>
                            </w:pPr>
                            <w:bookmarkStart w:id="227" w:name="_Toc498157788"/>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0E67" id="Caixa de Texto 44" o:spid="_x0000_s1043" type="#_x0000_t202" style="position:absolute;margin-left:0;margin-top:283.6pt;width:453.5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AARWf4QAIAAH4EAAAO&#10;AAAAAAAAAAAAAAAAACwCAABkcnMvZTJvRG9jLnhtbFBLAQItABQABgAIAAAAIQA6kBG64AAAAAgB&#10;AAAPAAAAAAAAAAAAAAAAAJgEAABkcnMvZG93bnJldi54bWxQSwUGAAAAAAQABADzAAAApQUAAAAA&#10;" stroked="f">
                <v:textbox style="mso-fit-shape-to-text:t" inset="0,0,0,0">
                  <w:txbxContent>
                    <w:p w14:paraId="26D927C7" w14:textId="55BA164F" w:rsidR="00E51193" w:rsidRPr="00D93672" w:rsidRDefault="00E51193" w:rsidP="000A56CA">
                      <w:pPr>
                        <w:pStyle w:val="Legenda"/>
                        <w:rPr>
                          <w:rFonts w:eastAsia="Calibri" w:cs="Times New Roman"/>
                          <w:noProof/>
                        </w:rPr>
                      </w:pPr>
                      <w:bookmarkStart w:id="228" w:name="_Toc498157788"/>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228"/>
                    </w:p>
                  </w:txbxContent>
                </v:textbox>
                <w10:wrap type="through"/>
              </v:shape>
            </w:pict>
          </mc:Fallback>
        </mc:AlternateContent>
      </w:r>
    </w:p>
    <w:p w14:paraId="06AB49AD" w14:textId="77777777" w:rsidR="00D14B64" w:rsidRDefault="00D14B64">
      <w:pPr>
        <w:rPr>
          <w:lang w:eastAsia="x-none"/>
        </w:rPr>
      </w:pPr>
    </w:p>
    <w:p w14:paraId="74361CB4" w14:textId="51013497" w:rsidR="00D14B64" w:rsidRDefault="00D14B64">
      <w:pPr>
        <w:rPr>
          <w:lang w:eastAsia="x-none"/>
        </w:rPr>
      </w:pPr>
    </w:p>
    <w:p w14:paraId="0BA9350E" w14:textId="094541D1" w:rsidR="00C4246E" w:rsidRDefault="00D14B64">
      <w:pPr>
        <w:rPr>
          <w:lang w:eastAsia="x-none"/>
        </w:rPr>
      </w:pPr>
      <w:r>
        <w:rPr>
          <w:lang w:eastAsia="x-none"/>
        </w:rPr>
        <w:tab/>
      </w:r>
      <w:r w:rsidR="00C4246E">
        <w:rPr>
          <w:noProof/>
        </w:rPr>
        <mc:AlternateContent>
          <mc:Choice Requires="wps">
            <w:drawing>
              <wp:anchor distT="0" distB="0" distL="114300" distR="114300" simplePos="0" relativeHeight="251686912" behindDoc="0" locked="0" layoutInCell="1" allowOverlap="1" wp14:anchorId="25EB482E" wp14:editId="4E3CE1AE">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3FCF2F4B" w14:textId="02FA2F6F" w:rsidR="00E51193" w:rsidRPr="00F91FEB" w:rsidRDefault="00E51193" w:rsidP="001549C6">
                            <w:pPr>
                              <w:pStyle w:val="Legenda"/>
                              <w:rPr>
                                <w:rFonts w:eastAsia="Calibri" w:cs="Times New Roman"/>
                                <w:noProof/>
                              </w:rPr>
                            </w:pPr>
                            <w:bookmarkStart w:id="229" w:name="_Toc498157789"/>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482E" id="Caixa de Texto 46" o:spid="_x0000_s1044" type="#_x0000_t202" style="position:absolute;margin-left:44.8pt;margin-top:263.9pt;width:409.2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upNE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ReTF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CYLqTRAAgAAfgQA&#10;AA4AAAAAAAAAAAAAAAAALAIAAGRycy9lMm9Eb2MueG1sUEsBAi0AFAAGAAgAAAAhAPxIJR/iAAAA&#10;CgEAAA8AAAAAAAAAAAAAAAAAmAQAAGRycy9kb3ducmV2LnhtbFBLBQYAAAAABAAEAPMAAACnBQAA&#10;AAA=&#10;" stroked="f">
                <v:textbox style="mso-fit-shape-to-text:t" inset="0,0,0,0">
                  <w:txbxContent>
                    <w:p w14:paraId="3FCF2F4B" w14:textId="02FA2F6F" w:rsidR="00E51193" w:rsidRPr="00F91FEB" w:rsidRDefault="00E51193" w:rsidP="001549C6">
                      <w:pPr>
                        <w:pStyle w:val="Legenda"/>
                        <w:rPr>
                          <w:rFonts w:eastAsia="Calibri" w:cs="Times New Roman"/>
                          <w:noProof/>
                        </w:rPr>
                      </w:pPr>
                      <w:bookmarkStart w:id="230" w:name="_Toc498157789"/>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230"/>
                    </w:p>
                  </w:txbxContent>
                </v:textbox>
                <w10:wrap type="through"/>
              </v:shape>
            </w:pict>
          </mc:Fallback>
        </mc:AlternateContent>
      </w:r>
      <w:r w:rsidR="00C4246E">
        <w:rPr>
          <w:noProof/>
        </w:rPr>
        <w:drawing>
          <wp:anchor distT="0" distB="0" distL="114300" distR="114300" simplePos="0" relativeHeight="251684864" behindDoc="0" locked="0" layoutInCell="1" allowOverlap="1" wp14:anchorId="45E29212" wp14:editId="4E25801F">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756504DE" w14:textId="77777777" w:rsidR="00C4246E" w:rsidRDefault="00C4246E">
      <w:pPr>
        <w:rPr>
          <w:lang w:eastAsia="x-none"/>
        </w:rPr>
      </w:pPr>
    </w:p>
    <w:p w14:paraId="32B0E1C3" w14:textId="77777777" w:rsidR="00AC71FC" w:rsidRDefault="00AC71FC">
      <w:pPr>
        <w:rPr>
          <w:lang w:eastAsia="x-none"/>
        </w:rPr>
      </w:pPr>
    </w:p>
    <w:p w14:paraId="5AF821B2" w14:textId="7DBF6D5D" w:rsidR="00D14B64" w:rsidRDefault="00D14B64" w:rsidP="00A11378">
      <w:pPr>
        <w:ind w:firstLine="708"/>
        <w:rPr>
          <w:lang w:eastAsia="x-none"/>
        </w:rPr>
      </w:pPr>
      <w:r>
        <w:rPr>
          <w:lang w:eastAsia="x-none"/>
        </w:rPr>
        <w:t xml:space="preserve">A possibilidade de baixar software (imagem) é um dos </w:t>
      </w:r>
      <w:r w:rsidR="00953481">
        <w:rPr>
          <w:lang w:eastAsia="x-none"/>
        </w:rPr>
        <w:t>conceitos que viabiliza muito o</w:t>
      </w:r>
      <w:r w:rsidR="00052C6E">
        <w:rPr>
          <w:lang w:eastAsia="x-none"/>
        </w:rPr>
        <w:t xml:space="preserve"> conceito de virtualização e de software como serviço; pois não é </w:t>
      </w:r>
      <w:r w:rsidR="009F04A1">
        <w:rPr>
          <w:lang w:eastAsia="x-none"/>
        </w:rPr>
        <w:t xml:space="preserve">mais </w:t>
      </w:r>
      <w:r w:rsidR="00052C6E">
        <w:rPr>
          <w:lang w:eastAsia="x-none"/>
        </w:rPr>
        <w:t>necessário ficar fazendo instalações de softwares na infraestrutura, o mesmo é mais um serviço</w:t>
      </w:r>
      <w:r w:rsidR="00080AF8">
        <w:rPr>
          <w:lang w:eastAsia="x-none"/>
        </w:rPr>
        <w:t xml:space="preserve"> rodando em conjunto com a aplicação.</w:t>
      </w:r>
      <w:r w:rsidR="00052C6E">
        <w:rPr>
          <w:lang w:eastAsia="x-none"/>
        </w:rPr>
        <w:t xml:space="preserve"> </w:t>
      </w:r>
    </w:p>
    <w:p w14:paraId="7D9D635A" w14:textId="45B52F7E" w:rsidR="00953481" w:rsidRDefault="00EE5D87" w:rsidP="00A775DB">
      <w:pPr>
        <w:ind w:firstLine="708"/>
        <w:rPr>
          <w:lang w:eastAsia="x-none"/>
        </w:rPr>
      </w:pPr>
      <w:r>
        <w:rPr>
          <w:lang w:eastAsia="x-none"/>
        </w:rPr>
        <w:t>Através do comando:</w:t>
      </w:r>
    </w:p>
    <w:p w14:paraId="293D7A9D" w14:textId="357A9AC1" w:rsidR="00EE5D87" w:rsidRDefault="00EE5D87" w:rsidP="000A56CA">
      <w:pPr>
        <w:pStyle w:val="PargrafodaLista"/>
        <w:numPr>
          <w:ilvl w:val="0"/>
          <w:numId w:val="26"/>
        </w:numPr>
        <w:rPr>
          <w:lang w:eastAsia="x-none"/>
        </w:rPr>
      </w:pPr>
      <w:r>
        <w:rPr>
          <w:lang w:eastAsia="x-none"/>
        </w:rPr>
        <w:t xml:space="preserve">Docker </w:t>
      </w:r>
      <w:proofErr w:type="spellStart"/>
      <w:r>
        <w:rPr>
          <w:lang w:eastAsia="x-none"/>
        </w:rPr>
        <w:t>pull</w:t>
      </w:r>
      <w:proofErr w:type="spellEnd"/>
      <w:r>
        <w:rPr>
          <w:lang w:eastAsia="x-none"/>
        </w:rPr>
        <w:t xml:space="preserve"> &lt;repositório da imagem&gt; </w:t>
      </w:r>
    </w:p>
    <w:p w14:paraId="60E7BE41" w14:textId="1CA31B55" w:rsidR="00EE5D87" w:rsidRDefault="00EE5D87" w:rsidP="000A56CA">
      <w:pPr>
        <w:ind w:left="708"/>
        <w:rPr>
          <w:lang w:eastAsia="x-none"/>
        </w:rPr>
      </w:pPr>
      <w:r>
        <w:rPr>
          <w:lang w:eastAsia="x-none"/>
        </w:rPr>
        <w:lastRenderedPageBreak/>
        <w:t>É possív</w:t>
      </w:r>
      <w:r w:rsidR="00A37EE8">
        <w:rPr>
          <w:lang w:eastAsia="x-none"/>
        </w:rPr>
        <w:t xml:space="preserve">el baixar a imagem para o </w:t>
      </w:r>
      <w:r w:rsidR="00976F18">
        <w:rPr>
          <w:lang w:eastAsia="x-none"/>
        </w:rPr>
        <w:t>cliente do docker local e poder construir “build” os containers de serviço com esta imagem</w:t>
      </w:r>
      <w:r w:rsidR="006D5710">
        <w:rPr>
          <w:lang w:eastAsia="x-none"/>
        </w:rPr>
        <w:t xml:space="preserve"> associada</w:t>
      </w:r>
      <w:r w:rsidR="00976F18">
        <w:rPr>
          <w:lang w:eastAsia="x-none"/>
        </w:rPr>
        <w:t>.</w:t>
      </w:r>
    </w:p>
    <w:p w14:paraId="216600B1" w14:textId="77777777" w:rsidR="00210AC0" w:rsidRDefault="00210AC0" w:rsidP="000A56CA">
      <w:pPr>
        <w:ind w:left="708"/>
        <w:rPr>
          <w:lang w:eastAsia="x-none"/>
        </w:rPr>
      </w:pPr>
    </w:p>
    <w:p w14:paraId="535AC8ED" w14:textId="75725181" w:rsidR="00210AC0" w:rsidRPr="009B655F" w:rsidRDefault="00210AC0" w:rsidP="00210AC0">
      <w:pPr>
        <w:ind w:firstLine="708"/>
        <w:rPr>
          <w:b/>
          <w:lang w:val="en-US" w:eastAsia="x-none"/>
        </w:rPr>
      </w:pPr>
      <w:proofErr w:type="spellStart"/>
      <w:r>
        <w:rPr>
          <w:b/>
          <w:lang w:val="en-US" w:eastAsia="x-none"/>
        </w:rPr>
        <w:t>Principais</w:t>
      </w:r>
      <w:proofErr w:type="spellEnd"/>
      <w:r>
        <w:rPr>
          <w:b/>
          <w:lang w:val="en-US" w:eastAsia="x-none"/>
        </w:rPr>
        <w:t xml:space="preserve"> commando do </w:t>
      </w:r>
      <w:proofErr w:type="spellStart"/>
      <w:r>
        <w:rPr>
          <w:b/>
          <w:lang w:val="en-US" w:eastAsia="x-none"/>
        </w:rPr>
        <w:t>Repositório</w:t>
      </w:r>
      <w:proofErr w:type="spellEnd"/>
      <w:r w:rsidRPr="009B655F">
        <w:rPr>
          <w:b/>
          <w:lang w:val="en-US" w:eastAsia="x-none"/>
        </w:rPr>
        <w:t>:</w:t>
      </w:r>
    </w:p>
    <w:p w14:paraId="5CDB1F90" w14:textId="77777777" w:rsidR="00210AC0" w:rsidRPr="00E117A3" w:rsidRDefault="0057055B" w:rsidP="00210AC0">
      <w:pPr>
        <w:numPr>
          <w:ilvl w:val="0"/>
          <w:numId w:val="23"/>
        </w:numPr>
        <w:spacing w:beforeAutospacing="1" w:afterAutospacing="1"/>
        <w:rPr>
          <w:rFonts w:eastAsia="Times New Roman"/>
          <w:color w:val="000000" w:themeColor="text1"/>
        </w:rPr>
      </w:pPr>
      <w:hyperlink r:id="rId47"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login</w:t>
        </w:r>
        <w:proofErr w:type="spellEnd"/>
      </w:hyperlink>
      <w:r w:rsidR="00210AC0" w:rsidRPr="00E117A3">
        <w:rPr>
          <w:rFonts w:eastAsia="Times New Roman"/>
          <w:color w:val="000000" w:themeColor="text1"/>
        </w:rPr>
        <w:t xml:space="preserve"> – Para </w:t>
      </w:r>
      <w:r w:rsidR="00210AC0">
        <w:rPr>
          <w:rFonts w:eastAsia="Times New Roman"/>
          <w:color w:val="000000" w:themeColor="text1"/>
        </w:rPr>
        <w:t xml:space="preserve">fazer loggin </w:t>
      </w:r>
      <w:r w:rsidR="00210AC0" w:rsidRPr="00E117A3">
        <w:rPr>
          <w:rFonts w:eastAsia="Times New Roman"/>
          <w:color w:val="000000" w:themeColor="text1"/>
        </w:rPr>
        <w:t>no repositório.</w:t>
      </w:r>
    </w:p>
    <w:p w14:paraId="5FC95DA8" w14:textId="77777777" w:rsidR="00561605" w:rsidRDefault="0057055B" w:rsidP="00561605">
      <w:pPr>
        <w:numPr>
          <w:ilvl w:val="0"/>
          <w:numId w:val="23"/>
        </w:numPr>
        <w:spacing w:afterAutospacing="1"/>
        <w:rPr>
          <w:rFonts w:eastAsia="Times New Roman"/>
          <w:color w:val="000000" w:themeColor="text1"/>
        </w:rPr>
      </w:pPr>
      <w:hyperlink r:id="rId48"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logout</w:t>
        </w:r>
        <w:proofErr w:type="spellEnd"/>
      </w:hyperlink>
      <w:r w:rsidR="00210AC0" w:rsidRPr="00E117A3">
        <w:rPr>
          <w:rFonts w:eastAsia="Times New Roman"/>
          <w:color w:val="000000" w:themeColor="text1"/>
        </w:rPr>
        <w:t xml:space="preserve"> – Para fazer </w:t>
      </w:r>
      <w:proofErr w:type="spellStart"/>
      <w:r w:rsidR="00210AC0" w:rsidRPr="00E117A3">
        <w:rPr>
          <w:rFonts w:eastAsia="Times New Roman"/>
          <w:color w:val="000000" w:themeColor="text1"/>
        </w:rPr>
        <w:t>logout</w:t>
      </w:r>
      <w:proofErr w:type="spellEnd"/>
      <w:r w:rsidR="00210AC0" w:rsidRPr="00E117A3">
        <w:rPr>
          <w:rFonts w:eastAsia="Times New Roman"/>
          <w:color w:val="000000" w:themeColor="text1"/>
        </w:rPr>
        <w:t xml:space="preserve"> do repositório.</w:t>
      </w:r>
    </w:p>
    <w:p w14:paraId="61354311" w14:textId="4B1ADB2F" w:rsidR="00210AC0" w:rsidRPr="00561605" w:rsidRDefault="0057055B" w:rsidP="00561605">
      <w:pPr>
        <w:numPr>
          <w:ilvl w:val="0"/>
          <w:numId w:val="23"/>
        </w:numPr>
        <w:spacing w:afterAutospacing="1"/>
        <w:rPr>
          <w:rFonts w:eastAsia="Times New Roman"/>
          <w:color w:val="000000" w:themeColor="text1"/>
        </w:rPr>
      </w:pPr>
      <w:hyperlink r:id="rId49" w:history="1">
        <w:proofErr w:type="gramStart"/>
        <w:r w:rsidR="00210AC0" w:rsidRPr="00561605">
          <w:rPr>
            <w:rStyle w:val="CdigoHTML"/>
            <w:rFonts w:ascii="Times New Roman" w:hAnsi="Times New Roman" w:cs="Times New Roman"/>
            <w:color w:val="000000" w:themeColor="text1"/>
            <w:sz w:val="24"/>
            <w:szCs w:val="24"/>
          </w:rPr>
          <w:t>docker</w:t>
        </w:r>
        <w:proofErr w:type="gramEnd"/>
        <w:r w:rsidR="00210AC0" w:rsidRPr="00561605">
          <w:rPr>
            <w:rStyle w:val="CdigoHTML"/>
            <w:rFonts w:ascii="Times New Roman" w:hAnsi="Times New Roman" w:cs="Times New Roman"/>
            <w:color w:val="000000" w:themeColor="text1"/>
            <w:sz w:val="24"/>
            <w:szCs w:val="24"/>
          </w:rPr>
          <w:t xml:space="preserve"> </w:t>
        </w:r>
        <w:proofErr w:type="spellStart"/>
        <w:r w:rsidR="00210AC0" w:rsidRPr="00561605">
          <w:rPr>
            <w:rStyle w:val="CdigoHTML"/>
            <w:rFonts w:ascii="Times New Roman" w:hAnsi="Times New Roman" w:cs="Times New Roman"/>
            <w:color w:val="000000" w:themeColor="text1"/>
            <w:sz w:val="24"/>
            <w:szCs w:val="24"/>
          </w:rPr>
          <w:t>search</w:t>
        </w:r>
        <w:proofErr w:type="spellEnd"/>
      </w:hyperlink>
      <w:r w:rsidR="00210AC0" w:rsidRPr="00561605">
        <w:rPr>
          <w:rFonts w:eastAsia="Times New Roman"/>
          <w:color w:val="000000" w:themeColor="text1"/>
        </w:rPr>
        <w:t> – Para fazer pesquisas nos registros das imagens no repositório.</w:t>
      </w:r>
    </w:p>
    <w:p w14:paraId="19F9716D" w14:textId="77777777" w:rsidR="00953481" w:rsidRDefault="00953481">
      <w:pPr>
        <w:rPr>
          <w:lang w:eastAsia="x-none"/>
        </w:rPr>
      </w:pPr>
    </w:p>
    <w:p w14:paraId="7A536568" w14:textId="3E17983E" w:rsidR="00E32A92" w:rsidRDefault="003C2963">
      <w:pPr>
        <w:rPr>
          <w:lang w:eastAsia="x-none"/>
        </w:rPr>
      </w:pPr>
      <w:r>
        <w:rPr>
          <w:lang w:eastAsia="x-none"/>
        </w:rPr>
        <w:br w:type="page"/>
      </w:r>
    </w:p>
    <w:p w14:paraId="135CEC3D" w14:textId="52EBD548" w:rsidR="009E2685" w:rsidRDefault="006A5E1E" w:rsidP="00A775DB">
      <w:pPr>
        <w:pStyle w:val="Ttulo21"/>
        <w:jc w:val="left"/>
      </w:pPr>
      <w:bookmarkStart w:id="231" w:name="_Toc498128677"/>
      <w:r>
        <w:lastRenderedPageBreak/>
        <w:t>4.</w:t>
      </w:r>
      <w:r w:rsidR="000453EA">
        <w:t>4</w:t>
      </w:r>
      <w:r>
        <w:t xml:space="preserve"> DOCKER CONTAINER</w:t>
      </w:r>
      <w:bookmarkEnd w:id="231"/>
    </w:p>
    <w:p w14:paraId="464D371E" w14:textId="77777777" w:rsidR="00300DF8" w:rsidRDefault="000675A7" w:rsidP="009E2685">
      <w:pPr>
        <w:rPr>
          <w:lang w:val="x-none" w:eastAsia="x-none"/>
        </w:rPr>
      </w:pPr>
      <w:r>
        <w:rPr>
          <w:lang w:val="x-none" w:eastAsia="x-none"/>
        </w:rPr>
        <w:tab/>
      </w:r>
      <w:r w:rsidR="002119B5">
        <w:rPr>
          <w:lang w:val="x-none" w:eastAsia="x-none"/>
        </w:rPr>
        <w:t>Uma das definições que encontrei na documentação oficial</w:t>
      </w:r>
      <w:r w:rsidR="002119B5">
        <w:rPr>
          <w:rStyle w:val="Refdenotaderodap"/>
          <w:lang w:val="x-none" w:eastAsia="x-none"/>
        </w:rPr>
        <w:footnoteReference w:customMarkFollows="1" w:id="14"/>
        <w:t>1</w:t>
      </w:r>
      <w:r w:rsidR="002119B5">
        <w:rPr>
          <w:lang w:val="x-none" w:eastAsia="x-none"/>
        </w:rPr>
        <w:t>:</w:t>
      </w:r>
      <w:r w:rsidR="00300DF8">
        <w:rPr>
          <w:lang w:val="x-none" w:eastAsia="x-none"/>
        </w:rPr>
        <w:t xml:space="preserve"> </w:t>
      </w:r>
    </w:p>
    <w:p w14:paraId="252ACE59" w14:textId="1EA10A7E" w:rsidR="002119B5" w:rsidRDefault="00300DF8" w:rsidP="00E82F68">
      <w:pPr>
        <w:ind w:left="2268"/>
        <w:rPr>
          <w:lang w:val="x-none" w:eastAsia="x-none"/>
        </w:rPr>
      </w:pPr>
      <w:r>
        <w:rPr>
          <w:lang w:val="x-none" w:eastAsia="x-none"/>
        </w:rPr>
        <w:t>“Tradução nossa, Container é uma instância em tempo de execução da imagem”</w:t>
      </w:r>
    </w:p>
    <w:p w14:paraId="231C4F87" w14:textId="1D37B20F" w:rsidR="00300DF8" w:rsidRDefault="00300DF8" w:rsidP="00E82F68">
      <w:pPr>
        <w:ind w:firstLine="708"/>
        <w:rPr>
          <w:lang w:val="x-none" w:eastAsia="x-none"/>
        </w:rPr>
      </w:pPr>
      <w:r>
        <w:rPr>
          <w:lang w:val="x-none" w:eastAsia="x-none"/>
        </w:rPr>
        <w:t>O Docker container consiste:</w:t>
      </w:r>
    </w:p>
    <w:p w14:paraId="00FB9F8B" w14:textId="19E3590D" w:rsidR="00300DF8" w:rsidRDefault="005935CC" w:rsidP="00E82F68">
      <w:pPr>
        <w:pStyle w:val="PargrafodaLista"/>
        <w:numPr>
          <w:ilvl w:val="1"/>
          <w:numId w:val="23"/>
        </w:numPr>
        <w:rPr>
          <w:lang w:val="x-none" w:eastAsia="x-none"/>
        </w:rPr>
      </w:pPr>
      <w:r>
        <w:rPr>
          <w:lang w:val="x-none" w:eastAsia="x-none"/>
        </w:rPr>
        <w:t>Docker imagem</w:t>
      </w:r>
    </w:p>
    <w:p w14:paraId="41DBF893" w14:textId="2810BAD2" w:rsidR="005935CC" w:rsidRDefault="005935CC" w:rsidP="00E82F68">
      <w:pPr>
        <w:pStyle w:val="PargrafodaLista"/>
        <w:numPr>
          <w:ilvl w:val="1"/>
          <w:numId w:val="23"/>
        </w:numPr>
        <w:rPr>
          <w:lang w:val="x-none" w:eastAsia="x-none"/>
        </w:rPr>
      </w:pPr>
      <w:r>
        <w:rPr>
          <w:lang w:val="x-none" w:eastAsia="x-none"/>
        </w:rPr>
        <w:t>Ambiente de execução</w:t>
      </w:r>
    </w:p>
    <w:p w14:paraId="2C2BD17F" w14:textId="3E946723" w:rsidR="005935CC" w:rsidRDefault="005A7A79" w:rsidP="00E82F68">
      <w:pPr>
        <w:pStyle w:val="PargrafodaLista"/>
        <w:numPr>
          <w:ilvl w:val="1"/>
          <w:numId w:val="23"/>
        </w:numPr>
        <w:rPr>
          <w:lang w:val="x-none" w:eastAsia="x-none"/>
        </w:rPr>
      </w:pPr>
      <w:r>
        <w:rPr>
          <w:lang w:val="x-none" w:eastAsia="x-none"/>
        </w:rPr>
        <w:t>Instruções principais</w:t>
      </w:r>
    </w:p>
    <w:p w14:paraId="25AF8DBD" w14:textId="2FA72BA6" w:rsidR="006B7426" w:rsidRDefault="006B7426" w:rsidP="00E82F68">
      <w:pPr>
        <w:ind w:firstLine="708"/>
        <w:rPr>
          <w:lang w:val="x-none" w:eastAsia="x-none"/>
        </w:rPr>
      </w:pPr>
      <w:r>
        <w:rPr>
          <w:lang w:val="x-none" w:eastAsia="x-none"/>
        </w:rPr>
        <w:t>Conforme eu falei no capítulo 3 desta publicação o Docker container utiliza todos os conceitos do LXC container. Sendo o mesmo uma conjunto de instruções formado pela c</w:t>
      </w:r>
      <w:r w:rsidR="00997FE4">
        <w:rPr>
          <w:lang w:val="x-none" w:eastAsia="x-none"/>
        </w:rPr>
        <w:t>onstrução da imagem, ou download da imagem do Docker Hub e tem como premissa a execução de um serviço</w:t>
      </w:r>
      <w:r w:rsidR="000629C2">
        <w:rPr>
          <w:lang w:val="x-none" w:eastAsia="x-none"/>
        </w:rPr>
        <w:t>.</w:t>
      </w:r>
    </w:p>
    <w:p w14:paraId="4002982A" w14:textId="3C620333" w:rsidR="005A7A79" w:rsidRDefault="0093477F" w:rsidP="00A775DB">
      <w:pPr>
        <w:ind w:firstLine="708"/>
        <w:rPr>
          <w:lang w:val="x-none" w:eastAsia="x-none"/>
        </w:rPr>
      </w:pPr>
      <w:r w:rsidRPr="0093477F">
        <w:rPr>
          <w:lang w:val="x-none" w:eastAsia="x-none"/>
        </w:rPr>
        <w:t xml:space="preserve">A tabela a seguir mostra todos os containers de serviço existentes no meu estudo de caso. </w:t>
      </w:r>
      <w:r>
        <w:rPr>
          <w:lang w:val="x-none" w:eastAsia="x-none"/>
        </w:rPr>
        <w:t xml:space="preserve">Todos os parâmetros para a construção do container são definidos nos arquivos do Docker file e Docker-compose o mesmo somente é uma instrância de execução do serviço descreitos nesses arquivos. </w:t>
      </w:r>
    </w:p>
    <w:p w14:paraId="37DCE1DD" w14:textId="17217F6A" w:rsidR="007B61C9" w:rsidRDefault="007B61C9" w:rsidP="00A775DB">
      <w:pPr>
        <w:ind w:firstLine="708"/>
        <w:rPr>
          <w:lang w:val="x-none" w:eastAsia="x-none"/>
        </w:rPr>
      </w:pPr>
      <w:r>
        <w:rPr>
          <w:lang w:val="x-none" w:eastAsia="x-none"/>
        </w:rPr>
        <w:t>A tabela foi informada através da execução do comando:</w:t>
      </w:r>
    </w:p>
    <w:p w14:paraId="5647A6E3" w14:textId="3DC46EF8" w:rsidR="007B61C9" w:rsidRPr="00E82F68" w:rsidRDefault="007B61C9" w:rsidP="00E82F68">
      <w:pPr>
        <w:pStyle w:val="PargrafodaLista"/>
        <w:numPr>
          <w:ilvl w:val="1"/>
          <w:numId w:val="23"/>
        </w:numPr>
        <w:rPr>
          <w:lang w:val="x-none" w:eastAsia="x-none"/>
        </w:rPr>
      </w:pPr>
      <w:r>
        <w:rPr>
          <w:lang w:val="x-none" w:eastAsia="x-none"/>
        </w:rPr>
        <w:t xml:space="preserve">Docker </w:t>
      </w:r>
      <w:r w:rsidR="007F7BA5">
        <w:rPr>
          <w:lang w:val="x-none" w:eastAsia="x-none"/>
        </w:rPr>
        <w:t>container ls</w:t>
      </w:r>
    </w:p>
    <w:p w14:paraId="15B35D69" w14:textId="7B21CEB6" w:rsidR="009E2685" w:rsidRDefault="009E2685" w:rsidP="009E2685">
      <w:pPr>
        <w:rPr>
          <w:lang w:val="x-none" w:eastAsia="x-none"/>
        </w:rPr>
      </w:pPr>
    </w:p>
    <w:p w14:paraId="1D1346B6" w14:textId="77777777" w:rsidR="009E2685" w:rsidRDefault="009E2685" w:rsidP="009E2685">
      <w:pPr>
        <w:pStyle w:val="Legenda"/>
        <w:keepNext/>
      </w:pPr>
      <w:bookmarkStart w:id="232" w:name="_Toc497641685"/>
      <w:r>
        <w:t xml:space="preserve">Tabela </w:t>
      </w:r>
      <w:fldSimple w:instr=" SEQ Tabela \* ARABIC ">
        <w:r w:rsidR="00E51193">
          <w:rPr>
            <w:noProof/>
          </w:rPr>
          <w:t>2</w:t>
        </w:r>
      </w:fldSimple>
      <w:r>
        <w:t xml:space="preserve"> - </w:t>
      </w:r>
      <w:r w:rsidRPr="00C25CFE">
        <w:t xml:space="preserve">Tabela de </w:t>
      </w:r>
      <w:r>
        <w:t>containers</w:t>
      </w:r>
      <w:r w:rsidRPr="00C25CFE">
        <w:t xml:space="preserve"> utilizadas no Estudo de Caso. Próprio Autor</w:t>
      </w:r>
      <w:bookmarkEnd w:id="23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9E2685" w:rsidRPr="00E320D9" w14:paraId="46B95A5B" w14:textId="77777777" w:rsidTr="00F409B7">
        <w:tc>
          <w:tcPr>
            <w:tcW w:w="1319" w:type="dxa"/>
          </w:tcPr>
          <w:p w14:paraId="078C6520" w14:textId="77777777" w:rsidR="009E2685" w:rsidRPr="00E320D9" w:rsidRDefault="009E2685" w:rsidP="00116A4C">
            <w:pPr>
              <w:rPr>
                <w:sz w:val="20"/>
                <w:szCs w:val="20"/>
                <w:lang w:val="x-none" w:eastAsia="x-none"/>
              </w:rPr>
            </w:pPr>
            <w:r w:rsidRPr="00E320D9">
              <w:rPr>
                <w:sz w:val="20"/>
                <w:szCs w:val="20"/>
                <w:lang w:val="x-none" w:eastAsia="x-none"/>
              </w:rPr>
              <w:t>CONTAINER ID</w:t>
            </w:r>
          </w:p>
        </w:tc>
        <w:tc>
          <w:tcPr>
            <w:tcW w:w="1634" w:type="dxa"/>
          </w:tcPr>
          <w:p w14:paraId="30102829" w14:textId="77777777" w:rsidR="009E2685" w:rsidRPr="00E320D9" w:rsidRDefault="009E2685" w:rsidP="00116A4C">
            <w:pPr>
              <w:rPr>
                <w:sz w:val="20"/>
                <w:szCs w:val="20"/>
                <w:lang w:val="x-none" w:eastAsia="x-none"/>
              </w:rPr>
            </w:pPr>
            <w:r w:rsidRPr="00E320D9">
              <w:rPr>
                <w:sz w:val="20"/>
                <w:szCs w:val="20"/>
                <w:lang w:val="x-none" w:eastAsia="x-none"/>
              </w:rPr>
              <w:t>IMAGE</w:t>
            </w:r>
          </w:p>
        </w:tc>
        <w:tc>
          <w:tcPr>
            <w:tcW w:w="1225" w:type="dxa"/>
          </w:tcPr>
          <w:p w14:paraId="76E174D3" w14:textId="77777777" w:rsidR="009E2685" w:rsidRPr="00E320D9" w:rsidRDefault="009E2685" w:rsidP="00116A4C">
            <w:pPr>
              <w:rPr>
                <w:sz w:val="20"/>
                <w:szCs w:val="20"/>
                <w:lang w:val="x-none" w:eastAsia="x-none"/>
              </w:rPr>
            </w:pPr>
            <w:r w:rsidRPr="00E320D9">
              <w:rPr>
                <w:sz w:val="20"/>
                <w:szCs w:val="20"/>
                <w:lang w:val="x-none" w:eastAsia="x-none"/>
              </w:rPr>
              <w:t>COMMAND</w:t>
            </w:r>
          </w:p>
        </w:tc>
        <w:tc>
          <w:tcPr>
            <w:tcW w:w="1088" w:type="dxa"/>
          </w:tcPr>
          <w:p w14:paraId="424BAAE1" w14:textId="77777777" w:rsidR="009E2685" w:rsidRPr="00E320D9" w:rsidRDefault="009E2685" w:rsidP="00116A4C">
            <w:pPr>
              <w:rPr>
                <w:sz w:val="20"/>
                <w:szCs w:val="20"/>
                <w:lang w:val="x-none" w:eastAsia="x-none"/>
              </w:rPr>
            </w:pPr>
            <w:r w:rsidRPr="00E320D9">
              <w:rPr>
                <w:sz w:val="20"/>
                <w:szCs w:val="20"/>
                <w:lang w:val="x-none" w:eastAsia="x-none"/>
              </w:rPr>
              <w:t>CREATED</w:t>
            </w:r>
          </w:p>
        </w:tc>
        <w:tc>
          <w:tcPr>
            <w:tcW w:w="931" w:type="dxa"/>
          </w:tcPr>
          <w:p w14:paraId="6BE746B0" w14:textId="77777777" w:rsidR="009E2685" w:rsidRPr="00E320D9" w:rsidRDefault="009E2685" w:rsidP="00116A4C">
            <w:pPr>
              <w:rPr>
                <w:sz w:val="20"/>
                <w:szCs w:val="20"/>
                <w:lang w:val="x-none" w:eastAsia="x-none"/>
              </w:rPr>
            </w:pPr>
            <w:r w:rsidRPr="00E320D9">
              <w:rPr>
                <w:sz w:val="20"/>
                <w:szCs w:val="20"/>
                <w:lang w:val="x-none" w:eastAsia="x-none"/>
              </w:rPr>
              <w:t>STATUS</w:t>
            </w:r>
          </w:p>
        </w:tc>
        <w:tc>
          <w:tcPr>
            <w:tcW w:w="1230" w:type="dxa"/>
          </w:tcPr>
          <w:p w14:paraId="228FBCAF" w14:textId="77777777" w:rsidR="009E2685" w:rsidRPr="00E320D9" w:rsidRDefault="009E2685" w:rsidP="00116A4C">
            <w:pPr>
              <w:rPr>
                <w:sz w:val="20"/>
                <w:szCs w:val="20"/>
                <w:lang w:val="x-none" w:eastAsia="x-none"/>
              </w:rPr>
            </w:pPr>
            <w:r w:rsidRPr="00E320D9">
              <w:rPr>
                <w:sz w:val="20"/>
                <w:szCs w:val="20"/>
                <w:lang w:val="x-none" w:eastAsia="x-none"/>
              </w:rPr>
              <w:t>PORTS</w:t>
            </w:r>
          </w:p>
        </w:tc>
        <w:tc>
          <w:tcPr>
            <w:tcW w:w="1634" w:type="dxa"/>
          </w:tcPr>
          <w:p w14:paraId="7F464B07" w14:textId="77777777" w:rsidR="009E2685" w:rsidRPr="00E320D9" w:rsidRDefault="009E2685" w:rsidP="00116A4C">
            <w:pPr>
              <w:rPr>
                <w:sz w:val="20"/>
                <w:szCs w:val="20"/>
                <w:lang w:val="x-none" w:eastAsia="x-none"/>
              </w:rPr>
            </w:pPr>
            <w:r w:rsidRPr="00E320D9">
              <w:rPr>
                <w:sz w:val="20"/>
                <w:szCs w:val="20"/>
                <w:lang w:val="x-none" w:eastAsia="x-none"/>
              </w:rPr>
              <w:t>NAMES</w:t>
            </w:r>
          </w:p>
        </w:tc>
      </w:tr>
      <w:tr w:rsidR="009E2685" w:rsidRPr="00E320D9" w14:paraId="5BC5F3F8" w14:textId="77777777" w:rsidTr="00F409B7">
        <w:tc>
          <w:tcPr>
            <w:tcW w:w="1319" w:type="dxa"/>
          </w:tcPr>
          <w:p w14:paraId="4FCC36FD" w14:textId="77777777" w:rsidR="009E2685" w:rsidRPr="00E320D9" w:rsidRDefault="009E2685" w:rsidP="00116A4C">
            <w:pPr>
              <w:rPr>
                <w:sz w:val="20"/>
                <w:szCs w:val="20"/>
                <w:lang w:val="x-none" w:eastAsia="x-none"/>
              </w:rPr>
            </w:pPr>
            <w:r w:rsidRPr="00E320D9">
              <w:rPr>
                <w:sz w:val="20"/>
                <w:szCs w:val="20"/>
                <w:lang w:val="x-none" w:eastAsia="x-none"/>
              </w:rPr>
              <w:t>c7cc8808836d</w:t>
            </w:r>
          </w:p>
        </w:tc>
        <w:tc>
          <w:tcPr>
            <w:tcW w:w="1634" w:type="dxa"/>
          </w:tcPr>
          <w:p w14:paraId="68667142" w14:textId="77777777" w:rsidR="009E2685" w:rsidRPr="00E320D9" w:rsidRDefault="009E2685" w:rsidP="00116A4C">
            <w:pPr>
              <w:rPr>
                <w:sz w:val="20"/>
                <w:szCs w:val="20"/>
                <w:lang w:val="x-none" w:eastAsia="x-none"/>
              </w:rPr>
            </w:pPr>
            <w:r w:rsidRPr="00E320D9">
              <w:rPr>
                <w:sz w:val="20"/>
                <w:szCs w:val="20"/>
                <w:lang w:val="x-none" w:eastAsia="x-none"/>
              </w:rPr>
              <w:t>phalanx_worker</w:t>
            </w:r>
          </w:p>
        </w:tc>
        <w:tc>
          <w:tcPr>
            <w:tcW w:w="1225" w:type="dxa"/>
          </w:tcPr>
          <w:p w14:paraId="3D13D9A7" w14:textId="77777777" w:rsidR="009E2685" w:rsidRPr="00E320D9" w:rsidRDefault="009E2685" w:rsidP="00116A4C">
            <w:pPr>
              <w:rPr>
                <w:sz w:val="20"/>
                <w:szCs w:val="20"/>
                <w:lang w:val="x-none" w:eastAsia="x-none"/>
              </w:rPr>
            </w:pPr>
            <w:r w:rsidRPr="00E320D9">
              <w:rPr>
                <w:sz w:val="20"/>
                <w:szCs w:val="20"/>
                <w:lang w:val="x-none" w:eastAsia="x-none"/>
              </w:rPr>
              <w:t>"bundle exec sidekiq"</w:t>
            </w:r>
          </w:p>
        </w:tc>
        <w:tc>
          <w:tcPr>
            <w:tcW w:w="1088" w:type="dxa"/>
          </w:tcPr>
          <w:p w14:paraId="3D91ABFE"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87FFE5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014C81D6" w14:textId="77777777" w:rsidR="009E2685" w:rsidRPr="00E320D9" w:rsidRDefault="009E2685" w:rsidP="00116A4C">
            <w:pPr>
              <w:rPr>
                <w:sz w:val="20"/>
                <w:szCs w:val="20"/>
                <w:lang w:val="x-none" w:eastAsia="x-none"/>
              </w:rPr>
            </w:pPr>
            <w:r w:rsidRPr="00E320D9">
              <w:rPr>
                <w:sz w:val="20"/>
                <w:szCs w:val="20"/>
                <w:lang w:val="x-none" w:eastAsia="x-none"/>
              </w:rPr>
              <w:t>80/tcp, 300/tcp, 9000/tcp</w:t>
            </w:r>
          </w:p>
        </w:tc>
        <w:tc>
          <w:tcPr>
            <w:tcW w:w="1634" w:type="dxa"/>
          </w:tcPr>
          <w:p w14:paraId="6F1D8D63" w14:textId="77777777" w:rsidR="009E2685" w:rsidRPr="00E320D9" w:rsidRDefault="009E2685" w:rsidP="00116A4C">
            <w:pPr>
              <w:rPr>
                <w:sz w:val="20"/>
                <w:szCs w:val="20"/>
                <w:lang w:val="x-none" w:eastAsia="x-none"/>
              </w:rPr>
            </w:pPr>
            <w:r w:rsidRPr="00E320D9">
              <w:rPr>
                <w:sz w:val="20"/>
                <w:szCs w:val="20"/>
                <w:lang w:val="x-none" w:eastAsia="x-none"/>
              </w:rPr>
              <w:t>phalanx_worker_1</w:t>
            </w:r>
          </w:p>
        </w:tc>
      </w:tr>
      <w:tr w:rsidR="009E2685" w:rsidRPr="00E320D9" w14:paraId="590DC403" w14:textId="77777777" w:rsidTr="00F409B7">
        <w:tc>
          <w:tcPr>
            <w:tcW w:w="1319" w:type="dxa"/>
          </w:tcPr>
          <w:p w14:paraId="542D50C7" w14:textId="77777777" w:rsidR="009E2685" w:rsidRPr="00E320D9" w:rsidRDefault="009E2685" w:rsidP="00116A4C">
            <w:pPr>
              <w:rPr>
                <w:sz w:val="20"/>
                <w:szCs w:val="20"/>
                <w:lang w:val="x-none" w:eastAsia="x-none"/>
              </w:rPr>
            </w:pPr>
            <w:r w:rsidRPr="00E320D9">
              <w:rPr>
                <w:sz w:val="20"/>
                <w:szCs w:val="20"/>
                <w:lang w:val="x-none" w:eastAsia="x-none"/>
              </w:rPr>
              <w:t>caf0ecd83c4f</w:t>
            </w:r>
          </w:p>
        </w:tc>
        <w:tc>
          <w:tcPr>
            <w:tcW w:w="1634" w:type="dxa"/>
          </w:tcPr>
          <w:p w14:paraId="6980BA68" w14:textId="77777777" w:rsidR="009E2685" w:rsidRPr="00E320D9" w:rsidRDefault="009E2685" w:rsidP="00116A4C">
            <w:pPr>
              <w:rPr>
                <w:sz w:val="20"/>
                <w:szCs w:val="20"/>
                <w:lang w:val="x-none" w:eastAsia="x-none"/>
              </w:rPr>
            </w:pPr>
            <w:r w:rsidRPr="00E320D9">
              <w:rPr>
                <w:sz w:val="20"/>
                <w:szCs w:val="20"/>
                <w:lang w:val="x-none" w:eastAsia="x-none"/>
              </w:rPr>
              <w:t>phalanx_app</w:t>
            </w:r>
          </w:p>
        </w:tc>
        <w:tc>
          <w:tcPr>
            <w:tcW w:w="1225" w:type="dxa"/>
          </w:tcPr>
          <w:p w14:paraId="0A7C1900" w14:textId="77777777" w:rsidR="009E2685" w:rsidRPr="00E320D9" w:rsidRDefault="009E2685" w:rsidP="00116A4C">
            <w:pPr>
              <w:rPr>
                <w:sz w:val="20"/>
                <w:szCs w:val="20"/>
                <w:lang w:val="x-none" w:eastAsia="x-none"/>
              </w:rPr>
            </w:pPr>
            <w:r w:rsidRPr="00E320D9">
              <w:rPr>
                <w:sz w:val="20"/>
                <w:szCs w:val="20"/>
                <w:lang w:val="x-none" w:eastAsia="x-none"/>
              </w:rPr>
              <w:t>"bundle exec rails..."</w:t>
            </w:r>
          </w:p>
        </w:tc>
        <w:tc>
          <w:tcPr>
            <w:tcW w:w="1088" w:type="dxa"/>
          </w:tcPr>
          <w:p w14:paraId="55D7DA15"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54D6439A"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3AEC3AF8" w14:textId="77777777" w:rsidR="009E2685" w:rsidRPr="00E320D9" w:rsidRDefault="009E2685" w:rsidP="00116A4C">
            <w:pPr>
              <w:rPr>
                <w:sz w:val="20"/>
                <w:szCs w:val="20"/>
                <w:lang w:val="x-none" w:eastAsia="x-none"/>
              </w:rPr>
            </w:pPr>
            <w:r w:rsidRPr="00E320D9">
              <w:rPr>
                <w:sz w:val="20"/>
                <w:szCs w:val="20"/>
                <w:lang w:val="x-none" w:eastAsia="x-none"/>
              </w:rPr>
              <w:t>80/tcp, 300/tcp, 9000/tcp, 0.0.0.0:3001-&gt;3000/tcp</w:t>
            </w:r>
          </w:p>
        </w:tc>
        <w:tc>
          <w:tcPr>
            <w:tcW w:w="1634" w:type="dxa"/>
          </w:tcPr>
          <w:p w14:paraId="139F15A3" w14:textId="77777777" w:rsidR="009E2685" w:rsidRPr="00E320D9" w:rsidRDefault="009E2685" w:rsidP="00116A4C">
            <w:pPr>
              <w:rPr>
                <w:sz w:val="20"/>
                <w:szCs w:val="20"/>
                <w:lang w:val="x-none" w:eastAsia="x-none"/>
              </w:rPr>
            </w:pPr>
            <w:r w:rsidRPr="00E320D9">
              <w:rPr>
                <w:sz w:val="20"/>
                <w:szCs w:val="20"/>
                <w:lang w:val="x-none" w:eastAsia="x-none"/>
              </w:rPr>
              <w:t>phalanx_app_1</w:t>
            </w:r>
          </w:p>
        </w:tc>
      </w:tr>
      <w:tr w:rsidR="009E2685" w:rsidRPr="00E320D9" w14:paraId="3C894752" w14:textId="77777777" w:rsidTr="00F409B7">
        <w:tc>
          <w:tcPr>
            <w:tcW w:w="1319" w:type="dxa"/>
          </w:tcPr>
          <w:p w14:paraId="002590F8" w14:textId="77777777" w:rsidR="009E2685" w:rsidRPr="00E320D9" w:rsidRDefault="009E2685" w:rsidP="00116A4C">
            <w:pPr>
              <w:rPr>
                <w:sz w:val="20"/>
                <w:szCs w:val="20"/>
                <w:lang w:val="x-none" w:eastAsia="x-none"/>
              </w:rPr>
            </w:pPr>
            <w:r w:rsidRPr="00E320D9">
              <w:rPr>
                <w:sz w:val="20"/>
                <w:szCs w:val="20"/>
                <w:lang w:val="x-none" w:eastAsia="x-none"/>
              </w:rPr>
              <w:t>3c45af618d36</w:t>
            </w:r>
          </w:p>
        </w:tc>
        <w:tc>
          <w:tcPr>
            <w:tcW w:w="1634" w:type="dxa"/>
          </w:tcPr>
          <w:p w14:paraId="3C372075" w14:textId="77777777" w:rsidR="009E2685" w:rsidRPr="00E320D9" w:rsidRDefault="009E2685" w:rsidP="00116A4C">
            <w:pPr>
              <w:rPr>
                <w:sz w:val="20"/>
                <w:szCs w:val="20"/>
                <w:lang w:val="x-none" w:eastAsia="x-none"/>
              </w:rPr>
            </w:pPr>
            <w:r w:rsidRPr="00E320D9">
              <w:rPr>
                <w:sz w:val="20"/>
                <w:szCs w:val="20"/>
                <w:lang w:val="x-none" w:eastAsia="x-none"/>
              </w:rPr>
              <w:t>redis:3.2-alpine</w:t>
            </w:r>
          </w:p>
        </w:tc>
        <w:tc>
          <w:tcPr>
            <w:tcW w:w="1225" w:type="dxa"/>
          </w:tcPr>
          <w:p w14:paraId="29E50259"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5197CA07"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472E432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D27253" w14:textId="77777777" w:rsidR="009E2685" w:rsidRPr="00E320D9" w:rsidRDefault="009E2685" w:rsidP="00116A4C">
            <w:pPr>
              <w:rPr>
                <w:sz w:val="20"/>
                <w:szCs w:val="20"/>
                <w:lang w:val="x-none" w:eastAsia="x-none"/>
              </w:rPr>
            </w:pPr>
            <w:r w:rsidRPr="00E320D9">
              <w:rPr>
                <w:sz w:val="20"/>
                <w:szCs w:val="20"/>
                <w:lang w:val="x-none" w:eastAsia="x-none"/>
              </w:rPr>
              <w:t>6379/tcp</w:t>
            </w:r>
          </w:p>
        </w:tc>
        <w:tc>
          <w:tcPr>
            <w:tcW w:w="1634" w:type="dxa"/>
          </w:tcPr>
          <w:p w14:paraId="2878C779" w14:textId="77777777" w:rsidR="009E2685" w:rsidRPr="00E320D9" w:rsidRDefault="009E2685" w:rsidP="00116A4C">
            <w:pPr>
              <w:tabs>
                <w:tab w:val="left" w:pos="1211"/>
              </w:tabs>
              <w:rPr>
                <w:sz w:val="20"/>
                <w:szCs w:val="20"/>
                <w:lang w:val="x-none" w:eastAsia="x-none"/>
              </w:rPr>
            </w:pPr>
            <w:r w:rsidRPr="00E320D9">
              <w:rPr>
                <w:sz w:val="20"/>
                <w:szCs w:val="20"/>
                <w:lang w:val="x-none" w:eastAsia="x-none"/>
              </w:rPr>
              <w:t>phalanx_redis_1</w:t>
            </w:r>
          </w:p>
        </w:tc>
      </w:tr>
      <w:tr w:rsidR="009E2685" w:rsidRPr="00E320D9" w14:paraId="4F92B34E" w14:textId="77777777" w:rsidTr="00F409B7">
        <w:tc>
          <w:tcPr>
            <w:tcW w:w="1319" w:type="dxa"/>
          </w:tcPr>
          <w:p w14:paraId="7981F0DF" w14:textId="77777777" w:rsidR="009E2685" w:rsidRPr="00E320D9" w:rsidRDefault="009E2685" w:rsidP="00116A4C">
            <w:pPr>
              <w:rPr>
                <w:sz w:val="20"/>
                <w:szCs w:val="20"/>
                <w:lang w:val="x-none" w:eastAsia="x-none"/>
              </w:rPr>
            </w:pPr>
            <w:r w:rsidRPr="00E320D9">
              <w:rPr>
                <w:sz w:val="20"/>
                <w:szCs w:val="20"/>
                <w:lang w:val="x-none" w:eastAsia="x-none"/>
              </w:rPr>
              <w:t>ccad4b9d7b7b</w:t>
            </w:r>
          </w:p>
        </w:tc>
        <w:tc>
          <w:tcPr>
            <w:tcW w:w="1634" w:type="dxa"/>
          </w:tcPr>
          <w:p w14:paraId="0902A449" w14:textId="77777777" w:rsidR="009E2685" w:rsidRPr="00E320D9" w:rsidRDefault="009E2685" w:rsidP="00116A4C">
            <w:pPr>
              <w:rPr>
                <w:sz w:val="20"/>
                <w:szCs w:val="20"/>
                <w:lang w:val="x-none" w:eastAsia="x-none"/>
              </w:rPr>
            </w:pPr>
            <w:r w:rsidRPr="00E320D9">
              <w:rPr>
                <w:sz w:val="20"/>
                <w:szCs w:val="20"/>
                <w:lang w:val="x-none" w:eastAsia="x-none"/>
              </w:rPr>
              <w:t>portainer/portainer</w:t>
            </w:r>
          </w:p>
        </w:tc>
        <w:tc>
          <w:tcPr>
            <w:tcW w:w="1225" w:type="dxa"/>
          </w:tcPr>
          <w:p w14:paraId="45652F01" w14:textId="77777777" w:rsidR="009E2685" w:rsidRPr="00E320D9" w:rsidRDefault="009E2685" w:rsidP="00116A4C">
            <w:pPr>
              <w:rPr>
                <w:sz w:val="20"/>
                <w:szCs w:val="20"/>
                <w:lang w:val="x-none" w:eastAsia="x-none"/>
              </w:rPr>
            </w:pPr>
            <w:r w:rsidRPr="00E320D9">
              <w:rPr>
                <w:sz w:val="20"/>
                <w:szCs w:val="20"/>
                <w:lang w:val="x-none" w:eastAsia="x-none"/>
              </w:rPr>
              <w:t>"/portainer"</w:t>
            </w:r>
          </w:p>
        </w:tc>
        <w:tc>
          <w:tcPr>
            <w:tcW w:w="1088" w:type="dxa"/>
          </w:tcPr>
          <w:p w14:paraId="55C912D4"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DE42436"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4DF33F" w14:textId="77777777" w:rsidR="009E2685" w:rsidRPr="00E320D9" w:rsidRDefault="009E2685" w:rsidP="00116A4C">
            <w:pPr>
              <w:rPr>
                <w:sz w:val="20"/>
                <w:szCs w:val="20"/>
                <w:lang w:val="x-none" w:eastAsia="x-none"/>
              </w:rPr>
            </w:pPr>
            <w:r w:rsidRPr="00E320D9">
              <w:rPr>
                <w:sz w:val="20"/>
                <w:szCs w:val="20"/>
                <w:lang w:val="x-none" w:eastAsia="x-none"/>
              </w:rPr>
              <w:t>0.0.0.0:3002-&gt;9000/tcp</w:t>
            </w:r>
          </w:p>
        </w:tc>
        <w:tc>
          <w:tcPr>
            <w:tcW w:w="1634" w:type="dxa"/>
          </w:tcPr>
          <w:p w14:paraId="4D79AA9A" w14:textId="77777777" w:rsidR="009E2685" w:rsidRPr="00E320D9" w:rsidRDefault="009E2685" w:rsidP="00116A4C">
            <w:pPr>
              <w:rPr>
                <w:sz w:val="20"/>
                <w:szCs w:val="20"/>
                <w:lang w:val="x-none" w:eastAsia="x-none"/>
              </w:rPr>
            </w:pPr>
            <w:r w:rsidRPr="00E320D9">
              <w:rPr>
                <w:sz w:val="20"/>
                <w:szCs w:val="20"/>
                <w:lang w:val="x-none" w:eastAsia="x-none"/>
              </w:rPr>
              <w:t>phalanx_ui_1</w:t>
            </w:r>
          </w:p>
        </w:tc>
      </w:tr>
      <w:tr w:rsidR="009E2685" w:rsidRPr="00E320D9" w14:paraId="312CF1B4" w14:textId="77777777" w:rsidTr="0067794E">
        <w:trPr>
          <w:trHeight w:val="661"/>
        </w:trPr>
        <w:tc>
          <w:tcPr>
            <w:tcW w:w="1319" w:type="dxa"/>
          </w:tcPr>
          <w:p w14:paraId="49F59D9D" w14:textId="77777777" w:rsidR="009E2685" w:rsidRPr="00E320D9" w:rsidRDefault="009E2685" w:rsidP="00116A4C">
            <w:pPr>
              <w:rPr>
                <w:sz w:val="20"/>
                <w:szCs w:val="20"/>
                <w:lang w:val="x-none" w:eastAsia="x-none"/>
              </w:rPr>
            </w:pPr>
            <w:r w:rsidRPr="00E320D9">
              <w:rPr>
                <w:sz w:val="20"/>
                <w:szCs w:val="20"/>
                <w:lang w:val="x-none" w:eastAsia="x-none"/>
              </w:rPr>
              <w:t>bbcae433ef46</w:t>
            </w:r>
          </w:p>
        </w:tc>
        <w:tc>
          <w:tcPr>
            <w:tcW w:w="1634" w:type="dxa"/>
          </w:tcPr>
          <w:p w14:paraId="6EAC678D" w14:textId="77777777" w:rsidR="009E2685" w:rsidRPr="00E320D9" w:rsidRDefault="009E2685" w:rsidP="00116A4C">
            <w:pPr>
              <w:rPr>
                <w:sz w:val="20"/>
                <w:szCs w:val="20"/>
                <w:lang w:val="x-none" w:eastAsia="x-none"/>
              </w:rPr>
            </w:pPr>
            <w:r w:rsidRPr="00E320D9">
              <w:rPr>
                <w:sz w:val="20"/>
                <w:szCs w:val="20"/>
                <w:lang w:val="x-none" w:eastAsia="x-none"/>
              </w:rPr>
              <w:t>mysql:5.7</w:t>
            </w:r>
          </w:p>
        </w:tc>
        <w:tc>
          <w:tcPr>
            <w:tcW w:w="1225" w:type="dxa"/>
          </w:tcPr>
          <w:p w14:paraId="670D6C0E"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08F73B38"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0FA77690"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267C3407" w14:textId="77777777" w:rsidR="009E2685" w:rsidRPr="00E320D9" w:rsidRDefault="009E2685" w:rsidP="00116A4C">
            <w:pPr>
              <w:tabs>
                <w:tab w:val="left" w:pos="556"/>
              </w:tabs>
              <w:rPr>
                <w:sz w:val="20"/>
                <w:szCs w:val="20"/>
                <w:lang w:val="x-none" w:eastAsia="x-none"/>
              </w:rPr>
            </w:pPr>
            <w:r w:rsidRPr="00E320D9">
              <w:rPr>
                <w:sz w:val="20"/>
                <w:szCs w:val="20"/>
                <w:lang w:val="x-none" w:eastAsia="x-none"/>
              </w:rPr>
              <w:t>0.0.0.0:3307-&gt;3306/tcp</w:t>
            </w:r>
          </w:p>
        </w:tc>
        <w:tc>
          <w:tcPr>
            <w:tcW w:w="1634" w:type="dxa"/>
          </w:tcPr>
          <w:p w14:paraId="05E4AF7D" w14:textId="77777777" w:rsidR="009E2685" w:rsidRPr="00E320D9" w:rsidRDefault="009E2685" w:rsidP="00116A4C">
            <w:pPr>
              <w:rPr>
                <w:sz w:val="20"/>
                <w:szCs w:val="20"/>
                <w:lang w:val="x-none" w:eastAsia="x-none"/>
              </w:rPr>
            </w:pPr>
            <w:r w:rsidRPr="00E320D9">
              <w:rPr>
                <w:sz w:val="20"/>
                <w:szCs w:val="20"/>
                <w:lang w:val="x-none" w:eastAsia="x-none"/>
              </w:rPr>
              <w:t>phalanx_db_1</w:t>
            </w:r>
          </w:p>
        </w:tc>
      </w:tr>
    </w:tbl>
    <w:p w14:paraId="50E89DFD" w14:textId="181BA26A" w:rsidR="009467D6" w:rsidRDefault="008A5A3A" w:rsidP="008A5A3A">
      <w:pPr>
        <w:rPr>
          <w:lang w:val="x-none" w:eastAsia="x-none"/>
        </w:rPr>
      </w:pPr>
      <w:r>
        <w:rPr>
          <w:lang w:val="x-none" w:eastAsia="x-none"/>
        </w:rPr>
        <w:tab/>
      </w:r>
    </w:p>
    <w:p w14:paraId="773287E2" w14:textId="77777777" w:rsidR="009467D6" w:rsidRDefault="009467D6">
      <w:pPr>
        <w:rPr>
          <w:lang w:val="x-none" w:eastAsia="x-none"/>
        </w:rPr>
      </w:pPr>
      <w:r>
        <w:rPr>
          <w:lang w:val="x-none" w:eastAsia="x-none"/>
        </w:rPr>
        <w:br w:type="page"/>
      </w:r>
    </w:p>
    <w:p w14:paraId="5ABCCD44" w14:textId="77777777" w:rsidR="009467D6" w:rsidRDefault="009467D6" w:rsidP="008A5A3A">
      <w:pPr>
        <w:rPr>
          <w:lang w:val="x-none" w:eastAsia="x-none"/>
        </w:rPr>
      </w:pPr>
    </w:p>
    <w:p w14:paraId="6855E2C2" w14:textId="5B0407B6" w:rsidR="00463256" w:rsidRPr="0067794E" w:rsidRDefault="00463256" w:rsidP="00A775DB">
      <w:pPr>
        <w:ind w:firstLine="708"/>
        <w:rPr>
          <w:rFonts w:eastAsia="Times New Roman"/>
        </w:rPr>
      </w:pPr>
      <w:r w:rsidRPr="0067794E">
        <w:rPr>
          <w:rFonts w:eastAsia="Times New Roman"/>
          <w:color w:val="24292E"/>
          <w:shd w:val="clear" w:color="auto" w:fill="FFFFFF"/>
        </w:rPr>
        <w:t>Os parâmetros mais utilizados na execução do container são:</w:t>
      </w:r>
    </w:p>
    <w:p w14:paraId="3B93A285" w14:textId="53266BD5" w:rsidR="0021511B" w:rsidRPr="0067794E" w:rsidRDefault="0021511B" w:rsidP="008A5A3A">
      <w:pPr>
        <w:rPr>
          <w:lang w:val="x-none" w:eastAsia="x-none"/>
        </w:rPr>
      </w:pPr>
    </w:p>
    <w:p w14:paraId="5705C180" w14:textId="24DC8C69" w:rsidR="00792282" w:rsidRDefault="00792282" w:rsidP="0060039A">
      <w:pPr>
        <w:pStyle w:val="Legenda"/>
        <w:keepNext/>
      </w:pPr>
      <w:bookmarkStart w:id="233" w:name="_Toc497641686"/>
      <w:r>
        <w:t xml:space="preserve">Tabela </w:t>
      </w:r>
      <w:fldSimple w:instr=" SEQ Tabela \* ARABIC ">
        <w:r w:rsidR="00E51193">
          <w:rPr>
            <w:noProof/>
          </w:rPr>
          <w:t>3</w:t>
        </w:r>
      </w:fldSimple>
      <w:r>
        <w:rPr>
          <w:noProof/>
        </w:rPr>
        <w:t xml:space="preserve"> - Tabela de parâmetros utilizado na </w:t>
      </w:r>
      <w:r w:rsidR="0060039A">
        <w:rPr>
          <w:noProof/>
        </w:rPr>
        <w:t>manipulação dos con</w:t>
      </w:r>
      <w:r>
        <w:rPr>
          <w:noProof/>
        </w:rPr>
        <w:t xml:space="preserve">tainers Fonte: </w:t>
      </w:r>
      <w:r w:rsidRPr="00E805F3">
        <w:rPr>
          <w:noProof/>
        </w:rPr>
        <w:t>https://github.com/gomex/docker-para-desenvolvedores/blob/master/manuscript/comandos.md</w:t>
      </w:r>
      <w:bookmarkEnd w:id="23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21511B" w:rsidRPr="0067794E" w14:paraId="1B48F63A" w14:textId="77777777" w:rsidTr="00D33596">
        <w:trPr>
          <w:trHeight w:val="260"/>
        </w:trPr>
        <w:tc>
          <w:tcPr>
            <w:tcW w:w="4530" w:type="dxa"/>
          </w:tcPr>
          <w:p w14:paraId="00752F95" w14:textId="372E4B5F" w:rsidR="0021511B" w:rsidRPr="0067794E" w:rsidRDefault="0021511B" w:rsidP="008A5A3A">
            <w:pPr>
              <w:rPr>
                <w:lang w:val="x-none" w:eastAsia="x-none"/>
              </w:rPr>
            </w:pPr>
            <w:r w:rsidRPr="0067794E">
              <w:rPr>
                <w:lang w:val="x-none" w:eastAsia="x-none"/>
              </w:rPr>
              <w:t>Pa</w:t>
            </w:r>
            <w:r w:rsidR="00A02F38" w:rsidRPr="0067794E">
              <w:rPr>
                <w:lang w:val="x-none" w:eastAsia="x-none"/>
              </w:rPr>
              <w:t>râmetro</w:t>
            </w:r>
          </w:p>
        </w:tc>
        <w:tc>
          <w:tcPr>
            <w:tcW w:w="4531" w:type="dxa"/>
          </w:tcPr>
          <w:p w14:paraId="2AAF1F1A" w14:textId="0393806A" w:rsidR="0021511B" w:rsidRPr="0067794E" w:rsidRDefault="00A02F38" w:rsidP="008A5A3A">
            <w:pPr>
              <w:rPr>
                <w:lang w:val="x-none" w:eastAsia="x-none"/>
              </w:rPr>
            </w:pPr>
            <w:r w:rsidRPr="0067794E">
              <w:rPr>
                <w:lang w:val="x-none" w:eastAsia="x-none"/>
              </w:rPr>
              <w:t>Explicaçã</w:t>
            </w:r>
            <w:r w:rsidR="00141EEE" w:rsidRPr="0067794E">
              <w:rPr>
                <w:lang w:val="x-none" w:eastAsia="x-none"/>
              </w:rPr>
              <w:t>o</w:t>
            </w:r>
          </w:p>
        </w:tc>
      </w:tr>
      <w:tr w:rsidR="0021511B" w:rsidRPr="0067794E" w14:paraId="42C85C8F" w14:textId="77777777" w:rsidTr="00D33596">
        <w:tc>
          <w:tcPr>
            <w:tcW w:w="4530" w:type="dxa"/>
          </w:tcPr>
          <w:p w14:paraId="591ABC83" w14:textId="4CB22139" w:rsidR="0021511B" w:rsidRPr="0067794E" w:rsidRDefault="00141EEE" w:rsidP="008A5A3A">
            <w:pPr>
              <w:rPr>
                <w:lang w:val="x-none" w:eastAsia="x-none"/>
              </w:rPr>
            </w:pPr>
            <w:r w:rsidRPr="0067794E">
              <w:rPr>
                <w:lang w:val="x-none" w:eastAsia="x-none"/>
              </w:rPr>
              <w:t xml:space="preserve">-a </w:t>
            </w:r>
          </w:p>
        </w:tc>
        <w:tc>
          <w:tcPr>
            <w:tcW w:w="4531" w:type="dxa"/>
          </w:tcPr>
          <w:p w14:paraId="71BEE0F0" w14:textId="7828E754" w:rsidR="0021511B" w:rsidRPr="0067794E" w:rsidRDefault="00141EEE" w:rsidP="008A5A3A">
            <w:pPr>
              <w:rPr>
                <w:lang w:val="x-none" w:eastAsia="x-none"/>
              </w:rPr>
            </w:pPr>
            <w:r w:rsidRPr="0067794E">
              <w:rPr>
                <w:lang w:val="x-none" w:eastAsia="x-none"/>
              </w:rPr>
              <w:t>Lista todos os containers, inclusive os desligados</w:t>
            </w:r>
          </w:p>
        </w:tc>
      </w:tr>
      <w:tr w:rsidR="0021511B" w:rsidRPr="0067794E" w14:paraId="435AAE8B" w14:textId="77777777" w:rsidTr="00D33596">
        <w:tc>
          <w:tcPr>
            <w:tcW w:w="4530" w:type="dxa"/>
          </w:tcPr>
          <w:p w14:paraId="1B93C014" w14:textId="72D38BD4" w:rsidR="0021511B" w:rsidRPr="0067794E" w:rsidRDefault="00081178" w:rsidP="008A5A3A">
            <w:pPr>
              <w:rPr>
                <w:lang w:val="x-none" w:eastAsia="x-none"/>
              </w:rPr>
            </w:pPr>
            <w:r w:rsidRPr="0067794E">
              <w:rPr>
                <w:lang w:val="x-none" w:eastAsia="x-none"/>
              </w:rPr>
              <w:t>-l</w:t>
            </w:r>
          </w:p>
        </w:tc>
        <w:tc>
          <w:tcPr>
            <w:tcW w:w="4531" w:type="dxa"/>
          </w:tcPr>
          <w:p w14:paraId="0E3C88D9" w14:textId="6CF48659" w:rsidR="0021511B" w:rsidRPr="0067794E" w:rsidRDefault="00081178" w:rsidP="008A5A3A">
            <w:pPr>
              <w:rPr>
                <w:lang w:val="x-none" w:eastAsia="x-none"/>
              </w:rPr>
            </w:pPr>
            <w:r w:rsidRPr="0067794E">
              <w:rPr>
                <w:lang w:val="x-none" w:eastAsia="x-none"/>
              </w:rPr>
              <w:t>Lista os últimos containers, inclusive os desligados</w:t>
            </w:r>
          </w:p>
        </w:tc>
      </w:tr>
      <w:tr w:rsidR="0021511B" w:rsidRPr="0067794E" w14:paraId="3BF09BAB" w14:textId="77777777" w:rsidTr="00D33596">
        <w:tc>
          <w:tcPr>
            <w:tcW w:w="4530" w:type="dxa"/>
          </w:tcPr>
          <w:p w14:paraId="08E6EFCE" w14:textId="6257D3E6" w:rsidR="0021511B" w:rsidRPr="0067794E" w:rsidRDefault="003E5EF3" w:rsidP="008A5A3A">
            <w:pPr>
              <w:rPr>
                <w:lang w:val="x-none" w:eastAsia="x-none"/>
              </w:rPr>
            </w:pPr>
            <w:r w:rsidRPr="0067794E">
              <w:rPr>
                <w:lang w:val="x-none" w:eastAsia="x-none"/>
              </w:rPr>
              <w:t xml:space="preserve">-n </w:t>
            </w:r>
          </w:p>
        </w:tc>
        <w:tc>
          <w:tcPr>
            <w:tcW w:w="4531" w:type="dxa"/>
          </w:tcPr>
          <w:p w14:paraId="1E8A5521" w14:textId="109E2AFA" w:rsidR="0021511B" w:rsidRPr="0067794E" w:rsidRDefault="003E5EF3" w:rsidP="008A5A3A">
            <w:pPr>
              <w:rPr>
                <w:lang w:val="x-none" w:eastAsia="x-none"/>
              </w:rPr>
            </w:pPr>
            <w:r w:rsidRPr="0067794E">
              <w:rPr>
                <w:lang w:val="x-none" w:eastAsia="x-none"/>
              </w:rPr>
              <w:t>Lista os últimos N containers, inclusive os desligados</w:t>
            </w:r>
          </w:p>
        </w:tc>
      </w:tr>
      <w:tr w:rsidR="0021511B" w:rsidRPr="0067794E" w14:paraId="785E7D4E" w14:textId="77777777" w:rsidTr="00D33596">
        <w:tc>
          <w:tcPr>
            <w:tcW w:w="4530" w:type="dxa"/>
          </w:tcPr>
          <w:p w14:paraId="1890D04E" w14:textId="310C50BA" w:rsidR="0021511B" w:rsidRPr="0067794E" w:rsidRDefault="00374B47" w:rsidP="008A5A3A">
            <w:pPr>
              <w:rPr>
                <w:lang w:val="x-none" w:eastAsia="x-none"/>
              </w:rPr>
            </w:pPr>
            <w:r w:rsidRPr="0067794E">
              <w:rPr>
                <w:lang w:val="x-none" w:eastAsia="x-none"/>
              </w:rPr>
              <w:t>-q</w:t>
            </w:r>
          </w:p>
        </w:tc>
        <w:tc>
          <w:tcPr>
            <w:tcW w:w="4531" w:type="dxa"/>
          </w:tcPr>
          <w:p w14:paraId="06940A5E" w14:textId="6CFBCB7A" w:rsidR="0021511B" w:rsidRPr="0067794E" w:rsidRDefault="00374B47" w:rsidP="008A5A3A">
            <w:pPr>
              <w:rPr>
                <w:lang w:val="x-none" w:eastAsia="x-none"/>
              </w:rPr>
            </w:pPr>
            <w:r w:rsidRPr="0067794E">
              <w:rPr>
                <w:lang w:val="x-none" w:eastAsia="x-none"/>
              </w:rPr>
              <w:t>Lista apenas os ids dos containers, ótimo para utilização em scripts</w:t>
            </w:r>
          </w:p>
        </w:tc>
      </w:tr>
    </w:tbl>
    <w:p w14:paraId="51570279" w14:textId="2811526B" w:rsidR="0021511B" w:rsidRPr="00E17EB0" w:rsidRDefault="0021511B" w:rsidP="008A5A3A">
      <w:pPr>
        <w:rPr>
          <w:sz w:val="20"/>
          <w:szCs w:val="20"/>
          <w:lang w:val="x-none" w:eastAsia="x-none"/>
        </w:rPr>
      </w:pPr>
    </w:p>
    <w:p w14:paraId="0CADEF90" w14:textId="61306CAC" w:rsidR="008A5A3A" w:rsidRDefault="008A5A3A" w:rsidP="00E17EB0">
      <w:pPr>
        <w:ind w:firstLine="708"/>
        <w:rPr>
          <w:lang w:val="x-none" w:eastAsia="x-none"/>
        </w:rPr>
      </w:pPr>
      <w:r>
        <w:rPr>
          <w:lang w:val="x-none" w:eastAsia="x-none"/>
        </w:rPr>
        <w:t>Containers são muito instáveis e descartáveis, durante o meu</w:t>
      </w:r>
      <w:r w:rsidR="00FA0C78">
        <w:rPr>
          <w:lang w:val="x-none" w:eastAsia="x-none"/>
        </w:rPr>
        <w:t xml:space="preserve"> estudo de caso, tive</w:t>
      </w:r>
      <w:r w:rsidR="00692439">
        <w:rPr>
          <w:lang w:val="x-none" w:eastAsia="x-none"/>
        </w:rPr>
        <w:t xml:space="preserve"> que descartar várias vezes alguns</w:t>
      </w:r>
      <w:r w:rsidR="00D245E3">
        <w:rPr>
          <w:lang w:val="x-none" w:eastAsia="x-none"/>
        </w:rPr>
        <w:t xml:space="preserve"> containers de</w:t>
      </w:r>
      <w:r w:rsidR="005D1D4C">
        <w:rPr>
          <w:lang w:val="x-none" w:eastAsia="x-none"/>
        </w:rPr>
        <w:t xml:space="preserve"> serviço, pois os mesmos são dependêntes entre si e se um serviço</w:t>
      </w:r>
      <w:r w:rsidR="00D245E3">
        <w:rPr>
          <w:lang w:val="x-none" w:eastAsia="x-none"/>
        </w:rPr>
        <w:t xml:space="preserve"> </w:t>
      </w:r>
      <w:r w:rsidR="00091183">
        <w:rPr>
          <w:lang w:val="x-none" w:eastAsia="x-none"/>
        </w:rPr>
        <w:t>não for instânciado de forma correta o  container dependênte também será afetado. Já fiz a descrição desta dependência durante esta obra.</w:t>
      </w:r>
    </w:p>
    <w:p w14:paraId="66360A10" w14:textId="44A8CB07" w:rsidR="00D245E3" w:rsidRDefault="007E0740" w:rsidP="00A775DB">
      <w:pPr>
        <w:ind w:firstLine="708"/>
        <w:rPr>
          <w:lang w:val="x-none" w:eastAsia="x-none"/>
        </w:rPr>
      </w:pPr>
      <w:r>
        <w:rPr>
          <w:lang w:val="x-none" w:eastAsia="x-none"/>
        </w:rPr>
        <w:t xml:space="preserve">Isto entra em total acordo com a informação do </w:t>
      </w:r>
      <w:r w:rsidR="00D245E3">
        <w:rPr>
          <w:lang w:val="x-none" w:eastAsia="x-none"/>
        </w:rPr>
        <w:t>Rafael Benevides – Diretor de Experiência de Desenvolvimento da Red Hat</w:t>
      </w:r>
      <w:r w:rsidR="00D245E3">
        <w:rPr>
          <w:rStyle w:val="Refdenotaderodap"/>
          <w:lang w:val="x-none" w:eastAsia="x-none"/>
        </w:rPr>
        <w:footnoteReference w:customMarkFollows="1" w:id="15"/>
        <w:t>2</w:t>
      </w:r>
      <w:r w:rsidR="00D245E3">
        <w:rPr>
          <w:lang w:val="x-none" w:eastAsia="x-none"/>
        </w:rPr>
        <w:t xml:space="preserve"> – “Tradução nossa, Containers são descartáveis”.</w:t>
      </w:r>
    </w:p>
    <w:p w14:paraId="346C39FC" w14:textId="77777777" w:rsidR="0039253A" w:rsidRDefault="0039253A" w:rsidP="0039253A">
      <w:pPr>
        <w:rPr>
          <w:lang w:val="x-none" w:eastAsia="x-none"/>
        </w:rPr>
      </w:pPr>
    </w:p>
    <w:p w14:paraId="35FBDCB5" w14:textId="1A819354" w:rsidR="005E7E0B" w:rsidRPr="00505DA4" w:rsidRDefault="00E3125A" w:rsidP="00A775DB">
      <w:pPr>
        <w:ind w:firstLine="708"/>
        <w:rPr>
          <w:b/>
          <w:lang w:val="x-none" w:eastAsia="x-none"/>
        </w:rPr>
      </w:pPr>
      <w:r w:rsidRPr="00505DA4">
        <w:rPr>
          <w:b/>
          <w:lang w:val="x-none" w:eastAsia="x-none"/>
        </w:rPr>
        <w:t>Principais comandos de manipulação dos container:</w:t>
      </w:r>
    </w:p>
    <w:p w14:paraId="543F5B92" w14:textId="1B24E6EC" w:rsidR="00E3125A" w:rsidRPr="006A12C1" w:rsidRDefault="0057055B" w:rsidP="00E3125A">
      <w:pPr>
        <w:numPr>
          <w:ilvl w:val="0"/>
          <w:numId w:val="23"/>
        </w:numPr>
        <w:spacing w:beforeAutospacing="1" w:afterAutospacing="1"/>
        <w:rPr>
          <w:rFonts w:eastAsia="Times New Roman"/>
          <w:color w:val="000000" w:themeColor="text1"/>
        </w:rPr>
      </w:pPr>
      <w:hyperlink r:id="rId50"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create</w:t>
        </w:r>
        <w:proofErr w:type="spellEnd"/>
      </w:hyperlink>
      <w:r w:rsidR="00E3125A" w:rsidRPr="006A12C1">
        <w:rPr>
          <w:rFonts w:eastAsia="Times New Roman"/>
          <w:color w:val="000000" w:themeColor="text1"/>
        </w:rPr>
        <w:t> </w:t>
      </w:r>
      <w:r w:rsidR="001C0E7D" w:rsidRPr="006A12C1">
        <w:rPr>
          <w:rFonts w:eastAsia="Times New Roman"/>
          <w:color w:val="000000" w:themeColor="text1"/>
        </w:rPr>
        <w:t>– cria um container, porém não inicia o mesmo</w:t>
      </w:r>
      <w:r w:rsidR="00E3125A" w:rsidRPr="006A12C1">
        <w:rPr>
          <w:rFonts w:eastAsia="Times New Roman"/>
          <w:color w:val="000000" w:themeColor="text1"/>
        </w:rPr>
        <w:t>.</w:t>
      </w:r>
    </w:p>
    <w:p w14:paraId="1DA8CADB" w14:textId="55A2D3EE" w:rsidR="00E3125A" w:rsidRPr="006A12C1" w:rsidRDefault="0057055B" w:rsidP="00E3125A">
      <w:pPr>
        <w:numPr>
          <w:ilvl w:val="0"/>
          <w:numId w:val="23"/>
        </w:numPr>
        <w:spacing w:afterAutospacing="1"/>
        <w:rPr>
          <w:rFonts w:eastAsia="Times New Roman"/>
          <w:color w:val="000000" w:themeColor="text1"/>
        </w:rPr>
      </w:pPr>
      <w:hyperlink r:id="rId51"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rename</w:t>
        </w:r>
        <w:proofErr w:type="spellEnd"/>
      </w:hyperlink>
      <w:r w:rsidR="00E3125A" w:rsidRPr="006A12C1">
        <w:rPr>
          <w:rFonts w:eastAsia="Times New Roman"/>
          <w:color w:val="000000" w:themeColor="text1"/>
        </w:rPr>
        <w:t> </w:t>
      </w:r>
      <w:r w:rsidR="00101B3E" w:rsidRPr="006A12C1">
        <w:rPr>
          <w:rFonts w:eastAsia="Times New Roman"/>
          <w:color w:val="000000" w:themeColor="text1"/>
        </w:rPr>
        <w:t xml:space="preserve">– Renomeia o </w:t>
      </w:r>
      <w:proofErr w:type="spellStart"/>
      <w:r w:rsidR="00101B3E" w:rsidRPr="006A12C1">
        <w:rPr>
          <w:rFonts w:eastAsia="Times New Roman"/>
          <w:color w:val="000000" w:themeColor="text1"/>
        </w:rPr>
        <w:t>label</w:t>
      </w:r>
      <w:proofErr w:type="spellEnd"/>
      <w:r w:rsidR="00101B3E" w:rsidRPr="006A12C1">
        <w:rPr>
          <w:rFonts w:eastAsia="Times New Roman"/>
          <w:color w:val="000000" w:themeColor="text1"/>
        </w:rPr>
        <w:t xml:space="preserve"> do container</w:t>
      </w:r>
      <w:r w:rsidR="00E3125A" w:rsidRPr="006A12C1">
        <w:rPr>
          <w:rFonts w:eastAsia="Times New Roman"/>
          <w:color w:val="000000" w:themeColor="text1"/>
        </w:rPr>
        <w:t>.</w:t>
      </w:r>
    </w:p>
    <w:p w14:paraId="6F7AECBA" w14:textId="4941D738" w:rsidR="00E3125A" w:rsidRPr="006A12C1" w:rsidRDefault="0057055B" w:rsidP="00E3125A">
      <w:pPr>
        <w:numPr>
          <w:ilvl w:val="0"/>
          <w:numId w:val="23"/>
        </w:numPr>
        <w:spacing w:afterAutospacing="1"/>
        <w:rPr>
          <w:rFonts w:eastAsia="Times New Roman"/>
          <w:color w:val="000000" w:themeColor="text1"/>
        </w:rPr>
      </w:pPr>
      <w:hyperlink r:id="rId52"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run</w:t>
        </w:r>
        <w:proofErr w:type="spellEnd"/>
      </w:hyperlink>
      <w:r w:rsidR="00E3125A" w:rsidRPr="006A12C1">
        <w:rPr>
          <w:rFonts w:eastAsia="Times New Roman"/>
          <w:color w:val="000000" w:themeColor="text1"/>
        </w:rPr>
        <w:t> </w:t>
      </w:r>
      <w:r w:rsidR="00101B3E" w:rsidRPr="006A12C1">
        <w:rPr>
          <w:rFonts w:eastAsia="Times New Roman"/>
          <w:color w:val="000000" w:themeColor="text1"/>
        </w:rPr>
        <w:t>– Cria o container e inicia o mesmo, coloca em operação</w:t>
      </w:r>
      <w:r w:rsidR="00E3125A" w:rsidRPr="006A12C1">
        <w:rPr>
          <w:rFonts w:eastAsia="Times New Roman"/>
          <w:color w:val="000000" w:themeColor="text1"/>
        </w:rPr>
        <w:t>.</w:t>
      </w:r>
    </w:p>
    <w:p w14:paraId="59D88C1D" w14:textId="4A25BA1B" w:rsidR="00E3125A" w:rsidRPr="006A12C1" w:rsidRDefault="0057055B" w:rsidP="00E3125A">
      <w:pPr>
        <w:numPr>
          <w:ilvl w:val="0"/>
          <w:numId w:val="23"/>
        </w:numPr>
        <w:spacing w:afterAutospacing="1"/>
        <w:rPr>
          <w:rFonts w:eastAsia="Times New Roman"/>
          <w:color w:val="000000" w:themeColor="text1"/>
        </w:rPr>
      </w:pPr>
      <w:hyperlink r:id="rId53"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rm</w:t>
        </w:r>
        <w:proofErr w:type="spellEnd"/>
      </w:hyperlink>
      <w:r w:rsidR="00F272AF" w:rsidRPr="006A12C1">
        <w:rPr>
          <w:rFonts w:eastAsia="Times New Roman"/>
          <w:color w:val="000000" w:themeColor="text1"/>
        </w:rPr>
        <w:t xml:space="preserve"> &lt;nome do container&gt;</w:t>
      </w:r>
      <w:r w:rsidR="00E3125A" w:rsidRPr="006A12C1">
        <w:rPr>
          <w:rFonts w:eastAsia="Times New Roman"/>
          <w:color w:val="000000" w:themeColor="text1"/>
        </w:rPr>
        <w:t> </w:t>
      </w:r>
      <w:r w:rsidR="00F272AF" w:rsidRPr="006A12C1">
        <w:rPr>
          <w:rFonts w:eastAsia="Times New Roman"/>
          <w:color w:val="000000" w:themeColor="text1"/>
        </w:rPr>
        <w:t>- Deleta o container informado pelo nome</w:t>
      </w:r>
      <w:r w:rsidR="00E3125A" w:rsidRPr="006A12C1">
        <w:rPr>
          <w:rFonts w:eastAsia="Times New Roman"/>
          <w:color w:val="000000" w:themeColor="text1"/>
        </w:rPr>
        <w:t>.</w:t>
      </w:r>
    </w:p>
    <w:p w14:paraId="638407C7" w14:textId="115F0723" w:rsidR="00E3125A" w:rsidRDefault="0057055B" w:rsidP="00E3125A">
      <w:pPr>
        <w:numPr>
          <w:ilvl w:val="0"/>
          <w:numId w:val="23"/>
        </w:numPr>
        <w:spacing w:afterAutospacing="1"/>
        <w:rPr>
          <w:rFonts w:eastAsia="Times New Roman"/>
          <w:color w:val="000000" w:themeColor="text1"/>
        </w:rPr>
      </w:pPr>
      <w:hyperlink r:id="rId54"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update</w:t>
        </w:r>
        <w:proofErr w:type="spellEnd"/>
      </w:hyperlink>
      <w:r w:rsidR="00E3125A" w:rsidRPr="006A12C1">
        <w:rPr>
          <w:rFonts w:eastAsia="Times New Roman"/>
          <w:color w:val="000000" w:themeColor="text1"/>
        </w:rPr>
        <w:t> </w:t>
      </w:r>
      <w:r w:rsidR="00364DA9" w:rsidRPr="006A12C1">
        <w:rPr>
          <w:rFonts w:eastAsia="Times New Roman"/>
          <w:color w:val="000000" w:themeColor="text1"/>
        </w:rPr>
        <w:t xml:space="preserve">– Faz um </w:t>
      </w:r>
      <w:proofErr w:type="spellStart"/>
      <w:r w:rsidR="00E3125A" w:rsidRPr="006A12C1">
        <w:rPr>
          <w:rFonts w:eastAsia="Times New Roman"/>
          <w:color w:val="000000" w:themeColor="text1"/>
        </w:rPr>
        <w:t>updat</w:t>
      </w:r>
      <w:r w:rsidR="00364DA9" w:rsidRPr="006A12C1">
        <w:rPr>
          <w:rFonts w:eastAsia="Times New Roman"/>
          <w:color w:val="000000" w:themeColor="text1"/>
        </w:rPr>
        <w:t>e</w:t>
      </w:r>
      <w:proofErr w:type="spellEnd"/>
      <w:r w:rsidR="00364DA9" w:rsidRPr="006A12C1">
        <w:rPr>
          <w:rFonts w:eastAsia="Times New Roman"/>
          <w:color w:val="000000" w:themeColor="text1"/>
        </w:rPr>
        <w:t xml:space="preserve"> das configurações do container</w:t>
      </w:r>
      <w:r w:rsidR="00E3125A" w:rsidRPr="006A12C1">
        <w:rPr>
          <w:rFonts w:eastAsia="Times New Roman"/>
          <w:color w:val="000000" w:themeColor="text1"/>
        </w:rPr>
        <w:t>.</w:t>
      </w:r>
    </w:p>
    <w:p w14:paraId="074D9BF6" w14:textId="33C27497" w:rsidR="00412F0F" w:rsidRDefault="009B119E" w:rsidP="00E3125A">
      <w:pPr>
        <w:numPr>
          <w:ilvl w:val="0"/>
          <w:numId w:val="23"/>
        </w:numPr>
        <w:spacing w:afterAutospacing="1"/>
        <w:rPr>
          <w:rFonts w:eastAsia="Times New Roman"/>
          <w:color w:val="000000" w:themeColor="text1"/>
        </w:rPr>
      </w:pPr>
      <w:proofErr w:type="gramStart"/>
      <w:r>
        <w:rPr>
          <w:rFonts w:eastAsia="Times New Roman"/>
          <w:color w:val="000000" w:themeColor="text1"/>
        </w:rPr>
        <w:t>d</w:t>
      </w:r>
      <w:r w:rsidR="00412F0F">
        <w:rPr>
          <w:rFonts w:eastAsia="Times New Roman"/>
          <w:color w:val="000000" w:themeColor="text1"/>
        </w:rPr>
        <w:t>ocker</w:t>
      </w:r>
      <w:proofErr w:type="gramEnd"/>
      <w:r w:rsidR="00412F0F">
        <w:rPr>
          <w:rFonts w:eastAsia="Times New Roman"/>
          <w:color w:val="000000" w:themeColor="text1"/>
        </w:rPr>
        <w:t xml:space="preserve"> </w:t>
      </w:r>
      <w:proofErr w:type="spellStart"/>
      <w:r w:rsidR="00412F0F">
        <w:rPr>
          <w:rFonts w:eastAsia="Times New Roman"/>
          <w:color w:val="000000" w:themeColor="text1"/>
        </w:rPr>
        <w:t>inspect</w:t>
      </w:r>
      <w:proofErr w:type="spellEnd"/>
      <w:r w:rsidR="00412F0F">
        <w:rPr>
          <w:rFonts w:eastAsia="Times New Roman"/>
          <w:color w:val="000000" w:themeColor="text1"/>
        </w:rPr>
        <w:t xml:space="preserve"> &lt;</w:t>
      </w:r>
      <w:proofErr w:type="spellStart"/>
      <w:r w:rsidR="00412F0F">
        <w:rPr>
          <w:rFonts w:eastAsia="Times New Roman"/>
          <w:color w:val="000000" w:themeColor="text1"/>
        </w:rPr>
        <w:t>id_container</w:t>
      </w:r>
      <w:proofErr w:type="spellEnd"/>
      <w:r w:rsidR="00412F0F">
        <w:rPr>
          <w:rFonts w:eastAsia="Times New Roman"/>
          <w:color w:val="000000" w:themeColor="text1"/>
        </w:rPr>
        <w:t>&gt;</w:t>
      </w:r>
      <w:r w:rsidR="00D45334">
        <w:rPr>
          <w:rFonts w:eastAsia="Times New Roman"/>
          <w:color w:val="000000" w:themeColor="text1"/>
        </w:rPr>
        <w:t xml:space="preserve"> - Informa dados detalhados do container.</w:t>
      </w:r>
    </w:p>
    <w:p w14:paraId="7E5C0B2F" w14:textId="76771C89" w:rsidR="009B119E" w:rsidRPr="006A12C1" w:rsidRDefault="009B119E" w:rsidP="00E3125A">
      <w:pPr>
        <w:numPr>
          <w:ilvl w:val="0"/>
          <w:numId w:val="23"/>
        </w:numPr>
        <w:spacing w:afterAutospacing="1"/>
        <w:rPr>
          <w:rFonts w:eastAsia="Times New Roman"/>
          <w:color w:val="000000" w:themeColor="text1"/>
        </w:rPr>
      </w:pPr>
      <w:proofErr w:type="gramStart"/>
      <w:r>
        <w:rPr>
          <w:rFonts w:eastAsia="Times New Roman"/>
          <w:color w:val="000000" w:themeColor="text1"/>
        </w:rPr>
        <w:t>docker</w:t>
      </w:r>
      <w:proofErr w:type="gramEnd"/>
      <w:r>
        <w:rPr>
          <w:rFonts w:eastAsia="Times New Roman"/>
          <w:color w:val="000000" w:themeColor="text1"/>
        </w:rPr>
        <w:t xml:space="preserve"> container </w:t>
      </w:r>
      <w:proofErr w:type="spellStart"/>
      <w:r>
        <w:rPr>
          <w:rFonts w:eastAsia="Times New Roman"/>
          <w:color w:val="000000" w:themeColor="text1"/>
        </w:rPr>
        <w:t>prune</w:t>
      </w:r>
      <w:proofErr w:type="spellEnd"/>
      <w:r>
        <w:rPr>
          <w:rFonts w:eastAsia="Times New Roman"/>
          <w:color w:val="000000" w:themeColor="text1"/>
        </w:rPr>
        <w:t xml:space="preserve"> – Remove todos os containers que não estão em execução no momento. </w:t>
      </w:r>
    </w:p>
    <w:p w14:paraId="6CF0F0D2" w14:textId="5AE525BD" w:rsidR="00E3125A" w:rsidRPr="00E53A70" w:rsidRDefault="00C67EF5" w:rsidP="00A775DB">
      <w:pPr>
        <w:ind w:firstLine="708"/>
        <w:rPr>
          <w:lang w:val="x-none" w:eastAsia="x-none"/>
        </w:rPr>
      </w:pPr>
      <w:r w:rsidRPr="00E53A70">
        <w:rPr>
          <w:lang w:val="x-none" w:eastAsia="x-none"/>
        </w:rPr>
        <w:t>Todos esses comandos</w:t>
      </w:r>
      <w:r w:rsidR="005F2AA7" w:rsidRPr="00E53A70">
        <w:rPr>
          <w:rStyle w:val="Refdenotaderodap"/>
          <w:lang w:val="x-none" w:eastAsia="x-none"/>
        </w:rPr>
        <w:footnoteReference w:customMarkFollows="1" w:id="16"/>
        <w:t>3</w:t>
      </w:r>
      <w:r w:rsidRPr="00E53A70">
        <w:rPr>
          <w:lang w:val="x-none" w:eastAsia="x-none"/>
        </w:rPr>
        <w:t xml:space="preserve"> permitem parâmetros de configurações, como os descritos no arquivo do Docker-compose; pois é possível fazer a execução de um container sem a utilização de </w:t>
      </w:r>
      <w:r w:rsidR="00D84305" w:rsidRPr="00E53A70">
        <w:rPr>
          <w:lang w:val="x-none" w:eastAsia="x-none"/>
        </w:rPr>
        <w:t>um arquivo do Docker-compose ou Docker file, porém se executado desta forma todos os argumentos devem ser passados de forma explícita na criação ou execução do container</w:t>
      </w:r>
      <w:r w:rsidR="00AB0095" w:rsidRPr="00E53A70">
        <w:rPr>
          <w:lang w:val="x-none" w:eastAsia="x-none"/>
        </w:rPr>
        <w:t>, da seguinte sintaxe:</w:t>
      </w:r>
    </w:p>
    <w:p w14:paraId="0D5C9A45" w14:textId="133549B7" w:rsidR="00F54100" w:rsidRPr="00E53A70" w:rsidRDefault="00F54100" w:rsidP="0067794E">
      <w:pPr>
        <w:pStyle w:val="PargrafodaLista"/>
        <w:numPr>
          <w:ilvl w:val="0"/>
          <w:numId w:val="39"/>
        </w:numPr>
        <w:rPr>
          <w:sz w:val="24"/>
          <w:lang w:eastAsia="x-none"/>
        </w:rPr>
      </w:pPr>
      <w:proofErr w:type="gramStart"/>
      <w:r w:rsidRPr="00E53A70">
        <w:rPr>
          <w:sz w:val="24"/>
          <w:lang w:eastAsia="x-none"/>
        </w:rPr>
        <w:t>docker</w:t>
      </w:r>
      <w:proofErr w:type="gramEnd"/>
      <w:r w:rsidRPr="00E53A70">
        <w:rPr>
          <w:sz w:val="24"/>
          <w:lang w:eastAsia="x-none"/>
        </w:rPr>
        <w:t xml:space="preserve"> container </w:t>
      </w:r>
      <w:proofErr w:type="spellStart"/>
      <w:r w:rsidRPr="00E53A70">
        <w:rPr>
          <w:sz w:val="24"/>
          <w:lang w:eastAsia="x-none"/>
        </w:rPr>
        <w:t>run</w:t>
      </w:r>
      <w:proofErr w:type="spellEnd"/>
      <w:r w:rsidRPr="00E53A70">
        <w:rPr>
          <w:sz w:val="24"/>
          <w:lang w:eastAsia="x-none"/>
        </w:rPr>
        <w:t xml:space="preserve"> &lt;parâmetros&gt; &lt;imagem&gt; &lt;CMD&gt; &lt;argumentos&gt;</w:t>
      </w:r>
    </w:p>
    <w:p w14:paraId="38155F38" w14:textId="7CB9F267" w:rsidR="00341372" w:rsidRPr="00E53A70" w:rsidRDefault="00341372" w:rsidP="00E53A70">
      <w:pPr>
        <w:pStyle w:val="PargrafodaLista"/>
        <w:ind w:left="0" w:firstLine="708"/>
        <w:rPr>
          <w:sz w:val="24"/>
          <w:lang w:eastAsia="x-none"/>
        </w:rPr>
      </w:pPr>
      <w:r w:rsidRPr="002A3F79">
        <w:rPr>
          <w:sz w:val="24"/>
          <w:lang w:eastAsia="x-none"/>
        </w:rPr>
        <w:t>N</w:t>
      </w:r>
      <w:r w:rsidRPr="002A3F79">
        <w:rPr>
          <w:sz w:val="24"/>
          <w:lang w:val="x-none" w:eastAsia="x-none"/>
        </w:rPr>
        <w:t>ão sendo uma boa prática executar desta forma, conforme o exemplo:</w:t>
      </w:r>
    </w:p>
    <w:p w14:paraId="5E43CF94" w14:textId="1DC9B290" w:rsidR="002F2AA6" w:rsidRPr="00A7473D" w:rsidRDefault="002F2AA6" w:rsidP="0067794E">
      <w:pPr>
        <w:pStyle w:val="PargrafodaLista"/>
        <w:numPr>
          <w:ilvl w:val="0"/>
          <w:numId w:val="39"/>
        </w:numPr>
        <w:rPr>
          <w:sz w:val="24"/>
          <w:lang w:val="en-US" w:eastAsia="x-none"/>
        </w:rPr>
      </w:pPr>
      <w:r w:rsidRPr="006636D8">
        <w:rPr>
          <w:sz w:val="24"/>
          <w:lang w:val="en-US" w:eastAsia="x-none"/>
        </w:rPr>
        <w:t>docker run -it -d -p 8080:8080 -v /</w:t>
      </w:r>
      <w:proofErr w:type="spellStart"/>
      <w:r w:rsidRPr="006636D8">
        <w:rPr>
          <w:sz w:val="24"/>
          <w:lang w:val="en-US" w:eastAsia="x-none"/>
        </w:rPr>
        <w:t>var</w:t>
      </w:r>
      <w:proofErr w:type="spellEnd"/>
      <w:r w:rsidRPr="006636D8">
        <w:rPr>
          <w:sz w:val="24"/>
          <w:lang w:val="en-US" w:eastAsia="x-none"/>
        </w:rPr>
        <w:t>/run/</w:t>
      </w:r>
      <w:proofErr w:type="spellStart"/>
      <w:r w:rsidRPr="006636D8">
        <w:rPr>
          <w:sz w:val="24"/>
          <w:lang w:val="en-US" w:eastAsia="x-none"/>
        </w:rPr>
        <w:t>docker.sock</w:t>
      </w:r>
      <w:proofErr w:type="spellEnd"/>
      <w:r w:rsidRPr="006636D8">
        <w:rPr>
          <w:sz w:val="24"/>
          <w:lang w:val="en-US" w:eastAsia="x-none"/>
        </w:rPr>
        <w:t>:/</w:t>
      </w:r>
      <w:proofErr w:type="spellStart"/>
      <w:r w:rsidRPr="006636D8">
        <w:rPr>
          <w:sz w:val="24"/>
          <w:lang w:val="en-US" w:eastAsia="x-none"/>
        </w:rPr>
        <w:t>var</w:t>
      </w:r>
      <w:proofErr w:type="spellEnd"/>
      <w:r w:rsidRPr="006636D8">
        <w:rPr>
          <w:sz w:val="24"/>
          <w:lang w:val="en-US" w:eastAsia="x-none"/>
        </w:rPr>
        <w:t>/run/</w:t>
      </w:r>
      <w:proofErr w:type="spellStart"/>
      <w:r w:rsidRPr="006636D8">
        <w:rPr>
          <w:sz w:val="24"/>
          <w:lang w:val="en-US" w:eastAsia="x-none"/>
        </w:rPr>
        <w:t>docker.sock</w:t>
      </w:r>
      <w:proofErr w:type="spellEnd"/>
      <w:r w:rsidRPr="006636D8">
        <w:rPr>
          <w:sz w:val="24"/>
          <w:lang w:val="en-US" w:eastAsia="x-none"/>
        </w:rPr>
        <w:t xml:space="preserve"> alexellis2/visualizer-arm</w:t>
      </w:r>
    </w:p>
    <w:p w14:paraId="0BDD78EF" w14:textId="77777777" w:rsidR="009467D6" w:rsidRPr="00E53A70" w:rsidRDefault="009467D6">
      <w:pPr>
        <w:rPr>
          <w:rFonts w:eastAsia="Times New Roman"/>
          <w:color w:val="24292E"/>
          <w:shd w:val="clear" w:color="auto" w:fill="FFFFFF"/>
          <w:lang w:val="en-US"/>
        </w:rPr>
      </w:pPr>
      <w:r w:rsidRPr="00E53A70">
        <w:rPr>
          <w:rFonts w:eastAsia="Times New Roman"/>
          <w:color w:val="24292E"/>
          <w:shd w:val="clear" w:color="auto" w:fill="FFFFFF"/>
          <w:lang w:val="en-US"/>
        </w:rPr>
        <w:br w:type="page"/>
      </w:r>
    </w:p>
    <w:p w14:paraId="6F288424" w14:textId="6893DEF6" w:rsidR="00F468E6" w:rsidRPr="00F468E6" w:rsidRDefault="00F468E6" w:rsidP="00A775DB">
      <w:pPr>
        <w:ind w:firstLine="708"/>
        <w:rPr>
          <w:rFonts w:eastAsia="Times New Roman"/>
        </w:rPr>
      </w:pPr>
      <w:r w:rsidRPr="00E17EB0">
        <w:rPr>
          <w:rFonts w:eastAsia="Times New Roman"/>
          <w:color w:val="24292E"/>
          <w:shd w:val="clear" w:color="auto" w:fill="FFFFFF"/>
        </w:rPr>
        <w:lastRenderedPageBreak/>
        <w:t>Os parâmetros mais utilizados na execução do container são:</w:t>
      </w:r>
    </w:p>
    <w:p w14:paraId="5004E0EF" w14:textId="418E129D" w:rsidR="00D245E3" w:rsidRDefault="00D245E3" w:rsidP="008A5A3A">
      <w:pPr>
        <w:rPr>
          <w:lang w:eastAsia="x-none"/>
        </w:rPr>
      </w:pPr>
    </w:p>
    <w:p w14:paraId="782DB7E4" w14:textId="48DAAB0D" w:rsidR="0060039A" w:rsidRDefault="0060039A" w:rsidP="0060039A">
      <w:pPr>
        <w:pStyle w:val="Legenda"/>
        <w:keepNext/>
      </w:pPr>
      <w:bookmarkStart w:id="234" w:name="_Toc497641687"/>
      <w:r>
        <w:t xml:space="preserve">Tabela </w:t>
      </w:r>
      <w:fldSimple w:instr=" SEQ Tabela \* ARABIC ">
        <w:r w:rsidR="00E51193">
          <w:rPr>
            <w:noProof/>
          </w:rPr>
          <w:t>4</w:t>
        </w:r>
      </w:fldSimple>
      <w:r>
        <w:t xml:space="preserve"> - Tabela de parâmetros utilizados na execução dos containers Fonte: </w:t>
      </w:r>
      <w:r w:rsidRPr="005A02B8">
        <w:t>https://github.com/gomex/docker-para-desenvolvedores/blob/master/manuscript/comandos.md</w:t>
      </w:r>
      <w:bookmarkEnd w:id="23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7"/>
        <w:gridCol w:w="4474"/>
      </w:tblGrid>
      <w:tr w:rsidR="00301197" w14:paraId="1C6EF851" w14:textId="77777777" w:rsidTr="005A5284">
        <w:tc>
          <w:tcPr>
            <w:tcW w:w="4530" w:type="dxa"/>
          </w:tcPr>
          <w:p w14:paraId="2AF4D9F0" w14:textId="4E9D573C" w:rsidR="00301197" w:rsidRDefault="00C7702F" w:rsidP="008A5A3A">
            <w:pPr>
              <w:rPr>
                <w:lang w:eastAsia="x-none"/>
              </w:rPr>
            </w:pPr>
            <w:r w:rsidRPr="0067794E">
              <w:rPr>
                <w:lang w:val="x-none" w:eastAsia="x-none"/>
              </w:rPr>
              <w:t>Parâmetro</w:t>
            </w:r>
          </w:p>
        </w:tc>
        <w:tc>
          <w:tcPr>
            <w:tcW w:w="4531" w:type="dxa"/>
          </w:tcPr>
          <w:p w14:paraId="0E598C7B" w14:textId="32DC72A7" w:rsidR="00301197" w:rsidRDefault="00C7702F" w:rsidP="008A5A3A">
            <w:pPr>
              <w:rPr>
                <w:lang w:eastAsia="x-none"/>
              </w:rPr>
            </w:pPr>
            <w:r w:rsidRPr="0067794E">
              <w:rPr>
                <w:lang w:val="x-none" w:eastAsia="x-none"/>
              </w:rPr>
              <w:t>Explicação</w:t>
            </w:r>
          </w:p>
        </w:tc>
      </w:tr>
      <w:tr w:rsidR="00301197" w14:paraId="0172CA97" w14:textId="77777777" w:rsidTr="005A5284">
        <w:tc>
          <w:tcPr>
            <w:tcW w:w="4530" w:type="dxa"/>
          </w:tcPr>
          <w:p w14:paraId="683906A7" w14:textId="46202F3A" w:rsidR="00301197" w:rsidRDefault="0059284C" w:rsidP="008A5A3A">
            <w:pPr>
              <w:rPr>
                <w:lang w:eastAsia="x-none"/>
              </w:rPr>
            </w:pPr>
            <w:r w:rsidRPr="0059284C">
              <w:rPr>
                <w:lang w:eastAsia="x-none"/>
              </w:rPr>
              <w:t>-</w:t>
            </w:r>
            <w:proofErr w:type="gramStart"/>
            <w:r w:rsidRPr="0059284C">
              <w:rPr>
                <w:lang w:eastAsia="x-none"/>
              </w:rPr>
              <w:t>d</w:t>
            </w:r>
            <w:proofErr w:type="gramEnd"/>
          </w:p>
        </w:tc>
        <w:tc>
          <w:tcPr>
            <w:tcW w:w="4531" w:type="dxa"/>
          </w:tcPr>
          <w:p w14:paraId="6EC11C97" w14:textId="7E80D127" w:rsidR="00301197" w:rsidRDefault="002B4023" w:rsidP="008A5A3A">
            <w:pPr>
              <w:rPr>
                <w:lang w:eastAsia="x-none"/>
              </w:rPr>
            </w:pPr>
            <w:r w:rsidRPr="002B4023">
              <w:rPr>
                <w:lang w:eastAsia="x-none"/>
              </w:rPr>
              <w:t>Execução do container em background</w:t>
            </w:r>
          </w:p>
        </w:tc>
      </w:tr>
      <w:tr w:rsidR="00301197" w14:paraId="34B27D7C" w14:textId="77777777" w:rsidTr="005A5284">
        <w:tc>
          <w:tcPr>
            <w:tcW w:w="4530" w:type="dxa"/>
          </w:tcPr>
          <w:p w14:paraId="2BD2AE8A" w14:textId="03372522" w:rsidR="00301197" w:rsidRDefault="00F256F9" w:rsidP="008A5A3A">
            <w:pPr>
              <w:rPr>
                <w:lang w:eastAsia="x-none"/>
              </w:rPr>
            </w:pPr>
            <w:r w:rsidRPr="00F256F9">
              <w:rPr>
                <w:lang w:eastAsia="x-none"/>
              </w:rPr>
              <w:t>-</w:t>
            </w:r>
            <w:proofErr w:type="gramStart"/>
            <w:r w:rsidRPr="00F256F9">
              <w:rPr>
                <w:lang w:eastAsia="x-none"/>
              </w:rPr>
              <w:t>i</w:t>
            </w:r>
            <w:proofErr w:type="gramEnd"/>
          </w:p>
        </w:tc>
        <w:tc>
          <w:tcPr>
            <w:tcW w:w="4531" w:type="dxa"/>
          </w:tcPr>
          <w:p w14:paraId="4C7EBA00" w14:textId="6E9CEC0C" w:rsidR="00301197" w:rsidRDefault="005E06C8" w:rsidP="008A5A3A">
            <w:pPr>
              <w:rPr>
                <w:lang w:eastAsia="x-none"/>
              </w:rPr>
            </w:pPr>
            <w:r w:rsidRPr="005E06C8">
              <w:rPr>
                <w:lang w:eastAsia="x-none"/>
              </w:rPr>
              <w:t>Modo interativo. Mantém o STDIN aberto mesmo sem console anexado</w:t>
            </w:r>
          </w:p>
        </w:tc>
      </w:tr>
      <w:tr w:rsidR="00301197" w14:paraId="37F54B7F" w14:textId="77777777" w:rsidTr="005A5284">
        <w:tc>
          <w:tcPr>
            <w:tcW w:w="4530" w:type="dxa"/>
          </w:tcPr>
          <w:p w14:paraId="3E84DA5C" w14:textId="2740850A" w:rsidR="00301197" w:rsidRDefault="00185BD2" w:rsidP="008A5A3A">
            <w:pPr>
              <w:rPr>
                <w:lang w:eastAsia="x-none"/>
              </w:rPr>
            </w:pPr>
            <w:r w:rsidRPr="00185BD2">
              <w:rPr>
                <w:lang w:eastAsia="x-none"/>
              </w:rPr>
              <w:t>-</w:t>
            </w:r>
            <w:proofErr w:type="gramStart"/>
            <w:r w:rsidRPr="00185BD2">
              <w:rPr>
                <w:lang w:eastAsia="x-none"/>
              </w:rPr>
              <w:t>t</w:t>
            </w:r>
            <w:proofErr w:type="gramEnd"/>
          </w:p>
        </w:tc>
        <w:tc>
          <w:tcPr>
            <w:tcW w:w="4531" w:type="dxa"/>
          </w:tcPr>
          <w:p w14:paraId="09B9CCDF" w14:textId="198CECA0" w:rsidR="00301197" w:rsidRDefault="00414755" w:rsidP="008A5A3A">
            <w:pPr>
              <w:rPr>
                <w:lang w:eastAsia="x-none"/>
              </w:rPr>
            </w:pPr>
            <w:r w:rsidRPr="00414755">
              <w:rPr>
                <w:lang w:eastAsia="x-none"/>
              </w:rPr>
              <w:t xml:space="preserve">Aloca uma </w:t>
            </w:r>
            <w:proofErr w:type="spellStart"/>
            <w:r w:rsidRPr="00414755">
              <w:rPr>
                <w:lang w:eastAsia="x-none"/>
              </w:rPr>
              <w:t>pseudo</w:t>
            </w:r>
            <w:proofErr w:type="spellEnd"/>
            <w:r w:rsidRPr="00414755">
              <w:rPr>
                <w:lang w:eastAsia="x-none"/>
              </w:rPr>
              <w:t xml:space="preserve"> TTY</w:t>
            </w:r>
          </w:p>
        </w:tc>
      </w:tr>
      <w:tr w:rsidR="00301197" w14:paraId="015B2613" w14:textId="77777777" w:rsidTr="005A5284">
        <w:tc>
          <w:tcPr>
            <w:tcW w:w="4530" w:type="dxa"/>
          </w:tcPr>
          <w:p w14:paraId="585E21B9" w14:textId="39625302" w:rsidR="00301197" w:rsidRDefault="002B0F82" w:rsidP="008A5A3A">
            <w:pPr>
              <w:rPr>
                <w:lang w:eastAsia="x-none"/>
              </w:rPr>
            </w:pPr>
            <w:r w:rsidRPr="002B0F82">
              <w:rPr>
                <w:lang w:eastAsia="x-none"/>
              </w:rPr>
              <w:t>--</w:t>
            </w:r>
            <w:proofErr w:type="spellStart"/>
            <w:r w:rsidRPr="002B0F82">
              <w:rPr>
                <w:lang w:eastAsia="x-none"/>
              </w:rPr>
              <w:t>rm</w:t>
            </w:r>
            <w:proofErr w:type="spellEnd"/>
          </w:p>
        </w:tc>
        <w:tc>
          <w:tcPr>
            <w:tcW w:w="4531" w:type="dxa"/>
          </w:tcPr>
          <w:p w14:paraId="2E40A733" w14:textId="5AF14DD6" w:rsidR="00301197" w:rsidRDefault="00423FAD" w:rsidP="008A5A3A">
            <w:pPr>
              <w:rPr>
                <w:lang w:eastAsia="x-none"/>
              </w:rPr>
            </w:pPr>
            <w:r w:rsidRPr="00423FAD">
              <w:rPr>
                <w:lang w:eastAsia="x-none"/>
              </w:rPr>
              <w:t>Automaticamente remove o container após finalização (Não funciona com -d)</w:t>
            </w:r>
          </w:p>
        </w:tc>
      </w:tr>
      <w:tr w:rsidR="00301197" w14:paraId="04A2BD05" w14:textId="77777777" w:rsidTr="005A5284">
        <w:tc>
          <w:tcPr>
            <w:tcW w:w="4530" w:type="dxa"/>
          </w:tcPr>
          <w:p w14:paraId="20D05283" w14:textId="470C74E8" w:rsidR="00301197" w:rsidRDefault="001C17E2" w:rsidP="008A5A3A">
            <w:pPr>
              <w:rPr>
                <w:lang w:eastAsia="x-none"/>
              </w:rPr>
            </w:pPr>
            <w:r w:rsidRPr="001C17E2">
              <w:rPr>
                <w:lang w:eastAsia="x-none"/>
              </w:rPr>
              <w:t>--</w:t>
            </w:r>
            <w:proofErr w:type="spellStart"/>
            <w:r w:rsidRPr="001C17E2">
              <w:rPr>
                <w:lang w:eastAsia="x-none"/>
              </w:rPr>
              <w:t>name</w:t>
            </w:r>
            <w:proofErr w:type="spellEnd"/>
          </w:p>
        </w:tc>
        <w:tc>
          <w:tcPr>
            <w:tcW w:w="4531" w:type="dxa"/>
          </w:tcPr>
          <w:p w14:paraId="72FA3A7D" w14:textId="1061B24F" w:rsidR="00301197" w:rsidRDefault="006F7315" w:rsidP="008A5A3A">
            <w:pPr>
              <w:rPr>
                <w:lang w:eastAsia="x-none"/>
              </w:rPr>
            </w:pPr>
            <w:r w:rsidRPr="006F7315">
              <w:rPr>
                <w:lang w:eastAsia="x-none"/>
              </w:rPr>
              <w:t>Nomear o container</w:t>
            </w:r>
          </w:p>
        </w:tc>
      </w:tr>
      <w:tr w:rsidR="00301197" w14:paraId="0F00B7DA" w14:textId="77777777" w:rsidTr="005A5284">
        <w:tc>
          <w:tcPr>
            <w:tcW w:w="4530" w:type="dxa"/>
          </w:tcPr>
          <w:p w14:paraId="723A1E63" w14:textId="56C7CA98" w:rsidR="00301197" w:rsidRDefault="00117EEE" w:rsidP="008A5A3A">
            <w:pPr>
              <w:rPr>
                <w:lang w:eastAsia="x-none"/>
              </w:rPr>
            </w:pPr>
            <w:r w:rsidRPr="00117EEE">
              <w:rPr>
                <w:lang w:eastAsia="x-none"/>
              </w:rPr>
              <w:t>-</w:t>
            </w:r>
            <w:proofErr w:type="gramStart"/>
            <w:r w:rsidRPr="00117EEE">
              <w:rPr>
                <w:lang w:eastAsia="x-none"/>
              </w:rPr>
              <w:t>v</w:t>
            </w:r>
            <w:proofErr w:type="gramEnd"/>
          </w:p>
        </w:tc>
        <w:tc>
          <w:tcPr>
            <w:tcW w:w="4531" w:type="dxa"/>
          </w:tcPr>
          <w:p w14:paraId="3AACB74C" w14:textId="441D42BE" w:rsidR="00301197" w:rsidRDefault="00834A51" w:rsidP="008A5A3A">
            <w:pPr>
              <w:rPr>
                <w:lang w:eastAsia="x-none"/>
              </w:rPr>
            </w:pPr>
            <w:r w:rsidRPr="00834A51">
              <w:rPr>
                <w:lang w:eastAsia="x-none"/>
              </w:rPr>
              <w:t>Mapeamento de volume</w:t>
            </w:r>
          </w:p>
        </w:tc>
      </w:tr>
      <w:tr w:rsidR="00301197" w14:paraId="01B12C3A" w14:textId="77777777" w:rsidTr="005A5284">
        <w:tc>
          <w:tcPr>
            <w:tcW w:w="4530" w:type="dxa"/>
          </w:tcPr>
          <w:p w14:paraId="2999E67C" w14:textId="73578AF3" w:rsidR="00301197" w:rsidRDefault="00C95AC9" w:rsidP="008A5A3A">
            <w:pPr>
              <w:rPr>
                <w:lang w:eastAsia="x-none"/>
              </w:rPr>
            </w:pPr>
            <w:r w:rsidRPr="00C95AC9">
              <w:rPr>
                <w:lang w:eastAsia="x-none"/>
              </w:rPr>
              <w:t>-</w:t>
            </w:r>
            <w:proofErr w:type="gramStart"/>
            <w:r w:rsidRPr="00C95AC9">
              <w:rPr>
                <w:lang w:eastAsia="x-none"/>
              </w:rPr>
              <w:t>p</w:t>
            </w:r>
            <w:proofErr w:type="gramEnd"/>
          </w:p>
        </w:tc>
        <w:tc>
          <w:tcPr>
            <w:tcW w:w="4531" w:type="dxa"/>
          </w:tcPr>
          <w:p w14:paraId="102BF70B" w14:textId="2DEE5530" w:rsidR="00301197" w:rsidRDefault="00C95AC9" w:rsidP="008A5A3A">
            <w:pPr>
              <w:rPr>
                <w:lang w:eastAsia="x-none"/>
              </w:rPr>
            </w:pPr>
            <w:r w:rsidRPr="00C95AC9">
              <w:rPr>
                <w:lang w:eastAsia="x-none"/>
              </w:rPr>
              <w:t>Mapeamento de porta</w:t>
            </w:r>
          </w:p>
        </w:tc>
      </w:tr>
      <w:tr w:rsidR="00301197" w14:paraId="57DB913C" w14:textId="77777777" w:rsidTr="005A5284">
        <w:tc>
          <w:tcPr>
            <w:tcW w:w="4530" w:type="dxa"/>
          </w:tcPr>
          <w:p w14:paraId="04FA6EA3" w14:textId="0DE588DD" w:rsidR="00301197" w:rsidRDefault="003D3D74" w:rsidP="008A5A3A">
            <w:pPr>
              <w:rPr>
                <w:lang w:eastAsia="x-none"/>
              </w:rPr>
            </w:pPr>
            <w:r w:rsidRPr="003D3D74">
              <w:rPr>
                <w:lang w:eastAsia="x-none"/>
              </w:rPr>
              <w:t>-</w:t>
            </w:r>
            <w:proofErr w:type="gramStart"/>
            <w:r w:rsidRPr="003D3D74">
              <w:rPr>
                <w:lang w:eastAsia="x-none"/>
              </w:rPr>
              <w:t>m</w:t>
            </w:r>
            <w:proofErr w:type="gramEnd"/>
          </w:p>
        </w:tc>
        <w:tc>
          <w:tcPr>
            <w:tcW w:w="4531" w:type="dxa"/>
          </w:tcPr>
          <w:p w14:paraId="16731439" w14:textId="44B5CF76" w:rsidR="00301197" w:rsidRDefault="007C105C" w:rsidP="008A5A3A">
            <w:pPr>
              <w:rPr>
                <w:lang w:eastAsia="x-none"/>
              </w:rPr>
            </w:pPr>
            <w:r w:rsidRPr="007C105C">
              <w:rPr>
                <w:lang w:eastAsia="x-none"/>
              </w:rPr>
              <w:t>Limitar o uso de memória RAM</w:t>
            </w:r>
          </w:p>
        </w:tc>
      </w:tr>
      <w:tr w:rsidR="00301197" w14:paraId="60314A8C" w14:textId="77777777" w:rsidTr="005A5284">
        <w:tc>
          <w:tcPr>
            <w:tcW w:w="4530" w:type="dxa"/>
          </w:tcPr>
          <w:p w14:paraId="1D5F80C8" w14:textId="082D045B" w:rsidR="00301197" w:rsidRDefault="001617C8" w:rsidP="008A5A3A">
            <w:pPr>
              <w:rPr>
                <w:lang w:eastAsia="x-none"/>
              </w:rPr>
            </w:pPr>
            <w:r w:rsidRPr="001617C8">
              <w:rPr>
                <w:lang w:eastAsia="x-none"/>
              </w:rPr>
              <w:t>-</w:t>
            </w:r>
            <w:proofErr w:type="gramStart"/>
            <w:r w:rsidRPr="001617C8">
              <w:rPr>
                <w:lang w:eastAsia="x-none"/>
              </w:rPr>
              <w:t>c</w:t>
            </w:r>
            <w:proofErr w:type="gramEnd"/>
          </w:p>
        </w:tc>
        <w:tc>
          <w:tcPr>
            <w:tcW w:w="4531" w:type="dxa"/>
          </w:tcPr>
          <w:p w14:paraId="73DC2982" w14:textId="7681E559" w:rsidR="00301197" w:rsidRDefault="007C179C" w:rsidP="008A5A3A">
            <w:pPr>
              <w:rPr>
                <w:lang w:eastAsia="x-none"/>
              </w:rPr>
            </w:pPr>
            <w:r w:rsidRPr="007C179C">
              <w:rPr>
                <w:lang w:eastAsia="x-none"/>
              </w:rPr>
              <w:t>Balancear o uso de CPU</w:t>
            </w:r>
          </w:p>
        </w:tc>
      </w:tr>
    </w:tbl>
    <w:p w14:paraId="3E24FD2F" w14:textId="77777777" w:rsidR="004B2AA5" w:rsidRPr="00E17EB0" w:rsidRDefault="004B2AA5" w:rsidP="008A5A3A">
      <w:pPr>
        <w:rPr>
          <w:lang w:eastAsia="x-none"/>
        </w:rPr>
      </w:pPr>
    </w:p>
    <w:p w14:paraId="391BAF24" w14:textId="77777777" w:rsidR="006C6350" w:rsidRPr="0064736B" w:rsidRDefault="006C6350" w:rsidP="005A5284">
      <w:pPr>
        <w:spacing w:after="240"/>
        <w:ind w:firstLine="708"/>
        <w:rPr>
          <w:color w:val="24292E"/>
        </w:rPr>
      </w:pPr>
      <w:r w:rsidRPr="0064736B">
        <w:rPr>
          <w:color w:val="24292E"/>
        </w:rPr>
        <w:t>Segue um exemplo simples no seguinte comando:</w:t>
      </w:r>
    </w:p>
    <w:p w14:paraId="6A97BF3F" w14:textId="0571CA27" w:rsidR="009E2685" w:rsidRPr="0060039A" w:rsidRDefault="00371EF8" w:rsidP="00371EF8">
      <w:pPr>
        <w:pStyle w:val="PargrafodaLista"/>
        <w:numPr>
          <w:ilvl w:val="0"/>
          <w:numId w:val="39"/>
        </w:numPr>
        <w:rPr>
          <w:sz w:val="24"/>
          <w:lang w:val="en-US" w:eastAsia="x-none"/>
        </w:rPr>
      </w:pPr>
      <w:r w:rsidRPr="0060039A">
        <w:rPr>
          <w:sz w:val="24"/>
          <w:lang w:val="en-US" w:eastAsia="x-none"/>
        </w:rPr>
        <w:t>docker container run -it --</w:t>
      </w:r>
      <w:proofErr w:type="spellStart"/>
      <w:r w:rsidRPr="0060039A">
        <w:rPr>
          <w:sz w:val="24"/>
          <w:lang w:val="en-US" w:eastAsia="x-none"/>
        </w:rPr>
        <w:t>rm</w:t>
      </w:r>
      <w:proofErr w:type="spellEnd"/>
      <w:r w:rsidRPr="0060039A">
        <w:rPr>
          <w:sz w:val="24"/>
          <w:lang w:val="en-US" w:eastAsia="x-none"/>
        </w:rPr>
        <w:t xml:space="preserve"> --name </w:t>
      </w:r>
      <w:proofErr w:type="spellStart"/>
      <w:r w:rsidRPr="0060039A">
        <w:rPr>
          <w:sz w:val="24"/>
          <w:lang w:val="en-US" w:eastAsia="x-none"/>
        </w:rPr>
        <w:t>phalanx_app</w:t>
      </w:r>
      <w:proofErr w:type="spellEnd"/>
      <w:r w:rsidRPr="0060039A">
        <w:rPr>
          <w:sz w:val="24"/>
          <w:lang w:val="en-US" w:eastAsia="x-none"/>
        </w:rPr>
        <w:t xml:space="preserve"> </w:t>
      </w:r>
      <w:proofErr w:type="spellStart"/>
      <w:r w:rsidRPr="0060039A">
        <w:rPr>
          <w:sz w:val="24"/>
          <w:lang w:val="en-US" w:eastAsia="x-none"/>
        </w:rPr>
        <w:t>rubby</w:t>
      </w:r>
      <w:proofErr w:type="spellEnd"/>
      <w:r w:rsidRPr="0060039A">
        <w:rPr>
          <w:sz w:val="24"/>
          <w:lang w:val="en-US" w:eastAsia="x-none"/>
        </w:rPr>
        <w:t xml:space="preserve"> bash</w:t>
      </w:r>
    </w:p>
    <w:p w14:paraId="4141694F" w14:textId="77777777" w:rsidR="00371EF8" w:rsidRPr="005A5284" w:rsidRDefault="00371EF8">
      <w:pPr>
        <w:rPr>
          <w:lang w:val="en-US" w:eastAsia="x-none"/>
        </w:rPr>
      </w:pPr>
    </w:p>
    <w:p w14:paraId="4A2FBC37" w14:textId="77FDB170" w:rsidR="00814C46" w:rsidRDefault="000941D7" w:rsidP="00A775DB">
      <w:pPr>
        <w:pStyle w:val="Ttulo21"/>
        <w:jc w:val="left"/>
      </w:pPr>
      <w:bookmarkStart w:id="235" w:name="_Toc498128678"/>
      <w:r>
        <w:t>4.</w:t>
      </w:r>
      <w:r w:rsidR="00536E45">
        <w:t>4</w:t>
      </w:r>
      <w:r w:rsidR="002E12C9">
        <w:t>.1</w:t>
      </w:r>
      <w:r>
        <w:t xml:space="preserve"> Software de Gerenciamento de Container</w:t>
      </w:r>
      <w:r w:rsidR="00FD3F05">
        <w:rPr>
          <w:lang w:val="pt-BR"/>
        </w:rPr>
        <w:t>s</w:t>
      </w:r>
      <w:bookmarkEnd w:id="235"/>
    </w:p>
    <w:p w14:paraId="0738D19B" w14:textId="77777777" w:rsidR="00860589" w:rsidRDefault="00860589" w:rsidP="00E17EB0">
      <w:pPr>
        <w:rPr>
          <w:lang w:val="x-none" w:eastAsia="x-none"/>
        </w:rPr>
      </w:pPr>
    </w:p>
    <w:p w14:paraId="29CDE833" w14:textId="5A8D112B" w:rsidR="00860589" w:rsidRDefault="00860589" w:rsidP="00A775DB">
      <w:pPr>
        <w:ind w:firstLine="708"/>
        <w:rPr>
          <w:lang w:val="x-none" w:eastAsia="x-none"/>
        </w:rPr>
      </w:pPr>
      <w:r>
        <w:rPr>
          <w:lang w:val="x-none" w:eastAsia="x-none"/>
        </w:rPr>
        <w:t>Em meu estudo de caso, fiz uso de um serviço</w:t>
      </w:r>
      <w:r w:rsidR="00747BD0">
        <w:rPr>
          <w:lang w:eastAsia="x-none"/>
        </w:rPr>
        <w:t xml:space="preserve"> open source</w:t>
      </w:r>
      <w:r w:rsidR="00F14B99">
        <w:rPr>
          <w:lang w:val="x-none" w:eastAsia="x-none"/>
        </w:rPr>
        <w:t xml:space="preserve"> </w:t>
      </w:r>
      <w:r w:rsidR="007B6E65">
        <w:rPr>
          <w:lang w:val="x-none" w:eastAsia="x-none"/>
        </w:rPr>
        <w:t>P</w:t>
      </w:r>
      <w:r w:rsidR="007B6E65" w:rsidRPr="007B6E65">
        <w:rPr>
          <w:lang w:val="x-none" w:eastAsia="x-none"/>
        </w:rPr>
        <w:t>ortainer</w:t>
      </w:r>
      <w:r w:rsidR="0035521A">
        <w:rPr>
          <w:rStyle w:val="Refdenotaderodap"/>
          <w:lang w:val="x-none" w:eastAsia="x-none"/>
        </w:rPr>
        <w:footnoteReference w:customMarkFollows="1" w:id="17"/>
        <w:t>3</w:t>
      </w:r>
      <w:r w:rsidR="007F6239">
        <w:rPr>
          <w:lang w:val="x-none" w:eastAsia="x-none"/>
        </w:rPr>
        <w:t>. Esse serviço de UI</w:t>
      </w:r>
      <w:r w:rsidR="00055C8B">
        <w:rPr>
          <w:lang w:val="x-none" w:eastAsia="x-none"/>
        </w:rPr>
        <w:t xml:space="preserve"> me permite fazer todo</w:t>
      </w:r>
      <w:r w:rsidR="0061383B">
        <w:rPr>
          <w:lang w:val="x-none" w:eastAsia="x-none"/>
        </w:rPr>
        <w:t>s</w:t>
      </w:r>
      <w:r w:rsidR="00055C8B">
        <w:rPr>
          <w:lang w:val="x-none" w:eastAsia="x-none"/>
        </w:rPr>
        <w:t xml:space="preserve"> o</w:t>
      </w:r>
      <w:r w:rsidR="0061383B">
        <w:rPr>
          <w:lang w:val="x-none" w:eastAsia="x-none"/>
        </w:rPr>
        <w:t>s</w:t>
      </w:r>
      <w:r w:rsidR="00055C8B">
        <w:rPr>
          <w:lang w:val="x-none" w:eastAsia="x-none"/>
        </w:rPr>
        <w:t xml:space="preserve"> gerenciamento</w:t>
      </w:r>
      <w:r w:rsidR="0061383B">
        <w:rPr>
          <w:lang w:val="x-none" w:eastAsia="x-none"/>
        </w:rPr>
        <w:t xml:space="preserve"> com extrema facilidade</w:t>
      </w:r>
      <w:r w:rsidR="00603028">
        <w:rPr>
          <w:lang w:val="x-none" w:eastAsia="x-none"/>
        </w:rPr>
        <w:t>:</w:t>
      </w:r>
    </w:p>
    <w:p w14:paraId="339F8582" w14:textId="125E3189" w:rsidR="00603028" w:rsidRDefault="00603028" w:rsidP="009E6A86">
      <w:pPr>
        <w:pStyle w:val="PargrafodaLista"/>
        <w:numPr>
          <w:ilvl w:val="0"/>
          <w:numId w:val="39"/>
        </w:numPr>
        <w:rPr>
          <w:lang w:val="x-none" w:eastAsia="x-none"/>
        </w:rPr>
      </w:pPr>
      <w:r w:rsidRPr="009E6A86">
        <w:rPr>
          <w:lang w:val="x-none" w:eastAsia="x-none"/>
        </w:rPr>
        <w:t>Gerenciamento dos Serviços</w:t>
      </w:r>
    </w:p>
    <w:p w14:paraId="11F311E5" w14:textId="0011DB56" w:rsidR="00901281" w:rsidRPr="009E6A86" w:rsidRDefault="00901281" w:rsidP="009E6A86">
      <w:pPr>
        <w:pStyle w:val="PargrafodaLista"/>
        <w:numPr>
          <w:ilvl w:val="0"/>
          <w:numId w:val="39"/>
        </w:numPr>
        <w:rPr>
          <w:lang w:val="x-none" w:eastAsia="x-none"/>
        </w:rPr>
      </w:pPr>
      <w:r>
        <w:rPr>
          <w:lang w:val="x-none" w:eastAsia="x-none"/>
        </w:rPr>
        <w:t>Gerenciamento dos Containers</w:t>
      </w:r>
    </w:p>
    <w:p w14:paraId="6DF026E5" w14:textId="37210297" w:rsidR="00603028" w:rsidRDefault="00603028" w:rsidP="009E6A86">
      <w:pPr>
        <w:pStyle w:val="PargrafodaLista"/>
        <w:numPr>
          <w:ilvl w:val="0"/>
          <w:numId w:val="39"/>
        </w:numPr>
        <w:rPr>
          <w:lang w:eastAsia="x-none"/>
        </w:rPr>
      </w:pPr>
      <w:r>
        <w:rPr>
          <w:lang w:eastAsia="x-none"/>
        </w:rPr>
        <w:t>Gerenciamento de Logs</w:t>
      </w:r>
    </w:p>
    <w:p w14:paraId="6F15EC8E" w14:textId="033D77E2" w:rsidR="00603028" w:rsidRDefault="00603028" w:rsidP="009E6A86">
      <w:pPr>
        <w:pStyle w:val="PargrafodaLista"/>
        <w:numPr>
          <w:ilvl w:val="0"/>
          <w:numId w:val="39"/>
        </w:numPr>
        <w:rPr>
          <w:lang w:eastAsia="x-none"/>
        </w:rPr>
      </w:pPr>
      <w:r>
        <w:rPr>
          <w:lang w:eastAsia="x-none"/>
        </w:rPr>
        <w:t>Gerenciamento das Imagens</w:t>
      </w:r>
    </w:p>
    <w:p w14:paraId="524D86E9" w14:textId="5756D013" w:rsidR="00603028" w:rsidRDefault="00603028" w:rsidP="009E6A86">
      <w:pPr>
        <w:pStyle w:val="PargrafodaLista"/>
        <w:numPr>
          <w:ilvl w:val="0"/>
          <w:numId w:val="39"/>
        </w:numPr>
        <w:rPr>
          <w:lang w:eastAsia="x-none"/>
        </w:rPr>
      </w:pPr>
      <w:r>
        <w:rPr>
          <w:lang w:eastAsia="x-none"/>
        </w:rPr>
        <w:t xml:space="preserve">Gerenciamento </w:t>
      </w:r>
      <w:r w:rsidR="001459FF">
        <w:rPr>
          <w:lang w:eastAsia="x-none"/>
        </w:rPr>
        <w:t>de Rede</w:t>
      </w:r>
    </w:p>
    <w:p w14:paraId="034DE14E" w14:textId="6BDF3F15" w:rsidR="00DA7112" w:rsidRDefault="00DA7112" w:rsidP="009E6A86">
      <w:pPr>
        <w:pStyle w:val="PargrafodaLista"/>
        <w:numPr>
          <w:ilvl w:val="0"/>
          <w:numId w:val="39"/>
        </w:numPr>
        <w:rPr>
          <w:lang w:eastAsia="x-none"/>
        </w:rPr>
      </w:pPr>
      <w:r>
        <w:rPr>
          <w:lang w:eastAsia="x-none"/>
        </w:rPr>
        <w:t>Gerenciamento de Volumes</w:t>
      </w:r>
    </w:p>
    <w:p w14:paraId="6182A420" w14:textId="6E83F233" w:rsidR="00DA7112" w:rsidRDefault="00DA7112" w:rsidP="009E6A86">
      <w:pPr>
        <w:pStyle w:val="PargrafodaLista"/>
        <w:numPr>
          <w:ilvl w:val="0"/>
          <w:numId w:val="39"/>
        </w:numPr>
        <w:rPr>
          <w:lang w:eastAsia="x-none"/>
        </w:rPr>
      </w:pPr>
      <w:r>
        <w:rPr>
          <w:lang w:eastAsia="x-none"/>
        </w:rPr>
        <w:t>Gerenciamento do Swarm</w:t>
      </w:r>
    </w:p>
    <w:p w14:paraId="7372477F" w14:textId="18BA56F2" w:rsidR="00826A3D" w:rsidRDefault="00826A3D" w:rsidP="00A775DB">
      <w:pPr>
        <w:ind w:firstLine="708"/>
        <w:rPr>
          <w:lang w:val="x-none" w:eastAsia="x-none"/>
        </w:rPr>
      </w:pPr>
      <w:r>
        <w:rPr>
          <w:lang w:eastAsia="x-none"/>
        </w:rPr>
        <w:t>Esta UI, me permite fazer todo o gerenciamento e execuçõ</w:t>
      </w:r>
      <w:r w:rsidR="00AF6AFF">
        <w:rPr>
          <w:lang w:eastAsia="x-none"/>
        </w:rPr>
        <w:t>es dos containers de for</w:t>
      </w:r>
      <w:r w:rsidR="009E6A86">
        <w:rPr>
          <w:lang w:eastAsia="x-none"/>
        </w:rPr>
        <w:t>m</w:t>
      </w:r>
      <w:r w:rsidR="00AF6AFF">
        <w:rPr>
          <w:lang w:eastAsia="x-none"/>
        </w:rPr>
        <w:t xml:space="preserve">a prática, porém todo esse gerenciamento pode ser executado através de linhas de comando. </w:t>
      </w:r>
      <w:r w:rsidR="00F0307D">
        <w:rPr>
          <w:lang w:eastAsia="x-none"/>
        </w:rPr>
        <w:t>E</w:t>
      </w:r>
      <w:r w:rsidR="00AF6AFF">
        <w:rPr>
          <w:lang w:eastAsia="x-none"/>
        </w:rPr>
        <w:t>ssa UI acessa a API do Docker para fazer esse gerenciamento.</w:t>
      </w:r>
    </w:p>
    <w:p w14:paraId="7659A287" w14:textId="5A54DF32" w:rsidR="00F71F81" w:rsidRDefault="00F71F81" w:rsidP="009E6A86">
      <w:pPr>
        <w:ind w:left="360" w:firstLine="348"/>
        <w:rPr>
          <w:lang w:eastAsia="x-none"/>
        </w:rPr>
      </w:pPr>
    </w:p>
    <w:p w14:paraId="143F2543" w14:textId="003D82D1" w:rsidR="00701144" w:rsidRDefault="00701144" w:rsidP="00A775DB">
      <w:pPr>
        <w:ind w:firstLine="708"/>
        <w:rPr>
          <w:lang w:val="x-none" w:eastAsia="x-none"/>
        </w:rPr>
      </w:pPr>
      <w:r>
        <w:rPr>
          <w:lang w:val="x-none" w:eastAsia="x-none"/>
        </w:rPr>
        <w:t>Segue as imagens do serviço</w:t>
      </w:r>
      <w:r w:rsidR="00790FA3">
        <w:rPr>
          <w:lang w:val="x-none" w:eastAsia="x-none"/>
        </w:rPr>
        <w:t>:</w:t>
      </w:r>
    </w:p>
    <w:p w14:paraId="79D1C9F4" w14:textId="7EA939C3" w:rsidR="00790FA3" w:rsidRDefault="00790FA3" w:rsidP="009E6A86">
      <w:pPr>
        <w:ind w:left="360" w:firstLine="348"/>
        <w:rPr>
          <w:lang w:val="x-none" w:eastAsia="x-none"/>
        </w:rPr>
      </w:pPr>
    </w:p>
    <w:p w14:paraId="2657EF08" w14:textId="21F35759" w:rsidR="00FB2BB6" w:rsidRDefault="00036F97" w:rsidP="009E6A86">
      <w:pPr>
        <w:ind w:left="360" w:firstLine="348"/>
        <w:rPr>
          <w:lang w:eastAsia="x-none"/>
        </w:rPr>
      </w:pPr>
      <w:r>
        <w:rPr>
          <w:noProof/>
        </w:rPr>
        <w:lastRenderedPageBreak/>
        <mc:AlternateContent>
          <mc:Choice Requires="wps">
            <w:drawing>
              <wp:anchor distT="0" distB="0" distL="114300" distR="114300" simplePos="0" relativeHeight="251721728" behindDoc="0" locked="0" layoutInCell="1" allowOverlap="1" wp14:anchorId="0F6AB49F" wp14:editId="0B9FEF96">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08EA0D3" w14:textId="7AF9E3D6" w:rsidR="00E51193" w:rsidRPr="00506CA8" w:rsidRDefault="00E51193" w:rsidP="0038011C">
                            <w:pPr>
                              <w:pStyle w:val="Legenda"/>
                              <w:rPr>
                                <w:rFonts w:eastAsia="Calibri" w:cs="Times New Roman"/>
                                <w:noProof/>
                              </w:rPr>
                            </w:pPr>
                            <w:bookmarkStart w:id="236" w:name="_Toc498157790"/>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AB49F" id="Caixa de Texto 52" o:spid="_x0000_s1045" type="#_x0000_t202" style="position:absolute;left:0;text-align:left;margin-left:35.9pt;margin-top:258pt;width:453.55pt;height:14.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Ff5stZAAgAAfgQA&#10;AA4AAAAAAAAAAAAAAAAALAIAAGRycy9lMm9Eb2MueG1sUEsBAi0AFAAGAAgAAAAhALSoZPTiAAAA&#10;CgEAAA8AAAAAAAAAAAAAAAAAmAQAAGRycy9kb3ducmV2LnhtbFBLBQYAAAAABAAEAPMAAACnBQAA&#10;AAA=&#10;" stroked="f">
                <v:textbox style="mso-fit-shape-to-text:t" inset="0,0,0,0">
                  <w:txbxContent>
                    <w:p w14:paraId="708EA0D3" w14:textId="7AF9E3D6" w:rsidR="00E51193" w:rsidRPr="00506CA8" w:rsidRDefault="00E51193" w:rsidP="0038011C">
                      <w:pPr>
                        <w:pStyle w:val="Legenda"/>
                        <w:rPr>
                          <w:rFonts w:eastAsia="Calibri" w:cs="Times New Roman"/>
                          <w:noProof/>
                        </w:rPr>
                      </w:pPr>
                      <w:bookmarkStart w:id="237" w:name="_Toc498157790"/>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237"/>
                    </w:p>
                  </w:txbxContent>
                </v:textbox>
                <w10:wrap type="through"/>
              </v:shape>
            </w:pict>
          </mc:Fallback>
        </mc:AlternateContent>
      </w:r>
      <w:r w:rsidR="003C4E7C">
        <w:rPr>
          <w:noProof/>
        </w:rPr>
        <w:drawing>
          <wp:anchor distT="0" distB="0" distL="114300" distR="114300" simplePos="0" relativeHeight="251716608" behindDoc="0" locked="0" layoutInCell="1" allowOverlap="1" wp14:anchorId="57AF7325" wp14:editId="745EA8EC">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5425F5C3" w14:textId="32AB3C86" w:rsidR="005E4138" w:rsidRDefault="005E4138" w:rsidP="009E6A86">
      <w:pPr>
        <w:ind w:left="360" w:firstLine="348"/>
        <w:rPr>
          <w:lang w:eastAsia="x-none"/>
        </w:rPr>
      </w:pPr>
    </w:p>
    <w:p w14:paraId="4F522F07" w14:textId="77777777" w:rsidR="005E4138" w:rsidRDefault="005E4138" w:rsidP="009E6A86">
      <w:pPr>
        <w:ind w:left="360" w:firstLine="348"/>
        <w:rPr>
          <w:lang w:eastAsia="x-none"/>
        </w:rPr>
      </w:pPr>
    </w:p>
    <w:p w14:paraId="0E5396C8" w14:textId="77777777" w:rsidR="00FE3C7F" w:rsidRDefault="00FE3C7F" w:rsidP="009E6A86">
      <w:pPr>
        <w:ind w:left="360" w:firstLine="348"/>
        <w:rPr>
          <w:lang w:eastAsia="x-none"/>
        </w:rPr>
      </w:pPr>
    </w:p>
    <w:p w14:paraId="71CEB4DE" w14:textId="724DEE88" w:rsidR="00C7471C" w:rsidRDefault="00FE3C7F" w:rsidP="009E6A86">
      <w:pPr>
        <w:ind w:left="360" w:firstLine="348"/>
        <w:rPr>
          <w:lang w:eastAsia="x-none"/>
        </w:rPr>
      </w:pPr>
      <w:r>
        <w:rPr>
          <w:noProof/>
        </w:rPr>
        <w:drawing>
          <wp:anchor distT="0" distB="0" distL="114300" distR="114300" simplePos="0" relativeHeight="251718656" behindDoc="0" locked="0" layoutInCell="1" allowOverlap="1" wp14:anchorId="0CBB6F87" wp14:editId="44878E7E">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72A77F6E" wp14:editId="1AF6EFA0">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4E0FE43F" wp14:editId="46B29785">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12D7B22" w14:textId="6F332442" w:rsidR="00E51193" w:rsidRPr="003B5F77" w:rsidRDefault="00E51193" w:rsidP="0038011C">
                            <w:pPr>
                              <w:pStyle w:val="Legenda"/>
                              <w:rPr>
                                <w:rFonts w:eastAsia="Calibri" w:cs="Times New Roman"/>
                                <w:noProof/>
                              </w:rPr>
                            </w:pPr>
                            <w:bookmarkStart w:id="238" w:name="_Toc498157791"/>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FE43F" id="Caixa de Texto 53" o:spid="_x0000_s1046" type="#_x0000_t202" style="position:absolute;left:0;text-align:left;margin-left:45pt;margin-top:199.15pt;width:453.55pt;height:1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" stroked="f">
                <v:textbox style="mso-fit-shape-to-text:t" inset="0,0,0,0">
                  <w:txbxContent>
                    <w:p w14:paraId="112D7B22" w14:textId="6F332442" w:rsidR="00E51193" w:rsidRPr="003B5F77" w:rsidRDefault="00E51193" w:rsidP="0038011C">
                      <w:pPr>
                        <w:pStyle w:val="Legenda"/>
                        <w:rPr>
                          <w:rFonts w:eastAsia="Calibri" w:cs="Times New Roman"/>
                          <w:noProof/>
                        </w:rPr>
                      </w:pPr>
                      <w:bookmarkStart w:id="239" w:name="_Toc498157791"/>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239"/>
                    </w:p>
                  </w:txbxContent>
                </v:textbox>
                <w10:wrap type="through"/>
              </v:shape>
            </w:pict>
          </mc:Fallback>
        </mc:AlternateContent>
      </w:r>
    </w:p>
    <w:p w14:paraId="21FD9B5E" w14:textId="4EBAE0C6" w:rsidR="00C7471C" w:rsidRDefault="00C7471C" w:rsidP="009E6A86">
      <w:pPr>
        <w:ind w:left="360" w:firstLine="348"/>
        <w:rPr>
          <w:lang w:eastAsia="x-none"/>
        </w:rPr>
      </w:pPr>
    </w:p>
    <w:p w14:paraId="18DCBEB3" w14:textId="77777777" w:rsidR="00FC11AD" w:rsidRDefault="00FC11AD" w:rsidP="009E6A86">
      <w:pPr>
        <w:ind w:left="360" w:firstLine="348"/>
        <w:rPr>
          <w:lang w:eastAsia="x-none"/>
        </w:rPr>
      </w:pPr>
    </w:p>
    <w:p w14:paraId="7ECD7D96" w14:textId="6090DF30" w:rsidR="00C7471C" w:rsidRDefault="00232D41" w:rsidP="009E6A86">
      <w:pPr>
        <w:ind w:left="360" w:firstLine="348"/>
        <w:rPr>
          <w:lang w:eastAsia="x-none"/>
        </w:rPr>
      </w:pPr>
      <w:r>
        <w:rPr>
          <w:noProof/>
        </w:rPr>
        <w:lastRenderedPageBreak/>
        <mc:AlternateContent>
          <mc:Choice Requires="wps">
            <w:drawing>
              <wp:anchor distT="0" distB="0" distL="114300" distR="114300" simplePos="0" relativeHeight="251725824" behindDoc="0" locked="0" layoutInCell="1" allowOverlap="1" wp14:anchorId="30CF1C37" wp14:editId="147A336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F3C88D9" w14:textId="177F7D59" w:rsidR="00E51193" w:rsidRPr="00B26331" w:rsidRDefault="00E51193" w:rsidP="0038011C">
                            <w:pPr>
                              <w:pStyle w:val="Legenda"/>
                              <w:rPr>
                                <w:rFonts w:eastAsia="Calibri" w:cs="Times New Roman"/>
                                <w:noProof/>
                              </w:rPr>
                            </w:pPr>
                            <w:bookmarkStart w:id="240" w:name="_Toc498157792"/>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F1C37" id="Caixa de Texto 54" o:spid="_x0000_s1047" type="#_x0000_t202" style="position:absolute;left:0;text-align:left;margin-left:44.95pt;margin-top:218.85pt;width:453.55pt;height:14.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BujovJPwIAAH4EAAAO&#10;AAAAAAAAAAAAAAAAACwCAABkcnMvZTJvRG9jLnhtbFBLAQItABQABgAIAAAAIQD3vW+M4QAAAAoB&#10;AAAPAAAAAAAAAAAAAAAAAJcEAABkcnMvZG93bnJldi54bWxQSwUGAAAAAAQABADzAAAApQUAAAAA&#10;" stroked="f">
                <v:textbox style="mso-fit-shape-to-text:t" inset="0,0,0,0">
                  <w:txbxContent>
                    <w:p w14:paraId="1F3C88D9" w14:textId="177F7D59" w:rsidR="00E51193" w:rsidRPr="00B26331" w:rsidRDefault="00E51193" w:rsidP="0038011C">
                      <w:pPr>
                        <w:pStyle w:val="Legenda"/>
                        <w:rPr>
                          <w:rFonts w:eastAsia="Calibri" w:cs="Times New Roman"/>
                          <w:noProof/>
                        </w:rPr>
                      </w:pPr>
                      <w:bookmarkStart w:id="241" w:name="_Toc498157792"/>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241"/>
                    </w:p>
                  </w:txbxContent>
                </v:textbox>
                <w10:wrap type="through"/>
              </v:shape>
            </w:pict>
          </mc:Fallback>
        </mc:AlternateContent>
      </w:r>
      <w:r w:rsidR="00C7471C">
        <w:rPr>
          <w:noProof/>
        </w:rPr>
        <w:drawing>
          <wp:anchor distT="0" distB="0" distL="114300" distR="114300" simplePos="0" relativeHeight="251719680" behindDoc="0" locked="0" layoutInCell="1" allowOverlap="1" wp14:anchorId="31FE99B1" wp14:editId="5DE89E40">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52D03210" w14:textId="5099F282" w:rsidR="00790FA3" w:rsidRDefault="00790FA3" w:rsidP="009E6A86">
      <w:pPr>
        <w:ind w:left="360" w:firstLine="348"/>
        <w:rPr>
          <w:lang w:eastAsia="x-none"/>
        </w:rPr>
      </w:pPr>
    </w:p>
    <w:p w14:paraId="4FA71EFE" w14:textId="77777777" w:rsidR="00531061" w:rsidRDefault="00531061" w:rsidP="009E6A86">
      <w:pPr>
        <w:ind w:left="360" w:firstLine="348"/>
        <w:rPr>
          <w:lang w:eastAsia="x-none"/>
        </w:rPr>
      </w:pPr>
    </w:p>
    <w:p w14:paraId="3CB2EB92" w14:textId="77777777" w:rsidR="009467D6" w:rsidRDefault="009467D6" w:rsidP="009E6A86">
      <w:pPr>
        <w:ind w:left="360" w:firstLine="348"/>
        <w:rPr>
          <w:lang w:eastAsia="x-none"/>
        </w:rPr>
      </w:pPr>
    </w:p>
    <w:p w14:paraId="5BA837AD" w14:textId="77777777" w:rsidR="00531061" w:rsidRDefault="00531061" w:rsidP="009E6A86">
      <w:pPr>
        <w:ind w:left="360" w:firstLine="348"/>
        <w:rPr>
          <w:lang w:eastAsia="x-none"/>
        </w:rPr>
      </w:pPr>
    </w:p>
    <w:p w14:paraId="483FC2E0" w14:textId="6D29CCF2" w:rsidR="00FC11AD" w:rsidRDefault="003015B6" w:rsidP="0038011C">
      <w:pPr>
        <w:keepNext/>
        <w:ind w:left="360" w:firstLine="348"/>
      </w:pPr>
      <w:r>
        <w:rPr>
          <w:noProof/>
        </w:rPr>
        <mc:AlternateContent>
          <mc:Choice Requires="wps">
            <w:drawing>
              <wp:anchor distT="0" distB="0" distL="114300" distR="114300" simplePos="0" relativeHeight="251728896" behindDoc="0" locked="0" layoutInCell="1" allowOverlap="1" wp14:anchorId="77A84B49" wp14:editId="0E5D149A">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D75D52C" w14:textId="1DB96893" w:rsidR="00E51193" w:rsidRPr="004B3031" w:rsidRDefault="00E51193" w:rsidP="002839D1">
                            <w:pPr>
                              <w:pStyle w:val="Legenda"/>
                              <w:rPr>
                                <w:rFonts w:eastAsia="Calibri" w:cs="Times New Roman"/>
                                <w:noProof/>
                              </w:rPr>
                            </w:pPr>
                            <w:bookmarkStart w:id="242" w:name="_Toc498157793"/>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4B49" id="Caixa de Texto 55" o:spid="_x0000_s1048" type="#_x0000_t202" style="position:absolute;left:0;text-align:left;margin-left:35.15pt;margin-top:223.45pt;width:453.55pt;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" stroked="f">
                <v:textbox style="mso-fit-shape-to-text:t" inset="0,0,0,0">
                  <w:txbxContent>
                    <w:p w14:paraId="2D75D52C" w14:textId="1DB96893" w:rsidR="00E51193" w:rsidRPr="004B3031" w:rsidRDefault="00E51193" w:rsidP="002839D1">
                      <w:pPr>
                        <w:pStyle w:val="Legenda"/>
                        <w:rPr>
                          <w:rFonts w:eastAsia="Calibri" w:cs="Times New Roman"/>
                          <w:noProof/>
                        </w:rPr>
                      </w:pPr>
                      <w:bookmarkStart w:id="243" w:name="_Toc498157793"/>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243"/>
                    </w:p>
                  </w:txbxContent>
                </v:textbox>
                <w10:wrap type="through"/>
              </v:shape>
            </w:pict>
          </mc:Fallback>
        </mc:AlternateContent>
      </w:r>
      <w:r w:rsidR="00C7471C">
        <w:rPr>
          <w:noProof/>
        </w:rPr>
        <w:drawing>
          <wp:anchor distT="0" distB="0" distL="114300" distR="114300" simplePos="0" relativeHeight="251726848" behindDoc="0" locked="0" layoutInCell="1" allowOverlap="1" wp14:anchorId="1A0764CC" wp14:editId="55BB98AB">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4D7DB556" w14:textId="77777777" w:rsidR="00824B05" w:rsidRDefault="00824B05" w:rsidP="009E6A86">
      <w:pPr>
        <w:ind w:left="360" w:firstLine="348"/>
        <w:rPr>
          <w:lang w:eastAsia="x-none"/>
        </w:rPr>
      </w:pPr>
    </w:p>
    <w:p w14:paraId="09CB7670" w14:textId="77777777" w:rsidR="00824B05" w:rsidRDefault="00824B05" w:rsidP="009E6A86">
      <w:pPr>
        <w:ind w:left="360" w:firstLine="348"/>
        <w:rPr>
          <w:lang w:eastAsia="x-none"/>
        </w:rPr>
      </w:pPr>
    </w:p>
    <w:p w14:paraId="0AC8E22E" w14:textId="46BC0440" w:rsidR="00824B05" w:rsidRDefault="00824B05" w:rsidP="00A775DB">
      <w:pPr>
        <w:ind w:firstLine="708"/>
        <w:rPr>
          <w:lang w:eastAsia="x-none"/>
        </w:rPr>
      </w:pPr>
      <w:r>
        <w:rPr>
          <w:lang w:eastAsia="x-none"/>
        </w:rPr>
        <w:t>Essa UI é interessante para usuários leigos, pois a sua usabilidade é ótima e permite fazer interações com as imagens containers em poucos passos.</w:t>
      </w:r>
    </w:p>
    <w:p w14:paraId="6533AEE1" w14:textId="70D885A5" w:rsidR="00824B05" w:rsidRDefault="00824B05" w:rsidP="00A775DB">
      <w:pPr>
        <w:ind w:firstLine="708"/>
        <w:rPr>
          <w:lang w:eastAsia="x-none"/>
        </w:rPr>
      </w:pPr>
      <w:r>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r w:rsidR="00566D8F">
        <w:rPr>
          <w:lang w:eastAsia="x-none"/>
        </w:rPr>
        <w:t>.</w:t>
      </w:r>
    </w:p>
    <w:p w14:paraId="48513BB6" w14:textId="77777777" w:rsidR="00566D8F" w:rsidRPr="006E4E16" w:rsidRDefault="00566D8F" w:rsidP="00A775DB">
      <w:pPr>
        <w:ind w:firstLine="708"/>
        <w:rPr>
          <w:lang w:eastAsia="x-none"/>
        </w:rPr>
      </w:pPr>
    </w:p>
    <w:p w14:paraId="6833F196" w14:textId="478C233E" w:rsidR="00814C46" w:rsidRDefault="00867D3C" w:rsidP="00A775DB">
      <w:pPr>
        <w:pStyle w:val="Ttulo21"/>
        <w:jc w:val="left"/>
        <w:rPr>
          <w:lang w:val="pt-BR"/>
        </w:rPr>
      </w:pPr>
      <w:bookmarkStart w:id="244" w:name="_Toc498128679"/>
      <w:r>
        <w:t>4.</w:t>
      </w:r>
      <w:r w:rsidR="00054960">
        <w:t>5</w:t>
      </w:r>
      <w:r>
        <w:t xml:space="preserve"> DOCKER SWARM</w:t>
      </w:r>
      <w:bookmarkEnd w:id="244"/>
    </w:p>
    <w:p w14:paraId="2BC806B9" w14:textId="77777777" w:rsidR="00814C46" w:rsidRDefault="00814C46" w:rsidP="00814C46">
      <w:pPr>
        <w:ind w:firstLine="708"/>
        <w:rPr>
          <w:lang w:eastAsia="x-none"/>
        </w:rPr>
      </w:pPr>
      <w:r>
        <w:rPr>
          <w:lang w:eastAsia="x-none"/>
        </w:rPr>
        <w:t xml:space="preserve">O docker Swarm é a implementação do Docker para cluster. </w:t>
      </w:r>
    </w:p>
    <w:p w14:paraId="33B6AB05" w14:textId="77777777" w:rsidR="00814C46" w:rsidRDefault="00814C46" w:rsidP="00814C46">
      <w:pPr>
        <w:ind w:firstLine="708"/>
        <w:rPr>
          <w:lang w:eastAsia="x-none"/>
        </w:rPr>
      </w:pPr>
      <w:r>
        <w:rPr>
          <w:lang w:eastAsia="x-none"/>
        </w:rPr>
        <w:lastRenderedPageBreak/>
        <w:t>De acordo com a documentação oficial do Docker, o Docker Swarm</w:t>
      </w:r>
      <w:r>
        <w:rPr>
          <w:rStyle w:val="Refdenotaderodap"/>
          <w:lang w:eastAsia="x-none"/>
        </w:rPr>
        <w:footnoteReference w:customMarkFollows="1" w:id="18"/>
        <w:t>3</w:t>
      </w:r>
      <w:r>
        <w:rPr>
          <w:lang w:eastAsia="x-none"/>
        </w:rPr>
        <w:t xml:space="preserve"> seria: </w:t>
      </w:r>
    </w:p>
    <w:p w14:paraId="01CBA10F" w14:textId="77777777" w:rsidR="00814C46" w:rsidRDefault="00814C46" w:rsidP="00814C46">
      <w:pPr>
        <w:pStyle w:val="PargrafodaLista"/>
        <w:suppressAutoHyphens w:val="0"/>
        <w:spacing w:line="240" w:lineRule="auto"/>
        <w:ind w:left="2268" w:firstLine="0"/>
        <w:jc w:val="left"/>
        <w:rPr>
          <w:lang w:eastAsia="x-none"/>
        </w:rPr>
      </w:pPr>
      <w:r>
        <w:rPr>
          <w:lang w:eastAsia="x-none"/>
        </w:rPr>
        <w:t xml:space="preserve">“Tradução nossa, Docker Swarm é o nome da ferramenta de </w:t>
      </w:r>
      <w:proofErr w:type="spellStart"/>
      <w:r>
        <w:rPr>
          <w:lang w:eastAsia="x-none"/>
        </w:rPr>
        <w:t>clusreização</w:t>
      </w:r>
      <w:proofErr w:type="spellEnd"/>
      <w:r>
        <w:rPr>
          <w:lang w:eastAsia="x-none"/>
        </w:rPr>
        <w:t xml:space="preserve">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7BEE5F70" w14:textId="77777777" w:rsidR="00814C46" w:rsidRDefault="00814C46" w:rsidP="00814C46">
      <w:pPr>
        <w:pStyle w:val="PargrafodaLista"/>
        <w:suppressAutoHyphens w:val="0"/>
        <w:spacing w:line="240" w:lineRule="auto"/>
        <w:jc w:val="left"/>
        <w:rPr>
          <w:lang w:eastAsia="x-none"/>
        </w:rPr>
      </w:pPr>
    </w:p>
    <w:p w14:paraId="02D0453A" w14:textId="77777777" w:rsidR="00814C46" w:rsidRDefault="00814C46" w:rsidP="00814C46">
      <w:pPr>
        <w:ind w:firstLine="708"/>
        <w:rPr>
          <w:lang w:eastAsia="x-none"/>
        </w:rPr>
      </w:pPr>
      <w:r>
        <w:rPr>
          <w:lang w:eastAsia="x-none"/>
        </w:rPr>
        <w:t xml:space="preserve">Nesta implementação é elegível um host (node) master e a partir dele são elegíveis os nós escravos. Ambos </w:t>
      </w:r>
      <w:proofErr w:type="gramStart"/>
      <w:r>
        <w:rPr>
          <w:lang w:eastAsia="x-none"/>
        </w:rPr>
        <w:t>os nós tem</w:t>
      </w:r>
      <w:proofErr w:type="gramEnd"/>
      <w:r>
        <w:rPr>
          <w:lang w:eastAsia="x-none"/>
        </w:rPr>
        <w:t xml:space="preserve"> que estar na mesma rede física e virtual (podendo ser criada dentro do Docker).</w:t>
      </w:r>
    </w:p>
    <w:p w14:paraId="0AFC7E17" w14:textId="77777777" w:rsidR="00814C46" w:rsidRDefault="00814C46" w:rsidP="00814C46">
      <w:pPr>
        <w:ind w:firstLine="708"/>
        <w:rPr>
          <w:lang w:eastAsia="x-none"/>
        </w:rPr>
      </w:pPr>
      <w:r>
        <w:rPr>
          <w:lang w:eastAsia="x-none"/>
        </w:rPr>
        <w:t xml:space="preserve">Todos os comandos do cluster são sempre executados dentro do nó master. É possível eleger um outro nó se o master cair (ficar down). Este nó fica no estado elegível. </w:t>
      </w:r>
    </w:p>
    <w:p w14:paraId="137DFECB" w14:textId="77777777" w:rsidR="00814C46" w:rsidRDefault="00814C46" w:rsidP="00814C46">
      <w:pPr>
        <w:ind w:firstLine="708"/>
        <w:rPr>
          <w:lang w:eastAsia="x-none"/>
        </w:rPr>
      </w:pPr>
      <w:r>
        <w:rPr>
          <w:lang w:eastAsia="x-none"/>
        </w:rPr>
        <w:t>Para inserir um host no swarm é necessário executar o comando:</w:t>
      </w:r>
    </w:p>
    <w:p w14:paraId="63A47253"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init</w:t>
      </w:r>
      <w:proofErr w:type="spellEnd"/>
    </w:p>
    <w:p w14:paraId="36C2BAC6" w14:textId="77777777" w:rsidR="00814C46" w:rsidRDefault="00814C46" w:rsidP="00814C46">
      <w:pPr>
        <w:ind w:left="708"/>
        <w:rPr>
          <w:lang w:eastAsia="x-none"/>
        </w:rPr>
      </w:pPr>
      <w:r>
        <w:rPr>
          <w:lang w:eastAsia="x-none"/>
        </w:rPr>
        <w:t>A saída deste comando irá ter um token de acesso é a interface de rede que será visível para ser agrupada para os outros hosts:</w:t>
      </w:r>
    </w:p>
    <w:p w14:paraId="67840D34"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join</w:t>
      </w:r>
      <w:proofErr w:type="spellEnd"/>
      <w:r w:rsidRPr="00F074B2">
        <w:rPr>
          <w:lang w:eastAsia="x-none"/>
        </w:rPr>
        <w:t xml:space="preserve"> --token SWMTKN-1-05fjhstn68ea0d6njhx8zgqrsxq47jznacn2niku4zqq2vsrqq-5ytikrhfg1tujjxpju0o6q8qe 192.168.65.2:2377</w:t>
      </w:r>
    </w:p>
    <w:p w14:paraId="4FFB6479" w14:textId="77777777" w:rsidR="00814C46" w:rsidRDefault="00814C46" w:rsidP="00814C46">
      <w:pPr>
        <w:ind w:firstLine="708"/>
        <w:rPr>
          <w:lang w:eastAsia="x-none"/>
        </w:rPr>
      </w:pPr>
      <w:r>
        <w:rPr>
          <w:lang w:eastAsia="x-none"/>
        </w:rPr>
        <w:t>Ao executar este comando nos outros hosts que estão com o docker instalado e que podem ser visíveis para o host que executou o comando (rede física e virtual), os mesmo se tornam nodes escravos do node máster.</w:t>
      </w:r>
    </w:p>
    <w:p w14:paraId="7A4A54F6" w14:textId="77777777" w:rsidR="00814C46" w:rsidRDefault="00814C46" w:rsidP="00814C46">
      <w:pPr>
        <w:ind w:firstLine="708"/>
        <w:rPr>
          <w:lang w:eastAsia="x-none"/>
        </w:rPr>
      </w:pPr>
      <w:r>
        <w:rPr>
          <w:lang w:eastAsia="x-none"/>
        </w:rPr>
        <w:t>Como já dito anteriormente os mesmos não executaram mais comandos da aplicação e somente executarão os serviços que lhes forem informados para a execução conforme o arquivo do docker-compose versão 3:</w:t>
      </w:r>
    </w:p>
    <w:p w14:paraId="10AA6DDC" w14:textId="56880B12" w:rsidR="00814C46" w:rsidRPr="000A54D5" w:rsidRDefault="00814C46" w:rsidP="00814C46">
      <w:pPr>
        <w:pStyle w:val="PargrafodaLista"/>
        <w:numPr>
          <w:ilvl w:val="1"/>
          <w:numId w:val="34"/>
        </w:numPr>
      </w:pPr>
      <w:r w:rsidRPr="000A54D5">
        <w:rPr>
          <w:lang w:val="x-none"/>
        </w:rPr>
        <w:t>Docker-compose versao 3 : Anexo 1</w:t>
      </w:r>
      <w:r w:rsidR="008E05C0">
        <w:rPr>
          <w:lang w:val="x-none"/>
        </w:rPr>
        <w:t>2</w:t>
      </w:r>
      <w:r w:rsidRPr="000A54D5">
        <w:rPr>
          <w:lang w:val="x-none"/>
        </w:rPr>
        <w:t>.5</w:t>
      </w:r>
    </w:p>
    <w:p w14:paraId="75455A93" w14:textId="77777777" w:rsidR="00814C46" w:rsidRDefault="00814C46" w:rsidP="00814C46">
      <w:pPr>
        <w:ind w:firstLine="708"/>
        <w:rPr>
          <w:lang w:eastAsia="x-none"/>
        </w:rPr>
      </w:pPr>
      <w:r>
        <w:rPr>
          <w:lang w:eastAsia="x-none"/>
        </w:rPr>
        <w:t>Em meu estudo de caso eu fiz a implementação deste arquivo direto no cluster de serviço próprio através do comando:</w:t>
      </w:r>
    </w:p>
    <w:p w14:paraId="00B0A873" w14:textId="77777777" w:rsidR="00814C46" w:rsidRDefault="00814C46" w:rsidP="00814C46">
      <w:pPr>
        <w:pStyle w:val="PargrafodaLista"/>
        <w:numPr>
          <w:ilvl w:val="0"/>
          <w:numId w:val="36"/>
        </w:numPr>
        <w:rPr>
          <w:lang w:val="en-US" w:eastAsia="x-none"/>
        </w:rPr>
      </w:pPr>
      <w:r w:rsidRPr="004F41B6">
        <w:rPr>
          <w:lang w:val="en-US" w:eastAsia="x-none"/>
        </w:rPr>
        <w:t>docker stack deploy --compose-file docker-compose_3_version.yml phalan</w:t>
      </w:r>
      <w:r>
        <w:rPr>
          <w:lang w:val="en-US" w:eastAsia="x-none"/>
        </w:rPr>
        <w:t>x</w:t>
      </w:r>
    </w:p>
    <w:p w14:paraId="143AFEC0" w14:textId="77777777" w:rsidR="00814C46" w:rsidRDefault="00814C46" w:rsidP="004875E2">
      <w:pPr>
        <w:ind w:firstLine="708"/>
        <w:rPr>
          <w:lang w:eastAsia="x-none"/>
        </w:rPr>
      </w:pPr>
      <w:r w:rsidRPr="00755047">
        <w:rPr>
          <w:lang w:eastAsia="x-none"/>
        </w:rPr>
        <w:t xml:space="preserve">Este </w:t>
      </w:r>
      <w:r>
        <w:rPr>
          <w:lang w:eastAsia="x-none"/>
        </w:rPr>
        <w:t>com</w:t>
      </w:r>
      <w:r w:rsidRPr="00755047">
        <w:rPr>
          <w:lang w:eastAsia="x-none"/>
        </w:rPr>
        <w:t>ando irá fazer o deploy dos serviços, conforme d</w:t>
      </w:r>
      <w:r>
        <w:rPr>
          <w:lang w:eastAsia="x-none"/>
        </w:rPr>
        <w:t>escrito no</w:t>
      </w:r>
      <w:r w:rsidRPr="00755047">
        <w:rPr>
          <w:lang w:eastAsia="x-none"/>
        </w:rPr>
        <w:t xml:space="preserve"> docker-compose</w:t>
      </w:r>
      <w:r>
        <w:rPr>
          <w:lang w:eastAsia="x-none"/>
        </w:rPr>
        <w:t xml:space="preserve">. Diferente da versão 2, neste formato é possível fazer para cada serviço associado um </w:t>
      </w:r>
      <w:r w:rsidRPr="00EE4A2C">
        <w:rPr>
          <w:highlight w:val="yellow"/>
          <w:lang w:eastAsia="x-none"/>
        </w:rPr>
        <w:t>trecho</w:t>
      </w:r>
      <w:r>
        <w:rPr>
          <w:lang w:eastAsia="x-none"/>
        </w:rPr>
        <w:t>, com informações de reserva de CPU, memória e alocação do nó que irá rodar o serviço, conforme trecho abaixo:</w:t>
      </w:r>
    </w:p>
    <w:p w14:paraId="364BBD5B" w14:textId="77777777" w:rsidR="00814C46" w:rsidRPr="003729A4" w:rsidRDefault="00814C46" w:rsidP="00814C46">
      <w:pPr>
        <w:ind w:left="708"/>
        <w:rPr>
          <w:lang w:val="en-US" w:eastAsia="x-none"/>
        </w:rPr>
      </w:pPr>
      <w:r w:rsidRPr="003729A4">
        <w:rPr>
          <w:lang w:val="en-US" w:eastAsia="x-none"/>
        </w:rPr>
        <w:t>#service deployment</w:t>
      </w:r>
    </w:p>
    <w:p w14:paraId="12AC147B" w14:textId="77777777" w:rsidR="00814C46" w:rsidRPr="003729A4" w:rsidRDefault="00814C46" w:rsidP="00814C46">
      <w:pPr>
        <w:ind w:left="708"/>
        <w:rPr>
          <w:lang w:val="en-US" w:eastAsia="x-none"/>
        </w:rPr>
      </w:pPr>
      <w:r w:rsidRPr="003729A4">
        <w:rPr>
          <w:lang w:val="en-US" w:eastAsia="x-none"/>
        </w:rPr>
        <w:t xml:space="preserve">    deploy:</w:t>
      </w:r>
    </w:p>
    <w:p w14:paraId="6E9A6854" w14:textId="77777777" w:rsidR="00814C46" w:rsidRPr="003729A4" w:rsidRDefault="00814C46" w:rsidP="00814C46">
      <w:pPr>
        <w:ind w:left="708"/>
        <w:rPr>
          <w:lang w:val="en-US" w:eastAsia="x-none"/>
        </w:rPr>
      </w:pPr>
      <w:r w:rsidRPr="003729A4">
        <w:rPr>
          <w:lang w:val="en-US" w:eastAsia="x-none"/>
        </w:rPr>
        <w:t xml:space="preserve">      mode: replicated</w:t>
      </w:r>
    </w:p>
    <w:p w14:paraId="34A160D1" w14:textId="77777777" w:rsidR="00814C46" w:rsidRPr="003729A4" w:rsidRDefault="00814C46" w:rsidP="00814C46">
      <w:pPr>
        <w:ind w:left="708"/>
        <w:rPr>
          <w:lang w:val="en-US" w:eastAsia="x-none"/>
        </w:rPr>
      </w:pPr>
      <w:r w:rsidRPr="003729A4">
        <w:rPr>
          <w:lang w:val="en-US" w:eastAsia="x-none"/>
        </w:rPr>
        <w:t xml:space="preserve">      replicas: 1</w:t>
      </w:r>
    </w:p>
    <w:p w14:paraId="2E0C06F9" w14:textId="77777777" w:rsidR="00814C46" w:rsidRPr="003729A4" w:rsidRDefault="00814C46" w:rsidP="00814C46">
      <w:pPr>
        <w:ind w:left="708"/>
        <w:rPr>
          <w:lang w:val="en-US" w:eastAsia="x-none"/>
        </w:rPr>
      </w:pPr>
      <w:r w:rsidRPr="003729A4">
        <w:rPr>
          <w:lang w:val="en-US" w:eastAsia="x-none"/>
        </w:rPr>
        <w:t xml:space="preserve">      labels: [APP=PHALANX]</w:t>
      </w:r>
    </w:p>
    <w:p w14:paraId="1E743827" w14:textId="77777777" w:rsidR="00814C46" w:rsidRPr="003729A4" w:rsidRDefault="00814C46" w:rsidP="00814C46">
      <w:pPr>
        <w:ind w:left="708"/>
        <w:rPr>
          <w:lang w:val="en-US" w:eastAsia="x-none"/>
        </w:rPr>
      </w:pPr>
      <w:r w:rsidRPr="003729A4">
        <w:rPr>
          <w:lang w:val="en-US" w:eastAsia="x-none"/>
        </w:rPr>
        <w:t xml:space="preserve">      #service resource management</w:t>
      </w:r>
    </w:p>
    <w:p w14:paraId="6B9B04C2" w14:textId="77777777" w:rsidR="00814C46" w:rsidRPr="003729A4" w:rsidRDefault="00814C46" w:rsidP="00814C46">
      <w:pPr>
        <w:ind w:left="708"/>
        <w:rPr>
          <w:lang w:val="en-US" w:eastAsia="x-none"/>
        </w:rPr>
      </w:pPr>
      <w:r w:rsidRPr="003729A4">
        <w:rPr>
          <w:lang w:val="en-US" w:eastAsia="x-none"/>
        </w:rPr>
        <w:t xml:space="preserve">      resources:</w:t>
      </w:r>
    </w:p>
    <w:p w14:paraId="35128974" w14:textId="77777777" w:rsidR="00814C46" w:rsidRPr="003729A4" w:rsidRDefault="00814C46" w:rsidP="00814C46">
      <w:pPr>
        <w:ind w:left="708"/>
        <w:rPr>
          <w:lang w:val="en-US" w:eastAsia="x-none"/>
        </w:rPr>
      </w:pPr>
      <w:r w:rsidRPr="003729A4">
        <w:rPr>
          <w:lang w:val="en-US" w:eastAsia="x-none"/>
        </w:rPr>
        <w:t xml:space="preserve">        #Hard limit - Docker does not allow to allocate more</w:t>
      </w:r>
    </w:p>
    <w:p w14:paraId="232FEE1A" w14:textId="77777777" w:rsidR="00814C46" w:rsidRPr="003729A4" w:rsidRDefault="00814C46" w:rsidP="00814C46">
      <w:pPr>
        <w:ind w:left="708"/>
        <w:rPr>
          <w:lang w:val="en-US" w:eastAsia="x-none"/>
        </w:rPr>
      </w:pPr>
      <w:r w:rsidRPr="003729A4">
        <w:rPr>
          <w:lang w:val="en-US" w:eastAsia="x-none"/>
        </w:rPr>
        <w:t xml:space="preserve">        limits:</w:t>
      </w:r>
    </w:p>
    <w:p w14:paraId="00CE0F73"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cpus</w:t>
      </w:r>
      <w:proofErr w:type="spellEnd"/>
      <w:r w:rsidRPr="003729A4">
        <w:rPr>
          <w:lang w:val="en-US" w:eastAsia="x-none"/>
        </w:rPr>
        <w:t>: '2.25'</w:t>
      </w:r>
    </w:p>
    <w:p w14:paraId="7C33647F" w14:textId="77777777" w:rsidR="00814C46" w:rsidRPr="003729A4" w:rsidRDefault="00814C46" w:rsidP="00814C46">
      <w:pPr>
        <w:ind w:left="708"/>
        <w:rPr>
          <w:lang w:val="en-US" w:eastAsia="x-none"/>
        </w:rPr>
      </w:pPr>
      <w:r w:rsidRPr="003729A4">
        <w:rPr>
          <w:lang w:val="en-US" w:eastAsia="x-none"/>
        </w:rPr>
        <w:t xml:space="preserve">          memory: 512M</w:t>
      </w:r>
    </w:p>
    <w:p w14:paraId="5AA36568" w14:textId="77777777" w:rsidR="00814C46" w:rsidRPr="003729A4" w:rsidRDefault="00814C46" w:rsidP="00814C46">
      <w:pPr>
        <w:ind w:left="708"/>
        <w:rPr>
          <w:lang w:val="en-US" w:eastAsia="x-none"/>
        </w:rPr>
      </w:pPr>
      <w:r w:rsidRPr="003729A4">
        <w:rPr>
          <w:lang w:val="en-US" w:eastAsia="x-none"/>
        </w:rPr>
        <w:t xml:space="preserve">        #Soft limit - Docker makes best effort to return to it</w:t>
      </w:r>
    </w:p>
    <w:p w14:paraId="4976232B" w14:textId="77777777" w:rsidR="00814C46" w:rsidRPr="003729A4" w:rsidRDefault="00814C46" w:rsidP="00814C46">
      <w:pPr>
        <w:ind w:left="708"/>
        <w:rPr>
          <w:lang w:val="en-US" w:eastAsia="x-none"/>
        </w:rPr>
      </w:pPr>
      <w:r w:rsidRPr="003729A4">
        <w:rPr>
          <w:lang w:val="en-US" w:eastAsia="x-none"/>
        </w:rPr>
        <w:t xml:space="preserve">        reservations:</w:t>
      </w:r>
    </w:p>
    <w:p w14:paraId="54300109" w14:textId="77777777" w:rsidR="00814C46" w:rsidRPr="003729A4" w:rsidRDefault="00814C46" w:rsidP="00814C46">
      <w:pPr>
        <w:ind w:left="708"/>
        <w:rPr>
          <w:lang w:val="en-US" w:eastAsia="x-none"/>
        </w:rPr>
      </w:pPr>
      <w:r w:rsidRPr="003729A4">
        <w:rPr>
          <w:lang w:val="en-US" w:eastAsia="x-none"/>
        </w:rPr>
        <w:lastRenderedPageBreak/>
        <w:t xml:space="preserve">          </w:t>
      </w:r>
      <w:proofErr w:type="spellStart"/>
      <w:r w:rsidRPr="003729A4">
        <w:rPr>
          <w:lang w:val="en-US" w:eastAsia="x-none"/>
        </w:rPr>
        <w:t>cpus</w:t>
      </w:r>
      <w:proofErr w:type="spellEnd"/>
      <w:r w:rsidRPr="003729A4">
        <w:rPr>
          <w:lang w:val="en-US" w:eastAsia="x-none"/>
        </w:rPr>
        <w:t>: '1.25'</w:t>
      </w:r>
    </w:p>
    <w:p w14:paraId="50A49CFF" w14:textId="77777777" w:rsidR="00814C46" w:rsidRPr="003729A4" w:rsidRDefault="00814C46" w:rsidP="00814C46">
      <w:pPr>
        <w:ind w:left="708"/>
        <w:rPr>
          <w:lang w:val="en-US" w:eastAsia="x-none"/>
        </w:rPr>
      </w:pPr>
      <w:r w:rsidRPr="003729A4">
        <w:rPr>
          <w:lang w:val="en-US" w:eastAsia="x-none"/>
        </w:rPr>
        <w:t xml:space="preserve">          memory: 256M</w:t>
      </w:r>
    </w:p>
    <w:p w14:paraId="5627BD99" w14:textId="77777777" w:rsidR="00814C46" w:rsidRPr="003729A4" w:rsidRDefault="00814C46" w:rsidP="00814C46">
      <w:pPr>
        <w:ind w:left="708"/>
        <w:rPr>
          <w:lang w:val="en-US" w:eastAsia="x-none"/>
        </w:rPr>
      </w:pPr>
      <w:r w:rsidRPr="003729A4">
        <w:rPr>
          <w:lang w:val="en-US" w:eastAsia="x-none"/>
        </w:rPr>
        <w:t xml:space="preserve">      #service restart policy</w:t>
      </w:r>
    </w:p>
    <w:p w14:paraId="4DA1840D"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restart_policy</w:t>
      </w:r>
      <w:proofErr w:type="spellEnd"/>
      <w:r w:rsidRPr="003729A4">
        <w:rPr>
          <w:lang w:val="en-US" w:eastAsia="x-none"/>
        </w:rPr>
        <w:t>:</w:t>
      </w:r>
    </w:p>
    <w:p w14:paraId="4853CF06" w14:textId="77777777" w:rsidR="00814C46" w:rsidRPr="003729A4" w:rsidRDefault="00814C46" w:rsidP="00814C46">
      <w:pPr>
        <w:ind w:left="708"/>
        <w:rPr>
          <w:lang w:val="en-US" w:eastAsia="x-none"/>
        </w:rPr>
      </w:pPr>
      <w:r w:rsidRPr="003729A4">
        <w:rPr>
          <w:lang w:val="en-US" w:eastAsia="x-none"/>
        </w:rPr>
        <w:t xml:space="preserve">        condition: on-failure</w:t>
      </w:r>
    </w:p>
    <w:p w14:paraId="5239ED06" w14:textId="77777777" w:rsidR="00814C46" w:rsidRPr="003729A4" w:rsidRDefault="00814C46" w:rsidP="00814C46">
      <w:pPr>
        <w:ind w:left="708"/>
        <w:rPr>
          <w:lang w:val="en-US" w:eastAsia="x-none"/>
        </w:rPr>
      </w:pPr>
      <w:r w:rsidRPr="003729A4">
        <w:rPr>
          <w:lang w:val="en-US" w:eastAsia="x-none"/>
        </w:rPr>
        <w:t xml:space="preserve">        #delay: 5s</w:t>
      </w:r>
    </w:p>
    <w:p w14:paraId="1346E2D6"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max_attempts</w:t>
      </w:r>
      <w:proofErr w:type="spellEnd"/>
      <w:r w:rsidRPr="003729A4">
        <w:rPr>
          <w:lang w:val="en-US" w:eastAsia="x-none"/>
        </w:rPr>
        <w:t>: 10</w:t>
      </w:r>
    </w:p>
    <w:p w14:paraId="2178F58C" w14:textId="77777777" w:rsidR="00814C46" w:rsidRPr="003729A4" w:rsidRDefault="00814C46" w:rsidP="00814C46">
      <w:pPr>
        <w:ind w:left="708"/>
        <w:rPr>
          <w:lang w:val="en-US" w:eastAsia="x-none"/>
        </w:rPr>
      </w:pPr>
      <w:r w:rsidRPr="003729A4">
        <w:rPr>
          <w:lang w:val="en-US" w:eastAsia="x-none"/>
        </w:rPr>
        <w:t xml:space="preserve">        window: 120s</w:t>
      </w:r>
    </w:p>
    <w:p w14:paraId="3870D27A" w14:textId="77777777" w:rsidR="00814C46" w:rsidRPr="003729A4" w:rsidRDefault="00814C46" w:rsidP="00814C46">
      <w:pPr>
        <w:ind w:left="708"/>
        <w:rPr>
          <w:lang w:val="en-US" w:eastAsia="x-none"/>
        </w:rPr>
      </w:pPr>
      <w:r w:rsidRPr="003729A4">
        <w:rPr>
          <w:lang w:val="en-US" w:eastAsia="x-none"/>
        </w:rPr>
        <w:t xml:space="preserve">      #service update configuration</w:t>
      </w:r>
    </w:p>
    <w:p w14:paraId="5B476B42"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update_config</w:t>
      </w:r>
      <w:proofErr w:type="spellEnd"/>
      <w:r w:rsidRPr="003729A4">
        <w:rPr>
          <w:lang w:val="en-US" w:eastAsia="x-none"/>
        </w:rPr>
        <w:t>:</w:t>
      </w:r>
    </w:p>
    <w:p w14:paraId="5DEAB41E" w14:textId="77777777" w:rsidR="00814C46" w:rsidRPr="003729A4" w:rsidRDefault="00814C46" w:rsidP="00814C46">
      <w:pPr>
        <w:ind w:left="708"/>
        <w:rPr>
          <w:lang w:val="en-US" w:eastAsia="x-none"/>
        </w:rPr>
      </w:pPr>
      <w:r w:rsidRPr="003729A4">
        <w:rPr>
          <w:lang w:val="en-US" w:eastAsia="x-none"/>
        </w:rPr>
        <w:t xml:space="preserve">        parallelism: 1</w:t>
      </w:r>
    </w:p>
    <w:p w14:paraId="100CC761" w14:textId="77777777" w:rsidR="00814C46" w:rsidRPr="003729A4" w:rsidRDefault="00814C46" w:rsidP="00814C46">
      <w:pPr>
        <w:ind w:left="708"/>
        <w:rPr>
          <w:lang w:val="en-US" w:eastAsia="x-none"/>
        </w:rPr>
      </w:pPr>
      <w:r w:rsidRPr="003729A4">
        <w:rPr>
          <w:lang w:val="en-US" w:eastAsia="x-none"/>
        </w:rPr>
        <w:t xml:space="preserve">        delay: 5s</w:t>
      </w:r>
    </w:p>
    <w:p w14:paraId="55499DF7"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failure_action</w:t>
      </w:r>
      <w:proofErr w:type="spellEnd"/>
      <w:r w:rsidRPr="003729A4">
        <w:rPr>
          <w:lang w:val="en-US" w:eastAsia="x-none"/>
        </w:rPr>
        <w:t>: continue</w:t>
      </w:r>
    </w:p>
    <w:p w14:paraId="043E02BF" w14:textId="77777777" w:rsidR="00814C46" w:rsidRPr="003729A4" w:rsidRDefault="00814C46" w:rsidP="00814C46">
      <w:pPr>
        <w:ind w:left="708"/>
        <w:rPr>
          <w:lang w:val="en-US" w:eastAsia="x-none"/>
        </w:rPr>
      </w:pPr>
      <w:r w:rsidRPr="003729A4">
        <w:rPr>
          <w:lang w:val="en-US" w:eastAsia="x-none"/>
        </w:rPr>
        <w:t xml:space="preserve">        monitor: 10s</w:t>
      </w:r>
    </w:p>
    <w:p w14:paraId="59FC1015"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max_failure_ratio</w:t>
      </w:r>
      <w:proofErr w:type="spellEnd"/>
      <w:r w:rsidRPr="003729A4">
        <w:rPr>
          <w:lang w:val="en-US" w:eastAsia="x-none"/>
        </w:rPr>
        <w:t>: 0.3</w:t>
      </w:r>
    </w:p>
    <w:p w14:paraId="3601E666" w14:textId="77777777" w:rsidR="00814C46" w:rsidRPr="003729A4" w:rsidRDefault="00814C46" w:rsidP="00814C46">
      <w:pPr>
        <w:ind w:left="708"/>
        <w:rPr>
          <w:lang w:val="en-US" w:eastAsia="x-none"/>
        </w:rPr>
      </w:pPr>
      <w:r w:rsidRPr="003729A4">
        <w:rPr>
          <w:lang w:val="en-US" w:eastAsia="x-none"/>
        </w:rPr>
        <w:t xml:space="preserve">      #placement constraint - in this case on 'worker' nodes only</w:t>
      </w:r>
    </w:p>
    <w:p w14:paraId="01F098B2" w14:textId="77777777" w:rsidR="00814C46" w:rsidRPr="00D018FA" w:rsidRDefault="00814C46" w:rsidP="00814C46">
      <w:pPr>
        <w:ind w:left="708"/>
        <w:rPr>
          <w:lang w:val="en-US" w:eastAsia="x-none"/>
        </w:rPr>
      </w:pPr>
      <w:r w:rsidRPr="003729A4">
        <w:rPr>
          <w:lang w:val="en-US" w:eastAsia="x-none"/>
        </w:rPr>
        <w:t xml:space="preserve">      </w:t>
      </w:r>
      <w:r w:rsidRPr="00D018FA">
        <w:rPr>
          <w:lang w:val="en-US" w:eastAsia="x-none"/>
        </w:rPr>
        <w:t>placement:</w:t>
      </w:r>
    </w:p>
    <w:p w14:paraId="061E9CA4" w14:textId="77777777" w:rsidR="00814C46" w:rsidRPr="00D018FA" w:rsidRDefault="00814C46" w:rsidP="00814C46">
      <w:pPr>
        <w:ind w:left="708"/>
        <w:rPr>
          <w:lang w:val="en-US" w:eastAsia="x-none"/>
        </w:rPr>
      </w:pPr>
      <w:r w:rsidRPr="00D018FA">
        <w:rPr>
          <w:lang w:val="en-US" w:eastAsia="x-none"/>
        </w:rPr>
        <w:t xml:space="preserve">        constraints: [</w:t>
      </w:r>
      <w:proofErr w:type="spellStart"/>
      <w:proofErr w:type="gramStart"/>
      <w:r w:rsidRPr="00D018FA">
        <w:rPr>
          <w:lang w:val="en-US" w:eastAsia="x-none"/>
        </w:rPr>
        <w:t>node.role</w:t>
      </w:r>
      <w:proofErr w:type="spellEnd"/>
      <w:proofErr w:type="gramEnd"/>
      <w:r w:rsidRPr="00D018FA">
        <w:rPr>
          <w:lang w:val="en-US" w:eastAsia="x-none"/>
        </w:rPr>
        <w:t xml:space="preserve"> == manager]</w:t>
      </w:r>
    </w:p>
    <w:p w14:paraId="5F6BE6FE" w14:textId="77777777" w:rsidR="00814C46" w:rsidRPr="00D018FA" w:rsidRDefault="00814C46" w:rsidP="00814C46">
      <w:pPr>
        <w:ind w:left="708"/>
        <w:rPr>
          <w:lang w:val="en-US" w:eastAsia="x-none"/>
        </w:rPr>
      </w:pPr>
    </w:p>
    <w:p w14:paraId="49897D93" w14:textId="6016EB4E" w:rsidR="00814C46" w:rsidRDefault="00814C46" w:rsidP="006E4E16">
      <w:pPr>
        <w:ind w:firstLine="708"/>
        <w:rPr>
          <w:lang w:eastAsia="x-none"/>
        </w:rPr>
      </w:pPr>
      <w:r>
        <w:rPr>
          <w:lang w:eastAsia="x-none"/>
        </w:rPr>
        <w:t>Para verificação dos serviços disponíveis em cada nó, fiz a utilização de um serviço</w:t>
      </w:r>
      <w:r w:rsidR="00747BD0">
        <w:rPr>
          <w:lang w:eastAsia="x-none"/>
        </w:rPr>
        <w:t xml:space="preserve"> open-source</w:t>
      </w:r>
      <w:r>
        <w:rPr>
          <w:lang w:eastAsia="x-none"/>
        </w:rPr>
        <w:t xml:space="preserve"> </w:t>
      </w:r>
      <w:r w:rsidR="00377895">
        <w:rPr>
          <w:lang w:eastAsia="x-none"/>
        </w:rPr>
        <w:t>V</w:t>
      </w:r>
      <w:r w:rsidRPr="008A5213">
        <w:rPr>
          <w:lang w:eastAsia="x-none"/>
        </w:rPr>
        <w:t>isualizer-arm</w:t>
      </w:r>
      <w:r>
        <w:rPr>
          <w:rStyle w:val="Refdenotaderodap"/>
          <w:lang w:eastAsia="x-none"/>
        </w:rPr>
        <w:footnoteReference w:customMarkFollows="1" w:id="19"/>
        <w:t>6</w:t>
      </w:r>
      <w:r>
        <w:rPr>
          <w:lang w:eastAsia="x-none"/>
        </w:rPr>
        <w:t>, o mesmo faz o monitoramento de todos os nós, que estão na mesma rede</w:t>
      </w:r>
      <w:r w:rsidR="00A42049">
        <w:rPr>
          <w:lang w:eastAsia="x-none"/>
        </w:rPr>
        <w:t xml:space="preserve"> (física e virtual)</w:t>
      </w:r>
      <w:r>
        <w:rPr>
          <w:lang w:eastAsia="x-none"/>
        </w:rPr>
        <w:t xml:space="preserve"> e informa todos os containers que estão rodando em cada nó.</w:t>
      </w:r>
    </w:p>
    <w:p w14:paraId="4AC9332E" w14:textId="1E9E5E3D" w:rsidR="005D5F67" w:rsidRDefault="005D5F67" w:rsidP="006E4E16">
      <w:pPr>
        <w:ind w:firstLine="708"/>
        <w:rPr>
          <w:lang w:eastAsia="x-none"/>
        </w:rPr>
      </w:pPr>
      <w:r>
        <w:rPr>
          <w:lang w:eastAsia="x-none"/>
        </w:rPr>
        <w:t>Segue a imagem de utilização do serviço:</w:t>
      </w:r>
    </w:p>
    <w:p w14:paraId="3AA33CC1" w14:textId="1DE9B080" w:rsidR="00814C46" w:rsidRPr="00755047" w:rsidRDefault="00C5776B" w:rsidP="00814C46">
      <w:pPr>
        <w:keepNext/>
        <w:ind w:left="708"/>
      </w:pPr>
      <w:r>
        <w:rPr>
          <w:noProof/>
        </w:rPr>
        <w:lastRenderedPageBreak/>
        <mc:AlternateContent>
          <mc:Choice Requires="wps">
            <w:drawing>
              <wp:anchor distT="0" distB="0" distL="114300" distR="114300" simplePos="0" relativeHeight="251730944" behindDoc="0" locked="0" layoutInCell="1" allowOverlap="1" wp14:anchorId="2924D5A6" wp14:editId="05250F29">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55DA7123" w14:textId="66FFA7EE" w:rsidR="00E51193" w:rsidRPr="00756CE3" w:rsidRDefault="00E51193" w:rsidP="007C3224">
                            <w:pPr>
                              <w:pStyle w:val="Legenda"/>
                              <w:rPr>
                                <w:noProof/>
                              </w:rPr>
                            </w:pPr>
                            <w:bookmarkStart w:id="245" w:name="_Toc498157794"/>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w:t>
                            </w:r>
                            <w:r>
                              <w:t>:</w:t>
                            </w:r>
                            <w:r w:rsidRPr="00C86126">
                              <w:t xml:space="preserve"> Pr</w:t>
                            </w:r>
                            <w:r>
                              <w:t>óprio autor</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4D5A6" id="Caixa de Texto 30" o:spid="_x0000_s1049" type="#_x0000_t202" style="position:absolute;left:0;text-align:left;margin-left:71.95pt;margin-top:407.75pt;width:227.8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Bp+4wmPgIAAH4EAAAO&#10;AAAAAAAAAAAAAAAAACwCAABkcnMvZTJvRG9jLnhtbFBLAQItABQABgAIAAAAIQD1Pbdo4gAAAAsB&#10;AAAPAAAAAAAAAAAAAAAAAJYEAABkcnMvZG93bnJldi54bWxQSwUGAAAAAAQABADzAAAApQUAAAAA&#10;" stroked="f">
                <v:textbox style="mso-fit-shape-to-text:t" inset="0,0,0,0">
                  <w:txbxContent>
                    <w:p w14:paraId="55DA7123" w14:textId="66FFA7EE" w:rsidR="00E51193" w:rsidRPr="00756CE3" w:rsidRDefault="00E51193" w:rsidP="007C3224">
                      <w:pPr>
                        <w:pStyle w:val="Legenda"/>
                        <w:rPr>
                          <w:noProof/>
                        </w:rPr>
                      </w:pPr>
                      <w:bookmarkStart w:id="246" w:name="_Toc498157794"/>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w:t>
                      </w:r>
                      <w:r>
                        <w:t>:</w:t>
                      </w:r>
                      <w:r w:rsidRPr="00C86126">
                        <w:t xml:space="preserve"> Pr</w:t>
                      </w:r>
                      <w:r>
                        <w:t>óprio autor</w:t>
                      </w:r>
                      <w:bookmarkEnd w:id="246"/>
                    </w:p>
                  </w:txbxContent>
                </v:textbox>
                <w10:wrap type="through"/>
              </v:shape>
            </w:pict>
          </mc:Fallback>
        </mc:AlternateContent>
      </w:r>
      <w:r w:rsidR="00814C46">
        <w:rPr>
          <w:noProof/>
        </w:rPr>
        <w:drawing>
          <wp:anchor distT="0" distB="0" distL="114300" distR="114300" simplePos="0" relativeHeight="251707392" behindDoc="0" locked="0" layoutInCell="1" allowOverlap="1" wp14:anchorId="54CFBA50" wp14:editId="01D46217">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30FD23CD" w14:textId="77777777" w:rsidR="006636D8" w:rsidRDefault="006636D8">
      <w:pPr>
        <w:rPr>
          <w:lang w:eastAsia="x-none"/>
        </w:rPr>
      </w:pPr>
    </w:p>
    <w:p w14:paraId="7A53482F" w14:textId="77777777" w:rsidR="006636D8" w:rsidRDefault="006636D8">
      <w:pPr>
        <w:rPr>
          <w:lang w:eastAsia="x-none"/>
        </w:rPr>
      </w:pPr>
    </w:p>
    <w:p w14:paraId="75E78AE2" w14:textId="6FAFA04D" w:rsidR="006636D8" w:rsidRDefault="006636D8" w:rsidP="002A3F79">
      <w:pPr>
        <w:ind w:firstLine="709"/>
        <w:rPr>
          <w:lang w:eastAsia="x-none"/>
        </w:rPr>
      </w:pPr>
      <w:r>
        <w:rPr>
          <w:lang w:eastAsia="x-none"/>
        </w:rPr>
        <w:t>Na implementação do Swar</w:t>
      </w:r>
      <w:r w:rsidR="002A3F79">
        <w:rPr>
          <w:lang w:eastAsia="x-none"/>
        </w:rPr>
        <w:t>m</w:t>
      </w:r>
      <w:r>
        <w:rPr>
          <w:lang w:eastAsia="x-none"/>
        </w:rPr>
        <w:t xml:space="preserve"> também é possível fazer a utilização de arquivo Docker-compose ou fazer a instância do serviço sem os arquivos de configuração. Sendo necessário passar todos os comandos de forma explícita, conforme o exe</w:t>
      </w:r>
      <w:r w:rsidR="00C71A55">
        <w:rPr>
          <w:lang w:eastAsia="x-none"/>
        </w:rPr>
        <w:t>m</w:t>
      </w:r>
      <w:r>
        <w:rPr>
          <w:lang w:eastAsia="x-none"/>
        </w:rPr>
        <w:t>plo:</w:t>
      </w:r>
    </w:p>
    <w:p w14:paraId="680B95BD" w14:textId="0192F833" w:rsidR="006636D8" w:rsidRDefault="006636D8" w:rsidP="002A3F79">
      <w:pPr>
        <w:pStyle w:val="PargrafodaLista"/>
        <w:numPr>
          <w:ilvl w:val="0"/>
          <w:numId w:val="36"/>
        </w:numPr>
        <w:rPr>
          <w:lang w:val="en-US" w:eastAsia="x-none"/>
        </w:rPr>
      </w:pPr>
      <w:r w:rsidRPr="002A3F79">
        <w:rPr>
          <w:lang w:val="en-US" w:eastAsia="x-none"/>
        </w:rPr>
        <w:t>docker service create --name web-</w:t>
      </w:r>
      <w:proofErr w:type="spellStart"/>
      <w:r w:rsidRPr="002A3F79">
        <w:rPr>
          <w:lang w:val="en-US" w:eastAsia="x-none"/>
        </w:rPr>
        <w:t>nginx</w:t>
      </w:r>
      <w:proofErr w:type="spellEnd"/>
      <w:r w:rsidRPr="002A3F79">
        <w:rPr>
          <w:lang w:val="en-US" w:eastAsia="x-none"/>
        </w:rPr>
        <w:t xml:space="preserve"> --replicas 4 --restart-max-attempts 3 --restart-window 5s --rollback-delay 3s --</w:t>
      </w:r>
      <w:proofErr w:type="spellStart"/>
      <w:r w:rsidRPr="002A3F79">
        <w:rPr>
          <w:lang w:val="en-US" w:eastAsia="x-none"/>
        </w:rPr>
        <w:t>workdir</w:t>
      </w:r>
      <w:proofErr w:type="spellEnd"/>
      <w:r w:rsidRPr="002A3F79">
        <w:rPr>
          <w:lang w:val="en-US" w:eastAsia="x-none"/>
        </w:rPr>
        <w:t xml:space="preserve"> /</w:t>
      </w:r>
      <w:proofErr w:type="spellStart"/>
      <w:r w:rsidRPr="002A3F79">
        <w:rPr>
          <w:lang w:val="en-US" w:eastAsia="x-none"/>
        </w:rPr>
        <w:t>myapp</w:t>
      </w:r>
      <w:proofErr w:type="spellEnd"/>
      <w:r w:rsidRPr="002A3F79">
        <w:rPr>
          <w:lang w:val="en-US" w:eastAsia="x-none"/>
        </w:rPr>
        <w:t xml:space="preserve">/ -p 8080:80 </w:t>
      </w:r>
      <w:proofErr w:type="spellStart"/>
      <w:proofErr w:type="gramStart"/>
      <w:r w:rsidRPr="002A3F79">
        <w:rPr>
          <w:lang w:val="en-US" w:eastAsia="x-none"/>
        </w:rPr>
        <w:t>nginx:alpine</w:t>
      </w:r>
      <w:proofErr w:type="spellEnd"/>
      <w:proofErr w:type="gramEnd"/>
    </w:p>
    <w:p w14:paraId="591C9FB6" w14:textId="77777777" w:rsidR="00D37F8D" w:rsidRPr="004875E2" w:rsidRDefault="00D37F8D" w:rsidP="004875E2">
      <w:pPr>
        <w:ind w:firstLine="709"/>
        <w:rPr>
          <w:lang w:val="en-US" w:eastAsia="x-none"/>
        </w:rPr>
      </w:pPr>
    </w:p>
    <w:p w14:paraId="488FB30B" w14:textId="6630CEC6" w:rsidR="000A0532" w:rsidRDefault="00E97470" w:rsidP="005C0E4C">
      <w:pPr>
        <w:pStyle w:val="Ttulo11"/>
      </w:pPr>
      <w:bookmarkStart w:id="247" w:name="_Toc496802708"/>
      <w:bookmarkStart w:id="248" w:name="_Toc496802937"/>
      <w:bookmarkStart w:id="249" w:name="_Toc498128680"/>
      <w:bookmarkStart w:id="250" w:name="_Toc495785711"/>
      <w:r>
        <w:lastRenderedPageBreak/>
        <w:t xml:space="preserve">4.6 PLAY WITH </w:t>
      </w:r>
      <w:bookmarkEnd w:id="247"/>
      <w:bookmarkEnd w:id="248"/>
      <w:r>
        <w:t>DOCKER</w:t>
      </w:r>
      <w:bookmarkEnd w:id="249"/>
    </w:p>
    <w:p w14:paraId="4EDF3FF1" w14:textId="7979662E" w:rsidR="006B6147" w:rsidRDefault="001B4E98" w:rsidP="00A775DB">
      <w:pPr>
        <w:ind w:firstLine="708"/>
        <w:rPr>
          <w:lang w:val="x-none" w:eastAsia="x-none"/>
        </w:rPr>
      </w:pPr>
      <w:r>
        <w:rPr>
          <w:lang w:val="x-none" w:eastAsia="x-none"/>
        </w:rPr>
        <w:t>O Docker possui uma engine de testes do seu próprio labor</w:t>
      </w:r>
      <w:r w:rsidR="00C72805">
        <w:rPr>
          <w:lang w:val="x-none" w:eastAsia="x-none"/>
        </w:rPr>
        <w:t>a</w:t>
      </w:r>
      <w:r>
        <w:rPr>
          <w:lang w:val="x-none" w:eastAsia="x-none"/>
        </w:rPr>
        <w:t>tório</w:t>
      </w:r>
      <w:r w:rsidR="00E60423">
        <w:rPr>
          <w:lang w:val="x-none" w:eastAsia="x-none"/>
        </w:rPr>
        <w:t xml:space="preserve">, daqual é possível acessar através do link: </w:t>
      </w:r>
      <w:r w:rsidR="0057055B">
        <w:fldChar w:fldCharType="begin"/>
      </w:r>
      <w:r w:rsidR="0057055B">
        <w:instrText xml:space="preserve"> HYPERLINK "http://labs.play-with-docker.com" </w:instrText>
      </w:r>
      <w:r w:rsidR="0057055B">
        <w:fldChar w:fldCharType="separate"/>
      </w:r>
      <w:r w:rsidR="00E60423" w:rsidRPr="00186F69">
        <w:rPr>
          <w:rStyle w:val="Hiperlink"/>
          <w:lang w:val="x-none" w:eastAsia="x-none"/>
        </w:rPr>
        <w:t>http://labs.play-with-docker.com</w:t>
      </w:r>
      <w:r w:rsidR="0057055B">
        <w:rPr>
          <w:rStyle w:val="Hiperlink"/>
          <w:lang w:val="x-none" w:eastAsia="x-none"/>
        </w:rPr>
        <w:fldChar w:fldCharType="end"/>
      </w:r>
      <w:r w:rsidR="00E60423">
        <w:rPr>
          <w:lang w:val="x-none" w:eastAsia="x-none"/>
        </w:rPr>
        <w:t>.</w:t>
      </w:r>
    </w:p>
    <w:p w14:paraId="3A8C21DD" w14:textId="4151F443" w:rsidR="00FA6443" w:rsidRDefault="00FA6443" w:rsidP="00A775DB">
      <w:pPr>
        <w:ind w:firstLine="708"/>
        <w:rPr>
          <w:lang w:val="x-none" w:eastAsia="x-none"/>
        </w:rPr>
      </w:pPr>
      <w:r>
        <w:rPr>
          <w:lang w:val="x-none" w:eastAsia="x-none"/>
        </w:rPr>
        <w:t xml:space="preserve">Essa engine </w:t>
      </w:r>
      <w:r w:rsidR="00930E45">
        <w:rPr>
          <w:lang w:val="x-none" w:eastAsia="x-none"/>
        </w:rPr>
        <w:t xml:space="preserve">consiste em uma máquina virtual com Alphine Linux; </w:t>
      </w:r>
      <w:r>
        <w:rPr>
          <w:lang w:val="x-none" w:eastAsia="x-none"/>
        </w:rPr>
        <w:t>foi criada pelos capitães do Docker Marcos Nils e Jonathan Leibiusky, send</w:t>
      </w:r>
      <w:r w:rsidR="00852079">
        <w:rPr>
          <w:lang w:val="x-none" w:eastAsia="x-none"/>
        </w:rPr>
        <w:t xml:space="preserve">o possível fazer testes, </w:t>
      </w:r>
      <w:r>
        <w:rPr>
          <w:lang w:val="x-none" w:eastAsia="x-none"/>
        </w:rPr>
        <w:t>alterações</w:t>
      </w:r>
      <w:r w:rsidR="00852079">
        <w:rPr>
          <w:lang w:val="x-none" w:eastAsia="x-none"/>
        </w:rPr>
        <w:t>, criação e configurações em containers do docker, imagens</w:t>
      </w:r>
      <w:r>
        <w:rPr>
          <w:lang w:val="x-none" w:eastAsia="x-none"/>
        </w:rPr>
        <w:t xml:space="preserve"> e do mód</w:t>
      </w:r>
      <w:r w:rsidR="00852079">
        <w:rPr>
          <w:lang w:val="x-none" w:eastAsia="x-none"/>
        </w:rPr>
        <w:t>ul</w:t>
      </w:r>
      <w:r>
        <w:rPr>
          <w:lang w:val="x-none" w:eastAsia="x-none"/>
        </w:rPr>
        <w:t xml:space="preserve">o Swam </w:t>
      </w:r>
      <w:r w:rsidR="00852079">
        <w:rPr>
          <w:lang w:val="x-none" w:eastAsia="x-none"/>
        </w:rPr>
        <w:t xml:space="preserve">do docker </w:t>
      </w:r>
      <w:r>
        <w:rPr>
          <w:lang w:val="x-none" w:eastAsia="x-none"/>
        </w:rPr>
        <w:t xml:space="preserve">em alguns minutos. </w:t>
      </w:r>
      <w:r w:rsidR="00A85B21">
        <w:rPr>
          <w:rStyle w:val="Refdenotaderodap"/>
          <w:lang w:val="x-none" w:eastAsia="x-none"/>
        </w:rPr>
        <w:footnoteReference w:customMarkFollows="1" w:id="20"/>
        <w:t>7</w:t>
      </w:r>
      <w:r>
        <w:rPr>
          <w:lang w:val="x-none" w:eastAsia="x-none"/>
        </w:rPr>
        <w:t xml:space="preserve"> </w:t>
      </w:r>
    </w:p>
    <w:p w14:paraId="36B68390" w14:textId="00148A6E" w:rsidR="005E730E" w:rsidRDefault="00491CE6" w:rsidP="00A775DB">
      <w:pPr>
        <w:ind w:firstLine="709"/>
        <w:rPr>
          <w:lang w:val="x-none" w:eastAsia="x-none"/>
        </w:rPr>
      </w:pPr>
      <w:r>
        <w:rPr>
          <w:noProof/>
        </w:rPr>
        <mc:AlternateContent>
          <mc:Choice Requires="wps">
            <w:drawing>
              <wp:anchor distT="0" distB="0" distL="114300" distR="114300" simplePos="0" relativeHeight="251732992" behindDoc="0" locked="0" layoutInCell="1" allowOverlap="1" wp14:anchorId="7C48851A" wp14:editId="052742A4">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2B23C860" w14:textId="2DE896BF" w:rsidR="00E51193" w:rsidRPr="007C3224" w:rsidRDefault="00E51193" w:rsidP="007C3224">
                            <w:pPr>
                              <w:pStyle w:val="Legenda"/>
                              <w:rPr>
                                <w:rFonts w:eastAsia="Calibri" w:cs="Times New Roman"/>
                                <w:noProof/>
                                <w:lang w:val="en-US"/>
                              </w:rPr>
                            </w:pPr>
                            <w:bookmarkStart w:id="251" w:name="_Toc498157795"/>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851A" id="Caixa de Texto 39" o:spid="_x0000_s1050" type="#_x0000_t202" style="position:absolute;left:0;text-align:left;margin-left:72.3pt;margin-top:258.25pt;width:356.65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9y/OOkACAAB+BAAA&#10;DgAAAAAAAAAAAAAAAAAsAgAAZHJzL2Uyb0RvYy54bWxQSwECLQAUAAYACAAAACEAMDOOIeEAAAAL&#10;AQAADwAAAAAAAAAAAAAAAACYBAAAZHJzL2Rvd25yZXYueG1sUEsFBgAAAAAEAAQA8wAAAKYFAAAA&#10;AA==&#10;" stroked="f">
                <v:textbox style="mso-fit-shape-to-text:t" inset="0,0,0,0">
                  <w:txbxContent>
                    <w:p w14:paraId="2B23C860" w14:textId="2DE896BF" w:rsidR="00E51193" w:rsidRPr="007C3224" w:rsidRDefault="00E51193" w:rsidP="007C3224">
                      <w:pPr>
                        <w:pStyle w:val="Legenda"/>
                        <w:rPr>
                          <w:rFonts w:eastAsia="Calibri" w:cs="Times New Roman"/>
                          <w:noProof/>
                          <w:lang w:val="en-US"/>
                        </w:rPr>
                      </w:pPr>
                      <w:bookmarkStart w:id="252" w:name="_Toc498157795"/>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252"/>
                    </w:p>
                  </w:txbxContent>
                </v:textbox>
                <w10:wrap type="through"/>
              </v:shape>
            </w:pict>
          </mc:Fallback>
        </mc:AlternateContent>
      </w:r>
      <w:r w:rsidR="000579C0">
        <w:rPr>
          <w:noProof/>
        </w:rPr>
        <w:drawing>
          <wp:anchor distT="0" distB="0" distL="114300" distR="114300" simplePos="0" relativeHeight="251697152" behindDoc="0" locked="0" layoutInCell="1" allowOverlap="1" wp14:anchorId="3FE5FA96" wp14:editId="70873699">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614232">
        <w:rPr>
          <w:lang w:val="x-none" w:eastAsia="x-none"/>
        </w:rPr>
        <w:t>Maiores informações podem ser obtidas no github do projeto</w:t>
      </w:r>
      <w:r w:rsidR="00A85B21">
        <w:rPr>
          <w:rStyle w:val="Refdenotaderodap"/>
          <w:lang w:val="x-none" w:eastAsia="x-none"/>
        </w:rPr>
        <w:footnoteReference w:customMarkFollows="1" w:id="21"/>
        <w:t>8</w:t>
      </w:r>
      <w:r w:rsidR="00614232">
        <w:rPr>
          <w:lang w:val="x-none" w:eastAsia="x-none"/>
        </w:rPr>
        <w:t xml:space="preserve">; </w:t>
      </w:r>
      <w:r w:rsidR="008E1F22">
        <w:rPr>
          <w:lang w:val="x-none" w:eastAsia="x-none"/>
        </w:rPr>
        <w:t>Este projeto também é utilizado para treinamentos do Docker.</w:t>
      </w:r>
    </w:p>
    <w:p w14:paraId="58770C41" w14:textId="08BAFFBD" w:rsidR="008E1F22" w:rsidRDefault="008E1F22" w:rsidP="006B6147">
      <w:pPr>
        <w:rPr>
          <w:lang w:val="x-none" w:eastAsia="x-none"/>
        </w:rPr>
      </w:pPr>
    </w:p>
    <w:p w14:paraId="1CA3DA45" w14:textId="51F55B25" w:rsidR="005E730E" w:rsidRDefault="005E730E" w:rsidP="00B4095F">
      <w:pPr>
        <w:pStyle w:val="Legenda"/>
        <w:jc w:val="left"/>
        <w:rPr>
          <w:lang w:val="x-none" w:eastAsia="x-none"/>
        </w:rPr>
      </w:pPr>
    </w:p>
    <w:p w14:paraId="60AFFD01" w14:textId="032BDD4D" w:rsidR="00897D4C" w:rsidRPr="00B4095F" w:rsidRDefault="00897D4C" w:rsidP="00025C73">
      <w:pPr>
        <w:ind w:firstLine="708"/>
        <w:rPr>
          <w:rStyle w:val="Hiperlink"/>
          <w:color w:val="000000" w:themeColor="text1"/>
          <w:lang w:eastAsia="en-US"/>
        </w:rPr>
      </w:pPr>
      <w:r w:rsidRPr="00B4095F">
        <w:rPr>
          <w:color w:val="000000" w:themeColor="text1"/>
          <w:lang w:eastAsia="en-US"/>
        </w:rPr>
        <w:t>O projeto conta com uma documentação</w:t>
      </w:r>
      <w:r w:rsidR="00C5548C">
        <w:rPr>
          <w:rStyle w:val="Refdenotaderodap"/>
          <w:color w:val="000000" w:themeColor="text1"/>
          <w:lang w:eastAsia="en-US"/>
        </w:rPr>
        <w:footnoteReference w:customMarkFollows="1" w:id="22"/>
        <w:t>9</w:t>
      </w:r>
      <w:r w:rsidR="000753AC">
        <w:rPr>
          <w:color w:val="000000" w:themeColor="text1"/>
          <w:lang w:eastAsia="en-US"/>
        </w:rPr>
        <w:t xml:space="preserve"> simples que ajuda bastante</w:t>
      </w:r>
      <w:r w:rsidR="00F46468">
        <w:rPr>
          <w:color w:val="000000" w:themeColor="text1"/>
          <w:lang w:eastAsia="en-US"/>
        </w:rPr>
        <w:t>.</w:t>
      </w:r>
      <w:r w:rsidR="00025C73">
        <w:rPr>
          <w:color w:val="000000" w:themeColor="text1"/>
          <w:lang w:eastAsia="en-US"/>
        </w:rPr>
        <w:t xml:space="preserve"> Existem o</w:t>
      </w:r>
      <w:r w:rsidRPr="00B4095F">
        <w:rPr>
          <w:color w:val="000000" w:themeColor="text1"/>
          <w:lang w:eastAsia="en-US"/>
        </w:rPr>
        <w:t>utros treinamentos</w:t>
      </w:r>
      <w:r w:rsidR="00025C73">
        <w:rPr>
          <w:rStyle w:val="Refdenotaderodap"/>
          <w:color w:val="000000" w:themeColor="text1"/>
          <w:lang w:eastAsia="en-US"/>
        </w:rPr>
        <w:footnoteReference w:customMarkFollows="1" w:id="23"/>
        <w:t>10</w:t>
      </w:r>
      <w:r w:rsidRPr="00B4095F">
        <w:rPr>
          <w:color w:val="000000" w:themeColor="text1"/>
          <w:lang w:eastAsia="en-US"/>
        </w:rPr>
        <w:t xml:space="preserve"> do docker</w:t>
      </w:r>
      <w:r w:rsidR="00025C73">
        <w:rPr>
          <w:color w:val="000000" w:themeColor="text1"/>
          <w:lang w:eastAsia="en-US"/>
        </w:rPr>
        <w:t>.</w:t>
      </w:r>
    </w:p>
    <w:p w14:paraId="5A89FDBB" w14:textId="753ABB34" w:rsidR="00897D4C" w:rsidRPr="00B4095F" w:rsidRDefault="00897D4C" w:rsidP="00897D4C">
      <w:pPr>
        <w:ind w:firstLine="708"/>
        <w:rPr>
          <w:rStyle w:val="Hiperlink"/>
          <w:color w:val="000000" w:themeColor="text1"/>
          <w:u w:val="none"/>
          <w:lang w:eastAsia="en-US"/>
        </w:rPr>
      </w:pPr>
      <w:r w:rsidRPr="00B4095F">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w:t>
      </w:r>
      <w:r w:rsidR="006864AD">
        <w:rPr>
          <w:rStyle w:val="Hiperlink"/>
          <w:color w:val="000000" w:themeColor="text1"/>
          <w:u w:val="none"/>
          <w:lang w:eastAsia="en-US"/>
        </w:rPr>
        <w:t>e um</w:t>
      </w:r>
      <w:r w:rsidRPr="00B4095F">
        <w:rPr>
          <w:rStyle w:val="Hiperlink"/>
          <w:color w:val="000000" w:themeColor="text1"/>
          <w:u w:val="none"/>
          <w:lang w:eastAsia="en-US"/>
        </w:rPr>
        <w:t xml:space="preserve"> drive:</w:t>
      </w:r>
    </w:p>
    <w:p w14:paraId="7AD7DE20" w14:textId="77777777" w:rsidR="00897D4C" w:rsidRPr="00B4095F" w:rsidRDefault="00897D4C" w:rsidP="00897D4C">
      <w:pPr>
        <w:pStyle w:val="PargrafodaLista"/>
        <w:numPr>
          <w:ilvl w:val="0"/>
          <w:numId w:val="23"/>
        </w:numPr>
        <w:rPr>
          <w:color w:val="000000" w:themeColor="text1"/>
          <w:sz w:val="24"/>
          <w:u w:val="single"/>
        </w:rPr>
      </w:pPr>
      <w:r w:rsidRPr="00B4095F">
        <w:rPr>
          <w:color w:val="000000" w:themeColor="text1"/>
          <w:sz w:val="24"/>
        </w:rPr>
        <w:t>“</w:t>
      </w:r>
      <w:proofErr w:type="gramStart"/>
      <w:r w:rsidRPr="00B4095F">
        <w:rPr>
          <w:color w:val="000000" w:themeColor="text1"/>
          <w:sz w:val="24"/>
        </w:rPr>
        <w:t>docker</w:t>
      </w:r>
      <w:proofErr w:type="gramEnd"/>
      <w:r w:rsidRPr="00B4095F">
        <w:rPr>
          <w:color w:val="000000" w:themeColor="text1"/>
          <w:sz w:val="24"/>
        </w:rPr>
        <w:t>-</w:t>
      </w:r>
      <w:proofErr w:type="spellStart"/>
      <w:r w:rsidRPr="00B4095F">
        <w:rPr>
          <w:color w:val="000000" w:themeColor="text1"/>
          <w:sz w:val="24"/>
        </w:rPr>
        <w:t>machine</w:t>
      </w:r>
      <w:proofErr w:type="spellEnd"/>
      <w:r w:rsidRPr="00B4095F">
        <w:rPr>
          <w:color w:val="000000" w:themeColor="text1"/>
          <w:sz w:val="24"/>
        </w:rPr>
        <w:t>-drive-</w:t>
      </w:r>
      <w:proofErr w:type="spellStart"/>
      <w:r w:rsidRPr="00B4095F">
        <w:rPr>
          <w:color w:val="000000" w:themeColor="text1"/>
          <w:sz w:val="24"/>
        </w:rPr>
        <w:t>pwd</w:t>
      </w:r>
      <w:proofErr w:type="spellEnd"/>
      <w:r w:rsidRPr="00B4095F">
        <w:rPr>
          <w:color w:val="000000" w:themeColor="text1"/>
          <w:sz w:val="24"/>
        </w:rPr>
        <w:t>”</w:t>
      </w:r>
    </w:p>
    <w:p w14:paraId="467160BE" w14:textId="77777777" w:rsidR="00897D4C" w:rsidRPr="00B4095F" w:rsidRDefault="00897D4C" w:rsidP="00A775DB">
      <w:pPr>
        <w:ind w:firstLine="708"/>
        <w:rPr>
          <w:color w:val="000000" w:themeColor="text1"/>
          <w:lang w:eastAsia="en-US"/>
        </w:rPr>
      </w:pPr>
      <w:r w:rsidRPr="00B4095F">
        <w:rPr>
          <w:color w:val="000000" w:themeColor="text1"/>
          <w:lang w:eastAsia="en-US"/>
        </w:rPr>
        <w:t xml:space="preserve">Este drive está disponível no </w:t>
      </w:r>
      <w:proofErr w:type="spellStart"/>
      <w:r w:rsidRPr="00B4095F">
        <w:rPr>
          <w:color w:val="000000" w:themeColor="text1"/>
          <w:lang w:eastAsia="en-US"/>
        </w:rPr>
        <w:t>github</w:t>
      </w:r>
      <w:proofErr w:type="spellEnd"/>
      <w:r w:rsidRPr="00B4095F">
        <w:rPr>
          <w:color w:val="000000" w:themeColor="text1"/>
          <w:lang w:eastAsia="en-US"/>
        </w:rPr>
        <w:t>:</w:t>
      </w:r>
    </w:p>
    <w:p w14:paraId="06994141" w14:textId="77777777" w:rsidR="00897D4C" w:rsidRPr="00B4095F" w:rsidRDefault="0057055B" w:rsidP="00897D4C">
      <w:pPr>
        <w:pStyle w:val="PargrafodaLista"/>
        <w:numPr>
          <w:ilvl w:val="0"/>
          <w:numId w:val="23"/>
        </w:numPr>
        <w:rPr>
          <w:color w:val="000000" w:themeColor="text1"/>
          <w:sz w:val="24"/>
        </w:rPr>
      </w:pPr>
      <w:hyperlink r:id="rId62" w:history="1">
        <w:r w:rsidR="00897D4C" w:rsidRPr="00B4095F">
          <w:rPr>
            <w:rStyle w:val="Hiperlink"/>
            <w:color w:val="000000" w:themeColor="text1"/>
            <w:sz w:val="24"/>
          </w:rPr>
          <w:t>https://github.com/play-with-docker/docker-machine-driver-pwd/releases</w:t>
        </w:r>
      </w:hyperlink>
    </w:p>
    <w:p w14:paraId="40690120" w14:textId="2B2CF178" w:rsidR="00897D4C" w:rsidRPr="000A56CA" w:rsidRDefault="00897D4C" w:rsidP="00A775DB">
      <w:pPr>
        <w:ind w:firstLine="708"/>
        <w:rPr>
          <w:color w:val="000000" w:themeColor="text1"/>
          <w:lang w:val="en-US"/>
        </w:rPr>
      </w:pPr>
      <w:proofErr w:type="spellStart"/>
      <w:r w:rsidRPr="000A56CA">
        <w:rPr>
          <w:color w:val="000000" w:themeColor="text1"/>
          <w:lang w:val="en-US"/>
        </w:rPr>
        <w:t>Através</w:t>
      </w:r>
      <w:proofErr w:type="spellEnd"/>
      <w:r w:rsidRPr="000A56CA">
        <w:rPr>
          <w:color w:val="000000" w:themeColor="text1"/>
          <w:lang w:val="en-US"/>
        </w:rPr>
        <w:t xml:space="preserve"> do </w:t>
      </w:r>
      <w:proofErr w:type="spellStart"/>
      <w:r w:rsidRPr="000A56CA">
        <w:rPr>
          <w:color w:val="000000" w:themeColor="text1"/>
          <w:lang w:val="en-US"/>
        </w:rPr>
        <w:t>comando</w:t>
      </w:r>
      <w:proofErr w:type="spellEnd"/>
      <w:r w:rsidRPr="000A56CA">
        <w:rPr>
          <w:color w:val="000000" w:themeColor="text1"/>
          <w:lang w:val="en-US"/>
        </w:rPr>
        <w:t xml:space="preserve">: docker-machine create -d </w:t>
      </w:r>
      <w:proofErr w:type="spellStart"/>
      <w:r w:rsidRPr="000A56CA">
        <w:rPr>
          <w:color w:val="000000" w:themeColor="text1"/>
          <w:lang w:val="en-US"/>
        </w:rPr>
        <w:t>pwd</w:t>
      </w:r>
      <w:proofErr w:type="spellEnd"/>
      <w:r w:rsidRPr="000A56CA">
        <w:rPr>
          <w:color w:val="000000" w:themeColor="text1"/>
          <w:lang w:val="en-US"/>
        </w:rPr>
        <w:t xml:space="preserve"> --</w:t>
      </w:r>
      <w:proofErr w:type="spellStart"/>
      <w:r w:rsidRPr="000A56CA">
        <w:rPr>
          <w:color w:val="000000" w:themeColor="text1"/>
          <w:lang w:val="en-US"/>
        </w:rPr>
        <w:t>pwd-url</w:t>
      </w:r>
      <w:proofErr w:type="spellEnd"/>
      <w:r w:rsidR="00421105" w:rsidRPr="000A56CA">
        <w:rPr>
          <w:color w:val="000000" w:themeColor="text1"/>
          <w:lang w:val="en-US"/>
        </w:rPr>
        <w:t xml:space="preserve"> &lt;</w:t>
      </w:r>
      <w:proofErr w:type="spellStart"/>
      <w:r w:rsidR="00421105" w:rsidRPr="000A56CA">
        <w:rPr>
          <w:color w:val="000000" w:themeColor="text1"/>
          <w:lang w:val="en-US"/>
        </w:rPr>
        <w:t>url</w:t>
      </w:r>
      <w:proofErr w:type="spellEnd"/>
      <w:r w:rsidR="00421105" w:rsidRPr="000A56CA">
        <w:rPr>
          <w:color w:val="000000" w:themeColor="text1"/>
          <w:lang w:val="en-US"/>
        </w:rPr>
        <w:t>-do-play-with-docker&gt;</w:t>
      </w:r>
    </w:p>
    <w:p w14:paraId="52BDB4F1" w14:textId="77777777" w:rsidR="00907A82" w:rsidRDefault="00897D4C" w:rsidP="00A775DB">
      <w:pPr>
        <w:ind w:firstLine="708"/>
        <w:rPr>
          <w:color w:val="000000" w:themeColor="text1"/>
        </w:rPr>
      </w:pPr>
      <w:r w:rsidRPr="00FC76CA">
        <w:rPr>
          <w:color w:val="000000" w:themeColor="text1"/>
        </w:rPr>
        <w:t>Exemplo de utilização:</w:t>
      </w:r>
    </w:p>
    <w:p w14:paraId="73D52F7D" w14:textId="52D37038" w:rsidR="00CF4074" w:rsidRPr="00907A82" w:rsidRDefault="00897D4C" w:rsidP="00907A82">
      <w:pPr>
        <w:pStyle w:val="PargrafodaLista"/>
        <w:numPr>
          <w:ilvl w:val="0"/>
          <w:numId w:val="26"/>
        </w:numPr>
        <w:rPr>
          <w:color w:val="000000" w:themeColor="text1"/>
          <w:lang w:val="en-US"/>
        </w:rPr>
      </w:pPr>
      <w:r w:rsidRPr="00907A82">
        <w:rPr>
          <w:color w:val="000000" w:themeColor="text1"/>
          <w:lang w:val="en-US"/>
        </w:rPr>
        <w:t xml:space="preserve">docker-machine create -d </w:t>
      </w:r>
      <w:proofErr w:type="spellStart"/>
      <w:r w:rsidRPr="00907A82">
        <w:rPr>
          <w:color w:val="000000" w:themeColor="text1"/>
          <w:lang w:val="en-US"/>
        </w:rPr>
        <w:t>pwd</w:t>
      </w:r>
      <w:proofErr w:type="spellEnd"/>
      <w:r w:rsidRPr="00907A82">
        <w:rPr>
          <w:color w:val="000000" w:themeColor="text1"/>
          <w:lang w:val="en-US"/>
        </w:rPr>
        <w:t xml:space="preserve"> --</w:t>
      </w:r>
      <w:proofErr w:type="spellStart"/>
      <w:r w:rsidRPr="00907A82">
        <w:rPr>
          <w:color w:val="000000" w:themeColor="text1"/>
          <w:lang w:val="en-US"/>
        </w:rPr>
        <w:t>pwd-url</w:t>
      </w:r>
      <w:proofErr w:type="spellEnd"/>
      <w:r w:rsidRPr="00907A82">
        <w:rPr>
          <w:color w:val="000000" w:themeColor="text1"/>
          <w:lang w:val="en-US"/>
        </w:rPr>
        <w:t xml:space="preserve"> </w:t>
      </w:r>
      <w:hyperlink r:id="rId63" w:history="1">
        <w:r w:rsidR="00CF4074" w:rsidRPr="00907A82">
          <w:rPr>
            <w:rStyle w:val="Hiperlink"/>
            <w:lang w:val="en-US"/>
          </w:rPr>
          <w:t>https://labs.play-with-docker.co</w:t>
        </w:r>
      </w:hyperlink>
    </w:p>
    <w:p w14:paraId="56447ABC" w14:textId="58BAB8DA" w:rsidR="00897D4C" w:rsidRPr="00897D4C" w:rsidRDefault="00897D4C" w:rsidP="002B7532">
      <w:pPr>
        <w:rPr>
          <w:lang w:val="x-none" w:eastAsia="x-none"/>
        </w:rPr>
      </w:pPr>
      <w:r w:rsidRPr="00907A82">
        <w:rPr>
          <w:color w:val="000000" w:themeColor="text1"/>
          <w:lang w:val="en-US"/>
        </w:rPr>
        <w:t>m/p/b7uf58pe0c5g00d1jutg#b7uf58pe_b7uf5c1e0c5g00d1juu0 node1</w:t>
      </w:r>
    </w:p>
    <w:p w14:paraId="4EA75048" w14:textId="37CD9375" w:rsidR="001E1CF0" w:rsidRPr="00907A82" w:rsidRDefault="001E1CF0" w:rsidP="001E1CF0">
      <w:pPr>
        <w:keepNext/>
        <w:rPr>
          <w:lang w:val="en-US"/>
        </w:rPr>
      </w:pPr>
    </w:p>
    <w:p w14:paraId="3269D7DC" w14:textId="39174ACB" w:rsidR="00FC76CA" w:rsidRPr="00907A82" w:rsidRDefault="00FC76CA" w:rsidP="008376E9">
      <w:pPr>
        <w:rPr>
          <w:lang w:val="en-US"/>
        </w:rPr>
      </w:pPr>
    </w:p>
    <w:p w14:paraId="0902AD1A" w14:textId="77777777" w:rsidR="008376E9" w:rsidRPr="00907A82" w:rsidRDefault="008376E9" w:rsidP="008376E9">
      <w:pPr>
        <w:rPr>
          <w:lang w:val="en-US" w:eastAsia="en-US"/>
        </w:rPr>
      </w:pPr>
    </w:p>
    <w:p w14:paraId="711C58E1" w14:textId="2F0F5A81" w:rsidR="00347446" w:rsidRDefault="005A4A7E" w:rsidP="00A775DB">
      <w:pPr>
        <w:ind w:firstLine="709"/>
        <w:rPr>
          <w:color w:val="000000" w:themeColor="text1"/>
        </w:rPr>
      </w:pPr>
      <w:r w:rsidRPr="005F55B9">
        <w:rPr>
          <w:color w:val="000000" w:themeColor="text1"/>
          <w:lang w:val="en-US"/>
        </w:rPr>
        <w:t xml:space="preserve"> </w:t>
      </w:r>
      <w:r w:rsidR="00FC76CA" w:rsidRPr="000A56CA">
        <w:rPr>
          <w:color w:val="000000" w:themeColor="text1"/>
        </w:rPr>
        <w:t>Este projeto possui uma interface bastante simples possibilitando que possam ser criadas novas instâncias de forma gráfica e amigáv</w:t>
      </w:r>
      <w:r w:rsidR="00FC76CA" w:rsidRPr="006F3B49">
        <w:rPr>
          <w:color w:val="000000" w:themeColor="text1"/>
        </w:rPr>
        <w:t>el.</w:t>
      </w:r>
    </w:p>
    <w:p w14:paraId="4D9D31C6" w14:textId="553F4503" w:rsidR="00CF4074" w:rsidRDefault="00491CE6" w:rsidP="000A56CA">
      <w:pPr>
        <w:rPr>
          <w:color w:val="000000" w:themeColor="text1"/>
        </w:rPr>
      </w:pPr>
      <w:r>
        <w:rPr>
          <w:noProof/>
        </w:rPr>
        <mc:AlternateContent>
          <mc:Choice Requires="wps">
            <w:drawing>
              <wp:anchor distT="0" distB="0" distL="114300" distR="114300" simplePos="0" relativeHeight="251735040" behindDoc="0" locked="0" layoutInCell="1" allowOverlap="1" wp14:anchorId="77476F9C" wp14:editId="0A91A69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8806D8B" w14:textId="0EB8FFB4" w:rsidR="00E51193" w:rsidRPr="007C3224" w:rsidRDefault="00E51193" w:rsidP="007C3224">
                            <w:pPr>
                              <w:pStyle w:val="Legenda"/>
                              <w:rPr>
                                <w:rFonts w:eastAsia="Calibri" w:cs="Times New Roman"/>
                                <w:noProof/>
                                <w:color w:val="000000" w:themeColor="text1"/>
                                <w:lang w:val="en-US"/>
                              </w:rPr>
                            </w:pPr>
                            <w:bookmarkStart w:id="253" w:name="_Toc498157796"/>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76F9C" id="Caixa de Texto 50" o:spid="_x0000_s1051" type="#_x0000_t202" style="position:absolute;margin-left:36.2pt;margin-top:230.25pt;width:390.5pt;height:2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DBT9PXPAIAAH4EAAAOAAAA&#10;AAAAAAAAAAAAACwCAABkcnMvZTJvRG9jLnhtbFBLAQItABQABgAIAAAAIQC5Jz3u4QAAAAoBAAAP&#10;AAAAAAAAAAAAAAAAAJQEAABkcnMvZG93bnJldi54bWxQSwUGAAAAAAQABADzAAAAogUAAAAA&#10;" stroked="f">
                <v:textbox style="mso-fit-shape-to-text:t" inset="0,0,0,0">
                  <w:txbxContent>
                    <w:p w14:paraId="18806D8B" w14:textId="0EB8FFB4" w:rsidR="00E51193" w:rsidRPr="007C3224" w:rsidRDefault="00E51193" w:rsidP="007C3224">
                      <w:pPr>
                        <w:pStyle w:val="Legenda"/>
                        <w:rPr>
                          <w:rFonts w:eastAsia="Calibri" w:cs="Times New Roman"/>
                          <w:noProof/>
                          <w:color w:val="000000" w:themeColor="text1"/>
                          <w:lang w:val="en-US"/>
                        </w:rPr>
                      </w:pPr>
                      <w:bookmarkStart w:id="254" w:name="_Toc498157796"/>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254"/>
                    </w:p>
                  </w:txbxContent>
                </v:textbox>
                <w10:wrap type="through"/>
              </v:shape>
            </w:pict>
          </mc:Fallback>
        </mc:AlternateContent>
      </w:r>
      <w:r w:rsidR="005A3A2C">
        <w:rPr>
          <w:noProof/>
          <w:color w:val="000000" w:themeColor="text1"/>
        </w:rPr>
        <w:drawing>
          <wp:anchor distT="0" distB="0" distL="114300" distR="114300" simplePos="0" relativeHeight="251700224" behindDoc="0" locked="0" layoutInCell="1" allowOverlap="1" wp14:anchorId="5E3CEB8C" wp14:editId="51E3A370">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5A4D6A47" w14:textId="2D17C38D" w:rsidR="005A3A2C" w:rsidRDefault="005A3A2C" w:rsidP="000A56CA">
      <w:pPr>
        <w:rPr>
          <w:color w:val="000000" w:themeColor="text1"/>
        </w:rPr>
      </w:pPr>
    </w:p>
    <w:p w14:paraId="3B991B64" w14:textId="77777777" w:rsidR="00CF4074" w:rsidRDefault="00CF4074" w:rsidP="00897D4C">
      <w:pPr>
        <w:rPr>
          <w:lang w:eastAsia="en-US"/>
        </w:rPr>
      </w:pPr>
    </w:p>
    <w:p w14:paraId="7BBC9774" w14:textId="6F409F5E" w:rsidR="00CF4074" w:rsidRDefault="007C3224" w:rsidP="00897D4C">
      <w:pPr>
        <w:rPr>
          <w:lang w:eastAsia="en-US"/>
        </w:rPr>
      </w:pPr>
      <w:r>
        <w:rPr>
          <w:noProof/>
        </w:rPr>
        <mc:AlternateContent>
          <mc:Choice Requires="wps">
            <w:drawing>
              <wp:anchor distT="0" distB="0" distL="114300" distR="114300" simplePos="0" relativeHeight="251737088" behindDoc="0" locked="0" layoutInCell="1" allowOverlap="1" wp14:anchorId="1D2ECFC3" wp14:editId="27E533FF">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5187BD7F" w14:textId="62CC2CE6" w:rsidR="00E51193" w:rsidRPr="00780A29" w:rsidRDefault="00E51193" w:rsidP="007C3224">
                            <w:pPr>
                              <w:pStyle w:val="Legenda"/>
                              <w:rPr>
                                <w:rFonts w:eastAsia="Calibri" w:cs="Times New Roman"/>
                                <w:noProof/>
                              </w:rPr>
                            </w:pPr>
                            <w:bookmarkStart w:id="255" w:name="_Toc498157797"/>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ECFC3" id="Caixa de Texto 56" o:spid="_x0000_s1052" type="#_x0000_t202" style="position:absolute;margin-left:71.8pt;margin-top:237.15pt;width:309.5pt;height: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" stroked="f">
                <v:textbox style="mso-fit-shape-to-text:t" inset="0,0,0,0">
                  <w:txbxContent>
                    <w:p w14:paraId="5187BD7F" w14:textId="62CC2CE6" w:rsidR="00E51193" w:rsidRPr="00780A29" w:rsidRDefault="00E51193" w:rsidP="007C3224">
                      <w:pPr>
                        <w:pStyle w:val="Legenda"/>
                        <w:rPr>
                          <w:rFonts w:eastAsia="Calibri" w:cs="Times New Roman"/>
                          <w:noProof/>
                        </w:rPr>
                      </w:pPr>
                      <w:bookmarkStart w:id="256" w:name="_Toc498157797"/>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256"/>
                    </w:p>
                  </w:txbxContent>
                </v:textbox>
                <w10:wrap type="through"/>
              </v:shape>
            </w:pict>
          </mc:Fallback>
        </mc:AlternateContent>
      </w:r>
      <w:r w:rsidR="00913416">
        <w:rPr>
          <w:noProof/>
        </w:rPr>
        <w:drawing>
          <wp:anchor distT="0" distB="0" distL="114300" distR="114300" simplePos="0" relativeHeight="251703296" behindDoc="0" locked="0" layoutInCell="1" allowOverlap="1" wp14:anchorId="65759831" wp14:editId="4D27231C">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0D0B2BF7" w14:textId="29F138E1" w:rsidR="00CF4074" w:rsidRDefault="00CF4074" w:rsidP="00897D4C">
      <w:pPr>
        <w:rPr>
          <w:lang w:eastAsia="en-US"/>
        </w:rPr>
      </w:pPr>
    </w:p>
    <w:p w14:paraId="6B754BC1" w14:textId="46D9EEBD" w:rsidR="00913416" w:rsidRDefault="00913416" w:rsidP="00A775DB">
      <w:pPr>
        <w:pStyle w:val="Ttulo21"/>
      </w:pPr>
    </w:p>
    <w:p w14:paraId="19398D25" w14:textId="77777777" w:rsidR="008D33B3" w:rsidRDefault="008D33B3" w:rsidP="00A775DB">
      <w:pPr>
        <w:pStyle w:val="Ttulo21"/>
        <w:jc w:val="left"/>
      </w:pPr>
      <w:bookmarkStart w:id="257" w:name="_Toc496802709"/>
      <w:bookmarkStart w:id="258" w:name="_Toc496802938"/>
    </w:p>
    <w:p w14:paraId="117F6FF2" w14:textId="7B0FD7B6" w:rsidR="000A0532" w:rsidRDefault="003F2FF6" w:rsidP="00A775DB">
      <w:pPr>
        <w:pStyle w:val="Ttulo21"/>
        <w:jc w:val="left"/>
      </w:pPr>
      <w:bookmarkStart w:id="259" w:name="_Toc498128681"/>
      <w:r>
        <w:t xml:space="preserve">4.7 </w:t>
      </w:r>
      <w:bookmarkEnd w:id="257"/>
      <w:bookmarkEnd w:id="258"/>
      <w:r>
        <w:t>COMUNIDADE E EMPRESARIAL</w:t>
      </w:r>
      <w:bookmarkEnd w:id="259"/>
    </w:p>
    <w:p w14:paraId="70A110B3" w14:textId="29D34838" w:rsidR="00733F42" w:rsidRDefault="0020632C" w:rsidP="00A775DB">
      <w:pPr>
        <w:ind w:firstLine="708"/>
        <w:rPr>
          <w:lang w:val="x-none" w:eastAsia="x-none"/>
        </w:rPr>
      </w:pPr>
      <w:r>
        <w:rPr>
          <w:lang w:val="x-none" w:eastAsia="x-none"/>
        </w:rPr>
        <w:t xml:space="preserve">Como o Docker é uma plataforma </w:t>
      </w:r>
      <w:r w:rsidR="0079078A">
        <w:rPr>
          <w:lang w:val="x-none" w:eastAsia="x-none"/>
        </w:rPr>
        <w:t>open source, ele já possui esta característica de comunidade e contribuições.</w:t>
      </w:r>
    </w:p>
    <w:p w14:paraId="10D7995F" w14:textId="298663C9" w:rsidR="0079078A" w:rsidRDefault="0079078A" w:rsidP="00A775DB">
      <w:pPr>
        <w:ind w:firstLine="708"/>
        <w:rPr>
          <w:lang w:val="x-none" w:eastAsia="x-none"/>
        </w:rPr>
      </w:pPr>
      <w:r>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62269F95" w14:textId="23AEEEE3" w:rsidR="0079078A" w:rsidRDefault="0079078A" w:rsidP="00A775DB">
      <w:pPr>
        <w:ind w:firstLine="708"/>
        <w:rPr>
          <w:lang w:val="x-none" w:eastAsia="x-none"/>
        </w:rPr>
      </w:pPr>
      <w:r>
        <w:rPr>
          <w:lang w:val="x-none" w:eastAsia="x-none"/>
        </w:rPr>
        <w:lastRenderedPageBreak/>
        <w:t>Pessoas que já utilizam o Docker em seus ambientes, sejam de teste ou em produção sempre tiram dúvidas das pessoas mais iniciantes e leigas no assunto. Recomendo fortemente a participação desta comunidade em ambas as ferramentas de comunicação.</w:t>
      </w:r>
    </w:p>
    <w:p w14:paraId="42A1CA09" w14:textId="090F3E47" w:rsidR="0079078A" w:rsidRDefault="0079078A" w:rsidP="00A775DB">
      <w:pPr>
        <w:ind w:firstLine="708"/>
        <w:rPr>
          <w:lang w:val="x-none" w:eastAsia="x-none"/>
        </w:rPr>
      </w:pPr>
      <w:r>
        <w:rPr>
          <w:lang w:val="x-none" w:eastAsia="x-none"/>
        </w:rPr>
        <w:t>A comunidade é bem grande e chega até a imprecionar pelos números de contri</w:t>
      </w:r>
      <w:r w:rsidR="00A13AE2">
        <w:rPr>
          <w:lang w:val="x-none" w:eastAsia="x-none"/>
        </w:rPr>
        <w:t>buidores.</w:t>
      </w:r>
    </w:p>
    <w:p w14:paraId="0FBF6892" w14:textId="71D857C9" w:rsidR="00C87039" w:rsidRDefault="00C87039" w:rsidP="00733F42">
      <w:pPr>
        <w:rPr>
          <w:lang w:val="x-none" w:eastAsia="x-none"/>
        </w:rPr>
      </w:pPr>
    </w:p>
    <w:p w14:paraId="3D1B61E9" w14:textId="04A7124A" w:rsidR="00C87039" w:rsidRDefault="00A739E9" w:rsidP="00733F42">
      <w:pPr>
        <w:rPr>
          <w:lang w:val="x-none" w:eastAsia="x-none"/>
        </w:rPr>
      </w:pPr>
      <w:r>
        <w:rPr>
          <w:noProof/>
        </w:rPr>
        <w:drawing>
          <wp:anchor distT="0" distB="0" distL="114300" distR="114300" simplePos="0" relativeHeight="251738112" behindDoc="0" locked="0" layoutInCell="1" allowOverlap="1" wp14:anchorId="19E6635C" wp14:editId="659A1CF7">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6">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5E87FC50" w14:textId="5AEA991B" w:rsidR="00C87039" w:rsidRDefault="00A739E9" w:rsidP="00733F42">
      <w:pPr>
        <w:rPr>
          <w:lang w:val="x-none" w:eastAsia="x-none"/>
        </w:rPr>
      </w:pPr>
      <w:r>
        <w:rPr>
          <w:noProof/>
        </w:rPr>
        <mc:AlternateContent>
          <mc:Choice Requires="wps">
            <w:drawing>
              <wp:anchor distT="0" distB="0" distL="114300" distR="114300" simplePos="0" relativeHeight="251740160" behindDoc="0" locked="0" layoutInCell="1" allowOverlap="1" wp14:anchorId="253AE461" wp14:editId="14757C6D">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778E3AA1" w14:textId="58297ACE" w:rsidR="00E51193" w:rsidRPr="002765C8" w:rsidRDefault="00E51193" w:rsidP="00A739E9">
                            <w:pPr>
                              <w:pStyle w:val="Legenda"/>
                              <w:rPr>
                                <w:rFonts w:eastAsia="Calibri" w:cs="Times New Roman"/>
                                <w:noProof/>
                              </w:rPr>
                            </w:pPr>
                            <w:bookmarkStart w:id="260" w:name="_Toc498157798"/>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AE461" id="Caixa de Texto 58" o:spid="_x0000_s1053" type="#_x0000_t202" style="position:absolute;margin-left:89.9pt;margin-top:274.45pt;width:386.45pt;height:1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BDBo51AAgAAfgQA&#10;AA4AAAAAAAAAAAAAAAAALAIAAGRycy9lMm9Eb2MueG1sUEsBAi0AFAAGAAgAAAAhACCN7EziAAAA&#10;CwEAAA8AAAAAAAAAAAAAAAAAmAQAAGRycy9kb3ducmV2LnhtbFBLBQYAAAAABAAEAPMAAACnBQAA&#10;AAA=&#10;" stroked="f">
                <v:textbox style="mso-fit-shape-to-text:t" inset="0,0,0,0">
                  <w:txbxContent>
                    <w:p w14:paraId="778E3AA1" w14:textId="58297ACE" w:rsidR="00E51193" w:rsidRPr="002765C8" w:rsidRDefault="00E51193" w:rsidP="00A739E9">
                      <w:pPr>
                        <w:pStyle w:val="Legenda"/>
                        <w:rPr>
                          <w:rFonts w:eastAsia="Calibri" w:cs="Times New Roman"/>
                          <w:noProof/>
                        </w:rPr>
                      </w:pPr>
                      <w:bookmarkStart w:id="261" w:name="_Toc498157798"/>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261"/>
                    </w:p>
                  </w:txbxContent>
                </v:textbox>
                <w10:wrap type="through"/>
              </v:shape>
            </w:pict>
          </mc:Fallback>
        </mc:AlternateContent>
      </w:r>
    </w:p>
    <w:p w14:paraId="0911CA91" w14:textId="6672BDDC" w:rsidR="00A62458" w:rsidRDefault="00A62458" w:rsidP="00733F42">
      <w:pPr>
        <w:rPr>
          <w:lang w:val="x-none" w:eastAsia="x-none"/>
        </w:rPr>
      </w:pPr>
    </w:p>
    <w:p w14:paraId="0A94D819" w14:textId="77777777" w:rsidR="00A62458" w:rsidRDefault="00A62458" w:rsidP="00733F42">
      <w:pPr>
        <w:rPr>
          <w:lang w:val="x-none" w:eastAsia="x-none"/>
        </w:rPr>
      </w:pPr>
    </w:p>
    <w:p w14:paraId="0B32EC23" w14:textId="4F6CB40F" w:rsidR="00A62458" w:rsidRDefault="00214A82" w:rsidP="00733F42">
      <w:pPr>
        <w:rPr>
          <w:lang w:val="x-none" w:eastAsia="x-none"/>
        </w:rPr>
      </w:pPr>
      <w:r>
        <w:rPr>
          <w:noProof/>
        </w:rPr>
        <mc:AlternateContent>
          <mc:Choice Requires="wps">
            <w:drawing>
              <wp:anchor distT="0" distB="0" distL="114300" distR="114300" simplePos="0" relativeHeight="251744256" behindDoc="0" locked="0" layoutInCell="1" allowOverlap="1" wp14:anchorId="184473A0" wp14:editId="1514823E">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AEC3739" w14:textId="38BE340B" w:rsidR="00E51193" w:rsidRPr="008277C3" w:rsidRDefault="00E51193" w:rsidP="00A739E9">
                            <w:pPr>
                              <w:pStyle w:val="Legenda"/>
                              <w:rPr>
                                <w:rFonts w:eastAsia="Calibri" w:cs="Times New Roman"/>
                                <w:noProof/>
                              </w:rPr>
                            </w:pPr>
                            <w:bookmarkStart w:id="262" w:name="_Toc498157799"/>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473A0" id="Caixa de Texto 61" o:spid="_x0000_s1054" type="#_x0000_t202" style="position:absolute;margin-left:41.85pt;margin-top:47.55pt;width:453.55pt;height:1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DK8dq8PwIAAH4EAAAO&#10;AAAAAAAAAAAAAAAAACwCAABkcnMvZTJvRG9jLnhtbFBLAQItABQABgAIAAAAIQB0y4Gp4QAAAAkB&#10;AAAPAAAAAAAAAAAAAAAAAJcEAABkcnMvZG93bnJldi54bWxQSwUGAAAAAAQABADzAAAApQUAAAAA&#10;" stroked="f">
                <v:textbox style="mso-fit-shape-to-text:t" inset="0,0,0,0">
                  <w:txbxContent>
                    <w:p w14:paraId="3AEC3739" w14:textId="38BE340B" w:rsidR="00E51193" w:rsidRPr="008277C3" w:rsidRDefault="00E51193" w:rsidP="00A739E9">
                      <w:pPr>
                        <w:pStyle w:val="Legenda"/>
                        <w:rPr>
                          <w:rFonts w:eastAsia="Calibri" w:cs="Times New Roman"/>
                          <w:noProof/>
                        </w:rPr>
                      </w:pPr>
                      <w:bookmarkStart w:id="263" w:name="_Toc498157799"/>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263"/>
                    </w:p>
                  </w:txbxContent>
                </v:textbox>
                <w10:wrap type="through"/>
              </v:shape>
            </w:pict>
          </mc:Fallback>
        </mc:AlternateContent>
      </w:r>
      <w:r w:rsidR="006C0DA4">
        <w:rPr>
          <w:noProof/>
        </w:rPr>
        <w:drawing>
          <wp:anchor distT="0" distB="0" distL="114300" distR="114300" simplePos="0" relativeHeight="251741184" behindDoc="0" locked="0" layoutInCell="1" allowOverlap="1" wp14:anchorId="7F470EBA" wp14:editId="2077A302">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085DF8D3" w14:textId="4DA8BF8A" w:rsidR="006C0DA4" w:rsidRDefault="006D4716" w:rsidP="00733F42">
      <w:pPr>
        <w:rPr>
          <w:lang w:val="x-none" w:eastAsia="x-none"/>
        </w:rPr>
      </w:pPr>
      <w:r>
        <w:rPr>
          <w:noProof/>
        </w:rPr>
        <mc:AlternateContent>
          <mc:Choice Requires="wps">
            <w:drawing>
              <wp:anchor distT="0" distB="0" distL="114300" distR="114300" simplePos="0" relativeHeight="251746304" behindDoc="0" locked="0" layoutInCell="1" allowOverlap="1" wp14:anchorId="5DC8FA1B" wp14:editId="022FCA02">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018F03D" w14:textId="7A0A13D5" w:rsidR="00E51193" w:rsidRPr="00542020" w:rsidRDefault="00E51193" w:rsidP="00A739E9">
                            <w:pPr>
                              <w:pStyle w:val="Legenda"/>
                              <w:rPr>
                                <w:rFonts w:eastAsia="Calibri" w:cs="Times New Roman"/>
                                <w:noProof/>
                              </w:rPr>
                            </w:pPr>
                            <w:bookmarkStart w:id="264" w:name="_Toc498157800"/>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FA1B" id="Caixa de Texto 62" o:spid="_x0000_s1055" type="#_x0000_t202" style="position:absolute;margin-left:41.85pt;margin-top:95.5pt;width:453.55pt;height:14.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8n1UACAAB+BAAADgAAAGRycy9lMm9Eb2MueG1srFRNb9swDL0P2H8QdF+cBGuX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BKryfVQAIAAH4EAAAO&#10;AAAAAAAAAAAAAAAAACwCAABkcnMvZTJvRG9jLnhtbFBLAQItABQABgAIAAAAIQAGIu814AAAAAoB&#10;AAAPAAAAAAAAAAAAAAAAAJgEAABkcnMvZG93bnJldi54bWxQSwUGAAAAAAQABADzAAAApQUAAAAA&#10;" stroked="f">
                <v:textbox style="mso-fit-shape-to-text:t" inset="0,0,0,0">
                  <w:txbxContent>
                    <w:p w14:paraId="1018F03D" w14:textId="7A0A13D5" w:rsidR="00E51193" w:rsidRPr="00542020" w:rsidRDefault="00E51193" w:rsidP="00A739E9">
                      <w:pPr>
                        <w:pStyle w:val="Legenda"/>
                        <w:rPr>
                          <w:rFonts w:eastAsia="Calibri" w:cs="Times New Roman"/>
                          <w:noProof/>
                        </w:rPr>
                      </w:pPr>
                      <w:bookmarkStart w:id="265" w:name="_Toc498157800"/>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265"/>
                    </w:p>
                  </w:txbxContent>
                </v:textbox>
                <w10:wrap type="through"/>
              </v:shape>
            </w:pict>
          </mc:Fallback>
        </mc:AlternateContent>
      </w:r>
      <w:r w:rsidR="006C0DA4">
        <w:rPr>
          <w:noProof/>
        </w:rPr>
        <w:drawing>
          <wp:anchor distT="0" distB="0" distL="114300" distR="114300" simplePos="0" relativeHeight="251742208" behindDoc="0" locked="0" layoutInCell="1" allowOverlap="1" wp14:anchorId="27289BF1" wp14:editId="1021E9B3">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28B54AC3" w14:textId="77777777" w:rsidR="006C0DA4" w:rsidRDefault="006C0DA4" w:rsidP="00733F42">
      <w:pPr>
        <w:rPr>
          <w:lang w:val="x-none" w:eastAsia="x-none"/>
        </w:rPr>
      </w:pPr>
    </w:p>
    <w:p w14:paraId="67F7DF75" w14:textId="6B3F00B9" w:rsidR="006C0DA4" w:rsidRDefault="006C0DA4" w:rsidP="00733F42">
      <w:pPr>
        <w:rPr>
          <w:lang w:val="x-none" w:eastAsia="x-none"/>
        </w:rPr>
      </w:pPr>
    </w:p>
    <w:p w14:paraId="1389D9D1" w14:textId="77777777" w:rsidR="006C0DA4" w:rsidRDefault="006C0DA4" w:rsidP="00733F42">
      <w:pPr>
        <w:rPr>
          <w:lang w:val="x-none" w:eastAsia="x-none"/>
        </w:rPr>
      </w:pPr>
    </w:p>
    <w:p w14:paraId="746C1673" w14:textId="5B46FA52" w:rsidR="00B50D00" w:rsidRDefault="00214A82" w:rsidP="009C2277">
      <w:pPr>
        <w:ind w:firstLine="708"/>
        <w:rPr>
          <w:lang w:val="x-none" w:eastAsia="x-none"/>
        </w:rPr>
      </w:pPr>
      <w:r>
        <w:rPr>
          <w:lang w:val="x-none" w:eastAsia="x-none"/>
        </w:rPr>
        <w:t>O</w:t>
      </w:r>
      <w:r w:rsidR="00417CA5">
        <w:rPr>
          <w:lang w:val="x-none" w:eastAsia="x-none"/>
        </w:rPr>
        <w:t xml:space="preserve"> Docker possui an</w:t>
      </w:r>
      <w:r w:rsidR="00131701">
        <w:rPr>
          <w:lang w:val="x-none" w:eastAsia="x-none"/>
        </w:rPr>
        <w:t>ualmente uma confer</w:t>
      </w:r>
      <w:r w:rsidR="00417CA5">
        <w:rPr>
          <w:lang w:val="x-none" w:eastAsia="x-none"/>
        </w:rPr>
        <w:t>ência a Docker Conf</w:t>
      </w:r>
      <w:r w:rsidR="00215105">
        <w:rPr>
          <w:rStyle w:val="Refdenotaderodap"/>
          <w:lang w:val="x-none" w:eastAsia="x-none"/>
        </w:rPr>
        <w:footnoteReference w:customMarkFollows="1" w:id="24"/>
        <w:t>2</w:t>
      </w:r>
      <w:r w:rsidR="00215105">
        <w:rPr>
          <w:lang w:val="x-none" w:eastAsia="x-none"/>
        </w:rPr>
        <w:t xml:space="preserve"> </w:t>
      </w:r>
      <w:r w:rsidR="00131701">
        <w:rPr>
          <w:lang w:val="x-none" w:eastAsia="x-none"/>
        </w:rPr>
        <w:t>, da qual sã</w:t>
      </w:r>
      <w:r w:rsidR="00106CAF">
        <w:rPr>
          <w:lang w:val="x-none" w:eastAsia="x-none"/>
        </w:rPr>
        <w:t>o informados novas releases e informações sobre a plataforma, todas as informações são em Inglês.</w:t>
      </w:r>
      <w:r w:rsidR="000420BB">
        <w:rPr>
          <w:lang w:val="x-none" w:eastAsia="x-none"/>
        </w:rPr>
        <w:t xml:space="preserve"> Fortalecendo mais ainda o pensamento de comunidade e compartilhamento de informações.</w:t>
      </w:r>
    </w:p>
    <w:p w14:paraId="3B44D909" w14:textId="42311D44" w:rsidR="000420BB" w:rsidRDefault="000420BB" w:rsidP="009C2277">
      <w:pPr>
        <w:ind w:firstLine="708"/>
        <w:rPr>
          <w:lang w:val="x-none" w:eastAsia="x-none"/>
        </w:rPr>
      </w:pPr>
      <w:r>
        <w:rPr>
          <w:lang w:val="x-none" w:eastAsia="x-none"/>
        </w:rPr>
        <w:t xml:space="preserve">Esse compartilhamento já é nativo do conceito do Docker, visto que possuit repositório público e privado de imagens (DockerHub), já citado na obra, com o conceito de compartilhamento de imagens já criadas de forma a fomentar </w:t>
      </w:r>
      <w:r w:rsidR="007007A1">
        <w:rPr>
          <w:lang w:val="x-none" w:eastAsia="x-none"/>
        </w:rPr>
        <w:t>esse conceito.</w:t>
      </w:r>
    </w:p>
    <w:p w14:paraId="29B550E7" w14:textId="71A6236C" w:rsidR="00701479" w:rsidRDefault="00131701" w:rsidP="00A739E9">
      <w:pPr>
        <w:ind w:firstLine="708"/>
        <w:rPr>
          <w:lang w:val="x-none" w:eastAsia="x-none"/>
        </w:rPr>
      </w:pPr>
      <w:r>
        <w:rPr>
          <w:lang w:val="x-none" w:eastAsia="x-none"/>
        </w:rPr>
        <w:t xml:space="preserve"> </w:t>
      </w:r>
    </w:p>
    <w:p w14:paraId="4090EC23" w14:textId="28D4EC08" w:rsidR="000B5968" w:rsidRDefault="000B5968" w:rsidP="00A775DB">
      <w:pPr>
        <w:pStyle w:val="Ttulo21"/>
        <w:jc w:val="left"/>
      </w:pPr>
      <w:bookmarkStart w:id="266" w:name="_Toc498128682"/>
      <w:r>
        <w:lastRenderedPageBreak/>
        <w:t>4.</w:t>
      </w:r>
      <w:r w:rsidR="00557417">
        <w:t>7</w:t>
      </w:r>
      <w:r>
        <w:t>.1 Empresarial</w:t>
      </w:r>
      <w:bookmarkEnd w:id="266"/>
    </w:p>
    <w:p w14:paraId="21F42DBB" w14:textId="77777777" w:rsidR="000D763F" w:rsidRDefault="000D763F" w:rsidP="00A739E9">
      <w:pPr>
        <w:rPr>
          <w:lang w:val="x-none" w:eastAsia="x-none"/>
        </w:rPr>
      </w:pPr>
    </w:p>
    <w:p w14:paraId="0502ACE0" w14:textId="61A89F71" w:rsidR="00076149" w:rsidRDefault="000D763F" w:rsidP="00F93024">
      <w:pPr>
        <w:ind w:firstLine="708"/>
        <w:rPr>
          <w:lang w:val="x-none" w:eastAsia="x-none"/>
        </w:rPr>
      </w:pPr>
      <w:r>
        <w:rPr>
          <w:lang w:val="x-none" w:eastAsia="x-none"/>
        </w:rPr>
        <w:t>O Docker possui</w:t>
      </w:r>
      <w:r w:rsidR="00C1355E">
        <w:rPr>
          <w:lang w:val="x-none" w:eastAsia="x-none"/>
        </w:rPr>
        <w:t xml:space="preserve"> uma distribuição própria para empresas o Docker EE, já fiz comentários sobre o mesmo durante a execução desta obra.</w:t>
      </w:r>
    </w:p>
    <w:p w14:paraId="0D839BC5" w14:textId="77777777" w:rsidR="002D147C" w:rsidRDefault="00155499" w:rsidP="00F93024">
      <w:pPr>
        <w:ind w:firstLine="708"/>
        <w:rPr>
          <w:lang w:val="x-none" w:eastAsia="x-none"/>
        </w:rPr>
      </w:pPr>
      <w:r>
        <w:rPr>
          <w:lang w:val="x-none" w:eastAsia="x-none"/>
        </w:rPr>
        <w:t>Esta v</w:t>
      </w:r>
      <w:r w:rsidR="00157072">
        <w:rPr>
          <w:lang w:val="x-none" w:eastAsia="x-none"/>
        </w:rPr>
        <w:t>ersão da plataforma é de utilização exclusiva</w:t>
      </w:r>
      <w:r>
        <w:rPr>
          <w:lang w:val="x-none" w:eastAsia="x-none"/>
        </w:rPr>
        <w:t xml:space="preserve"> para Data Centers</w:t>
      </w:r>
      <w:r w:rsidR="008A789C">
        <w:rPr>
          <w:lang w:val="x-none" w:eastAsia="x-none"/>
        </w:rPr>
        <w:t>,</w:t>
      </w:r>
      <w:r w:rsidR="0044246A">
        <w:rPr>
          <w:lang w:val="x-none" w:eastAsia="x-none"/>
        </w:rPr>
        <w:t xml:space="preserve"> e para clientes corporativos,</w:t>
      </w:r>
      <w:r w:rsidR="008A789C">
        <w:rPr>
          <w:lang w:val="x-none" w:eastAsia="x-none"/>
        </w:rPr>
        <w:t xml:space="preserve"> contando com um dashboard de supervisão de containers, sendo capaz de provê serviço de multi-orquestração e escalonamento dos containers (serviços)</w:t>
      </w:r>
      <w:r w:rsidR="0057055B">
        <w:rPr>
          <w:lang w:val="x-none" w:eastAsia="x-none"/>
        </w:rPr>
        <w:t xml:space="preserve"> do cliente além de serviços exclusivos de segurança</w:t>
      </w:r>
      <w:r w:rsidR="00BD02B6">
        <w:rPr>
          <w:lang w:val="x-none" w:eastAsia="x-none"/>
        </w:rPr>
        <w:t xml:space="preserve"> e monitoramento do ambiente do cliente</w:t>
      </w:r>
      <w:r w:rsidR="005503E9">
        <w:rPr>
          <w:lang w:val="x-none" w:eastAsia="x-none"/>
        </w:rPr>
        <w:t>, tendo todo o ciclo de vida (deploy) de gerenciamento com suporte.</w:t>
      </w:r>
    </w:p>
    <w:p w14:paraId="509F4072" w14:textId="1095C5F8" w:rsidR="00AD5E99" w:rsidRDefault="002D147C" w:rsidP="00F93024">
      <w:pPr>
        <w:ind w:firstLine="708"/>
        <w:rPr>
          <w:lang w:val="x-none" w:eastAsia="x-none"/>
        </w:rPr>
      </w:pPr>
      <w:r>
        <w:rPr>
          <w:lang w:val="x-none" w:eastAsia="x-none"/>
        </w:rPr>
        <w:t>Esta versão conta també</w:t>
      </w:r>
      <w:r w:rsidR="000C0BA3">
        <w:rPr>
          <w:lang w:val="x-none" w:eastAsia="x-none"/>
        </w:rPr>
        <w:t xml:space="preserve">m conta também com uma </w:t>
      </w:r>
      <w:r w:rsidR="00323B34">
        <w:rPr>
          <w:lang w:val="x-none" w:eastAsia="x-none"/>
        </w:rPr>
        <w:t>loja</w:t>
      </w:r>
      <w:r w:rsidR="00323B34">
        <w:rPr>
          <w:rStyle w:val="Refdenotaderodap"/>
          <w:lang w:val="x-none" w:eastAsia="x-none"/>
        </w:rPr>
        <w:footnoteReference w:id="25"/>
      </w:r>
      <w:r w:rsidR="0030725E">
        <w:rPr>
          <w:lang w:val="x-none" w:eastAsia="x-none"/>
        </w:rPr>
        <w:t>, daqual é possível comprear imagens certificadas e alguns templates prontos para deploy como o EC2 AWS</w:t>
      </w:r>
      <w:r w:rsidR="00AD5E99">
        <w:rPr>
          <w:rStyle w:val="Refdenotaderodap"/>
          <w:lang w:val="x-none" w:eastAsia="x-none"/>
        </w:rPr>
        <w:footnoteReference w:id="26"/>
      </w:r>
      <w:r w:rsidR="0030725E">
        <w:rPr>
          <w:lang w:val="x-none" w:eastAsia="x-none"/>
        </w:rPr>
        <w:t>.</w:t>
      </w:r>
    </w:p>
    <w:p w14:paraId="5270D955" w14:textId="3F98D887" w:rsidR="006625AF" w:rsidRDefault="00AD5E99" w:rsidP="00F93024">
      <w:pPr>
        <w:ind w:firstLine="708"/>
        <w:rPr>
          <w:lang w:val="x-none" w:eastAsia="x-none"/>
        </w:rPr>
      </w:pPr>
      <w:r>
        <w:rPr>
          <w:lang w:val="x-none" w:eastAsia="x-none"/>
        </w:rPr>
        <w:t>Em meu estudo sobre esta obra, não obtive a oportunidade de fazer verificações sobre esta versão do Docker EE, apesar de ter um período de testes (trial), não fiz verificações sobre esta versão</w:t>
      </w:r>
      <w:r w:rsidR="006625AF">
        <w:rPr>
          <w:lang w:val="x-none" w:eastAsia="x-none"/>
        </w:rPr>
        <w:t xml:space="preserve">, porém a mesma é utilizado por alguns consumidores famosos do Docker, como algumas universidades Norte-Americanas e algumas </w:t>
      </w:r>
      <w:r w:rsidR="00C82940">
        <w:rPr>
          <w:lang w:val="x-none" w:eastAsia="x-none"/>
        </w:rPr>
        <w:t>i</w:t>
      </w:r>
      <w:r w:rsidR="006625AF">
        <w:rPr>
          <w:lang w:val="x-none" w:eastAsia="x-none"/>
        </w:rPr>
        <w:t>ndústrias</w:t>
      </w:r>
      <w:r>
        <w:rPr>
          <w:lang w:val="x-none" w:eastAsia="x-none"/>
        </w:rPr>
        <w:t>.</w:t>
      </w:r>
    </w:p>
    <w:p w14:paraId="1D2D182F" w14:textId="47AA6C37" w:rsidR="009C2277" w:rsidRDefault="006625AF" w:rsidP="00BC5E9F">
      <w:pPr>
        <w:ind w:firstLine="708"/>
        <w:rPr>
          <w:lang w:val="x-none" w:eastAsia="x-none"/>
        </w:rPr>
      </w:pPr>
      <w:r>
        <w:rPr>
          <w:lang w:val="x-none" w:eastAsia="x-none"/>
        </w:rPr>
        <w:t>Em um congresso de tecnologia</w:t>
      </w:r>
      <w:r w:rsidR="008A789C">
        <w:rPr>
          <w:lang w:val="x-none" w:eastAsia="x-none"/>
        </w:rPr>
        <w:t xml:space="preserve"> </w:t>
      </w:r>
      <w:r w:rsidR="00C20827">
        <w:rPr>
          <w:lang w:val="x-none" w:eastAsia="x-none"/>
        </w:rPr>
        <w:t>obtive informações que algumas empresas de IT bem consolidadas no mercado</w:t>
      </w:r>
      <w:r w:rsidR="00BF08BA">
        <w:rPr>
          <w:lang w:val="x-none" w:eastAsia="x-none"/>
        </w:rPr>
        <w:t>, que</w:t>
      </w:r>
      <w:r w:rsidR="00C20827">
        <w:rPr>
          <w:lang w:val="x-none" w:eastAsia="x-none"/>
        </w:rPr>
        <w:t xml:space="preserve"> utilizam o Docker em suas plataformas de Cloud</w:t>
      </w:r>
      <w:r w:rsidR="00261BA1">
        <w:rPr>
          <w:lang w:val="x-none" w:eastAsia="x-none"/>
        </w:rPr>
        <w:t>, como a IBM</w:t>
      </w:r>
      <w:r w:rsidR="00534075">
        <w:rPr>
          <w:rStyle w:val="Refdenotaderodap"/>
          <w:lang w:val="x-none" w:eastAsia="x-none"/>
        </w:rPr>
        <w:footnoteReference w:id="27"/>
      </w:r>
      <w:r w:rsidR="00C20827">
        <w:rPr>
          <w:lang w:val="x-none" w:eastAsia="x-none"/>
        </w:rPr>
        <w:t>; A plata</w:t>
      </w:r>
      <w:r w:rsidR="005458AF">
        <w:rPr>
          <w:lang w:val="x-none" w:eastAsia="x-none"/>
        </w:rPr>
        <w:t>forma Bluem</w:t>
      </w:r>
      <w:r w:rsidR="00BF08BA">
        <w:rPr>
          <w:lang w:val="x-none" w:eastAsia="x-none"/>
        </w:rPr>
        <w:t>ix da IBM</w:t>
      </w:r>
      <w:r w:rsidR="00BC5E9F">
        <w:rPr>
          <w:rStyle w:val="Refdenotaderodap"/>
          <w:lang w:val="x-none" w:eastAsia="x-none"/>
        </w:rPr>
        <w:footnoteReference w:id="28"/>
      </w:r>
      <w:r w:rsidR="00BF08BA">
        <w:rPr>
          <w:lang w:val="x-none" w:eastAsia="x-none"/>
        </w:rPr>
        <w:t xml:space="preserve"> (PaaS) utiliza o Kubernet </w:t>
      </w:r>
      <w:r w:rsidR="00BC5E9F">
        <w:rPr>
          <w:lang w:val="x-none" w:eastAsia="x-none"/>
        </w:rPr>
        <w:t>que é baseado na tecnologia de D</w:t>
      </w:r>
      <w:r w:rsidR="00BF08BA">
        <w:rPr>
          <w:lang w:val="x-none" w:eastAsia="x-none"/>
        </w:rPr>
        <w:t>ocker</w:t>
      </w:r>
      <w:r w:rsidR="00BC5E9F">
        <w:rPr>
          <w:lang w:val="x-none" w:eastAsia="x-none"/>
        </w:rPr>
        <w:t xml:space="preserve"> container. </w:t>
      </w:r>
      <w:r w:rsidR="005458AF">
        <w:rPr>
          <w:lang w:val="x-none" w:eastAsia="x-none"/>
        </w:rPr>
        <w:t>A mesma até permite fazer deploy da imagem gerada no Docker diretamente para a plataforma do Bluemix</w:t>
      </w:r>
    </w:p>
    <w:p w14:paraId="199C9A06" w14:textId="77777777" w:rsidR="00C1355E" w:rsidRPr="00A739E9" w:rsidRDefault="00C1355E" w:rsidP="00A739E9">
      <w:pPr>
        <w:rPr>
          <w:lang w:val="x-none" w:eastAsia="x-none"/>
        </w:rPr>
      </w:pPr>
    </w:p>
    <w:p w14:paraId="45A1CDF0" w14:textId="42C37DEF" w:rsidR="003C2963" w:rsidRDefault="003C2963">
      <w:pPr>
        <w:rPr>
          <w:lang w:val="x-none" w:eastAsia="x-none"/>
        </w:rPr>
      </w:pPr>
      <w:r>
        <w:rPr>
          <w:lang w:val="x-none" w:eastAsia="x-none"/>
        </w:rPr>
        <w:br w:type="page"/>
      </w:r>
    </w:p>
    <w:p w14:paraId="5755861F" w14:textId="4497092B" w:rsidR="009C7518" w:rsidRDefault="005C0E4C" w:rsidP="005C0E4C">
      <w:pPr>
        <w:pStyle w:val="Ttulo11"/>
      </w:pPr>
      <w:bookmarkStart w:id="267" w:name="_Toc496802710"/>
      <w:bookmarkStart w:id="268" w:name="_Toc496802939"/>
      <w:bookmarkStart w:id="269" w:name="_Toc498128683"/>
      <w:bookmarkEnd w:id="250"/>
      <w:r>
        <w:rPr>
          <w:lang w:val="pt-BR"/>
        </w:rPr>
        <w:lastRenderedPageBreak/>
        <w:t>5</w:t>
      </w:r>
      <w:r>
        <w:t xml:space="preserve"> BOAS PRÁTICAS DE CONSTRUÇÃO DA APLICAÇÃO (DOZE FATORES)</w:t>
      </w:r>
      <w:bookmarkEnd w:id="267"/>
      <w:bookmarkEnd w:id="268"/>
      <w:bookmarkEnd w:id="269"/>
    </w:p>
    <w:p w14:paraId="203C8B4A" w14:textId="356B266A" w:rsidR="00752470" w:rsidRPr="0010368D" w:rsidRDefault="00752470" w:rsidP="000E418A">
      <w:pPr>
        <w:ind w:firstLine="708"/>
        <w:rPr>
          <w:lang w:val="x-none" w:eastAsia="x-none"/>
        </w:rPr>
      </w:pPr>
      <w:r w:rsidRPr="0010368D">
        <w:rPr>
          <w:lang w:val="x-none" w:eastAsia="x-none"/>
        </w:rPr>
        <w:t>Esses doze fatores, são fatores para a melhor</w:t>
      </w:r>
      <w:r w:rsidR="001B379C" w:rsidRPr="0010368D">
        <w:rPr>
          <w:lang w:val="x-none" w:eastAsia="x-none"/>
        </w:rPr>
        <w:t xml:space="preserve"> criação, mautenção, </w:t>
      </w:r>
      <w:r w:rsidRPr="0010368D">
        <w:rPr>
          <w:lang w:val="x-none" w:eastAsia="x-none"/>
        </w:rPr>
        <w:t>atualização</w:t>
      </w:r>
      <w:r w:rsidR="00944C9D" w:rsidRPr="0010368D">
        <w:rPr>
          <w:lang w:val="x-none" w:eastAsia="x-none"/>
        </w:rPr>
        <w:t xml:space="preserve"> </w:t>
      </w:r>
      <w:r w:rsidR="001B379C" w:rsidRPr="0010368D">
        <w:rPr>
          <w:lang w:val="x-none" w:eastAsia="x-none"/>
        </w:rPr>
        <w:t>e entregas de softwares como serviços que são</w:t>
      </w:r>
      <w:r w:rsidRPr="0010368D">
        <w:rPr>
          <w:color w:val="000000"/>
        </w:rPr>
        <w:t xml:space="preserve"> denominados </w:t>
      </w:r>
      <w:r w:rsidRPr="0010368D">
        <w:rPr>
          <w:i/>
          <w:iCs/>
          <w:color w:val="000000"/>
        </w:rPr>
        <w:t xml:space="preserve">web </w:t>
      </w:r>
      <w:proofErr w:type="spellStart"/>
      <w:r w:rsidRPr="0010368D">
        <w:rPr>
          <w:i/>
          <w:iCs/>
          <w:color w:val="000000"/>
        </w:rPr>
        <w:t>apps</w:t>
      </w:r>
      <w:proofErr w:type="spellEnd"/>
      <w:r w:rsidRPr="0010368D">
        <w:rPr>
          <w:color w:val="000000"/>
        </w:rPr>
        <w:t>, ou </w:t>
      </w:r>
      <w:r w:rsidR="006876CB" w:rsidRPr="0010368D">
        <w:rPr>
          <w:i/>
          <w:iCs/>
          <w:color w:val="000000"/>
        </w:rPr>
        <w:t xml:space="preserve">software como </w:t>
      </w:r>
      <w:r w:rsidRPr="0010368D">
        <w:rPr>
          <w:i/>
          <w:iCs/>
          <w:color w:val="000000"/>
        </w:rPr>
        <w:t>serviço</w:t>
      </w:r>
      <w:r w:rsidRPr="0010368D">
        <w:rPr>
          <w:color w:val="000000"/>
        </w:rPr>
        <w:t xml:space="preserve">. </w:t>
      </w:r>
    </w:p>
    <w:p w14:paraId="476FA6FA" w14:textId="7F433D11" w:rsidR="00F22F25" w:rsidRPr="0010368D" w:rsidRDefault="005837C3" w:rsidP="00752470">
      <w:pPr>
        <w:ind w:left="2268"/>
        <w:rPr>
          <w:rFonts w:eastAsia="Times New Roman"/>
          <w:vertAlign w:val="superscript"/>
        </w:rPr>
      </w:pPr>
      <w:r w:rsidRPr="0010368D">
        <w:rPr>
          <w:lang w:val="x-none" w:eastAsia="x-none"/>
        </w:rPr>
        <w:t xml:space="preserve">Conforme </w:t>
      </w:r>
      <w:r w:rsidR="00F22F25" w:rsidRPr="0010368D">
        <w:rPr>
          <w:lang w:val="x-none" w:eastAsia="x-none"/>
        </w:rPr>
        <w:t>Rafael Gomes (</w:t>
      </w:r>
      <w:r w:rsidRPr="0010368D">
        <w:rPr>
          <w:lang w:val="x-none" w:eastAsia="x-none"/>
        </w:rPr>
        <w:t>docker para desenvolvedores</w:t>
      </w:r>
      <w:r w:rsidR="00F22F25" w:rsidRPr="0010368D">
        <w:rPr>
          <w:lang w:val="x-none" w:eastAsia="x-none"/>
        </w:rPr>
        <w:t xml:space="preserve">) </w:t>
      </w:r>
      <w:r w:rsidR="00F22F25" w:rsidRPr="0010368D">
        <w:rPr>
          <w:color w:val="24292E"/>
          <w:shd w:val="clear" w:color="auto" w:fill="FFFFFF"/>
        </w:rPr>
        <w:t>uma vez que sua aplicação siga todas as boas práticas apresentadas neste documento, você possivelmente estará usando todo potencial que o Docker tem a lhe proporcionar.</w:t>
      </w:r>
      <w:r w:rsidR="0072040E" w:rsidRPr="0010368D">
        <w:rPr>
          <w:rStyle w:val="Refdenotaderodap"/>
          <w:rFonts w:eastAsia="Times New Roman"/>
        </w:rPr>
        <w:footnoteReference w:customMarkFollows="1" w:id="29"/>
        <w:t>9</w:t>
      </w:r>
    </w:p>
    <w:p w14:paraId="54CBACED" w14:textId="0ADF623A" w:rsidR="00F22F25" w:rsidRPr="0010368D" w:rsidRDefault="00F22F25">
      <w:pPr>
        <w:rPr>
          <w:lang w:eastAsia="x-none"/>
        </w:rPr>
      </w:pPr>
    </w:p>
    <w:p w14:paraId="07074562" w14:textId="27319C4D" w:rsidR="009C7518" w:rsidRPr="0010368D" w:rsidRDefault="0034724E" w:rsidP="00A775DB">
      <w:pPr>
        <w:ind w:firstLine="708"/>
        <w:rPr>
          <w:lang w:val="x-none" w:eastAsia="x-none"/>
        </w:rPr>
      </w:pPr>
      <w:r w:rsidRPr="0010368D">
        <w:rPr>
          <w:lang w:val="x-none" w:eastAsia="x-none"/>
        </w:rPr>
        <w:t xml:space="preserve">Conforme informações do oficiais, </w:t>
      </w:r>
      <w:r w:rsidR="00C254AC" w:rsidRPr="0010368D">
        <w:rPr>
          <w:lang w:val="x-none" w:eastAsia="x-none"/>
        </w:rPr>
        <w:t>segue uma breve descrição dos doze (12) fatores:</w:t>
      </w:r>
    </w:p>
    <w:p w14:paraId="01E876AB" w14:textId="15BFBFCA" w:rsidR="008E06D0" w:rsidRPr="0010368D" w:rsidRDefault="00E034B5" w:rsidP="00A775DB">
      <w:pPr>
        <w:ind w:firstLine="708"/>
        <w:rPr>
          <w:lang w:val="x-none" w:eastAsia="x-none"/>
        </w:rPr>
      </w:pPr>
      <w:r w:rsidRPr="0010368D">
        <w:rPr>
          <w:color w:val="000000"/>
        </w:rPr>
        <w:t xml:space="preserve">A aplicação doze </w:t>
      </w:r>
      <w:r w:rsidR="00C254AC" w:rsidRPr="0010368D">
        <w:rPr>
          <w:color w:val="000000"/>
        </w:rPr>
        <w:t>fatores é uma metod</w:t>
      </w:r>
      <w:r w:rsidR="006876CB" w:rsidRPr="0010368D">
        <w:rPr>
          <w:color w:val="000000"/>
        </w:rPr>
        <w:t>ologia para construir softwares como s</w:t>
      </w:r>
      <w:r w:rsidR="00C254AC" w:rsidRPr="0010368D">
        <w:rPr>
          <w:color w:val="000000"/>
        </w:rPr>
        <w:t>erviço que</w:t>
      </w:r>
      <w:r w:rsidR="005B2A32" w:rsidRPr="0010368D">
        <w:rPr>
          <w:color w:val="000000"/>
        </w:rPr>
        <w:t xml:space="preserve"> preza utilizar</w:t>
      </w:r>
      <w:r w:rsidR="00C254AC" w:rsidRPr="0010368D">
        <w:rPr>
          <w:color w:val="000000"/>
        </w:rPr>
        <w:t>:</w:t>
      </w:r>
    </w:p>
    <w:p w14:paraId="23ADF46A" w14:textId="782D6DB0" w:rsidR="008E06D0" w:rsidRPr="00A775DB" w:rsidRDefault="00914F24" w:rsidP="00A775DB">
      <w:pPr>
        <w:pStyle w:val="PargrafodaLista"/>
        <w:numPr>
          <w:ilvl w:val="0"/>
          <w:numId w:val="26"/>
        </w:numPr>
        <w:rPr>
          <w:sz w:val="24"/>
        </w:rPr>
      </w:pPr>
      <w:r w:rsidRPr="00A775DB">
        <w:rPr>
          <w:color w:val="000000"/>
          <w:sz w:val="24"/>
        </w:rPr>
        <w:t>F</w:t>
      </w:r>
      <w:r w:rsidR="00C254AC" w:rsidRPr="00A775DB">
        <w:rPr>
          <w:color w:val="000000"/>
          <w:sz w:val="24"/>
        </w:rPr>
        <w:t xml:space="preserve">ormatos </w:t>
      </w:r>
      <w:r w:rsidR="00C254AC" w:rsidRPr="00A775DB">
        <w:rPr>
          <w:bCs/>
          <w:color w:val="000000"/>
          <w:sz w:val="24"/>
        </w:rPr>
        <w:t>declarativos</w:t>
      </w:r>
      <w:r w:rsidR="00C254AC" w:rsidRPr="00A775DB">
        <w:rPr>
          <w:b/>
          <w:bCs/>
          <w:color w:val="000000"/>
          <w:sz w:val="24"/>
        </w:rPr>
        <w:t xml:space="preserve"> </w:t>
      </w:r>
      <w:r w:rsidR="00C254AC" w:rsidRPr="00A775DB">
        <w:rPr>
          <w:color w:val="000000"/>
          <w:sz w:val="24"/>
        </w:rPr>
        <w:t>para automatizar a configuração inicial, minimizar tempo e custo para novos desenvolvedores participarem do projeto;</w:t>
      </w:r>
    </w:p>
    <w:p w14:paraId="4866F3C6" w14:textId="01D5F9D1" w:rsidR="008E06D0" w:rsidRPr="00A775DB" w:rsidRDefault="00C254AC" w:rsidP="00A775DB">
      <w:pPr>
        <w:pStyle w:val="PargrafodaLista"/>
        <w:numPr>
          <w:ilvl w:val="0"/>
          <w:numId w:val="26"/>
        </w:numPr>
        <w:rPr>
          <w:sz w:val="24"/>
        </w:rPr>
      </w:pPr>
      <w:r w:rsidRPr="00A775DB">
        <w:rPr>
          <w:color w:val="000000"/>
          <w:sz w:val="24"/>
        </w:rPr>
        <w:t xml:space="preserve">Tem um </w:t>
      </w:r>
      <w:r w:rsidRPr="00A775DB">
        <w:rPr>
          <w:bCs/>
          <w:color w:val="000000"/>
          <w:sz w:val="24"/>
        </w:rPr>
        <w:t>contrato claro</w:t>
      </w:r>
      <w:r w:rsidRPr="00A775DB">
        <w:rPr>
          <w:b/>
          <w:bCs/>
          <w:color w:val="000000"/>
          <w:sz w:val="24"/>
        </w:rPr>
        <w:t xml:space="preserve"> </w:t>
      </w:r>
      <w:r w:rsidRPr="00A775DB">
        <w:rPr>
          <w:color w:val="000000"/>
          <w:sz w:val="24"/>
        </w:rPr>
        <w:t xml:space="preserve">com o sistema operacional que o suporta, oferecendo </w:t>
      </w:r>
      <w:r w:rsidRPr="00A775DB">
        <w:rPr>
          <w:bCs/>
          <w:color w:val="000000"/>
          <w:sz w:val="24"/>
        </w:rPr>
        <w:t>portabilidade máxima</w:t>
      </w:r>
      <w:r w:rsidRPr="00A775DB">
        <w:rPr>
          <w:b/>
          <w:bCs/>
          <w:color w:val="000000"/>
          <w:sz w:val="24"/>
        </w:rPr>
        <w:t xml:space="preserve"> e</w:t>
      </w:r>
      <w:r w:rsidRPr="00A775DB">
        <w:rPr>
          <w:color w:val="000000"/>
          <w:sz w:val="24"/>
        </w:rPr>
        <w:t>ntre ambientes que o executem;</w:t>
      </w:r>
    </w:p>
    <w:p w14:paraId="02CE7981" w14:textId="08DD8A97" w:rsidR="008E06D0" w:rsidRPr="00A775DB" w:rsidRDefault="00C254AC" w:rsidP="00A775DB">
      <w:pPr>
        <w:pStyle w:val="PargrafodaLista"/>
        <w:numPr>
          <w:ilvl w:val="0"/>
          <w:numId w:val="26"/>
        </w:numPr>
        <w:rPr>
          <w:sz w:val="24"/>
        </w:rPr>
      </w:pPr>
      <w:r w:rsidRPr="00A775DB">
        <w:rPr>
          <w:color w:val="000000"/>
          <w:sz w:val="24"/>
        </w:rPr>
        <w:t xml:space="preserve">São adequados para </w:t>
      </w:r>
      <w:r w:rsidRPr="00A775DB">
        <w:rPr>
          <w:bCs/>
          <w:color w:val="000000"/>
          <w:sz w:val="24"/>
        </w:rPr>
        <w:t>implantação</w:t>
      </w:r>
      <w:r w:rsidRPr="00A775DB">
        <w:rPr>
          <w:b/>
          <w:bCs/>
          <w:color w:val="000000"/>
          <w:sz w:val="24"/>
        </w:rPr>
        <w:t xml:space="preserve"> </w:t>
      </w:r>
      <w:r w:rsidRPr="00A775DB">
        <w:rPr>
          <w:color w:val="000000"/>
          <w:sz w:val="24"/>
        </w:rPr>
        <w:t xml:space="preserve">em modernas </w:t>
      </w:r>
      <w:r w:rsidRPr="00A775DB">
        <w:rPr>
          <w:bCs/>
          <w:color w:val="000000"/>
          <w:sz w:val="24"/>
        </w:rPr>
        <w:t>plataformas em nuvem</w:t>
      </w:r>
      <w:r w:rsidRPr="00A775DB">
        <w:rPr>
          <w:color w:val="000000"/>
          <w:sz w:val="24"/>
        </w:rPr>
        <w:t>, evitando a necessidade por servidores e administração do sistema;</w:t>
      </w:r>
    </w:p>
    <w:p w14:paraId="3D6F312C" w14:textId="361A7729" w:rsidR="008E06D0" w:rsidRPr="00A775DB" w:rsidRDefault="00C254AC" w:rsidP="00A775DB">
      <w:pPr>
        <w:pStyle w:val="PargrafodaLista"/>
        <w:numPr>
          <w:ilvl w:val="0"/>
          <w:numId w:val="26"/>
        </w:numPr>
        <w:rPr>
          <w:sz w:val="24"/>
        </w:rPr>
      </w:pPr>
      <w:r w:rsidRPr="00A775DB">
        <w:rPr>
          <w:bCs/>
          <w:color w:val="000000"/>
          <w:sz w:val="24"/>
        </w:rPr>
        <w:t>Minimizam a divergência</w:t>
      </w:r>
      <w:r w:rsidRPr="00A775DB">
        <w:rPr>
          <w:b/>
          <w:bCs/>
          <w:color w:val="000000"/>
          <w:sz w:val="24"/>
        </w:rPr>
        <w:t xml:space="preserve"> </w:t>
      </w:r>
      <w:r w:rsidRPr="00A775DB">
        <w:rPr>
          <w:color w:val="000000"/>
          <w:sz w:val="24"/>
        </w:rPr>
        <w:t xml:space="preserve">entre desenvolvimento e produção, permitindo a </w:t>
      </w:r>
      <w:r w:rsidRPr="00A775DB">
        <w:rPr>
          <w:bCs/>
          <w:color w:val="000000"/>
          <w:sz w:val="24"/>
        </w:rPr>
        <w:t>implantação contínua</w:t>
      </w:r>
      <w:r w:rsidRPr="00A775DB">
        <w:rPr>
          <w:b/>
          <w:bCs/>
          <w:color w:val="000000"/>
          <w:sz w:val="24"/>
        </w:rPr>
        <w:t xml:space="preserve"> </w:t>
      </w:r>
      <w:r w:rsidRPr="00A775DB">
        <w:rPr>
          <w:color w:val="000000"/>
          <w:sz w:val="24"/>
        </w:rPr>
        <w:t>para máxima agilidade;</w:t>
      </w:r>
    </w:p>
    <w:p w14:paraId="1CF0C1D5" w14:textId="77777777" w:rsidR="009C7518" w:rsidRPr="00A775DB" w:rsidRDefault="00C254AC" w:rsidP="00A775DB">
      <w:pPr>
        <w:pStyle w:val="PargrafodaLista"/>
        <w:numPr>
          <w:ilvl w:val="0"/>
          <w:numId w:val="26"/>
        </w:numPr>
        <w:rPr>
          <w:sz w:val="24"/>
        </w:rPr>
      </w:pPr>
      <w:r w:rsidRPr="00A775DB">
        <w:rPr>
          <w:color w:val="000000"/>
          <w:sz w:val="24"/>
        </w:rPr>
        <w:t xml:space="preserve">E podem </w:t>
      </w:r>
      <w:r w:rsidRPr="00A775DB">
        <w:rPr>
          <w:bCs/>
          <w:color w:val="000000"/>
          <w:sz w:val="24"/>
        </w:rPr>
        <w:t>escalar</w:t>
      </w:r>
      <w:r w:rsidRPr="00A775DB">
        <w:rPr>
          <w:b/>
          <w:bCs/>
          <w:color w:val="000000"/>
          <w:sz w:val="24"/>
        </w:rPr>
        <w:t xml:space="preserve"> </w:t>
      </w:r>
      <w:r w:rsidRPr="00A775DB">
        <w:rPr>
          <w:color w:val="000000"/>
          <w:sz w:val="24"/>
        </w:rPr>
        <w:t>sem significativas mudanças em ferramentas, arquiteturas, ou práticas de desenvolvimento.</w:t>
      </w:r>
    </w:p>
    <w:p w14:paraId="5B48C19F" w14:textId="70C50C68" w:rsidR="009C7518" w:rsidRPr="0010368D" w:rsidRDefault="0031712E" w:rsidP="00A775DB">
      <w:pPr>
        <w:spacing w:beforeAutospacing="1" w:afterAutospacing="1"/>
        <w:ind w:firstLine="708"/>
        <w:rPr>
          <w:color w:val="000000"/>
        </w:rPr>
      </w:pPr>
      <w:r w:rsidRPr="0010368D">
        <w:rPr>
          <w:color w:val="000000"/>
        </w:rPr>
        <w:t xml:space="preserve">A metodologia </w:t>
      </w:r>
      <w:r w:rsidR="000A7CE0" w:rsidRPr="0010368D">
        <w:rPr>
          <w:color w:val="000000"/>
        </w:rPr>
        <w:t>“</w:t>
      </w:r>
      <w:r w:rsidRPr="0010368D">
        <w:rPr>
          <w:color w:val="000000"/>
        </w:rPr>
        <w:t xml:space="preserve">doze </w:t>
      </w:r>
      <w:r w:rsidR="00C254AC" w:rsidRPr="0010368D">
        <w:rPr>
          <w:color w:val="000000"/>
        </w:rPr>
        <w:t>fatores</w:t>
      </w:r>
      <w:r w:rsidR="000A7CE0" w:rsidRPr="0010368D">
        <w:rPr>
          <w:color w:val="000000"/>
        </w:rPr>
        <w:t>”</w:t>
      </w:r>
      <w:r w:rsidR="0072040E" w:rsidRPr="0010368D">
        <w:rPr>
          <w:rStyle w:val="Refdenotaderodap"/>
          <w:color w:val="000000"/>
        </w:rPr>
        <w:footnoteReference w:customMarkFollows="1" w:id="30"/>
        <w:t>10</w:t>
      </w:r>
      <w:r w:rsidR="00C254AC" w:rsidRPr="0010368D">
        <w:rPr>
          <w:color w:val="000000"/>
        </w:rPr>
        <w:t xml:space="preserve"> pode ser aplicada a aplicações escritas em qualquer linguagem de programação, e que utilizem qualquer comb</w:t>
      </w:r>
      <w:r w:rsidR="00987E85" w:rsidRPr="0010368D">
        <w:rPr>
          <w:color w:val="000000"/>
        </w:rPr>
        <w:t xml:space="preserve">inação de serviços de suportes: </w:t>
      </w:r>
      <w:r w:rsidR="00C254AC" w:rsidRPr="0010368D">
        <w:rPr>
          <w:color w:val="000000"/>
        </w:rPr>
        <w:t>banco de dados, filas,</w:t>
      </w:r>
      <w:r w:rsidR="007A0141" w:rsidRPr="0010368D">
        <w:rPr>
          <w:color w:val="000000"/>
        </w:rPr>
        <w:t xml:space="preserve"> cache de memória e</w:t>
      </w:r>
      <w:r w:rsidR="00987E85" w:rsidRPr="0010368D">
        <w:rPr>
          <w:color w:val="000000"/>
        </w:rPr>
        <w:t xml:space="preserve"> etc</w:t>
      </w:r>
      <w:r w:rsidR="00C254AC" w:rsidRPr="0010368D">
        <w:rPr>
          <w:color w:val="000000"/>
        </w:rPr>
        <w:t>.</w:t>
      </w:r>
    </w:p>
    <w:p w14:paraId="4F339467" w14:textId="305A2220" w:rsidR="009C7518" w:rsidRPr="008D2322" w:rsidRDefault="00F47F5D" w:rsidP="00A775DB">
      <w:pPr>
        <w:pStyle w:val="Ttulo21"/>
        <w:jc w:val="left"/>
        <w:rPr>
          <w:vertAlign w:val="superscript"/>
        </w:rPr>
      </w:pPr>
      <w:bookmarkStart w:id="270" w:name="_Toc498128684"/>
      <w:r>
        <w:rPr>
          <w:rFonts w:ascii="Times" w:hAnsi="Times"/>
          <w:color w:val="000000"/>
        </w:rPr>
        <w:t xml:space="preserve">5.1 </w:t>
      </w:r>
      <w:r w:rsidRPr="002C1CF9">
        <w:t>OS DOZE FATORES</w:t>
      </w:r>
      <w:bookmarkEnd w:id="270"/>
    </w:p>
    <w:p w14:paraId="5A42D28C" w14:textId="1B20D5DD" w:rsidR="009C7518" w:rsidRDefault="00C254AC" w:rsidP="00116A4C">
      <w:pPr>
        <w:pStyle w:val="PargrafodaLista"/>
        <w:numPr>
          <w:ilvl w:val="0"/>
          <w:numId w:val="28"/>
        </w:numPr>
        <w:rPr>
          <w:lang w:eastAsia="x-none"/>
        </w:rPr>
      </w:pPr>
      <w:r>
        <w:rPr>
          <w:lang w:eastAsia="x-none"/>
        </w:rPr>
        <w:t>Base de Código</w:t>
      </w:r>
      <w:r w:rsidR="00573BBE">
        <w:rPr>
          <w:lang w:eastAsia="x-none"/>
        </w:rPr>
        <w:t xml:space="preserve"> - </w:t>
      </w:r>
      <w:r>
        <w:rPr>
          <w:lang w:eastAsia="x-none"/>
        </w:rPr>
        <w:t>Uma base de código com rastreamento utilizando controle de revisão, muitos deploys</w:t>
      </w:r>
    </w:p>
    <w:p w14:paraId="5D172E73" w14:textId="5171004C" w:rsidR="009C7518" w:rsidRDefault="00C254AC" w:rsidP="00573BBE">
      <w:pPr>
        <w:pStyle w:val="PargrafodaLista"/>
        <w:numPr>
          <w:ilvl w:val="0"/>
          <w:numId w:val="28"/>
        </w:numPr>
        <w:rPr>
          <w:lang w:eastAsia="x-none"/>
        </w:rPr>
      </w:pPr>
      <w:r>
        <w:rPr>
          <w:lang w:eastAsia="x-none"/>
        </w:rPr>
        <w:t>Dependências</w:t>
      </w:r>
      <w:r w:rsidR="00573BBE">
        <w:rPr>
          <w:lang w:eastAsia="x-none"/>
        </w:rPr>
        <w:t xml:space="preserve"> - </w:t>
      </w:r>
      <w:r>
        <w:rPr>
          <w:lang w:eastAsia="x-none"/>
        </w:rPr>
        <w:t>Declare e isole as dependências</w:t>
      </w:r>
    </w:p>
    <w:p w14:paraId="72F19737" w14:textId="6FCEE12C" w:rsidR="009C7518" w:rsidRDefault="00C254AC" w:rsidP="00116A4C">
      <w:pPr>
        <w:pStyle w:val="PargrafodaLista"/>
        <w:numPr>
          <w:ilvl w:val="0"/>
          <w:numId w:val="28"/>
        </w:numPr>
        <w:rPr>
          <w:lang w:eastAsia="x-none"/>
        </w:rPr>
      </w:pPr>
      <w:r>
        <w:rPr>
          <w:lang w:eastAsia="x-none"/>
        </w:rPr>
        <w:t>Configurações</w:t>
      </w:r>
      <w:r w:rsidR="00573BBE">
        <w:rPr>
          <w:lang w:eastAsia="x-none"/>
        </w:rPr>
        <w:t xml:space="preserve"> - </w:t>
      </w:r>
      <w:r>
        <w:rPr>
          <w:lang w:eastAsia="x-none"/>
        </w:rPr>
        <w:t>Armazene as configurações no ambiente</w:t>
      </w:r>
    </w:p>
    <w:p w14:paraId="5A1C4095" w14:textId="585587F9" w:rsidR="009C7518" w:rsidRDefault="00C254AC" w:rsidP="00116A4C">
      <w:pPr>
        <w:pStyle w:val="PargrafodaLista"/>
        <w:numPr>
          <w:ilvl w:val="0"/>
          <w:numId w:val="28"/>
        </w:numPr>
        <w:rPr>
          <w:lang w:eastAsia="x-none"/>
        </w:rPr>
      </w:pPr>
      <w:r>
        <w:rPr>
          <w:lang w:eastAsia="x-none"/>
        </w:rPr>
        <w:t>Serviços de Apoio</w:t>
      </w:r>
      <w:r w:rsidR="00573BBE">
        <w:rPr>
          <w:lang w:eastAsia="x-none"/>
        </w:rPr>
        <w:t xml:space="preserve"> - </w:t>
      </w:r>
      <w:r>
        <w:rPr>
          <w:lang w:eastAsia="x-none"/>
        </w:rPr>
        <w:t>Trate os serviços de apoio, como recursos ligados</w:t>
      </w:r>
    </w:p>
    <w:p w14:paraId="0BD62C1B" w14:textId="6372CCFB" w:rsidR="009C7518" w:rsidRDefault="00C254AC" w:rsidP="00116A4C">
      <w:pPr>
        <w:pStyle w:val="PargrafodaLista"/>
        <w:numPr>
          <w:ilvl w:val="0"/>
          <w:numId w:val="28"/>
        </w:numPr>
        <w:rPr>
          <w:lang w:eastAsia="x-none"/>
        </w:rPr>
      </w:pPr>
      <w:r>
        <w:rPr>
          <w:lang w:eastAsia="x-none"/>
        </w:rPr>
        <w:t xml:space="preserve">Build, release, </w:t>
      </w:r>
      <w:proofErr w:type="spellStart"/>
      <w:r>
        <w:rPr>
          <w:lang w:eastAsia="x-none"/>
        </w:rPr>
        <w:t>run</w:t>
      </w:r>
      <w:proofErr w:type="spellEnd"/>
      <w:r w:rsidR="00573BBE">
        <w:rPr>
          <w:lang w:eastAsia="x-none"/>
        </w:rPr>
        <w:t xml:space="preserve"> - </w:t>
      </w:r>
      <w:r>
        <w:rPr>
          <w:lang w:eastAsia="x-none"/>
        </w:rPr>
        <w:t>Separe estritamente os builds e execute em estágios</w:t>
      </w:r>
    </w:p>
    <w:p w14:paraId="28F81F08" w14:textId="16AD6C0D" w:rsidR="009C7518" w:rsidRDefault="00C254AC" w:rsidP="00116A4C">
      <w:pPr>
        <w:pStyle w:val="PargrafodaLista"/>
        <w:numPr>
          <w:ilvl w:val="0"/>
          <w:numId w:val="28"/>
        </w:numPr>
        <w:rPr>
          <w:lang w:eastAsia="x-none"/>
        </w:rPr>
      </w:pPr>
      <w:r>
        <w:rPr>
          <w:lang w:eastAsia="x-none"/>
        </w:rPr>
        <w:t>Processos</w:t>
      </w:r>
      <w:r w:rsidR="00573BBE">
        <w:rPr>
          <w:lang w:eastAsia="x-none"/>
        </w:rPr>
        <w:t xml:space="preserve"> - </w:t>
      </w:r>
      <w:r>
        <w:rPr>
          <w:lang w:eastAsia="x-none"/>
        </w:rPr>
        <w:t>Execute a aplicação como um ou mais processos que não armazenam estado</w:t>
      </w:r>
    </w:p>
    <w:p w14:paraId="7CC56654" w14:textId="59BC4062" w:rsidR="009C7518" w:rsidRDefault="00C254AC" w:rsidP="00573BBE">
      <w:pPr>
        <w:pStyle w:val="PargrafodaLista"/>
        <w:numPr>
          <w:ilvl w:val="0"/>
          <w:numId w:val="28"/>
        </w:numPr>
        <w:rPr>
          <w:lang w:eastAsia="x-none"/>
        </w:rPr>
      </w:pPr>
      <w:r>
        <w:rPr>
          <w:lang w:eastAsia="x-none"/>
        </w:rPr>
        <w:lastRenderedPageBreak/>
        <w:t>Vínculo de porta</w:t>
      </w:r>
      <w:r w:rsidR="00573BBE">
        <w:rPr>
          <w:lang w:eastAsia="x-none"/>
        </w:rPr>
        <w:t xml:space="preserve"> - </w:t>
      </w:r>
      <w:r>
        <w:rPr>
          <w:lang w:eastAsia="x-none"/>
        </w:rPr>
        <w:t>Exporte serviços por ligação de porta</w:t>
      </w:r>
    </w:p>
    <w:p w14:paraId="09E0FC9A" w14:textId="74A488EC" w:rsidR="009C7518" w:rsidRDefault="00C254AC" w:rsidP="00573BBE">
      <w:pPr>
        <w:pStyle w:val="PargrafodaLista"/>
        <w:numPr>
          <w:ilvl w:val="0"/>
          <w:numId w:val="28"/>
        </w:numPr>
        <w:rPr>
          <w:lang w:eastAsia="x-none"/>
        </w:rPr>
      </w:pPr>
      <w:r>
        <w:rPr>
          <w:lang w:eastAsia="x-none"/>
        </w:rPr>
        <w:t>Concorrência</w:t>
      </w:r>
      <w:r w:rsidR="00573BBE">
        <w:rPr>
          <w:lang w:eastAsia="x-none"/>
        </w:rPr>
        <w:t xml:space="preserve"> - </w:t>
      </w:r>
      <w:r>
        <w:rPr>
          <w:lang w:eastAsia="x-none"/>
        </w:rPr>
        <w:t>Dimensione por um modelo de processo</w:t>
      </w:r>
    </w:p>
    <w:p w14:paraId="261BCAA0" w14:textId="081DF267" w:rsidR="009C7518" w:rsidRDefault="00C254AC" w:rsidP="00573BBE">
      <w:pPr>
        <w:pStyle w:val="PargrafodaLista"/>
        <w:numPr>
          <w:ilvl w:val="0"/>
          <w:numId w:val="28"/>
        </w:numPr>
        <w:rPr>
          <w:lang w:eastAsia="x-none"/>
        </w:rPr>
      </w:pPr>
      <w:proofErr w:type="spellStart"/>
      <w:r>
        <w:rPr>
          <w:lang w:eastAsia="x-none"/>
        </w:rPr>
        <w:t>Descartabilidade</w:t>
      </w:r>
      <w:proofErr w:type="spellEnd"/>
      <w:r w:rsidR="00573BBE">
        <w:rPr>
          <w:lang w:eastAsia="x-none"/>
        </w:rPr>
        <w:t xml:space="preserve"> - </w:t>
      </w:r>
      <w:r>
        <w:rPr>
          <w:lang w:eastAsia="x-none"/>
        </w:rPr>
        <w:t>Maximizar a robustez com inicialização e desligamento rápido</w:t>
      </w:r>
      <w:r w:rsidR="00067D53">
        <w:rPr>
          <w:lang w:eastAsia="x-none"/>
        </w:rPr>
        <w:t>.</w:t>
      </w:r>
    </w:p>
    <w:p w14:paraId="107FA874" w14:textId="6480063E" w:rsidR="009C7518" w:rsidRDefault="004B6454" w:rsidP="00573BBE">
      <w:pPr>
        <w:pStyle w:val="PargrafodaLista"/>
        <w:numPr>
          <w:ilvl w:val="0"/>
          <w:numId w:val="28"/>
        </w:numPr>
        <w:rPr>
          <w:lang w:eastAsia="x-none"/>
        </w:rPr>
      </w:pPr>
      <w:r>
        <w:rPr>
          <w:lang w:eastAsia="x-none"/>
        </w:rPr>
        <w:t>Ambientes (</w:t>
      </w:r>
      <w:proofErr w:type="spellStart"/>
      <w:r w:rsidR="006258E1">
        <w:rPr>
          <w:lang w:eastAsia="x-none"/>
        </w:rPr>
        <w:t>Dev</w:t>
      </w:r>
      <w:proofErr w:type="spellEnd"/>
      <w:r w:rsidR="006258E1">
        <w:rPr>
          <w:lang w:eastAsia="x-none"/>
        </w:rPr>
        <w:t>/</w:t>
      </w:r>
      <w:proofErr w:type="spellStart"/>
      <w:r w:rsidR="006258E1">
        <w:rPr>
          <w:lang w:eastAsia="x-none"/>
        </w:rPr>
        <w:t>P</w:t>
      </w:r>
      <w:r w:rsidR="00C254AC">
        <w:rPr>
          <w:lang w:eastAsia="x-none"/>
        </w:rPr>
        <w:t>rod</w:t>
      </w:r>
      <w:proofErr w:type="spellEnd"/>
      <w:r>
        <w:rPr>
          <w:lang w:eastAsia="x-none"/>
        </w:rPr>
        <w:t>)</w:t>
      </w:r>
      <w:r w:rsidR="00C254AC">
        <w:rPr>
          <w:lang w:eastAsia="x-none"/>
        </w:rPr>
        <w:t xml:space="preserve"> semelhantes</w:t>
      </w:r>
      <w:r w:rsidR="00573BBE">
        <w:rPr>
          <w:lang w:eastAsia="x-none"/>
        </w:rPr>
        <w:t xml:space="preserve"> - </w:t>
      </w:r>
      <w:r w:rsidR="00C254AC">
        <w:rPr>
          <w:lang w:eastAsia="x-none"/>
        </w:rPr>
        <w:t>Mantenha o desenvolvimento, teste, produção o mais semelhante possível</w:t>
      </w:r>
      <w:r w:rsidR="00B657CE">
        <w:rPr>
          <w:lang w:eastAsia="x-none"/>
        </w:rPr>
        <w:t>.</w:t>
      </w:r>
    </w:p>
    <w:p w14:paraId="7AAC02F3" w14:textId="45A852DA" w:rsidR="009C7518" w:rsidRDefault="00C254AC" w:rsidP="00573BBE">
      <w:pPr>
        <w:pStyle w:val="PargrafodaLista"/>
        <w:numPr>
          <w:ilvl w:val="0"/>
          <w:numId w:val="28"/>
        </w:numPr>
        <w:rPr>
          <w:lang w:eastAsia="x-none"/>
        </w:rPr>
      </w:pPr>
      <w:r>
        <w:rPr>
          <w:lang w:eastAsia="x-none"/>
        </w:rPr>
        <w:t>Logs</w:t>
      </w:r>
      <w:r w:rsidR="00573BBE">
        <w:rPr>
          <w:lang w:eastAsia="x-none"/>
        </w:rPr>
        <w:t xml:space="preserve"> - </w:t>
      </w:r>
      <w:r>
        <w:rPr>
          <w:lang w:eastAsia="x-none"/>
        </w:rPr>
        <w:t>Trate logs como fluxo de eventos</w:t>
      </w:r>
      <w:r w:rsidR="000A080A">
        <w:rPr>
          <w:lang w:eastAsia="x-none"/>
        </w:rPr>
        <w:t>.</w:t>
      </w:r>
    </w:p>
    <w:p w14:paraId="1F3F29E2" w14:textId="09FD10CF" w:rsidR="009C7518" w:rsidRDefault="00C254AC" w:rsidP="00573BBE">
      <w:pPr>
        <w:pStyle w:val="PargrafodaLista"/>
        <w:numPr>
          <w:ilvl w:val="0"/>
          <w:numId w:val="28"/>
        </w:numPr>
        <w:rPr>
          <w:lang w:eastAsia="x-none"/>
        </w:rPr>
      </w:pPr>
      <w:r>
        <w:rPr>
          <w:lang w:eastAsia="x-none"/>
        </w:rPr>
        <w:t xml:space="preserve">Processos de </w:t>
      </w:r>
      <w:proofErr w:type="spellStart"/>
      <w:r>
        <w:rPr>
          <w:lang w:eastAsia="x-none"/>
        </w:rPr>
        <w:t>Admin</w:t>
      </w:r>
      <w:proofErr w:type="spellEnd"/>
      <w:r w:rsidR="00573BBE">
        <w:rPr>
          <w:lang w:eastAsia="x-none"/>
        </w:rPr>
        <w:t xml:space="preserve"> - </w:t>
      </w:r>
      <w:r>
        <w:rPr>
          <w:lang w:eastAsia="x-none"/>
        </w:rPr>
        <w:t>Executar tarefas de administração/gerenciamento como processos pontuais</w:t>
      </w:r>
      <w:r w:rsidR="00D60355">
        <w:rPr>
          <w:lang w:eastAsia="x-none"/>
        </w:rPr>
        <w:t>.</w:t>
      </w:r>
    </w:p>
    <w:p w14:paraId="5E737572" w14:textId="0E6D6D09" w:rsidR="00E32A92" w:rsidRDefault="00E32A92">
      <w:pPr>
        <w:rPr>
          <w:lang w:eastAsia="x-none"/>
        </w:rPr>
      </w:pPr>
      <w:r>
        <w:rPr>
          <w:lang w:eastAsia="x-none"/>
        </w:rPr>
        <w:br w:type="page"/>
      </w:r>
    </w:p>
    <w:p w14:paraId="55368197" w14:textId="44E663AE" w:rsidR="009C7518" w:rsidRDefault="00EE1950" w:rsidP="005C0E4C">
      <w:pPr>
        <w:pStyle w:val="Ttulo11"/>
      </w:pPr>
      <w:bookmarkStart w:id="271" w:name="_Toc498128685"/>
      <w:bookmarkStart w:id="272" w:name="_Toc496802711"/>
      <w:bookmarkStart w:id="273" w:name="_Toc496802940"/>
      <w:r>
        <w:lastRenderedPageBreak/>
        <w:t>6 SOFTWARE</w:t>
      </w:r>
      <w:r>
        <w:rPr>
          <w:lang w:val="pt-BR"/>
        </w:rPr>
        <w:t>S</w:t>
      </w:r>
      <w:r>
        <w:t xml:space="preserve"> DE </w:t>
      </w:r>
      <w:r>
        <w:rPr>
          <w:lang w:val="pt-BR"/>
        </w:rPr>
        <w:t>ORQUESTRAÇÃO</w:t>
      </w:r>
      <w:bookmarkEnd w:id="271"/>
      <w:r w:rsidR="003E2021">
        <w:rPr>
          <w:lang w:val="pt-BR"/>
        </w:rPr>
        <w:t xml:space="preserve"> </w:t>
      </w:r>
      <w:bookmarkEnd w:id="272"/>
      <w:bookmarkEnd w:id="273"/>
    </w:p>
    <w:p w14:paraId="21FDB902" w14:textId="22BE5AF4" w:rsidR="009C7518" w:rsidRDefault="00C254AC" w:rsidP="00561437">
      <w:pPr>
        <w:ind w:firstLine="708"/>
      </w:pPr>
      <w:r>
        <w:t xml:space="preserve">Existem algumas Plataformas (PaaS) para gerenciamento de containers </w:t>
      </w:r>
      <w:r w:rsidR="001B4334">
        <w:t xml:space="preserve">e </w:t>
      </w:r>
      <w:r w:rsidR="008F2125">
        <w:t>serviços nos</w:t>
      </w:r>
      <w:r>
        <w:t xml:space="preserve"> am</w:t>
      </w:r>
      <w:r w:rsidR="00310F06">
        <w:t>bientes (</w:t>
      </w:r>
      <w:r w:rsidR="005069F1">
        <w:t>QA</w:t>
      </w:r>
      <w:r w:rsidR="00310F06">
        <w:t xml:space="preserve">, </w:t>
      </w:r>
      <w:r w:rsidR="005069F1">
        <w:t xml:space="preserve">STAGING </w:t>
      </w:r>
      <w:r w:rsidR="00310F06">
        <w:t>e</w:t>
      </w:r>
      <w:r>
        <w:t xml:space="preserve"> </w:t>
      </w:r>
      <w:r w:rsidR="005069F1">
        <w:t>PROD</w:t>
      </w:r>
      <w:r>
        <w:t>).</w:t>
      </w:r>
    </w:p>
    <w:p w14:paraId="6CE1AFA6" w14:textId="736B40D4" w:rsidR="00310F06" w:rsidRDefault="00C254AC" w:rsidP="00E34BB9">
      <w:pPr>
        <w:ind w:firstLine="708"/>
        <w:rPr>
          <w:lang w:eastAsia="x-none"/>
        </w:rPr>
      </w:pPr>
      <w:r>
        <w:rPr>
          <w:lang w:eastAsia="x-none"/>
        </w:rPr>
        <w:t>Essas plataformas tem a finalidade de melhorar o condicionamento de containers, de</w:t>
      </w:r>
      <w:r w:rsidR="000E5889">
        <w:rPr>
          <w:lang w:eastAsia="x-none"/>
        </w:rPr>
        <w:t xml:space="preserve"> </w:t>
      </w:r>
      <w:r>
        <w:rPr>
          <w:lang w:eastAsia="x-none"/>
        </w:rPr>
        <w:t>forma visual</w:t>
      </w:r>
      <w:r w:rsidR="006727CE">
        <w:rPr>
          <w:lang w:eastAsia="x-none"/>
        </w:rPr>
        <w:t xml:space="preserve"> e prática</w:t>
      </w:r>
      <w:r>
        <w:rPr>
          <w:lang w:eastAsia="x-none"/>
        </w:rPr>
        <w:t>, para que</w:t>
      </w:r>
      <w:r w:rsidR="006727CE">
        <w:rPr>
          <w:lang w:eastAsia="x-none"/>
        </w:rPr>
        <w:t xml:space="preserve"> seja </w:t>
      </w:r>
      <w:r w:rsidR="00C00B86">
        <w:rPr>
          <w:lang w:eastAsia="x-none"/>
        </w:rPr>
        <w:t>abstraída a complexidade de gerenciamento e que</w:t>
      </w:r>
      <w:r w:rsidR="006727CE">
        <w:rPr>
          <w:lang w:eastAsia="x-none"/>
        </w:rPr>
        <w:t xml:space="preserve"> </w:t>
      </w:r>
      <w:r>
        <w:rPr>
          <w:lang w:eastAsia="x-none"/>
        </w:rPr>
        <w:t>n</w:t>
      </w:r>
      <w:r w:rsidR="00084DCD">
        <w:rPr>
          <w:lang w:eastAsia="x-none"/>
        </w:rPr>
        <w:t xml:space="preserve">ão seja </w:t>
      </w:r>
      <w:r w:rsidR="00F019E2">
        <w:rPr>
          <w:lang w:eastAsia="x-none"/>
        </w:rPr>
        <w:t>necessários conhecimentos</w:t>
      </w:r>
      <w:r>
        <w:rPr>
          <w:lang w:eastAsia="x-none"/>
        </w:rPr>
        <w:t xml:space="preserve"> de comandos, e entre outras finalidades.</w:t>
      </w:r>
    </w:p>
    <w:p w14:paraId="5A12E801" w14:textId="77777777" w:rsidR="000E5889" w:rsidRDefault="009048D7" w:rsidP="00A775DB">
      <w:pPr>
        <w:ind w:firstLine="708"/>
        <w:rPr>
          <w:lang w:eastAsia="x-none"/>
        </w:rPr>
      </w:pPr>
      <w:r>
        <w:rPr>
          <w:lang w:eastAsia="x-none"/>
        </w:rPr>
        <w:t>Dentre estas plataformas se destacam algumas, como</w:t>
      </w:r>
      <w:r w:rsidR="00D4075E">
        <w:rPr>
          <w:lang w:eastAsia="x-none"/>
        </w:rPr>
        <w:t xml:space="preserve">: </w:t>
      </w:r>
      <w:proofErr w:type="spellStart"/>
      <w:r w:rsidR="00D4075E">
        <w:rPr>
          <w:lang w:eastAsia="x-none"/>
        </w:rPr>
        <w:t>Tsuru</w:t>
      </w:r>
      <w:proofErr w:type="spellEnd"/>
      <w:r w:rsidR="00C254AC">
        <w:rPr>
          <w:lang w:eastAsia="x-none"/>
        </w:rPr>
        <w:t xml:space="preserve">, Kubernet é </w:t>
      </w:r>
      <w:proofErr w:type="spellStart"/>
      <w:r w:rsidR="00C254AC">
        <w:rPr>
          <w:lang w:eastAsia="x-none"/>
        </w:rPr>
        <w:t>Vagran</w:t>
      </w:r>
      <w:proofErr w:type="spellEnd"/>
      <w:r w:rsidR="00C254AC">
        <w:rPr>
          <w:lang w:eastAsia="x-none"/>
        </w:rPr>
        <w:t>.</w:t>
      </w:r>
    </w:p>
    <w:p w14:paraId="7F2CD743" w14:textId="30E412F6" w:rsidR="009C7518" w:rsidRDefault="00C254AC" w:rsidP="00E34BB9">
      <w:pPr>
        <w:ind w:firstLine="708"/>
        <w:rPr>
          <w:lang w:eastAsia="x-none"/>
        </w:rPr>
      </w:pPr>
      <w:r>
        <w:rPr>
          <w:lang w:eastAsia="x-none"/>
        </w:rPr>
        <w:t xml:space="preserve">Essas plataformas além de melhorarem o gerenciamento, provisionamento </w:t>
      </w:r>
      <w:r w:rsidR="001D21C9">
        <w:rPr>
          <w:lang w:eastAsia="x-none"/>
        </w:rPr>
        <w:t xml:space="preserve">e </w:t>
      </w:r>
      <w:r>
        <w:rPr>
          <w:lang w:eastAsia="x-none"/>
        </w:rPr>
        <w:t>condicionamento dos containers elas melhoram o acesso ao conhecimento e a popularização do tema; pois possibilitam que pessoas com poucos conhecimentos, profundos sobre certas áreas, possam verificar/monitorar um ambiente com serviços por container.</w:t>
      </w:r>
    </w:p>
    <w:p w14:paraId="764B3367" w14:textId="77777777" w:rsidR="009C7518" w:rsidRDefault="00C254AC" w:rsidP="007B3808">
      <w:pPr>
        <w:ind w:firstLine="708"/>
        <w:rPr>
          <w:lang w:eastAsia="x-none"/>
        </w:rPr>
      </w:pPr>
      <w:r>
        <w:rPr>
          <w:lang w:eastAsia="x-none"/>
        </w:rPr>
        <w:t xml:space="preserve">Um outro provedor/empresa que alavancou esse conhecimento sobre virtualização, foi a </w:t>
      </w:r>
      <w:proofErr w:type="spellStart"/>
      <w:r>
        <w:rPr>
          <w:lang w:eastAsia="x-none"/>
        </w:rPr>
        <w:t>Amazon</w:t>
      </w:r>
      <w:proofErr w:type="spellEnd"/>
      <w:r>
        <w:rPr>
          <w:lang w:eastAsia="x-none"/>
        </w:rPr>
        <w:t>, com seus serviços em AWS; os mesmos são segregados em agregação de serviços e monetização por usabilidade dos mesmos.</w:t>
      </w:r>
    </w:p>
    <w:p w14:paraId="3DFFDF3E" w14:textId="09C727E9" w:rsidR="009C7518" w:rsidRDefault="00364C17" w:rsidP="002E210D">
      <w:pPr>
        <w:ind w:firstLine="708"/>
        <w:rPr>
          <w:lang w:eastAsia="x-none"/>
        </w:rPr>
      </w:pPr>
      <w:r>
        <w:rPr>
          <w:lang w:eastAsia="x-none"/>
        </w:rPr>
        <w:t>Algumas dessas</w:t>
      </w:r>
      <w:r w:rsidR="00C254AC">
        <w:rPr>
          <w:lang w:eastAsia="x-none"/>
        </w:rPr>
        <w:t xml:space="preserve"> PaaS, citadas possuem integração com a AWS.</w:t>
      </w:r>
    </w:p>
    <w:p w14:paraId="3852DABB" w14:textId="2355DBF3" w:rsidR="000F2DFD" w:rsidRDefault="000F2DFD" w:rsidP="002E210D">
      <w:pPr>
        <w:ind w:firstLine="708"/>
        <w:rPr>
          <w:lang w:eastAsia="x-none"/>
        </w:rPr>
      </w:pPr>
      <w:r>
        <w:rPr>
          <w:lang w:eastAsia="x-none"/>
        </w:rPr>
        <w:t>Em meu estudo de caso não obtive muito contato com essas PaaS, todo o meu trabalho foi em cima da ferramenta nativa do Docker.</w:t>
      </w:r>
    </w:p>
    <w:p w14:paraId="2FE3B3F3" w14:textId="587C7314" w:rsidR="00AB71AC" w:rsidRDefault="00AB71AC" w:rsidP="002E210D">
      <w:pPr>
        <w:ind w:firstLine="708"/>
        <w:rPr>
          <w:lang w:eastAsia="x-none"/>
        </w:rPr>
      </w:pPr>
      <w:r>
        <w:rPr>
          <w:lang w:eastAsia="x-none"/>
        </w:rPr>
        <w:t xml:space="preserve">Porém fiz uma entrevista com o Coordenador de </w:t>
      </w:r>
      <w:r w:rsidR="00540C73">
        <w:rPr>
          <w:lang w:eastAsia="x-none"/>
        </w:rPr>
        <w:t xml:space="preserve">Produtos de Cloud da </w:t>
      </w:r>
      <w:r w:rsidR="0074397A">
        <w:rPr>
          <w:lang w:eastAsia="x-none"/>
        </w:rPr>
        <w:t xml:space="preserve">empresa </w:t>
      </w:r>
      <w:r w:rsidR="00540C73">
        <w:rPr>
          <w:lang w:eastAsia="x-none"/>
        </w:rPr>
        <w:t xml:space="preserve">de internet de um grande grupo de </w:t>
      </w:r>
      <w:r w:rsidR="0074397A">
        <w:rPr>
          <w:lang w:eastAsia="x-none"/>
        </w:rPr>
        <w:t>mídias brasileiro, da qual trabalho. Não</w:t>
      </w:r>
      <w:r w:rsidR="00AE560C">
        <w:rPr>
          <w:lang w:eastAsia="x-none"/>
        </w:rPr>
        <w:t xml:space="preserve"> obtive autorização para revelar o nome da empresa.</w:t>
      </w:r>
    </w:p>
    <w:p w14:paraId="3957A7C0" w14:textId="0E14B3F1" w:rsidR="00AE560C" w:rsidRDefault="00AE560C" w:rsidP="002E210D">
      <w:pPr>
        <w:ind w:firstLine="708"/>
        <w:rPr>
          <w:lang w:eastAsia="x-none"/>
        </w:rPr>
      </w:pPr>
      <w:r>
        <w:rPr>
          <w:lang w:eastAsia="x-none"/>
        </w:rPr>
        <w:t xml:space="preserve">O mesmo utiliza a PaaS do </w:t>
      </w:r>
      <w:proofErr w:type="spellStart"/>
      <w:r w:rsidR="00AE52B2">
        <w:rPr>
          <w:lang w:eastAsia="x-none"/>
        </w:rPr>
        <w:t>Tsuru</w:t>
      </w:r>
      <w:proofErr w:type="spellEnd"/>
      <w:r w:rsidR="00AE52B2">
        <w:rPr>
          <w:lang w:eastAsia="x-none"/>
        </w:rPr>
        <w:t xml:space="preserve">, em infra própria; porém fazem deploy em </w:t>
      </w:r>
      <w:proofErr w:type="spellStart"/>
      <w:r w:rsidR="00AE52B2">
        <w:rPr>
          <w:lang w:eastAsia="x-none"/>
        </w:rPr>
        <w:t>cloud</w:t>
      </w:r>
      <w:proofErr w:type="spellEnd"/>
      <w:r w:rsidR="00AE52B2">
        <w:rPr>
          <w:lang w:eastAsia="x-none"/>
        </w:rPr>
        <w:t xml:space="preserve"> com o </w:t>
      </w:r>
      <w:proofErr w:type="spellStart"/>
      <w:r w:rsidR="00AE52B2">
        <w:rPr>
          <w:lang w:eastAsia="x-none"/>
        </w:rPr>
        <w:t>Kebernet</w:t>
      </w:r>
      <w:r w:rsidR="0038011C">
        <w:rPr>
          <w:lang w:eastAsia="x-none"/>
        </w:rPr>
        <w:t>s</w:t>
      </w:r>
      <w:proofErr w:type="spellEnd"/>
      <w:r w:rsidR="00AE52B2">
        <w:rPr>
          <w:lang w:eastAsia="x-none"/>
        </w:rPr>
        <w:t xml:space="preserve"> e na AWS; fazem </w:t>
      </w:r>
      <w:r w:rsidR="00050025">
        <w:rPr>
          <w:lang w:eastAsia="x-none"/>
        </w:rPr>
        <w:t>depl</w:t>
      </w:r>
      <w:r w:rsidR="00AE52B2">
        <w:rPr>
          <w:lang w:eastAsia="x-none"/>
        </w:rPr>
        <w:t xml:space="preserve">oys de testes para </w:t>
      </w:r>
      <w:r w:rsidR="00050025">
        <w:rPr>
          <w:lang w:eastAsia="x-none"/>
        </w:rPr>
        <w:t>assegurar que o serviço está disponível de redes externas</w:t>
      </w:r>
      <w:r w:rsidR="00CB0E32">
        <w:rPr>
          <w:lang w:eastAsia="x-none"/>
        </w:rPr>
        <w:t xml:space="preserve"> e apontam para a própria </w:t>
      </w:r>
      <w:proofErr w:type="spellStart"/>
      <w:r w:rsidR="00CB0E32">
        <w:rPr>
          <w:lang w:eastAsia="x-none"/>
        </w:rPr>
        <w:t>infra-</w:t>
      </w:r>
      <w:r w:rsidR="005A7D2A">
        <w:rPr>
          <w:lang w:eastAsia="x-none"/>
        </w:rPr>
        <w:t>estrutura</w:t>
      </w:r>
      <w:proofErr w:type="spellEnd"/>
      <w:r w:rsidR="005A7D2A">
        <w:rPr>
          <w:lang w:eastAsia="x-none"/>
        </w:rPr>
        <w:t>.</w:t>
      </w:r>
    </w:p>
    <w:p w14:paraId="63139A81" w14:textId="722C73C5" w:rsidR="00481FA8" w:rsidRDefault="004F5C85" w:rsidP="002E210D">
      <w:pPr>
        <w:ind w:firstLine="708"/>
        <w:rPr>
          <w:lang w:eastAsia="x-none"/>
        </w:rPr>
      </w:pPr>
      <w:r>
        <w:rPr>
          <w:lang w:eastAsia="x-none"/>
        </w:rPr>
        <w:t xml:space="preserve">O mesmo </w:t>
      </w:r>
      <w:r w:rsidR="0038011C">
        <w:rPr>
          <w:lang w:eastAsia="x-none"/>
        </w:rPr>
        <w:t>m</w:t>
      </w:r>
      <w:r>
        <w:rPr>
          <w:lang w:eastAsia="x-none"/>
        </w:rPr>
        <w:t xml:space="preserve">e informou que utilizam arquivos de configuração no </w:t>
      </w:r>
      <w:proofErr w:type="spellStart"/>
      <w:r>
        <w:rPr>
          <w:lang w:eastAsia="x-none"/>
        </w:rPr>
        <w:t>Kubernet</w:t>
      </w:r>
      <w:r w:rsidR="0038011C">
        <w:rPr>
          <w:lang w:eastAsia="x-none"/>
        </w:rPr>
        <w:t>s</w:t>
      </w:r>
      <w:proofErr w:type="spellEnd"/>
      <w:r>
        <w:rPr>
          <w:lang w:eastAsia="x-none"/>
        </w:rPr>
        <w:t xml:space="preserve"> </w:t>
      </w:r>
      <w:r w:rsidR="00CA5ECB">
        <w:rPr>
          <w:lang w:eastAsia="x-none"/>
        </w:rPr>
        <w:t xml:space="preserve">com a mesma </w:t>
      </w:r>
      <w:r w:rsidR="00A12B4A">
        <w:rPr>
          <w:lang w:eastAsia="x-none"/>
        </w:rPr>
        <w:t xml:space="preserve">finalidade do </w:t>
      </w:r>
      <w:r w:rsidR="00E97FA8">
        <w:rPr>
          <w:lang w:eastAsia="x-none"/>
        </w:rPr>
        <w:t>Docker-compose e com integração com CI, fazendo orquestração do</w:t>
      </w:r>
      <w:r w:rsidR="004875E2">
        <w:rPr>
          <w:lang w:eastAsia="x-none"/>
        </w:rPr>
        <w:t>s</w:t>
      </w:r>
      <w:r w:rsidR="00E97FA8">
        <w:rPr>
          <w:lang w:eastAsia="x-none"/>
        </w:rPr>
        <w:t xml:space="preserve"> serviços </w:t>
      </w:r>
      <w:r w:rsidR="009E332A">
        <w:rPr>
          <w:lang w:eastAsia="x-none"/>
        </w:rPr>
        <w:t>e utilizando o conceito de Blue Green.</w:t>
      </w:r>
    </w:p>
    <w:p w14:paraId="66334E7F" w14:textId="4A36AD44" w:rsidR="00093E58" w:rsidRDefault="00093E58" w:rsidP="002E210D">
      <w:pPr>
        <w:ind w:firstLine="708"/>
        <w:rPr>
          <w:lang w:eastAsia="x-none"/>
        </w:rPr>
      </w:pPr>
      <w:r>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Pr>
          <w:lang w:eastAsia="x-none"/>
        </w:rPr>
        <w:t>Kubernets</w:t>
      </w:r>
      <w:proofErr w:type="spellEnd"/>
      <w:r>
        <w:rPr>
          <w:lang w:eastAsia="x-none"/>
        </w:rPr>
        <w:t xml:space="preserve"> há a possibilidade de</w:t>
      </w:r>
      <w:r w:rsidR="003F25CD">
        <w:rPr>
          <w:lang w:eastAsia="x-none"/>
        </w:rPr>
        <w:t xml:space="preserve"> ser configurado um tempo de permanência (tempo de vida) do container antigo da aplicação, o mesmo </w:t>
      </w:r>
      <w:proofErr w:type="spellStart"/>
      <w:r w:rsidR="003F25CD">
        <w:rPr>
          <w:lang w:eastAsia="x-none"/>
        </w:rPr>
        <w:t>pára</w:t>
      </w:r>
      <w:proofErr w:type="spellEnd"/>
      <w:r w:rsidR="003F25CD">
        <w:rPr>
          <w:lang w:eastAsia="x-none"/>
        </w:rPr>
        <w:t xml:space="preserve"> de receber requisições e o outro container com o deploy atual da aplicação é iniciado, podendo ou não haver down</w:t>
      </w:r>
      <w:r w:rsidR="007E6B6D">
        <w:rPr>
          <w:lang w:eastAsia="x-none"/>
        </w:rPr>
        <w:t xml:space="preserve"> </w:t>
      </w:r>
      <w:r w:rsidR="003F25CD">
        <w:rPr>
          <w:lang w:eastAsia="x-none"/>
        </w:rPr>
        <w:t xml:space="preserve">time da aplicação.  </w:t>
      </w:r>
    </w:p>
    <w:p w14:paraId="32B364B3" w14:textId="77777777" w:rsidR="009C7518" w:rsidRDefault="00C254AC">
      <w:pPr>
        <w:rPr>
          <w:lang w:eastAsia="x-none"/>
        </w:rPr>
      </w:pPr>
      <w:r>
        <w:rPr>
          <w:lang w:eastAsia="x-none"/>
        </w:rPr>
        <w:t xml:space="preserve"> </w:t>
      </w:r>
    </w:p>
    <w:p w14:paraId="52B77E10" w14:textId="02A7141B" w:rsidR="009C7518" w:rsidRDefault="00C254AC">
      <w:pPr>
        <w:rPr>
          <w:lang w:val="x-none" w:eastAsia="x-none"/>
        </w:rPr>
      </w:pPr>
      <w:r>
        <w:rPr>
          <w:lang w:eastAsia="x-none"/>
        </w:rPr>
        <w:t xml:space="preserve"> </w:t>
      </w:r>
      <w:r>
        <w:br w:type="page"/>
      </w:r>
    </w:p>
    <w:p w14:paraId="646C0606" w14:textId="7BB40B65" w:rsidR="009C7518" w:rsidRDefault="002D337C" w:rsidP="00A775DB">
      <w:pPr>
        <w:pStyle w:val="Ttulo11"/>
        <w:numPr>
          <w:ilvl w:val="0"/>
          <w:numId w:val="41"/>
        </w:numPr>
      </w:pPr>
      <w:bookmarkStart w:id="274" w:name="_Toc498128686"/>
      <w:r>
        <w:lastRenderedPageBreak/>
        <w:t>ESTUDO DE CASO</w:t>
      </w:r>
      <w:bookmarkEnd w:id="274"/>
    </w:p>
    <w:p w14:paraId="2A6412DE" w14:textId="0EEDCAC2" w:rsidR="00137C08" w:rsidRPr="005B713A" w:rsidRDefault="0030115D" w:rsidP="00A775DB">
      <w:pPr>
        <w:pStyle w:val="Ttulo21"/>
        <w:jc w:val="left"/>
      </w:pPr>
      <w:bookmarkStart w:id="275" w:name="_Toc498128687"/>
      <w:r>
        <w:t xml:space="preserve">7.1 </w:t>
      </w:r>
      <w:r w:rsidRPr="005B713A">
        <w:t>OBJETIVO</w:t>
      </w:r>
      <w:bookmarkEnd w:id="275"/>
    </w:p>
    <w:p w14:paraId="5C34899E" w14:textId="77777777" w:rsidR="00137C08" w:rsidRPr="005B713A" w:rsidRDefault="00137C08" w:rsidP="00137C08">
      <w:pPr>
        <w:pStyle w:val="PSDS-CorpodeTexto"/>
        <w:ind w:firstLine="0"/>
        <w:rPr>
          <w:sz w:val="24"/>
          <w:szCs w:val="24"/>
        </w:rPr>
      </w:pPr>
    </w:p>
    <w:p w14:paraId="66904A5D" w14:textId="77777777" w:rsidR="00137C08" w:rsidRPr="005B713A" w:rsidRDefault="00137C08" w:rsidP="00940896">
      <w:pPr>
        <w:pStyle w:val="PSDS-CorpodeTexto"/>
        <w:spacing w:before="60"/>
        <w:rPr>
          <w:sz w:val="24"/>
          <w:szCs w:val="24"/>
        </w:rPr>
      </w:pPr>
      <w:r w:rsidRPr="005B713A">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4881B511" w14:textId="77777777" w:rsidR="00137C08" w:rsidRPr="005B713A" w:rsidRDefault="00137C08" w:rsidP="00940896">
      <w:pPr>
        <w:pStyle w:val="PSDS-CorpodeTexto"/>
        <w:spacing w:before="60"/>
        <w:rPr>
          <w:sz w:val="24"/>
          <w:szCs w:val="24"/>
        </w:rPr>
      </w:pPr>
      <w:r w:rsidRPr="005B713A">
        <w:rPr>
          <w:sz w:val="24"/>
          <w:szCs w:val="24"/>
        </w:rPr>
        <w:t>A visão do sistema documenta o ambiente geral de processos desenvolvidos para o sistema, fornecendo a todos os envolvidos uma descrição compreensível deste e suas macro funcionalidades.</w:t>
      </w:r>
    </w:p>
    <w:p w14:paraId="330C1A81" w14:textId="77777777" w:rsidR="00137C08" w:rsidRPr="005B713A" w:rsidRDefault="00137C08" w:rsidP="00940896">
      <w:pPr>
        <w:pStyle w:val="PSDS-CorpodeTexto"/>
        <w:spacing w:before="60"/>
        <w:rPr>
          <w:sz w:val="24"/>
          <w:szCs w:val="24"/>
        </w:rPr>
      </w:pPr>
      <w:r w:rsidRPr="005B713A">
        <w:rPr>
          <w:sz w:val="24"/>
          <w:szCs w:val="24"/>
        </w:rPr>
        <w:t xml:space="preserve">O Documento de Visão de Projeto de Sistema documenta as necessidades e funcionalidades do sistema que estarão sendo atendidas no projeto de software. </w:t>
      </w:r>
    </w:p>
    <w:p w14:paraId="72618BB8" w14:textId="77777777" w:rsidR="00137C08" w:rsidRPr="005B713A" w:rsidRDefault="00137C08" w:rsidP="00137C08">
      <w:pPr>
        <w:pStyle w:val="PSDS-CorpodeTexto"/>
        <w:ind w:firstLine="0"/>
        <w:rPr>
          <w:sz w:val="24"/>
          <w:szCs w:val="24"/>
        </w:rPr>
      </w:pPr>
    </w:p>
    <w:p w14:paraId="233A0F47" w14:textId="7F0CF1EB" w:rsidR="00137C08" w:rsidRPr="005B713A" w:rsidRDefault="00D76EEA" w:rsidP="005F55B9">
      <w:pPr>
        <w:pStyle w:val="Ttulo21"/>
        <w:jc w:val="left"/>
      </w:pPr>
      <w:bookmarkStart w:id="276" w:name="_Toc498128688"/>
      <w:r>
        <w:t xml:space="preserve">7.2 </w:t>
      </w:r>
      <w:r w:rsidRPr="005B713A">
        <w:t>CENÁRIO ATUAL</w:t>
      </w:r>
      <w:bookmarkEnd w:id="276"/>
    </w:p>
    <w:p w14:paraId="0568CCF8" w14:textId="32F65408" w:rsidR="00137C08" w:rsidRDefault="00137C08" w:rsidP="00137C08">
      <w:pPr>
        <w:pStyle w:val="PSDS-MarcadoresNivel1"/>
        <w:ind w:firstLine="0"/>
        <w:rPr>
          <w:sz w:val="24"/>
          <w:szCs w:val="24"/>
        </w:rPr>
      </w:pPr>
    </w:p>
    <w:p w14:paraId="07307424" w14:textId="34332718" w:rsidR="001A568C" w:rsidRDefault="00AF6DE7" w:rsidP="00940896">
      <w:pPr>
        <w:pStyle w:val="PSDS-MarcadoresNivel1"/>
        <w:rPr>
          <w:sz w:val="24"/>
          <w:szCs w:val="24"/>
        </w:rPr>
      </w:pPr>
      <w:r>
        <w:rPr>
          <w:sz w:val="24"/>
          <w:szCs w:val="24"/>
        </w:rPr>
        <w:t>Pa</w:t>
      </w:r>
      <w:r w:rsidR="001A568C">
        <w:rPr>
          <w:sz w:val="24"/>
          <w:szCs w:val="24"/>
        </w:rPr>
        <w:t xml:space="preserve">ra </w:t>
      </w:r>
      <w:r w:rsidR="00821683">
        <w:rPr>
          <w:sz w:val="24"/>
          <w:szCs w:val="24"/>
        </w:rPr>
        <w:t xml:space="preserve">a </w:t>
      </w:r>
      <w:r w:rsidR="001A568C">
        <w:rPr>
          <w:sz w:val="24"/>
          <w:szCs w:val="24"/>
        </w:rPr>
        <w:t>demonstraçã</w:t>
      </w:r>
      <w:r w:rsidR="00017951">
        <w:rPr>
          <w:sz w:val="24"/>
          <w:szCs w:val="24"/>
        </w:rPr>
        <w:t>o da</w:t>
      </w:r>
      <w:r w:rsidR="001A568C">
        <w:rPr>
          <w:sz w:val="24"/>
          <w:szCs w:val="24"/>
        </w:rPr>
        <w:t xml:space="preserve"> aplicabilidade da tecnologia de container utilizando a plataforma Open-Source do Docker, </w:t>
      </w:r>
    </w:p>
    <w:p w14:paraId="58E0B35B" w14:textId="77777777" w:rsidR="00841F23" w:rsidRDefault="00E23312" w:rsidP="00940896">
      <w:pPr>
        <w:pStyle w:val="PSDS-MarcadoresNivel1"/>
        <w:rPr>
          <w:sz w:val="24"/>
          <w:szCs w:val="24"/>
        </w:rPr>
      </w:pPr>
      <w:r>
        <w:rPr>
          <w:sz w:val="24"/>
          <w:szCs w:val="24"/>
        </w:rPr>
        <w:t xml:space="preserve">Foi desenvolvido e alterado este crawler de internet, para que o mesmo possa </w:t>
      </w:r>
      <w:r w:rsidR="00841F23">
        <w:rPr>
          <w:sz w:val="24"/>
          <w:szCs w:val="24"/>
        </w:rPr>
        <w:t>utilizar a tecnologia de container com serviços associados.</w:t>
      </w:r>
    </w:p>
    <w:p w14:paraId="120E3B48" w14:textId="77777777" w:rsidR="007E2A51" w:rsidRDefault="00841F23" w:rsidP="00940896">
      <w:pPr>
        <w:pStyle w:val="PSDS-MarcadoresNivel1"/>
        <w:rPr>
          <w:sz w:val="24"/>
          <w:szCs w:val="24"/>
        </w:rPr>
      </w:pPr>
      <w:r>
        <w:rPr>
          <w:sz w:val="24"/>
          <w:szCs w:val="24"/>
        </w:rPr>
        <w:t>Cada container é um serviço diferente e específico que provê serviços a outros serviços.</w:t>
      </w:r>
    </w:p>
    <w:p w14:paraId="61AD2FC1" w14:textId="15B8B0A4" w:rsidR="00E23312" w:rsidRPr="005B713A" w:rsidRDefault="007E2A51" w:rsidP="00940896">
      <w:pPr>
        <w:pStyle w:val="PSDS-MarcadoresNivel1"/>
        <w:rPr>
          <w:sz w:val="24"/>
          <w:szCs w:val="24"/>
        </w:rPr>
      </w:pPr>
      <w:r>
        <w:rPr>
          <w:sz w:val="24"/>
          <w:szCs w:val="24"/>
        </w:rPr>
        <w:t xml:space="preserve">Este sistema utiliza do conceito de produtos </w:t>
      </w:r>
      <w:r w:rsidR="00D00D22">
        <w:rPr>
          <w:sz w:val="24"/>
          <w:szCs w:val="24"/>
        </w:rPr>
        <w:t xml:space="preserve">chaves </w:t>
      </w:r>
      <w:r>
        <w:rPr>
          <w:sz w:val="24"/>
          <w:szCs w:val="24"/>
        </w:rPr>
        <w:t>e tags</w:t>
      </w:r>
      <w:r w:rsidR="00FB52AA">
        <w:rPr>
          <w:sz w:val="24"/>
          <w:szCs w:val="24"/>
        </w:rPr>
        <w:t xml:space="preserve">, palavras associadas para que possam ser buscadas no </w:t>
      </w:r>
      <w:r w:rsidR="00D00D22">
        <w:rPr>
          <w:sz w:val="24"/>
          <w:szCs w:val="24"/>
        </w:rPr>
        <w:t>Google, o produto e a tags associada ao mesmo.</w:t>
      </w:r>
    </w:p>
    <w:p w14:paraId="02314B85" w14:textId="77777777" w:rsidR="00137C08" w:rsidRPr="005B713A" w:rsidRDefault="00137C08" w:rsidP="00D211EA">
      <w:pPr>
        <w:pStyle w:val="PSDS-CorpodeTexto"/>
        <w:spacing w:before="60"/>
        <w:ind w:firstLine="567"/>
        <w:rPr>
          <w:sz w:val="24"/>
          <w:szCs w:val="24"/>
        </w:rPr>
      </w:pPr>
    </w:p>
    <w:p w14:paraId="382ADE8C" w14:textId="1C61175E" w:rsidR="00137C08" w:rsidRPr="005B713A" w:rsidRDefault="00DC58BA" w:rsidP="00F17D2A">
      <w:pPr>
        <w:pStyle w:val="Ttulo21"/>
        <w:jc w:val="left"/>
      </w:pPr>
      <w:bookmarkStart w:id="277" w:name="_Toc498128689"/>
      <w:r>
        <w:t xml:space="preserve">7.3 </w:t>
      </w:r>
      <w:r w:rsidRPr="005B713A">
        <w:t>DESCRIÇÃO DO PROJETO</w:t>
      </w:r>
      <w:bookmarkEnd w:id="277"/>
    </w:p>
    <w:p w14:paraId="0E179DF0" w14:textId="57FC9E00" w:rsidR="005A00E2" w:rsidRDefault="00904115" w:rsidP="00940896">
      <w:pPr>
        <w:pStyle w:val="PSDS-CorpodeTexto"/>
        <w:spacing w:before="60"/>
        <w:rPr>
          <w:sz w:val="24"/>
          <w:szCs w:val="24"/>
        </w:rPr>
      </w:pPr>
      <w:r>
        <w:rPr>
          <w:sz w:val="24"/>
          <w:szCs w:val="24"/>
        </w:rPr>
        <w:t>O sistema irá permitir que qualquer usuário válido, cadastre uma tag e um produto. Os produtos serão pesquisados no Google repassando as tags informadas. O Sistema dará a possibilidade de fazer a associação de tags e produtos.</w:t>
      </w:r>
      <w:r w:rsidR="00EA64C7">
        <w:rPr>
          <w:sz w:val="24"/>
          <w:szCs w:val="24"/>
        </w:rPr>
        <w:t xml:space="preserve"> Existe a possibilidade de ver dados da consulta na tela de consultas.</w:t>
      </w:r>
    </w:p>
    <w:p w14:paraId="5EAD51C0" w14:textId="77777777" w:rsidR="00EB1FBC" w:rsidRPr="00241C62" w:rsidRDefault="004D773B" w:rsidP="00940896">
      <w:pPr>
        <w:pStyle w:val="PSDS-CorpodeTexto"/>
        <w:spacing w:before="60"/>
        <w:ind w:firstLine="708"/>
        <w:rPr>
          <w:sz w:val="24"/>
          <w:szCs w:val="24"/>
        </w:rPr>
      </w:pPr>
      <w:r w:rsidRPr="00241C62">
        <w:rPr>
          <w:sz w:val="24"/>
          <w:szCs w:val="24"/>
        </w:rPr>
        <w:t xml:space="preserve">Este sistema de buscas (crawler) tem como finalidade fazer </w:t>
      </w:r>
      <w:r w:rsidR="007700E5" w:rsidRPr="00241C62">
        <w:rPr>
          <w:sz w:val="24"/>
          <w:szCs w:val="24"/>
        </w:rPr>
        <w:t>buscas</w:t>
      </w:r>
      <w:r w:rsidRPr="00241C62">
        <w:rPr>
          <w:sz w:val="24"/>
          <w:szCs w:val="24"/>
        </w:rPr>
        <w:t xml:space="preserve"> no Google, sobre determinados produtos (palavras), e suas tags (atributos)</w:t>
      </w:r>
      <w:r w:rsidR="00D62FB8" w:rsidRPr="00241C62">
        <w:rPr>
          <w:sz w:val="24"/>
          <w:szCs w:val="24"/>
        </w:rPr>
        <w:t xml:space="preserve"> associados</w:t>
      </w:r>
      <w:r w:rsidRPr="00241C62">
        <w:rPr>
          <w:sz w:val="24"/>
          <w:szCs w:val="24"/>
        </w:rPr>
        <w:t>.</w:t>
      </w:r>
    </w:p>
    <w:p w14:paraId="4B396356" w14:textId="077D5278" w:rsidR="00EB1FBC" w:rsidRPr="00241C62" w:rsidRDefault="00EB1FBC" w:rsidP="00940896">
      <w:pPr>
        <w:pStyle w:val="PSDS-CorpodeTexto"/>
        <w:spacing w:before="60"/>
        <w:ind w:firstLine="708"/>
        <w:rPr>
          <w:sz w:val="24"/>
          <w:szCs w:val="24"/>
        </w:rPr>
      </w:pPr>
      <w:r w:rsidRPr="004514B8">
        <w:rPr>
          <w:sz w:val="24"/>
          <w:szCs w:val="24"/>
        </w:rPr>
        <w:t>O mesmo foi criado sobre o paradigma de programação por serviço,</w:t>
      </w:r>
      <w:r w:rsidR="00846C59" w:rsidRPr="004514B8">
        <w:rPr>
          <w:sz w:val="24"/>
          <w:szCs w:val="24"/>
        </w:rPr>
        <w:t xml:space="preserve"> utilizando containers do Docker,</w:t>
      </w:r>
      <w:r w:rsidRPr="004514B8">
        <w:rPr>
          <w:sz w:val="24"/>
          <w:szCs w:val="24"/>
        </w:rPr>
        <w:t xml:space="preserve"> sendo quarto (4) containers de serviço:</w:t>
      </w:r>
    </w:p>
    <w:p w14:paraId="73A4C743" w14:textId="77777777" w:rsidR="00EB1FBC" w:rsidRPr="004514B8" w:rsidRDefault="00EB1FBC" w:rsidP="00241C62">
      <w:pPr>
        <w:pStyle w:val="PargrafodaLista"/>
        <w:numPr>
          <w:ilvl w:val="0"/>
          <w:numId w:val="26"/>
        </w:numPr>
        <w:rPr>
          <w:sz w:val="24"/>
        </w:rPr>
      </w:pPr>
      <w:r w:rsidRPr="004514B8">
        <w:rPr>
          <w:sz w:val="24"/>
        </w:rPr>
        <w:t>Data base: Serviço de Banco de Dados em MySQL. Sendo o Banco de Dados permanente para a aplicação</w:t>
      </w:r>
    </w:p>
    <w:p w14:paraId="137D3A32" w14:textId="77777777" w:rsidR="00EB1FBC" w:rsidRPr="004514B8" w:rsidRDefault="00EB1FBC" w:rsidP="00241C62">
      <w:pPr>
        <w:pStyle w:val="PargrafodaLista"/>
        <w:numPr>
          <w:ilvl w:val="0"/>
          <w:numId w:val="26"/>
        </w:numPr>
        <w:rPr>
          <w:sz w:val="24"/>
        </w:rPr>
      </w:pPr>
      <w:r w:rsidRPr="004514B8">
        <w:rPr>
          <w:sz w:val="24"/>
        </w:rPr>
        <w:t>Redis: Serviço de Banco de Dados no Redis-Server. Sendo o Banco de Dados volátil da aplicação, utilizado para armazenar as buscas.</w:t>
      </w:r>
    </w:p>
    <w:p w14:paraId="462E5686" w14:textId="77777777" w:rsidR="00EB1FBC" w:rsidRPr="004514B8" w:rsidRDefault="00EB1FBC" w:rsidP="00241C62">
      <w:pPr>
        <w:pStyle w:val="PargrafodaLista"/>
        <w:numPr>
          <w:ilvl w:val="0"/>
          <w:numId w:val="26"/>
        </w:numPr>
        <w:rPr>
          <w:sz w:val="24"/>
        </w:rPr>
      </w:pPr>
      <w:proofErr w:type="spellStart"/>
      <w:r w:rsidRPr="004514B8">
        <w:rPr>
          <w:sz w:val="24"/>
        </w:rPr>
        <w:t>Sidekiq</w:t>
      </w:r>
      <w:proofErr w:type="spellEnd"/>
      <w:r w:rsidRPr="004514B8">
        <w:rPr>
          <w:sz w:val="24"/>
        </w:rPr>
        <w:t>: Serviço enfileiramento de tarefas, da qual é utilizado para poder fazer as buscas na web.</w:t>
      </w:r>
    </w:p>
    <w:p w14:paraId="35BDBE46" w14:textId="7ABA1BA8" w:rsidR="00EB1FBC" w:rsidRPr="007C0D74" w:rsidRDefault="00EB1FBC" w:rsidP="00241C62">
      <w:pPr>
        <w:pStyle w:val="PSDS-CorpodeTexto"/>
        <w:numPr>
          <w:ilvl w:val="0"/>
          <w:numId w:val="26"/>
        </w:numPr>
        <w:spacing w:before="60"/>
        <w:rPr>
          <w:sz w:val="24"/>
          <w:szCs w:val="24"/>
        </w:rPr>
      </w:pPr>
      <w:proofErr w:type="spellStart"/>
      <w:r w:rsidRPr="004514B8">
        <w:rPr>
          <w:sz w:val="24"/>
          <w:szCs w:val="24"/>
        </w:rPr>
        <w:t>Phalanx</w:t>
      </w:r>
      <w:proofErr w:type="spellEnd"/>
      <w:r w:rsidRPr="004514B8">
        <w:rPr>
          <w:sz w:val="24"/>
          <w:szCs w:val="24"/>
        </w:rPr>
        <w:t>: Aplicação em Ruby, da qual é responsável por fazer as buscas na web</w:t>
      </w:r>
    </w:p>
    <w:p w14:paraId="7C15786A" w14:textId="0837B18F" w:rsidR="00EA64C7" w:rsidRDefault="00EA64C7" w:rsidP="00241C62">
      <w:pPr>
        <w:pStyle w:val="PSDS-CorpodeTexto"/>
        <w:spacing w:before="60"/>
        <w:ind w:firstLine="567"/>
        <w:rPr>
          <w:sz w:val="24"/>
          <w:szCs w:val="24"/>
        </w:rPr>
      </w:pPr>
      <w:r w:rsidRPr="007C0D74">
        <w:rPr>
          <w:sz w:val="24"/>
          <w:szCs w:val="24"/>
        </w:rPr>
        <w:t>Há a possibilidade de excluir tags e produtos já cadastrados</w:t>
      </w:r>
      <w:r w:rsidR="00F35C4A" w:rsidRPr="007C0D74">
        <w:rPr>
          <w:sz w:val="24"/>
          <w:szCs w:val="24"/>
        </w:rPr>
        <w:t>, pois ambos ficam em histórico em banco de dados</w:t>
      </w:r>
      <w:r w:rsidRPr="007C0D74">
        <w:rPr>
          <w:sz w:val="24"/>
          <w:szCs w:val="24"/>
        </w:rPr>
        <w:t>.</w:t>
      </w:r>
    </w:p>
    <w:p w14:paraId="5153977D" w14:textId="79316321" w:rsidR="00EA64C7" w:rsidRDefault="00EA64C7" w:rsidP="00940896">
      <w:pPr>
        <w:pStyle w:val="PSDS-CorpodeTexto"/>
        <w:spacing w:before="60"/>
        <w:ind w:firstLine="708"/>
        <w:rPr>
          <w:sz w:val="24"/>
          <w:szCs w:val="24"/>
        </w:rPr>
      </w:pPr>
      <w:r>
        <w:rPr>
          <w:sz w:val="24"/>
          <w:szCs w:val="24"/>
        </w:rPr>
        <w:lastRenderedPageBreak/>
        <w:t xml:space="preserve">O Sistema </w:t>
      </w:r>
      <w:r w:rsidR="001A549E">
        <w:rPr>
          <w:sz w:val="24"/>
          <w:szCs w:val="24"/>
        </w:rPr>
        <w:t>poderá exportar dados t</w:t>
      </w:r>
      <w:r w:rsidR="00804B1D">
        <w:rPr>
          <w:sz w:val="24"/>
          <w:szCs w:val="24"/>
        </w:rPr>
        <w:t>écnicos das consultas para</w:t>
      </w:r>
      <w:r w:rsidR="001A549E">
        <w:rPr>
          <w:sz w:val="24"/>
          <w:szCs w:val="24"/>
        </w:rPr>
        <w:t xml:space="preserve"> três formatos, escolhidos pelo usuá</w:t>
      </w:r>
      <w:r w:rsidR="00B04A2A">
        <w:rPr>
          <w:sz w:val="24"/>
          <w:szCs w:val="24"/>
        </w:rPr>
        <w:t>rio</w:t>
      </w:r>
      <w:r>
        <w:rPr>
          <w:sz w:val="24"/>
          <w:szCs w:val="24"/>
        </w:rPr>
        <w:t>.</w:t>
      </w:r>
    </w:p>
    <w:p w14:paraId="3A3F40CB" w14:textId="6C9A1FE2" w:rsidR="00137C08" w:rsidRDefault="004554A9" w:rsidP="00940896">
      <w:pPr>
        <w:pStyle w:val="PSDS-CorpodeTexto"/>
        <w:spacing w:before="60"/>
        <w:ind w:firstLine="708"/>
        <w:rPr>
          <w:sz w:val="24"/>
          <w:szCs w:val="24"/>
        </w:rPr>
      </w:pPr>
      <w:r>
        <w:rPr>
          <w:sz w:val="24"/>
          <w:szCs w:val="24"/>
        </w:rPr>
        <w:t xml:space="preserve">O Sistema já possui uma base de dados </w:t>
      </w:r>
      <w:r w:rsidR="00487299">
        <w:rPr>
          <w:sz w:val="24"/>
          <w:szCs w:val="24"/>
        </w:rPr>
        <w:t xml:space="preserve">inicial </w:t>
      </w:r>
      <w:r>
        <w:rPr>
          <w:sz w:val="24"/>
          <w:szCs w:val="24"/>
        </w:rPr>
        <w:t>cadastrada, com algumas tags e produtos iniciais</w:t>
      </w:r>
      <w:r w:rsidR="00892DD6">
        <w:rPr>
          <w:sz w:val="24"/>
          <w:szCs w:val="24"/>
        </w:rPr>
        <w:t>,</w:t>
      </w:r>
      <w:r>
        <w:rPr>
          <w:sz w:val="24"/>
          <w:szCs w:val="24"/>
        </w:rPr>
        <w:t xml:space="preserve"> para a sua execução.</w:t>
      </w:r>
    </w:p>
    <w:p w14:paraId="27A57BFF" w14:textId="77777777" w:rsidR="00137C08" w:rsidRPr="005B713A" w:rsidRDefault="00137C08" w:rsidP="00E14A3A">
      <w:pPr>
        <w:pStyle w:val="PSDS-CorpodeTexto"/>
        <w:ind w:firstLine="0"/>
        <w:rPr>
          <w:sz w:val="24"/>
          <w:szCs w:val="24"/>
        </w:rPr>
      </w:pPr>
    </w:p>
    <w:p w14:paraId="1292ADB9" w14:textId="18914A63" w:rsidR="00137C08" w:rsidRPr="005B713A" w:rsidRDefault="000E0D2B" w:rsidP="00E53F82">
      <w:pPr>
        <w:pStyle w:val="Ttulo21"/>
        <w:jc w:val="left"/>
      </w:pPr>
      <w:bookmarkStart w:id="278" w:name="_Toc498128690"/>
      <w:r>
        <w:t xml:space="preserve">7.4 </w:t>
      </w:r>
      <w:r w:rsidRPr="005B713A">
        <w:t>ENVOLVIMENTO</w:t>
      </w:r>
      <w:bookmarkEnd w:id="278"/>
    </w:p>
    <w:p w14:paraId="201F3BA5" w14:textId="77777777" w:rsidR="00137C08" w:rsidRPr="005B713A" w:rsidRDefault="00137C08" w:rsidP="00137C08">
      <w:pPr>
        <w:pStyle w:val="PSDS-CorpodeTexto"/>
        <w:ind w:firstLine="0"/>
        <w:rPr>
          <w:sz w:val="24"/>
          <w:szCs w:val="24"/>
        </w:rPr>
      </w:pPr>
    </w:p>
    <w:p w14:paraId="693FED93" w14:textId="22C12782" w:rsidR="00137C08" w:rsidRPr="005B713A" w:rsidRDefault="00BF623B" w:rsidP="00E53F82">
      <w:pPr>
        <w:pStyle w:val="Ttulo21"/>
        <w:jc w:val="left"/>
      </w:pPr>
      <w:bookmarkStart w:id="279" w:name="_Toc498128691"/>
      <w:r>
        <w:t>7</w:t>
      </w:r>
      <w:r w:rsidR="00137C08" w:rsidRPr="005B713A">
        <w:t>.</w:t>
      </w:r>
      <w:r>
        <w:t>4.</w:t>
      </w:r>
      <w:r w:rsidR="00137C08" w:rsidRPr="005B713A">
        <w:t>1. Abrangência</w:t>
      </w:r>
      <w:bookmarkEnd w:id="279"/>
    </w:p>
    <w:p w14:paraId="548A08ED" w14:textId="77777777" w:rsidR="00137C08" w:rsidRPr="005B713A" w:rsidRDefault="00137C08" w:rsidP="00137C08">
      <w:pPr>
        <w:pStyle w:val="PSDS-CorpodeTexto"/>
        <w:spacing w:before="60"/>
        <w:ind w:firstLine="426"/>
        <w:rPr>
          <w:sz w:val="24"/>
          <w:szCs w:val="24"/>
        </w:rPr>
      </w:pPr>
    </w:p>
    <w:p w14:paraId="4E8554D9" w14:textId="2701807F" w:rsidR="00137C08" w:rsidRPr="005B713A" w:rsidRDefault="00137C08" w:rsidP="00940896">
      <w:pPr>
        <w:pStyle w:val="PSDS-CorpodeTexto"/>
        <w:spacing w:before="60"/>
        <w:ind w:firstLine="708"/>
        <w:rPr>
          <w:sz w:val="24"/>
          <w:szCs w:val="24"/>
        </w:rPr>
      </w:pPr>
      <w:r w:rsidRPr="005B713A">
        <w:rPr>
          <w:sz w:val="24"/>
          <w:szCs w:val="24"/>
        </w:rPr>
        <w:t xml:space="preserve">O sistema é desenvolvido </w:t>
      </w:r>
      <w:r w:rsidR="0018236B">
        <w:rPr>
          <w:sz w:val="24"/>
          <w:szCs w:val="24"/>
        </w:rPr>
        <w:t>para poder rodar em duas arquiteturas distintas X64 e ARM</w:t>
      </w:r>
      <w:r w:rsidRPr="005B713A">
        <w:rPr>
          <w:sz w:val="24"/>
          <w:szCs w:val="24"/>
        </w:rPr>
        <w:t xml:space="preserve">, sendo um sistema Web pensado para </w:t>
      </w:r>
      <w:r w:rsidR="00F275DB">
        <w:rPr>
          <w:sz w:val="24"/>
          <w:szCs w:val="24"/>
        </w:rPr>
        <w:t>poder fazer pesquisas na web e tags e produtos cadastrados</w:t>
      </w:r>
      <w:r w:rsidRPr="005B713A">
        <w:rPr>
          <w:sz w:val="24"/>
          <w:szCs w:val="24"/>
        </w:rPr>
        <w:t>.</w:t>
      </w:r>
    </w:p>
    <w:p w14:paraId="6C14E01F" w14:textId="66DB2C73" w:rsidR="00137C08" w:rsidRPr="005B713A" w:rsidRDefault="00137C08" w:rsidP="00940896">
      <w:pPr>
        <w:pStyle w:val="PSDS-CorpodeTexto"/>
        <w:spacing w:before="60"/>
        <w:ind w:firstLine="708"/>
        <w:rPr>
          <w:sz w:val="24"/>
          <w:szCs w:val="24"/>
        </w:rPr>
      </w:pPr>
      <w:r w:rsidRPr="005B713A">
        <w:rPr>
          <w:sz w:val="24"/>
          <w:szCs w:val="24"/>
        </w:rPr>
        <w:t xml:space="preserve">Possui abrangência para </w:t>
      </w:r>
      <w:r w:rsidR="00EA64C7">
        <w:rPr>
          <w:sz w:val="24"/>
          <w:szCs w:val="24"/>
        </w:rPr>
        <w:t xml:space="preserve">o cluster de </w:t>
      </w:r>
      <w:proofErr w:type="spellStart"/>
      <w:r w:rsidR="00EA64C7">
        <w:rPr>
          <w:sz w:val="24"/>
          <w:szCs w:val="24"/>
        </w:rPr>
        <w:t>Raspberry</w:t>
      </w:r>
      <w:proofErr w:type="spellEnd"/>
      <w:r w:rsidR="00EA64C7">
        <w:rPr>
          <w:sz w:val="24"/>
          <w:szCs w:val="24"/>
        </w:rPr>
        <w:t xml:space="preserve"> </w:t>
      </w:r>
      <w:proofErr w:type="spellStart"/>
      <w:r w:rsidR="00EA64C7">
        <w:rPr>
          <w:sz w:val="24"/>
          <w:szCs w:val="24"/>
        </w:rPr>
        <w:t>Pi</w:t>
      </w:r>
      <w:proofErr w:type="spellEnd"/>
      <w:r w:rsidR="00EA64C7">
        <w:rPr>
          <w:sz w:val="24"/>
          <w:szCs w:val="24"/>
        </w:rPr>
        <w:t xml:space="preserve"> 3 que está rodando e qualquer computador de arquitetura X64, que fizer download do projeto.</w:t>
      </w:r>
    </w:p>
    <w:p w14:paraId="77E6F68D" w14:textId="77777777" w:rsidR="00137C08" w:rsidRPr="005B713A" w:rsidRDefault="00137C08" w:rsidP="00137C08">
      <w:pPr>
        <w:pStyle w:val="PSDS-CorpodeTexto"/>
        <w:ind w:firstLine="0"/>
        <w:rPr>
          <w:sz w:val="24"/>
          <w:szCs w:val="24"/>
        </w:rPr>
      </w:pPr>
    </w:p>
    <w:p w14:paraId="0A50E066" w14:textId="77777777" w:rsidR="00EA1848" w:rsidRPr="005B713A" w:rsidRDefault="00EA1848" w:rsidP="00EA1848">
      <w:pPr>
        <w:pStyle w:val="PSDS-CorpodeTexto"/>
        <w:ind w:left="624"/>
        <w:rPr>
          <w:sz w:val="24"/>
          <w:szCs w:val="24"/>
        </w:rPr>
      </w:pPr>
    </w:p>
    <w:p w14:paraId="5BBD666B" w14:textId="23B7F0E6" w:rsidR="00EA1848" w:rsidRPr="005B713A" w:rsidRDefault="004E66E8" w:rsidP="00E53F82">
      <w:pPr>
        <w:pStyle w:val="Ttulo21"/>
        <w:jc w:val="left"/>
        <w:rPr>
          <w:i/>
        </w:rPr>
      </w:pPr>
      <w:bookmarkStart w:id="280" w:name="_Toc498128692"/>
      <w:r>
        <w:t xml:space="preserve">7.5 </w:t>
      </w:r>
      <w:r w:rsidRPr="005B713A">
        <w:t>RESTRIÇÕES</w:t>
      </w:r>
      <w:bookmarkEnd w:id="280"/>
    </w:p>
    <w:p w14:paraId="0C0F0E03" w14:textId="77777777" w:rsidR="00EA1848" w:rsidRPr="005B713A" w:rsidRDefault="00EA1848" w:rsidP="00EA1848">
      <w:pPr>
        <w:pStyle w:val="PSDS-CorpodeTexto"/>
        <w:ind w:left="624"/>
        <w:rPr>
          <w:sz w:val="24"/>
          <w:szCs w:val="24"/>
        </w:rPr>
      </w:pPr>
    </w:p>
    <w:p w14:paraId="155EB40C" w14:textId="1540181B" w:rsidR="00237C65" w:rsidRDefault="00EA1848" w:rsidP="00237C65">
      <w:pPr>
        <w:pStyle w:val="PSDS-CorpodeTexto"/>
        <w:numPr>
          <w:ilvl w:val="0"/>
          <w:numId w:val="17"/>
        </w:numPr>
        <w:rPr>
          <w:sz w:val="24"/>
          <w:szCs w:val="24"/>
        </w:rPr>
      </w:pPr>
      <w:r w:rsidRPr="00237C65">
        <w:rPr>
          <w:b/>
          <w:sz w:val="24"/>
          <w:szCs w:val="24"/>
        </w:rPr>
        <w:t>Funcionais/Negócio</w:t>
      </w:r>
      <w:r w:rsidRPr="00237C65">
        <w:rPr>
          <w:sz w:val="24"/>
          <w:szCs w:val="24"/>
        </w:rPr>
        <w:t xml:space="preserve"> – O sistema deverá permitir a visualização de </w:t>
      </w:r>
      <w:r w:rsidR="00D66AA8" w:rsidRPr="00237C65">
        <w:rPr>
          <w:sz w:val="24"/>
          <w:szCs w:val="24"/>
        </w:rPr>
        <w:t xml:space="preserve">todas as buscas </w:t>
      </w:r>
      <w:r w:rsidR="005C3C34">
        <w:rPr>
          <w:sz w:val="24"/>
          <w:szCs w:val="24"/>
        </w:rPr>
        <w:t xml:space="preserve">que </w:t>
      </w:r>
      <w:r w:rsidRPr="00237C65">
        <w:rPr>
          <w:sz w:val="24"/>
          <w:szCs w:val="24"/>
        </w:rPr>
        <w:t>já f</w:t>
      </w:r>
      <w:r w:rsidR="00F911DC">
        <w:rPr>
          <w:sz w:val="24"/>
          <w:szCs w:val="24"/>
        </w:rPr>
        <w:t>oram</w:t>
      </w:r>
      <w:r w:rsidRPr="00237C65">
        <w:rPr>
          <w:sz w:val="24"/>
          <w:szCs w:val="24"/>
        </w:rPr>
        <w:t xml:space="preserve"> </w:t>
      </w:r>
      <w:r w:rsidR="00D66AA8" w:rsidRPr="00237C65">
        <w:rPr>
          <w:sz w:val="24"/>
          <w:szCs w:val="24"/>
        </w:rPr>
        <w:t>realizadas</w:t>
      </w:r>
      <w:r w:rsidRPr="00237C65">
        <w:rPr>
          <w:sz w:val="24"/>
          <w:szCs w:val="24"/>
        </w:rPr>
        <w:t>, po</w:t>
      </w:r>
      <w:r w:rsidR="00237C65" w:rsidRPr="00237C65">
        <w:rPr>
          <w:sz w:val="24"/>
          <w:szCs w:val="24"/>
        </w:rPr>
        <w:t>dendo fazer filtros nas buscas</w:t>
      </w:r>
      <w:r w:rsidR="00237C65">
        <w:rPr>
          <w:sz w:val="24"/>
          <w:szCs w:val="24"/>
        </w:rPr>
        <w:t>.</w:t>
      </w:r>
    </w:p>
    <w:p w14:paraId="689BA505" w14:textId="27B29A05" w:rsidR="00EA1848" w:rsidRPr="00237C65" w:rsidRDefault="00EA1848" w:rsidP="00237C65">
      <w:pPr>
        <w:pStyle w:val="PSDS-CorpodeTexto"/>
        <w:numPr>
          <w:ilvl w:val="0"/>
          <w:numId w:val="17"/>
        </w:numPr>
        <w:rPr>
          <w:sz w:val="24"/>
          <w:szCs w:val="24"/>
        </w:rPr>
      </w:pPr>
      <w:r w:rsidRPr="00237C65">
        <w:rPr>
          <w:sz w:val="24"/>
          <w:szCs w:val="24"/>
        </w:rPr>
        <w:t>O sistema deverá permitir que outros usuários consigam ver a</w:t>
      </w:r>
      <w:r w:rsidR="00A001BA">
        <w:rPr>
          <w:sz w:val="24"/>
          <w:szCs w:val="24"/>
        </w:rPr>
        <w:t>s</w:t>
      </w:r>
      <w:r w:rsidRPr="00237C65">
        <w:rPr>
          <w:sz w:val="24"/>
          <w:szCs w:val="24"/>
        </w:rPr>
        <w:t xml:space="preserve"> </w:t>
      </w:r>
      <w:r w:rsidR="00A001BA">
        <w:rPr>
          <w:sz w:val="24"/>
          <w:szCs w:val="24"/>
        </w:rPr>
        <w:t>buscas</w:t>
      </w:r>
      <w:r w:rsidR="00A001BA" w:rsidRPr="00237C65">
        <w:rPr>
          <w:sz w:val="24"/>
          <w:szCs w:val="24"/>
        </w:rPr>
        <w:t xml:space="preserve"> </w:t>
      </w:r>
      <w:r w:rsidRPr="00237C65">
        <w:rPr>
          <w:sz w:val="24"/>
          <w:szCs w:val="24"/>
        </w:rPr>
        <w:t>gerada</w:t>
      </w:r>
      <w:r w:rsidR="008C7029">
        <w:rPr>
          <w:sz w:val="24"/>
          <w:szCs w:val="24"/>
        </w:rPr>
        <w:t>s</w:t>
      </w:r>
      <w:r w:rsidRPr="00237C65">
        <w:rPr>
          <w:sz w:val="24"/>
          <w:szCs w:val="24"/>
        </w:rPr>
        <w:t xml:space="preserve"> por outro</w:t>
      </w:r>
      <w:r w:rsidR="001C4847">
        <w:rPr>
          <w:sz w:val="24"/>
          <w:szCs w:val="24"/>
        </w:rPr>
        <w:t xml:space="preserve"> usuário</w:t>
      </w:r>
      <w:r w:rsidRPr="00237C65">
        <w:rPr>
          <w:sz w:val="24"/>
          <w:szCs w:val="24"/>
        </w:rPr>
        <w:t>.</w:t>
      </w:r>
    </w:p>
    <w:p w14:paraId="36169E70" w14:textId="38A6B8F9" w:rsidR="00EA1848" w:rsidRPr="005B713A" w:rsidRDefault="00EA1848" w:rsidP="00EA1848">
      <w:pPr>
        <w:pStyle w:val="PSDS-CorpodeTexto"/>
        <w:numPr>
          <w:ilvl w:val="0"/>
          <w:numId w:val="17"/>
        </w:numPr>
        <w:rPr>
          <w:sz w:val="24"/>
          <w:szCs w:val="24"/>
        </w:rPr>
      </w:pPr>
      <w:r w:rsidRPr="005B713A">
        <w:rPr>
          <w:sz w:val="24"/>
          <w:szCs w:val="24"/>
        </w:rPr>
        <w:t>O sistema não</w:t>
      </w:r>
      <w:r w:rsidR="0007793D">
        <w:rPr>
          <w:sz w:val="24"/>
          <w:szCs w:val="24"/>
        </w:rPr>
        <w:t xml:space="preserve"> executará</w:t>
      </w:r>
      <w:r w:rsidRPr="005B713A">
        <w:rPr>
          <w:sz w:val="24"/>
          <w:szCs w:val="24"/>
        </w:rPr>
        <w:t xml:space="preserve"> </w:t>
      </w:r>
      <w:r w:rsidR="0007793D">
        <w:rPr>
          <w:sz w:val="24"/>
          <w:szCs w:val="24"/>
        </w:rPr>
        <w:t>a consulta se não houver nenhuma tag associada ao produto</w:t>
      </w:r>
      <w:r w:rsidRPr="005B713A">
        <w:rPr>
          <w:sz w:val="24"/>
          <w:szCs w:val="24"/>
        </w:rPr>
        <w:t>.</w:t>
      </w:r>
    </w:p>
    <w:p w14:paraId="65DAA5EA" w14:textId="67155A73" w:rsidR="00EA1848" w:rsidRPr="000939F0" w:rsidRDefault="00EA1848" w:rsidP="00E53F82">
      <w:pPr>
        <w:pStyle w:val="PSDS-CorpodeTexto"/>
        <w:numPr>
          <w:ilvl w:val="0"/>
          <w:numId w:val="17"/>
        </w:numPr>
        <w:rPr>
          <w:b/>
          <w:sz w:val="24"/>
          <w:szCs w:val="24"/>
        </w:rPr>
      </w:pPr>
      <w:r w:rsidRPr="005B713A">
        <w:rPr>
          <w:sz w:val="24"/>
          <w:szCs w:val="24"/>
        </w:rPr>
        <w:t xml:space="preserve">O sistema deverá permitir que seja </w:t>
      </w:r>
      <w:r w:rsidR="00A32E77">
        <w:rPr>
          <w:sz w:val="24"/>
          <w:szCs w:val="24"/>
        </w:rPr>
        <w:t xml:space="preserve">possível a exportação </w:t>
      </w:r>
      <w:r w:rsidR="00E31879">
        <w:rPr>
          <w:sz w:val="24"/>
          <w:szCs w:val="24"/>
        </w:rPr>
        <w:t xml:space="preserve">das </w:t>
      </w:r>
      <w:r w:rsidRPr="005B713A">
        <w:rPr>
          <w:sz w:val="24"/>
          <w:szCs w:val="24"/>
        </w:rPr>
        <w:t>gerado várias versões de provas, de acordo com o escolhido pelo usuário.</w:t>
      </w:r>
    </w:p>
    <w:p w14:paraId="19633346" w14:textId="393BDEC5" w:rsidR="00EA1848" w:rsidRPr="000939F0" w:rsidRDefault="00EA1848" w:rsidP="00E53F82">
      <w:pPr>
        <w:pStyle w:val="PSDS-CorpodeTexto"/>
        <w:numPr>
          <w:ilvl w:val="0"/>
          <w:numId w:val="17"/>
        </w:numPr>
        <w:rPr>
          <w:b/>
          <w:sz w:val="24"/>
          <w:szCs w:val="24"/>
        </w:rPr>
      </w:pPr>
      <w:r w:rsidRPr="005B713A">
        <w:rPr>
          <w:b/>
          <w:sz w:val="24"/>
          <w:szCs w:val="24"/>
        </w:rPr>
        <w:t>Tecnológicas –</w:t>
      </w:r>
      <w:r w:rsidRPr="005B713A">
        <w:rPr>
          <w:sz w:val="24"/>
          <w:szCs w:val="24"/>
        </w:rPr>
        <w:t xml:space="preserve"> O sistema só poderá ser executado </w:t>
      </w:r>
      <w:r w:rsidR="00712651">
        <w:rPr>
          <w:sz w:val="24"/>
          <w:szCs w:val="24"/>
        </w:rPr>
        <w:t>utilizando a plataforma do Docker</w:t>
      </w:r>
      <w:r w:rsidRPr="005B713A">
        <w:rPr>
          <w:sz w:val="24"/>
          <w:szCs w:val="24"/>
        </w:rPr>
        <w:t>.</w:t>
      </w:r>
    </w:p>
    <w:p w14:paraId="0DB2B1D7" w14:textId="5301D59B" w:rsidR="00EA1848" w:rsidRPr="005B713A" w:rsidRDefault="00EA1848" w:rsidP="00EA1848">
      <w:pPr>
        <w:pStyle w:val="PSDS-CorpodeTexto"/>
        <w:numPr>
          <w:ilvl w:val="0"/>
          <w:numId w:val="17"/>
        </w:numPr>
        <w:rPr>
          <w:b/>
          <w:sz w:val="24"/>
          <w:szCs w:val="24"/>
        </w:rPr>
      </w:pPr>
      <w:r w:rsidRPr="005B713A">
        <w:rPr>
          <w:b/>
          <w:sz w:val="24"/>
          <w:szCs w:val="24"/>
        </w:rPr>
        <w:t>Operacionais</w:t>
      </w:r>
      <w:r w:rsidR="004E58EE">
        <w:rPr>
          <w:b/>
          <w:sz w:val="24"/>
          <w:szCs w:val="24"/>
        </w:rPr>
        <w:t xml:space="preserve"> –</w:t>
      </w:r>
      <w:r w:rsidRPr="005B713A">
        <w:rPr>
          <w:b/>
          <w:sz w:val="24"/>
          <w:szCs w:val="24"/>
        </w:rPr>
        <w:t xml:space="preserve"> </w:t>
      </w:r>
      <w:r w:rsidR="004E58EE">
        <w:rPr>
          <w:sz w:val="24"/>
          <w:szCs w:val="24"/>
        </w:rPr>
        <w:t xml:space="preserve">Haverá </w:t>
      </w:r>
      <w:r w:rsidRPr="005B713A">
        <w:rPr>
          <w:sz w:val="24"/>
          <w:szCs w:val="24"/>
        </w:rPr>
        <w:t xml:space="preserve">somente um </w:t>
      </w:r>
      <w:r w:rsidR="004E58EE">
        <w:rPr>
          <w:sz w:val="24"/>
          <w:szCs w:val="24"/>
        </w:rPr>
        <w:t xml:space="preserve">usuário, </w:t>
      </w:r>
      <w:r w:rsidRPr="005B713A">
        <w:rPr>
          <w:sz w:val="24"/>
          <w:szCs w:val="24"/>
        </w:rPr>
        <w:t>administrador para efetuar possíveis</w:t>
      </w:r>
      <w:r w:rsidR="00AE7173">
        <w:rPr>
          <w:sz w:val="24"/>
          <w:szCs w:val="24"/>
        </w:rPr>
        <w:t xml:space="preserve"> ações </w:t>
      </w:r>
      <w:r w:rsidRPr="005B713A">
        <w:rPr>
          <w:sz w:val="24"/>
          <w:szCs w:val="24"/>
        </w:rPr>
        <w:t>no sistema.</w:t>
      </w:r>
    </w:p>
    <w:p w14:paraId="236AB2B6" w14:textId="77777777" w:rsidR="00EA1848" w:rsidRPr="005B713A" w:rsidRDefault="00EA1848" w:rsidP="00EA1848">
      <w:pPr>
        <w:pStyle w:val="PSDS-MarcadoresNivel1"/>
        <w:ind w:firstLine="0"/>
        <w:rPr>
          <w:sz w:val="24"/>
          <w:szCs w:val="24"/>
        </w:rPr>
      </w:pPr>
    </w:p>
    <w:p w14:paraId="4F56A637" w14:textId="6AC69018" w:rsidR="00EA1848" w:rsidRPr="005B713A" w:rsidRDefault="008B04B6" w:rsidP="00E53F82">
      <w:pPr>
        <w:pStyle w:val="Ttulo21"/>
        <w:jc w:val="left"/>
      </w:pPr>
      <w:bookmarkStart w:id="281" w:name="_Toc498128693"/>
      <w:r>
        <w:t xml:space="preserve">7.6 </w:t>
      </w:r>
      <w:r w:rsidRPr="005B713A">
        <w:t>PROPOSTA DE SOLUÇÃO TECNOLÓGICA ESCOLHIDA</w:t>
      </w:r>
      <w:bookmarkEnd w:id="281"/>
    </w:p>
    <w:p w14:paraId="4A336B5D" w14:textId="5E246D54" w:rsidR="00EA1848" w:rsidRPr="005B713A" w:rsidRDefault="00EA1848" w:rsidP="00EA1848">
      <w:pPr>
        <w:pStyle w:val="PSDS-MarcadoresNivel1"/>
        <w:ind w:firstLine="0"/>
        <w:rPr>
          <w:sz w:val="24"/>
          <w:szCs w:val="24"/>
        </w:rPr>
      </w:pPr>
    </w:p>
    <w:p w14:paraId="31AAB164" w14:textId="29F385BC" w:rsidR="00EA1848" w:rsidRPr="005B713A" w:rsidRDefault="00EA1848" w:rsidP="00EA1848">
      <w:pPr>
        <w:pStyle w:val="PSDS-MarcadoresNivel1"/>
        <w:rPr>
          <w:sz w:val="24"/>
          <w:szCs w:val="24"/>
        </w:rPr>
      </w:pPr>
      <w:r w:rsidRPr="005B713A">
        <w:rPr>
          <w:sz w:val="24"/>
          <w:szCs w:val="24"/>
        </w:rPr>
        <w:t xml:space="preserve">Foi escolhido uma aplicação </w:t>
      </w:r>
      <w:r w:rsidR="009A4AC0">
        <w:rPr>
          <w:sz w:val="24"/>
          <w:szCs w:val="24"/>
        </w:rPr>
        <w:t xml:space="preserve">em </w:t>
      </w:r>
      <w:proofErr w:type="spellStart"/>
      <w:r w:rsidR="009A4AC0">
        <w:rPr>
          <w:sz w:val="24"/>
          <w:szCs w:val="24"/>
        </w:rPr>
        <w:t>Rubby</w:t>
      </w:r>
      <w:proofErr w:type="spellEnd"/>
      <w:r w:rsidR="009A4AC0">
        <w:rPr>
          <w:sz w:val="24"/>
          <w:szCs w:val="24"/>
        </w:rPr>
        <w:t xml:space="preserve">, com </w:t>
      </w:r>
      <w:r w:rsidRPr="005B713A">
        <w:rPr>
          <w:sz w:val="24"/>
          <w:szCs w:val="24"/>
        </w:rPr>
        <w:t xml:space="preserve">framework </w:t>
      </w:r>
      <w:proofErr w:type="spellStart"/>
      <w:r w:rsidR="009A4AC0">
        <w:rPr>
          <w:sz w:val="24"/>
          <w:szCs w:val="24"/>
        </w:rPr>
        <w:t>Rails</w:t>
      </w:r>
      <w:proofErr w:type="spellEnd"/>
      <w:r w:rsidR="00814634">
        <w:rPr>
          <w:sz w:val="24"/>
          <w:szCs w:val="24"/>
        </w:rPr>
        <w:t>.</w:t>
      </w:r>
      <w:r w:rsidRPr="005B713A">
        <w:rPr>
          <w:sz w:val="24"/>
          <w:szCs w:val="24"/>
        </w:rPr>
        <w:t xml:space="preserve"> Para realizar as</w:t>
      </w:r>
      <w:r w:rsidR="003A2216">
        <w:rPr>
          <w:sz w:val="24"/>
          <w:szCs w:val="24"/>
        </w:rPr>
        <w:t xml:space="preserve"> tare</w:t>
      </w:r>
      <w:r w:rsidR="002E6C9A">
        <w:rPr>
          <w:sz w:val="24"/>
          <w:szCs w:val="24"/>
        </w:rPr>
        <w:t>f</w:t>
      </w:r>
      <w:r w:rsidR="003A2216">
        <w:rPr>
          <w:sz w:val="24"/>
          <w:szCs w:val="24"/>
        </w:rPr>
        <w:t xml:space="preserve">as de busca, será utilizado o schedule </w:t>
      </w:r>
      <w:proofErr w:type="spellStart"/>
      <w:r w:rsidR="003A2216">
        <w:rPr>
          <w:sz w:val="24"/>
          <w:szCs w:val="24"/>
        </w:rPr>
        <w:t>Sidekiq</w:t>
      </w:r>
      <w:proofErr w:type="spellEnd"/>
      <w:r w:rsidR="00EA6A48">
        <w:rPr>
          <w:sz w:val="24"/>
          <w:szCs w:val="24"/>
        </w:rPr>
        <w:t>, e o banco de dados de alto desempenho em me</w:t>
      </w:r>
      <w:r w:rsidR="00A55CA2">
        <w:rPr>
          <w:sz w:val="24"/>
          <w:szCs w:val="24"/>
        </w:rPr>
        <w:t>m</w:t>
      </w:r>
      <w:r w:rsidR="00EA6A48">
        <w:rPr>
          <w:sz w:val="24"/>
          <w:szCs w:val="24"/>
        </w:rPr>
        <w:t>ória Redis.</w:t>
      </w:r>
      <w:r w:rsidRPr="005B713A">
        <w:rPr>
          <w:sz w:val="24"/>
          <w:szCs w:val="24"/>
        </w:rPr>
        <w:t xml:space="preserve"> </w:t>
      </w:r>
      <w:r w:rsidR="00921228">
        <w:rPr>
          <w:sz w:val="24"/>
          <w:szCs w:val="24"/>
        </w:rPr>
        <w:t xml:space="preserve">Será utilizado o </w:t>
      </w:r>
      <w:r w:rsidRPr="005B713A">
        <w:rPr>
          <w:sz w:val="24"/>
          <w:szCs w:val="24"/>
        </w:rPr>
        <w:t>banco de dados MySQL</w:t>
      </w:r>
      <w:r w:rsidR="009A62A8">
        <w:rPr>
          <w:sz w:val="24"/>
          <w:szCs w:val="24"/>
        </w:rPr>
        <w:t>, para guardar os dados</w:t>
      </w:r>
      <w:r w:rsidRPr="005B713A">
        <w:rPr>
          <w:sz w:val="24"/>
          <w:szCs w:val="24"/>
        </w:rPr>
        <w:t>.</w:t>
      </w:r>
    </w:p>
    <w:p w14:paraId="374D6224" w14:textId="77777777" w:rsidR="00137C08" w:rsidRPr="005B713A" w:rsidRDefault="00137C08" w:rsidP="0041229C"/>
    <w:p w14:paraId="45D475C8" w14:textId="0803BE26" w:rsidR="00A64765" w:rsidRPr="005B713A" w:rsidRDefault="00E53F82" w:rsidP="00E25709">
      <w:pPr>
        <w:pStyle w:val="Ttulo21"/>
        <w:jc w:val="left"/>
      </w:pPr>
      <w:bookmarkStart w:id="282" w:name="_Toc498128694"/>
      <w:r>
        <w:t xml:space="preserve">7.7 </w:t>
      </w:r>
      <w:r w:rsidR="0023335D" w:rsidRPr="005B713A">
        <w:t>TERMOS DE GLOSSÁRIO</w:t>
      </w:r>
      <w:bookmarkEnd w:id="282"/>
    </w:p>
    <w:p w14:paraId="6A1849CD" w14:textId="2F61FFE2" w:rsidR="00BC0CFC" w:rsidRPr="00B705EB" w:rsidRDefault="00BC0CFC" w:rsidP="00BC0CFC">
      <w:pPr>
        <w:pStyle w:val="PSDS-CorpodeItem"/>
        <w:ind w:left="0" w:firstLine="709"/>
        <w:rPr>
          <w:rFonts w:ascii="Times New Roman" w:hAnsi="Times New Roman" w:cs="Times New Roman"/>
          <w:sz w:val="24"/>
          <w:szCs w:val="24"/>
        </w:rPr>
      </w:pPr>
      <w:r w:rsidRPr="00BC0CFC">
        <w:rPr>
          <w:rFonts w:ascii="Times New Roman" w:hAnsi="Times New Roman" w:cs="Times New Roman"/>
          <w:sz w:val="24"/>
          <w:szCs w:val="24"/>
        </w:rPr>
        <w:t>Nenhum term</w:t>
      </w:r>
      <w:r w:rsidRPr="00B705EB">
        <w:rPr>
          <w:rFonts w:ascii="Times New Roman" w:hAnsi="Times New Roman" w:cs="Times New Roman"/>
          <w:sz w:val="24"/>
          <w:szCs w:val="24"/>
        </w:rPr>
        <w:t xml:space="preserve">o </w:t>
      </w:r>
      <w:r>
        <w:rPr>
          <w:rFonts w:ascii="Times New Roman" w:hAnsi="Times New Roman" w:cs="Times New Roman"/>
          <w:sz w:val="24"/>
          <w:szCs w:val="24"/>
        </w:rPr>
        <w:t>de Glos</w:t>
      </w:r>
      <w:r w:rsidR="00285387">
        <w:rPr>
          <w:rFonts w:ascii="Times New Roman" w:hAnsi="Times New Roman" w:cs="Times New Roman"/>
          <w:sz w:val="24"/>
          <w:szCs w:val="24"/>
        </w:rPr>
        <w:t>s</w:t>
      </w:r>
      <w:r>
        <w:rPr>
          <w:rFonts w:ascii="Times New Roman" w:hAnsi="Times New Roman" w:cs="Times New Roman"/>
          <w:sz w:val="24"/>
          <w:szCs w:val="24"/>
        </w:rPr>
        <w:t xml:space="preserve">ário </w:t>
      </w:r>
      <w:r w:rsidRPr="00B705EB">
        <w:rPr>
          <w:rFonts w:ascii="Times New Roman" w:hAnsi="Times New Roman" w:cs="Times New Roman"/>
          <w:sz w:val="24"/>
          <w:szCs w:val="24"/>
        </w:rPr>
        <w:t>identificado</w:t>
      </w:r>
    </w:p>
    <w:p w14:paraId="608C46EA" w14:textId="77777777" w:rsidR="00132973" w:rsidRPr="005B713A" w:rsidRDefault="00132973" w:rsidP="00B705EB">
      <w:pPr>
        <w:ind w:firstLine="708"/>
      </w:pPr>
    </w:p>
    <w:p w14:paraId="479CD232" w14:textId="12A26058" w:rsidR="00A9479A" w:rsidRPr="005B713A" w:rsidRDefault="00E53F82" w:rsidP="00E25709">
      <w:pPr>
        <w:pStyle w:val="Ttulo21"/>
        <w:jc w:val="left"/>
      </w:pPr>
      <w:bookmarkStart w:id="283" w:name="_Toc498128695"/>
      <w:r>
        <w:t xml:space="preserve">7.8 </w:t>
      </w:r>
      <w:r w:rsidR="0023335D" w:rsidRPr="005B713A">
        <w:t xml:space="preserve">DIAGRAMA DE </w:t>
      </w:r>
      <w:r w:rsidR="0023335D">
        <w:t>ATIVIDADES</w:t>
      </w:r>
      <w:bookmarkEnd w:id="283"/>
    </w:p>
    <w:p w14:paraId="7F95A42E" w14:textId="7F5788D3" w:rsidR="00512D8F" w:rsidRDefault="00512D8F"/>
    <w:p w14:paraId="269EF1CB" w14:textId="77777777" w:rsidR="00D7215D" w:rsidRDefault="00D7215D" w:rsidP="0041229C"/>
    <w:p w14:paraId="6D0EF5FD" w14:textId="557B06F2" w:rsidR="00512D8F" w:rsidRDefault="00F93024" w:rsidP="0041229C">
      <w:r>
        <w:rPr>
          <w:noProof/>
        </w:rPr>
        <w:lastRenderedPageBreak/>
        <mc:AlternateContent>
          <mc:Choice Requires="wps">
            <w:drawing>
              <wp:anchor distT="0" distB="0" distL="114300" distR="114300" simplePos="0" relativeHeight="251757568" behindDoc="0" locked="0" layoutInCell="1" allowOverlap="1" wp14:anchorId="25E41A6C" wp14:editId="3AD671C8">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5EE36EC3" w14:textId="11F5E490" w:rsidR="00E51193" w:rsidRPr="006A5469" w:rsidRDefault="00E51193" w:rsidP="00F93024">
                            <w:pPr>
                              <w:pStyle w:val="Legenda"/>
                              <w:rPr>
                                <w:rFonts w:eastAsia="Calibri" w:cs="Times New Roman"/>
                              </w:rPr>
                            </w:pPr>
                            <w:bookmarkStart w:id="284" w:name="_Toc498157801"/>
                            <w:r>
                              <w:t xml:space="preserve">Figura </w:t>
                            </w:r>
                            <w:fldSimple w:instr=" SEQ Figura \* ARABIC ">
                              <w:r>
                                <w:rPr>
                                  <w:noProof/>
                                </w:rPr>
                                <w:t>30</w:t>
                              </w:r>
                            </w:fldSimple>
                            <w:r>
                              <w:t xml:space="preserve"> - Diagrama de Atividades do Estudo de Caso Fonte: </w:t>
                            </w:r>
                            <w:r w:rsidRPr="00927CCA">
                              <w:t>https://www.lucidchart.com/documents/edit/714340a7-522c-4681-9605-41ae5d58fc02#</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41A6C" id="Caixa de Texto 71" o:spid="_x0000_s1056" type="#_x0000_t202" style="position:absolute;margin-left:71.95pt;margin-top:664.4pt;width:351.35pt;height:37.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" stroked="f">
                <v:textbox style="mso-fit-shape-to-text:t" inset="0,0,0,0">
                  <w:txbxContent>
                    <w:p w14:paraId="5EE36EC3" w14:textId="11F5E490" w:rsidR="00E51193" w:rsidRPr="006A5469" w:rsidRDefault="00E51193" w:rsidP="00F93024">
                      <w:pPr>
                        <w:pStyle w:val="Legenda"/>
                        <w:rPr>
                          <w:rFonts w:eastAsia="Calibri" w:cs="Times New Roman"/>
                        </w:rPr>
                      </w:pPr>
                      <w:bookmarkStart w:id="285" w:name="_Toc498157801"/>
                      <w:r>
                        <w:t xml:space="preserve">Figura </w:t>
                      </w:r>
                      <w:fldSimple w:instr=" SEQ Figura \* ARABIC ">
                        <w:r>
                          <w:rPr>
                            <w:noProof/>
                          </w:rPr>
                          <w:t>30</w:t>
                        </w:r>
                      </w:fldSimple>
                      <w:r>
                        <w:t xml:space="preserve"> - Diagrama de Atividades do Estudo de Caso Fonte: </w:t>
                      </w:r>
                      <w:r w:rsidRPr="00927CCA">
                        <w:t>https://www.lucidchart.com/documents/edit/714340a7-522c-4681-9605-41ae5d58fc02#</w:t>
                      </w:r>
                      <w:bookmarkEnd w:id="285"/>
                    </w:p>
                  </w:txbxContent>
                </v:textbox>
                <w10:wrap type="through"/>
              </v:shape>
            </w:pict>
          </mc:Fallback>
        </mc:AlternateContent>
      </w:r>
      <w:r w:rsidR="00512D8F">
        <w:rPr>
          <w:noProof/>
        </w:rPr>
        <w:drawing>
          <wp:anchor distT="0" distB="0" distL="114300" distR="114300" simplePos="0" relativeHeight="251755520" behindDoc="0" locked="0" layoutInCell="1" allowOverlap="1" wp14:anchorId="5BF7CE99" wp14:editId="22AD1464">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9">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3544E826" w14:textId="77777777" w:rsidR="00031776" w:rsidRPr="005B713A" w:rsidRDefault="00031776" w:rsidP="00031776">
      <w:pPr>
        <w:pStyle w:val="PSDS-MarcadoresNivel1"/>
        <w:ind w:firstLine="0"/>
        <w:rPr>
          <w:b/>
          <w:sz w:val="24"/>
          <w:szCs w:val="24"/>
        </w:rPr>
      </w:pPr>
    </w:p>
    <w:p w14:paraId="2F8AC1E3" w14:textId="412177E1" w:rsidR="00031776" w:rsidRPr="005B713A" w:rsidRDefault="00E25709" w:rsidP="00E93557">
      <w:pPr>
        <w:pStyle w:val="Ttulo21"/>
        <w:jc w:val="left"/>
      </w:pPr>
      <w:bookmarkStart w:id="286" w:name="_Toc498128696"/>
      <w:r>
        <w:t xml:space="preserve">7.9 </w:t>
      </w:r>
      <w:r w:rsidRPr="005B713A">
        <w:t>REGRAS DE NEGÓCIO</w:t>
      </w:r>
      <w:bookmarkEnd w:id="286"/>
    </w:p>
    <w:p w14:paraId="793CF143" w14:textId="77777777" w:rsidR="00031776" w:rsidRPr="005B713A" w:rsidRDefault="00031776" w:rsidP="00031776">
      <w:pPr>
        <w:pStyle w:val="PSDS-CorpodeTexto"/>
        <w:rPr>
          <w:sz w:val="24"/>
          <w:szCs w:val="24"/>
        </w:rPr>
      </w:pPr>
    </w:p>
    <w:p w14:paraId="32008257" w14:textId="77777777" w:rsidR="00031776" w:rsidRPr="005B713A" w:rsidRDefault="00031776" w:rsidP="00031776">
      <w:pPr>
        <w:pStyle w:val="PSDS-CorpodeTexto"/>
        <w:ind w:firstLine="0"/>
        <w:rPr>
          <w:b/>
          <w:sz w:val="24"/>
          <w:szCs w:val="24"/>
        </w:rPr>
      </w:pPr>
      <w:r w:rsidRPr="005B713A">
        <w:rPr>
          <w:b/>
          <w:sz w:val="24"/>
          <w:szCs w:val="24"/>
        </w:rPr>
        <w:t>RN1 Acesso ao Sistema</w:t>
      </w:r>
    </w:p>
    <w:p w14:paraId="589505C4" w14:textId="77777777" w:rsidR="00031776" w:rsidRPr="005B713A" w:rsidRDefault="00031776" w:rsidP="00031776">
      <w:pPr>
        <w:pStyle w:val="PSDS-CorpodeTexto"/>
        <w:rPr>
          <w:sz w:val="24"/>
          <w:szCs w:val="24"/>
        </w:rPr>
      </w:pPr>
      <w:r w:rsidRPr="005B713A">
        <w:rPr>
          <w:b/>
          <w:sz w:val="24"/>
          <w:szCs w:val="24"/>
        </w:rPr>
        <w:t xml:space="preserve">RN1.1 </w:t>
      </w:r>
      <w:r w:rsidRPr="005B713A">
        <w:rPr>
          <w:sz w:val="24"/>
          <w:szCs w:val="24"/>
        </w:rPr>
        <w:t>Somente o Administrador poderá cadastrar usuário no sistema:</w:t>
      </w:r>
    </w:p>
    <w:p w14:paraId="680B18F3" w14:textId="4DC3493C" w:rsidR="00031776" w:rsidRPr="005B713A" w:rsidRDefault="00031776" w:rsidP="00031776">
      <w:pPr>
        <w:pStyle w:val="PSDS-CorpodeTexto"/>
        <w:numPr>
          <w:ilvl w:val="0"/>
          <w:numId w:val="19"/>
        </w:numPr>
        <w:rPr>
          <w:b/>
          <w:sz w:val="24"/>
          <w:szCs w:val="24"/>
        </w:rPr>
      </w:pPr>
      <w:r w:rsidRPr="005B713A">
        <w:rPr>
          <w:sz w:val="24"/>
          <w:szCs w:val="24"/>
        </w:rPr>
        <w:t xml:space="preserve">Todos os usuários deverão ser cadastrados </w:t>
      </w:r>
      <w:proofErr w:type="gramStart"/>
      <w:r w:rsidRPr="005B713A">
        <w:rPr>
          <w:sz w:val="24"/>
          <w:szCs w:val="24"/>
        </w:rPr>
        <w:t>pelo</w:t>
      </w:r>
      <w:r w:rsidR="00552D9F">
        <w:rPr>
          <w:sz w:val="24"/>
          <w:szCs w:val="24"/>
        </w:rPr>
        <w:t>, primeiro</w:t>
      </w:r>
      <w:proofErr w:type="gramEnd"/>
      <w:r w:rsidR="00552D9F">
        <w:rPr>
          <w:sz w:val="24"/>
          <w:szCs w:val="24"/>
        </w:rPr>
        <w:t xml:space="preserve"> usuário já cadastrado no Banco de Dados, tendo o perfil e </w:t>
      </w:r>
      <w:r w:rsidR="00940105">
        <w:rPr>
          <w:sz w:val="24"/>
          <w:szCs w:val="24"/>
        </w:rPr>
        <w:t>função</w:t>
      </w:r>
      <w:r w:rsidR="00552D9F">
        <w:rPr>
          <w:sz w:val="24"/>
          <w:szCs w:val="24"/>
        </w:rPr>
        <w:t xml:space="preserve"> de</w:t>
      </w:r>
      <w:r w:rsidRPr="005B713A">
        <w:rPr>
          <w:sz w:val="24"/>
          <w:szCs w:val="24"/>
        </w:rPr>
        <w:t xml:space="preserve"> Administrador</w:t>
      </w:r>
      <w:r w:rsidR="00C30F5C">
        <w:rPr>
          <w:sz w:val="24"/>
          <w:szCs w:val="24"/>
        </w:rPr>
        <w:t>.</w:t>
      </w:r>
    </w:p>
    <w:p w14:paraId="31D0368F" w14:textId="77777777" w:rsidR="003A5893" w:rsidRDefault="003A5893" w:rsidP="00031776">
      <w:pPr>
        <w:pStyle w:val="PSDS-CorpodeTexto"/>
        <w:rPr>
          <w:b/>
          <w:sz w:val="24"/>
          <w:szCs w:val="24"/>
        </w:rPr>
      </w:pPr>
    </w:p>
    <w:p w14:paraId="30EC5792" w14:textId="77C14BEA" w:rsidR="00031776" w:rsidRPr="005B713A" w:rsidRDefault="00031776" w:rsidP="00031776">
      <w:pPr>
        <w:pStyle w:val="PSDS-CorpodeTexto"/>
        <w:rPr>
          <w:sz w:val="24"/>
          <w:szCs w:val="24"/>
        </w:rPr>
      </w:pPr>
      <w:r w:rsidRPr="005B713A">
        <w:rPr>
          <w:b/>
          <w:sz w:val="24"/>
          <w:szCs w:val="24"/>
        </w:rPr>
        <w:t>RN1.</w:t>
      </w:r>
      <w:r w:rsidR="00E164CD">
        <w:rPr>
          <w:b/>
          <w:sz w:val="24"/>
          <w:szCs w:val="24"/>
        </w:rPr>
        <w:t>2</w:t>
      </w:r>
      <w:r w:rsidRPr="005B713A">
        <w:rPr>
          <w:b/>
          <w:sz w:val="24"/>
          <w:szCs w:val="24"/>
        </w:rPr>
        <w:t xml:space="preserve"> </w:t>
      </w:r>
      <w:r w:rsidRPr="005B713A">
        <w:rPr>
          <w:sz w:val="24"/>
          <w:szCs w:val="24"/>
        </w:rPr>
        <w:t xml:space="preserve">Usuário só entra no sistema com </w:t>
      </w:r>
      <w:r w:rsidR="004D702F">
        <w:rPr>
          <w:sz w:val="24"/>
          <w:szCs w:val="24"/>
        </w:rPr>
        <w:t>e-mail</w:t>
      </w:r>
      <w:r w:rsidR="004D702F" w:rsidRPr="005B713A">
        <w:rPr>
          <w:sz w:val="24"/>
          <w:szCs w:val="24"/>
        </w:rPr>
        <w:t xml:space="preserve"> </w:t>
      </w:r>
      <w:r w:rsidRPr="005B713A">
        <w:rPr>
          <w:sz w:val="24"/>
          <w:szCs w:val="24"/>
        </w:rPr>
        <w:t>e senha:</w:t>
      </w:r>
    </w:p>
    <w:p w14:paraId="75E85221" w14:textId="341200A2" w:rsidR="00031776" w:rsidRPr="005B713A" w:rsidRDefault="00031776" w:rsidP="00031776">
      <w:pPr>
        <w:pStyle w:val="PSDS-CorpodeTexto"/>
        <w:numPr>
          <w:ilvl w:val="0"/>
          <w:numId w:val="18"/>
        </w:numPr>
        <w:rPr>
          <w:sz w:val="24"/>
          <w:szCs w:val="24"/>
        </w:rPr>
      </w:pPr>
      <w:r w:rsidRPr="005B713A">
        <w:rPr>
          <w:sz w:val="24"/>
          <w:szCs w:val="24"/>
        </w:rPr>
        <w:t xml:space="preserve">Os usuários são identificados por </w:t>
      </w:r>
      <w:r w:rsidR="00894F41">
        <w:rPr>
          <w:sz w:val="24"/>
          <w:szCs w:val="24"/>
        </w:rPr>
        <w:t>e-mail</w:t>
      </w:r>
      <w:r w:rsidR="00894F41" w:rsidRPr="005B713A">
        <w:rPr>
          <w:sz w:val="24"/>
          <w:szCs w:val="24"/>
        </w:rPr>
        <w:t xml:space="preserve"> </w:t>
      </w:r>
      <w:r w:rsidRPr="005B713A">
        <w:rPr>
          <w:sz w:val="24"/>
          <w:szCs w:val="24"/>
        </w:rPr>
        <w:t xml:space="preserve">e senha para acesso ao sistema. Dentro do sistema, </w:t>
      </w:r>
      <w:r w:rsidR="00F46D45">
        <w:rPr>
          <w:sz w:val="24"/>
          <w:szCs w:val="24"/>
        </w:rPr>
        <w:t>não há separação de perfil de usuário</w:t>
      </w:r>
      <w:r w:rsidR="00F47E17">
        <w:rPr>
          <w:sz w:val="24"/>
          <w:szCs w:val="24"/>
        </w:rPr>
        <w:t>s</w:t>
      </w:r>
      <w:r w:rsidRPr="005B713A">
        <w:rPr>
          <w:sz w:val="24"/>
          <w:szCs w:val="24"/>
        </w:rPr>
        <w:t>;</w:t>
      </w:r>
    </w:p>
    <w:p w14:paraId="6CA3B0E0" w14:textId="69F1B3AD" w:rsidR="00031776" w:rsidRDefault="00031776" w:rsidP="00031776">
      <w:pPr>
        <w:pStyle w:val="PSDS-CorpodeTexto"/>
        <w:numPr>
          <w:ilvl w:val="0"/>
          <w:numId w:val="18"/>
        </w:numPr>
        <w:rPr>
          <w:sz w:val="24"/>
          <w:szCs w:val="24"/>
        </w:rPr>
      </w:pPr>
      <w:r w:rsidRPr="005B713A">
        <w:rPr>
          <w:sz w:val="24"/>
          <w:szCs w:val="24"/>
        </w:rPr>
        <w:t xml:space="preserve">Cabe ao </w:t>
      </w:r>
      <w:r w:rsidR="00607F7F">
        <w:rPr>
          <w:sz w:val="24"/>
          <w:szCs w:val="24"/>
        </w:rPr>
        <w:t xml:space="preserve">primeiro usuário cadastrado, tendo </w:t>
      </w:r>
      <w:r w:rsidR="0094195C">
        <w:rPr>
          <w:sz w:val="24"/>
          <w:szCs w:val="24"/>
        </w:rPr>
        <w:t>a</w:t>
      </w:r>
      <w:r w:rsidR="001D132B">
        <w:rPr>
          <w:sz w:val="24"/>
          <w:szCs w:val="24"/>
        </w:rPr>
        <w:t xml:space="preserve"> </w:t>
      </w:r>
      <w:r w:rsidR="0094195C">
        <w:rPr>
          <w:sz w:val="24"/>
          <w:szCs w:val="24"/>
        </w:rPr>
        <w:t>responsabilidade de fazer o cadastro dos outros usuários</w:t>
      </w:r>
      <w:r w:rsidRPr="005B713A">
        <w:rPr>
          <w:sz w:val="24"/>
          <w:szCs w:val="24"/>
        </w:rPr>
        <w:t>;</w:t>
      </w:r>
    </w:p>
    <w:p w14:paraId="0B40EC6A" w14:textId="5CCD851E" w:rsidR="0094195C" w:rsidRPr="0094195C" w:rsidRDefault="0094195C" w:rsidP="0094195C">
      <w:pPr>
        <w:pStyle w:val="PSDS-CorpodeTexto"/>
        <w:numPr>
          <w:ilvl w:val="0"/>
          <w:numId w:val="18"/>
        </w:numPr>
        <w:rPr>
          <w:sz w:val="24"/>
          <w:szCs w:val="24"/>
        </w:rPr>
      </w:pPr>
      <w:r>
        <w:rPr>
          <w:sz w:val="24"/>
          <w:szCs w:val="24"/>
        </w:rPr>
        <w:t>O</w:t>
      </w:r>
      <w:r w:rsidR="00D8517D">
        <w:rPr>
          <w:sz w:val="24"/>
          <w:szCs w:val="24"/>
        </w:rPr>
        <w:t xml:space="preserve"> c</w:t>
      </w:r>
      <w:r>
        <w:rPr>
          <w:sz w:val="24"/>
          <w:szCs w:val="24"/>
        </w:rPr>
        <w:t>adastro de usuários somente pode ser feito</w:t>
      </w:r>
      <w:r w:rsidR="00303F65">
        <w:rPr>
          <w:sz w:val="24"/>
          <w:szCs w:val="24"/>
        </w:rPr>
        <w:t>,</w:t>
      </w:r>
      <w:r>
        <w:rPr>
          <w:sz w:val="24"/>
          <w:szCs w:val="24"/>
        </w:rPr>
        <w:t xml:space="preserve"> já logado no sistema</w:t>
      </w:r>
      <w:r w:rsidR="00DE5137">
        <w:rPr>
          <w:sz w:val="24"/>
          <w:szCs w:val="24"/>
        </w:rPr>
        <w:t xml:space="preserve"> e </w:t>
      </w:r>
      <w:r w:rsidR="007C6052">
        <w:rPr>
          <w:sz w:val="24"/>
          <w:szCs w:val="24"/>
        </w:rPr>
        <w:t xml:space="preserve">utilizando o </w:t>
      </w:r>
      <w:r w:rsidR="00DE5137">
        <w:rPr>
          <w:sz w:val="24"/>
          <w:szCs w:val="24"/>
        </w:rPr>
        <w:t>próprio sistema</w:t>
      </w:r>
      <w:r>
        <w:rPr>
          <w:sz w:val="24"/>
          <w:szCs w:val="24"/>
        </w:rPr>
        <w:t>.</w:t>
      </w:r>
    </w:p>
    <w:p w14:paraId="5EC56900" w14:textId="77777777" w:rsidR="00031776" w:rsidRPr="005B713A" w:rsidRDefault="00031776" w:rsidP="00031776">
      <w:pPr>
        <w:pStyle w:val="PSDS-CorpodeTexto"/>
        <w:ind w:left="709" w:firstLine="0"/>
        <w:rPr>
          <w:sz w:val="24"/>
          <w:szCs w:val="24"/>
        </w:rPr>
      </w:pPr>
    </w:p>
    <w:p w14:paraId="565A06EE" w14:textId="77777777" w:rsidR="00031776" w:rsidRPr="005B713A" w:rsidRDefault="00031776" w:rsidP="00031776">
      <w:pPr>
        <w:pStyle w:val="PSDS-CorpodeTexto"/>
        <w:ind w:firstLine="0"/>
        <w:rPr>
          <w:b/>
          <w:sz w:val="24"/>
          <w:szCs w:val="24"/>
        </w:rPr>
      </w:pPr>
      <w:r w:rsidRPr="005B713A">
        <w:rPr>
          <w:b/>
          <w:sz w:val="24"/>
          <w:szCs w:val="24"/>
        </w:rPr>
        <w:t>RN2 Ações no sistema</w:t>
      </w:r>
    </w:p>
    <w:p w14:paraId="56C8C1CF" w14:textId="0C201C53" w:rsidR="00031776" w:rsidRPr="005B713A" w:rsidRDefault="00031776" w:rsidP="00031776">
      <w:pPr>
        <w:pStyle w:val="PSDS-CorpodeTexto"/>
        <w:rPr>
          <w:sz w:val="24"/>
          <w:szCs w:val="24"/>
        </w:rPr>
      </w:pPr>
      <w:r w:rsidRPr="005B713A">
        <w:rPr>
          <w:b/>
          <w:sz w:val="24"/>
          <w:szCs w:val="24"/>
        </w:rPr>
        <w:t xml:space="preserve">RN2.1 </w:t>
      </w:r>
      <w:r w:rsidRPr="005B713A">
        <w:rPr>
          <w:sz w:val="24"/>
          <w:szCs w:val="24"/>
        </w:rPr>
        <w:t>Perfil de Acess</w:t>
      </w:r>
      <w:r w:rsidR="00FF71A4">
        <w:rPr>
          <w:sz w:val="24"/>
          <w:szCs w:val="24"/>
        </w:rPr>
        <w:t>o</w:t>
      </w:r>
      <w:r w:rsidRPr="005B713A">
        <w:rPr>
          <w:sz w:val="24"/>
          <w:szCs w:val="24"/>
        </w:rPr>
        <w:t>:</w:t>
      </w:r>
    </w:p>
    <w:p w14:paraId="6EC00ADF" w14:textId="473312EC" w:rsidR="00031776" w:rsidRPr="005B713A" w:rsidRDefault="00E755E3" w:rsidP="00031776">
      <w:pPr>
        <w:pStyle w:val="PSDS-CorpodeTexto"/>
        <w:numPr>
          <w:ilvl w:val="0"/>
          <w:numId w:val="20"/>
        </w:numPr>
        <w:rPr>
          <w:sz w:val="24"/>
          <w:szCs w:val="24"/>
        </w:rPr>
      </w:pPr>
      <w:r>
        <w:rPr>
          <w:sz w:val="24"/>
          <w:szCs w:val="24"/>
        </w:rPr>
        <w:t>Não há separação de perfil de acesso no sistema.</w:t>
      </w:r>
    </w:p>
    <w:p w14:paraId="23460028" w14:textId="77777777" w:rsidR="00031776" w:rsidRPr="005B713A" w:rsidRDefault="00031776" w:rsidP="00A4386F">
      <w:pPr>
        <w:pStyle w:val="PSDS-CorpodeTexto"/>
        <w:ind w:left="1440" w:firstLine="0"/>
        <w:rPr>
          <w:sz w:val="24"/>
          <w:szCs w:val="24"/>
        </w:rPr>
      </w:pPr>
    </w:p>
    <w:p w14:paraId="4F80C39D" w14:textId="77777777" w:rsidR="00031776" w:rsidRPr="005B713A" w:rsidRDefault="00031776" w:rsidP="00031776">
      <w:pPr>
        <w:pStyle w:val="PSDS-CorpodeTexto"/>
        <w:ind w:firstLine="0"/>
        <w:rPr>
          <w:b/>
          <w:sz w:val="24"/>
          <w:szCs w:val="24"/>
        </w:rPr>
      </w:pPr>
      <w:r w:rsidRPr="005B713A">
        <w:rPr>
          <w:b/>
          <w:sz w:val="24"/>
          <w:szCs w:val="24"/>
        </w:rPr>
        <w:t>RN3 Ações Gerais no sistema</w:t>
      </w:r>
    </w:p>
    <w:p w14:paraId="19DD4A02" w14:textId="2D38B02C" w:rsidR="00031776" w:rsidRPr="005B713A" w:rsidRDefault="00031776" w:rsidP="00031776">
      <w:pPr>
        <w:pStyle w:val="PSDS-CorpodeTexto"/>
        <w:rPr>
          <w:sz w:val="24"/>
          <w:szCs w:val="24"/>
        </w:rPr>
      </w:pPr>
      <w:r w:rsidRPr="005B713A">
        <w:rPr>
          <w:b/>
          <w:sz w:val="24"/>
          <w:szCs w:val="24"/>
        </w:rPr>
        <w:t xml:space="preserve">RN3.1 </w:t>
      </w:r>
      <w:r w:rsidRPr="005B713A">
        <w:rPr>
          <w:sz w:val="24"/>
          <w:szCs w:val="24"/>
        </w:rPr>
        <w:t xml:space="preserve">Consultar </w:t>
      </w:r>
      <w:r w:rsidR="005A1BF0">
        <w:rPr>
          <w:sz w:val="24"/>
          <w:szCs w:val="24"/>
        </w:rPr>
        <w:t>Produtos</w:t>
      </w:r>
      <w:r w:rsidRPr="005B713A">
        <w:rPr>
          <w:sz w:val="24"/>
          <w:szCs w:val="24"/>
        </w:rPr>
        <w:t>:</w:t>
      </w:r>
    </w:p>
    <w:p w14:paraId="5D30806F" w14:textId="72CB5322" w:rsidR="002218C3" w:rsidRDefault="00031776" w:rsidP="00A4386F">
      <w:pPr>
        <w:pStyle w:val="PSDS-CorpodeTexto"/>
        <w:numPr>
          <w:ilvl w:val="0"/>
          <w:numId w:val="20"/>
        </w:numPr>
        <w:rPr>
          <w:sz w:val="24"/>
          <w:szCs w:val="24"/>
        </w:rPr>
      </w:pPr>
      <w:r w:rsidRPr="005B713A">
        <w:rPr>
          <w:sz w:val="24"/>
          <w:szCs w:val="24"/>
        </w:rPr>
        <w:t>Todos os usuários,</w:t>
      </w:r>
      <w:r w:rsidR="005B2656">
        <w:rPr>
          <w:sz w:val="24"/>
          <w:szCs w:val="24"/>
        </w:rPr>
        <w:t xml:space="preserve"> </w:t>
      </w:r>
      <w:r w:rsidRPr="005B713A">
        <w:rPr>
          <w:sz w:val="24"/>
          <w:szCs w:val="24"/>
        </w:rPr>
        <w:t>ativos e logados ao sistema poderão fazer consulta de</w:t>
      </w:r>
      <w:r w:rsidR="008A2F9C">
        <w:rPr>
          <w:sz w:val="24"/>
          <w:szCs w:val="24"/>
        </w:rPr>
        <w:t xml:space="preserve"> produtos.</w:t>
      </w:r>
    </w:p>
    <w:p w14:paraId="331038D2" w14:textId="77777777" w:rsidR="002218C3" w:rsidRDefault="002218C3" w:rsidP="002218C3">
      <w:pPr>
        <w:pStyle w:val="PSDS-CorpodeTexto"/>
        <w:rPr>
          <w:sz w:val="24"/>
          <w:szCs w:val="24"/>
        </w:rPr>
      </w:pPr>
    </w:p>
    <w:p w14:paraId="4D4F2D54" w14:textId="3C624E35" w:rsidR="002218C3" w:rsidRPr="005B713A" w:rsidRDefault="000E3BD4" w:rsidP="002218C3">
      <w:pPr>
        <w:pStyle w:val="PSDS-CorpodeTexto"/>
        <w:rPr>
          <w:sz w:val="24"/>
          <w:szCs w:val="24"/>
        </w:rPr>
      </w:pPr>
      <w:r>
        <w:rPr>
          <w:b/>
          <w:sz w:val="24"/>
          <w:szCs w:val="24"/>
        </w:rPr>
        <w:t>RN3.2</w:t>
      </w:r>
      <w:r w:rsidR="002218C3" w:rsidRPr="005B713A">
        <w:rPr>
          <w:b/>
          <w:sz w:val="24"/>
          <w:szCs w:val="24"/>
        </w:rPr>
        <w:t xml:space="preserve"> </w:t>
      </w:r>
      <w:r w:rsidR="002218C3" w:rsidRPr="005B713A">
        <w:rPr>
          <w:sz w:val="24"/>
          <w:szCs w:val="24"/>
        </w:rPr>
        <w:t xml:space="preserve">Consultar </w:t>
      </w:r>
      <w:r w:rsidR="002218C3">
        <w:rPr>
          <w:sz w:val="24"/>
          <w:szCs w:val="24"/>
        </w:rPr>
        <w:t>Tags</w:t>
      </w:r>
      <w:r w:rsidR="002218C3" w:rsidRPr="005B713A">
        <w:rPr>
          <w:sz w:val="24"/>
          <w:szCs w:val="24"/>
        </w:rPr>
        <w:t>:</w:t>
      </w:r>
    </w:p>
    <w:p w14:paraId="718AD916" w14:textId="2B6E11B7" w:rsidR="002218C3" w:rsidRDefault="002218C3" w:rsidP="002218C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w:t>
      </w:r>
      <w:r w:rsidR="00074850">
        <w:rPr>
          <w:sz w:val="24"/>
          <w:szCs w:val="24"/>
        </w:rPr>
        <w:t>tags</w:t>
      </w:r>
      <w:r>
        <w:rPr>
          <w:sz w:val="24"/>
          <w:szCs w:val="24"/>
        </w:rPr>
        <w:t>.</w:t>
      </w:r>
    </w:p>
    <w:p w14:paraId="2FBACD6A" w14:textId="77777777" w:rsidR="00B07FFD" w:rsidRDefault="00B07FFD" w:rsidP="00A4386F">
      <w:pPr>
        <w:pStyle w:val="PSDS-CorpodeTexto"/>
        <w:rPr>
          <w:b/>
          <w:sz w:val="24"/>
          <w:szCs w:val="24"/>
        </w:rPr>
      </w:pPr>
    </w:p>
    <w:p w14:paraId="62116B0A" w14:textId="7B72C9D0" w:rsidR="000E3BD4" w:rsidRPr="005B713A" w:rsidRDefault="000E3BD4" w:rsidP="00A4386F">
      <w:pPr>
        <w:pStyle w:val="PSDS-CorpodeTexto"/>
        <w:rPr>
          <w:sz w:val="24"/>
          <w:szCs w:val="24"/>
        </w:rPr>
      </w:pPr>
      <w:r>
        <w:rPr>
          <w:b/>
          <w:sz w:val="24"/>
          <w:szCs w:val="24"/>
        </w:rPr>
        <w:t>RN3.3</w:t>
      </w:r>
      <w:r w:rsidRPr="005B713A">
        <w:rPr>
          <w:b/>
          <w:sz w:val="24"/>
          <w:szCs w:val="24"/>
        </w:rPr>
        <w:t xml:space="preserve"> </w:t>
      </w:r>
      <w:r w:rsidR="0033649D">
        <w:rPr>
          <w:b/>
          <w:sz w:val="24"/>
          <w:szCs w:val="24"/>
        </w:rPr>
        <w:t xml:space="preserve">Fazer </w:t>
      </w:r>
      <w:r w:rsidRPr="005B713A">
        <w:rPr>
          <w:sz w:val="24"/>
          <w:szCs w:val="24"/>
        </w:rPr>
        <w:t>Consulta</w:t>
      </w:r>
      <w:r w:rsidR="0033649D">
        <w:rPr>
          <w:sz w:val="24"/>
          <w:szCs w:val="24"/>
        </w:rPr>
        <w:t>s</w:t>
      </w:r>
      <w:r w:rsidRPr="005B713A">
        <w:rPr>
          <w:sz w:val="24"/>
          <w:szCs w:val="24"/>
        </w:rPr>
        <w:t>:</w:t>
      </w:r>
    </w:p>
    <w:p w14:paraId="0E84F398" w14:textId="0A341427" w:rsidR="000E3BD4" w:rsidRDefault="000E3BD4" w:rsidP="000E3BD4">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w:t>
      </w:r>
      <w:r w:rsidR="005206CF">
        <w:rPr>
          <w:sz w:val="24"/>
          <w:szCs w:val="24"/>
        </w:rPr>
        <w:t>s no sistema.</w:t>
      </w:r>
    </w:p>
    <w:p w14:paraId="18EC79C2" w14:textId="77777777" w:rsidR="00B07FFD" w:rsidRDefault="00B07FFD" w:rsidP="00505D9C">
      <w:pPr>
        <w:pStyle w:val="PSDS-CorpodeTexto"/>
        <w:rPr>
          <w:sz w:val="24"/>
          <w:szCs w:val="24"/>
        </w:rPr>
      </w:pPr>
    </w:p>
    <w:p w14:paraId="1E284B73" w14:textId="40674E9E" w:rsidR="00B07FFD" w:rsidRPr="005B713A" w:rsidRDefault="00B07FFD" w:rsidP="00B07FFD">
      <w:pPr>
        <w:pStyle w:val="PSDS-CorpodeTexto"/>
        <w:rPr>
          <w:sz w:val="24"/>
          <w:szCs w:val="24"/>
        </w:rPr>
      </w:pPr>
      <w:r>
        <w:rPr>
          <w:b/>
          <w:sz w:val="24"/>
          <w:szCs w:val="24"/>
        </w:rPr>
        <w:t>RN3.4</w:t>
      </w:r>
      <w:r w:rsidRPr="005B713A">
        <w:rPr>
          <w:b/>
          <w:sz w:val="24"/>
          <w:szCs w:val="24"/>
        </w:rPr>
        <w:t xml:space="preserve"> </w:t>
      </w:r>
      <w:r w:rsidR="00C6527B">
        <w:rPr>
          <w:sz w:val="24"/>
          <w:szCs w:val="24"/>
        </w:rPr>
        <w:t>Adicionar</w:t>
      </w:r>
      <w:r w:rsidRPr="005B713A">
        <w:rPr>
          <w:sz w:val="24"/>
          <w:szCs w:val="24"/>
        </w:rPr>
        <w:t xml:space="preserve"> </w:t>
      </w:r>
      <w:r>
        <w:rPr>
          <w:sz w:val="24"/>
          <w:szCs w:val="24"/>
        </w:rPr>
        <w:t>Produtos</w:t>
      </w:r>
      <w:r w:rsidRPr="005B713A">
        <w:rPr>
          <w:sz w:val="24"/>
          <w:szCs w:val="24"/>
        </w:rPr>
        <w:t>:</w:t>
      </w:r>
    </w:p>
    <w:p w14:paraId="0AE32FE8" w14:textId="69F8CEE0" w:rsidR="00B07FFD" w:rsidRDefault="00B07FFD" w:rsidP="00B07FFD">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 xml:space="preserve">ativos e </w:t>
      </w:r>
      <w:r w:rsidR="00867487">
        <w:rPr>
          <w:sz w:val="24"/>
          <w:szCs w:val="24"/>
        </w:rPr>
        <w:t>logados ao sistema poderão adicionar</w:t>
      </w:r>
      <w:r w:rsidRPr="005B713A">
        <w:rPr>
          <w:sz w:val="24"/>
          <w:szCs w:val="24"/>
        </w:rPr>
        <w:t xml:space="preserve"> </w:t>
      </w:r>
      <w:r>
        <w:rPr>
          <w:sz w:val="24"/>
          <w:szCs w:val="24"/>
        </w:rPr>
        <w:t>produtos.</w:t>
      </w:r>
    </w:p>
    <w:p w14:paraId="48B18271" w14:textId="77777777" w:rsidR="00B07FFD" w:rsidRDefault="00B07FFD" w:rsidP="00B07FFD">
      <w:pPr>
        <w:pStyle w:val="PSDS-CorpodeTexto"/>
        <w:rPr>
          <w:sz w:val="24"/>
          <w:szCs w:val="24"/>
        </w:rPr>
      </w:pPr>
    </w:p>
    <w:p w14:paraId="5CE5F481" w14:textId="4C3C9E6A" w:rsidR="00B07FFD" w:rsidRPr="005B713A" w:rsidRDefault="00546BC4" w:rsidP="00B07FFD">
      <w:pPr>
        <w:pStyle w:val="PSDS-CorpodeTexto"/>
        <w:rPr>
          <w:sz w:val="24"/>
          <w:szCs w:val="24"/>
        </w:rPr>
      </w:pPr>
      <w:r>
        <w:rPr>
          <w:b/>
          <w:sz w:val="24"/>
          <w:szCs w:val="24"/>
        </w:rPr>
        <w:t>RN3.5</w:t>
      </w:r>
      <w:r w:rsidR="00B07FFD" w:rsidRPr="005B713A">
        <w:rPr>
          <w:b/>
          <w:sz w:val="24"/>
          <w:szCs w:val="24"/>
        </w:rPr>
        <w:t xml:space="preserve"> </w:t>
      </w:r>
      <w:r w:rsidR="009B57C1">
        <w:rPr>
          <w:sz w:val="24"/>
          <w:szCs w:val="24"/>
        </w:rPr>
        <w:t>Adicionar</w:t>
      </w:r>
      <w:r w:rsidR="00413EB1">
        <w:rPr>
          <w:sz w:val="24"/>
          <w:szCs w:val="24"/>
        </w:rPr>
        <w:t xml:space="preserve"> </w:t>
      </w:r>
      <w:r w:rsidR="00B07FFD">
        <w:rPr>
          <w:sz w:val="24"/>
          <w:szCs w:val="24"/>
        </w:rPr>
        <w:t>Tags</w:t>
      </w:r>
      <w:r w:rsidR="00B07FFD" w:rsidRPr="005B713A">
        <w:rPr>
          <w:sz w:val="24"/>
          <w:szCs w:val="24"/>
        </w:rPr>
        <w:t>:</w:t>
      </w:r>
    </w:p>
    <w:p w14:paraId="7CE1CF54" w14:textId="172B6ABC" w:rsidR="00B07FFD" w:rsidRDefault="00B07FFD" w:rsidP="00B07FF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8A61C0">
        <w:rPr>
          <w:sz w:val="24"/>
          <w:szCs w:val="24"/>
        </w:rPr>
        <w:t>adicionar</w:t>
      </w:r>
      <w:r>
        <w:rPr>
          <w:sz w:val="24"/>
          <w:szCs w:val="24"/>
        </w:rPr>
        <w:t xml:space="preserve"> tags.</w:t>
      </w:r>
    </w:p>
    <w:p w14:paraId="7DDBBAE1" w14:textId="77777777" w:rsidR="00B07FFD" w:rsidRDefault="00B07FFD" w:rsidP="00B07FFD">
      <w:pPr>
        <w:pStyle w:val="PSDS-CorpodeTexto"/>
        <w:rPr>
          <w:b/>
          <w:sz w:val="24"/>
          <w:szCs w:val="24"/>
        </w:rPr>
      </w:pPr>
    </w:p>
    <w:p w14:paraId="719D4332" w14:textId="6B41ECBC" w:rsidR="00B07FFD" w:rsidRPr="005B713A" w:rsidRDefault="00247998" w:rsidP="00B07FFD">
      <w:pPr>
        <w:pStyle w:val="PSDS-CorpodeTexto"/>
        <w:rPr>
          <w:sz w:val="24"/>
          <w:szCs w:val="24"/>
        </w:rPr>
      </w:pPr>
      <w:r>
        <w:rPr>
          <w:b/>
          <w:sz w:val="24"/>
          <w:szCs w:val="24"/>
        </w:rPr>
        <w:t>RN3.6</w:t>
      </w:r>
      <w:r w:rsidR="00B07FFD" w:rsidRPr="005B713A">
        <w:rPr>
          <w:b/>
          <w:sz w:val="24"/>
          <w:szCs w:val="24"/>
        </w:rPr>
        <w:t xml:space="preserve"> </w:t>
      </w:r>
      <w:r w:rsidR="009405A5">
        <w:rPr>
          <w:b/>
          <w:sz w:val="24"/>
          <w:szCs w:val="24"/>
        </w:rPr>
        <w:t>Remover</w:t>
      </w:r>
      <w:r w:rsidR="00B07FFD">
        <w:rPr>
          <w:b/>
          <w:sz w:val="24"/>
          <w:szCs w:val="24"/>
        </w:rPr>
        <w:t xml:space="preserve"> </w:t>
      </w:r>
      <w:r w:rsidR="0004166E">
        <w:rPr>
          <w:sz w:val="24"/>
          <w:szCs w:val="24"/>
        </w:rPr>
        <w:t>Produtos</w:t>
      </w:r>
      <w:r w:rsidR="00B07FFD" w:rsidRPr="005B713A">
        <w:rPr>
          <w:sz w:val="24"/>
          <w:szCs w:val="24"/>
        </w:rPr>
        <w:t>:</w:t>
      </w:r>
    </w:p>
    <w:p w14:paraId="4307D2A1" w14:textId="6DBBABDA" w:rsidR="00B07FFD" w:rsidRPr="005B713A" w:rsidRDefault="00B07FFD" w:rsidP="004C362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524240">
        <w:rPr>
          <w:sz w:val="24"/>
          <w:szCs w:val="24"/>
        </w:rPr>
        <w:t>remover</w:t>
      </w:r>
      <w:r w:rsidR="0003686D">
        <w:rPr>
          <w:sz w:val="24"/>
          <w:szCs w:val="24"/>
        </w:rPr>
        <w:t xml:space="preserve"> produtos</w:t>
      </w:r>
      <w:r>
        <w:rPr>
          <w:sz w:val="24"/>
          <w:szCs w:val="24"/>
        </w:rPr>
        <w:t xml:space="preserve"> no sistema.</w:t>
      </w:r>
    </w:p>
    <w:p w14:paraId="05CE7155" w14:textId="77777777" w:rsidR="00C6527B" w:rsidRDefault="00C6527B" w:rsidP="00031776">
      <w:pPr>
        <w:pStyle w:val="PSDS-CorpodeTexto"/>
        <w:rPr>
          <w:b/>
          <w:sz w:val="24"/>
          <w:szCs w:val="24"/>
        </w:rPr>
      </w:pPr>
    </w:p>
    <w:p w14:paraId="292B12C0" w14:textId="207CCC1F" w:rsidR="00CF3D1D" w:rsidRPr="005B713A" w:rsidRDefault="00CF3D1D" w:rsidP="00CF3D1D">
      <w:pPr>
        <w:pStyle w:val="PSDS-CorpodeTexto"/>
        <w:rPr>
          <w:sz w:val="24"/>
          <w:szCs w:val="24"/>
        </w:rPr>
      </w:pPr>
      <w:r>
        <w:rPr>
          <w:b/>
          <w:sz w:val="24"/>
          <w:szCs w:val="24"/>
        </w:rPr>
        <w:t>RN3.7</w:t>
      </w:r>
      <w:r w:rsidRPr="005B713A">
        <w:rPr>
          <w:b/>
          <w:sz w:val="24"/>
          <w:szCs w:val="24"/>
        </w:rPr>
        <w:t xml:space="preserve"> </w:t>
      </w:r>
      <w:r>
        <w:rPr>
          <w:b/>
          <w:sz w:val="24"/>
          <w:szCs w:val="24"/>
        </w:rPr>
        <w:t xml:space="preserve">Remover </w:t>
      </w:r>
      <w:r w:rsidR="000001D5">
        <w:rPr>
          <w:sz w:val="24"/>
          <w:szCs w:val="24"/>
        </w:rPr>
        <w:t>Tags</w:t>
      </w:r>
      <w:r w:rsidRPr="005B713A">
        <w:rPr>
          <w:sz w:val="24"/>
          <w:szCs w:val="24"/>
        </w:rPr>
        <w:t>:</w:t>
      </w:r>
    </w:p>
    <w:p w14:paraId="747B062F" w14:textId="2133BA54" w:rsidR="00CF3D1D" w:rsidRPr="005B713A" w:rsidRDefault="00CF3D1D" w:rsidP="00CF3D1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 xml:space="preserve">remover </w:t>
      </w:r>
      <w:r w:rsidR="008354D6">
        <w:rPr>
          <w:sz w:val="24"/>
          <w:szCs w:val="24"/>
        </w:rPr>
        <w:t xml:space="preserve">tags </w:t>
      </w:r>
      <w:r>
        <w:rPr>
          <w:sz w:val="24"/>
          <w:szCs w:val="24"/>
        </w:rPr>
        <w:t>no sistema.</w:t>
      </w:r>
    </w:p>
    <w:p w14:paraId="21381E13" w14:textId="77777777" w:rsidR="00CF3D1D" w:rsidRDefault="00CF3D1D" w:rsidP="00031776">
      <w:pPr>
        <w:pStyle w:val="PSDS-CorpodeTexto"/>
        <w:rPr>
          <w:b/>
          <w:sz w:val="24"/>
          <w:szCs w:val="24"/>
        </w:rPr>
      </w:pPr>
    </w:p>
    <w:p w14:paraId="56EA240B" w14:textId="2B28CD9D" w:rsidR="00031776" w:rsidRPr="005B713A" w:rsidRDefault="00031776" w:rsidP="00031776">
      <w:pPr>
        <w:pStyle w:val="PSDS-CorpodeTexto"/>
        <w:rPr>
          <w:b/>
          <w:sz w:val="24"/>
          <w:szCs w:val="24"/>
        </w:rPr>
      </w:pPr>
      <w:r w:rsidRPr="005B713A">
        <w:rPr>
          <w:b/>
          <w:sz w:val="24"/>
          <w:szCs w:val="24"/>
        </w:rPr>
        <w:t>RN3.</w:t>
      </w:r>
      <w:r w:rsidR="00723485">
        <w:rPr>
          <w:b/>
          <w:sz w:val="24"/>
          <w:szCs w:val="24"/>
        </w:rPr>
        <w:t>8</w:t>
      </w:r>
      <w:r w:rsidRPr="005B713A">
        <w:rPr>
          <w:b/>
          <w:sz w:val="24"/>
          <w:szCs w:val="24"/>
        </w:rPr>
        <w:t xml:space="preserve"> </w:t>
      </w:r>
      <w:r w:rsidRPr="005B713A">
        <w:rPr>
          <w:sz w:val="24"/>
          <w:szCs w:val="24"/>
        </w:rPr>
        <w:t xml:space="preserve">Gerar </w:t>
      </w:r>
      <w:r w:rsidR="009334D7">
        <w:rPr>
          <w:sz w:val="24"/>
          <w:szCs w:val="24"/>
        </w:rPr>
        <w:t>R</w:t>
      </w:r>
      <w:r w:rsidRPr="005B713A">
        <w:rPr>
          <w:sz w:val="24"/>
          <w:szCs w:val="24"/>
        </w:rPr>
        <w:t>elatório:</w:t>
      </w:r>
    </w:p>
    <w:p w14:paraId="6F75A3DE" w14:textId="7AF85135" w:rsidR="00031776" w:rsidRDefault="00F515FF" w:rsidP="00031776">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031776" w:rsidRPr="005B713A">
        <w:rPr>
          <w:sz w:val="24"/>
          <w:szCs w:val="24"/>
        </w:rPr>
        <w:t xml:space="preserve"> gerar relatórios;</w:t>
      </w:r>
    </w:p>
    <w:p w14:paraId="3DF463BA" w14:textId="77777777" w:rsidR="00413867" w:rsidRDefault="00413867" w:rsidP="00602E14">
      <w:pPr>
        <w:pStyle w:val="PSDS-CorpodeTexto"/>
        <w:rPr>
          <w:sz w:val="24"/>
          <w:szCs w:val="24"/>
        </w:rPr>
      </w:pPr>
    </w:p>
    <w:p w14:paraId="18C5138A" w14:textId="56792D83" w:rsidR="00413867" w:rsidRPr="005B713A" w:rsidRDefault="00413867" w:rsidP="00413867">
      <w:pPr>
        <w:pStyle w:val="PSDS-CorpodeTexto"/>
        <w:rPr>
          <w:b/>
          <w:sz w:val="24"/>
          <w:szCs w:val="24"/>
        </w:rPr>
      </w:pPr>
      <w:r w:rsidRPr="005B713A">
        <w:rPr>
          <w:b/>
          <w:sz w:val="24"/>
          <w:szCs w:val="24"/>
        </w:rPr>
        <w:lastRenderedPageBreak/>
        <w:t>RN3.</w:t>
      </w:r>
      <w:r w:rsidR="00A71F6F">
        <w:rPr>
          <w:b/>
          <w:sz w:val="24"/>
          <w:szCs w:val="24"/>
        </w:rPr>
        <w:t>9 Exportar</w:t>
      </w:r>
      <w:r w:rsidR="00C50242">
        <w:rPr>
          <w:sz w:val="24"/>
          <w:szCs w:val="24"/>
        </w:rPr>
        <w:t xml:space="preserve"> R</w:t>
      </w:r>
      <w:r w:rsidRPr="005B713A">
        <w:rPr>
          <w:sz w:val="24"/>
          <w:szCs w:val="24"/>
        </w:rPr>
        <w:t>elatório:</w:t>
      </w:r>
    </w:p>
    <w:p w14:paraId="0AFCA14F" w14:textId="4EEC6F2F" w:rsidR="00413867" w:rsidRPr="005B713A" w:rsidRDefault="00413867" w:rsidP="00C50242">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635C01">
        <w:rPr>
          <w:sz w:val="24"/>
          <w:szCs w:val="24"/>
        </w:rPr>
        <w:t xml:space="preserve"> exportar</w:t>
      </w:r>
      <w:r w:rsidRPr="005B713A">
        <w:rPr>
          <w:sz w:val="24"/>
          <w:szCs w:val="24"/>
        </w:rPr>
        <w:t xml:space="preserve"> relatórios</w:t>
      </w:r>
      <w:r w:rsidR="008332AD">
        <w:rPr>
          <w:sz w:val="24"/>
          <w:szCs w:val="24"/>
        </w:rPr>
        <w:t xml:space="preserve"> gerados</w:t>
      </w:r>
      <w:r w:rsidRPr="005B713A">
        <w:rPr>
          <w:sz w:val="24"/>
          <w:szCs w:val="24"/>
        </w:rPr>
        <w:t>;</w:t>
      </w:r>
    </w:p>
    <w:p w14:paraId="0F1C6EBE" w14:textId="77777777" w:rsidR="00031776" w:rsidRPr="005B713A" w:rsidRDefault="00031776" w:rsidP="00031776">
      <w:pPr>
        <w:pStyle w:val="PSDS-CorpodeTexto"/>
        <w:ind w:firstLine="0"/>
        <w:rPr>
          <w:b/>
          <w:sz w:val="24"/>
          <w:szCs w:val="24"/>
        </w:rPr>
      </w:pPr>
    </w:p>
    <w:p w14:paraId="50D12280" w14:textId="5764C831" w:rsidR="00031776" w:rsidRPr="005B713A" w:rsidRDefault="00031776" w:rsidP="00031776"/>
    <w:p w14:paraId="02255A2D" w14:textId="0D33E953" w:rsidR="00031776" w:rsidRPr="005B713A" w:rsidRDefault="004F3B4D" w:rsidP="00E93557">
      <w:pPr>
        <w:pStyle w:val="Ttulo21"/>
        <w:jc w:val="left"/>
      </w:pPr>
      <w:bookmarkStart w:id="287" w:name="_Toc498128697"/>
      <w:r>
        <w:t xml:space="preserve">7.10 </w:t>
      </w:r>
      <w:r w:rsidRPr="005B713A">
        <w:t>REQUISITOS NÃO FUNCIONAIS</w:t>
      </w:r>
      <w:bookmarkEnd w:id="287"/>
    </w:p>
    <w:p w14:paraId="4E909788" w14:textId="77777777" w:rsidR="00F26826" w:rsidRPr="005B713A" w:rsidRDefault="00F26826" w:rsidP="0041229C"/>
    <w:p w14:paraId="7CCF81D9" w14:textId="01BD96B5" w:rsidR="00F26826" w:rsidRPr="005B713A" w:rsidRDefault="00E93557" w:rsidP="003E4306">
      <w:pPr>
        <w:pStyle w:val="Ttulo21"/>
        <w:jc w:val="left"/>
      </w:pPr>
      <w:bookmarkStart w:id="288" w:name="_Toc498128698"/>
      <w:r>
        <w:t xml:space="preserve">7.11 </w:t>
      </w:r>
      <w:r w:rsidRPr="005B713A">
        <w:t>INTERFACE VISUAL</w:t>
      </w:r>
      <w:bookmarkEnd w:id="288"/>
    </w:p>
    <w:p w14:paraId="1C121580" w14:textId="77777777" w:rsidR="00F26826" w:rsidRPr="005B713A" w:rsidRDefault="00F26826" w:rsidP="0041229C"/>
    <w:p w14:paraId="388F681F" w14:textId="1D773793" w:rsidR="008D0BD9" w:rsidRPr="005B713A" w:rsidRDefault="00095895" w:rsidP="008D0BD9">
      <w:pPr>
        <w:pStyle w:val="PSDS-MarcadoresNivel3"/>
        <w:numPr>
          <w:ilvl w:val="0"/>
          <w:numId w:val="0"/>
        </w:numPr>
        <w:tabs>
          <w:tab w:val="left" w:pos="360"/>
        </w:tabs>
        <w:ind w:left="1440" w:hanging="720"/>
        <w:rPr>
          <w:b/>
          <w:sz w:val="24"/>
          <w:szCs w:val="24"/>
        </w:rPr>
      </w:pPr>
      <w:r>
        <w:rPr>
          <w:b/>
          <w:sz w:val="24"/>
          <w:szCs w:val="24"/>
        </w:rPr>
        <w:t>7.</w:t>
      </w:r>
      <w:r w:rsidR="008D0BD9" w:rsidRPr="005B713A">
        <w:rPr>
          <w:b/>
          <w:sz w:val="24"/>
          <w:szCs w:val="24"/>
        </w:rPr>
        <w:t>11.1. Alta Fidelidade</w:t>
      </w:r>
    </w:p>
    <w:p w14:paraId="4596C107" w14:textId="154F647C" w:rsidR="00D373CA" w:rsidRDefault="0004684B" w:rsidP="0041229C">
      <w:r>
        <w:rPr>
          <w:b/>
          <w:noProof/>
        </w:rPr>
        <w:drawing>
          <wp:anchor distT="0" distB="0" distL="114300" distR="114300" simplePos="0" relativeHeight="251759616" behindDoc="0" locked="0" layoutInCell="1" allowOverlap="1" wp14:anchorId="060D106D" wp14:editId="2AB9EE66">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1664" behindDoc="0" locked="0" layoutInCell="1" allowOverlap="1" wp14:anchorId="0526A5A8" wp14:editId="21CEA13F">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49DE82D0" w14:textId="22E37569" w:rsidR="00E51193" w:rsidRPr="00283144" w:rsidRDefault="00E51193" w:rsidP="004D4FC8">
                            <w:pPr>
                              <w:pStyle w:val="Legenda"/>
                              <w:rPr>
                                <w:rFonts w:eastAsia="Calibri" w:cs="Times New Roman"/>
                                <w:b/>
                                <w:noProof/>
                              </w:rPr>
                            </w:pPr>
                            <w:bookmarkStart w:id="289" w:name="_Toc498157802"/>
                            <w:r>
                              <w:t xml:space="preserve">Figura </w:t>
                            </w:r>
                            <w:fldSimple w:instr=" SEQ Figura \* ARABIC ">
                              <w:r>
                                <w:rPr>
                                  <w:noProof/>
                                </w:rPr>
                                <w:t>31</w:t>
                              </w:r>
                            </w:fldSimple>
                            <w:r>
                              <w:t xml:space="preserve"> - </w:t>
                            </w:r>
                            <w:proofErr w:type="spellStart"/>
                            <w:r>
                              <w:t>Dashboard</w:t>
                            </w:r>
                            <w:proofErr w:type="spellEnd"/>
                            <w:r>
                              <w:t xml:space="preserve"> Principal do Estudo de Caso Fonte: Próprio autor</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6A5A8" id="Caixa de Texto 73" o:spid="_x0000_s1057" type="#_x0000_t202" style="position:absolute;margin-left:-14.35pt;margin-top:195.1pt;width:524.6pt;height:14.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" stroked="f">
                <v:textbox style="mso-fit-shape-to-text:t" inset="0,0,0,0">
                  <w:txbxContent>
                    <w:p w14:paraId="49DE82D0" w14:textId="22E37569" w:rsidR="00E51193" w:rsidRPr="00283144" w:rsidRDefault="00E51193" w:rsidP="004D4FC8">
                      <w:pPr>
                        <w:pStyle w:val="Legenda"/>
                        <w:rPr>
                          <w:rFonts w:eastAsia="Calibri" w:cs="Times New Roman"/>
                          <w:b/>
                          <w:noProof/>
                        </w:rPr>
                      </w:pPr>
                      <w:bookmarkStart w:id="290" w:name="_Toc498157802"/>
                      <w:r>
                        <w:t xml:space="preserve">Figura </w:t>
                      </w:r>
                      <w:fldSimple w:instr=" SEQ Figura \* ARABIC ">
                        <w:r>
                          <w:rPr>
                            <w:noProof/>
                          </w:rPr>
                          <w:t>31</w:t>
                        </w:r>
                      </w:fldSimple>
                      <w:r>
                        <w:t xml:space="preserve"> - </w:t>
                      </w:r>
                      <w:proofErr w:type="spellStart"/>
                      <w:r>
                        <w:t>Dashboard</w:t>
                      </w:r>
                      <w:proofErr w:type="spellEnd"/>
                      <w:r>
                        <w:t xml:space="preserve"> Principal do Estudo de Caso Fonte: Próprio autor</w:t>
                      </w:r>
                      <w:bookmarkEnd w:id="290"/>
                    </w:p>
                  </w:txbxContent>
                </v:textbox>
                <w10:wrap type="through"/>
              </v:shape>
            </w:pict>
          </mc:Fallback>
        </mc:AlternateContent>
      </w:r>
    </w:p>
    <w:p w14:paraId="4377FEE3" w14:textId="703BC1BA" w:rsidR="00D373CA" w:rsidRDefault="00CD1D64" w:rsidP="0041229C">
      <w:r>
        <w:rPr>
          <w:noProof/>
        </w:rPr>
        <mc:AlternateContent>
          <mc:Choice Requires="wps">
            <w:drawing>
              <wp:anchor distT="0" distB="0" distL="114300" distR="114300" simplePos="0" relativeHeight="251764736" behindDoc="0" locked="0" layoutInCell="1" allowOverlap="1" wp14:anchorId="3F83FC79" wp14:editId="45798A32">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1D785041" w14:textId="01C5E2AF" w:rsidR="00E51193" w:rsidRPr="00A12C61" w:rsidRDefault="00E51193" w:rsidP="007755A7">
                            <w:pPr>
                              <w:pStyle w:val="Legenda"/>
                              <w:rPr>
                                <w:rFonts w:eastAsia="Calibri" w:cs="Times New Roman"/>
                                <w:noProof/>
                              </w:rPr>
                            </w:pPr>
                            <w:bookmarkStart w:id="291" w:name="_Toc498157803"/>
                            <w:r>
                              <w:t xml:space="preserve">Figura </w:t>
                            </w:r>
                            <w:fldSimple w:instr=" SEQ Figura \* ARABIC ">
                              <w:r>
                                <w:rPr>
                                  <w:noProof/>
                                </w:rPr>
                                <w:t>32</w:t>
                              </w:r>
                            </w:fldSimple>
                            <w:r>
                              <w:t xml:space="preserve"> - </w:t>
                            </w:r>
                            <w:proofErr w:type="spellStart"/>
                            <w:r>
                              <w:t>Dashboard</w:t>
                            </w:r>
                            <w:proofErr w:type="spellEnd"/>
                            <w:r>
                              <w:t xml:space="preserve"> de Produtos do Estudo de Caso Fonte: Próprio autor</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3FC79" id="Caixa de Texto 75" o:spid="_x0000_s1058" type="#_x0000_t202" style="position:absolute;margin-left:-45pt;margin-top:408.1pt;width:522.2pt;height:14.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" stroked="f">
                <v:textbox style="mso-fit-shape-to-text:t" inset="0,0,0,0">
                  <w:txbxContent>
                    <w:p w14:paraId="1D785041" w14:textId="01C5E2AF" w:rsidR="00E51193" w:rsidRPr="00A12C61" w:rsidRDefault="00E51193" w:rsidP="007755A7">
                      <w:pPr>
                        <w:pStyle w:val="Legenda"/>
                        <w:rPr>
                          <w:rFonts w:eastAsia="Calibri" w:cs="Times New Roman"/>
                          <w:noProof/>
                        </w:rPr>
                      </w:pPr>
                      <w:bookmarkStart w:id="292" w:name="_Toc498157803"/>
                      <w:r>
                        <w:t xml:space="preserve">Figura </w:t>
                      </w:r>
                      <w:fldSimple w:instr=" SEQ Figura \* ARABIC ">
                        <w:r>
                          <w:rPr>
                            <w:noProof/>
                          </w:rPr>
                          <w:t>32</w:t>
                        </w:r>
                      </w:fldSimple>
                      <w:r>
                        <w:t xml:space="preserve"> - </w:t>
                      </w:r>
                      <w:proofErr w:type="spellStart"/>
                      <w:r>
                        <w:t>Dashboard</w:t>
                      </w:r>
                      <w:proofErr w:type="spellEnd"/>
                      <w:r>
                        <w:t xml:space="preserve"> de Produtos do Estudo de Caso Fonte: Próprio autor</w:t>
                      </w:r>
                      <w:bookmarkEnd w:id="292"/>
                    </w:p>
                  </w:txbxContent>
                </v:textbox>
                <w10:wrap type="through"/>
              </v:shape>
            </w:pict>
          </mc:Fallback>
        </mc:AlternateContent>
      </w:r>
      <w:r>
        <w:rPr>
          <w:noProof/>
        </w:rPr>
        <w:drawing>
          <wp:anchor distT="0" distB="0" distL="114300" distR="114300" simplePos="0" relativeHeight="251762688" behindDoc="0" locked="0" layoutInCell="1" allowOverlap="1" wp14:anchorId="1B286AE2" wp14:editId="76199BC4">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7B20232" w14:textId="44DB1F54" w:rsidR="00BC6076" w:rsidRPr="005B713A" w:rsidRDefault="00BC6076" w:rsidP="00BC6076">
      <w:pPr>
        <w:pStyle w:val="PSDS-MarcadoresNivel1"/>
        <w:ind w:firstLine="0"/>
        <w:rPr>
          <w:sz w:val="24"/>
          <w:szCs w:val="24"/>
        </w:rPr>
      </w:pPr>
    </w:p>
    <w:p w14:paraId="2DD61DB6" w14:textId="69F615A9" w:rsidR="009C7518" w:rsidRDefault="00C254AC" w:rsidP="0041229C">
      <w:r>
        <w:br w:type="page"/>
      </w:r>
    </w:p>
    <w:p w14:paraId="246AB26F" w14:textId="3644E53C" w:rsidR="00694912" w:rsidRDefault="00694912" w:rsidP="0041229C">
      <w:r>
        <w:rPr>
          <w:noProof/>
        </w:rPr>
        <w:lastRenderedPageBreak/>
        <mc:AlternateContent>
          <mc:Choice Requires="wps">
            <w:drawing>
              <wp:anchor distT="0" distB="0" distL="114300" distR="114300" simplePos="0" relativeHeight="251769856" behindDoc="0" locked="0" layoutInCell="1" allowOverlap="1" wp14:anchorId="2C239FFF" wp14:editId="6B41FCB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40353A26" w14:textId="5A41FC68" w:rsidR="00E51193" w:rsidRPr="00546A37" w:rsidRDefault="00E51193" w:rsidP="00267E7E">
                            <w:pPr>
                              <w:pStyle w:val="Legenda"/>
                              <w:rPr>
                                <w:rFonts w:eastAsia="Calibri" w:cs="Times New Roman"/>
                                <w:noProof/>
                              </w:rPr>
                            </w:pPr>
                            <w:bookmarkStart w:id="293" w:name="_Toc498157804"/>
                            <w:r>
                              <w:t xml:space="preserve">Figura </w:t>
                            </w:r>
                            <w:fldSimple w:instr=" SEQ Figura \* ARABIC ">
                              <w:r>
                                <w:rPr>
                                  <w:noProof/>
                                </w:rPr>
                                <w:t>33</w:t>
                              </w:r>
                            </w:fldSimple>
                            <w:r>
                              <w:t xml:space="preserve"> - </w:t>
                            </w:r>
                            <w:proofErr w:type="spellStart"/>
                            <w:r>
                              <w:t>Dashboard</w:t>
                            </w:r>
                            <w:proofErr w:type="spellEnd"/>
                            <w:r>
                              <w:t xml:space="preserve"> de Tags do Estudo de Caso Fonte: Próprio autor</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39FFF" id="Caixa de Texto 68" o:spid="_x0000_s1059" type="#_x0000_t202" style="position:absolute;margin-left:0;margin-top:174.7pt;width:453.55pt;height:1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BXXQWGQAIAAH4EAAAO&#10;AAAAAAAAAAAAAAAAACwCAABkcnMvZTJvRG9jLnhtbFBLAQItABQABgAIAAAAIQCkdBPP4AAAAAgB&#10;AAAPAAAAAAAAAAAAAAAAAJgEAABkcnMvZG93bnJldi54bWxQSwUGAAAAAAQABADzAAAApQUAAAAA&#10;" stroked="f">
                <v:textbox style="mso-fit-shape-to-text:t" inset="0,0,0,0">
                  <w:txbxContent>
                    <w:p w14:paraId="40353A26" w14:textId="5A41FC68" w:rsidR="00E51193" w:rsidRPr="00546A37" w:rsidRDefault="00E51193" w:rsidP="00267E7E">
                      <w:pPr>
                        <w:pStyle w:val="Legenda"/>
                        <w:rPr>
                          <w:rFonts w:eastAsia="Calibri" w:cs="Times New Roman"/>
                          <w:noProof/>
                        </w:rPr>
                      </w:pPr>
                      <w:bookmarkStart w:id="294" w:name="_Toc498157804"/>
                      <w:r>
                        <w:t xml:space="preserve">Figura </w:t>
                      </w:r>
                      <w:fldSimple w:instr=" SEQ Figura \* ARABIC ">
                        <w:r>
                          <w:rPr>
                            <w:noProof/>
                          </w:rPr>
                          <w:t>33</w:t>
                        </w:r>
                      </w:fldSimple>
                      <w:r>
                        <w:t xml:space="preserve"> - </w:t>
                      </w:r>
                      <w:proofErr w:type="spellStart"/>
                      <w:r>
                        <w:t>Dashboard</w:t>
                      </w:r>
                      <w:proofErr w:type="spellEnd"/>
                      <w:r>
                        <w:t xml:space="preserve"> de Tags do Estudo de Caso Fonte: Próprio autor</w:t>
                      </w:r>
                      <w:bookmarkEnd w:id="294"/>
                    </w:p>
                  </w:txbxContent>
                </v:textbox>
                <w10:wrap type="through"/>
              </v:shape>
            </w:pict>
          </mc:Fallback>
        </mc:AlternateContent>
      </w:r>
      <w:r>
        <w:rPr>
          <w:noProof/>
        </w:rPr>
        <w:drawing>
          <wp:anchor distT="0" distB="0" distL="114300" distR="114300" simplePos="0" relativeHeight="251767808" behindDoc="0" locked="0" layoutInCell="1" allowOverlap="1" wp14:anchorId="2D0E7EE2" wp14:editId="0C1B00EC">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2C4C1D53" w14:textId="010198D2" w:rsidR="00694912" w:rsidRDefault="00694912" w:rsidP="0041229C">
      <w:r>
        <w:rPr>
          <w:noProof/>
        </w:rPr>
        <mc:AlternateContent>
          <mc:Choice Requires="wps">
            <w:drawing>
              <wp:anchor distT="0" distB="0" distL="114300" distR="114300" simplePos="0" relativeHeight="251772928" behindDoc="0" locked="0" layoutInCell="1" allowOverlap="1" wp14:anchorId="7691025E" wp14:editId="3414BD2C">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28FD01D9" w14:textId="0E58DEC8" w:rsidR="00E51193" w:rsidRPr="00DA5435" w:rsidRDefault="00E51193" w:rsidP="00267E7E">
                            <w:pPr>
                              <w:pStyle w:val="Legenda"/>
                              <w:rPr>
                                <w:rFonts w:eastAsia="Calibri" w:cs="Times New Roman"/>
                                <w:noProof/>
                              </w:rPr>
                            </w:pPr>
                            <w:bookmarkStart w:id="295" w:name="_Toc498157805"/>
                            <w:r>
                              <w:t xml:space="preserve">Figura </w:t>
                            </w:r>
                            <w:fldSimple w:instr=" SEQ Figura \* ARABIC ">
                              <w:r>
                                <w:rPr>
                                  <w:noProof/>
                                </w:rPr>
                                <w:t>34</w:t>
                              </w:r>
                            </w:fldSimple>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1025E" id="Caixa de Texto 69" o:spid="_x0000_s1060" type="#_x0000_t202" style="position:absolute;margin-left:-36pt;margin-top:194.05pt;width:504.6pt;height:14.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" stroked="f">
                <v:textbox style="mso-fit-shape-to-text:t" inset="0,0,0,0">
                  <w:txbxContent>
                    <w:p w14:paraId="28FD01D9" w14:textId="0E58DEC8" w:rsidR="00E51193" w:rsidRPr="00DA5435" w:rsidRDefault="00E51193" w:rsidP="00267E7E">
                      <w:pPr>
                        <w:pStyle w:val="Legenda"/>
                        <w:rPr>
                          <w:rFonts w:eastAsia="Calibri" w:cs="Times New Roman"/>
                          <w:noProof/>
                        </w:rPr>
                      </w:pPr>
                      <w:bookmarkStart w:id="296" w:name="_Toc498157805"/>
                      <w:r>
                        <w:t xml:space="preserve">Figura </w:t>
                      </w:r>
                      <w:fldSimple w:instr=" SEQ Figura \* ARABIC ">
                        <w:r>
                          <w:rPr>
                            <w:noProof/>
                          </w:rPr>
                          <w:t>34</w:t>
                        </w:r>
                      </w:fldSimple>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96"/>
                    </w:p>
                  </w:txbxContent>
                </v:textbox>
                <w10:wrap type="through"/>
              </v:shape>
            </w:pict>
          </mc:Fallback>
        </mc:AlternateContent>
      </w:r>
      <w:r>
        <w:rPr>
          <w:noProof/>
        </w:rPr>
        <w:drawing>
          <wp:anchor distT="0" distB="0" distL="114300" distR="114300" simplePos="0" relativeHeight="251770880" behindDoc="0" locked="0" layoutInCell="1" allowOverlap="1" wp14:anchorId="3CD4E9EB" wp14:editId="5CFA0631">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F0DBA30" w14:textId="77777777" w:rsidR="00694912" w:rsidRDefault="00694912" w:rsidP="0041229C"/>
    <w:p w14:paraId="320BBBF6" w14:textId="77777777" w:rsidR="00A937EA" w:rsidRDefault="00A937EA" w:rsidP="00267E7E">
      <w:pPr>
        <w:keepNext/>
      </w:pPr>
    </w:p>
    <w:p w14:paraId="4E4E273F" w14:textId="694B51FC" w:rsidR="00694912" w:rsidRDefault="00A937EA" w:rsidP="00267E7E">
      <w:pPr>
        <w:keepNext/>
      </w:pPr>
      <w:r>
        <w:rPr>
          <w:noProof/>
        </w:rPr>
        <mc:AlternateContent>
          <mc:Choice Requires="wps">
            <w:drawing>
              <wp:anchor distT="0" distB="0" distL="114300" distR="114300" simplePos="0" relativeHeight="251779072" behindDoc="0" locked="0" layoutInCell="1" allowOverlap="1" wp14:anchorId="3EE5FC55" wp14:editId="3706DAC4">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58A5F3EC" w14:textId="586C4409" w:rsidR="00E51193" w:rsidRPr="00A84A64" w:rsidRDefault="00E51193" w:rsidP="00E71E73">
                            <w:pPr>
                              <w:pStyle w:val="Legenda"/>
                              <w:rPr>
                                <w:rFonts w:eastAsia="Calibri" w:cs="Times New Roman"/>
                                <w:noProof/>
                              </w:rPr>
                            </w:pPr>
                            <w:bookmarkStart w:id="297" w:name="_Toc498157806"/>
                            <w:r>
                              <w:t xml:space="preserve">Figura </w:t>
                            </w:r>
                            <w:fldSimple w:instr=" SEQ Figura \* ARABIC ">
                              <w:r>
                                <w:rPr>
                                  <w:noProof/>
                                </w:rPr>
                                <w:t>35</w:t>
                              </w:r>
                            </w:fldSimple>
                            <w:r>
                              <w:t xml:space="preserve"> - </w:t>
                            </w:r>
                            <w:proofErr w:type="spellStart"/>
                            <w:r>
                              <w:t>Dashboard</w:t>
                            </w:r>
                            <w:proofErr w:type="spellEnd"/>
                            <w:r>
                              <w:t xml:space="preserve"> de Usuários do Estudo de Caso Fonte: Próprio autor</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5FC55" id="Caixa de Texto 80" o:spid="_x0000_s1061" type="#_x0000_t202" style="position:absolute;margin-left:-35.8pt;margin-top:173.5pt;width:7in;height:14.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D078UEPgIAAH4EAAAO&#10;AAAAAAAAAAAAAAAAACwCAABkcnMvZTJvRG9jLnhtbFBLAQItABQABgAIAAAAIQBBXTb24gAAAAsB&#10;AAAPAAAAAAAAAAAAAAAAAJYEAABkcnMvZG93bnJldi54bWxQSwUGAAAAAAQABADzAAAApQUAAAAA&#10;" stroked="f">
                <v:textbox style="mso-fit-shape-to-text:t" inset="0,0,0,0">
                  <w:txbxContent>
                    <w:p w14:paraId="58A5F3EC" w14:textId="586C4409" w:rsidR="00E51193" w:rsidRPr="00A84A64" w:rsidRDefault="00E51193" w:rsidP="00E71E73">
                      <w:pPr>
                        <w:pStyle w:val="Legenda"/>
                        <w:rPr>
                          <w:rFonts w:eastAsia="Calibri" w:cs="Times New Roman"/>
                          <w:noProof/>
                        </w:rPr>
                      </w:pPr>
                      <w:bookmarkStart w:id="298" w:name="_Toc498157806"/>
                      <w:r>
                        <w:t xml:space="preserve">Figura </w:t>
                      </w:r>
                      <w:fldSimple w:instr=" SEQ Figura \* ARABIC ">
                        <w:r>
                          <w:rPr>
                            <w:noProof/>
                          </w:rPr>
                          <w:t>35</w:t>
                        </w:r>
                      </w:fldSimple>
                      <w:r>
                        <w:t xml:space="preserve"> - </w:t>
                      </w:r>
                      <w:proofErr w:type="spellStart"/>
                      <w:r>
                        <w:t>Dashboard</w:t>
                      </w:r>
                      <w:proofErr w:type="spellEnd"/>
                      <w:r>
                        <w:t xml:space="preserve"> de Usuários do Estudo de Caso Fonte: Próprio autor</w:t>
                      </w:r>
                      <w:bookmarkEnd w:id="298"/>
                    </w:p>
                  </w:txbxContent>
                </v:textbox>
                <w10:wrap type="through"/>
              </v:shape>
            </w:pict>
          </mc:Fallback>
        </mc:AlternateContent>
      </w:r>
      <w:r w:rsidR="00EC1361">
        <w:rPr>
          <w:noProof/>
        </w:rPr>
        <w:drawing>
          <wp:anchor distT="0" distB="0" distL="114300" distR="114300" simplePos="0" relativeHeight="251777024" behindDoc="0" locked="0" layoutInCell="1" allowOverlap="1" wp14:anchorId="3C441043" wp14:editId="7238BCFA">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18EBD292" w14:textId="2BB8BD85" w:rsidR="00694912" w:rsidRDefault="00694912" w:rsidP="0041229C"/>
    <w:p w14:paraId="5837D11B" w14:textId="154D3CF9" w:rsidR="00694912" w:rsidRDefault="00694912" w:rsidP="0041229C"/>
    <w:p w14:paraId="705DE441" w14:textId="77777777" w:rsidR="00694912" w:rsidRDefault="00694912" w:rsidP="0041229C"/>
    <w:p w14:paraId="5D0A7D95" w14:textId="77777777" w:rsidR="00694912" w:rsidRDefault="00694912" w:rsidP="0041229C"/>
    <w:p w14:paraId="7680B396" w14:textId="77777777" w:rsidR="00694912" w:rsidRDefault="00694912" w:rsidP="0041229C"/>
    <w:p w14:paraId="1A68B7C2" w14:textId="77777777" w:rsidR="00DA7C80" w:rsidRDefault="00DA7C80" w:rsidP="0041229C"/>
    <w:p w14:paraId="1CA74071" w14:textId="706D9AD1" w:rsidR="007755A7" w:rsidRDefault="00A937EA" w:rsidP="0041229C">
      <w:r>
        <w:rPr>
          <w:noProof/>
        </w:rPr>
        <mc:AlternateContent>
          <mc:Choice Requires="wps">
            <w:drawing>
              <wp:anchor distT="0" distB="0" distL="114300" distR="114300" simplePos="0" relativeHeight="251782144" behindDoc="0" locked="0" layoutInCell="1" allowOverlap="1" wp14:anchorId="37D94986" wp14:editId="25E66E6D">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3BA991C3" w14:textId="32D3C38C" w:rsidR="00E51193" w:rsidRPr="00E92977" w:rsidRDefault="00E51193" w:rsidP="00D018FA">
                            <w:pPr>
                              <w:pStyle w:val="Legenda"/>
                              <w:rPr>
                                <w:rFonts w:eastAsia="Calibri" w:cs="Times New Roman"/>
                                <w:noProof/>
                              </w:rPr>
                            </w:pPr>
                            <w:bookmarkStart w:id="299" w:name="_Toc498157807"/>
                            <w:r>
                              <w:t xml:space="preserve">Figura </w:t>
                            </w:r>
                            <w:fldSimple w:instr=" SEQ Figura \* ARABIC ">
                              <w:r>
                                <w:rPr>
                                  <w:noProof/>
                                </w:rPr>
                                <w:t>36</w:t>
                              </w:r>
                            </w:fldSimple>
                            <w:r>
                              <w:t xml:space="preserve"> - </w:t>
                            </w:r>
                            <w:proofErr w:type="spellStart"/>
                            <w:r>
                              <w:t>Dashboard</w:t>
                            </w:r>
                            <w:proofErr w:type="spellEnd"/>
                            <w:r>
                              <w:t xml:space="preserve"> de Resultado de Busca do Estudo de Caso Fonte: Próprio autor</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94986" id="_x0000_s1062" type="#_x0000_t202" style="position:absolute;margin-left:-27pt;margin-top:296pt;width:496.1pt;height:14.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" stroked="f">
                <v:textbox style="mso-fit-shape-to-text:t" inset="0,0,0,0">
                  <w:txbxContent>
                    <w:p w14:paraId="3BA991C3" w14:textId="32D3C38C" w:rsidR="00E51193" w:rsidRPr="00E92977" w:rsidRDefault="00E51193" w:rsidP="00D018FA">
                      <w:pPr>
                        <w:pStyle w:val="Legenda"/>
                        <w:rPr>
                          <w:rFonts w:eastAsia="Calibri" w:cs="Times New Roman"/>
                          <w:noProof/>
                        </w:rPr>
                      </w:pPr>
                      <w:bookmarkStart w:id="300" w:name="_Toc498157807"/>
                      <w:r>
                        <w:t xml:space="preserve">Figura </w:t>
                      </w:r>
                      <w:fldSimple w:instr=" SEQ Figura \* ARABIC ">
                        <w:r>
                          <w:rPr>
                            <w:noProof/>
                          </w:rPr>
                          <w:t>36</w:t>
                        </w:r>
                      </w:fldSimple>
                      <w:r>
                        <w:t xml:space="preserve"> - </w:t>
                      </w:r>
                      <w:proofErr w:type="spellStart"/>
                      <w:r>
                        <w:t>Dashboard</w:t>
                      </w:r>
                      <w:proofErr w:type="spellEnd"/>
                      <w:r>
                        <w:t xml:space="preserve"> de Resultado de Busca do Estudo de Caso Fonte: Próprio autor</w:t>
                      </w:r>
                      <w:bookmarkEnd w:id="300"/>
                    </w:p>
                  </w:txbxContent>
                </v:textbox>
                <w10:wrap type="through"/>
              </v:shape>
            </w:pict>
          </mc:Fallback>
        </mc:AlternateContent>
      </w:r>
      <w:r w:rsidR="00DA7C80">
        <w:rPr>
          <w:noProof/>
        </w:rPr>
        <w:drawing>
          <wp:anchor distT="0" distB="0" distL="114300" distR="114300" simplePos="0" relativeHeight="251780096" behindDoc="0" locked="0" layoutInCell="1" allowOverlap="1" wp14:anchorId="4E4F0C55" wp14:editId="116F5DB4">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54D751C9" w14:textId="35518D08" w:rsidR="00DA7C80" w:rsidRDefault="00DA7C80" w:rsidP="0041229C"/>
    <w:p w14:paraId="636965B5" w14:textId="77777777" w:rsidR="00DA7C80" w:rsidRDefault="00DA7C80" w:rsidP="0041229C"/>
    <w:p w14:paraId="2A505DF5" w14:textId="4E19585D" w:rsidR="00A937EA" w:rsidRDefault="00300493" w:rsidP="0041229C">
      <w:r>
        <w:rPr>
          <w:noProof/>
        </w:rPr>
        <mc:AlternateContent>
          <mc:Choice Requires="wps">
            <w:drawing>
              <wp:anchor distT="0" distB="0" distL="114300" distR="114300" simplePos="0" relativeHeight="251785216" behindDoc="0" locked="0" layoutInCell="1" allowOverlap="1" wp14:anchorId="3D5FBABB" wp14:editId="1C8B74B3">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1A4D3A2E" w14:textId="41DFF4A6" w:rsidR="00E51193" w:rsidRPr="004B4040" w:rsidRDefault="00E51193" w:rsidP="00D018FA">
                            <w:pPr>
                              <w:pStyle w:val="Legenda"/>
                              <w:rPr>
                                <w:rFonts w:eastAsia="Calibri" w:cs="Times New Roman"/>
                                <w:noProof/>
                              </w:rPr>
                            </w:pPr>
                            <w:bookmarkStart w:id="301" w:name="_Toc498157808"/>
                            <w:r>
                              <w:t xml:space="preserve">Figura </w:t>
                            </w:r>
                            <w:fldSimple w:instr=" SEQ Figura \* ARABIC ">
                              <w:r>
                                <w:rPr>
                                  <w:noProof/>
                                </w:rPr>
                                <w:t>37</w:t>
                              </w:r>
                            </w:fldSimple>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FBABB" id="Caixa de Texto 64" o:spid="_x0000_s1063" type="#_x0000_t202" style="position:absolute;margin-left:-36pt;margin-top:244.85pt;width:504.9pt;height:1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Bvup74PwIAAH4E&#10;AAAOAAAAAAAAAAAAAAAAACwCAABkcnMvZTJvRG9jLnhtbFBLAQItABQABgAIAAAAIQCpWjwz5AAA&#10;AAsBAAAPAAAAAAAAAAAAAAAAAJcEAABkcnMvZG93bnJldi54bWxQSwUGAAAAAAQABADzAAAAqAUA&#10;AAAA&#10;" stroked="f">
                <v:textbox style="mso-fit-shape-to-text:t" inset="0,0,0,0">
                  <w:txbxContent>
                    <w:p w14:paraId="1A4D3A2E" w14:textId="41DFF4A6" w:rsidR="00E51193" w:rsidRPr="004B4040" w:rsidRDefault="00E51193" w:rsidP="00D018FA">
                      <w:pPr>
                        <w:pStyle w:val="Legenda"/>
                        <w:rPr>
                          <w:rFonts w:eastAsia="Calibri" w:cs="Times New Roman"/>
                          <w:noProof/>
                        </w:rPr>
                      </w:pPr>
                      <w:bookmarkStart w:id="302" w:name="_Toc498157808"/>
                      <w:r>
                        <w:t xml:space="preserve">Figura </w:t>
                      </w:r>
                      <w:fldSimple w:instr=" SEQ Figura \* ARABIC ">
                        <w:r>
                          <w:rPr>
                            <w:noProof/>
                          </w:rPr>
                          <w:t>37</w:t>
                        </w:r>
                      </w:fldSimple>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302"/>
                    </w:p>
                  </w:txbxContent>
                </v:textbox>
                <w10:wrap type="through"/>
              </v:shape>
            </w:pict>
          </mc:Fallback>
        </mc:AlternateContent>
      </w:r>
      <w:r>
        <w:rPr>
          <w:noProof/>
        </w:rPr>
        <w:drawing>
          <wp:anchor distT="0" distB="0" distL="114300" distR="114300" simplePos="0" relativeHeight="251783168" behindDoc="0" locked="0" layoutInCell="1" allowOverlap="1" wp14:anchorId="190F5688" wp14:editId="284CC487">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683154E5" w14:textId="0DDA8542" w:rsidR="00A937EA" w:rsidRDefault="00A937EA" w:rsidP="0041229C"/>
    <w:p w14:paraId="239CE1E4" w14:textId="5A51F011" w:rsidR="00300493" w:rsidRDefault="00300493" w:rsidP="0041229C"/>
    <w:p w14:paraId="6764BA57" w14:textId="77777777" w:rsidR="00300493" w:rsidRDefault="00300493" w:rsidP="0041229C"/>
    <w:p w14:paraId="1E4D8422" w14:textId="77777777" w:rsidR="00300493" w:rsidRDefault="00300493" w:rsidP="0041229C"/>
    <w:p w14:paraId="1ED2CEBE" w14:textId="17A11D00" w:rsidR="00300493" w:rsidRDefault="00300493" w:rsidP="0041229C">
      <w:r>
        <w:rPr>
          <w:noProof/>
        </w:rPr>
        <w:lastRenderedPageBreak/>
        <mc:AlternateContent>
          <mc:Choice Requires="wps">
            <w:drawing>
              <wp:anchor distT="0" distB="0" distL="114300" distR="114300" simplePos="0" relativeHeight="251788288" behindDoc="0" locked="0" layoutInCell="1" allowOverlap="1" wp14:anchorId="1AE248FE" wp14:editId="7616F064">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17EAA160" w14:textId="6A5DA563" w:rsidR="00E51193" w:rsidRPr="00853764" w:rsidRDefault="00E51193" w:rsidP="00D018FA">
                            <w:pPr>
                              <w:pStyle w:val="Legenda"/>
                              <w:rPr>
                                <w:rFonts w:eastAsia="Calibri" w:cs="Times New Roman"/>
                                <w:noProof/>
                              </w:rPr>
                            </w:pPr>
                            <w:bookmarkStart w:id="303" w:name="_Toc498157809"/>
                            <w:r>
                              <w:t xml:space="preserve">Figura </w:t>
                            </w:r>
                            <w:fldSimple w:instr=" SEQ Figura \* ARABIC ">
                              <w:r>
                                <w:rPr>
                                  <w:noProof/>
                                </w:rPr>
                                <w:t>38</w:t>
                              </w:r>
                            </w:fldSimple>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248FE" id="Caixa de Texto 76" o:spid="_x0000_s1064" type="#_x0000_t202" style="position:absolute;margin-left:-30.7pt;margin-top:292.45pt;width:499.6pt;height:1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DKWViZQAIAAH4E&#10;AAAOAAAAAAAAAAAAAAAAACwCAABkcnMvZTJvRG9jLnhtbFBLAQItABQABgAIAAAAIQC/WF+o4wAA&#10;AAsBAAAPAAAAAAAAAAAAAAAAAJgEAABkcnMvZG93bnJldi54bWxQSwUGAAAAAAQABADzAAAAqAUA&#10;AAAA&#10;" stroked="f">
                <v:textbox style="mso-fit-shape-to-text:t" inset="0,0,0,0">
                  <w:txbxContent>
                    <w:p w14:paraId="17EAA160" w14:textId="6A5DA563" w:rsidR="00E51193" w:rsidRPr="00853764" w:rsidRDefault="00E51193" w:rsidP="00D018FA">
                      <w:pPr>
                        <w:pStyle w:val="Legenda"/>
                        <w:rPr>
                          <w:rFonts w:eastAsia="Calibri" w:cs="Times New Roman"/>
                          <w:noProof/>
                        </w:rPr>
                      </w:pPr>
                      <w:bookmarkStart w:id="304" w:name="_Toc498157809"/>
                      <w:r>
                        <w:t xml:space="preserve">Figura </w:t>
                      </w:r>
                      <w:fldSimple w:instr=" SEQ Figura \* ARABIC ">
                        <w:r>
                          <w:rPr>
                            <w:noProof/>
                          </w:rPr>
                          <w:t>38</w:t>
                        </w:r>
                      </w:fldSimple>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304"/>
                    </w:p>
                  </w:txbxContent>
                </v:textbox>
                <w10:wrap type="through"/>
              </v:shape>
            </w:pict>
          </mc:Fallback>
        </mc:AlternateContent>
      </w:r>
      <w:r>
        <w:rPr>
          <w:noProof/>
        </w:rPr>
        <w:drawing>
          <wp:anchor distT="0" distB="0" distL="114300" distR="114300" simplePos="0" relativeHeight="251786240" behindDoc="0" locked="0" layoutInCell="1" allowOverlap="1" wp14:anchorId="711426AB" wp14:editId="5837D2C2">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0A3EA7E9" w14:textId="5898B6E0" w:rsidR="009C7518" w:rsidRDefault="00070AA9" w:rsidP="005C0E4C">
      <w:pPr>
        <w:pStyle w:val="Ttulo11"/>
      </w:pPr>
      <w:bookmarkStart w:id="305" w:name="_Toc496802714"/>
      <w:bookmarkStart w:id="306" w:name="_Toc496802943"/>
      <w:bookmarkStart w:id="307" w:name="_Toc498128699"/>
      <w:r>
        <w:lastRenderedPageBreak/>
        <w:t>8 INFRAESTRUTURA</w:t>
      </w:r>
      <w:bookmarkEnd w:id="305"/>
      <w:bookmarkEnd w:id="306"/>
      <w:bookmarkEnd w:id="307"/>
    </w:p>
    <w:p w14:paraId="20BC527D" w14:textId="6B549AD2" w:rsidR="009C7518" w:rsidRDefault="00485E2C" w:rsidP="00485E2C">
      <w:pPr>
        <w:ind w:firstLine="708"/>
        <w:rPr>
          <w:lang w:val="x-none" w:eastAsia="x-none"/>
        </w:rPr>
      </w:pPr>
      <w:r>
        <w:rPr>
          <w:lang w:val="x-none" w:eastAsia="x-none"/>
        </w:rPr>
        <w:t>O</w:t>
      </w:r>
      <w:r w:rsidR="00347AD0">
        <w:rPr>
          <w:lang w:val="x-none" w:eastAsia="x-none"/>
        </w:rPr>
        <w:t xml:space="preserve"> estudo de caso está rodando em duas infraestruturas</w:t>
      </w:r>
      <w:r w:rsidR="000020D6">
        <w:rPr>
          <w:lang w:val="x-none" w:eastAsia="x-none"/>
        </w:rPr>
        <w:t xml:space="preserve"> para poder comprovar a portabilidade de código efetuada pelo Docker.</w:t>
      </w:r>
    </w:p>
    <w:p w14:paraId="167A826A" w14:textId="5CD35BBB" w:rsidR="003659AC" w:rsidRDefault="003659AC" w:rsidP="003659AC">
      <w:pPr>
        <w:ind w:firstLine="708"/>
      </w:pPr>
      <w:r>
        <w:t>Durante o desenvolvimento do estudo de caso conheci o projeto do RaspberryPi 3</w:t>
      </w:r>
      <w:r>
        <w:rPr>
          <w:rStyle w:val="Refdenotaderodap"/>
        </w:rPr>
        <w:footnoteReference w:customMarkFollows="1" w:id="31"/>
        <w:t>6</w:t>
      </w:r>
      <w:r>
        <w:t xml:space="preserve">; Como se trata de um projeto que visa a implantação de conhecimentos de computação para crianças e pessoas sem possibilidades de acesso à computadores, sendo de baixo custo e com poder razoável de processamento; </w:t>
      </w:r>
      <w:r>
        <w:rPr>
          <w:lang w:val="x-none" w:eastAsia="x-none"/>
        </w:rPr>
        <w:t>vi que era viável criar o projeto nesta arquitetura com o Docker, visto que esta placa é um pequeno computador.</w:t>
      </w:r>
      <w:r>
        <w:t xml:space="preserve"> </w:t>
      </w:r>
    </w:p>
    <w:p w14:paraId="58EDDAB0" w14:textId="74E9DC0B" w:rsidR="003659AC" w:rsidRDefault="003659AC" w:rsidP="003659AC">
      <w:pPr>
        <w:ind w:firstLine="708"/>
      </w:pPr>
      <w:r>
        <w:t xml:space="preserve">Usei esta arquitetura para poder comprovar a portabilidade do docker e melhorar o meu estudo de caso, com a possibilidade de execução em infraestrutura própria e distribuída; </w:t>
      </w:r>
      <w:proofErr w:type="gramStart"/>
      <w:r>
        <w:t>Com</w:t>
      </w:r>
      <w:proofErr w:type="gramEnd"/>
      <w:r>
        <w:t xml:space="preserve"> o </w:t>
      </w:r>
      <w:r>
        <w:rPr>
          <w:lang w:val="x-none" w:eastAsia="x-none"/>
        </w:rPr>
        <w:t>intuíto de aprendizado e cluster e de uma nova arquitetura, pois queria desafios de aprendizado e não somente fazer deploy do meu cluster em uma infra estrutura de terceiros como a AWS ou a Digital Ocean.</w:t>
      </w:r>
    </w:p>
    <w:p w14:paraId="1EF93187" w14:textId="37EB7931" w:rsidR="003659AC" w:rsidRDefault="003659AC" w:rsidP="003659AC">
      <w:pPr>
        <w:ind w:firstLine="708"/>
        <w:rPr>
          <w:lang w:val="x-none" w:eastAsia="x-none"/>
        </w:rPr>
      </w:pPr>
      <w:r>
        <w:t>Para a orquestração dos containers estou usando o docker swarm, que é um orquestrador nativo da plataforma. Pode ser usado outros orquestradores como o Kubernet, Vagrant e Mesos OS. A implementação do projeto nesses ouros orquestradores ficará para melhorias futuras.</w:t>
      </w:r>
    </w:p>
    <w:p w14:paraId="149996FF" w14:textId="77777777" w:rsidR="001C4248" w:rsidRDefault="000C5351" w:rsidP="00485E2C">
      <w:pPr>
        <w:ind w:firstLine="708"/>
        <w:rPr>
          <w:lang w:val="x-none" w:eastAsia="x-none"/>
        </w:rPr>
      </w:pPr>
      <w:r>
        <w:rPr>
          <w:lang w:val="x-none" w:eastAsia="x-none"/>
        </w:rPr>
        <w:t>O projeto roda em arquitetura X</w:t>
      </w:r>
      <w:r w:rsidR="004108F7">
        <w:rPr>
          <w:lang w:val="x-none" w:eastAsia="x-none"/>
        </w:rPr>
        <w:t>64</w:t>
      </w:r>
      <w:r>
        <w:rPr>
          <w:lang w:val="x-none" w:eastAsia="x-none"/>
        </w:rPr>
        <w:t xml:space="preserve"> para Linux e Mac e em uma arqu</w:t>
      </w:r>
      <w:r w:rsidR="002561A2">
        <w:rPr>
          <w:lang w:val="x-none" w:eastAsia="x-none"/>
        </w:rPr>
        <w:t>itetura ARM para placas de Rasp</w:t>
      </w:r>
      <w:r>
        <w:rPr>
          <w:lang w:val="x-none" w:eastAsia="x-none"/>
        </w:rPr>
        <w:t>be</w:t>
      </w:r>
      <w:r w:rsidR="007204D3">
        <w:rPr>
          <w:lang w:val="x-none" w:eastAsia="x-none"/>
        </w:rPr>
        <w:t>r</w:t>
      </w:r>
      <w:r>
        <w:rPr>
          <w:lang w:val="x-none" w:eastAsia="x-none"/>
        </w:rPr>
        <w:t>ryPi 3 usadas como infraestrutura própria ao projeto.</w:t>
      </w:r>
    </w:p>
    <w:p w14:paraId="06F14314" w14:textId="33B9FF0A" w:rsidR="001C4248" w:rsidRDefault="001C4248" w:rsidP="00485E2C">
      <w:pPr>
        <w:ind w:firstLine="708"/>
        <w:rPr>
          <w:lang w:val="x-none" w:eastAsia="x-none"/>
        </w:rPr>
      </w:pPr>
      <w:r>
        <w:rPr>
          <w:lang w:val="x-none" w:eastAsia="x-none"/>
        </w:rPr>
        <w:t>As placas utilizadas nesse projeto possuem as seguintes características:</w:t>
      </w:r>
    </w:p>
    <w:p w14:paraId="3DC117C7" w14:textId="455A8E2D" w:rsidR="001C4248" w:rsidRDefault="00986244" w:rsidP="00BC4B7F">
      <w:pPr>
        <w:pStyle w:val="PargrafodaLista"/>
        <w:numPr>
          <w:ilvl w:val="0"/>
          <w:numId w:val="18"/>
        </w:numPr>
        <w:rPr>
          <w:lang w:val="x-none" w:eastAsia="x-none"/>
        </w:rPr>
      </w:pPr>
      <w:r>
        <w:rPr>
          <w:lang w:val="x-none" w:eastAsia="x-none"/>
        </w:rPr>
        <w:t xml:space="preserve">Modelo: </w:t>
      </w:r>
      <w:r w:rsidRPr="00986244">
        <w:rPr>
          <w:lang w:val="x-none" w:eastAsia="x-none"/>
        </w:rPr>
        <w:t>Raspberry Pi 3 Model B</w:t>
      </w:r>
      <w:r w:rsidR="001A3D85">
        <w:rPr>
          <w:lang w:val="x-none" w:eastAsia="x-none"/>
        </w:rPr>
        <w:t>;</w:t>
      </w:r>
    </w:p>
    <w:p w14:paraId="00294004" w14:textId="3E0D2D96" w:rsidR="001D5BC3" w:rsidRDefault="001D5BC3" w:rsidP="00BC4B7F">
      <w:pPr>
        <w:pStyle w:val="PargrafodaLista"/>
        <w:numPr>
          <w:ilvl w:val="0"/>
          <w:numId w:val="18"/>
        </w:numPr>
        <w:rPr>
          <w:lang w:val="x-none" w:eastAsia="x-none"/>
        </w:rPr>
      </w:pPr>
      <w:r>
        <w:rPr>
          <w:lang w:val="x-none" w:eastAsia="x-none"/>
        </w:rPr>
        <w:t xml:space="preserve">Sistema Operacional: </w:t>
      </w:r>
      <w:r w:rsidRPr="001D5BC3">
        <w:rPr>
          <w:lang w:val="x-none" w:eastAsia="x-none"/>
        </w:rPr>
        <w:t>Raspbian</w:t>
      </w:r>
      <w:r>
        <w:rPr>
          <w:lang w:val="x-none" w:eastAsia="x-none"/>
        </w:rPr>
        <w:t xml:space="preserve"> Debian 8</w:t>
      </w:r>
      <w:r w:rsidR="001A3D85">
        <w:rPr>
          <w:lang w:val="x-none" w:eastAsia="x-none"/>
        </w:rPr>
        <w:t>;</w:t>
      </w:r>
    </w:p>
    <w:p w14:paraId="72455DEE" w14:textId="266CFCA1" w:rsidR="004B0F55" w:rsidRDefault="004B0F55" w:rsidP="00BC4B7F">
      <w:pPr>
        <w:pStyle w:val="PargrafodaLista"/>
        <w:numPr>
          <w:ilvl w:val="0"/>
          <w:numId w:val="18"/>
        </w:numPr>
        <w:rPr>
          <w:lang w:val="x-none" w:eastAsia="x-none"/>
        </w:rPr>
      </w:pPr>
      <w:r>
        <w:rPr>
          <w:lang w:val="x-none" w:eastAsia="x-none"/>
        </w:rPr>
        <w:t xml:space="preserve">System embarcado usado: </w:t>
      </w:r>
      <w:r w:rsidRPr="004B0F55">
        <w:rPr>
          <w:lang w:val="x-none" w:eastAsia="x-none"/>
        </w:rPr>
        <w:t>Broadcom BCM2837</w:t>
      </w:r>
      <w:r w:rsidR="00D81080">
        <w:rPr>
          <w:lang w:val="x-none" w:eastAsia="x-none"/>
        </w:rPr>
        <w:t>;</w:t>
      </w:r>
    </w:p>
    <w:p w14:paraId="5826F8F1" w14:textId="02A6886F" w:rsidR="00D81080" w:rsidRPr="00D81080" w:rsidRDefault="00D81080" w:rsidP="00D81080">
      <w:pPr>
        <w:pStyle w:val="PargrafodaLista"/>
        <w:numPr>
          <w:ilvl w:val="0"/>
          <w:numId w:val="18"/>
        </w:numPr>
        <w:rPr>
          <w:lang w:val="x-none" w:eastAsia="x-none"/>
        </w:rPr>
      </w:pPr>
      <w:r>
        <w:rPr>
          <w:lang w:val="x-none" w:eastAsia="x-none"/>
        </w:rPr>
        <w:t xml:space="preserve">CPU: </w:t>
      </w:r>
      <w:r w:rsidRPr="00D81080">
        <w:rPr>
          <w:lang w:val="x-none" w:eastAsia="x-none"/>
        </w:rPr>
        <w:t>1.2 GHz 64/32-bit quad-core ARM Cortex-A53</w:t>
      </w:r>
      <w:r w:rsidR="00BC4B7F">
        <w:rPr>
          <w:lang w:val="x-none" w:eastAsia="x-none"/>
        </w:rPr>
        <w:t>;</w:t>
      </w:r>
    </w:p>
    <w:p w14:paraId="6A2913EC" w14:textId="49CCCC09" w:rsidR="00D81080" w:rsidRDefault="00AC03E4" w:rsidP="00D81080">
      <w:pPr>
        <w:pStyle w:val="PargrafodaLista"/>
        <w:numPr>
          <w:ilvl w:val="0"/>
          <w:numId w:val="18"/>
        </w:numPr>
        <w:rPr>
          <w:lang w:val="x-none" w:eastAsia="x-none"/>
        </w:rPr>
      </w:pPr>
      <w:r>
        <w:rPr>
          <w:lang w:val="x-none" w:eastAsia="x-none"/>
        </w:rPr>
        <w:t>Memó</w:t>
      </w:r>
      <w:r w:rsidR="00D81080">
        <w:rPr>
          <w:lang w:val="x-none" w:eastAsia="x-none"/>
        </w:rPr>
        <w:t>ria:</w:t>
      </w:r>
      <w:r w:rsidR="00897FA2">
        <w:rPr>
          <w:lang w:val="x-none" w:eastAsia="x-none"/>
        </w:rPr>
        <w:t xml:space="preserve"> 1 GB LPDDR2 RAM at 900 MHz</w:t>
      </w:r>
      <w:r w:rsidR="00BC4B7F">
        <w:rPr>
          <w:lang w:val="x-none" w:eastAsia="x-none"/>
        </w:rPr>
        <w:t>;</w:t>
      </w:r>
    </w:p>
    <w:p w14:paraId="554084D0" w14:textId="50BC5A93" w:rsidR="00B15D58" w:rsidRPr="00D81080" w:rsidRDefault="00B15D58" w:rsidP="00D81080">
      <w:pPr>
        <w:pStyle w:val="PargrafodaLista"/>
        <w:numPr>
          <w:ilvl w:val="0"/>
          <w:numId w:val="18"/>
        </w:numPr>
        <w:rPr>
          <w:lang w:val="x-none" w:eastAsia="x-none"/>
        </w:rPr>
      </w:pPr>
      <w:r>
        <w:rPr>
          <w:lang w:val="x-none" w:eastAsia="x-none"/>
        </w:rPr>
        <w:t xml:space="preserve">Armazenamento: </w:t>
      </w:r>
      <w:r w:rsidRPr="00B15D58">
        <w:rPr>
          <w:lang w:val="x-none" w:eastAsia="x-none"/>
        </w:rPr>
        <w:t>MicroSDHC slot</w:t>
      </w:r>
      <w:r w:rsidR="00BC4B7F">
        <w:rPr>
          <w:lang w:val="x-none" w:eastAsia="x-none"/>
        </w:rPr>
        <w:t>;</w:t>
      </w:r>
    </w:p>
    <w:p w14:paraId="2DED3E21" w14:textId="64EB9A0F" w:rsidR="00D81080" w:rsidRPr="00BC4B7F" w:rsidRDefault="00927779" w:rsidP="00BC4B7F">
      <w:pPr>
        <w:pStyle w:val="PargrafodaLista"/>
        <w:numPr>
          <w:ilvl w:val="0"/>
          <w:numId w:val="18"/>
        </w:numPr>
        <w:rPr>
          <w:lang w:val="x-none" w:eastAsia="x-none"/>
        </w:rPr>
      </w:pPr>
      <w:r>
        <w:rPr>
          <w:lang w:val="x-none" w:eastAsia="x-none"/>
        </w:rPr>
        <w:t xml:space="preserve">Alimentação: </w:t>
      </w:r>
      <w:r w:rsidRPr="00927779">
        <w:rPr>
          <w:lang w:val="x-none" w:eastAsia="x-none"/>
        </w:rPr>
        <w:t>1.5 W</w:t>
      </w:r>
      <w:r w:rsidR="00BC4B7F">
        <w:rPr>
          <w:lang w:val="x-none" w:eastAsia="x-none"/>
        </w:rPr>
        <w:t>.</w:t>
      </w:r>
    </w:p>
    <w:p w14:paraId="67D82D74" w14:textId="65270CA3" w:rsidR="000020D6" w:rsidRDefault="000C5351" w:rsidP="00485E2C">
      <w:pPr>
        <w:ind w:firstLine="708"/>
        <w:rPr>
          <w:lang w:val="x-none" w:eastAsia="x-none"/>
        </w:rPr>
      </w:pPr>
      <w:r>
        <w:rPr>
          <w:lang w:val="x-none" w:eastAsia="x-none"/>
        </w:rPr>
        <w:t xml:space="preserve"> Possuo dois arquivos de configurações do docker-compose</w:t>
      </w:r>
      <w:r w:rsidR="00481231">
        <w:rPr>
          <w:lang w:val="x-none" w:eastAsia="x-none"/>
        </w:rPr>
        <w:t xml:space="preserve"> e docker file adapta</w:t>
      </w:r>
      <w:r w:rsidR="00D04A58">
        <w:rPr>
          <w:lang w:val="x-none" w:eastAsia="x-none"/>
        </w:rPr>
        <w:t>dos para cada arquitetura. Foi</w:t>
      </w:r>
      <w:r w:rsidR="00481231">
        <w:rPr>
          <w:lang w:val="x-none" w:eastAsia="x-none"/>
        </w:rPr>
        <w:t xml:space="preserve"> necessário fazer essas adaptações devido a diferença de arquiteturas de processadores que executarão os códigos.</w:t>
      </w:r>
    </w:p>
    <w:p w14:paraId="69DE2D5E" w14:textId="2E0E78D9" w:rsidR="00D9318B" w:rsidRDefault="00D9318B" w:rsidP="00D9318B">
      <w:pPr>
        <w:ind w:left="708"/>
        <w:rPr>
          <w:lang w:val="x-none" w:eastAsia="x-none"/>
        </w:rPr>
      </w:pPr>
      <w:r>
        <w:rPr>
          <w:lang w:val="x-none" w:eastAsia="x-none"/>
        </w:rPr>
        <w:t xml:space="preserve">Arquivos das Arquiteturas: </w:t>
      </w:r>
    </w:p>
    <w:p w14:paraId="0B7F4F36" w14:textId="77777777" w:rsidR="00D9318B" w:rsidRDefault="00D9318B" w:rsidP="00485E2C">
      <w:pPr>
        <w:ind w:firstLine="708"/>
        <w:rPr>
          <w:lang w:val="x-none" w:eastAsia="x-none"/>
        </w:rPr>
      </w:pPr>
    </w:p>
    <w:p w14:paraId="49441D7C" w14:textId="0741FDA6" w:rsidR="00B95B4F" w:rsidRPr="00D9318B" w:rsidRDefault="00B95B4F" w:rsidP="00B95B4F">
      <w:r w:rsidRPr="00D9318B">
        <w:tab/>
        <w:t>X6</w:t>
      </w:r>
      <w:r w:rsidR="0017638D">
        <w:t>4</w:t>
      </w:r>
      <w:r w:rsidRPr="00D9318B">
        <w:t>:</w:t>
      </w:r>
    </w:p>
    <w:p w14:paraId="552C05AC" w14:textId="76FFE7D9" w:rsidR="00B95B4F" w:rsidRPr="00D9318B" w:rsidRDefault="00B95B4F" w:rsidP="00B95B4F">
      <w:r w:rsidRPr="00D9318B">
        <w:tab/>
        <w:t xml:space="preserve">Docker file: Anexo </w:t>
      </w:r>
      <w:r w:rsidR="000A0935">
        <w:t>1</w:t>
      </w:r>
      <w:r w:rsidR="00DB0A62">
        <w:t>2</w:t>
      </w:r>
      <w:r w:rsidR="000A0935">
        <w:t>.</w:t>
      </w:r>
      <w:r w:rsidRPr="00D9318B">
        <w:t>1</w:t>
      </w:r>
    </w:p>
    <w:p w14:paraId="14E27958" w14:textId="526E665E" w:rsidR="00B95B4F" w:rsidRPr="00D9318B" w:rsidRDefault="00B95B4F" w:rsidP="00B95B4F">
      <w:r w:rsidRPr="00D9318B">
        <w:tab/>
        <w:t xml:space="preserve">Docker-compose: Anexo </w:t>
      </w:r>
      <w:r w:rsidR="000A0935">
        <w:t>1</w:t>
      </w:r>
      <w:r w:rsidR="00DB0A62">
        <w:t>2</w:t>
      </w:r>
      <w:r w:rsidR="000A0935">
        <w:t>.</w:t>
      </w:r>
      <w:r w:rsidRPr="00D9318B">
        <w:t>2</w:t>
      </w:r>
    </w:p>
    <w:p w14:paraId="224EEF6E" w14:textId="77777777" w:rsidR="00B95B4F" w:rsidRDefault="00B95B4F" w:rsidP="00485E2C">
      <w:pPr>
        <w:ind w:firstLine="708"/>
        <w:rPr>
          <w:lang w:val="x-none" w:eastAsia="x-none"/>
        </w:rPr>
      </w:pPr>
    </w:p>
    <w:p w14:paraId="309111E7" w14:textId="72546ED6" w:rsidR="006B41B9" w:rsidRDefault="006B41B9" w:rsidP="00485E2C">
      <w:pPr>
        <w:ind w:firstLine="708"/>
        <w:rPr>
          <w:lang w:val="x-none" w:eastAsia="x-none"/>
        </w:rPr>
      </w:pPr>
      <w:r>
        <w:rPr>
          <w:lang w:val="x-none" w:eastAsia="x-none"/>
        </w:rPr>
        <w:t>ARM:</w:t>
      </w:r>
    </w:p>
    <w:p w14:paraId="4868AA27" w14:textId="705A0BC6" w:rsidR="006B41B9" w:rsidRDefault="006B41B9" w:rsidP="00485E2C">
      <w:pPr>
        <w:ind w:firstLine="708"/>
        <w:rPr>
          <w:lang w:val="x-none" w:eastAsia="x-none"/>
        </w:rPr>
      </w:pPr>
      <w:r>
        <w:rPr>
          <w:lang w:val="x-none" w:eastAsia="x-none"/>
        </w:rPr>
        <w:t>Docker file</w:t>
      </w:r>
      <w:r w:rsidR="00142517">
        <w:rPr>
          <w:lang w:val="x-none" w:eastAsia="x-none"/>
        </w:rPr>
        <w:t>:</w:t>
      </w:r>
      <w:r w:rsidR="009272F2">
        <w:rPr>
          <w:lang w:val="x-none" w:eastAsia="x-none"/>
        </w:rPr>
        <w:t xml:space="preserve"> Anexo </w:t>
      </w:r>
      <w:r w:rsidR="00FD102F">
        <w:rPr>
          <w:lang w:val="x-none" w:eastAsia="x-none"/>
        </w:rPr>
        <w:t>1</w:t>
      </w:r>
      <w:r w:rsidR="00DB0A62">
        <w:rPr>
          <w:lang w:val="x-none" w:eastAsia="x-none"/>
        </w:rPr>
        <w:t>2</w:t>
      </w:r>
      <w:r w:rsidR="00FD102F">
        <w:rPr>
          <w:lang w:val="x-none" w:eastAsia="x-none"/>
        </w:rPr>
        <w:t>.</w:t>
      </w:r>
      <w:r w:rsidR="009272F2">
        <w:rPr>
          <w:lang w:val="x-none" w:eastAsia="x-none"/>
        </w:rPr>
        <w:t>3</w:t>
      </w:r>
    </w:p>
    <w:p w14:paraId="7DC3EF60" w14:textId="49828CC9" w:rsidR="00462A6B" w:rsidRDefault="009272F2">
      <w:pPr>
        <w:rPr>
          <w:lang w:val="x-none"/>
        </w:rPr>
      </w:pPr>
      <w:r>
        <w:rPr>
          <w:lang w:val="x-none"/>
        </w:rPr>
        <w:tab/>
        <w:t xml:space="preserve">Docker-compose versao 2 : Anexo </w:t>
      </w:r>
      <w:r w:rsidR="00FD102F">
        <w:rPr>
          <w:lang w:val="x-none"/>
        </w:rPr>
        <w:t>1</w:t>
      </w:r>
      <w:r w:rsidR="00DB0A62">
        <w:rPr>
          <w:lang w:val="x-none"/>
        </w:rPr>
        <w:t>2</w:t>
      </w:r>
      <w:r w:rsidR="00FD102F">
        <w:rPr>
          <w:lang w:val="x-none"/>
        </w:rPr>
        <w:t>.</w:t>
      </w:r>
      <w:r>
        <w:rPr>
          <w:lang w:val="x-none"/>
        </w:rPr>
        <w:t>4</w:t>
      </w:r>
    </w:p>
    <w:p w14:paraId="429B67E4" w14:textId="305FDD8D" w:rsidR="009272F2" w:rsidRDefault="009272F2" w:rsidP="009272F2">
      <w:pPr>
        <w:rPr>
          <w:lang w:val="x-none"/>
        </w:rPr>
      </w:pPr>
      <w:r w:rsidRPr="00D9318B">
        <w:tab/>
      </w:r>
      <w:r w:rsidR="00FD102F">
        <w:rPr>
          <w:lang w:val="x-none"/>
        </w:rPr>
        <w:t>Docker-compose versao 3</w:t>
      </w:r>
      <w:r>
        <w:rPr>
          <w:lang w:val="x-none"/>
        </w:rPr>
        <w:t xml:space="preserve"> : Anexo </w:t>
      </w:r>
      <w:r w:rsidR="00FD102F">
        <w:rPr>
          <w:lang w:val="x-none"/>
        </w:rPr>
        <w:t>1</w:t>
      </w:r>
      <w:r w:rsidR="00DB0A62">
        <w:rPr>
          <w:lang w:val="x-none"/>
        </w:rPr>
        <w:t>2</w:t>
      </w:r>
      <w:r w:rsidR="00FD102F">
        <w:rPr>
          <w:lang w:val="x-none"/>
        </w:rPr>
        <w:t>.</w:t>
      </w:r>
      <w:r>
        <w:rPr>
          <w:lang w:val="x-none"/>
        </w:rPr>
        <w:t>5</w:t>
      </w:r>
    </w:p>
    <w:p w14:paraId="7F99ACFF" w14:textId="77777777" w:rsidR="007204D3" w:rsidRPr="005B1535" w:rsidRDefault="007204D3"/>
    <w:p w14:paraId="715C5E47" w14:textId="77777777" w:rsidR="007204D3" w:rsidRDefault="007204D3">
      <w:r>
        <w:br w:type="page"/>
      </w:r>
    </w:p>
    <w:p w14:paraId="672C6045" w14:textId="6396548C" w:rsidR="001502E0" w:rsidRPr="00F643F2" w:rsidRDefault="00070AA9" w:rsidP="005C0E4C">
      <w:pPr>
        <w:pStyle w:val="Ttulo11"/>
      </w:pPr>
      <w:bookmarkStart w:id="308" w:name="_Toc498128700"/>
      <w:r>
        <w:lastRenderedPageBreak/>
        <w:t>9</w:t>
      </w:r>
      <w:r w:rsidRPr="00F643F2">
        <w:t xml:space="preserve"> </w:t>
      </w:r>
      <w:r>
        <w:t>CONCLUSÃO</w:t>
      </w:r>
      <w:bookmarkEnd w:id="308"/>
    </w:p>
    <w:p w14:paraId="4A5EEFD7" w14:textId="77777777" w:rsidR="001502E0" w:rsidRDefault="001502E0">
      <w:pPr>
        <w:rPr>
          <w:b/>
        </w:rPr>
      </w:pPr>
      <w:r>
        <w:rPr>
          <w:b/>
        </w:rPr>
        <w:br w:type="page"/>
      </w:r>
    </w:p>
    <w:p w14:paraId="49540AC2" w14:textId="4BA0BD36" w:rsidR="005E4CE9" w:rsidRDefault="00070AA9" w:rsidP="005C0E4C">
      <w:pPr>
        <w:pStyle w:val="Ttulo11"/>
      </w:pPr>
      <w:bookmarkStart w:id="309" w:name="_Toc498128701"/>
      <w:r>
        <w:lastRenderedPageBreak/>
        <w:t>10</w:t>
      </w:r>
      <w:r w:rsidRPr="009D4E07">
        <w:t xml:space="preserve"> </w:t>
      </w:r>
      <w:r>
        <w:t>MELHORIAS FUTURAS</w:t>
      </w:r>
      <w:bookmarkEnd w:id="309"/>
    </w:p>
    <w:p w14:paraId="2AE7FF30" w14:textId="5CE2FEDB" w:rsidR="00D27F3A" w:rsidRDefault="00D27F3A" w:rsidP="00D27F3A">
      <w:pPr>
        <w:ind w:firstLine="708"/>
      </w:pPr>
      <w:r>
        <w:t xml:space="preserve">Como melhoria futura, proponho a adaptação do projeto para a orquestração em outros softwares orquestradores, como: </w:t>
      </w:r>
      <w:r w:rsidR="0079088C">
        <w:t>Kubernet, Vagrant e Mesos OS.</w:t>
      </w:r>
    </w:p>
    <w:p w14:paraId="0B5807CE" w14:textId="6556523C" w:rsidR="0079088C" w:rsidRDefault="0079088C" w:rsidP="00D27F3A">
      <w:pPr>
        <w:ind w:firstLine="708"/>
      </w:pPr>
      <w:r>
        <w:t>A utilização destes orquestradores, resultará em adaptações feitas no projeto, pois cada um possui linguagem e sintaxe própria de utilização.</w:t>
      </w:r>
    </w:p>
    <w:p w14:paraId="47BB828B" w14:textId="781891EC" w:rsidR="00CB499E" w:rsidRDefault="00CB499E">
      <w:r>
        <w:br w:type="page"/>
      </w:r>
    </w:p>
    <w:p w14:paraId="2A74D010" w14:textId="45E8C22F" w:rsidR="009C7518" w:rsidRDefault="00070AA9" w:rsidP="005C0E4C">
      <w:pPr>
        <w:pStyle w:val="Ttulo11"/>
      </w:pPr>
      <w:bookmarkStart w:id="310" w:name="_Toc496802715"/>
      <w:bookmarkStart w:id="311" w:name="_Toc496802944"/>
      <w:bookmarkStart w:id="312" w:name="_Toc498128702"/>
      <w:r>
        <w:lastRenderedPageBreak/>
        <w:t>11 REFERÊNCIAS</w:t>
      </w:r>
      <w:bookmarkEnd w:id="310"/>
      <w:bookmarkEnd w:id="311"/>
      <w:bookmarkEnd w:id="312"/>
    </w:p>
    <w:p w14:paraId="5E5EBBF2" w14:textId="77777777" w:rsidR="009C7518" w:rsidRDefault="00C254AC">
      <w:r>
        <w:t xml:space="preserve">História da computação em nuvens. Disponível em &lt;http://www.dsc.ufcg.edu.br/~pet/jornal/agosto2012/materias/historia_da_computacao.html&gt;. Acessado em 18/11/2016 </w:t>
      </w:r>
    </w:p>
    <w:p w14:paraId="735D0D5A" w14:textId="77777777" w:rsidR="009C7518" w:rsidRDefault="009C7518"/>
    <w:p w14:paraId="53D618C0" w14:textId="01D55AC1" w:rsidR="009C7518" w:rsidRDefault="00C254AC">
      <w:r>
        <w:t>Cloud Computing. Disponível em &lt;https://en.wikipedia.org/wiki/Cloud_computing&gt;. Acessado em 20/11/2016.</w:t>
      </w:r>
    </w:p>
    <w:p w14:paraId="57805CAF" w14:textId="77777777" w:rsidR="009C7518" w:rsidRDefault="009C7518"/>
    <w:p w14:paraId="727084BB" w14:textId="71074214" w:rsidR="009C7518" w:rsidRDefault="00C254AC">
      <w:r>
        <w:t xml:space="preserve">O que é </w:t>
      </w:r>
      <w:proofErr w:type="spellStart"/>
      <w:r>
        <w:t>clo</w:t>
      </w:r>
      <w:r w:rsidR="00FE0840">
        <w:t>u</w:t>
      </w:r>
      <w:r>
        <w:t>d</w:t>
      </w:r>
      <w:proofErr w:type="spellEnd"/>
      <w:r>
        <w:t xml:space="preserve"> computing. Disponível em &lt;http://www.infowester.com/cloudcomputing.php&gt;.  Acessado em 20/11/2016.</w:t>
      </w:r>
    </w:p>
    <w:p w14:paraId="61A0EDFF" w14:textId="77777777" w:rsidR="009C7518" w:rsidRDefault="009C7518"/>
    <w:p w14:paraId="75D73769" w14:textId="77777777" w:rsidR="009C7518" w:rsidRDefault="00C254AC">
      <w:r>
        <w:t>Fundamentos de Computação Nuvem para Governos. Disponível em &lt;http://www4.serpro.gov.br/wcge2010/artigos/Artigo-Fundamentos%20de%20Computacao%20Nuvem%20para%20Governos.pdf&gt;. Acessado e</w:t>
      </w:r>
      <w:bookmarkStart w:id="313" w:name="_GoBack"/>
      <w:bookmarkEnd w:id="313"/>
      <w:r>
        <w:t>m 21/11/2016.</w:t>
      </w:r>
    </w:p>
    <w:p w14:paraId="5C75A6F0" w14:textId="77777777" w:rsidR="009C7518" w:rsidRDefault="009C7518"/>
    <w:p w14:paraId="28921F54" w14:textId="3E7EDA4D" w:rsidR="009C7518" w:rsidRDefault="00C254AC">
      <w:r>
        <w:t>Cloud computing estamos nas nuvens voando. Disponível em &lt;http://ppgi.ci.ufpb.br/wp-content/uploads/palestra-cloud-computing.pdf&gt;. Acessado em 21/11/2016</w:t>
      </w:r>
    </w:p>
    <w:p w14:paraId="08C8A0B4" w14:textId="77777777" w:rsidR="009C7518" w:rsidRDefault="009C7518"/>
    <w:p w14:paraId="13C9BBF0" w14:textId="77777777" w:rsidR="009C7518" w:rsidRDefault="00C254AC">
      <w:r>
        <w:t>“The NIST Definition of Cloud Computing”. Disponível em &lt;http://nvlpubs.nist.gov/nistpubs/Legacy/SP/nistspecialpublication800-145.pdf &gt;. Acessado em 24/11/2016</w:t>
      </w:r>
    </w:p>
    <w:p w14:paraId="3D3B8F8C" w14:textId="77777777" w:rsidR="009C7518" w:rsidRDefault="009C7518"/>
    <w:p w14:paraId="30FED1E4" w14:textId="6C6AA99F" w:rsidR="009C7518" w:rsidRDefault="00C254AC">
      <w:r>
        <w:t>Conceitos de computação em nuvem. Disponível em &lt;http://ftp.unipar.br/~seinpar/2013/artigos/Rogerio%20Schueroff%20Vandresen.pdf&gt;. Acessado em 24/11/2016</w:t>
      </w:r>
    </w:p>
    <w:p w14:paraId="3AC6DE1D" w14:textId="77777777" w:rsidR="009C7518" w:rsidRDefault="009C7518"/>
    <w:p w14:paraId="7A43C08B" w14:textId="77777777" w:rsidR="009C7518" w:rsidRDefault="00C254AC">
      <w:r>
        <w:t>Nogueira, Matheus Cadori1; PEZZI, Daniel da Cunha (2010) “A Computação Agora é nas Nuvens” Universidade de Cruz Alta (UNICRUZ) – Cruz Alta, RS – Brasil.</w:t>
      </w:r>
    </w:p>
    <w:p w14:paraId="143E95AD" w14:textId="77777777" w:rsidR="009C7518" w:rsidRDefault="009C7518"/>
    <w:p w14:paraId="4000C705" w14:textId="2A9C982A" w:rsidR="009C7518" w:rsidRDefault="00266F4B">
      <w:r>
        <w:t xml:space="preserve">Veras, Manoel </w:t>
      </w:r>
      <w:r w:rsidR="00D3463E">
        <w:t>(2012)</w:t>
      </w:r>
      <w:r w:rsidR="00A33A8E">
        <w:t xml:space="preserve"> “</w:t>
      </w:r>
      <w:r w:rsidR="00C254AC">
        <w:t xml:space="preserve">Cloud Computing: Nova Arquitetura da TI”. Editora </w:t>
      </w:r>
      <w:proofErr w:type="spellStart"/>
      <w:r w:rsidR="00C254AC">
        <w:t>Brasport</w:t>
      </w:r>
      <w:proofErr w:type="spellEnd"/>
      <w:r w:rsidR="00C254AC">
        <w:t>: Rio de Janeiro, Brasil.</w:t>
      </w:r>
    </w:p>
    <w:p w14:paraId="78DFD4FE" w14:textId="77777777" w:rsidR="009C7518" w:rsidRDefault="009C7518"/>
    <w:p w14:paraId="3DFB0DBC" w14:textId="77777777" w:rsidR="009C7518" w:rsidRDefault="00C254AC">
      <w:r>
        <w:t xml:space="preserve">Souza, Flávio R. C.; Moreira, Leonardo O.; Machado, </w:t>
      </w:r>
      <w:proofErr w:type="spellStart"/>
      <w:r>
        <w:t>Javam</w:t>
      </w:r>
      <w:proofErr w:type="spellEnd"/>
      <w:r>
        <w:t xml:space="preserve"> C. Computação em Nuvem: Conceitos, Tecnologias, Aplicações e Desafios. ERCEMAPI 2009.</w:t>
      </w:r>
    </w:p>
    <w:p w14:paraId="634AA9B4" w14:textId="77777777" w:rsidR="009C7518" w:rsidRDefault="009C7518"/>
    <w:p w14:paraId="4E088774" w14:textId="6EA6D54F" w:rsidR="00006F5D" w:rsidRDefault="008C5EF0" w:rsidP="00006F5D">
      <w:r>
        <w:t>“</w:t>
      </w:r>
      <w:r w:rsidR="00006F5D">
        <w:t>Saiba como a virtualização por container revolucionou a infraestrutura de TI. Parte 1</w:t>
      </w:r>
      <w:r>
        <w:t>”</w:t>
      </w:r>
      <w:r w:rsidR="00B42F44">
        <w:t>. Disponível em</w:t>
      </w:r>
      <w:r w:rsidR="00006F5D">
        <w:t xml:space="preserve"> </w:t>
      </w:r>
      <w:r w:rsidR="00B42F44">
        <w:t>&lt;</w:t>
      </w:r>
      <w:r w:rsidR="00006F5D">
        <w:t>https://www.3way.com.br/saiba-como-a-virtualizacao-por-container-mudou-a-infraestrutura-de-ti/</w:t>
      </w:r>
      <w:r w:rsidR="00B42F44">
        <w:t>&gt;. Acessado em 03/05/2017</w:t>
      </w:r>
    </w:p>
    <w:p w14:paraId="38414495" w14:textId="77777777" w:rsidR="00006F5D" w:rsidRDefault="00006F5D" w:rsidP="00006F5D"/>
    <w:p w14:paraId="3AF0E0FF" w14:textId="7B67AAA3" w:rsidR="00006F5D" w:rsidRDefault="00CB6EC5" w:rsidP="00006F5D">
      <w:r>
        <w:t>“</w:t>
      </w:r>
      <w:r w:rsidR="00006F5D">
        <w:t>Saiba como a virtualização por container revolucionou a infraestrutura de TI. Parte 2</w:t>
      </w:r>
      <w:r>
        <w:t>”. Disponível em &lt;</w:t>
      </w:r>
      <w:r w:rsidR="00006F5D">
        <w:t>https://www.3way.com.br/saiba-como-a-virtualizacao-por-container-revolucionou-a-infraestrutura-de-ti-part2/</w:t>
      </w:r>
      <w:r>
        <w:t>&gt;. Acessado em 03/05/2017</w:t>
      </w:r>
    </w:p>
    <w:p w14:paraId="45F45A72" w14:textId="77777777" w:rsidR="00006F5D" w:rsidRDefault="00006F5D" w:rsidP="00006F5D"/>
    <w:p w14:paraId="02082D1A" w14:textId="5802BE9E" w:rsidR="00006F5D" w:rsidRDefault="003F254F" w:rsidP="00006F5D">
      <w:r>
        <w:t>“</w:t>
      </w:r>
      <w:r w:rsidRPr="003F254F">
        <w:t>Saiba como a virtualização por container revolucionou a infraestrutura de ti! Parte 3</w:t>
      </w:r>
      <w:r>
        <w:t>”. Disponível em</w:t>
      </w:r>
      <w:r w:rsidRPr="003F254F">
        <w:t xml:space="preserve"> </w:t>
      </w:r>
      <w:r>
        <w:t>&lt;</w:t>
      </w:r>
      <w:r w:rsidRPr="003F254F">
        <w:t>https://www.3way.com.br/gerenciando-containers-usando-kubernetes/</w:t>
      </w:r>
      <w:r>
        <w:t>&gt;. Acessado em 03/05/2017</w:t>
      </w:r>
    </w:p>
    <w:p w14:paraId="121429A1" w14:textId="77777777" w:rsidR="009C7518" w:rsidRDefault="009C7518">
      <w:pPr>
        <w:rPr>
          <w:bCs/>
          <w:color w:val="313539"/>
          <w:shd w:val="clear" w:color="auto" w:fill="F6F6F7"/>
        </w:rPr>
      </w:pPr>
    </w:p>
    <w:p w14:paraId="4CCB0FD0" w14:textId="77777777" w:rsidR="003A7EF2" w:rsidRPr="003A7EF2" w:rsidRDefault="003A7EF2" w:rsidP="003A7EF2">
      <w:r w:rsidRPr="003A7EF2">
        <w:lastRenderedPageBreak/>
        <w:t xml:space="preserve">“O que é </w:t>
      </w:r>
      <w:proofErr w:type="gramStart"/>
      <w:r w:rsidRPr="003A7EF2">
        <w:t>Container?”</w:t>
      </w:r>
      <w:proofErr w:type="gramEnd"/>
      <w:r w:rsidRPr="003A7EF2">
        <w:t>. Disponível em &lt;http://www.mundodocker.com.br/o-que-e-container/&gt;. Acessado em 04/05/2017</w:t>
      </w:r>
    </w:p>
    <w:p w14:paraId="1970D3BE" w14:textId="6A34832A" w:rsidR="009C7518" w:rsidRDefault="009C7518"/>
    <w:p w14:paraId="186A2660" w14:textId="26F48010" w:rsidR="003D2836" w:rsidRPr="003811C5" w:rsidRDefault="0022087F">
      <w:r w:rsidRPr="00571925">
        <w:t>“</w:t>
      </w:r>
      <w:r w:rsidR="00266F4B" w:rsidRPr="00571925">
        <w:t xml:space="preserve">10 </w:t>
      </w:r>
      <w:proofErr w:type="spellStart"/>
      <w:r w:rsidR="00266F4B" w:rsidRPr="00571925">
        <w:t>things</w:t>
      </w:r>
      <w:proofErr w:type="spellEnd"/>
      <w:r w:rsidR="00266F4B" w:rsidRPr="00571925">
        <w:t xml:space="preserve"> </w:t>
      </w:r>
      <w:proofErr w:type="spellStart"/>
      <w:r w:rsidR="00266F4B" w:rsidRPr="00571925">
        <w:t>to</w:t>
      </w:r>
      <w:proofErr w:type="spellEnd"/>
      <w:r w:rsidR="00266F4B" w:rsidRPr="00571925">
        <w:t xml:space="preserve"> </w:t>
      </w:r>
      <w:proofErr w:type="spellStart"/>
      <w:r w:rsidR="00266F4B" w:rsidRPr="00571925">
        <w:t>avoid</w:t>
      </w:r>
      <w:proofErr w:type="spellEnd"/>
      <w:r w:rsidR="00266F4B" w:rsidRPr="00571925">
        <w:t xml:space="preserve"> in docker containers</w:t>
      </w:r>
      <w:r w:rsidRPr="00571925">
        <w:t xml:space="preserve">”. </w:t>
      </w:r>
      <w:r w:rsidRPr="003811C5">
        <w:t>Disponível em: &lt;</w:t>
      </w:r>
      <w:r w:rsidR="003D2836" w:rsidRPr="003811C5">
        <w:t>https://developers.redhat.com/blog/2016/02/24/10-things-to-avoid-in-docker-containers/</w:t>
      </w:r>
      <w:r w:rsidRPr="003811C5">
        <w:t>&gt;</w:t>
      </w:r>
      <w:r w:rsidR="00571925">
        <w:t>. Acessado em 25/10/2017</w:t>
      </w:r>
    </w:p>
    <w:p w14:paraId="1877DD2B" w14:textId="77777777" w:rsidR="009C7518" w:rsidRPr="003811C5" w:rsidRDefault="00C254AC">
      <w:r w:rsidRPr="003811C5">
        <w:br w:type="page"/>
      </w:r>
    </w:p>
    <w:p w14:paraId="496C767D" w14:textId="4DB5F96B" w:rsidR="009C7518" w:rsidRDefault="001175A1" w:rsidP="005C0E4C">
      <w:pPr>
        <w:pStyle w:val="Ttulo11"/>
      </w:pPr>
      <w:bookmarkStart w:id="314" w:name="_Toc496802716"/>
      <w:bookmarkStart w:id="315" w:name="_Toc496802945"/>
      <w:bookmarkStart w:id="316" w:name="_Toc498128703"/>
      <w:r>
        <w:lastRenderedPageBreak/>
        <w:t>12 ANEXOS</w:t>
      </w:r>
      <w:bookmarkEnd w:id="314"/>
      <w:bookmarkEnd w:id="315"/>
      <w:bookmarkEnd w:id="316"/>
    </w:p>
    <w:p w14:paraId="610A7845" w14:textId="2FE41F1A" w:rsidR="009C7518" w:rsidRDefault="00C254AC" w:rsidP="00763C82">
      <w:pPr>
        <w:pStyle w:val="Ttulo21"/>
      </w:pPr>
      <w:bookmarkStart w:id="317" w:name="_Toc498128704"/>
      <w:r>
        <w:t xml:space="preserve">Anexo </w:t>
      </w:r>
      <w:r w:rsidR="00CB499E">
        <w:t>1</w:t>
      </w:r>
      <w:r w:rsidR="00607FED">
        <w:t>2</w:t>
      </w:r>
      <w:r w:rsidR="00CB499E">
        <w:t>.</w:t>
      </w:r>
      <w:r>
        <w:t>1 – Dockerfile</w:t>
      </w:r>
      <w:r w:rsidR="00DD156D">
        <w:t xml:space="preserve"> - </w:t>
      </w:r>
      <w:r w:rsidR="00DD156D" w:rsidRPr="000B5349">
        <w:rPr>
          <w:lang w:val="pt-BR"/>
        </w:rPr>
        <w:t>X6</w:t>
      </w:r>
      <w:bookmarkEnd w:id="317"/>
      <w:r w:rsidR="00634C23">
        <w:rPr>
          <w:lang w:val="pt-BR"/>
        </w:rPr>
        <w:t>4</w:t>
      </w:r>
    </w:p>
    <w:p w14:paraId="69B4C741" w14:textId="77777777" w:rsidR="009C7518" w:rsidRDefault="009C7518"/>
    <w:p w14:paraId="4815E1C0" w14:textId="77777777" w:rsidR="003A59F0" w:rsidRPr="000B5349" w:rsidRDefault="003A59F0" w:rsidP="003A59F0">
      <w:r w:rsidRPr="000B5349">
        <w:t>FROM ubuntu:12.04</w:t>
      </w:r>
    </w:p>
    <w:p w14:paraId="0A825793" w14:textId="77777777" w:rsidR="003A59F0" w:rsidRPr="000B5349" w:rsidRDefault="003A59F0" w:rsidP="003A59F0">
      <w:r w:rsidRPr="000B5349">
        <w:t>FROM ruby:2.3.3</w:t>
      </w:r>
    </w:p>
    <w:p w14:paraId="45664731" w14:textId="77777777" w:rsidR="003A59F0" w:rsidRPr="000B5349" w:rsidRDefault="003A59F0" w:rsidP="003A59F0"/>
    <w:p w14:paraId="7FC603C1" w14:textId="77777777" w:rsidR="003A59F0" w:rsidRPr="003A59F0" w:rsidRDefault="003A59F0" w:rsidP="003A59F0">
      <w:pPr>
        <w:rPr>
          <w:lang w:val="en-US"/>
        </w:rPr>
      </w:pPr>
      <w:r w:rsidRPr="003A59F0">
        <w:rPr>
          <w:lang w:val="en-US"/>
        </w:rPr>
        <w:t xml:space="preserve">MAINTAINER Thiago </w:t>
      </w:r>
      <w:proofErr w:type="spellStart"/>
      <w:r w:rsidRPr="003A59F0">
        <w:rPr>
          <w:lang w:val="en-US"/>
        </w:rPr>
        <w:t>Soares</w:t>
      </w:r>
      <w:proofErr w:type="spellEnd"/>
      <w:r w:rsidRPr="003A59F0">
        <w:rPr>
          <w:lang w:val="en-US"/>
        </w:rPr>
        <w:t xml:space="preserve"> &lt;thiagosoarescruz0@gmail.com&gt;</w:t>
      </w:r>
    </w:p>
    <w:p w14:paraId="6A8B04F6" w14:textId="77777777" w:rsidR="003A59F0" w:rsidRPr="003A59F0" w:rsidRDefault="003A59F0" w:rsidP="003A59F0">
      <w:pPr>
        <w:rPr>
          <w:lang w:val="en-US"/>
        </w:rPr>
      </w:pPr>
    </w:p>
    <w:p w14:paraId="724A4953" w14:textId="7259F6B8" w:rsidR="003A59F0" w:rsidRPr="003A59F0" w:rsidRDefault="00544D4A" w:rsidP="003A59F0">
      <w:pPr>
        <w:rPr>
          <w:lang w:val="en-US"/>
        </w:rPr>
      </w:pPr>
      <w:r>
        <w:rPr>
          <w:lang w:val="en-US"/>
        </w:rPr>
        <w:t>#</w:t>
      </w:r>
      <w:r w:rsidR="003A59F0" w:rsidRPr="003A59F0">
        <w:rPr>
          <w:lang w:val="en-US"/>
        </w:rPr>
        <w:t>Install Build essentials</w:t>
      </w:r>
    </w:p>
    <w:p w14:paraId="26EBEDF0" w14:textId="77777777" w:rsidR="003A59F0" w:rsidRPr="003A59F0" w:rsidRDefault="003A59F0" w:rsidP="003A59F0">
      <w:pPr>
        <w:rPr>
          <w:lang w:val="en-US"/>
        </w:rPr>
      </w:pPr>
      <w:r w:rsidRPr="003A59F0">
        <w:rPr>
          <w:lang w:val="en-US"/>
        </w:rPr>
        <w:t>RUN apt-get update -</w:t>
      </w:r>
      <w:proofErr w:type="spellStart"/>
      <w:r w:rsidRPr="003A59F0">
        <w:rPr>
          <w:lang w:val="en-US"/>
        </w:rPr>
        <w:t>qq</w:t>
      </w:r>
      <w:proofErr w:type="spellEnd"/>
      <w:r w:rsidRPr="003A59F0">
        <w:rPr>
          <w:lang w:val="en-US"/>
        </w:rPr>
        <w:t xml:space="preserve"> &amp;&amp; apt-get install -y build-essential </w:t>
      </w:r>
      <w:proofErr w:type="spellStart"/>
      <w:r w:rsidRPr="003A59F0">
        <w:rPr>
          <w:lang w:val="en-US"/>
        </w:rPr>
        <w:t>libpq</w:t>
      </w:r>
      <w:proofErr w:type="spellEnd"/>
      <w:r w:rsidRPr="003A59F0">
        <w:rPr>
          <w:lang w:val="en-US"/>
        </w:rPr>
        <w:t xml:space="preserve">-dev </w:t>
      </w:r>
      <w:proofErr w:type="spellStart"/>
      <w:r w:rsidRPr="003A59F0">
        <w:rPr>
          <w:lang w:val="en-US"/>
        </w:rPr>
        <w:t>nodejs</w:t>
      </w:r>
      <w:proofErr w:type="spellEnd"/>
      <w:r w:rsidRPr="003A59F0">
        <w:rPr>
          <w:lang w:val="en-US"/>
        </w:rPr>
        <w:t xml:space="preserve">-legacy </w:t>
      </w:r>
      <w:proofErr w:type="spellStart"/>
      <w:r w:rsidRPr="003A59F0">
        <w:rPr>
          <w:lang w:val="en-US"/>
        </w:rPr>
        <w:t>mysql</w:t>
      </w:r>
      <w:proofErr w:type="spellEnd"/>
      <w:r w:rsidRPr="003A59F0">
        <w:rPr>
          <w:lang w:val="en-US"/>
        </w:rPr>
        <w:t>-client \</w:t>
      </w:r>
    </w:p>
    <w:p w14:paraId="4413E289" w14:textId="77777777" w:rsidR="003A59F0" w:rsidRPr="003A59F0" w:rsidRDefault="003A59F0" w:rsidP="003A59F0">
      <w:pPr>
        <w:rPr>
          <w:lang w:val="en-US"/>
        </w:rPr>
      </w:pPr>
      <w:proofErr w:type="spellStart"/>
      <w:r w:rsidRPr="003A59F0">
        <w:rPr>
          <w:lang w:val="en-US"/>
        </w:rPr>
        <w:t>libssl</w:t>
      </w:r>
      <w:proofErr w:type="spellEnd"/>
      <w:r w:rsidRPr="003A59F0">
        <w:rPr>
          <w:lang w:val="en-US"/>
        </w:rPr>
        <w:t>-dev apt-</w:t>
      </w:r>
      <w:proofErr w:type="spellStart"/>
      <w:r w:rsidRPr="003A59F0">
        <w:rPr>
          <w:lang w:val="en-US"/>
        </w:rPr>
        <w:t>utils</w:t>
      </w:r>
      <w:proofErr w:type="spellEnd"/>
      <w:r w:rsidRPr="003A59F0">
        <w:rPr>
          <w:lang w:val="en-US"/>
        </w:rPr>
        <w:t xml:space="preserve"> </w:t>
      </w:r>
      <w:proofErr w:type="spellStart"/>
      <w:r w:rsidRPr="003A59F0">
        <w:rPr>
          <w:lang w:val="en-US"/>
        </w:rPr>
        <w:t>nodejs</w:t>
      </w:r>
      <w:proofErr w:type="spellEnd"/>
    </w:p>
    <w:p w14:paraId="49E66D26" w14:textId="77777777" w:rsidR="003A59F0" w:rsidRPr="003A59F0" w:rsidRDefault="003A59F0" w:rsidP="003A59F0">
      <w:pPr>
        <w:rPr>
          <w:lang w:val="en-US"/>
        </w:rPr>
      </w:pPr>
    </w:p>
    <w:p w14:paraId="27F61A4E" w14:textId="06C94885" w:rsidR="003A59F0" w:rsidRPr="003A59F0" w:rsidRDefault="00544D4A" w:rsidP="003A59F0">
      <w:pPr>
        <w:rPr>
          <w:lang w:val="en-US"/>
        </w:rPr>
      </w:pPr>
      <w:r>
        <w:rPr>
          <w:lang w:val="en-US"/>
        </w:rPr>
        <w:t>#</w:t>
      </w:r>
      <w:r w:rsidR="003A59F0" w:rsidRPr="003A59F0">
        <w:rPr>
          <w:lang w:val="en-US"/>
        </w:rPr>
        <w:t>Install MySQL client</w:t>
      </w:r>
    </w:p>
    <w:p w14:paraId="275BF176" w14:textId="77777777" w:rsidR="003A59F0" w:rsidRPr="003A59F0" w:rsidRDefault="003A59F0" w:rsidP="003A59F0">
      <w:pPr>
        <w:rPr>
          <w:lang w:val="en-US"/>
        </w:rPr>
      </w:pPr>
      <w:r w:rsidRPr="003A59F0">
        <w:rPr>
          <w:lang w:val="en-US"/>
        </w:rPr>
        <w:t>RUN apt-get update &amp;&amp; \</w:t>
      </w:r>
    </w:p>
    <w:p w14:paraId="0D4B0E84" w14:textId="77777777" w:rsidR="003A59F0" w:rsidRPr="003A59F0" w:rsidRDefault="003A59F0" w:rsidP="003A59F0">
      <w:pPr>
        <w:rPr>
          <w:lang w:val="en-US"/>
        </w:rPr>
      </w:pPr>
      <w:r w:rsidRPr="003A59F0">
        <w:rPr>
          <w:lang w:val="en-US"/>
        </w:rPr>
        <w:t xml:space="preserve">      apt-get -y install </w:t>
      </w:r>
      <w:proofErr w:type="spellStart"/>
      <w:r w:rsidRPr="003A59F0">
        <w:rPr>
          <w:lang w:val="en-US"/>
        </w:rPr>
        <w:t>sudo</w:t>
      </w:r>
      <w:proofErr w:type="spellEnd"/>
    </w:p>
    <w:p w14:paraId="13789ED8" w14:textId="77777777" w:rsidR="003A59F0" w:rsidRPr="003A59F0" w:rsidRDefault="003A59F0" w:rsidP="003A59F0">
      <w:pPr>
        <w:rPr>
          <w:lang w:val="en-US"/>
        </w:rPr>
      </w:pPr>
    </w:p>
    <w:p w14:paraId="4E6AF7A3" w14:textId="775ED4A8" w:rsidR="003A59F0" w:rsidRPr="003A59F0" w:rsidRDefault="00544D4A" w:rsidP="003A59F0">
      <w:pPr>
        <w:rPr>
          <w:lang w:val="en-US"/>
        </w:rPr>
      </w:pPr>
      <w:r>
        <w:rPr>
          <w:lang w:val="en-US"/>
        </w:rPr>
        <w:t>#</w:t>
      </w:r>
      <w:r w:rsidR="003A59F0" w:rsidRPr="003A59F0">
        <w:rPr>
          <w:lang w:val="en-US"/>
        </w:rPr>
        <w:t>Install MySQL client</w:t>
      </w:r>
    </w:p>
    <w:p w14:paraId="78AAF6A9" w14:textId="77777777" w:rsidR="003A59F0" w:rsidRPr="003A59F0" w:rsidRDefault="003A59F0" w:rsidP="003A59F0">
      <w:pPr>
        <w:rPr>
          <w:lang w:val="en-US"/>
        </w:rPr>
      </w:pPr>
      <w:r w:rsidRPr="003A59F0">
        <w:rPr>
          <w:lang w:val="en-US"/>
        </w:rPr>
        <w:t xml:space="preserve">RUN </w:t>
      </w:r>
      <w:proofErr w:type="spellStart"/>
      <w:r w:rsidRPr="003A59F0">
        <w:rPr>
          <w:lang w:val="en-US"/>
        </w:rPr>
        <w:t>sudo</w:t>
      </w:r>
      <w:proofErr w:type="spellEnd"/>
      <w:r w:rsidRPr="003A59F0">
        <w:rPr>
          <w:lang w:val="en-US"/>
        </w:rPr>
        <w:t xml:space="preserve"> apt-get install -y </w:t>
      </w:r>
      <w:proofErr w:type="spellStart"/>
      <w:r w:rsidRPr="003A59F0">
        <w:rPr>
          <w:lang w:val="en-US"/>
        </w:rPr>
        <w:t>mysql</w:t>
      </w:r>
      <w:proofErr w:type="spellEnd"/>
      <w:r w:rsidRPr="003A59F0">
        <w:rPr>
          <w:lang w:val="en-US"/>
        </w:rPr>
        <w:t>-client &amp;&amp; \</w:t>
      </w:r>
    </w:p>
    <w:p w14:paraId="51C5B86A"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apt-get </w:t>
      </w:r>
      <w:proofErr w:type="spellStart"/>
      <w:r w:rsidRPr="003A59F0">
        <w:rPr>
          <w:lang w:val="en-US"/>
        </w:rPr>
        <w:t>autoremove</w:t>
      </w:r>
      <w:proofErr w:type="spellEnd"/>
      <w:r w:rsidRPr="003A59F0">
        <w:rPr>
          <w:lang w:val="en-US"/>
        </w:rPr>
        <w:t xml:space="preserve"> -y &amp;&amp; \</w:t>
      </w:r>
    </w:p>
    <w:p w14:paraId="2940A0A3"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w:t>
      </w:r>
      <w:proofErr w:type="spellStart"/>
      <w:r w:rsidRPr="003A59F0">
        <w:rPr>
          <w:lang w:val="en-US"/>
        </w:rPr>
        <w:t>rm</w:t>
      </w:r>
      <w:proofErr w:type="spellEnd"/>
      <w:r w:rsidRPr="003A59F0">
        <w:rPr>
          <w:lang w:val="en-US"/>
        </w:rPr>
        <w:t xml:space="preserve"> -</w:t>
      </w:r>
      <w:proofErr w:type="spellStart"/>
      <w:r w:rsidRPr="003A59F0">
        <w:rPr>
          <w:lang w:val="en-US"/>
        </w:rPr>
        <w:t>rf</w:t>
      </w:r>
      <w:proofErr w:type="spellEnd"/>
      <w:r w:rsidRPr="003A59F0">
        <w:rPr>
          <w:lang w:val="en-US"/>
        </w:rPr>
        <w:t xml:space="preserve"> /</w:t>
      </w:r>
      <w:proofErr w:type="spellStart"/>
      <w:r w:rsidRPr="003A59F0">
        <w:rPr>
          <w:lang w:val="en-US"/>
        </w:rPr>
        <w:t>var</w:t>
      </w:r>
      <w:proofErr w:type="spellEnd"/>
      <w:r w:rsidRPr="003A59F0">
        <w:rPr>
          <w:lang w:val="en-US"/>
        </w:rPr>
        <w:t>/lib/apt/lists/*</w:t>
      </w:r>
    </w:p>
    <w:p w14:paraId="2F5F56CC" w14:textId="77777777" w:rsidR="003A59F0" w:rsidRPr="003A59F0" w:rsidRDefault="003A59F0" w:rsidP="003A59F0">
      <w:pPr>
        <w:rPr>
          <w:lang w:val="en-US"/>
        </w:rPr>
      </w:pPr>
    </w:p>
    <w:p w14:paraId="779191D2" w14:textId="77777777" w:rsidR="003A59F0" w:rsidRPr="003A59F0" w:rsidRDefault="003A59F0" w:rsidP="003A59F0">
      <w:pPr>
        <w:rPr>
          <w:lang w:val="en-US"/>
        </w:rPr>
      </w:pPr>
    </w:p>
    <w:p w14:paraId="26940A98" w14:textId="3E01FF8F" w:rsidR="003A59F0" w:rsidRPr="003A59F0" w:rsidRDefault="003A59F0" w:rsidP="003A59F0">
      <w:pPr>
        <w:rPr>
          <w:lang w:val="en-US"/>
        </w:rPr>
      </w:pPr>
      <w:r w:rsidRPr="003A59F0">
        <w:rPr>
          <w:lang w:val="en-US"/>
        </w:rPr>
        <w:t xml:space="preserve">#Set some </w:t>
      </w:r>
      <w:proofErr w:type="spellStart"/>
      <w:r w:rsidRPr="003A59F0">
        <w:rPr>
          <w:lang w:val="en-US"/>
        </w:rPr>
        <w:t>config</w:t>
      </w:r>
      <w:proofErr w:type="spellEnd"/>
    </w:p>
    <w:p w14:paraId="186732E0" w14:textId="77777777" w:rsidR="003A59F0" w:rsidRPr="003A59F0" w:rsidRDefault="003A59F0" w:rsidP="003A59F0">
      <w:pPr>
        <w:rPr>
          <w:lang w:val="en-US"/>
        </w:rPr>
      </w:pPr>
      <w:r w:rsidRPr="003A59F0">
        <w:rPr>
          <w:lang w:val="en-US"/>
        </w:rPr>
        <w:t>ENV RAILS_LOG_TO_STDOUT true</w:t>
      </w:r>
    </w:p>
    <w:p w14:paraId="4A17840E" w14:textId="77777777" w:rsidR="003A59F0" w:rsidRPr="003A59F0" w:rsidRDefault="003A59F0" w:rsidP="003A59F0">
      <w:pPr>
        <w:rPr>
          <w:lang w:val="en-US"/>
        </w:rPr>
      </w:pPr>
    </w:p>
    <w:p w14:paraId="0331EE46" w14:textId="09528697" w:rsidR="003A59F0" w:rsidRPr="003A59F0" w:rsidRDefault="00544D4A" w:rsidP="003A59F0">
      <w:pPr>
        <w:rPr>
          <w:lang w:val="en-US"/>
        </w:rPr>
      </w:pPr>
      <w:r>
        <w:rPr>
          <w:lang w:val="en-US"/>
        </w:rPr>
        <w:t>#</w:t>
      </w:r>
      <w:proofErr w:type="spellStart"/>
      <w:r w:rsidR="003A59F0" w:rsidRPr="003A59F0">
        <w:rPr>
          <w:lang w:val="en-US"/>
        </w:rPr>
        <w:t>Mkdir</w:t>
      </w:r>
      <w:proofErr w:type="spellEnd"/>
    </w:p>
    <w:p w14:paraId="2D8E9719" w14:textId="77777777" w:rsidR="003A59F0" w:rsidRPr="003A59F0" w:rsidRDefault="003A59F0" w:rsidP="003A59F0">
      <w:pPr>
        <w:rPr>
          <w:lang w:val="en-US"/>
        </w:rPr>
      </w:pPr>
      <w:r w:rsidRPr="003A59F0">
        <w:rPr>
          <w:lang w:val="en-US"/>
        </w:rPr>
        <w:t xml:space="preserve">RUN </w:t>
      </w:r>
      <w:proofErr w:type="spellStart"/>
      <w:r w:rsidRPr="003A59F0">
        <w:rPr>
          <w:lang w:val="en-US"/>
        </w:rPr>
        <w:t>mkdir</w:t>
      </w:r>
      <w:proofErr w:type="spellEnd"/>
      <w:r w:rsidRPr="003A59F0">
        <w:rPr>
          <w:lang w:val="en-US"/>
        </w:rPr>
        <w:t xml:space="preserve"> -p /home/app</w:t>
      </w:r>
    </w:p>
    <w:p w14:paraId="52475F3E" w14:textId="77777777" w:rsidR="003A59F0" w:rsidRPr="003A59F0" w:rsidRDefault="003A59F0" w:rsidP="003A59F0">
      <w:pPr>
        <w:rPr>
          <w:lang w:val="en-US"/>
        </w:rPr>
      </w:pPr>
    </w:p>
    <w:p w14:paraId="171DB11B" w14:textId="0D1E0387" w:rsidR="003A59F0" w:rsidRPr="003A59F0" w:rsidRDefault="00544D4A" w:rsidP="003A59F0">
      <w:pPr>
        <w:rPr>
          <w:lang w:val="en-US"/>
        </w:rPr>
      </w:pPr>
      <w:r>
        <w:rPr>
          <w:lang w:val="en-US"/>
        </w:rPr>
        <w:t>#</w:t>
      </w:r>
      <w:proofErr w:type="spellStart"/>
      <w:r w:rsidR="003A59F0" w:rsidRPr="003A59F0">
        <w:rPr>
          <w:lang w:val="en-US"/>
        </w:rPr>
        <w:t>Workdir</w:t>
      </w:r>
      <w:proofErr w:type="spellEnd"/>
    </w:p>
    <w:p w14:paraId="69201BA4" w14:textId="77777777" w:rsidR="003A59F0" w:rsidRPr="003A59F0" w:rsidRDefault="003A59F0" w:rsidP="003A59F0">
      <w:pPr>
        <w:rPr>
          <w:lang w:val="en-US"/>
        </w:rPr>
      </w:pPr>
      <w:r w:rsidRPr="003A59F0">
        <w:rPr>
          <w:lang w:val="en-US"/>
        </w:rPr>
        <w:t>WORKDIR /home/app/</w:t>
      </w:r>
    </w:p>
    <w:p w14:paraId="0FD163AF" w14:textId="77777777" w:rsidR="003A59F0" w:rsidRPr="003A59F0" w:rsidRDefault="003A59F0" w:rsidP="003A59F0">
      <w:pPr>
        <w:rPr>
          <w:lang w:val="en-US"/>
        </w:rPr>
      </w:pPr>
    </w:p>
    <w:p w14:paraId="6EE9E2C6" w14:textId="77777777" w:rsidR="003A59F0" w:rsidRPr="003A59F0" w:rsidRDefault="003A59F0" w:rsidP="003A59F0">
      <w:pPr>
        <w:rPr>
          <w:lang w:val="en-US"/>
        </w:rPr>
      </w:pPr>
      <w:r w:rsidRPr="003A59F0">
        <w:rPr>
          <w:lang w:val="en-US"/>
        </w:rPr>
        <w:t>#Add Docker path</w:t>
      </w:r>
    </w:p>
    <w:p w14:paraId="1DADBA98" w14:textId="77777777" w:rsidR="003A59F0" w:rsidRPr="003A59F0" w:rsidRDefault="003A59F0" w:rsidP="003A59F0">
      <w:pPr>
        <w:rPr>
          <w:lang w:val="en-US"/>
        </w:rPr>
      </w:pPr>
      <w:r w:rsidRPr="003A59F0">
        <w:rPr>
          <w:lang w:val="en-US"/>
        </w:rPr>
        <w:t>ADD docker /home/app/</w:t>
      </w:r>
    </w:p>
    <w:p w14:paraId="2CDC2C04" w14:textId="77777777" w:rsidR="003A59F0" w:rsidRPr="003A59F0" w:rsidRDefault="003A59F0" w:rsidP="003A59F0">
      <w:pPr>
        <w:rPr>
          <w:lang w:val="en-US"/>
        </w:rPr>
      </w:pPr>
    </w:p>
    <w:p w14:paraId="15916448" w14:textId="77777777" w:rsidR="003A59F0" w:rsidRPr="003A59F0" w:rsidRDefault="003A59F0" w:rsidP="003A59F0">
      <w:pPr>
        <w:rPr>
          <w:lang w:val="en-US"/>
        </w:rPr>
      </w:pPr>
      <w:r w:rsidRPr="003A59F0">
        <w:rPr>
          <w:lang w:val="en-US"/>
        </w:rPr>
        <w:t>WORKDIR /home/app</w:t>
      </w:r>
    </w:p>
    <w:p w14:paraId="05C0D4EF" w14:textId="77777777" w:rsidR="003A59F0" w:rsidRPr="003A59F0" w:rsidRDefault="003A59F0" w:rsidP="003A59F0">
      <w:pPr>
        <w:rPr>
          <w:lang w:val="en-US"/>
        </w:rPr>
      </w:pPr>
    </w:p>
    <w:p w14:paraId="51B57FD5" w14:textId="6FB549FF" w:rsidR="003A59F0" w:rsidRPr="003A59F0" w:rsidRDefault="00852BD3" w:rsidP="003A59F0">
      <w:pPr>
        <w:rPr>
          <w:lang w:val="en-US"/>
        </w:rPr>
      </w:pPr>
      <w:r>
        <w:rPr>
          <w:lang w:val="en-US"/>
        </w:rPr>
        <w:t>#</w:t>
      </w:r>
      <w:r w:rsidR="00C16035">
        <w:rPr>
          <w:lang w:val="en-US"/>
        </w:rPr>
        <w:t>Add</w:t>
      </w:r>
      <w:r w:rsidR="003A59F0" w:rsidRPr="003A59F0">
        <w:rPr>
          <w:lang w:val="en-US"/>
        </w:rPr>
        <w:t xml:space="preserve"> gems</w:t>
      </w:r>
    </w:p>
    <w:p w14:paraId="3AF5F242" w14:textId="77777777" w:rsidR="003A59F0" w:rsidRPr="003A59F0" w:rsidRDefault="003A59F0" w:rsidP="003A59F0">
      <w:pPr>
        <w:rPr>
          <w:lang w:val="en-US"/>
        </w:rPr>
      </w:pPr>
      <w:r w:rsidRPr="003A59F0">
        <w:rPr>
          <w:lang w:val="en-US"/>
        </w:rPr>
        <w:t xml:space="preserve">ADD </w:t>
      </w:r>
      <w:proofErr w:type="spellStart"/>
      <w:r w:rsidRPr="003A59F0">
        <w:rPr>
          <w:lang w:val="en-US"/>
        </w:rPr>
        <w:t>Gemfile</w:t>
      </w:r>
      <w:proofErr w:type="spellEnd"/>
      <w:r w:rsidRPr="003A59F0">
        <w:rPr>
          <w:lang w:val="en-US"/>
        </w:rPr>
        <w:t xml:space="preserve"> /home/app/</w:t>
      </w:r>
      <w:proofErr w:type="spellStart"/>
      <w:r w:rsidRPr="003A59F0">
        <w:rPr>
          <w:lang w:val="en-US"/>
        </w:rPr>
        <w:t>Gemfile</w:t>
      </w:r>
      <w:proofErr w:type="spellEnd"/>
    </w:p>
    <w:p w14:paraId="085BACB1" w14:textId="77777777" w:rsidR="003A59F0" w:rsidRPr="003A59F0" w:rsidRDefault="003A59F0" w:rsidP="003A59F0">
      <w:pPr>
        <w:rPr>
          <w:lang w:val="en-US"/>
        </w:rPr>
      </w:pPr>
      <w:r w:rsidRPr="003A59F0">
        <w:rPr>
          <w:lang w:val="en-US"/>
        </w:rPr>
        <w:t xml:space="preserve">ADD </w:t>
      </w:r>
      <w:proofErr w:type="spellStart"/>
      <w:r w:rsidRPr="003A59F0">
        <w:rPr>
          <w:lang w:val="en-US"/>
        </w:rPr>
        <w:t>Gemfile.lock</w:t>
      </w:r>
      <w:proofErr w:type="spellEnd"/>
      <w:r w:rsidRPr="003A59F0">
        <w:rPr>
          <w:lang w:val="en-US"/>
        </w:rPr>
        <w:t xml:space="preserve"> /home/app/</w:t>
      </w:r>
      <w:proofErr w:type="spellStart"/>
      <w:r w:rsidRPr="003A59F0">
        <w:rPr>
          <w:lang w:val="en-US"/>
        </w:rPr>
        <w:t>Gemfile.lock</w:t>
      </w:r>
      <w:proofErr w:type="spellEnd"/>
    </w:p>
    <w:p w14:paraId="3FFCA631" w14:textId="77777777" w:rsidR="003A59F0" w:rsidRPr="003A59F0" w:rsidRDefault="003A59F0" w:rsidP="003A59F0">
      <w:pPr>
        <w:rPr>
          <w:lang w:val="en-US"/>
        </w:rPr>
      </w:pPr>
    </w:p>
    <w:p w14:paraId="5A807FDD" w14:textId="77777777" w:rsidR="003A59F0" w:rsidRPr="003A59F0" w:rsidRDefault="003A59F0" w:rsidP="003A59F0">
      <w:pPr>
        <w:rPr>
          <w:lang w:val="en-US"/>
        </w:rPr>
      </w:pPr>
      <w:r w:rsidRPr="003A59F0">
        <w:rPr>
          <w:lang w:val="en-US"/>
        </w:rPr>
        <w:t xml:space="preserve">#Add </w:t>
      </w:r>
      <w:proofErr w:type="spellStart"/>
      <w:r w:rsidRPr="003A59F0">
        <w:rPr>
          <w:lang w:val="en-US"/>
        </w:rPr>
        <w:t>sidekiq</w:t>
      </w:r>
      <w:proofErr w:type="spellEnd"/>
      <w:r w:rsidRPr="003A59F0">
        <w:rPr>
          <w:lang w:val="en-US"/>
        </w:rPr>
        <w:t xml:space="preserve"> </w:t>
      </w:r>
      <w:proofErr w:type="spellStart"/>
      <w:r w:rsidRPr="003A59F0">
        <w:rPr>
          <w:lang w:val="en-US"/>
        </w:rPr>
        <w:t>pid</w:t>
      </w:r>
      <w:proofErr w:type="spellEnd"/>
    </w:p>
    <w:p w14:paraId="0EB627DE" w14:textId="77777777" w:rsidR="003A59F0" w:rsidRPr="003A59F0" w:rsidRDefault="003A59F0" w:rsidP="003A59F0">
      <w:pPr>
        <w:rPr>
          <w:lang w:val="en-US"/>
        </w:rPr>
      </w:pPr>
      <w:r w:rsidRPr="003A59F0">
        <w:rPr>
          <w:lang w:val="en-US"/>
        </w:rPr>
        <w:t xml:space="preserve">ADD </w:t>
      </w:r>
      <w:proofErr w:type="spellStart"/>
      <w:r w:rsidRPr="003A59F0">
        <w:rPr>
          <w:lang w:val="en-US"/>
        </w:rPr>
        <w:t>sidekiq.pid</w:t>
      </w:r>
      <w:proofErr w:type="spellEnd"/>
      <w:r w:rsidRPr="003A59F0">
        <w:rPr>
          <w:lang w:val="en-US"/>
        </w:rPr>
        <w:t xml:space="preserve"> /home/app/</w:t>
      </w:r>
      <w:proofErr w:type="spellStart"/>
      <w:r w:rsidRPr="003A59F0">
        <w:rPr>
          <w:lang w:val="en-US"/>
        </w:rPr>
        <w:t>tmp</w:t>
      </w:r>
      <w:proofErr w:type="spellEnd"/>
      <w:r w:rsidRPr="003A59F0">
        <w:rPr>
          <w:lang w:val="en-US"/>
        </w:rPr>
        <w:t>/</w:t>
      </w:r>
      <w:proofErr w:type="spellStart"/>
      <w:r w:rsidRPr="003A59F0">
        <w:rPr>
          <w:lang w:val="en-US"/>
        </w:rPr>
        <w:t>pids</w:t>
      </w:r>
      <w:proofErr w:type="spellEnd"/>
      <w:r w:rsidRPr="003A59F0">
        <w:rPr>
          <w:lang w:val="en-US"/>
        </w:rPr>
        <w:t>/</w:t>
      </w:r>
    </w:p>
    <w:p w14:paraId="7D24164F" w14:textId="77777777" w:rsidR="003A59F0" w:rsidRPr="003A59F0" w:rsidRDefault="003A59F0" w:rsidP="003A59F0">
      <w:pPr>
        <w:rPr>
          <w:lang w:val="en-US"/>
        </w:rPr>
      </w:pPr>
    </w:p>
    <w:p w14:paraId="6C78CA69" w14:textId="77777777" w:rsidR="003A59F0" w:rsidRPr="003A59F0" w:rsidRDefault="003A59F0" w:rsidP="003A59F0">
      <w:pPr>
        <w:rPr>
          <w:lang w:val="en-US"/>
        </w:rPr>
      </w:pPr>
      <w:r w:rsidRPr="003A59F0">
        <w:rPr>
          <w:lang w:val="en-US"/>
        </w:rPr>
        <w:t>#Run bundle</w:t>
      </w:r>
    </w:p>
    <w:p w14:paraId="70FA05C5" w14:textId="77777777" w:rsidR="003A59F0" w:rsidRPr="003A59F0" w:rsidRDefault="003A59F0" w:rsidP="003A59F0">
      <w:pPr>
        <w:rPr>
          <w:lang w:val="en-US"/>
        </w:rPr>
      </w:pPr>
      <w:r w:rsidRPr="003A59F0">
        <w:rPr>
          <w:lang w:val="en-US"/>
        </w:rPr>
        <w:t>RUN bundle install</w:t>
      </w:r>
    </w:p>
    <w:p w14:paraId="42BC387F" w14:textId="77777777" w:rsidR="003A59F0" w:rsidRPr="003A59F0" w:rsidRDefault="003A59F0" w:rsidP="003A59F0">
      <w:pPr>
        <w:rPr>
          <w:lang w:val="en-US"/>
        </w:rPr>
      </w:pPr>
    </w:p>
    <w:p w14:paraId="49D04990" w14:textId="3B0035F7" w:rsidR="003A59F0" w:rsidRPr="003A59F0" w:rsidRDefault="00C878A1" w:rsidP="003A59F0">
      <w:pPr>
        <w:rPr>
          <w:lang w:val="en-US"/>
        </w:rPr>
      </w:pPr>
      <w:r>
        <w:rPr>
          <w:lang w:val="en-US"/>
        </w:rPr>
        <w:t>#</w:t>
      </w:r>
      <w:r w:rsidR="003A59F0" w:rsidRPr="003A59F0">
        <w:rPr>
          <w:lang w:val="en-US"/>
        </w:rPr>
        <w:t>Add the Rails app</w:t>
      </w:r>
    </w:p>
    <w:p w14:paraId="56A2E297" w14:textId="77777777" w:rsidR="003A59F0" w:rsidRPr="003A59F0" w:rsidRDefault="003A59F0" w:rsidP="003A59F0">
      <w:pPr>
        <w:rPr>
          <w:lang w:val="en-US"/>
        </w:rPr>
      </w:pPr>
      <w:proofErr w:type="gramStart"/>
      <w:r w:rsidRPr="003A59F0">
        <w:rPr>
          <w:lang w:val="en-US"/>
        </w:rPr>
        <w:lastRenderedPageBreak/>
        <w:t>ADD .</w:t>
      </w:r>
      <w:proofErr w:type="gramEnd"/>
      <w:r w:rsidRPr="003A59F0">
        <w:rPr>
          <w:lang w:val="en-US"/>
        </w:rPr>
        <w:t xml:space="preserve"> /home/app</w:t>
      </w:r>
    </w:p>
    <w:p w14:paraId="41DBAD6C" w14:textId="77777777" w:rsidR="003A59F0" w:rsidRPr="003A59F0" w:rsidRDefault="003A59F0" w:rsidP="003A59F0">
      <w:pPr>
        <w:rPr>
          <w:lang w:val="en-US"/>
        </w:rPr>
      </w:pPr>
    </w:p>
    <w:p w14:paraId="2398D7A9" w14:textId="0A3F68C2" w:rsidR="003A59F0" w:rsidRPr="003A59F0" w:rsidRDefault="00FE1F1C" w:rsidP="003A59F0">
      <w:pPr>
        <w:rPr>
          <w:lang w:val="en-US"/>
        </w:rPr>
      </w:pPr>
      <w:r>
        <w:rPr>
          <w:lang w:val="en-US"/>
        </w:rPr>
        <w:t>#</w:t>
      </w:r>
      <w:r w:rsidR="003A59F0" w:rsidRPr="003A59F0">
        <w:rPr>
          <w:lang w:val="en-US"/>
        </w:rPr>
        <w:t>Create user and group</w:t>
      </w:r>
    </w:p>
    <w:p w14:paraId="3996368D" w14:textId="77777777" w:rsidR="003A59F0" w:rsidRPr="003A59F0" w:rsidRDefault="003A59F0" w:rsidP="003A59F0">
      <w:pPr>
        <w:rPr>
          <w:lang w:val="en-US"/>
        </w:rPr>
      </w:pPr>
      <w:r w:rsidRPr="003A59F0">
        <w:rPr>
          <w:lang w:val="en-US"/>
        </w:rPr>
        <w:t xml:space="preserve">RUN </w:t>
      </w:r>
      <w:proofErr w:type="spellStart"/>
      <w:r w:rsidRPr="003A59F0">
        <w:rPr>
          <w:lang w:val="en-US"/>
        </w:rPr>
        <w:t>groupadd</w:t>
      </w:r>
      <w:proofErr w:type="spellEnd"/>
      <w:r w:rsidRPr="003A59F0">
        <w:rPr>
          <w:lang w:val="en-US"/>
        </w:rPr>
        <w:t xml:space="preserve"> --</w:t>
      </w:r>
      <w:proofErr w:type="spellStart"/>
      <w:r w:rsidRPr="003A59F0">
        <w:rPr>
          <w:lang w:val="en-US"/>
        </w:rPr>
        <w:t>gid</w:t>
      </w:r>
      <w:proofErr w:type="spellEnd"/>
      <w:r w:rsidRPr="003A59F0">
        <w:rPr>
          <w:lang w:val="en-US"/>
        </w:rPr>
        <w:t xml:space="preserve"> 9999 app &amp;&amp; \</w:t>
      </w:r>
    </w:p>
    <w:p w14:paraId="52B795FD" w14:textId="77777777" w:rsidR="003A59F0" w:rsidRPr="003A59F0" w:rsidRDefault="003A59F0" w:rsidP="003A59F0">
      <w:pPr>
        <w:rPr>
          <w:lang w:val="en-US"/>
        </w:rPr>
      </w:pPr>
      <w:r w:rsidRPr="003A59F0">
        <w:rPr>
          <w:lang w:val="en-US"/>
        </w:rPr>
        <w:t xml:space="preserve">    </w:t>
      </w:r>
      <w:proofErr w:type="spellStart"/>
      <w:r w:rsidRPr="003A59F0">
        <w:rPr>
          <w:lang w:val="en-US"/>
        </w:rPr>
        <w:t>useradd</w:t>
      </w:r>
      <w:proofErr w:type="spellEnd"/>
      <w:r w:rsidRPr="003A59F0">
        <w:rPr>
          <w:lang w:val="en-US"/>
        </w:rPr>
        <w:t xml:space="preserve"> --</w:t>
      </w:r>
      <w:proofErr w:type="spellStart"/>
      <w:r w:rsidRPr="003A59F0">
        <w:rPr>
          <w:lang w:val="en-US"/>
        </w:rPr>
        <w:t>uid</w:t>
      </w:r>
      <w:proofErr w:type="spellEnd"/>
      <w:r w:rsidRPr="003A59F0">
        <w:rPr>
          <w:lang w:val="en-US"/>
        </w:rPr>
        <w:t xml:space="preserve"> 9999 --</w:t>
      </w:r>
      <w:proofErr w:type="spellStart"/>
      <w:r w:rsidRPr="003A59F0">
        <w:rPr>
          <w:lang w:val="en-US"/>
        </w:rPr>
        <w:t>gid</w:t>
      </w:r>
      <w:proofErr w:type="spellEnd"/>
      <w:r w:rsidRPr="003A59F0">
        <w:rPr>
          <w:lang w:val="en-US"/>
        </w:rPr>
        <w:t xml:space="preserve"> app </w:t>
      </w:r>
      <w:proofErr w:type="spellStart"/>
      <w:r w:rsidRPr="003A59F0">
        <w:rPr>
          <w:lang w:val="en-US"/>
        </w:rPr>
        <w:t>app</w:t>
      </w:r>
      <w:proofErr w:type="spellEnd"/>
      <w:r w:rsidRPr="003A59F0">
        <w:rPr>
          <w:lang w:val="en-US"/>
        </w:rPr>
        <w:t xml:space="preserve"> &amp;&amp; \</w:t>
      </w:r>
    </w:p>
    <w:p w14:paraId="6801F1C9" w14:textId="77777777" w:rsidR="003A59F0" w:rsidRPr="003A59F0" w:rsidRDefault="003A59F0" w:rsidP="003A59F0">
      <w:pPr>
        <w:rPr>
          <w:lang w:val="en-US"/>
        </w:rPr>
      </w:pPr>
      <w:r w:rsidRPr="003A59F0">
        <w:rPr>
          <w:lang w:val="en-US"/>
        </w:rPr>
        <w:t xml:space="preserve">    </w:t>
      </w:r>
      <w:proofErr w:type="spellStart"/>
      <w:r w:rsidRPr="003A59F0">
        <w:rPr>
          <w:lang w:val="en-US"/>
        </w:rPr>
        <w:t>chown</w:t>
      </w:r>
      <w:proofErr w:type="spellEnd"/>
      <w:r w:rsidRPr="003A59F0">
        <w:rPr>
          <w:lang w:val="en-US"/>
        </w:rPr>
        <w:t xml:space="preserve"> -R </w:t>
      </w:r>
      <w:proofErr w:type="spellStart"/>
      <w:proofErr w:type="gramStart"/>
      <w:r w:rsidRPr="003A59F0">
        <w:rPr>
          <w:lang w:val="en-US"/>
        </w:rPr>
        <w:t>app:app</w:t>
      </w:r>
      <w:proofErr w:type="spellEnd"/>
      <w:proofErr w:type="gramEnd"/>
      <w:r w:rsidRPr="003A59F0">
        <w:rPr>
          <w:lang w:val="en-US"/>
        </w:rPr>
        <w:t xml:space="preserve"> /home/app</w:t>
      </w:r>
    </w:p>
    <w:p w14:paraId="2DA594EC" w14:textId="77777777" w:rsidR="003A59F0" w:rsidRPr="003A59F0" w:rsidRDefault="003A59F0" w:rsidP="003A59F0">
      <w:pPr>
        <w:rPr>
          <w:lang w:val="en-US"/>
        </w:rPr>
      </w:pPr>
    </w:p>
    <w:p w14:paraId="444EE099" w14:textId="77777777" w:rsidR="003A59F0" w:rsidRPr="003A59F0" w:rsidRDefault="003A59F0" w:rsidP="003A59F0">
      <w:pPr>
        <w:rPr>
          <w:lang w:val="en-US"/>
        </w:rPr>
      </w:pPr>
      <w:r w:rsidRPr="003A59F0">
        <w:rPr>
          <w:lang w:val="en-US"/>
        </w:rPr>
        <w:t>#Expose app port</w:t>
      </w:r>
    </w:p>
    <w:p w14:paraId="210B36A2" w14:textId="77777777" w:rsidR="003A59F0" w:rsidRPr="003A59F0" w:rsidRDefault="003A59F0" w:rsidP="003A59F0">
      <w:pPr>
        <w:rPr>
          <w:lang w:val="en-US"/>
        </w:rPr>
      </w:pPr>
      <w:r w:rsidRPr="003A59F0">
        <w:rPr>
          <w:lang w:val="en-US"/>
        </w:rPr>
        <w:t>EXPOSE 80 300 9000</w:t>
      </w:r>
    </w:p>
    <w:p w14:paraId="463BB1A7" w14:textId="77777777" w:rsidR="003A59F0" w:rsidRPr="003A59F0" w:rsidRDefault="003A59F0" w:rsidP="003A59F0">
      <w:pPr>
        <w:rPr>
          <w:lang w:val="en-US"/>
        </w:rPr>
      </w:pPr>
    </w:p>
    <w:p w14:paraId="7B1B3479" w14:textId="33953AB8" w:rsidR="003A59F0" w:rsidRPr="003A59F0" w:rsidRDefault="00D86736" w:rsidP="003A59F0">
      <w:pPr>
        <w:rPr>
          <w:lang w:val="en-US"/>
        </w:rPr>
      </w:pPr>
      <w:r>
        <w:rPr>
          <w:lang w:val="en-US"/>
        </w:rPr>
        <w:t>#</w:t>
      </w:r>
      <w:r w:rsidR="003A59F0" w:rsidRPr="003A59F0">
        <w:rPr>
          <w:lang w:val="en-US"/>
        </w:rPr>
        <w:t>Save timestamp of image building</w:t>
      </w:r>
    </w:p>
    <w:p w14:paraId="5DB8F9DF" w14:textId="39785A8C" w:rsidR="00B32420" w:rsidRPr="000B5349" w:rsidRDefault="003A59F0" w:rsidP="003A59F0">
      <w:pPr>
        <w:rPr>
          <w:lang w:val="en-US"/>
        </w:rPr>
      </w:pPr>
      <w:r w:rsidRPr="000B5349">
        <w:rPr>
          <w:lang w:val="en-US"/>
        </w:rPr>
        <w:t>RUN date -u &gt; BUILD_TIME</w:t>
      </w:r>
    </w:p>
    <w:p w14:paraId="59367670" w14:textId="77777777" w:rsidR="00B32420" w:rsidRPr="000B5349" w:rsidRDefault="00B32420">
      <w:pPr>
        <w:rPr>
          <w:lang w:val="en-US"/>
        </w:rPr>
      </w:pPr>
      <w:r w:rsidRPr="000B5349">
        <w:rPr>
          <w:lang w:val="en-US"/>
        </w:rPr>
        <w:br w:type="page"/>
      </w:r>
    </w:p>
    <w:p w14:paraId="35DF0E40" w14:textId="5D89E656" w:rsidR="00826C4F" w:rsidRPr="008F2423" w:rsidRDefault="00826C4F" w:rsidP="007344CF">
      <w:pPr>
        <w:pStyle w:val="Ttulo21"/>
      </w:pPr>
      <w:bookmarkStart w:id="318" w:name="_Toc498128705"/>
      <w:r w:rsidRPr="007344CF">
        <w:lastRenderedPageBreak/>
        <w:t>Anexo</w:t>
      </w:r>
      <w:r w:rsidR="007344CF">
        <w:t xml:space="preserve"> 1</w:t>
      </w:r>
      <w:r w:rsidR="00804896">
        <w:t>2</w:t>
      </w:r>
      <w:r w:rsidR="007344CF">
        <w:t>.</w:t>
      </w:r>
      <w:r w:rsidRPr="007344CF">
        <w:t>2 – Docker-compose</w:t>
      </w:r>
      <w:r w:rsidR="005B1CAB" w:rsidRPr="007344CF">
        <w:t xml:space="preserve"> versão 2</w:t>
      </w:r>
      <w:r w:rsidR="000E6F57" w:rsidRPr="0033526A">
        <w:t xml:space="preserve"> - X6</w:t>
      </w:r>
      <w:bookmarkEnd w:id="318"/>
      <w:r w:rsidR="006574F5">
        <w:t>4</w:t>
      </w:r>
    </w:p>
    <w:p w14:paraId="207DF1DC" w14:textId="77777777" w:rsidR="005B1CAB" w:rsidRPr="005E07A8" w:rsidRDefault="005B1CAB" w:rsidP="00826C4F">
      <w:pPr>
        <w:rPr>
          <w:rPrChange w:id="319" w:author="Thiago Cruz" w:date="2017-11-11T10:52:00Z">
            <w:rPr>
              <w:lang w:val="en-US"/>
            </w:rPr>
          </w:rPrChange>
        </w:rPr>
      </w:pPr>
    </w:p>
    <w:p w14:paraId="122AA847" w14:textId="77777777" w:rsidR="005B1CAB" w:rsidRPr="000B5349" w:rsidRDefault="005B1CAB" w:rsidP="005B1CAB">
      <w:pPr>
        <w:rPr>
          <w:lang w:val="en-US"/>
        </w:rPr>
      </w:pPr>
      <w:r w:rsidRPr="000B5349">
        <w:rPr>
          <w:lang w:val="en-US"/>
        </w:rPr>
        <w:t>version: '2'</w:t>
      </w:r>
    </w:p>
    <w:p w14:paraId="09865BFA" w14:textId="77777777" w:rsidR="005B1CAB" w:rsidRPr="005B1CAB" w:rsidRDefault="005B1CAB" w:rsidP="005B1CAB">
      <w:pPr>
        <w:rPr>
          <w:lang w:val="en-US"/>
        </w:rPr>
      </w:pPr>
      <w:r w:rsidRPr="005B1CAB">
        <w:rPr>
          <w:lang w:val="en-US"/>
        </w:rPr>
        <w:t>services:</w:t>
      </w:r>
    </w:p>
    <w:p w14:paraId="0283316F" w14:textId="77777777" w:rsidR="005B1CAB" w:rsidRPr="005B1CAB" w:rsidRDefault="005B1CAB" w:rsidP="005B1CAB">
      <w:pPr>
        <w:rPr>
          <w:lang w:val="en-US"/>
        </w:rPr>
      </w:pPr>
      <w:r w:rsidRPr="005B1CAB">
        <w:rPr>
          <w:lang w:val="en-US"/>
        </w:rPr>
        <w:t xml:space="preserve">  </w:t>
      </w:r>
      <w:proofErr w:type="spellStart"/>
      <w:r w:rsidRPr="005B1CAB">
        <w:rPr>
          <w:lang w:val="en-US"/>
        </w:rPr>
        <w:t>db</w:t>
      </w:r>
      <w:proofErr w:type="spellEnd"/>
      <w:r w:rsidRPr="005B1CAB">
        <w:rPr>
          <w:lang w:val="en-US"/>
        </w:rPr>
        <w:t>:</w:t>
      </w:r>
    </w:p>
    <w:p w14:paraId="7E0C17DB" w14:textId="77777777" w:rsidR="005B1CAB" w:rsidRPr="005B1CAB" w:rsidRDefault="005B1CAB" w:rsidP="005B1CAB">
      <w:pPr>
        <w:rPr>
          <w:lang w:val="en-US"/>
        </w:rPr>
      </w:pPr>
      <w:r w:rsidRPr="005B1CAB">
        <w:rPr>
          <w:lang w:val="en-US"/>
        </w:rPr>
        <w:t xml:space="preserve">    image: mysql:5.7</w:t>
      </w:r>
    </w:p>
    <w:p w14:paraId="30FC3708" w14:textId="77777777" w:rsidR="005B1CAB" w:rsidRPr="005B1CAB" w:rsidRDefault="005B1CAB" w:rsidP="005B1CAB">
      <w:pPr>
        <w:rPr>
          <w:lang w:val="en-US"/>
        </w:rPr>
      </w:pPr>
      <w:r w:rsidRPr="005B1CAB">
        <w:rPr>
          <w:lang w:val="en-US"/>
        </w:rPr>
        <w:t xml:space="preserve">    restart: always</w:t>
      </w:r>
    </w:p>
    <w:p w14:paraId="56D7EBDF" w14:textId="77777777" w:rsidR="005B1CAB" w:rsidRPr="005B1CAB" w:rsidRDefault="005B1CAB" w:rsidP="005B1CAB">
      <w:pPr>
        <w:rPr>
          <w:lang w:val="en-US"/>
        </w:rPr>
      </w:pPr>
      <w:r w:rsidRPr="005B1CAB">
        <w:rPr>
          <w:lang w:val="en-US"/>
        </w:rPr>
        <w:t xml:space="preserve">    environment:</w:t>
      </w:r>
    </w:p>
    <w:p w14:paraId="3480AC2B" w14:textId="77777777" w:rsidR="005B1CAB" w:rsidRPr="005B1CAB" w:rsidRDefault="005B1CAB" w:rsidP="005B1CAB">
      <w:pPr>
        <w:rPr>
          <w:lang w:val="en-US"/>
        </w:rPr>
      </w:pPr>
      <w:r w:rsidRPr="005B1CAB">
        <w:rPr>
          <w:lang w:val="en-US"/>
        </w:rPr>
        <w:t xml:space="preserve">      MYSQL_ROOT_PASSWORD: password</w:t>
      </w:r>
    </w:p>
    <w:p w14:paraId="4759C583" w14:textId="77777777" w:rsidR="005B1CAB" w:rsidRPr="005B1CAB" w:rsidRDefault="005B1CAB" w:rsidP="005B1CAB">
      <w:pPr>
        <w:rPr>
          <w:lang w:val="en-US"/>
        </w:rPr>
      </w:pPr>
      <w:r w:rsidRPr="005B1CAB">
        <w:rPr>
          <w:lang w:val="en-US"/>
        </w:rPr>
        <w:t xml:space="preserve">      MYSQL_DATABASE: phalanx-development</w:t>
      </w:r>
    </w:p>
    <w:p w14:paraId="59FB0EE6" w14:textId="77777777" w:rsidR="005B1CAB" w:rsidRPr="005B1CAB" w:rsidRDefault="005B1CAB" w:rsidP="005B1CAB">
      <w:pPr>
        <w:rPr>
          <w:lang w:val="en-US"/>
        </w:rPr>
      </w:pPr>
      <w:r w:rsidRPr="005B1CAB">
        <w:rPr>
          <w:lang w:val="en-US"/>
        </w:rPr>
        <w:t xml:space="preserve">      MYSQL_USER:  root</w:t>
      </w:r>
    </w:p>
    <w:p w14:paraId="0F77855E" w14:textId="77777777" w:rsidR="005B1CAB" w:rsidRPr="005B1CAB" w:rsidRDefault="005B1CAB" w:rsidP="005B1CAB">
      <w:pPr>
        <w:rPr>
          <w:lang w:val="en-US"/>
        </w:rPr>
      </w:pPr>
      <w:r w:rsidRPr="005B1CAB">
        <w:rPr>
          <w:lang w:val="en-US"/>
        </w:rPr>
        <w:t xml:space="preserve">      MYSQL_PASSWORD: password</w:t>
      </w:r>
    </w:p>
    <w:p w14:paraId="77442BA1" w14:textId="77777777" w:rsidR="005B1CAB" w:rsidRPr="005B1CAB" w:rsidRDefault="005B1CAB" w:rsidP="005B1CAB">
      <w:pPr>
        <w:rPr>
          <w:lang w:val="en-US"/>
        </w:rPr>
      </w:pPr>
      <w:r w:rsidRPr="005B1CAB">
        <w:rPr>
          <w:lang w:val="en-US"/>
        </w:rPr>
        <w:t xml:space="preserve">    ports:</w:t>
      </w:r>
    </w:p>
    <w:p w14:paraId="0D4AC071" w14:textId="77777777" w:rsidR="005B1CAB" w:rsidRPr="005B1CAB" w:rsidRDefault="005B1CAB" w:rsidP="005B1CAB">
      <w:pPr>
        <w:rPr>
          <w:lang w:val="en-US"/>
        </w:rPr>
      </w:pPr>
      <w:r w:rsidRPr="005B1CAB">
        <w:rPr>
          <w:lang w:val="en-US"/>
        </w:rPr>
        <w:t xml:space="preserve">      - "3307:3306"</w:t>
      </w:r>
    </w:p>
    <w:p w14:paraId="07C579C2" w14:textId="77777777" w:rsidR="005B1CAB" w:rsidRPr="005B1CAB" w:rsidRDefault="005B1CAB" w:rsidP="005B1CAB">
      <w:pPr>
        <w:rPr>
          <w:lang w:val="en-US"/>
        </w:rPr>
      </w:pPr>
      <w:r w:rsidRPr="005B1CAB">
        <w:rPr>
          <w:lang w:val="en-US"/>
        </w:rPr>
        <w:t xml:space="preserve">    volumes:</w:t>
      </w:r>
    </w:p>
    <w:p w14:paraId="3DDCBEA0" w14:textId="77777777" w:rsidR="005B1CAB" w:rsidRPr="000B5349" w:rsidRDefault="005B1CAB" w:rsidP="005B1CAB">
      <w:r w:rsidRPr="005B1CAB">
        <w:rPr>
          <w:lang w:val="en-US"/>
        </w:rPr>
        <w:t xml:space="preserve">      </w:t>
      </w:r>
      <w:r w:rsidRPr="000B5349">
        <w:t xml:space="preserve">- </w:t>
      </w:r>
      <w:proofErr w:type="gramStart"/>
      <w:r w:rsidRPr="000B5349">
        <w:t>"</w:t>
      </w:r>
      <w:proofErr w:type="spellStart"/>
      <w:r w:rsidRPr="000B5349">
        <w:t>db</w:t>
      </w:r>
      <w:proofErr w:type="spellEnd"/>
      <w:proofErr w:type="gramEnd"/>
      <w:r w:rsidRPr="000B5349">
        <w:t>-data:/var/</w:t>
      </w:r>
      <w:proofErr w:type="spellStart"/>
      <w:r w:rsidRPr="000B5349">
        <w:t>lib</w:t>
      </w:r>
      <w:proofErr w:type="spellEnd"/>
      <w:r w:rsidRPr="000B5349">
        <w:t>/</w:t>
      </w:r>
      <w:proofErr w:type="spellStart"/>
      <w:r w:rsidRPr="000B5349">
        <w:t>mysql</w:t>
      </w:r>
      <w:proofErr w:type="spellEnd"/>
      <w:r w:rsidRPr="000B5349">
        <w:t>"</w:t>
      </w:r>
    </w:p>
    <w:p w14:paraId="5889CDF9" w14:textId="77777777" w:rsidR="005B1CAB" w:rsidRPr="000B5349" w:rsidRDefault="005B1CAB" w:rsidP="005B1CAB"/>
    <w:p w14:paraId="39AFBF18" w14:textId="77777777" w:rsidR="005B1CAB" w:rsidRPr="005B1CAB" w:rsidRDefault="005B1CAB" w:rsidP="005B1CAB">
      <w:pPr>
        <w:rPr>
          <w:lang w:val="en-US"/>
        </w:rPr>
      </w:pPr>
      <w:r w:rsidRPr="000B5349">
        <w:t xml:space="preserve">  </w:t>
      </w:r>
      <w:proofErr w:type="spellStart"/>
      <w:r w:rsidRPr="005B1CAB">
        <w:rPr>
          <w:lang w:val="en-US"/>
        </w:rPr>
        <w:t>redis</w:t>
      </w:r>
      <w:proofErr w:type="spellEnd"/>
      <w:r w:rsidRPr="005B1CAB">
        <w:rPr>
          <w:lang w:val="en-US"/>
        </w:rPr>
        <w:t>:</w:t>
      </w:r>
    </w:p>
    <w:p w14:paraId="2642DC4E" w14:textId="77777777" w:rsidR="005B1CAB" w:rsidRPr="005B1CAB" w:rsidRDefault="005B1CAB" w:rsidP="005B1CAB">
      <w:pPr>
        <w:rPr>
          <w:lang w:val="en-US"/>
        </w:rPr>
      </w:pPr>
      <w:r w:rsidRPr="005B1CAB">
        <w:rPr>
          <w:lang w:val="en-US"/>
        </w:rPr>
        <w:t xml:space="preserve">    image: redis:3.2-alpine</w:t>
      </w:r>
    </w:p>
    <w:p w14:paraId="6E0A54FB" w14:textId="77777777" w:rsidR="005B1CAB" w:rsidRPr="005B1CAB" w:rsidRDefault="005B1CAB" w:rsidP="005B1CAB">
      <w:pPr>
        <w:rPr>
          <w:lang w:val="en-US"/>
        </w:rPr>
      </w:pPr>
      <w:r w:rsidRPr="005B1CAB">
        <w:rPr>
          <w:lang w:val="en-US"/>
        </w:rPr>
        <w:t xml:space="preserve">    restart: always</w:t>
      </w:r>
    </w:p>
    <w:p w14:paraId="1D6B0750" w14:textId="77777777" w:rsidR="005B1CAB" w:rsidRPr="005B1CAB" w:rsidRDefault="005B1CAB" w:rsidP="005B1CAB">
      <w:pPr>
        <w:rPr>
          <w:lang w:val="en-US"/>
        </w:rPr>
      </w:pPr>
    </w:p>
    <w:p w14:paraId="2E0451B8" w14:textId="77777777" w:rsidR="005B1CAB" w:rsidRPr="005B1CAB" w:rsidRDefault="005B1CAB" w:rsidP="005B1CAB">
      <w:pPr>
        <w:rPr>
          <w:lang w:val="en-US"/>
        </w:rPr>
      </w:pPr>
      <w:r w:rsidRPr="005B1CAB">
        <w:rPr>
          <w:lang w:val="en-US"/>
        </w:rPr>
        <w:t xml:space="preserve">  app: &amp;</w:t>
      </w:r>
      <w:proofErr w:type="spellStart"/>
      <w:r w:rsidRPr="005B1CAB">
        <w:rPr>
          <w:lang w:val="en-US"/>
        </w:rPr>
        <w:t>app_base</w:t>
      </w:r>
      <w:proofErr w:type="spellEnd"/>
    </w:p>
    <w:p w14:paraId="76BFC885" w14:textId="77777777" w:rsidR="005B1CAB" w:rsidRPr="005B1CAB" w:rsidRDefault="005B1CAB" w:rsidP="005B1CAB">
      <w:pPr>
        <w:rPr>
          <w:lang w:val="en-US"/>
        </w:rPr>
      </w:pPr>
      <w:r w:rsidRPr="005B1CAB">
        <w:rPr>
          <w:lang w:val="en-US"/>
        </w:rPr>
        <w:t xml:space="preserve">    build</w:t>
      </w:r>
      <w:proofErr w:type="gramStart"/>
      <w:r w:rsidRPr="005B1CAB">
        <w:rPr>
          <w:lang w:val="en-US"/>
        </w:rPr>
        <w:t>: .</w:t>
      </w:r>
      <w:proofErr w:type="gramEnd"/>
    </w:p>
    <w:p w14:paraId="367C9DDD" w14:textId="77777777" w:rsidR="005B1CAB" w:rsidRPr="005B1CAB" w:rsidRDefault="005B1CAB" w:rsidP="005B1CAB">
      <w:pPr>
        <w:rPr>
          <w:lang w:val="en-US"/>
        </w:rPr>
      </w:pPr>
      <w:r w:rsidRPr="005B1CAB">
        <w:rPr>
          <w:lang w:val="en-US"/>
        </w:rPr>
        <w:t xml:space="preserve">    command: bundle exec rails s -p 3000 -b '0.0.0.0'</w:t>
      </w:r>
    </w:p>
    <w:p w14:paraId="65C0F163" w14:textId="77777777" w:rsidR="005B1CAB" w:rsidRPr="005B1CAB" w:rsidRDefault="005B1CAB" w:rsidP="005B1CAB">
      <w:pPr>
        <w:rPr>
          <w:lang w:val="en-US"/>
        </w:rPr>
      </w:pPr>
      <w:r w:rsidRPr="005B1CAB">
        <w:rPr>
          <w:lang w:val="en-US"/>
        </w:rPr>
        <w:t xml:space="preserve">    restart: always</w:t>
      </w:r>
    </w:p>
    <w:p w14:paraId="35F95575" w14:textId="77777777" w:rsidR="005B1CAB" w:rsidRPr="005B1CAB" w:rsidRDefault="005B1CAB" w:rsidP="005B1CAB">
      <w:pPr>
        <w:rPr>
          <w:lang w:val="en-US"/>
        </w:rPr>
      </w:pPr>
      <w:r w:rsidRPr="005B1CAB">
        <w:rPr>
          <w:lang w:val="en-US"/>
        </w:rPr>
        <w:t xml:space="preserve">    volumes:</w:t>
      </w:r>
    </w:p>
    <w:p w14:paraId="395031F6" w14:textId="77777777" w:rsidR="005B1CAB" w:rsidRPr="005B1CAB" w:rsidRDefault="005B1CAB" w:rsidP="005B1CAB">
      <w:pPr>
        <w:rPr>
          <w:lang w:val="en-US"/>
        </w:rPr>
      </w:pPr>
      <w:r w:rsidRPr="005B1CAB">
        <w:rPr>
          <w:lang w:val="en-US"/>
        </w:rPr>
        <w:t xml:space="preserve">      </w:t>
      </w:r>
      <w:proofErr w:type="gramStart"/>
      <w:r w:rsidRPr="005B1CAB">
        <w:rPr>
          <w:lang w:val="en-US"/>
        </w:rPr>
        <w:t>- .</w:t>
      </w:r>
      <w:proofErr w:type="gramEnd"/>
      <w:r w:rsidRPr="005B1CAB">
        <w:rPr>
          <w:lang w:val="en-US"/>
        </w:rPr>
        <w:t>:/www/phalanx/app</w:t>
      </w:r>
    </w:p>
    <w:p w14:paraId="549976A5" w14:textId="77777777" w:rsidR="005B1CAB" w:rsidRPr="005B1CAB" w:rsidRDefault="005B1CAB" w:rsidP="005B1CAB">
      <w:pPr>
        <w:rPr>
          <w:lang w:val="en-US"/>
        </w:rPr>
      </w:pPr>
      <w:r w:rsidRPr="005B1CAB">
        <w:rPr>
          <w:lang w:val="en-US"/>
        </w:rPr>
        <w:t xml:space="preserve">    environment:</w:t>
      </w:r>
    </w:p>
    <w:p w14:paraId="1E696E56" w14:textId="77777777" w:rsidR="005B1CAB" w:rsidRPr="00D018FA" w:rsidRDefault="005B1CAB" w:rsidP="005B1CAB">
      <w:pPr>
        <w:rPr>
          <w:lang w:val="en-US"/>
        </w:rPr>
      </w:pPr>
      <w:r w:rsidRPr="005B1CAB">
        <w:rPr>
          <w:lang w:val="en-US"/>
        </w:rPr>
        <w:t xml:space="preserve">      </w:t>
      </w:r>
      <w:r w:rsidRPr="00D018FA">
        <w:rPr>
          <w:lang w:val="en-US"/>
        </w:rPr>
        <w:t>REDIS_SIDEKIQ_URL: redis://redis:6379/0</w:t>
      </w:r>
    </w:p>
    <w:p w14:paraId="4DBA9D47" w14:textId="77777777" w:rsidR="005B1CAB" w:rsidRPr="005B1CAB" w:rsidRDefault="005B1CAB" w:rsidP="005B1CAB">
      <w:pPr>
        <w:rPr>
          <w:lang w:val="en-US"/>
        </w:rPr>
      </w:pPr>
      <w:r w:rsidRPr="00D018FA">
        <w:rPr>
          <w:lang w:val="en-US"/>
        </w:rPr>
        <w:t xml:space="preserve">      </w:t>
      </w:r>
      <w:r w:rsidRPr="005B1CAB">
        <w:rPr>
          <w:lang w:val="en-US"/>
        </w:rPr>
        <w:t>REDIS_CABLE_URL: redis://redis:6379/1</w:t>
      </w:r>
    </w:p>
    <w:p w14:paraId="0B3083F0" w14:textId="77777777" w:rsidR="005B1CAB" w:rsidRPr="005B1CAB" w:rsidRDefault="005B1CAB" w:rsidP="005B1CAB">
      <w:pPr>
        <w:rPr>
          <w:lang w:val="en-US"/>
        </w:rPr>
      </w:pPr>
      <w:r w:rsidRPr="005B1CAB">
        <w:rPr>
          <w:lang w:val="en-US"/>
        </w:rPr>
        <w:t xml:space="preserve">      DB_HOST: </w:t>
      </w:r>
      <w:proofErr w:type="spellStart"/>
      <w:r w:rsidRPr="005B1CAB">
        <w:rPr>
          <w:lang w:val="en-US"/>
        </w:rPr>
        <w:t>db</w:t>
      </w:r>
      <w:proofErr w:type="spellEnd"/>
    </w:p>
    <w:p w14:paraId="5F424B2D" w14:textId="77777777" w:rsidR="005B1CAB" w:rsidRPr="005B1CAB" w:rsidRDefault="005B1CAB" w:rsidP="005B1CAB">
      <w:pPr>
        <w:rPr>
          <w:lang w:val="en-US"/>
        </w:rPr>
      </w:pPr>
      <w:r w:rsidRPr="005B1CAB">
        <w:rPr>
          <w:lang w:val="en-US"/>
        </w:rPr>
        <w:t xml:space="preserve">      DB_USER:  root</w:t>
      </w:r>
    </w:p>
    <w:p w14:paraId="0D4AF802" w14:textId="77777777" w:rsidR="005B1CAB" w:rsidRPr="005B1CAB" w:rsidRDefault="005B1CAB" w:rsidP="005B1CAB">
      <w:pPr>
        <w:rPr>
          <w:lang w:val="en-US"/>
        </w:rPr>
      </w:pPr>
      <w:r w:rsidRPr="005B1CAB">
        <w:rPr>
          <w:lang w:val="en-US"/>
        </w:rPr>
        <w:t xml:space="preserve">      DB_NAME: phalanx-development</w:t>
      </w:r>
    </w:p>
    <w:p w14:paraId="10192578" w14:textId="77777777" w:rsidR="005B1CAB" w:rsidRPr="005B1CAB" w:rsidRDefault="005B1CAB" w:rsidP="005B1CAB">
      <w:pPr>
        <w:rPr>
          <w:lang w:val="en-US"/>
        </w:rPr>
      </w:pPr>
      <w:r w:rsidRPr="005B1CAB">
        <w:rPr>
          <w:lang w:val="en-US"/>
        </w:rPr>
        <w:t xml:space="preserve">      DB_PASSWORD: password</w:t>
      </w:r>
    </w:p>
    <w:p w14:paraId="2FBF1DAC" w14:textId="77777777" w:rsidR="005B1CAB" w:rsidRPr="005B1CAB" w:rsidRDefault="005B1CAB" w:rsidP="005B1CAB">
      <w:pPr>
        <w:rPr>
          <w:lang w:val="en-US"/>
        </w:rPr>
      </w:pPr>
      <w:r w:rsidRPr="005B1CAB">
        <w:rPr>
          <w:lang w:val="en-US"/>
        </w:rPr>
        <w:t xml:space="preserve">    ports:</w:t>
      </w:r>
    </w:p>
    <w:p w14:paraId="51E22859" w14:textId="77777777" w:rsidR="005B1CAB" w:rsidRPr="005B1CAB" w:rsidRDefault="005B1CAB" w:rsidP="005B1CAB">
      <w:pPr>
        <w:rPr>
          <w:lang w:val="en-US"/>
        </w:rPr>
      </w:pPr>
      <w:r w:rsidRPr="005B1CAB">
        <w:rPr>
          <w:lang w:val="en-US"/>
        </w:rPr>
        <w:t xml:space="preserve">      - "3001:3000"</w:t>
      </w:r>
    </w:p>
    <w:p w14:paraId="6C32C881"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7342E576"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6869CF95"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E4D80BD" w14:textId="77777777" w:rsidR="005B1CAB" w:rsidRPr="005B1CAB" w:rsidRDefault="005B1CAB" w:rsidP="005B1CAB">
      <w:pPr>
        <w:rPr>
          <w:lang w:val="en-US"/>
        </w:rPr>
      </w:pPr>
      <w:r w:rsidRPr="005B1CAB">
        <w:rPr>
          <w:lang w:val="en-US"/>
        </w:rPr>
        <w:t xml:space="preserve">    links:</w:t>
      </w:r>
    </w:p>
    <w:p w14:paraId="3E50A4EF"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6D4293C"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043EB66C" w14:textId="77777777" w:rsidR="005B1CAB" w:rsidRPr="005B1CAB" w:rsidRDefault="005B1CAB" w:rsidP="005B1CAB">
      <w:pPr>
        <w:rPr>
          <w:lang w:val="en-US"/>
        </w:rPr>
      </w:pPr>
    </w:p>
    <w:p w14:paraId="74E8F59E" w14:textId="77777777" w:rsidR="005B1CAB" w:rsidRPr="005B1CAB" w:rsidRDefault="005B1CAB" w:rsidP="005B1CAB">
      <w:pPr>
        <w:rPr>
          <w:lang w:val="en-US"/>
        </w:rPr>
      </w:pPr>
      <w:r w:rsidRPr="005B1CAB">
        <w:rPr>
          <w:lang w:val="en-US"/>
        </w:rPr>
        <w:t xml:space="preserve">  worker:</w:t>
      </w:r>
    </w:p>
    <w:p w14:paraId="2823AAEE" w14:textId="77777777" w:rsidR="005B1CAB" w:rsidRPr="005B1CAB" w:rsidRDefault="005B1CAB" w:rsidP="005B1CAB">
      <w:pPr>
        <w:rPr>
          <w:lang w:val="en-US"/>
        </w:rPr>
      </w:pPr>
      <w:r w:rsidRPr="005B1CAB">
        <w:rPr>
          <w:lang w:val="en-US"/>
        </w:rPr>
        <w:t xml:space="preserve">    &lt;&lt;: *</w:t>
      </w:r>
      <w:proofErr w:type="spellStart"/>
      <w:r w:rsidRPr="005B1CAB">
        <w:rPr>
          <w:lang w:val="en-US"/>
        </w:rPr>
        <w:t>app_base</w:t>
      </w:r>
      <w:proofErr w:type="spellEnd"/>
    </w:p>
    <w:p w14:paraId="7B61421A" w14:textId="77777777" w:rsidR="005B1CAB" w:rsidRPr="005B1CAB" w:rsidRDefault="005B1CAB" w:rsidP="005B1CAB">
      <w:pPr>
        <w:rPr>
          <w:lang w:val="en-US"/>
        </w:rPr>
      </w:pPr>
      <w:r w:rsidRPr="005B1CAB">
        <w:rPr>
          <w:lang w:val="en-US"/>
        </w:rPr>
        <w:t xml:space="preserve">    command: bundle exec </w:t>
      </w:r>
      <w:proofErr w:type="spellStart"/>
      <w:r w:rsidRPr="005B1CAB">
        <w:rPr>
          <w:lang w:val="en-US"/>
        </w:rPr>
        <w:t>sidekiq</w:t>
      </w:r>
      <w:proofErr w:type="spellEnd"/>
    </w:p>
    <w:p w14:paraId="5D31D0E3" w14:textId="77777777" w:rsidR="005B1CAB" w:rsidRPr="005B1CAB" w:rsidRDefault="005B1CAB" w:rsidP="005B1CAB">
      <w:pPr>
        <w:rPr>
          <w:lang w:val="en-US"/>
        </w:rPr>
      </w:pPr>
      <w:r w:rsidRPr="005B1CAB">
        <w:rPr>
          <w:lang w:val="en-US"/>
        </w:rPr>
        <w:t xml:space="preserve">    ports: []</w:t>
      </w:r>
    </w:p>
    <w:p w14:paraId="5B276E9A" w14:textId="77777777" w:rsidR="005B1CAB" w:rsidRPr="005B1CAB" w:rsidRDefault="005B1CAB" w:rsidP="005B1CAB">
      <w:pPr>
        <w:rPr>
          <w:lang w:val="en-US"/>
        </w:rPr>
      </w:pPr>
      <w:r w:rsidRPr="005B1CAB">
        <w:rPr>
          <w:lang w:val="en-US"/>
        </w:rPr>
        <w:t xml:space="preserve">    restart: always</w:t>
      </w:r>
    </w:p>
    <w:p w14:paraId="12CAF77E"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0F8565AF" w14:textId="77777777" w:rsidR="005B1CAB" w:rsidRPr="005B1CAB" w:rsidRDefault="005B1CAB" w:rsidP="005B1CAB">
      <w:pPr>
        <w:rPr>
          <w:lang w:val="en-US"/>
        </w:rPr>
      </w:pPr>
      <w:r w:rsidRPr="005B1CAB">
        <w:rPr>
          <w:lang w:val="en-US"/>
        </w:rPr>
        <w:t xml:space="preserve">      - app</w:t>
      </w:r>
    </w:p>
    <w:p w14:paraId="0B9A93F0" w14:textId="77777777" w:rsidR="005B1CAB" w:rsidRPr="005B1CAB" w:rsidRDefault="005B1CAB" w:rsidP="005B1CAB">
      <w:pPr>
        <w:rPr>
          <w:lang w:val="en-US"/>
        </w:rPr>
      </w:pPr>
    </w:p>
    <w:p w14:paraId="442A1BDB" w14:textId="77777777" w:rsidR="005B1CAB" w:rsidRPr="005B1CAB" w:rsidRDefault="005B1CAB" w:rsidP="005B1CAB">
      <w:pPr>
        <w:rPr>
          <w:lang w:val="en-US"/>
        </w:rPr>
      </w:pPr>
      <w:r w:rsidRPr="005B1CAB">
        <w:rPr>
          <w:lang w:val="en-US"/>
        </w:rPr>
        <w:t xml:space="preserve">  </w:t>
      </w:r>
      <w:proofErr w:type="spellStart"/>
      <w:r w:rsidRPr="005B1CAB">
        <w:rPr>
          <w:lang w:val="en-US"/>
        </w:rPr>
        <w:t>ui</w:t>
      </w:r>
      <w:proofErr w:type="spellEnd"/>
      <w:r w:rsidRPr="005B1CAB">
        <w:rPr>
          <w:lang w:val="en-US"/>
        </w:rPr>
        <w:t>:</w:t>
      </w:r>
    </w:p>
    <w:p w14:paraId="1E7B66D8" w14:textId="77777777" w:rsidR="005B1CAB" w:rsidRPr="005B1CAB" w:rsidRDefault="005B1CAB" w:rsidP="005B1CAB">
      <w:pPr>
        <w:rPr>
          <w:lang w:val="en-US"/>
        </w:rPr>
      </w:pPr>
      <w:r w:rsidRPr="005B1CAB">
        <w:rPr>
          <w:lang w:val="en-US"/>
        </w:rPr>
        <w:t xml:space="preserve">      image: </w:t>
      </w:r>
      <w:proofErr w:type="spellStart"/>
      <w:r w:rsidRPr="005B1CAB">
        <w:rPr>
          <w:lang w:val="en-US"/>
        </w:rPr>
        <w:t>portainer</w:t>
      </w:r>
      <w:proofErr w:type="spellEnd"/>
      <w:r w:rsidRPr="005B1CAB">
        <w:rPr>
          <w:lang w:val="en-US"/>
        </w:rPr>
        <w:t>/</w:t>
      </w:r>
      <w:proofErr w:type="spellStart"/>
      <w:r w:rsidRPr="005B1CAB">
        <w:rPr>
          <w:lang w:val="en-US"/>
        </w:rPr>
        <w:t>portainer</w:t>
      </w:r>
      <w:proofErr w:type="spellEnd"/>
    </w:p>
    <w:p w14:paraId="7F252E7A" w14:textId="77777777" w:rsidR="005B1CAB" w:rsidRPr="005B1CAB" w:rsidRDefault="005B1CAB" w:rsidP="005B1CAB">
      <w:pPr>
        <w:rPr>
          <w:lang w:val="en-US"/>
        </w:rPr>
      </w:pPr>
      <w:r w:rsidRPr="005B1CAB">
        <w:rPr>
          <w:lang w:val="en-US"/>
        </w:rPr>
        <w:t xml:space="preserve">      restart: always</w:t>
      </w:r>
    </w:p>
    <w:p w14:paraId="5074FF7F" w14:textId="77777777" w:rsidR="005B1CAB" w:rsidRPr="005B1CAB" w:rsidRDefault="005B1CAB" w:rsidP="005B1CAB">
      <w:pPr>
        <w:rPr>
          <w:lang w:val="en-US"/>
        </w:rPr>
      </w:pPr>
      <w:r w:rsidRPr="005B1CAB">
        <w:rPr>
          <w:lang w:val="en-US"/>
        </w:rPr>
        <w:t xml:space="preserve">      volumes:</w:t>
      </w:r>
    </w:p>
    <w:p w14:paraId="337A8AAC" w14:textId="77777777" w:rsidR="005B1CAB" w:rsidRPr="005B1CAB" w:rsidRDefault="005B1CAB" w:rsidP="005B1CAB">
      <w:pPr>
        <w:rPr>
          <w:lang w:val="en-US"/>
        </w:rPr>
      </w:pPr>
      <w:r w:rsidRPr="005B1CAB">
        <w:rPr>
          <w:lang w:val="en-US"/>
        </w:rPr>
        <w:t xml:space="preserve">        - '/</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
    <w:p w14:paraId="7F26B2A9" w14:textId="77777777" w:rsidR="005B1CAB" w:rsidRPr="000B5349" w:rsidRDefault="005B1CAB" w:rsidP="005B1CAB">
      <w:pPr>
        <w:rPr>
          <w:lang w:val="en-US"/>
        </w:rPr>
      </w:pPr>
      <w:r w:rsidRPr="005B1CAB">
        <w:rPr>
          <w:lang w:val="en-US"/>
        </w:rPr>
        <w:t xml:space="preserve">      </w:t>
      </w:r>
      <w:r w:rsidRPr="000B5349">
        <w:rPr>
          <w:lang w:val="en-US"/>
        </w:rPr>
        <w:t>expose:</w:t>
      </w:r>
    </w:p>
    <w:p w14:paraId="0AA0F6DB" w14:textId="77777777" w:rsidR="005B1CAB" w:rsidRPr="000B5349" w:rsidRDefault="005B1CAB" w:rsidP="005B1CAB">
      <w:pPr>
        <w:rPr>
          <w:lang w:val="en-US"/>
        </w:rPr>
      </w:pPr>
      <w:r w:rsidRPr="000B5349">
        <w:rPr>
          <w:lang w:val="en-US"/>
        </w:rPr>
        <w:t xml:space="preserve">        - 9000</w:t>
      </w:r>
    </w:p>
    <w:p w14:paraId="5C2AF3F7" w14:textId="77777777" w:rsidR="005B1CAB" w:rsidRPr="000B5349" w:rsidRDefault="005B1CAB" w:rsidP="005B1CAB">
      <w:pPr>
        <w:rPr>
          <w:lang w:val="en-US"/>
        </w:rPr>
      </w:pPr>
      <w:r w:rsidRPr="000B5349">
        <w:rPr>
          <w:lang w:val="en-US"/>
        </w:rPr>
        <w:t xml:space="preserve">      ports:</w:t>
      </w:r>
    </w:p>
    <w:p w14:paraId="76DE44B6" w14:textId="77777777" w:rsidR="005B1CAB" w:rsidRPr="000B5349" w:rsidRDefault="005B1CAB" w:rsidP="005B1CAB">
      <w:pPr>
        <w:rPr>
          <w:lang w:val="en-US"/>
        </w:rPr>
      </w:pPr>
      <w:r w:rsidRPr="000B5349">
        <w:rPr>
          <w:lang w:val="en-US"/>
        </w:rPr>
        <w:t xml:space="preserve">        - 3002:9000</w:t>
      </w:r>
    </w:p>
    <w:p w14:paraId="47FEEF3B" w14:textId="77777777" w:rsidR="005B1CAB" w:rsidRPr="000B5349" w:rsidRDefault="005B1CAB" w:rsidP="005B1CAB">
      <w:pPr>
        <w:rPr>
          <w:lang w:val="en-US"/>
        </w:rPr>
      </w:pPr>
    </w:p>
    <w:p w14:paraId="1A2C80AE" w14:textId="77777777" w:rsidR="005B1CAB" w:rsidRPr="000B5349" w:rsidRDefault="005B1CAB" w:rsidP="005B1CAB">
      <w:pPr>
        <w:rPr>
          <w:lang w:val="en-US"/>
        </w:rPr>
      </w:pPr>
      <w:r w:rsidRPr="000B5349">
        <w:rPr>
          <w:lang w:val="en-US"/>
        </w:rPr>
        <w:t>volumes:</w:t>
      </w:r>
    </w:p>
    <w:p w14:paraId="3851494F" w14:textId="77777777" w:rsidR="005B1CAB" w:rsidRPr="000B5349" w:rsidRDefault="005B1CAB" w:rsidP="005B1CAB">
      <w:pPr>
        <w:rPr>
          <w:lang w:val="en-US"/>
        </w:rPr>
      </w:pPr>
      <w:r w:rsidRPr="000B5349">
        <w:rPr>
          <w:lang w:val="en-US"/>
        </w:rPr>
        <w:t xml:space="preserve">  </w:t>
      </w:r>
      <w:proofErr w:type="spellStart"/>
      <w:r w:rsidRPr="000B5349">
        <w:rPr>
          <w:lang w:val="en-US"/>
        </w:rPr>
        <w:t>db</w:t>
      </w:r>
      <w:proofErr w:type="spellEnd"/>
      <w:r w:rsidRPr="000B5349">
        <w:rPr>
          <w:lang w:val="en-US"/>
        </w:rPr>
        <w:t>-data:</w:t>
      </w:r>
    </w:p>
    <w:p w14:paraId="142E55D1" w14:textId="795DB09B" w:rsidR="00210B91" w:rsidRPr="000B5349" w:rsidRDefault="00210B91">
      <w:pPr>
        <w:rPr>
          <w:lang w:val="en-US"/>
        </w:rPr>
      </w:pPr>
      <w:r w:rsidRPr="000B5349">
        <w:rPr>
          <w:lang w:val="en-US"/>
        </w:rPr>
        <w:br w:type="page"/>
      </w:r>
    </w:p>
    <w:p w14:paraId="1A4D2FE9" w14:textId="3337E943" w:rsidR="005B1CAB" w:rsidRPr="005E463D" w:rsidRDefault="00210B91" w:rsidP="001D3F2C">
      <w:pPr>
        <w:pStyle w:val="Ttulo21"/>
      </w:pPr>
      <w:bookmarkStart w:id="320" w:name="_Toc498128706"/>
      <w:r w:rsidRPr="001D3F2C">
        <w:lastRenderedPageBreak/>
        <w:t xml:space="preserve">Anexo </w:t>
      </w:r>
      <w:r w:rsidR="001D3F2C">
        <w:t>1</w:t>
      </w:r>
      <w:r w:rsidR="00CC4B17">
        <w:t>2</w:t>
      </w:r>
      <w:r w:rsidR="001D3F2C">
        <w:t>.</w:t>
      </w:r>
      <w:r w:rsidRPr="001D3F2C">
        <w:t>3 – Dockerfile</w:t>
      </w:r>
      <w:r w:rsidR="009A72E7" w:rsidRPr="001D3F2C">
        <w:t xml:space="preserve"> </w:t>
      </w:r>
      <w:r w:rsidR="00666779" w:rsidRPr="0033526A">
        <w:t>–</w:t>
      </w:r>
      <w:r w:rsidRPr="008F2423">
        <w:t xml:space="preserve"> AR</w:t>
      </w:r>
      <w:r w:rsidRPr="005E463D">
        <w:t>M</w:t>
      </w:r>
      <w:bookmarkEnd w:id="320"/>
    </w:p>
    <w:p w14:paraId="6B5D6599" w14:textId="77777777" w:rsidR="00666779" w:rsidRPr="000B5349" w:rsidRDefault="00666779" w:rsidP="00826C4F">
      <w:pPr>
        <w:rPr>
          <w:lang w:val="en-US"/>
        </w:rPr>
      </w:pPr>
    </w:p>
    <w:p w14:paraId="03532BCD" w14:textId="77777777" w:rsidR="00666779" w:rsidRPr="00666779" w:rsidRDefault="00666779" w:rsidP="00666779">
      <w:pPr>
        <w:rPr>
          <w:lang w:val="en-US"/>
        </w:rPr>
      </w:pPr>
      <w:r w:rsidRPr="00666779">
        <w:rPr>
          <w:lang w:val="en-US"/>
        </w:rPr>
        <w:t>FROM resin/</w:t>
      </w:r>
      <w:proofErr w:type="spellStart"/>
      <w:r w:rsidRPr="00666779">
        <w:rPr>
          <w:lang w:val="en-US"/>
        </w:rPr>
        <w:t>rpi-</w:t>
      </w:r>
      <w:proofErr w:type="gramStart"/>
      <w:r w:rsidRPr="00666779">
        <w:rPr>
          <w:lang w:val="en-US"/>
        </w:rPr>
        <w:t>raspbian:jessie</w:t>
      </w:r>
      <w:proofErr w:type="spellEnd"/>
      <w:proofErr w:type="gramEnd"/>
    </w:p>
    <w:p w14:paraId="28C40E79" w14:textId="77777777" w:rsidR="00666779" w:rsidRPr="00666779" w:rsidRDefault="00666779" w:rsidP="00666779">
      <w:pPr>
        <w:rPr>
          <w:lang w:val="en-US"/>
        </w:rPr>
      </w:pPr>
    </w:p>
    <w:p w14:paraId="046BF7E1" w14:textId="77777777" w:rsidR="00666779" w:rsidRPr="00666779" w:rsidRDefault="00666779" w:rsidP="00666779">
      <w:pPr>
        <w:rPr>
          <w:lang w:val="en-US"/>
        </w:rPr>
      </w:pPr>
      <w:r w:rsidRPr="00666779">
        <w:rPr>
          <w:lang w:val="en-US"/>
        </w:rPr>
        <w:t xml:space="preserve">MAINTAINER Thiago </w:t>
      </w:r>
      <w:proofErr w:type="spellStart"/>
      <w:r w:rsidRPr="00666779">
        <w:rPr>
          <w:lang w:val="en-US"/>
        </w:rPr>
        <w:t>Soares</w:t>
      </w:r>
      <w:proofErr w:type="spellEnd"/>
      <w:r w:rsidRPr="00666779">
        <w:rPr>
          <w:lang w:val="en-US"/>
        </w:rPr>
        <w:t xml:space="preserve"> &lt;thiagosoarescruz0@gmail.com&gt;</w:t>
      </w:r>
    </w:p>
    <w:p w14:paraId="3D111488" w14:textId="77777777" w:rsidR="00666779" w:rsidRPr="00666779" w:rsidRDefault="00666779" w:rsidP="00666779">
      <w:pPr>
        <w:rPr>
          <w:lang w:val="en-US"/>
        </w:rPr>
      </w:pPr>
    </w:p>
    <w:p w14:paraId="534D7C2C" w14:textId="15127EDB" w:rsidR="00666779" w:rsidRPr="00666779" w:rsidRDefault="007B7CD7" w:rsidP="00666779">
      <w:pPr>
        <w:rPr>
          <w:lang w:val="en-US"/>
        </w:rPr>
      </w:pPr>
      <w:r>
        <w:rPr>
          <w:lang w:val="en-US"/>
        </w:rPr>
        <w:t>#</w:t>
      </w:r>
      <w:r w:rsidR="00666779" w:rsidRPr="00666779">
        <w:rPr>
          <w:lang w:val="en-US"/>
        </w:rPr>
        <w:t>Install MySQL client</w:t>
      </w:r>
    </w:p>
    <w:p w14:paraId="5EA18ADC" w14:textId="77777777" w:rsidR="00666779" w:rsidRPr="00666779" w:rsidRDefault="00666779" w:rsidP="00666779">
      <w:pPr>
        <w:rPr>
          <w:lang w:val="en-US"/>
        </w:rPr>
      </w:pPr>
      <w:r w:rsidRPr="00666779">
        <w:rPr>
          <w:lang w:val="en-US"/>
        </w:rPr>
        <w:t>RUN apt-get update -</w:t>
      </w:r>
      <w:proofErr w:type="spellStart"/>
      <w:r w:rsidRPr="00666779">
        <w:rPr>
          <w:lang w:val="en-US"/>
        </w:rPr>
        <w:t>qq</w:t>
      </w:r>
      <w:proofErr w:type="spellEnd"/>
    </w:p>
    <w:p w14:paraId="765902D2" w14:textId="77777777" w:rsidR="00666779" w:rsidRPr="00666779" w:rsidRDefault="00666779" w:rsidP="00666779">
      <w:pPr>
        <w:rPr>
          <w:lang w:val="en-US"/>
        </w:rPr>
      </w:pPr>
    </w:p>
    <w:p w14:paraId="4FCE1784" w14:textId="4B0DD240" w:rsidR="00666779" w:rsidRPr="00666779" w:rsidRDefault="007B7CD7" w:rsidP="00666779">
      <w:pPr>
        <w:rPr>
          <w:lang w:val="en-US"/>
        </w:rPr>
      </w:pPr>
      <w:r>
        <w:rPr>
          <w:lang w:val="en-US"/>
        </w:rPr>
        <w:t>#</w:t>
      </w:r>
      <w:r w:rsidR="00666779" w:rsidRPr="00666779">
        <w:rPr>
          <w:lang w:val="en-US"/>
        </w:rPr>
        <w:t>Install Build essentials</w:t>
      </w:r>
    </w:p>
    <w:p w14:paraId="30690C14" w14:textId="77777777" w:rsidR="00666779" w:rsidRPr="00666779" w:rsidRDefault="00666779" w:rsidP="00666779">
      <w:pPr>
        <w:rPr>
          <w:lang w:val="en-US"/>
        </w:rPr>
      </w:pPr>
      <w:r w:rsidRPr="00666779">
        <w:rPr>
          <w:lang w:val="en-US"/>
        </w:rPr>
        <w:t>RUN apt-get update -</w:t>
      </w:r>
      <w:proofErr w:type="spellStart"/>
      <w:r w:rsidRPr="00666779">
        <w:rPr>
          <w:lang w:val="en-US"/>
        </w:rPr>
        <w:t>yq</w:t>
      </w:r>
      <w:proofErr w:type="spellEnd"/>
      <w:r w:rsidRPr="00666779">
        <w:rPr>
          <w:lang w:val="en-US"/>
        </w:rPr>
        <w:t xml:space="preserve"> </w:t>
      </w:r>
    </w:p>
    <w:p w14:paraId="49012F09" w14:textId="77777777" w:rsidR="00666779" w:rsidRPr="00666779" w:rsidRDefault="00666779" w:rsidP="00666779">
      <w:pPr>
        <w:rPr>
          <w:lang w:val="en-US"/>
        </w:rPr>
      </w:pPr>
    </w:p>
    <w:p w14:paraId="4D7648F5" w14:textId="77777777" w:rsidR="00666779" w:rsidRPr="00666779" w:rsidRDefault="00666779" w:rsidP="00666779">
      <w:pPr>
        <w:rPr>
          <w:lang w:val="en-US"/>
        </w:rPr>
      </w:pPr>
      <w:r w:rsidRPr="00666779">
        <w:rPr>
          <w:lang w:val="en-US"/>
        </w:rPr>
        <w:t xml:space="preserve">RUN apt-get install -y </w:t>
      </w:r>
      <w:proofErr w:type="spellStart"/>
      <w:r w:rsidRPr="00666779">
        <w:rPr>
          <w:lang w:val="en-US"/>
        </w:rPr>
        <w:t>mysql</w:t>
      </w:r>
      <w:proofErr w:type="spellEnd"/>
      <w:r w:rsidRPr="00666779">
        <w:rPr>
          <w:lang w:val="en-US"/>
        </w:rPr>
        <w:t>-client build-essential ca-certificates curl build-essential \</w:t>
      </w:r>
    </w:p>
    <w:p w14:paraId="4DD9ACEE" w14:textId="77777777" w:rsidR="00666779" w:rsidRPr="00666779" w:rsidRDefault="00666779" w:rsidP="00666779">
      <w:pPr>
        <w:rPr>
          <w:lang w:val="en-US"/>
        </w:rPr>
      </w:pPr>
      <w:r w:rsidRPr="00666779">
        <w:rPr>
          <w:lang w:val="en-US"/>
        </w:rPr>
        <w:t xml:space="preserve">    </w:t>
      </w:r>
      <w:proofErr w:type="spellStart"/>
      <w:r w:rsidRPr="00666779">
        <w:rPr>
          <w:lang w:val="en-US"/>
        </w:rPr>
        <w:t>libpq</w:t>
      </w:r>
      <w:proofErr w:type="spellEnd"/>
      <w:r w:rsidRPr="00666779">
        <w:rPr>
          <w:lang w:val="en-US"/>
        </w:rPr>
        <w:t xml:space="preserve">-dev </w:t>
      </w:r>
      <w:proofErr w:type="spellStart"/>
      <w:r w:rsidRPr="00666779">
        <w:rPr>
          <w:lang w:val="en-US"/>
        </w:rPr>
        <w:t>nodejs</w:t>
      </w:r>
      <w:proofErr w:type="spellEnd"/>
      <w:r w:rsidRPr="00666779">
        <w:rPr>
          <w:lang w:val="en-US"/>
        </w:rPr>
        <w:t xml:space="preserve"> </w:t>
      </w:r>
      <w:proofErr w:type="spellStart"/>
      <w:r w:rsidRPr="00666779">
        <w:rPr>
          <w:lang w:val="en-US"/>
        </w:rPr>
        <w:t>nodejs</w:t>
      </w:r>
      <w:proofErr w:type="spellEnd"/>
      <w:r w:rsidRPr="00666779">
        <w:rPr>
          <w:lang w:val="en-US"/>
        </w:rPr>
        <w:t xml:space="preserve">-legacy </w:t>
      </w:r>
      <w:proofErr w:type="spellStart"/>
      <w:r w:rsidRPr="00666779">
        <w:rPr>
          <w:lang w:val="en-US"/>
        </w:rPr>
        <w:t>mysql</w:t>
      </w:r>
      <w:proofErr w:type="spellEnd"/>
      <w:r w:rsidRPr="00666779">
        <w:rPr>
          <w:lang w:val="en-US"/>
        </w:rPr>
        <w:t xml:space="preserve">-server </w:t>
      </w:r>
      <w:proofErr w:type="spellStart"/>
      <w:r w:rsidRPr="00666779">
        <w:rPr>
          <w:lang w:val="en-US"/>
        </w:rPr>
        <w:t>libmysqlclient</w:t>
      </w:r>
      <w:proofErr w:type="spellEnd"/>
      <w:r w:rsidRPr="00666779">
        <w:rPr>
          <w:lang w:val="en-US"/>
        </w:rPr>
        <w:t>-dev &amp;&amp; \</w:t>
      </w:r>
    </w:p>
    <w:p w14:paraId="32CBFCB4"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apt-get </w:t>
      </w:r>
      <w:proofErr w:type="spellStart"/>
      <w:r w:rsidRPr="00666779">
        <w:rPr>
          <w:lang w:val="en-US"/>
        </w:rPr>
        <w:t>autoremove</w:t>
      </w:r>
      <w:proofErr w:type="spellEnd"/>
      <w:r w:rsidRPr="00666779">
        <w:rPr>
          <w:lang w:val="en-US"/>
        </w:rPr>
        <w:t xml:space="preserve"> -y &amp;&amp; \</w:t>
      </w:r>
    </w:p>
    <w:p w14:paraId="56AA61DA"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w:t>
      </w:r>
      <w:proofErr w:type="spellStart"/>
      <w:r w:rsidRPr="00666779">
        <w:rPr>
          <w:lang w:val="en-US"/>
        </w:rPr>
        <w:t>rm</w:t>
      </w:r>
      <w:proofErr w:type="spellEnd"/>
      <w:r w:rsidRPr="00666779">
        <w:rPr>
          <w:lang w:val="en-US"/>
        </w:rPr>
        <w:t xml:space="preserve"> -</w:t>
      </w:r>
      <w:proofErr w:type="spellStart"/>
      <w:r w:rsidRPr="00666779">
        <w:rPr>
          <w:lang w:val="en-US"/>
        </w:rPr>
        <w:t>rf</w:t>
      </w:r>
      <w:proofErr w:type="spellEnd"/>
      <w:r w:rsidRPr="00666779">
        <w:rPr>
          <w:lang w:val="en-US"/>
        </w:rPr>
        <w:t xml:space="preserve"> /</w:t>
      </w:r>
      <w:proofErr w:type="spellStart"/>
      <w:r w:rsidRPr="00666779">
        <w:rPr>
          <w:lang w:val="en-US"/>
        </w:rPr>
        <w:t>var</w:t>
      </w:r>
      <w:proofErr w:type="spellEnd"/>
      <w:r w:rsidRPr="00666779">
        <w:rPr>
          <w:lang w:val="en-US"/>
        </w:rPr>
        <w:t>/lib/apt/lists/*</w:t>
      </w:r>
    </w:p>
    <w:p w14:paraId="6178C794" w14:textId="77777777" w:rsidR="00666779" w:rsidRPr="00666779" w:rsidRDefault="00666779" w:rsidP="00666779">
      <w:pPr>
        <w:rPr>
          <w:lang w:val="en-US"/>
        </w:rPr>
      </w:pPr>
    </w:p>
    <w:p w14:paraId="718D5B5E" w14:textId="4D70F99A" w:rsidR="00666779" w:rsidRPr="00666779" w:rsidRDefault="007B7CD7" w:rsidP="00666779">
      <w:pPr>
        <w:rPr>
          <w:lang w:val="en-US"/>
        </w:rPr>
      </w:pPr>
      <w:r>
        <w:rPr>
          <w:lang w:val="en-US"/>
        </w:rPr>
        <w:t>#</w:t>
      </w:r>
      <w:proofErr w:type="spellStart"/>
      <w:r w:rsidR="00666779" w:rsidRPr="00666779">
        <w:rPr>
          <w:lang w:val="en-US"/>
        </w:rPr>
        <w:t>Mkdir</w:t>
      </w:r>
      <w:proofErr w:type="spellEnd"/>
    </w:p>
    <w:p w14:paraId="56F726D9" w14:textId="77777777" w:rsidR="00666779" w:rsidRPr="00666779" w:rsidRDefault="00666779" w:rsidP="00666779">
      <w:pPr>
        <w:rPr>
          <w:lang w:val="en-US"/>
        </w:rPr>
      </w:pPr>
      <w:r w:rsidRPr="00666779">
        <w:rPr>
          <w:lang w:val="en-US"/>
        </w:rPr>
        <w:t xml:space="preserve">RUN </w:t>
      </w:r>
      <w:proofErr w:type="spellStart"/>
      <w:r w:rsidRPr="00666779">
        <w:rPr>
          <w:lang w:val="en-US"/>
        </w:rPr>
        <w:t>mkdir</w:t>
      </w:r>
      <w:proofErr w:type="spellEnd"/>
      <w:r w:rsidRPr="00666779">
        <w:rPr>
          <w:lang w:val="en-US"/>
        </w:rPr>
        <w:t xml:space="preserve"> -p /home/app</w:t>
      </w:r>
    </w:p>
    <w:p w14:paraId="629A3CDB" w14:textId="77777777" w:rsidR="00666779" w:rsidRPr="00666779" w:rsidRDefault="00666779" w:rsidP="00666779">
      <w:pPr>
        <w:rPr>
          <w:lang w:val="en-US"/>
        </w:rPr>
      </w:pPr>
    </w:p>
    <w:p w14:paraId="521D7839" w14:textId="23D4F2CC" w:rsidR="00666779" w:rsidRPr="00666779" w:rsidRDefault="007B7CD7" w:rsidP="00666779">
      <w:pPr>
        <w:rPr>
          <w:lang w:val="en-US"/>
        </w:rPr>
      </w:pPr>
      <w:r>
        <w:rPr>
          <w:lang w:val="en-US"/>
        </w:rPr>
        <w:t>#</w:t>
      </w:r>
      <w:proofErr w:type="spellStart"/>
      <w:r w:rsidR="00666779" w:rsidRPr="00666779">
        <w:rPr>
          <w:lang w:val="en-US"/>
        </w:rPr>
        <w:t>Workdir</w:t>
      </w:r>
      <w:proofErr w:type="spellEnd"/>
    </w:p>
    <w:p w14:paraId="4F99F44E" w14:textId="77777777" w:rsidR="00666779" w:rsidRPr="00666779" w:rsidRDefault="00666779" w:rsidP="00666779">
      <w:pPr>
        <w:rPr>
          <w:lang w:val="en-US"/>
        </w:rPr>
      </w:pPr>
      <w:r w:rsidRPr="00666779">
        <w:rPr>
          <w:lang w:val="en-US"/>
        </w:rPr>
        <w:t>WORKDIR /home/app/</w:t>
      </w:r>
    </w:p>
    <w:p w14:paraId="603E26C1" w14:textId="77777777" w:rsidR="00666779" w:rsidRPr="00666779" w:rsidRDefault="00666779" w:rsidP="00666779">
      <w:pPr>
        <w:rPr>
          <w:lang w:val="en-US"/>
        </w:rPr>
      </w:pPr>
    </w:p>
    <w:p w14:paraId="4B61B2D3" w14:textId="77777777" w:rsidR="00666779" w:rsidRPr="00666779" w:rsidRDefault="00666779" w:rsidP="00666779">
      <w:pPr>
        <w:rPr>
          <w:lang w:val="en-US"/>
        </w:rPr>
      </w:pPr>
      <w:r w:rsidRPr="00666779">
        <w:rPr>
          <w:lang w:val="en-US"/>
        </w:rPr>
        <w:t>#Add Docker path</w:t>
      </w:r>
    </w:p>
    <w:p w14:paraId="7E161407" w14:textId="77777777" w:rsidR="00666779" w:rsidRPr="00666779" w:rsidRDefault="00666779" w:rsidP="00666779">
      <w:pPr>
        <w:rPr>
          <w:lang w:val="en-US"/>
        </w:rPr>
      </w:pPr>
      <w:r w:rsidRPr="00666779">
        <w:rPr>
          <w:lang w:val="en-US"/>
        </w:rPr>
        <w:t>ADD docker /home/app/</w:t>
      </w:r>
    </w:p>
    <w:p w14:paraId="300B4668" w14:textId="77777777" w:rsidR="00666779" w:rsidRPr="00666779" w:rsidRDefault="00666779" w:rsidP="00666779">
      <w:pPr>
        <w:rPr>
          <w:lang w:val="en-US"/>
        </w:rPr>
      </w:pPr>
    </w:p>
    <w:p w14:paraId="3B98D2FB" w14:textId="77777777" w:rsidR="00666779" w:rsidRPr="00666779" w:rsidRDefault="00666779" w:rsidP="00666779">
      <w:pPr>
        <w:rPr>
          <w:lang w:val="en-US"/>
        </w:rPr>
      </w:pPr>
      <w:r w:rsidRPr="00666779">
        <w:rPr>
          <w:lang w:val="en-US"/>
        </w:rPr>
        <w:t xml:space="preserve">#Add </w:t>
      </w:r>
      <w:proofErr w:type="spellStart"/>
      <w:r w:rsidRPr="00666779">
        <w:rPr>
          <w:lang w:val="en-US"/>
        </w:rPr>
        <w:t>sidekiq</w:t>
      </w:r>
      <w:proofErr w:type="spellEnd"/>
      <w:r w:rsidRPr="00666779">
        <w:rPr>
          <w:lang w:val="en-US"/>
        </w:rPr>
        <w:t xml:space="preserve"> </w:t>
      </w:r>
      <w:proofErr w:type="spellStart"/>
      <w:r w:rsidRPr="00666779">
        <w:rPr>
          <w:lang w:val="en-US"/>
        </w:rPr>
        <w:t>pid</w:t>
      </w:r>
      <w:proofErr w:type="spellEnd"/>
    </w:p>
    <w:p w14:paraId="70E2C0CC" w14:textId="77777777" w:rsidR="00666779" w:rsidRPr="00666779" w:rsidRDefault="00666779" w:rsidP="00666779">
      <w:pPr>
        <w:rPr>
          <w:lang w:val="en-US"/>
        </w:rPr>
      </w:pPr>
      <w:r w:rsidRPr="00666779">
        <w:rPr>
          <w:lang w:val="en-US"/>
        </w:rPr>
        <w:t xml:space="preserve">ADD </w:t>
      </w:r>
      <w:proofErr w:type="spellStart"/>
      <w:r w:rsidRPr="00666779">
        <w:rPr>
          <w:lang w:val="en-US"/>
        </w:rPr>
        <w:t>sidekiq.pid</w:t>
      </w:r>
      <w:proofErr w:type="spellEnd"/>
      <w:r w:rsidRPr="00666779">
        <w:rPr>
          <w:lang w:val="en-US"/>
        </w:rPr>
        <w:t xml:space="preserve"> /home/app/</w:t>
      </w:r>
      <w:proofErr w:type="spellStart"/>
      <w:r w:rsidRPr="00666779">
        <w:rPr>
          <w:lang w:val="en-US"/>
        </w:rPr>
        <w:t>tmp</w:t>
      </w:r>
      <w:proofErr w:type="spellEnd"/>
      <w:r w:rsidRPr="00666779">
        <w:rPr>
          <w:lang w:val="en-US"/>
        </w:rPr>
        <w:t>/</w:t>
      </w:r>
      <w:proofErr w:type="spellStart"/>
      <w:r w:rsidRPr="00666779">
        <w:rPr>
          <w:lang w:val="en-US"/>
        </w:rPr>
        <w:t>pids</w:t>
      </w:r>
      <w:proofErr w:type="spellEnd"/>
      <w:r w:rsidRPr="00666779">
        <w:rPr>
          <w:lang w:val="en-US"/>
        </w:rPr>
        <w:t>/</w:t>
      </w:r>
    </w:p>
    <w:p w14:paraId="460B353D" w14:textId="77777777" w:rsidR="00666779" w:rsidRPr="00666779" w:rsidRDefault="00666779" w:rsidP="00666779">
      <w:pPr>
        <w:rPr>
          <w:lang w:val="en-US"/>
        </w:rPr>
      </w:pPr>
    </w:p>
    <w:p w14:paraId="37064AFD" w14:textId="7A1CECDA" w:rsidR="00666779" w:rsidRPr="00666779" w:rsidRDefault="00666779" w:rsidP="00666779">
      <w:pPr>
        <w:rPr>
          <w:lang w:val="en-US"/>
        </w:rPr>
      </w:pPr>
      <w:r w:rsidRPr="00666779">
        <w:rPr>
          <w:lang w:val="en-US"/>
        </w:rPr>
        <w:t>#ADD gems</w:t>
      </w:r>
    </w:p>
    <w:p w14:paraId="07779FFC" w14:textId="77777777" w:rsidR="00666779" w:rsidRPr="00666779" w:rsidRDefault="00666779" w:rsidP="00666779">
      <w:pPr>
        <w:rPr>
          <w:lang w:val="en-US"/>
        </w:rPr>
      </w:pPr>
      <w:r w:rsidRPr="00666779">
        <w:rPr>
          <w:lang w:val="en-US"/>
        </w:rPr>
        <w:t xml:space="preserve">ADD </w:t>
      </w:r>
      <w:proofErr w:type="spellStart"/>
      <w:r w:rsidRPr="00666779">
        <w:rPr>
          <w:lang w:val="en-US"/>
        </w:rPr>
        <w:t>Gemfile</w:t>
      </w:r>
      <w:proofErr w:type="spellEnd"/>
      <w:r w:rsidRPr="00666779">
        <w:rPr>
          <w:lang w:val="en-US"/>
        </w:rPr>
        <w:t xml:space="preserve"> /home/app/</w:t>
      </w:r>
      <w:proofErr w:type="spellStart"/>
      <w:r w:rsidRPr="00666779">
        <w:rPr>
          <w:lang w:val="en-US"/>
        </w:rPr>
        <w:t>Gemfile</w:t>
      </w:r>
      <w:proofErr w:type="spellEnd"/>
    </w:p>
    <w:p w14:paraId="13413262" w14:textId="77777777" w:rsidR="00666779" w:rsidRPr="00666779" w:rsidRDefault="00666779" w:rsidP="00666779">
      <w:pPr>
        <w:rPr>
          <w:lang w:val="en-US"/>
        </w:rPr>
      </w:pPr>
      <w:r w:rsidRPr="00666779">
        <w:rPr>
          <w:lang w:val="en-US"/>
        </w:rPr>
        <w:t xml:space="preserve">ADD </w:t>
      </w:r>
      <w:proofErr w:type="spellStart"/>
      <w:r w:rsidRPr="00666779">
        <w:rPr>
          <w:lang w:val="en-US"/>
        </w:rPr>
        <w:t>Gemfile.lock</w:t>
      </w:r>
      <w:proofErr w:type="spellEnd"/>
      <w:r w:rsidRPr="00666779">
        <w:rPr>
          <w:lang w:val="en-US"/>
        </w:rPr>
        <w:t xml:space="preserve"> /home/app/</w:t>
      </w:r>
      <w:proofErr w:type="spellStart"/>
      <w:r w:rsidRPr="00666779">
        <w:rPr>
          <w:lang w:val="en-US"/>
        </w:rPr>
        <w:t>Gemfile.lock</w:t>
      </w:r>
      <w:proofErr w:type="spellEnd"/>
    </w:p>
    <w:p w14:paraId="4736970B" w14:textId="77777777" w:rsidR="00666779" w:rsidRPr="00666779" w:rsidRDefault="00666779" w:rsidP="00666779">
      <w:pPr>
        <w:rPr>
          <w:lang w:val="en-US"/>
        </w:rPr>
      </w:pPr>
    </w:p>
    <w:p w14:paraId="144D58BD" w14:textId="40AF2B49" w:rsidR="00666779" w:rsidRPr="00666779" w:rsidRDefault="00B21215" w:rsidP="00666779">
      <w:pPr>
        <w:rPr>
          <w:lang w:val="en-US"/>
        </w:rPr>
      </w:pPr>
      <w:r>
        <w:rPr>
          <w:lang w:val="en-US"/>
        </w:rPr>
        <w:t>#</w:t>
      </w:r>
      <w:r w:rsidR="00666779" w:rsidRPr="00666779">
        <w:rPr>
          <w:lang w:val="en-US"/>
        </w:rPr>
        <w:t>Install RVM, Ruby, and Bundler</w:t>
      </w:r>
    </w:p>
    <w:p w14:paraId="76521908" w14:textId="77777777" w:rsidR="00666779" w:rsidRPr="00666779" w:rsidRDefault="00666779" w:rsidP="00666779">
      <w:pPr>
        <w:rPr>
          <w:lang w:val="en-US"/>
        </w:rPr>
      </w:pPr>
      <w:r w:rsidRPr="00666779">
        <w:rPr>
          <w:lang w:val="en-US"/>
        </w:rPr>
        <w:t>RUN \curl -</w:t>
      </w:r>
      <w:proofErr w:type="spellStart"/>
      <w:r w:rsidRPr="00666779">
        <w:rPr>
          <w:lang w:val="en-US"/>
        </w:rPr>
        <w:t>sSL</w:t>
      </w:r>
      <w:proofErr w:type="spellEnd"/>
      <w:r w:rsidRPr="00666779">
        <w:rPr>
          <w:lang w:val="en-US"/>
        </w:rPr>
        <w:t xml:space="preserve"> https://rvm.io/mpapis.asc | </w:t>
      </w:r>
      <w:proofErr w:type="spellStart"/>
      <w:r w:rsidRPr="00666779">
        <w:rPr>
          <w:lang w:val="en-US"/>
        </w:rPr>
        <w:t>gpg</w:t>
      </w:r>
      <w:proofErr w:type="spellEnd"/>
      <w:r w:rsidRPr="00666779">
        <w:rPr>
          <w:lang w:val="en-US"/>
        </w:rPr>
        <w:t xml:space="preserve"> --import -</w:t>
      </w:r>
    </w:p>
    <w:p w14:paraId="469747F5" w14:textId="77777777" w:rsidR="00666779" w:rsidRPr="00666779" w:rsidRDefault="00666779" w:rsidP="00666779">
      <w:pPr>
        <w:rPr>
          <w:lang w:val="en-US"/>
        </w:rPr>
      </w:pPr>
      <w:r w:rsidRPr="00666779">
        <w:rPr>
          <w:lang w:val="en-US"/>
        </w:rPr>
        <w:t>RUN \curl -L http://get.rvm.io | bash -s stable</w:t>
      </w:r>
    </w:p>
    <w:p w14:paraId="34B06C2E" w14:textId="77777777" w:rsidR="00666779" w:rsidRPr="00666779" w:rsidRDefault="00666779" w:rsidP="00666779">
      <w:pPr>
        <w:rPr>
          <w:lang w:val="en-US"/>
        </w:rPr>
      </w:pPr>
      <w:r w:rsidRPr="00666779">
        <w:rPr>
          <w:lang w:val="en-US"/>
        </w:rPr>
        <w:t>RUN /bin/bash -l -c "source /</w:t>
      </w:r>
      <w:proofErr w:type="spellStart"/>
      <w:r w:rsidRPr="00666779">
        <w:rPr>
          <w:lang w:val="en-US"/>
        </w:rPr>
        <w:t>etc</w:t>
      </w:r>
      <w:proofErr w:type="spellEnd"/>
      <w:r w:rsidRPr="00666779">
        <w:rPr>
          <w:lang w:val="en-US"/>
        </w:rPr>
        <w:t>/</w:t>
      </w:r>
      <w:proofErr w:type="spellStart"/>
      <w:r w:rsidRPr="00666779">
        <w:rPr>
          <w:lang w:val="en-US"/>
        </w:rPr>
        <w:t>profile.d</w:t>
      </w:r>
      <w:proofErr w:type="spellEnd"/>
      <w:r w:rsidRPr="00666779">
        <w:rPr>
          <w:lang w:val="en-US"/>
        </w:rPr>
        <w:t>/rvm.sh"</w:t>
      </w:r>
    </w:p>
    <w:p w14:paraId="6F32E2F2" w14:textId="77777777" w:rsidR="00666779" w:rsidRPr="00666779" w:rsidRDefault="00666779" w:rsidP="00666779">
      <w:pPr>
        <w:rPr>
          <w:lang w:val="en-US"/>
        </w:rPr>
      </w:pPr>
      <w:r w:rsidRPr="00666779">
        <w:rPr>
          <w:lang w:val="en-US"/>
        </w:rPr>
        <w:t>RUN /bin/bash -l -c "</w:t>
      </w:r>
      <w:proofErr w:type="spellStart"/>
      <w:r w:rsidRPr="00666779">
        <w:rPr>
          <w:lang w:val="en-US"/>
        </w:rPr>
        <w:t>rvm</w:t>
      </w:r>
      <w:proofErr w:type="spellEnd"/>
      <w:r w:rsidRPr="00666779">
        <w:rPr>
          <w:lang w:val="en-US"/>
        </w:rPr>
        <w:t xml:space="preserve"> install 2.3.3"</w:t>
      </w:r>
    </w:p>
    <w:p w14:paraId="0E394DA3" w14:textId="77777777" w:rsidR="00666779" w:rsidRPr="00666779" w:rsidRDefault="00666779" w:rsidP="00666779">
      <w:pPr>
        <w:rPr>
          <w:lang w:val="en-US"/>
        </w:rPr>
      </w:pPr>
      <w:r w:rsidRPr="00666779">
        <w:rPr>
          <w:lang w:val="en-US"/>
        </w:rPr>
        <w:t>RUN /bin/bash -l -c "gem install bundle --no-</w:t>
      </w:r>
      <w:proofErr w:type="spellStart"/>
      <w:r w:rsidRPr="00666779">
        <w:rPr>
          <w:lang w:val="en-US"/>
        </w:rPr>
        <w:t>ri</w:t>
      </w:r>
      <w:proofErr w:type="spellEnd"/>
      <w:r w:rsidRPr="00666779">
        <w:rPr>
          <w:lang w:val="en-US"/>
        </w:rPr>
        <w:t xml:space="preserve"> --no-</w:t>
      </w:r>
      <w:proofErr w:type="spellStart"/>
      <w:r w:rsidRPr="00666779">
        <w:rPr>
          <w:lang w:val="en-US"/>
        </w:rPr>
        <w:t>rdoc</w:t>
      </w:r>
      <w:proofErr w:type="spellEnd"/>
      <w:r w:rsidRPr="00666779">
        <w:rPr>
          <w:lang w:val="en-US"/>
        </w:rPr>
        <w:t>"</w:t>
      </w:r>
    </w:p>
    <w:p w14:paraId="023EFF79" w14:textId="77777777" w:rsidR="00666779" w:rsidRPr="00666779" w:rsidRDefault="00666779" w:rsidP="00666779">
      <w:pPr>
        <w:rPr>
          <w:lang w:val="en-US"/>
        </w:rPr>
      </w:pPr>
    </w:p>
    <w:p w14:paraId="45DB7237" w14:textId="47824E49" w:rsidR="00666779" w:rsidRPr="00666779" w:rsidRDefault="003D6640" w:rsidP="00666779">
      <w:pPr>
        <w:rPr>
          <w:lang w:val="en-US"/>
        </w:rPr>
      </w:pPr>
      <w:r>
        <w:rPr>
          <w:lang w:val="en-US"/>
        </w:rPr>
        <w:t>#</w:t>
      </w:r>
      <w:proofErr w:type="spellStart"/>
      <w:r w:rsidR="00666779" w:rsidRPr="00666779">
        <w:rPr>
          <w:lang w:val="en-US"/>
        </w:rPr>
        <w:t>Workdir</w:t>
      </w:r>
      <w:proofErr w:type="spellEnd"/>
    </w:p>
    <w:p w14:paraId="0EB976BC" w14:textId="77777777" w:rsidR="00666779" w:rsidRPr="00666779" w:rsidRDefault="00666779" w:rsidP="00666779">
      <w:pPr>
        <w:rPr>
          <w:lang w:val="en-US"/>
        </w:rPr>
      </w:pPr>
      <w:r w:rsidRPr="00666779">
        <w:rPr>
          <w:lang w:val="en-US"/>
        </w:rPr>
        <w:t>#WORKDIR /home/app/</w:t>
      </w:r>
    </w:p>
    <w:p w14:paraId="7C0CD11A" w14:textId="77777777" w:rsidR="00666779" w:rsidRPr="00666779" w:rsidRDefault="00666779" w:rsidP="00666779">
      <w:pPr>
        <w:rPr>
          <w:lang w:val="en-US"/>
        </w:rPr>
      </w:pPr>
    </w:p>
    <w:p w14:paraId="12BEC53D" w14:textId="77777777" w:rsidR="00666779" w:rsidRPr="00666779" w:rsidRDefault="00666779" w:rsidP="00666779">
      <w:pPr>
        <w:rPr>
          <w:lang w:val="en-US"/>
        </w:rPr>
      </w:pPr>
      <w:r w:rsidRPr="00666779">
        <w:rPr>
          <w:lang w:val="en-US"/>
        </w:rPr>
        <w:t>#Run bundle</w:t>
      </w:r>
    </w:p>
    <w:p w14:paraId="3BA17320" w14:textId="77777777" w:rsidR="00666779" w:rsidRPr="00666779" w:rsidRDefault="00666779" w:rsidP="00666779">
      <w:pPr>
        <w:rPr>
          <w:lang w:val="en-US"/>
        </w:rPr>
      </w:pPr>
      <w:r w:rsidRPr="00666779">
        <w:rPr>
          <w:lang w:val="en-US"/>
        </w:rPr>
        <w:t>RUN /bin/bash -l -c "bundle install"</w:t>
      </w:r>
    </w:p>
    <w:p w14:paraId="3BCA74C8" w14:textId="77777777" w:rsidR="00666779" w:rsidRPr="00666779" w:rsidRDefault="00666779" w:rsidP="00666779">
      <w:pPr>
        <w:rPr>
          <w:lang w:val="en-US"/>
        </w:rPr>
      </w:pPr>
    </w:p>
    <w:p w14:paraId="60EEF48C" w14:textId="77777777" w:rsidR="00666779" w:rsidRPr="00666779" w:rsidRDefault="00666779" w:rsidP="00666779">
      <w:pPr>
        <w:rPr>
          <w:lang w:val="en-US"/>
        </w:rPr>
      </w:pPr>
      <w:r w:rsidRPr="00666779">
        <w:rPr>
          <w:lang w:val="en-US"/>
        </w:rPr>
        <w:t># Add the Rails app</w:t>
      </w:r>
    </w:p>
    <w:p w14:paraId="4A287B2C" w14:textId="77777777" w:rsidR="00666779" w:rsidRPr="00666779" w:rsidRDefault="00666779" w:rsidP="00666779">
      <w:pPr>
        <w:rPr>
          <w:lang w:val="en-US"/>
        </w:rPr>
      </w:pPr>
      <w:proofErr w:type="gramStart"/>
      <w:r w:rsidRPr="00666779">
        <w:rPr>
          <w:lang w:val="en-US"/>
        </w:rPr>
        <w:t>ADD .</w:t>
      </w:r>
      <w:proofErr w:type="gramEnd"/>
      <w:r w:rsidRPr="00666779">
        <w:rPr>
          <w:lang w:val="en-US"/>
        </w:rPr>
        <w:t xml:space="preserve"> /home/app</w:t>
      </w:r>
    </w:p>
    <w:p w14:paraId="0E0A186F" w14:textId="77777777" w:rsidR="00666779" w:rsidRPr="00666779" w:rsidRDefault="00666779" w:rsidP="00666779">
      <w:pPr>
        <w:rPr>
          <w:lang w:val="en-US"/>
        </w:rPr>
      </w:pPr>
    </w:p>
    <w:p w14:paraId="34581ECF" w14:textId="4FED7406" w:rsidR="00666779" w:rsidRPr="00666779" w:rsidRDefault="00340653" w:rsidP="00666779">
      <w:pPr>
        <w:rPr>
          <w:lang w:val="en-US"/>
        </w:rPr>
      </w:pPr>
      <w:r>
        <w:rPr>
          <w:lang w:val="en-US"/>
        </w:rPr>
        <w:t>#</w:t>
      </w:r>
      <w:r w:rsidR="00666779" w:rsidRPr="00666779">
        <w:rPr>
          <w:lang w:val="en-US"/>
        </w:rPr>
        <w:t>Create user and group</w:t>
      </w:r>
    </w:p>
    <w:p w14:paraId="33A2C5CA" w14:textId="77777777" w:rsidR="00666779" w:rsidRPr="00666779" w:rsidRDefault="00666779" w:rsidP="00666779">
      <w:pPr>
        <w:rPr>
          <w:lang w:val="en-US"/>
        </w:rPr>
      </w:pPr>
      <w:r w:rsidRPr="00666779">
        <w:rPr>
          <w:lang w:val="en-US"/>
        </w:rPr>
        <w:lastRenderedPageBreak/>
        <w:t xml:space="preserve">RUN </w:t>
      </w:r>
      <w:proofErr w:type="spellStart"/>
      <w:r w:rsidRPr="00666779">
        <w:rPr>
          <w:lang w:val="en-US"/>
        </w:rPr>
        <w:t>groupadd</w:t>
      </w:r>
      <w:proofErr w:type="spellEnd"/>
      <w:r w:rsidRPr="00666779">
        <w:rPr>
          <w:lang w:val="en-US"/>
        </w:rPr>
        <w:t xml:space="preserve"> --</w:t>
      </w:r>
      <w:proofErr w:type="spellStart"/>
      <w:r w:rsidRPr="00666779">
        <w:rPr>
          <w:lang w:val="en-US"/>
        </w:rPr>
        <w:t>gid</w:t>
      </w:r>
      <w:proofErr w:type="spellEnd"/>
      <w:r w:rsidRPr="00666779">
        <w:rPr>
          <w:lang w:val="en-US"/>
        </w:rPr>
        <w:t xml:space="preserve"> 9999 app</w:t>
      </w:r>
    </w:p>
    <w:p w14:paraId="068AA104" w14:textId="77777777" w:rsidR="00666779" w:rsidRPr="00666779" w:rsidRDefault="00666779" w:rsidP="00666779">
      <w:pPr>
        <w:rPr>
          <w:lang w:val="en-US"/>
        </w:rPr>
      </w:pPr>
      <w:r w:rsidRPr="00666779">
        <w:rPr>
          <w:lang w:val="en-US"/>
        </w:rPr>
        <w:t xml:space="preserve">RUN </w:t>
      </w:r>
      <w:proofErr w:type="spellStart"/>
      <w:r w:rsidRPr="00666779">
        <w:rPr>
          <w:lang w:val="en-US"/>
        </w:rPr>
        <w:t>useradd</w:t>
      </w:r>
      <w:proofErr w:type="spellEnd"/>
      <w:r w:rsidRPr="00666779">
        <w:rPr>
          <w:lang w:val="en-US"/>
        </w:rPr>
        <w:t xml:space="preserve"> --</w:t>
      </w:r>
      <w:proofErr w:type="spellStart"/>
      <w:r w:rsidRPr="00666779">
        <w:rPr>
          <w:lang w:val="en-US"/>
        </w:rPr>
        <w:t>uid</w:t>
      </w:r>
      <w:proofErr w:type="spellEnd"/>
      <w:r w:rsidRPr="00666779">
        <w:rPr>
          <w:lang w:val="en-US"/>
        </w:rPr>
        <w:t xml:space="preserve"> 9999 --</w:t>
      </w:r>
      <w:proofErr w:type="spellStart"/>
      <w:r w:rsidRPr="00666779">
        <w:rPr>
          <w:lang w:val="en-US"/>
        </w:rPr>
        <w:t>gid</w:t>
      </w:r>
      <w:proofErr w:type="spellEnd"/>
      <w:r w:rsidRPr="00666779">
        <w:rPr>
          <w:lang w:val="en-US"/>
        </w:rPr>
        <w:t xml:space="preserve"> app </w:t>
      </w:r>
      <w:proofErr w:type="spellStart"/>
      <w:r w:rsidRPr="00666779">
        <w:rPr>
          <w:lang w:val="en-US"/>
        </w:rPr>
        <w:t>app</w:t>
      </w:r>
      <w:proofErr w:type="spellEnd"/>
    </w:p>
    <w:p w14:paraId="0F4FC6A3" w14:textId="77777777" w:rsidR="00666779" w:rsidRPr="00666779" w:rsidRDefault="00666779" w:rsidP="00666779">
      <w:pPr>
        <w:rPr>
          <w:lang w:val="en-US"/>
        </w:rPr>
      </w:pPr>
      <w:r w:rsidRPr="00666779">
        <w:rPr>
          <w:lang w:val="en-US"/>
        </w:rPr>
        <w:t xml:space="preserve">RUN </w:t>
      </w:r>
      <w:proofErr w:type="spellStart"/>
      <w:r w:rsidRPr="00666779">
        <w:rPr>
          <w:lang w:val="en-US"/>
        </w:rPr>
        <w:t>chown</w:t>
      </w:r>
      <w:proofErr w:type="spellEnd"/>
      <w:r w:rsidRPr="00666779">
        <w:rPr>
          <w:lang w:val="en-US"/>
        </w:rPr>
        <w:t xml:space="preserve"> -R </w:t>
      </w:r>
      <w:proofErr w:type="spellStart"/>
      <w:proofErr w:type="gramStart"/>
      <w:r w:rsidRPr="00666779">
        <w:rPr>
          <w:lang w:val="en-US"/>
        </w:rPr>
        <w:t>app:app</w:t>
      </w:r>
      <w:proofErr w:type="spellEnd"/>
      <w:proofErr w:type="gramEnd"/>
      <w:r w:rsidRPr="00666779">
        <w:rPr>
          <w:lang w:val="en-US"/>
        </w:rPr>
        <w:t xml:space="preserve"> /home/app</w:t>
      </w:r>
    </w:p>
    <w:p w14:paraId="028406D4" w14:textId="77777777" w:rsidR="00666779" w:rsidRPr="00666779" w:rsidRDefault="00666779" w:rsidP="00666779">
      <w:pPr>
        <w:rPr>
          <w:lang w:val="en-US"/>
        </w:rPr>
      </w:pPr>
    </w:p>
    <w:p w14:paraId="1E069B8E" w14:textId="6E0134EF" w:rsidR="00666779" w:rsidRPr="00666779" w:rsidRDefault="00F718AA" w:rsidP="00666779">
      <w:pPr>
        <w:rPr>
          <w:lang w:val="en-US"/>
        </w:rPr>
      </w:pPr>
      <w:r>
        <w:rPr>
          <w:lang w:val="en-US"/>
        </w:rPr>
        <w:t>#</w:t>
      </w:r>
      <w:r w:rsidR="00666779" w:rsidRPr="00666779">
        <w:rPr>
          <w:lang w:val="en-US"/>
        </w:rPr>
        <w:t>Save timestamp of image building</w:t>
      </w:r>
    </w:p>
    <w:p w14:paraId="7E8A5453" w14:textId="77777777" w:rsidR="00666779" w:rsidRPr="00666779" w:rsidRDefault="00666779" w:rsidP="00666779">
      <w:pPr>
        <w:rPr>
          <w:lang w:val="en-US"/>
        </w:rPr>
      </w:pPr>
      <w:r w:rsidRPr="00666779">
        <w:rPr>
          <w:lang w:val="en-US"/>
        </w:rPr>
        <w:t>RUN date -u &gt; BUILD_TIME</w:t>
      </w:r>
    </w:p>
    <w:p w14:paraId="1BD1FEC6" w14:textId="77777777" w:rsidR="00666779" w:rsidRPr="00666779" w:rsidRDefault="00666779" w:rsidP="00666779">
      <w:pPr>
        <w:rPr>
          <w:lang w:val="en-US"/>
        </w:rPr>
      </w:pPr>
    </w:p>
    <w:p w14:paraId="6227A6E7" w14:textId="77777777" w:rsidR="00666779" w:rsidRDefault="00666779" w:rsidP="00666779">
      <w:r>
        <w:t xml:space="preserve"># </w:t>
      </w:r>
      <w:proofErr w:type="spellStart"/>
      <w:r>
        <w:t>Expose</w:t>
      </w:r>
      <w:proofErr w:type="spellEnd"/>
      <w:r>
        <w:t xml:space="preserve"> </w:t>
      </w:r>
      <w:proofErr w:type="spellStart"/>
      <w:r>
        <w:t>app</w:t>
      </w:r>
      <w:proofErr w:type="spellEnd"/>
      <w:r>
        <w:t xml:space="preserve"> </w:t>
      </w:r>
      <w:proofErr w:type="spellStart"/>
      <w:r>
        <w:t>port</w:t>
      </w:r>
      <w:proofErr w:type="spellEnd"/>
    </w:p>
    <w:p w14:paraId="263AD5DE" w14:textId="77777777" w:rsidR="00666779" w:rsidRDefault="00666779" w:rsidP="00666779">
      <w:r>
        <w:t>EXPOSE 80 3000</w:t>
      </w:r>
    </w:p>
    <w:p w14:paraId="782623A5" w14:textId="3A2B7958" w:rsidR="00666779" w:rsidRDefault="00666779">
      <w:r>
        <w:br w:type="page"/>
      </w:r>
    </w:p>
    <w:p w14:paraId="0D2FE211" w14:textId="1D8C3E18" w:rsidR="001C5D56" w:rsidRPr="00076584" w:rsidRDefault="00076584" w:rsidP="001D3F2C">
      <w:pPr>
        <w:pStyle w:val="Ttulo21"/>
      </w:pPr>
      <w:bookmarkStart w:id="321" w:name="_Toc498128707"/>
      <w:r>
        <w:lastRenderedPageBreak/>
        <w:t xml:space="preserve">Anexo </w:t>
      </w:r>
      <w:r w:rsidR="001D3F2C">
        <w:t>1</w:t>
      </w:r>
      <w:r w:rsidR="00774A4B">
        <w:t>2</w:t>
      </w:r>
      <w:r w:rsidR="001D3F2C">
        <w:t>.</w:t>
      </w:r>
      <w:r>
        <w:t>4 – Docker-compose versão 2 - ARM</w:t>
      </w:r>
      <w:bookmarkEnd w:id="321"/>
    </w:p>
    <w:p w14:paraId="11725661" w14:textId="77777777" w:rsidR="00076584" w:rsidRDefault="00076584" w:rsidP="001C5D56"/>
    <w:p w14:paraId="2F3F79A2" w14:textId="77777777" w:rsidR="001C5D56" w:rsidRPr="00F4439A" w:rsidRDefault="001C5D56" w:rsidP="001C5D56">
      <w:pPr>
        <w:rPr>
          <w:lang w:val="en-US"/>
        </w:rPr>
      </w:pPr>
      <w:r w:rsidRPr="00F4439A">
        <w:rPr>
          <w:lang w:val="en-US"/>
        </w:rPr>
        <w:t>version: '2'</w:t>
      </w:r>
    </w:p>
    <w:p w14:paraId="312A0967" w14:textId="77777777" w:rsidR="001C5D56" w:rsidRPr="001C5D56" w:rsidRDefault="001C5D56" w:rsidP="001C5D56">
      <w:pPr>
        <w:rPr>
          <w:lang w:val="en-US"/>
        </w:rPr>
      </w:pPr>
      <w:r w:rsidRPr="001C5D56">
        <w:rPr>
          <w:lang w:val="en-US"/>
        </w:rPr>
        <w:t>services:</w:t>
      </w:r>
    </w:p>
    <w:p w14:paraId="34B78E2F" w14:textId="77777777" w:rsidR="001C5D56" w:rsidRPr="001C5D56" w:rsidRDefault="001C5D56" w:rsidP="001C5D56">
      <w:pPr>
        <w:rPr>
          <w:lang w:val="en-US"/>
        </w:rPr>
      </w:pPr>
      <w:r w:rsidRPr="001C5D56">
        <w:rPr>
          <w:lang w:val="en-US"/>
        </w:rPr>
        <w:t xml:space="preserve">   </w:t>
      </w:r>
      <w:proofErr w:type="spellStart"/>
      <w:r w:rsidRPr="001C5D56">
        <w:rPr>
          <w:lang w:val="en-US"/>
        </w:rPr>
        <w:t>db</w:t>
      </w:r>
      <w:proofErr w:type="spellEnd"/>
      <w:r w:rsidRPr="001C5D56">
        <w:rPr>
          <w:lang w:val="en-US"/>
        </w:rPr>
        <w:t>:</w:t>
      </w:r>
    </w:p>
    <w:p w14:paraId="00D66BC8"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rpi-mysql</w:t>
      </w:r>
      <w:proofErr w:type="spellEnd"/>
    </w:p>
    <w:p w14:paraId="3CF18ECE" w14:textId="77777777" w:rsidR="001C5D56" w:rsidRPr="001C5D56" w:rsidRDefault="001C5D56" w:rsidP="001C5D56">
      <w:pPr>
        <w:rPr>
          <w:lang w:val="en-US"/>
        </w:rPr>
      </w:pPr>
      <w:r w:rsidRPr="001C5D56">
        <w:rPr>
          <w:lang w:val="en-US"/>
        </w:rPr>
        <w:t xml:space="preserve">     environment:</w:t>
      </w:r>
    </w:p>
    <w:p w14:paraId="1A0042B1" w14:textId="77777777" w:rsidR="001C5D56" w:rsidRPr="001C5D56" w:rsidRDefault="001C5D56" w:rsidP="001C5D56">
      <w:pPr>
        <w:rPr>
          <w:lang w:val="en-US"/>
        </w:rPr>
      </w:pPr>
      <w:r w:rsidRPr="001C5D56">
        <w:rPr>
          <w:lang w:val="en-US"/>
        </w:rPr>
        <w:t xml:space="preserve">       MYSQL_ROOT_PASSWORD: password</w:t>
      </w:r>
    </w:p>
    <w:p w14:paraId="170B34AE" w14:textId="77777777" w:rsidR="001C5D56" w:rsidRPr="001C5D56" w:rsidRDefault="001C5D56" w:rsidP="001C5D56">
      <w:pPr>
        <w:rPr>
          <w:lang w:val="en-US"/>
        </w:rPr>
      </w:pPr>
      <w:r w:rsidRPr="001C5D56">
        <w:rPr>
          <w:lang w:val="en-US"/>
        </w:rPr>
        <w:t xml:space="preserve">       MYSQL_DATABASE: phalanx-development</w:t>
      </w:r>
    </w:p>
    <w:p w14:paraId="23F0A96A" w14:textId="77777777" w:rsidR="001C5D56" w:rsidRPr="001C5D56" w:rsidRDefault="001C5D56" w:rsidP="001C5D56">
      <w:pPr>
        <w:rPr>
          <w:lang w:val="en-US"/>
        </w:rPr>
      </w:pPr>
      <w:r w:rsidRPr="001C5D56">
        <w:rPr>
          <w:lang w:val="en-US"/>
        </w:rPr>
        <w:t xml:space="preserve">       MYSQL_USER:  root</w:t>
      </w:r>
    </w:p>
    <w:p w14:paraId="62A015CE" w14:textId="77777777" w:rsidR="001C5D56" w:rsidRPr="001C5D56" w:rsidRDefault="001C5D56" w:rsidP="001C5D56">
      <w:pPr>
        <w:rPr>
          <w:lang w:val="en-US"/>
        </w:rPr>
      </w:pPr>
      <w:r w:rsidRPr="001C5D56">
        <w:rPr>
          <w:lang w:val="en-US"/>
        </w:rPr>
        <w:t xml:space="preserve">       MYSQL_PASSWORD: password</w:t>
      </w:r>
    </w:p>
    <w:p w14:paraId="327178EC" w14:textId="77777777" w:rsidR="001C5D56" w:rsidRPr="001C5D56" w:rsidRDefault="001C5D56" w:rsidP="001C5D56">
      <w:pPr>
        <w:rPr>
          <w:lang w:val="en-US"/>
        </w:rPr>
      </w:pPr>
      <w:r w:rsidRPr="001C5D56">
        <w:rPr>
          <w:lang w:val="en-US"/>
        </w:rPr>
        <w:t xml:space="preserve"> </w:t>
      </w:r>
    </w:p>
    <w:p w14:paraId="4638BD97" w14:textId="77777777" w:rsidR="001C5D56" w:rsidRPr="001C5D56" w:rsidRDefault="001C5D56" w:rsidP="001C5D56">
      <w:pPr>
        <w:rPr>
          <w:lang w:val="en-US"/>
        </w:rPr>
      </w:pPr>
      <w:r w:rsidRPr="001C5D56">
        <w:rPr>
          <w:lang w:val="en-US"/>
        </w:rPr>
        <w:t xml:space="preserve">     ports:</w:t>
      </w:r>
    </w:p>
    <w:p w14:paraId="09CE2B1E" w14:textId="77777777" w:rsidR="001C5D56" w:rsidRPr="001C5D56" w:rsidRDefault="001C5D56" w:rsidP="001C5D56">
      <w:pPr>
        <w:rPr>
          <w:lang w:val="en-US"/>
        </w:rPr>
      </w:pPr>
      <w:r w:rsidRPr="001C5D56">
        <w:rPr>
          <w:lang w:val="en-US"/>
        </w:rPr>
        <w:t xml:space="preserve">       - "3307:3306"</w:t>
      </w:r>
    </w:p>
    <w:p w14:paraId="4558C888" w14:textId="77777777" w:rsidR="001C5D56" w:rsidRPr="001C5D56" w:rsidRDefault="001C5D56" w:rsidP="001C5D56">
      <w:pPr>
        <w:rPr>
          <w:lang w:val="en-US"/>
        </w:rPr>
      </w:pPr>
      <w:r w:rsidRPr="001C5D56">
        <w:rPr>
          <w:lang w:val="en-US"/>
        </w:rPr>
        <w:t xml:space="preserve">     volumes:</w:t>
      </w:r>
    </w:p>
    <w:p w14:paraId="7A11F0CE"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r w:rsidRPr="001C5D56">
        <w:rPr>
          <w:lang w:val="en-US"/>
        </w:rPr>
        <w:t>-data:/</w:t>
      </w:r>
      <w:proofErr w:type="spellStart"/>
      <w:r w:rsidRPr="001C5D56">
        <w:rPr>
          <w:lang w:val="en-US"/>
        </w:rPr>
        <w:t>var</w:t>
      </w:r>
      <w:proofErr w:type="spellEnd"/>
      <w:r w:rsidRPr="001C5D56">
        <w:rPr>
          <w:lang w:val="en-US"/>
        </w:rPr>
        <w:t>/lib/</w:t>
      </w:r>
      <w:proofErr w:type="spellStart"/>
      <w:r w:rsidRPr="001C5D56">
        <w:rPr>
          <w:lang w:val="en-US"/>
        </w:rPr>
        <w:t>mysql</w:t>
      </w:r>
      <w:proofErr w:type="spellEnd"/>
      <w:r w:rsidRPr="001C5D56">
        <w:rPr>
          <w:lang w:val="en-US"/>
        </w:rPr>
        <w:t>"</w:t>
      </w:r>
    </w:p>
    <w:p w14:paraId="1D500227" w14:textId="77777777" w:rsidR="001C5D56" w:rsidRPr="001C5D56" w:rsidRDefault="001C5D56" w:rsidP="001C5D56">
      <w:pPr>
        <w:rPr>
          <w:lang w:val="en-US"/>
        </w:rPr>
      </w:pPr>
      <w:r w:rsidRPr="001C5D56">
        <w:rPr>
          <w:lang w:val="en-US"/>
        </w:rPr>
        <w:t xml:space="preserve"> </w:t>
      </w:r>
    </w:p>
    <w:p w14:paraId="216F5AA0" w14:textId="77777777" w:rsidR="001C5D56" w:rsidRPr="001C5D56" w:rsidRDefault="001C5D56" w:rsidP="001C5D56">
      <w:pPr>
        <w:rPr>
          <w:lang w:val="en-US"/>
        </w:rPr>
      </w:pPr>
      <w:r w:rsidRPr="001C5D56">
        <w:rPr>
          <w:lang w:val="en-US"/>
        </w:rPr>
        <w:t xml:space="preserve">   </w:t>
      </w:r>
      <w:proofErr w:type="spellStart"/>
      <w:r w:rsidRPr="001C5D56">
        <w:rPr>
          <w:lang w:val="en-US"/>
        </w:rPr>
        <w:t>redis</w:t>
      </w:r>
      <w:proofErr w:type="spellEnd"/>
      <w:r w:rsidRPr="001C5D56">
        <w:rPr>
          <w:lang w:val="en-US"/>
        </w:rPr>
        <w:t>:</w:t>
      </w:r>
    </w:p>
    <w:p w14:paraId="47F47867"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rpi-redis</w:t>
      </w:r>
      <w:proofErr w:type="spellEnd"/>
    </w:p>
    <w:p w14:paraId="08BBDDD0" w14:textId="77777777" w:rsidR="001C5D56" w:rsidRPr="001C5D56" w:rsidRDefault="001C5D56" w:rsidP="001C5D56">
      <w:pPr>
        <w:rPr>
          <w:lang w:val="en-US"/>
        </w:rPr>
      </w:pPr>
      <w:r w:rsidRPr="001C5D56">
        <w:rPr>
          <w:lang w:val="en-US"/>
        </w:rPr>
        <w:t xml:space="preserve"> </w:t>
      </w:r>
    </w:p>
    <w:p w14:paraId="2A393899" w14:textId="77777777" w:rsidR="001C5D56" w:rsidRPr="001C5D56" w:rsidRDefault="001C5D56" w:rsidP="001C5D56">
      <w:pPr>
        <w:rPr>
          <w:lang w:val="en-US"/>
        </w:rPr>
      </w:pPr>
      <w:r w:rsidRPr="001C5D56">
        <w:rPr>
          <w:lang w:val="en-US"/>
        </w:rPr>
        <w:t xml:space="preserve">   app: &amp;</w:t>
      </w:r>
      <w:proofErr w:type="spellStart"/>
      <w:r w:rsidRPr="001C5D56">
        <w:rPr>
          <w:lang w:val="en-US"/>
        </w:rPr>
        <w:t>app_base</w:t>
      </w:r>
      <w:proofErr w:type="spellEnd"/>
    </w:p>
    <w:p w14:paraId="703D1CB9" w14:textId="77777777" w:rsidR="001C5D56" w:rsidRPr="001C5D56" w:rsidRDefault="001C5D56" w:rsidP="001C5D56">
      <w:pPr>
        <w:rPr>
          <w:lang w:val="en-US"/>
        </w:rPr>
      </w:pPr>
      <w:r w:rsidRPr="001C5D56">
        <w:rPr>
          <w:lang w:val="en-US"/>
        </w:rPr>
        <w:t xml:space="preserve">     build</w:t>
      </w:r>
      <w:proofErr w:type="gramStart"/>
      <w:r w:rsidRPr="001C5D56">
        <w:rPr>
          <w:lang w:val="en-US"/>
        </w:rPr>
        <w:t>: .</w:t>
      </w:r>
      <w:proofErr w:type="gramEnd"/>
    </w:p>
    <w:p w14:paraId="21B210C2" w14:textId="2108FE09"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rails s -b 0.0.0.0'</w:t>
      </w:r>
    </w:p>
    <w:p w14:paraId="4739B13A" w14:textId="77777777" w:rsidR="001C5D56" w:rsidRPr="001C5D56" w:rsidRDefault="001C5D56" w:rsidP="001C5D56">
      <w:pPr>
        <w:rPr>
          <w:lang w:val="en-US"/>
        </w:rPr>
      </w:pPr>
      <w:r w:rsidRPr="001C5D56">
        <w:rPr>
          <w:lang w:val="en-US"/>
        </w:rPr>
        <w:t xml:space="preserve">     volumes:</w:t>
      </w:r>
    </w:p>
    <w:p w14:paraId="0B50D43E" w14:textId="77777777" w:rsidR="001C5D56" w:rsidRPr="001C5D56" w:rsidRDefault="001C5D56" w:rsidP="001C5D56">
      <w:pPr>
        <w:rPr>
          <w:lang w:val="en-US"/>
        </w:rPr>
      </w:pPr>
      <w:r w:rsidRPr="001C5D56">
        <w:rPr>
          <w:lang w:val="en-US"/>
        </w:rPr>
        <w:t xml:space="preserve">       </w:t>
      </w:r>
      <w:proofErr w:type="gramStart"/>
      <w:r w:rsidRPr="001C5D56">
        <w:rPr>
          <w:lang w:val="en-US"/>
        </w:rPr>
        <w:t>- .</w:t>
      </w:r>
      <w:proofErr w:type="gramEnd"/>
      <w:r w:rsidRPr="001C5D56">
        <w:rPr>
          <w:lang w:val="en-US"/>
        </w:rPr>
        <w:t>:/www/phalanx/app</w:t>
      </w:r>
    </w:p>
    <w:p w14:paraId="36EAFDA7" w14:textId="77777777" w:rsidR="001C5D56" w:rsidRPr="001C5D56" w:rsidRDefault="001C5D56" w:rsidP="001C5D56">
      <w:pPr>
        <w:rPr>
          <w:lang w:val="en-US"/>
        </w:rPr>
      </w:pPr>
      <w:r w:rsidRPr="001C5D56">
        <w:rPr>
          <w:lang w:val="en-US"/>
        </w:rPr>
        <w:t xml:space="preserve">     environment:</w:t>
      </w:r>
    </w:p>
    <w:p w14:paraId="7011D32C" w14:textId="77777777" w:rsidR="001C5D56" w:rsidRPr="001C5D56" w:rsidRDefault="001C5D56" w:rsidP="001C5D56">
      <w:pPr>
        <w:rPr>
          <w:lang w:val="en-US"/>
        </w:rPr>
      </w:pPr>
      <w:r w:rsidRPr="001C5D56">
        <w:rPr>
          <w:lang w:val="en-US"/>
        </w:rPr>
        <w:t xml:space="preserve">       REDIS_SIDEKIQ_URL: redis://redis:6379/0</w:t>
      </w:r>
    </w:p>
    <w:p w14:paraId="76DF2136" w14:textId="77777777" w:rsidR="001C5D56" w:rsidRPr="001C5D56" w:rsidRDefault="001C5D56" w:rsidP="001C5D56">
      <w:pPr>
        <w:rPr>
          <w:lang w:val="en-US"/>
        </w:rPr>
      </w:pPr>
      <w:r w:rsidRPr="001C5D56">
        <w:rPr>
          <w:lang w:val="en-US"/>
        </w:rPr>
        <w:t xml:space="preserve">       REDIS_CABLE_URL: redis://redis:6379/1</w:t>
      </w:r>
    </w:p>
    <w:p w14:paraId="690A19EA" w14:textId="77777777" w:rsidR="001C5D56" w:rsidRPr="001C5D56" w:rsidRDefault="001C5D56" w:rsidP="001C5D56">
      <w:pPr>
        <w:rPr>
          <w:lang w:val="en-US"/>
        </w:rPr>
      </w:pPr>
      <w:r w:rsidRPr="001C5D56">
        <w:rPr>
          <w:lang w:val="en-US"/>
        </w:rPr>
        <w:t xml:space="preserve">       DB_HOST: </w:t>
      </w:r>
      <w:proofErr w:type="spellStart"/>
      <w:r w:rsidRPr="001C5D56">
        <w:rPr>
          <w:lang w:val="en-US"/>
        </w:rPr>
        <w:t>db</w:t>
      </w:r>
      <w:proofErr w:type="spellEnd"/>
    </w:p>
    <w:p w14:paraId="4391053E" w14:textId="77777777" w:rsidR="001C5D56" w:rsidRPr="001C5D56" w:rsidRDefault="001C5D56" w:rsidP="001C5D56">
      <w:pPr>
        <w:rPr>
          <w:lang w:val="en-US"/>
        </w:rPr>
      </w:pPr>
      <w:r w:rsidRPr="001C5D56">
        <w:rPr>
          <w:lang w:val="en-US"/>
        </w:rPr>
        <w:t xml:space="preserve">       DB_USER:  root</w:t>
      </w:r>
    </w:p>
    <w:p w14:paraId="2D82F032" w14:textId="77777777" w:rsidR="001C5D56" w:rsidRPr="001C5D56" w:rsidRDefault="001C5D56" w:rsidP="001C5D56">
      <w:pPr>
        <w:rPr>
          <w:lang w:val="en-US"/>
        </w:rPr>
      </w:pPr>
      <w:r w:rsidRPr="001C5D56">
        <w:rPr>
          <w:lang w:val="en-US"/>
        </w:rPr>
        <w:t xml:space="preserve">       DB_NAME: phalanx-development</w:t>
      </w:r>
    </w:p>
    <w:p w14:paraId="13456B62" w14:textId="77777777" w:rsidR="001C5D56" w:rsidRPr="001C5D56" w:rsidRDefault="001C5D56" w:rsidP="001C5D56">
      <w:pPr>
        <w:rPr>
          <w:lang w:val="en-US"/>
        </w:rPr>
      </w:pPr>
      <w:r w:rsidRPr="001C5D56">
        <w:rPr>
          <w:lang w:val="en-US"/>
        </w:rPr>
        <w:t xml:space="preserve">       DB_PASSWORD: password</w:t>
      </w:r>
    </w:p>
    <w:p w14:paraId="6935516F" w14:textId="77777777" w:rsidR="001C5D56" w:rsidRPr="001C5D56" w:rsidRDefault="001C5D56" w:rsidP="001C5D56">
      <w:pPr>
        <w:rPr>
          <w:lang w:val="en-US"/>
        </w:rPr>
      </w:pPr>
      <w:r w:rsidRPr="001C5D56">
        <w:rPr>
          <w:lang w:val="en-US"/>
        </w:rPr>
        <w:t xml:space="preserve">     ports:</w:t>
      </w:r>
    </w:p>
    <w:p w14:paraId="3D82106D" w14:textId="77777777" w:rsidR="001C5D56" w:rsidRPr="001C5D56" w:rsidRDefault="001C5D56" w:rsidP="001C5D56">
      <w:pPr>
        <w:rPr>
          <w:lang w:val="en-US"/>
        </w:rPr>
      </w:pPr>
      <w:r w:rsidRPr="001C5D56">
        <w:rPr>
          <w:lang w:val="en-US"/>
        </w:rPr>
        <w:t xml:space="preserve">       - "3001:3000"</w:t>
      </w:r>
    </w:p>
    <w:p w14:paraId="41BCFE2A"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0A6F5F90"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6DB1C3AB"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57AC6557" w14:textId="77777777" w:rsidR="001C5D56" w:rsidRPr="001C5D56" w:rsidRDefault="001C5D56" w:rsidP="001C5D56">
      <w:pPr>
        <w:rPr>
          <w:lang w:val="en-US"/>
        </w:rPr>
      </w:pPr>
      <w:r w:rsidRPr="001C5D56">
        <w:rPr>
          <w:lang w:val="en-US"/>
        </w:rPr>
        <w:t xml:space="preserve">     links:</w:t>
      </w:r>
    </w:p>
    <w:p w14:paraId="0BB89BF1"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44431E27"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5DE8A172" w14:textId="77777777" w:rsidR="001C5D56" w:rsidRPr="001C5D56" w:rsidRDefault="001C5D56" w:rsidP="001C5D56">
      <w:pPr>
        <w:rPr>
          <w:lang w:val="en-US"/>
        </w:rPr>
      </w:pPr>
      <w:r w:rsidRPr="001C5D56">
        <w:rPr>
          <w:lang w:val="en-US"/>
        </w:rPr>
        <w:t xml:space="preserve"> </w:t>
      </w:r>
    </w:p>
    <w:p w14:paraId="4086861B" w14:textId="77777777" w:rsidR="001C5D56" w:rsidRPr="001C5D56" w:rsidRDefault="001C5D56" w:rsidP="001C5D56">
      <w:pPr>
        <w:rPr>
          <w:lang w:val="en-US"/>
        </w:rPr>
      </w:pPr>
      <w:r w:rsidRPr="001C5D56">
        <w:rPr>
          <w:lang w:val="en-US"/>
        </w:rPr>
        <w:t xml:space="preserve">   worker:</w:t>
      </w:r>
    </w:p>
    <w:p w14:paraId="03D37EAC" w14:textId="77777777" w:rsidR="001C5D56" w:rsidRPr="001C5D56" w:rsidRDefault="001C5D56" w:rsidP="001C5D56">
      <w:pPr>
        <w:rPr>
          <w:lang w:val="en-US"/>
        </w:rPr>
      </w:pPr>
      <w:r w:rsidRPr="001C5D56">
        <w:rPr>
          <w:lang w:val="en-US"/>
        </w:rPr>
        <w:t xml:space="preserve">     &lt;&lt;: *</w:t>
      </w:r>
      <w:proofErr w:type="spellStart"/>
      <w:r w:rsidRPr="001C5D56">
        <w:rPr>
          <w:lang w:val="en-US"/>
        </w:rPr>
        <w:t>app_base</w:t>
      </w:r>
      <w:proofErr w:type="spellEnd"/>
    </w:p>
    <w:p w14:paraId="63AF3D30" w14:textId="77777777" w:rsidR="001C5D56" w:rsidRPr="001C5D56" w:rsidRDefault="001C5D56" w:rsidP="001C5D56">
      <w:pPr>
        <w:rPr>
          <w:lang w:val="en-US"/>
        </w:rPr>
      </w:pPr>
      <w:r w:rsidRPr="001C5D56">
        <w:rPr>
          <w:lang w:val="en-US"/>
        </w:rPr>
        <w:t xml:space="preserve"> #command: bundler exec </w:t>
      </w:r>
      <w:proofErr w:type="spellStart"/>
      <w:r w:rsidRPr="001C5D56">
        <w:rPr>
          <w:lang w:val="en-US"/>
        </w:rPr>
        <w:t>sidekiq</w:t>
      </w:r>
      <w:proofErr w:type="spellEnd"/>
    </w:p>
    <w:p w14:paraId="54CB36D3" w14:textId="77777777"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w:t>
      </w:r>
      <w:proofErr w:type="spellStart"/>
      <w:r w:rsidRPr="001C5D56">
        <w:rPr>
          <w:lang w:val="en-US"/>
        </w:rPr>
        <w:t>sidekiq</w:t>
      </w:r>
      <w:proofErr w:type="spellEnd"/>
      <w:r w:rsidRPr="001C5D56">
        <w:rPr>
          <w:lang w:val="en-US"/>
        </w:rPr>
        <w:t>'</w:t>
      </w:r>
    </w:p>
    <w:p w14:paraId="13031512" w14:textId="77777777" w:rsidR="001C5D56" w:rsidRPr="001C5D56" w:rsidRDefault="001C5D56" w:rsidP="001C5D56">
      <w:pPr>
        <w:rPr>
          <w:lang w:val="en-US"/>
        </w:rPr>
      </w:pPr>
      <w:r w:rsidRPr="001C5D56">
        <w:rPr>
          <w:lang w:val="en-US"/>
        </w:rPr>
        <w:t xml:space="preserve">     ports: []</w:t>
      </w:r>
    </w:p>
    <w:p w14:paraId="784C13E6"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19A45FE2" w14:textId="77777777" w:rsidR="001C5D56" w:rsidRPr="001C5D56" w:rsidRDefault="001C5D56" w:rsidP="001C5D56">
      <w:pPr>
        <w:rPr>
          <w:lang w:val="en-US"/>
        </w:rPr>
      </w:pPr>
      <w:r w:rsidRPr="001C5D56">
        <w:rPr>
          <w:lang w:val="en-US"/>
        </w:rPr>
        <w:t xml:space="preserve">       - app</w:t>
      </w:r>
    </w:p>
    <w:p w14:paraId="51FF285C" w14:textId="77777777" w:rsidR="001C5D56" w:rsidRPr="001C5D56" w:rsidRDefault="001C5D56" w:rsidP="001C5D56">
      <w:pPr>
        <w:rPr>
          <w:lang w:val="en-US"/>
        </w:rPr>
      </w:pPr>
      <w:r w:rsidRPr="001C5D56">
        <w:rPr>
          <w:lang w:val="en-US"/>
        </w:rPr>
        <w:t xml:space="preserve">   </w:t>
      </w:r>
      <w:proofErr w:type="spellStart"/>
      <w:r w:rsidRPr="001C5D56">
        <w:rPr>
          <w:lang w:val="en-US"/>
        </w:rPr>
        <w:t>ui</w:t>
      </w:r>
      <w:proofErr w:type="spellEnd"/>
      <w:r w:rsidRPr="001C5D56">
        <w:rPr>
          <w:lang w:val="en-US"/>
        </w:rPr>
        <w:t>:</w:t>
      </w:r>
    </w:p>
    <w:p w14:paraId="44BC214C" w14:textId="77777777" w:rsidR="001C5D56" w:rsidRPr="001C5D56" w:rsidRDefault="001C5D56" w:rsidP="001C5D56">
      <w:pPr>
        <w:rPr>
          <w:lang w:val="en-US"/>
        </w:rPr>
      </w:pPr>
      <w:r w:rsidRPr="001C5D56">
        <w:rPr>
          <w:lang w:val="en-US"/>
        </w:rPr>
        <w:t xml:space="preserve">      image: </w:t>
      </w:r>
      <w:proofErr w:type="spellStart"/>
      <w:r w:rsidRPr="001C5D56">
        <w:rPr>
          <w:lang w:val="en-US"/>
        </w:rPr>
        <w:t>portainer</w:t>
      </w:r>
      <w:proofErr w:type="spellEnd"/>
      <w:r w:rsidRPr="001C5D56">
        <w:rPr>
          <w:lang w:val="en-US"/>
        </w:rPr>
        <w:t>/</w:t>
      </w:r>
      <w:proofErr w:type="spellStart"/>
      <w:r w:rsidRPr="001C5D56">
        <w:rPr>
          <w:lang w:val="en-US"/>
        </w:rPr>
        <w:t>portainer</w:t>
      </w:r>
      <w:proofErr w:type="spellEnd"/>
    </w:p>
    <w:p w14:paraId="00562C37" w14:textId="77777777" w:rsidR="001C5D56" w:rsidRPr="001C5D56" w:rsidRDefault="001C5D56" w:rsidP="001C5D56">
      <w:pPr>
        <w:rPr>
          <w:lang w:val="en-US"/>
        </w:rPr>
      </w:pPr>
      <w:r w:rsidRPr="001C5D56">
        <w:rPr>
          <w:lang w:val="en-US"/>
        </w:rPr>
        <w:lastRenderedPageBreak/>
        <w:t xml:space="preserve">      restart: always</w:t>
      </w:r>
    </w:p>
    <w:p w14:paraId="04EAF806" w14:textId="77777777" w:rsidR="001C5D56" w:rsidRPr="001C5D56" w:rsidRDefault="001C5D56" w:rsidP="001C5D56">
      <w:pPr>
        <w:rPr>
          <w:lang w:val="en-US"/>
        </w:rPr>
      </w:pPr>
      <w:r w:rsidRPr="001C5D56">
        <w:rPr>
          <w:lang w:val="en-US"/>
        </w:rPr>
        <w:t xml:space="preserve">      volumes:</w:t>
      </w:r>
    </w:p>
    <w:p w14:paraId="4539C0F1" w14:textId="77777777" w:rsidR="001C5D56" w:rsidRPr="001C5D56" w:rsidRDefault="001C5D56" w:rsidP="001C5D56">
      <w:pPr>
        <w:rPr>
          <w:lang w:val="en-US"/>
        </w:rPr>
      </w:pPr>
      <w:r w:rsidRPr="001C5D56">
        <w:rPr>
          <w:lang w:val="en-US"/>
        </w:rPr>
        <w:t xml:space="preserve">        - '/</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
    <w:p w14:paraId="53ABBFB1" w14:textId="77777777" w:rsidR="001C5D56" w:rsidRDefault="001C5D56" w:rsidP="001C5D56">
      <w:r w:rsidRPr="001C5D56">
        <w:rPr>
          <w:lang w:val="en-US"/>
        </w:rPr>
        <w:t xml:space="preserve">      </w:t>
      </w:r>
      <w:proofErr w:type="spellStart"/>
      <w:proofErr w:type="gramStart"/>
      <w:r>
        <w:t>expose</w:t>
      </w:r>
      <w:proofErr w:type="spellEnd"/>
      <w:proofErr w:type="gramEnd"/>
      <w:r>
        <w:t>:</w:t>
      </w:r>
    </w:p>
    <w:p w14:paraId="7EE5D0B3" w14:textId="77777777" w:rsidR="001C5D56" w:rsidRDefault="001C5D56" w:rsidP="001C5D56">
      <w:r>
        <w:t xml:space="preserve">        - 9000</w:t>
      </w:r>
    </w:p>
    <w:p w14:paraId="51845657" w14:textId="77777777" w:rsidR="001C5D56" w:rsidRDefault="001C5D56" w:rsidP="001C5D56">
      <w:r>
        <w:t xml:space="preserve">      </w:t>
      </w:r>
      <w:proofErr w:type="spellStart"/>
      <w:proofErr w:type="gramStart"/>
      <w:r>
        <w:t>ports</w:t>
      </w:r>
      <w:proofErr w:type="spellEnd"/>
      <w:proofErr w:type="gramEnd"/>
      <w:r>
        <w:t>:</w:t>
      </w:r>
    </w:p>
    <w:p w14:paraId="5CF1366C" w14:textId="77777777" w:rsidR="001C5D56" w:rsidRDefault="001C5D56" w:rsidP="001C5D56">
      <w:r>
        <w:t xml:space="preserve">        - 3002:9000</w:t>
      </w:r>
    </w:p>
    <w:p w14:paraId="2CC1BFE0" w14:textId="77777777" w:rsidR="001C5D56" w:rsidRDefault="001C5D56" w:rsidP="001C5D56">
      <w:r>
        <w:t xml:space="preserve">        </w:t>
      </w:r>
    </w:p>
    <w:p w14:paraId="1FEACAC5" w14:textId="77777777" w:rsidR="001C5D56" w:rsidRDefault="001C5D56" w:rsidP="001C5D56">
      <w:proofErr w:type="gramStart"/>
      <w:r>
        <w:t>volumes</w:t>
      </w:r>
      <w:proofErr w:type="gramEnd"/>
      <w:r>
        <w:t>:</w:t>
      </w:r>
    </w:p>
    <w:p w14:paraId="0D71AB9B" w14:textId="77777777" w:rsidR="001C5D56" w:rsidRDefault="001C5D56" w:rsidP="001C5D56">
      <w:r>
        <w:t xml:space="preserve">   </w:t>
      </w:r>
      <w:proofErr w:type="spellStart"/>
      <w:proofErr w:type="gramStart"/>
      <w:r>
        <w:t>db</w:t>
      </w:r>
      <w:proofErr w:type="spellEnd"/>
      <w:proofErr w:type="gramEnd"/>
      <w:r>
        <w:t>-data:</w:t>
      </w:r>
    </w:p>
    <w:p w14:paraId="690A7889" w14:textId="51BF04B2" w:rsidR="001C5D56" w:rsidRDefault="001C5D56"/>
    <w:p w14:paraId="5A7CD159" w14:textId="77777777" w:rsidR="001C5D56" w:rsidRDefault="001C5D56">
      <w:r>
        <w:br w:type="page"/>
      </w:r>
    </w:p>
    <w:p w14:paraId="18FAFDB4" w14:textId="15636E04" w:rsidR="005B1CAB" w:rsidRDefault="00076584" w:rsidP="001D3F2C">
      <w:pPr>
        <w:pStyle w:val="Ttulo21"/>
      </w:pPr>
      <w:bookmarkStart w:id="322" w:name="_Toc498128708"/>
      <w:r>
        <w:lastRenderedPageBreak/>
        <w:t xml:space="preserve">Anexo </w:t>
      </w:r>
      <w:r w:rsidR="001D3F2C">
        <w:t>1</w:t>
      </w:r>
      <w:r w:rsidR="0005639C">
        <w:t>2</w:t>
      </w:r>
      <w:r w:rsidR="001D3F2C">
        <w:t>.</w:t>
      </w:r>
      <w:r>
        <w:t>5</w:t>
      </w:r>
      <w:r w:rsidR="005B1CAB">
        <w:t xml:space="preserve"> – Docker-compose versão 3</w:t>
      </w:r>
      <w:r w:rsidR="00142517">
        <w:t xml:space="preserve"> - ARM</w:t>
      </w:r>
      <w:bookmarkEnd w:id="322"/>
    </w:p>
    <w:p w14:paraId="511A0AC1" w14:textId="77777777" w:rsidR="009C7518" w:rsidRDefault="009C7518" w:rsidP="003A59F0"/>
    <w:p w14:paraId="2829453B" w14:textId="77777777" w:rsidR="00B60B16" w:rsidRPr="00B60B16" w:rsidRDefault="00B60B16" w:rsidP="00B60B16">
      <w:pPr>
        <w:rPr>
          <w:lang w:val="en-US"/>
        </w:rPr>
      </w:pPr>
      <w:r w:rsidRPr="00B60B16">
        <w:rPr>
          <w:lang w:val="en-US"/>
        </w:rPr>
        <w:t>version: "3"</w:t>
      </w:r>
    </w:p>
    <w:p w14:paraId="5251AD5E" w14:textId="77777777" w:rsidR="00B60B16" w:rsidRPr="00B60B16" w:rsidRDefault="00B60B16" w:rsidP="00B60B16">
      <w:pPr>
        <w:rPr>
          <w:lang w:val="en-US"/>
        </w:rPr>
      </w:pPr>
    </w:p>
    <w:p w14:paraId="2274CD30" w14:textId="77777777" w:rsidR="00B60B16" w:rsidRPr="00B60B16" w:rsidRDefault="00B60B16" w:rsidP="00B60B16">
      <w:pPr>
        <w:rPr>
          <w:lang w:val="en-US"/>
        </w:rPr>
      </w:pPr>
      <w:r w:rsidRPr="00B60B16">
        <w:rPr>
          <w:lang w:val="en-US"/>
        </w:rPr>
        <w:t>services:</w:t>
      </w:r>
    </w:p>
    <w:p w14:paraId="75F05C56" w14:textId="77777777" w:rsidR="00B60B16" w:rsidRPr="00B60B16" w:rsidRDefault="00B60B16" w:rsidP="00B60B16">
      <w:pPr>
        <w:rPr>
          <w:lang w:val="en-US"/>
        </w:rPr>
      </w:pPr>
      <w:r w:rsidRPr="00B60B16">
        <w:rPr>
          <w:lang w:val="en-US"/>
        </w:rPr>
        <w:t xml:space="preserve">  </w:t>
      </w:r>
      <w:proofErr w:type="spellStart"/>
      <w:r w:rsidRPr="00B60B16">
        <w:rPr>
          <w:lang w:val="en-US"/>
        </w:rPr>
        <w:t>db</w:t>
      </w:r>
      <w:proofErr w:type="spellEnd"/>
      <w:r w:rsidRPr="00B60B16">
        <w:rPr>
          <w:lang w:val="en-US"/>
        </w:rPr>
        <w:t>:</w:t>
      </w:r>
    </w:p>
    <w:p w14:paraId="21134E66" w14:textId="77777777" w:rsidR="00B60B16" w:rsidRPr="00B60B16" w:rsidRDefault="00B60B16" w:rsidP="00B60B16">
      <w:pPr>
        <w:rPr>
          <w:lang w:val="en-US"/>
        </w:rPr>
      </w:pPr>
      <w:r w:rsidRPr="00B60B16">
        <w:rPr>
          <w:lang w:val="en-US"/>
        </w:rPr>
        <w:t xml:space="preserve">    image: </w:t>
      </w:r>
      <w:proofErr w:type="spellStart"/>
      <w:r w:rsidRPr="00B60B16">
        <w:rPr>
          <w:lang w:val="en-US"/>
        </w:rPr>
        <w:t>hypriot</w:t>
      </w:r>
      <w:proofErr w:type="spellEnd"/>
      <w:r w:rsidRPr="00B60B16">
        <w:rPr>
          <w:lang w:val="en-US"/>
        </w:rPr>
        <w:t>/</w:t>
      </w:r>
      <w:proofErr w:type="spellStart"/>
      <w:r w:rsidRPr="00B60B16">
        <w:rPr>
          <w:lang w:val="en-US"/>
        </w:rPr>
        <w:t>rpi-mysql</w:t>
      </w:r>
      <w:proofErr w:type="spellEnd"/>
    </w:p>
    <w:p w14:paraId="7CB35BF8" w14:textId="77777777" w:rsidR="00B60B16" w:rsidRPr="00B60B16" w:rsidRDefault="00B60B16" w:rsidP="00B60B16">
      <w:pPr>
        <w:rPr>
          <w:lang w:val="en-US"/>
        </w:rPr>
      </w:pPr>
      <w:r w:rsidRPr="00B60B16">
        <w:rPr>
          <w:lang w:val="en-US"/>
        </w:rPr>
        <w:t xml:space="preserve">    environment:</w:t>
      </w:r>
    </w:p>
    <w:p w14:paraId="07DC2CC9" w14:textId="77777777" w:rsidR="00B60B16" w:rsidRPr="00B60B16" w:rsidRDefault="00B60B16" w:rsidP="00B60B16">
      <w:pPr>
        <w:rPr>
          <w:lang w:val="en-US"/>
        </w:rPr>
      </w:pPr>
      <w:r w:rsidRPr="00B60B16">
        <w:rPr>
          <w:lang w:val="en-US"/>
        </w:rPr>
        <w:t xml:space="preserve">      MYSQL_ROOT_PASSWORD: password</w:t>
      </w:r>
    </w:p>
    <w:p w14:paraId="24AEDFE1" w14:textId="77777777" w:rsidR="00B60B16" w:rsidRPr="00B60B16" w:rsidRDefault="00B60B16" w:rsidP="00B60B16">
      <w:pPr>
        <w:rPr>
          <w:lang w:val="en-US"/>
        </w:rPr>
      </w:pPr>
      <w:r w:rsidRPr="00B60B16">
        <w:rPr>
          <w:lang w:val="en-US"/>
        </w:rPr>
        <w:t xml:space="preserve">      MYSQL_DATABASE: phalanx-development</w:t>
      </w:r>
    </w:p>
    <w:p w14:paraId="63CF91CE" w14:textId="77777777" w:rsidR="00B60B16" w:rsidRPr="00B60B16" w:rsidRDefault="00B60B16" w:rsidP="00B60B16">
      <w:pPr>
        <w:rPr>
          <w:lang w:val="en-US"/>
        </w:rPr>
      </w:pPr>
      <w:r w:rsidRPr="00B60B16">
        <w:rPr>
          <w:lang w:val="en-US"/>
        </w:rPr>
        <w:t xml:space="preserve">      MYSQL_USER:  root</w:t>
      </w:r>
    </w:p>
    <w:p w14:paraId="2D196839" w14:textId="77777777" w:rsidR="00B60B16" w:rsidRPr="00B60B16" w:rsidRDefault="00B60B16" w:rsidP="00B60B16">
      <w:pPr>
        <w:rPr>
          <w:lang w:val="en-US"/>
        </w:rPr>
      </w:pPr>
      <w:r w:rsidRPr="00B60B16">
        <w:rPr>
          <w:lang w:val="en-US"/>
        </w:rPr>
        <w:t xml:space="preserve">      MYSQL_PASSWORD: password</w:t>
      </w:r>
    </w:p>
    <w:p w14:paraId="42C02B1F" w14:textId="77777777" w:rsidR="00B60B16" w:rsidRPr="00B60B16" w:rsidRDefault="00B60B16" w:rsidP="00B60B16">
      <w:pPr>
        <w:rPr>
          <w:lang w:val="en-US"/>
        </w:rPr>
      </w:pPr>
      <w:r w:rsidRPr="00B60B16">
        <w:rPr>
          <w:lang w:val="en-US"/>
        </w:rPr>
        <w:t xml:space="preserve">    ports:</w:t>
      </w:r>
    </w:p>
    <w:p w14:paraId="61432AFD" w14:textId="77777777" w:rsidR="00B60B16" w:rsidRPr="00B60B16" w:rsidRDefault="00B60B16" w:rsidP="00B60B16">
      <w:pPr>
        <w:rPr>
          <w:lang w:val="en-US"/>
        </w:rPr>
      </w:pPr>
      <w:r w:rsidRPr="00B60B16">
        <w:rPr>
          <w:lang w:val="en-US"/>
        </w:rPr>
        <w:t xml:space="preserve">      - "3307:3306"</w:t>
      </w:r>
    </w:p>
    <w:p w14:paraId="68D506DF" w14:textId="77777777" w:rsidR="00B60B16" w:rsidRPr="00B60B16" w:rsidRDefault="00B60B16" w:rsidP="00B60B16">
      <w:pPr>
        <w:rPr>
          <w:lang w:val="en-US"/>
        </w:rPr>
      </w:pPr>
      <w:r w:rsidRPr="00B60B16">
        <w:rPr>
          <w:lang w:val="en-US"/>
        </w:rPr>
        <w:t xml:space="preserve">    volumes:</w:t>
      </w:r>
    </w:p>
    <w:p w14:paraId="4F75867B" w14:textId="77777777" w:rsidR="00B60B16" w:rsidRPr="00B60B16" w:rsidRDefault="00B60B16" w:rsidP="00B60B16">
      <w:pPr>
        <w:rPr>
          <w:lang w:val="en-US"/>
        </w:rPr>
      </w:pPr>
      <w:r w:rsidRPr="00B60B16">
        <w:rPr>
          <w:lang w:val="en-US"/>
        </w:rPr>
        <w:t xml:space="preserve">      - "</w:t>
      </w:r>
      <w:proofErr w:type="spellStart"/>
      <w:r w:rsidRPr="00B60B16">
        <w:rPr>
          <w:lang w:val="en-US"/>
        </w:rPr>
        <w:t>db</w:t>
      </w:r>
      <w:proofErr w:type="spellEnd"/>
      <w:r w:rsidRPr="00B60B16">
        <w:rPr>
          <w:lang w:val="en-US"/>
        </w:rPr>
        <w:t>-data:/</w:t>
      </w:r>
      <w:proofErr w:type="spellStart"/>
      <w:r w:rsidRPr="00B60B16">
        <w:rPr>
          <w:lang w:val="en-US"/>
        </w:rPr>
        <w:t>var</w:t>
      </w:r>
      <w:proofErr w:type="spellEnd"/>
      <w:r w:rsidRPr="00B60B16">
        <w:rPr>
          <w:lang w:val="en-US"/>
        </w:rPr>
        <w:t>/lib/</w:t>
      </w:r>
      <w:proofErr w:type="spellStart"/>
      <w:r w:rsidRPr="00B60B16">
        <w:rPr>
          <w:lang w:val="en-US"/>
        </w:rPr>
        <w:t>mysql</w:t>
      </w:r>
      <w:proofErr w:type="spellEnd"/>
      <w:r w:rsidRPr="00B60B16">
        <w:rPr>
          <w:lang w:val="en-US"/>
        </w:rPr>
        <w:t>"</w:t>
      </w:r>
    </w:p>
    <w:p w14:paraId="6AB504FB" w14:textId="77777777" w:rsidR="00B60B16" w:rsidRPr="00B60B16" w:rsidRDefault="00B60B16" w:rsidP="00B60B16">
      <w:pPr>
        <w:rPr>
          <w:lang w:val="en-US"/>
        </w:rPr>
      </w:pPr>
      <w:r w:rsidRPr="00B60B16">
        <w:rPr>
          <w:lang w:val="en-US"/>
        </w:rPr>
        <w:t xml:space="preserve">    networks:</w:t>
      </w:r>
    </w:p>
    <w:p w14:paraId="3D8D0B64"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66FADEFB" w14:textId="77777777" w:rsidR="00B60B16" w:rsidRPr="00B60B16" w:rsidRDefault="00B60B16" w:rsidP="00B60B16">
      <w:pPr>
        <w:rPr>
          <w:lang w:val="en-US"/>
        </w:rPr>
      </w:pPr>
      <w:r w:rsidRPr="00B60B16">
        <w:rPr>
          <w:lang w:val="en-US"/>
        </w:rPr>
        <w:t xml:space="preserve">    deploy:</w:t>
      </w:r>
    </w:p>
    <w:p w14:paraId="4149335A" w14:textId="77777777" w:rsidR="00B60B16" w:rsidRPr="00B60B16" w:rsidRDefault="00B60B16" w:rsidP="00B60B16">
      <w:pPr>
        <w:rPr>
          <w:lang w:val="en-US"/>
        </w:rPr>
      </w:pPr>
      <w:r w:rsidRPr="00B60B16">
        <w:rPr>
          <w:lang w:val="en-US"/>
        </w:rPr>
        <w:t xml:space="preserve">      placement:</w:t>
      </w:r>
    </w:p>
    <w:p w14:paraId="3043DA5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361B0801" w14:textId="77777777" w:rsidR="00B60B16" w:rsidRPr="00B60B16" w:rsidRDefault="00B60B16" w:rsidP="00B60B16">
      <w:pPr>
        <w:rPr>
          <w:lang w:val="en-US"/>
        </w:rPr>
      </w:pPr>
    </w:p>
    <w:p w14:paraId="460ED924" w14:textId="77777777" w:rsidR="00B60B16" w:rsidRPr="000B5349" w:rsidRDefault="00B60B16" w:rsidP="00B60B16">
      <w:pPr>
        <w:rPr>
          <w:lang w:val="en-US"/>
        </w:rPr>
      </w:pPr>
      <w:r w:rsidRPr="00B60B16">
        <w:rPr>
          <w:lang w:val="en-US"/>
        </w:rPr>
        <w:t xml:space="preserve">  </w:t>
      </w:r>
      <w:proofErr w:type="spellStart"/>
      <w:r w:rsidRPr="000B5349">
        <w:rPr>
          <w:lang w:val="en-US"/>
        </w:rPr>
        <w:t>redis</w:t>
      </w:r>
      <w:proofErr w:type="spellEnd"/>
      <w:r w:rsidRPr="000B5349">
        <w:rPr>
          <w:lang w:val="en-US"/>
        </w:rPr>
        <w:t>:</w:t>
      </w:r>
    </w:p>
    <w:p w14:paraId="42AD1E8F" w14:textId="77777777" w:rsidR="00B60B16" w:rsidRPr="000B5349" w:rsidRDefault="00B60B16" w:rsidP="00B60B16">
      <w:pPr>
        <w:rPr>
          <w:lang w:val="en-US"/>
        </w:rPr>
      </w:pPr>
      <w:r w:rsidRPr="000B5349">
        <w:rPr>
          <w:lang w:val="en-US"/>
        </w:rPr>
        <w:t xml:space="preserve">    image: </w:t>
      </w:r>
      <w:proofErr w:type="spellStart"/>
      <w:r w:rsidRPr="000B5349">
        <w:rPr>
          <w:lang w:val="en-US"/>
        </w:rPr>
        <w:t>hypriot</w:t>
      </w:r>
      <w:proofErr w:type="spellEnd"/>
      <w:r w:rsidRPr="000B5349">
        <w:rPr>
          <w:lang w:val="en-US"/>
        </w:rPr>
        <w:t>/</w:t>
      </w:r>
      <w:proofErr w:type="spellStart"/>
      <w:r w:rsidRPr="000B5349">
        <w:rPr>
          <w:lang w:val="en-US"/>
        </w:rPr>
        <w:t>rpi-redis</w:t>
      </w:r>
      <w:proofErr w:type="spellEnd"/>
    </w:p>
    <w:p w14:paraId="067A1DAF" w14:textId="77777777" w:rsidR="00B60B16" w:rsidRPr="000B5349" w:rsidRDefault="00B60B16" w:rsidP="00B60B16">
      <w:pPr>
        <w:rPr>
          <w:lang w:val="en-US"/>
        </w:rPr>
      </w:pPr>
      <w:r w:rsidRPr="000B5349">
        <w:rPr>
          <w:lang w:val="en-US"/>
        </w:rPr>
        <w:t xml:space="preserve">    ports:</w:t>
      </w:r>
    </w:p>
    <w:p w14:paraId="15D16BDD" w14:textId="77777777" w:rsidR="00B60B16" w:rsidRPr="000B5349" w:rsidRDefault="00B60B16" w:rsidP="00B60B16">
      <w:pPr>
        <w:rPr>
          <w:lang w:val="en-US"/>
        </w:rPr>
      </w:pPr>
      <w:r w:rsidRPr="000B5349">
        <w:rPr>
          <w:lang w:val="en-US"/>
        </w:rPr>
        <w:t xml:space="preserve">      - "6379:6379"</w:t>
      </w:r>
    </w:p>
    <w:p w14:paraId="1E23B3FC" w14:textId="77777777" w:rsidR="00B60B16" w:rsidRPr="000B5349" w:rsidRDefault="00B60B16" w:rsidP="00B60B16">
      <w:pPr>
        <w:rPr>
          <w:lang w:val="en-US"/>
        </w:rPr>
      </w:pPr>
      <w:r w:rsidRPr="000B5349">
        <w:rPr>
          <w:lang w:val="en-US"/>
        </w:rPr>
        <w:t xml:space="preserve">    volumes:</w:t>
      </w:r>
    </w:p>
    <w:p w14:paraId="5ABC94F3" w14:textId="77777777" w:rsidR="00B60B16" w:rsidRPr="000B5349" w:rsidRDefault="00B60B16" w:rsidP="00B60B16">
      <w:pPr>
        <w:rPr>
          <w:lang w:val="en-US"/>
        </w:rPr>
      </w:pPr>
      <w:r w:rsidRPr="000B5349">
        <w:rPr>
          <w:lang w:val="en-US"/>
        </w:rPr>
        <w:t xml:space="preserve">      - "/home/docker/data:/data"</w:t>
      </w:r>
    </w:p>
    <w:p w14:paraId="0FAB1648" w14:textId="77777777" w:rsidR="00B60B16" w:rsidRPr="00B60B16" w:rsidRDefault="00B60B16" w:rsidP="00B60B16">
      <w:pPr>
        <w:rPr>
          <w:lang w:val="en-US"/>
        </w:rPr>
      </w:pPr>
      <w:r w:rsidRPr="00B60B16">
        <w:rPr>
          <w:lang w:val="en-US"/>
        </w:rPr>
        <w:t xml:space="preserve">    networks:</w:t>
      </w:r>
    </w:p>
    <w:p w14:paraId="31828021"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767A3FC3" w14:textId="77777777" w:rsidR="00B60B16" w:rsidRPr="00B60B16" w:rsidRDefault="00B60B16" w:rsidP="00B60B16">
      <w:pPr>
        <w:rPr>
          <w:lang w:val="en-US"/>
        </w:rPr>
      </w:pPr>
      <w:r w:rsidRPr="00B60B16">
        <w:rPr>
          <w:lang w:val="en-US"/>
        </w:rPr>
        <w:t xml:space="preserve">    deploy:</w:t>
      </w:r>
    </w:p>
    <w:p w14:paraId="4AED0A82" w14:textId="77777777" w:rsidR="00B60B16" w:rsidRPr="00B60B16" w:rsidRDefault="00B60B16" w:rsidP="00B60B16">
      <w:pPr>
        <w:rPr>
          <w:lang w:val="en-US"/>
        </w:rPr>
      </w:pPr>
      <w:r w:rsidRPr="00B60B16">
        <w:rPr>
          <w:lang w:val="en-US"/>
        </w:rPr>
        <w:t xml:space="preserve">      placement:</w:t>
      </w:r>
    </w:p>
    <w:p w14:paraId="02B90202"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164D7A43" w14:textId="7FF9B523" w:rsidR="00B60B16" w:rsidRPr="00B60B16" w:rsidRDefault="00B60B16" w:rsidP="00B60B16">
      <w:pPr>
        <w:rPr>
          <w:lang w:val="en-US"/>
        </w:rPr>
      </w:pPr>
      <w:r w:rsidRPr="00B60B16">
        <w:rPr>
          <w:lang w:val="en-US"/>
        </w:rPr>
        <w:t xml:space="preserve"> </w:t>
      </w:r>
    </w:p>
    <w:p w14:paraId="35582B8A" w14:textId="77777777" w:rsidR="00B60B16" w:rsidRPr="00B60B16" w:rsidRDefault="00B60B16" w:rsidP="00B60B16">
      <w:pPr>
        <w:rPr>
          <w:lang w:val="en-US"/>
        </w:rPr>
      </w:pPr>
      <w:r w:rsidRPr="00B60B16">
        <w:rPr>
          <w:lang w:val="en-US"/>
        </w:rPr>
        <w:t xml:space="preserve">  app: &amp;</w:t>
      </w:r>
      <w:proofErr w:type="spellStart"/>
      <w:r w:rsidRPr="00B60B16">
        <w:rPr>
          <w:lang w:val="en-US"/>
        </w:rPr>
        <w:t>app_base</w:t>
      </w:r>
      <w:proofErr w:type="spellEnd"/>
    </w:p>
    <w:p w14:paraId="128B26C0" w14:textId="77777777" w:rsidR="00B60B16" w:rsidRPr="00B60B16" w:rsidRDefault="00B60B16" w:rsidP="00B60B16">
      <w:pPr>
        <w:rPr>
          <w:lang w:val="en-US"/>
        </w:rPr>
      </w:pPr>
    </w:p>
    <w:p w14:paraId="7F5A5083"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phalanx_app</w:t>
      </w:r>
      <w:proofErr w:type="spellEnd"/>
      <w:r w:rsidRPr="00B60B16">
        <w:rPr>
          <w:lang w:val="en-US"/>
        </w:rPr>
        <w:t xml:space="preserve"> </w:t>
      </w:r>
    </w:p>
    <w:p w14:paraId="46CFBDB5"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rails s -b 0.0.0.0'</w:t>
      </w:r>
    </w:p>
    <w:p w14:paraId="2AAD9602" w14:textId="77777777" w:rsidR="00B60B16" w:rsidRPr="00B60B16" w:rsidRDefault="00B60B16" w:rsidP="00B60B16">
      <w:pPr>
        <w:rPr>
          <w:lang w:val="en-US"/>
        </w:rPr>
      </w:pPr>
      <w:r w:rsidRPr="00B60B16">
        <w:rPr>
          <w:lang w:val="en-US"/>
        </w:rPr>
        <w:t xml:space="preserve">    volumes:</w:t>
      </w:r>
    </w:p>
    <w:p w14:paraId="6060889E" w14:textId="77777777" w:rsidR="00B60B16" w:rsidRPr="00B60B16" w:rsidRDefault="00B60B16" w:rsidP="00B60B16">
      <w:pPr>
        <w:rPr>
          <w:lang w:val="en-US"/>
        </w:rPr>
      </w:pPr>
      <w:r w:rsidRPr="00B60B16">
        <w:rPr>
          <w:lang w:val="en-US"/>
        </w:rPr>
        <w:t xml:space="preserve">      </w:t>
      </w:r>
      <w:proofErr w:type="gramStart"/>
      <w:r w:rsidRPr="00B60B16">
        <w:rPr>
          <w:lang w:val="en-US"/>
        </w:rPr>
        <w:t>- .</w:t>
      </w:r>
      <w:proofErr w:type="gramEnd"/>
      <w:r w:rsidRPr="00B60B16">
        <w:rPr>
          <w:lang w:val="en-US"/>
        </w:rPr>
        <w:t>:/www/phalanx/app</w:t>
      </w:r>
    </w:p>
    <w:p w14:paraId="7265F095" w14:textId="77777777" w:rsidR="00B60B16" w:rsidRPr="00B60B16" w:rsidRDefault="00B60B16" w:rsidP="00B60B16">
      <w:pPr>
        <w:rPr>
          <w:lang w:val="en-US"/>
        </w:rPr>
      </w:pPr>
      <w:r w:rsidRPr="00B60B16">
        <w:rPr>
          <w:lang w:val="en-US"/>
        </w:rPr>
        <w:t xml:space="preserve">    environment:</w:t>
      </w:r>
    </w:p>
    <w:p w14:paraId="4BCB8681" w14:textId="77777777" w:rsidR="00B60B16" w:rsidRPr="00B60B16" w:rsidRDefault="00B60B16" w:rsidP="00B60B16">
      <w:pPr>
        <w:rPr>
          <w:lang w:val="en-US"/>
        </w:rPr>
      </w:pPr>
      <w:r w:rsidRPr="00B60B16">
        <w:rPr>
          <w:lang w:val="en-US"/>
        </w:rPr>
        <w:t xml:space="preserve">      REDIS_SIDEKIQ_URL: redis://redis:6379/0</w:t>
      </w:r>
    </w:p>
    <w:p w14:paraId="59F3DECD" w14:textId="77777777" w:rsidR="00B60B16" w:rsidRPr="00B60B16" w:rsidRDefault="00B60B16" w:rsidP="00B60B16">
      <w:pPr>
        <w:rPr>
          <w:lang w:val="en-US"/>
        </w:rPr>
      </w:pPr>
      <w:r w:rsidRPr="00B60B16">
        <w:rPr>
          <w:lang w:val="en-US"/>
        </w:rPr>
        <w:t xml:space="preserve">      REDIS_CABLE_URL: redis://redis:6379/1</w:t>
      </w:r>
    </w:p>
    <w:p w14:paraId="7BB73370" w14:textId="77777777" w:rsidR="00B60B16" w:rsidRPr="00B60B16" w:rsidRDefault="00B60B16" w:rsidP="00B60B16">
      <w:pPr>
        <w:rPr>
          <w:lang w:val="en-US"/>
        </w:rPr>
      </w:pPr>
      <w:r w:rsidRPr="00B60B16">
        <w:rPr>
          <w:lang w:val="en-US"/>
        </w:rPr>
        <w:t xml:space="preserve">      DB_HOST: </w:t>
      </w:r>
      <w:proofErr w:type="spellStart"/>
      <w:r w:rsidRPr="00B60B16">
        <w:rPr>
          <w:lang w:val="en-US"/>
        </w:rPr>
        <w:t>db</w:t>
      </w:r>
      <w:proofErr w:type="spellEnd"/>
    </w:p>
    <w:p w14:paraId="3E3D4F24" w14:textId="77777777" w:rsidR="00B60B16" w:rsidRPr="00B60B16" w:rsidRDefault="00B60B16" w:rsidP="00B60B16">
      <w:pPr>
        <w:rPr>
          <w:lang w:val="en-US"/>
        </w:rPr>
      </w:pPr>
      <w:r w:rsidRPr="00B60B16">
        <w:rPr>
          <w:lang w:val="en-US"/>
        </w:rPr>
        <w:t xml:space="preserve">      DB_USER:  root</w:t>
      </w:r>
    </w:p>
    <w:p w14:paraId="5111F0DE" w14:textId="77777777" w:rsidR="00B60B16" w:rsidRPr="00B60B16" w:rsidRDefault="00B60B16" w:rsidP="00B60B16">
      <w:pPr>
        <w:rPr>
          <w:lang w:val="en-US"/>
        </w:rPr>
      </w:pPr>
      <w:r w:rsidRPr="00B60B16">
        <w:rPr>
          <w:lang w:val="en-US"/>
        </w:rPr>
        <w:t xml:space="preserve">      DB_NAME: phalanx-development</w:t>
      </w:r>
    </w:p>
    <w:p w14:paraId="385257DB" w14:textId="77777777" w:rsidR="00B60B16" w:rsidRPr="00B60B16" w:rsidRDefault="00B60B16" w:rsidP="00B60B16">
      <w:pPr>
        <w:rPr>
          <w:lang w:val="en-US"/>
        </w:rPr>
      </w:pPr>
      <w:r w:rsidRPr="00B60B16">
        <w:rPr>
          <w:lang w:val="en-US"/>
        </w:rPr>
        <w:t xml:space="preserve">      DB_PASSWORD: password</w:t>
      </w:r>
    </w:p>
    <w:p w14:paraId="4A0132EA" w14:textId="77777777" w:rsidR="00B60B16" w:rsidRPr="00B60B16" w:rsidRDefault="00B60B16" w:rsidP="00B60B16">
      <w:pPr>
        <w:rPr>
          <w:lang w:val="en-US"/>
        </w:rPr>
      </w:pPr>
      <w:r w:rsidRPr="00B60B16">
        <w:rPr>
          <w:lang w:val="en-US"/>
        </w:rPr>
        <w:t xml:space="preserve">    ports:</w:t>
      </w:r>
    </w:p>
    <w:p w14:paraId="2B0B2A5A" w14:textId="77777777" w:rsidR="00B60B16" w:rsidRPr="00B60B16" w:rsidRDefault="00B60B16" w:rsidP="00B60B16">
      <w:pPr>
        <w:rPr>
          <w:lang w:val="en-US"/>
        </w:rPr>
      </w:pPr>
      <w:r w:rsidRPr="00B60B16">
        <w:rPr>
          <w:lang w:val="en-US"/>
        </w:rPr>
        <w:t xml:space="preserve">      - 3001:3000</w:t>
      </w:r>
    </w:p>
    <w:p w14:paraId="66649563" w14:textId="77777777" w:rsidR="00B60B16" w:rsidRPr="00B60B16" w:rsidRDefault="00B60B16" w:rsidP="00B60B16">
      <w:pPr>
        <w:rPr>
          <w:lang w:val="en-US"/>
        </w:rPr>
      </w:pPr>
      <w:r w:rsidRPr="00B60B16">
        <w:rPr>
          <w:lang w:val="en-US"/>
        </w:rPr>
        <w:t xml:space="preserve">    </w:t>
      </w:r>
      <w:proofErr w:type="spellStart"/>
      <w:r w:rsidRPr="00B60B16">
        <w:rPr>
          <w:lang w:val="en-US"/>
        </w:rPr>
        <w:t>depends_on</w:t>
      </w:r>
      <w:proofErr w:type="spellEnd"/>
      <w:r w:rsidRPr="00B60B16">
        <w:rPr>
          <w:lang w:val="en-US"/>
        </w:rPr>
        <w:t>:</w:t>
      </w:r>
    </w:p>
    <w:p w14:paraId="3BC3D6E0" w14:textId="77777777" w:rsidR="00B60B16" w:rsidRPr="00B60B16" w:rsidRDefault="00B60B16" w:rsidP="00B60B16">
      <w:pPr>
        <w:rPr>
          <w:lang w:val="en-US"/>
        </w:rPr>
      </w:pPr>
      <w:r w:rsidRPr="00B60B16">
        <w:rPr>
          <w:lang w:val="en-US"/>
        </w:rPr>
        <w:lastRenderedPageBreak/>
        <w:t xml:space="preserve">          - </w:t>
      </w:r>
      <w:proofErr w:type="spellStart"/>
      <w:r w:rsidRPr="00B60B16">
        <w:rPr>
          <w:lang w:val="en-US"/>
        </w:rPr>
        <w:t>db</w:t>
      </w:r>
      <w:proofErr w:type="spellEnd"/>
    </w:p>
    <w:p w14:paraId="63171608" w14:textId="77777777" w:rsidR="00B60B16" w:rsidRPr="00B60B16" w:rsidRDefault="00B60B16" w:rsidP="00B60B16">
      <w:pPr>
        <w:rPr>
          <w:lang w:val="en-US"/>
        </w:rPr>
      </w:pPr>
      <w:r w:rsidRPr="00B60B16">
        <w:rPr>
          <w:lang w:val="en-US"/>
        </w:rPr>
        <w:t xml:space="preserve">          - </w:t>
      </w:r>
      <w:proofErr w:type="spellStart"/>
      <w:r w:rsidRPr="00B60B16">
        <w:rPr>
          <w:lang w:val="en-US"/>
        </w:rPr>
        <w:t>redis</w:t>
      </w:r>
      <w:proofErr w:type="spellEnd"/>
    </w:p>
    <w:p w14:paraId="07B515C3" w14:textId="77777777" w:rsidR="00B60B16" w:rsidRPr="00B60B16" w:rsidRDefault="00B60B16" w:rsidP="00B60B16">
      <w:pPr>
        <w:rPr>
          <w:lang w:val="en-US"/>
        </w:rPr>
      </w:pPr>
      <w:r w:rsidRPr="00B60B16">
        <w:rPr>
          <w:lang w:val="en-US"/>
        </w:rPr>
        <w:t xml:space="preserve">    networks:</w:t>
      </w:r>
    </w:p>
    <w:p w14:paraId="4910A00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DD8CDC5" w14:textId="77777777" w:rsidR="00B60B16" w:rsidRPr="00B60B16" w:rsidRDefault="00B60B16" w:rsidP="00B60B16">
      <w:pPr>
        <w:rPr>
          <w:lang w:val="en-US"/>
        </w:rPr>
      </w:pPr>
    </w:p>
    <w:p w14:paraId="215AB724" w14:textId="0195E608" w:rsidR="00B60B16" w:rsidRPr="00B60B16" w:rsidRDefault="0067656B" w:rsidP="00B60B16">
      <w:pPr>
        <w:rPr>
          <w:lang w:val="en-US"/>
        </w:rPr>
      </w:pPr>
      <w:r>
        <w:rPr>
          <w:lang w:val="en-US"/>
        </w:rPr>
        <w:t xml:space="preserve">    #s</w:t>
      </w:r>
      <w:r w:rsidR="00B60B16" w:rsidRPr="00B60B16">
        <w:rPr>
          <w:lang w:val="en-US"/>
        </w:rPr>
        <w:t>ervice deployment</w:t>
      </w:r>
    </w:p>
    <w:p w14:paraId="303098E0" w14:textId="77777777" w:rsidR="00B60B16" w:rsidRPr="00B60B16" w:rsidRDefault="00B60B16" w:rsidP="00B60B16">
      <w:pPr>
        <w:rPr>
          <w:lang w:val="en-US"/>
        </w:rPr>
      </w:pPr>
      <w:r w:rsidRPr="00B60B16">
        <w:rPr>
          <w:lang w:val="en-US"/>
        </w:rPr>
        <w:t xml:space="preserve">    deploy:</w:t>
      </w:r>
    </w:p>
    <w:p w14:paraId="53659713" w14:textId="77777777" w:rsidR="00B60B16" w:rsidRPr="00B60B16" w:rsidRDefault="00B60B16" w:rsidP="00B60B16">
      <w:pPr>
        <w:rPr>
          <w:lang w:val="en-US"/>
        </w:rPr>
      </w:pPr>
      <w:r w:rsidRPr="00B60B16">
        <w:rPr>
          <w:lang w:val="en-US"/>
        </w:rPr>
        <w:t xml:space="preserve">      mode: replicated</w:t>
      </w:r>
    </w:p>
    <w:p w14:paraId="7B619B9A" w14:textId="77777777" w:rsidR="00B60B16" w:rsidRPr="00B60B16" w:rsidRDefault="00B60B16" w:rsidP="00B60B16">
      <w:pPr>
        <w:rPr>
          <w:lang w:val="en-US"/>
        </w:rPr>
      </w:pPr>
      <w:r w:rsidRPr="00B60B16">
        <w:rPr>
          <w:lang w:val="en-US"/>
        </w:rPr>
        <w:t xml:space="preserve">      replicas: 1</w:t>
      </w:r>
    </w:p>
    <w:p w14:paraId="6A9B4BC5" w14:textId="77777777" w:rsidR="00B60B16" w:rsidRPr="00B60B16" w:rsidRDefault="00B60B16" w:rsidP="00B60B16">
      <w:pPr>
        <w:rPr>
          <w:lang w:val="en-US"/>
        </w:rPr>
      </w:pPr>
      <w:r w:rsidRPr="00B60B16">
        <w:rPr>
          <w:lang w:val="en-US"/>
        </w:rPr>
        <w:t xml:space="preserve">      labels: [APP=PHALANX]</w:t>
      </w:r>
    </w:p>
    <w:p w14:paraId="62B6A2E6" w14:textId="3EBEB685" w:rsidR="00B60B16" w:rsidRPr="00B60B16" w:rsidRDefault="00B60B16" w:rsidP="00B60B16">
      <w:pPr>
        <w:rPr>
          <w:lang w:val="en-US"/>
        </w:rPr>
      </w:pPr>
      <w:r w:rsidRPr="00B60B16">
        <w:rPr>
          <w:lang w:val="en-US"/>
        </w:rPr>
        <w:t xml:space="preserve">      #service resource management</w:t>
      </w:r>
    </w:p>
    <w:p w14:paraId="139445B2" w14:textId="77777777" w:rsidR="00B60B16" w:rsidRPr="00B60B16" w:rsidRDefault="00B60B16" w:rsidP="00B60B16">
      <w:pPr>
        <w:rPr>
          <w:lang w:val="en-US"/>
        </w:rPr>
      </w:pPr>
      <w:r w:rsidRPr="00B60B16">
        <w:rPr>
          <w:lang w:val="en-US"/>
        </w:rPr>
        <w:t xml:space="preserve">      resources:</w:t>
      </w:r>
    </w:p>
    <w:p w14:paraId="3A4285F8" w14:textId="5ABB542F" w:rsidR="00B60B16" w:rsidRPr="00B60B16" w:rsidRDefault="00A338AB" w:rsidP="00B60B16">
      <w:pPr>
        <w:rPr>
          <w:lang w:val="en-US"/>
        </w:rPr>
      </w:pPr>
      <w:r>
        <w:rPr>
          <w:lang w:val="en-US"/>
        </w:rPr>
        <w:t xml:space="preserve">        #</w:t>
      </w:r>
      <w:r w:rsidR="00B60B16" w:rsidRPr="00B60B16">
        <w:rPr>
          <w:lang w:val="en-US"/>
        </w:rPr>
        <w:t>Hard limit - Docker does not allow to allocate more</w:t>
      </w:r>
    </w:p>
    <w:p w14:paraId="251A5FCD" w14:textId="77777777" w:rsidR="00B60B16" w:rsidRPr="00B60B16" w:rsidRDefault="00B60B16" w:rsidP="00B60B16">
      <w:pPr>
        <w:rPr>
          <w:lang w:val="en-US"/>
        </w:rPr>
      </w:pPr>
      <w:r w:rsidRPr="00B60B16">
        <w:rPr>
          <w:lang w:val="en-US"/>
        </w:rPr>
        <w:t xml:space="preserve">        limits:</w:t>
      </w:r>
    </w:p>
    <w:p w14:paraId="7FD9F3BE"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6768A9AC" w14:textId="77777777" w:rsidR="00B60B16" w:rsidRPr="00B60B16" w:rsidRDefault="00B60B16" w:rsidP="00B60B16">
      <w:pPr>
        <w:rPr>
          <w:lang w:val="en-US"/>
        </w:rPr>
      </w:pPr>
      <w:r w:rsidRPr="00B60B16">
        <w:rPr>
          <w:lang w:val="en-US"/>
        </w:rPr>
        <w:t xml:space="preserve">          memory: 512M</w:t>
      </w:r>
    </w:p>
    <w:p w14:paraId="354209D2" w14:textId="2B2E5C14" w:rsidR="00B60B16" w:rsidRPr="00B60B16" w:rsidRDefault="0067656B" w:rsidP="00B60B16">
      <w:pPr>
        <w:rPr>
          <w:lang w:val="en-US"/>
        </w:rPr>
      </w:pPr>
      <w:r>
        <w:rPr>
          <w:lang w:val="en-US"/>
        </w:rPr>
        <w:t xml:space="preserve">        #</w:t>
      </w:r>
      <w:r w:rsidR="00B60B16" w:rsidRPr="00B60B16">
        <w:rPr>
          <w:lang w:val="en-US"/>
        </w:rPr>
        <w:t>Soft limit - Docker makes best effort to return to it</w:t>
      </w:r>
    </w:p>
    <w:p w14:paraId="417F8B11" w14:textId="77777777" w:rsidR="00B60B16" w:rsidRPr="00B60B16" w:rsidRDefault="00B60B16" w:rsidP="00B60B16">
      <w:pPr>
        <w:rPr>
          <w:lang w:val="en-US"/>
        </w:rPr>
      </w:pPr>
      <w:r w:rsidRPr="00B60B16">
        <w:rPr>
          <w:lang w:val="en-US"/>
        </w:rPr>
        <w:t xml:space="preserve">        reservations:</w:t>
      </w:r>
    </w:p>
    <w:p w14:paraId="5506D37B"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01EBFA64" w14:textId="77777777" w:rsidR="00B60B16" w:rsidRPr="00B60B16" w:rsidRDefault="00B60B16" w:rsidP="00B60B16">
      <w:pPr>
        <w:rPr>
          <w:lang w:val="en-US"/>
        </w:rPr>
      </w:pPr>
      <w:r w:rsidRPr="00B60B16">
        <w:rPr>
          <w:lang w:val="en-US"/>
        </w:rPr>
        <w:t xml:space="preserve">          memory: 256M</w:t>
      </w:r>
    </w:p>
    <w:p w14:paraId="54F18699" w14:textId="17C298B0" w:rsidR="00B60B16" w:rsidRPr="00B60B16" w:rsidRDefault="00D604C0" w:rsidP="00B60B16">
      <w:pPr>
        <w:rPr>
          <w:lang w:val="en-US"/>
        </w:rPr>
      </w:pPr>
      <w:r>
        <w:rPr>
          <w:lang w:val="en-US"/>
        </w:rPr>
        <w:t xml:space="preserve">      #</w:t>
      </w:r>
      <w:r w:rsidR="00B60B16" w:rsidRPr="00B60B16">
        <w:rPr>
          <w:lang w:val="en-US"/>
        </w:rPr>
        <w:t>service restart policy</w:t>
      </w:r>
    </w:p>
    <w:p w14:paraId="50C5853C" w14:textId="77777777" w:rsidR="00B60B16" w:rsidRPr="00B60B16" w:rsidRDefault="00B60B16" w:rsidP="00B60B16">
      <w:pPr>
        <w:rPr>
          <w:lang w:val="en-US"/>
        </w:rPr>
      </w:pPr>
      <w:r w:rsidRPr="00B60B16">
        <w:rPr>
          <w:lang w:val="en-US"/>
        </w:rPr>
        <w:t xml:space="preserve">      </w:t>
      </w:r>
      <w:proofErr w:type="spellStart"/>
      <w:r w:rsidRPr="00B60B16">
        <w:rPr>
          <w:lang w:val="en-US"/>
        </w:rPr>
        <w:t>restart_policy</w:t>
      </w:r>
      <w:proofErr w:type="spellEnd"/>
      <w:r w:rsidRPr="00B60B16">
        <w:rPr>
          <w:lang w:val="en-US"/>
        </w:rPr>
        <w:t>:</w:t>
      </w:r>
    </w:p>
    <w:p w14:paraId="44951D9F" w14:textId="77777777" w:rsidR="00B60B16" w:rsidRPr="00B60B16" w:rsidRDefault="00B60B16" w:rsidP="00B60B16">
      <w:pPr>
        <w:rPr>
          <w:lang w:val="en-US"/>
        </w:rPr>
      </w:pPr>
      <w:r w:rsidRPr="00B60B16">
        <w:rPr>
          <w:lang w:val="en-US"/>
        </w:rPr>
        <w:t xml:space="preserve">        condition: on-failure</w:t>
      </w:r>
    </w:p>
    <w:p w14:paraId="279E39E6" w14:textId="77777777" w:rsidR="00B60B16" w:rsidRPr="00B60B16" w:rsidRDefault="00B60B16" w:rsidP="00B60B16">
      <w:pPr>
        <w:rPr>
          <w:lang w:val="en-US"/>
        </w:rPr>
      </w:pPr>
      <w:r w:rsidRPr="00B60B16">
        <w:rPr>
          <w:lang w:val="en-US"/>
        </w:rPr>
        <w:t xml:space="preserve">        delay: 5s</w:t>
      </w:r>
    </w:p>
    <w:p w14:paraId="7C1FFDEC" w14:textId="77777777" w:rsidR="00B60B16" w:rsidRPr="00B60B16" w:rsidRDefault="00B60B16" w:rsidP="00B60B16">
      <w:pPr>
        <w:rPr>
          <w:lang w:val="en-US"/>
        </w:rPr>
      </w:pPr>
      <w:r w:rsidRPr="00B60B16">
        <w:rPr>
          <w:lang w:val="en-US"/>
        </w:rPr>
        <w:t xml:space="preserve">        </w:t>
      </w:r>
      <w:proofErr w:type="spellStart"/>
      <w:r w:rsidRPr="00B60B16">
        <w:rPr>
          <w:lang w:val="en-US"/>
        </w:rPr>
        <w:t>max_attempts</w:t>
      </w:r>
      <w:proofErr w:type="spellEnd"/>
      <w:r w:rsidRPr="00B60B16">
        <w:rPr>
          <w:lang w:val="en-US"/>
        </w:rPr>
        <w:t>: 10</w:t>
      </w:r>
    </w:p>
    <w:p w14:paraId="725D50F9" w14:textId="77777777" w:rsidR="00B60B16" w:rsidRPr="00B60B16" w:rsidRDefault="00B60B16" w:rsidP="00B60B16">
      <w:pPr>
        <w:rPr>
          <w:lang w:val="en-US"/>
        </w:rPr>
      </w:pPr>
      <w:r w:rsidRPr="00B60B16">
        <w:rPr>
          <w:lang w:val="en-US"/>
        </w:rPr>
        <w:t xml:space="preserve">        window: 120s</w:t>
      </w:r>
    </w:p>
    <w:p w14:paraId="00F8659C" w14:textId="01E7F33E" w:rsidR="00B60B16" w:rsidRPr="00B60B16" w:rsidRDefault="00D604C0" w:rsidP="00B60B16">
      <w:pPr>
        <w:rPr>
          <w:lang w:val="en-US"/>
        </w:rPr>
      </w:pPr>
      <w:r>
        <w:rPr>
          <w:lang w:val="en-US"/>
        </w:rPr>
        <w:t xml:space="preserve">      #</w:t>
      </w:r>
      <w:r w:rsidR="00B60B16" w:rsidRPr="00B60B16">
        <w:rPr>
          <w:lang w:val="en-US"/>
        </w:rPr>
        <w:t>service update configuration</w:t>
      </w:r>
    </w:p>
    <w:p w14:paraId="545EBC9B" w14:textId="77777777" w:rsidR="00B60B16" w:rsidRPr="00B60B16" w:rsidRDefault="00B60B16" w:rsidP="00B60B16">
      <w:pPr>
        <w:rPr>
          <w:lang w:val="en-US"/>
        </w:rPr>
      </w:pPr>
      <w:r w:rsidRPr="00B60B16">
        <w:rPr>
          <w:lang w:val="en-US"/>
        </w:rPr>
        <w:t xml:space="preserve">      </w:t>
      </w:r>
      <w:proofErr w:type="spellStart"/>
      <w:r w:rsidRPr="00B60B16">
        <w:rPr>
          <w:lang w:val="en-US"/>
        </w:rPr>
        <w:t>update_config</w:t>
      </w:r>
      <w:proofErr w:type="spellEnd"/>
      <w:r w:rsidRPr="00B60B16">
        <w:rPr>
          <w:lang w:val="en-US"/>
        </w:rPr>
        <w:t>:</w:t>
      </w:r>
    </w:p>
    <w:p w14:paraId="51766338" w14:textId="77777777" w:rsidR="00B60B16" w:rsidRPr="00B60B16" w:rsidRDefault="00B60B16" w:rsidP="00B60B16">
      <w:pPr>
        <w:rPr>
          <w:lang w:val="en-US"/>
        </w:rPr>
      </w:pPr>
      <w:r w:rsidRPr="00B60B16">
        <w:rPr>
          <w:lang w:val="en-US"/>
        </w:rPr>
        <w:t xml:space="preserve">        parallelism: 1</w:t>
      </w:r>
    </w:p>
    <w:p w14:paraId="45C949A3" w14:textId="77777777" w:rsidR="00B60B16" w:rsidRPr="00B60B16" w:rsidRDefault="00B60B16" w:rsidP="00B60B16">
      <w:pPr>
        <w:rPr>
          <w:lang w:val="en-US"/>
        </w:rPr>
      </w:pPr>
      <w:r w:rsidRPr="00B60B16">
        <w:rPr>
          <w:lang w:val="en-US"/>
        </w:rPr>
        <w:t xml:space="preserve">        delay: 10s</w:t>
      </w:r>
    </w:p>
    <w:p w14:paraId="561ADA70" w14:textId="77777777" w:rsidR="00B60B16" w:rsidRPr="00B60B16" w:rsidRDefault="00B60B16" w:rsidP="00B60B16">
      <w:pPr>
        <w:rPr>
          <w:lang w:val="en-US"/>
        </w:rPr>
      </w:pPr>
      <w:r w:rsidRPr="00B60B16">
        <w:rPr>
          <w:lang w:val="en-US"/>
        </w:rPr>
        <w:t xml:space="preserve">        </w:t>
      </w:r>
      <w:proofErr w:type="spellStart"/>
      <w:r w:rsidRPr="00B60B16">
        <w:rPr>
          <w:lang w:val="en-US"/>
        </w:rPr>
        <w:t>failure_action</w:t>
      </w:r>
      <w:proofErr w:type="spellEnd"/>
      <w:r w:rsidRPr="00B60B16">
        <w:rPr>
          <w:lang w:val="en-US"/>
        </w:rPr>
        <w:t>: continue</w:t>
      </w:r>
    </w:p>
    <w:p w14:paraId="5F3AEDED" w14:textId="77777777" w:rsidR="00B60B16" w:rsidRPr="00B60B16" w:rsidRDefault="00B60B16" w:rsidP="00B60B16">
      <w:pPr>
        <w:rPr>
          <w:lang w:val="en-US"/>
        </w:rPr>
      </w:pPr>
      <w:r w:rsidRPr="00B60B16">
        <w:rPr>
          <w:lang w:val="en-US"/>
        </w:rPr>
        <w:t xml:space="preserve">        monitor: 60s</w:t>
      </w:r>
    </w:p>
    <w:p w14:paraId="72C684DF" w14:textId="77777777" w:rsidR="00B60B16" w:rsidRPr="00B60B16" w:rsidRDefault="00B60B16" w:rsidP="00B60B16">
      <w:pPr>
        <w:rPr>
          <w:lang w:val="en-US"/>
        </w:rPr>
      </w:pPr>
      <w:r w:rsidRPr="00B60B16">
        <w:rPr>
          <w:lang w:val="en-US"/>
        </w:rPr>
        <w:t xml:space="preserve">        </w:t>
      </w:r>
      <w:proofErr w:type="spellStart"/>
      <w:r w:rsidRPr="00B60B16">
        <w:rPr>
          <w:lang w:val="en-US"/>
        </w:rPr>
        <w:t>max_failure_ratio</w:t>
      </w:r>
      <w:proofErr w:type="spellEnd"/>
      <w:r w:rsidRPr="00B60B16">
        <w:rPr>
          <w:lang w:val="en-US"/>
        </w:rPr>
        <w:t>: 0.3</w:t>
      </w:r>
    </w:p>
    <w:p w14:paraId="44E44ECE" w14:textId="3D20E6C2" w:rsidR="00B60B16" w:rsidRPr="00B60B16" w:rsidRDefault="00D604C0" w:rsidP="00B60B16">
      <w:pPr>
        <w:rPr>
          <w:lang w:val="en-US"/>
        </w:rPr>
      </w:pPr>
      <w:r>
        <w:rPr>
          <w:lang w:val="en-US"/>
        </w:rPr>
        <w:t xml:space="preserve">      #</w:t>
      </w:r>
      <w:r w:rsidR="00B60B16" w:rsidRPr="00B60B16">
        <w:rPr>
          <w:lang w:val="en-US"/>
        </w:rPr>
        <w:t>placement constraint - in this case on 'worker' nodes only</w:t>
      </w:r>
    </w:p>
    <w:p w14:paraId="05B00EFB" w14:textId="77777777" w:rsidR="00B60B16" w:rsidRPr="00B60B16" w:rsidRDefault="00B60B16" w:rsidP="00B60B16">
      <w:pPr>
        <w:rPr>
          <w:lang w:val="en-US"/>
        </w:rPr>
      </w:pPr>
      <w:r w:rsidRPr="00B60B16">
        <w:rPr>
          <w:lang w:val="en-US"/>
        </w:rPr>
        <w:t xml:space="preserve">      placement:</w:t>
      </w:r>
    </w:p>
    <w:p w14:paraId="4E3B540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55127344" w14:textId="77777777" w:rsidR="00B60B16" w:rsidRPr="00B60B16" w:rsidRDefault="00B60B16" w:rsidP="00B60B16">
      <w:pPr>
        <w:rPr>
          <w:lang w:val="en-US"/>
        </w:rPr>
      </w:pPr>
      <w:r w:rsidRPr="00B60B16">
        <w:rPr>
          <w:lang w:val="en-US"/>
        </w:rPr>
        <w:t xml:space="preserve">    </w:t>
      </w:r>
    </w:p>
    <w:p w14:paraId="3FDCEDCA" w14:textId="77777777" w:rsidR="00B60B16" w:rsidRPr="00B60B16" w:rsidRDefault="00B60B16" w:rsidP="00B60B16">
      <w:pPr>
        <w:rPr>
          <w:lang w:val="en-US"/>
        </w:rPr>
      </w:pPr>
      <w:r w:rsidRPr="00B60B16">
        <w:rPr>
          <w:lang w:val="en-US"/>
        </w:rPr>
        <w:t xml:space="preserve">  </w:t>
      </w:r>
      <w:proofErr w:type="spellStart"/>
      <w:r w:rsidRPr="00B60B16">
        <w:rPr>
          <w:lang w:val="en-US"/>
        </w:rPr>
        <w:t>dockerui</w:t>
      </w:r>
      <w:proofErr w:type="spellEnd"/>
      <w:r w:rsidRPr="00B60B16">
        <w:rPr>
          <w:lang w:val="en-US"/>
        </w:rPr>
        <w:t>:</w:t>
      </w:r>
    </w:p>
    <w:p w14:paraId="744FA2CA" w14:textId="1FD0E82F" w:rsidR="00B60B16" w:rsidRPr="00B60B16" w:rsidRDefault="00B60B16" w:rsidP="00B60B16">
      <w:pPr>
        <w:rPr>
          <w:lang w:val="en-US"/>
        </w:rPr>
      </w:pPr>
      <w:r w:rsidRPr="00B60B16">
        <w:rPr>
          <w:lang w:val="en-US"/>
        </w:rPr>
        <w:t xml:space="preserve">    image: </w:t>
      </w:r>
      <w:proofErr w:type="spellStart"/>
      <w:r w:rsidRPr="00B60B16">
        <w:rPr>
          <w:lang w:val="en-US"/>
        </w:rPr>
        <w:t>portainer</w:t>
      </w:r>
      <w:proofErr w:type="spellEnd"/>
      <w:r w:rsidRPr="00B60B16">
        <w:rPr>
          <w:lang w:val="en-US"/>
        </w:rPr>
        <w:t>/</w:t>
      </w:r>
      <w:proofErr w:type="spellStart"/>
      <w:r w:rsidRPr="00B60B16">
        <w:rPr>
          <w:lang w:val="en-US"/>
        </w:rPr>
        <w:t>portainer</w:t>
      </w:r>
      <w:proofErr w:type="spellEnd"/>
    </w:p>
    <w:p w14:paraId="2E2507C2" w14:textId="77777777" w:rsidR="00B60B16" w:rsidRPr="00B60B16" w:rsidRDefault="00B60B16" w:rsidP="00B60B16">
      <w:pPr>
        <w:rPr>
          <w:lang w:val="en-US"/>
        </w:rPr>
      </w:pPr>
      <w:r w:rsidRPr="00B60B16">
        <w:rPr>
          <w:lang w:val="en-US"/>
        </w:rPr>
        <w:t xml:space="preserve">    volumes:</w:t>
      </w:r>
    </w:p>
    <w:p w14:paraId="5DA7785D" w14:textId="77777777" w:rsidR="00B60B16" w:rsidRPr="00B60B16" w:rsidRDefault="00B60B16" w:rsidP="00B60B16">
      <w:pPr>
        <w:rPr>
          <w:lang w:val="en-US"/>
        </w:rPr>
      </w:pPr>
      <w:r w:rsidRPr="00B60B16">
        <w:rPr>
          <w:lang w:val="en-US"/>
        </w:rPr>
        <w:t xml:space="preserve">      - '/</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
    <w:p w14:paraId="7CC16E49" w14:textId="77777777" w:rsidR="00B60B16" w:rsidRPr="00B60B16" w:rsidRDefault="00B60B16" w:rsidP="00B60B16">
      <w:pPr>
        <w:rPr>
          <w:lang w:val="en-US"/>
        </w:rPr>
      </w:pPr>
      <w:r w:rsidRPr="00B60B16">
        <w:rPr>
          <w:lang w:val="en-US"/>
        </w:rPr>
        <w:t xml:space="preserve">    ports:</w:t>
      </w:r>
    </w:p>
    <w:p w14:paraId="23B0D2F1" w14:textId="77777777" w:rsidR="00B60B16" w:rsidRPr="00B60B16" w:rsidRDefault="00B60B16" w:rsidP="00B60B16">
      <w:pPr>
        <w:rPr>
          <w:lang w:val="en-US"/>
        </w:rPr>
      </w:pPr>
      <w:r w:rsidRPr="00B60B16">
        <w:rPr>
          <w:lang w:val="en-US"/>
        </w:rPr>
        <w:t xml:space="preserve">      - 8080:9000</w:t>
      </w:r>
    </w:p>
    <w:p w14:paraId="51993B18" w14:textId="77777777" w:rsidR="00B60B16" w:rsidRPr="00B60B16" w:rsidRDefault="00B60B16" w:rsidP="00B60B16">
      <w:pPr>
        <w:rPr>
          <w:lang w:val="en-US"/>
        </w:rPr>
      </w:pPr>
      <w:r w:rsidRPr="00B60B16">
        <w:rPr>
          <w:lang w:val="en-US"/>
        </w:rPr>
        <w:t xml:space="preserve">    networks:</w:t>
      </w:r>
    </w:p>
    <w:p w14:paraId="7E7CF5D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AF0F994" w14:textId="77777777" w:rsidR="00B60B16" w:rsidRPr="00B60B16" w:rsidRDefault="00B60B16" w:rsidP="00B60B16">
      <w:pPr>
        <w:rPr>
          <w:lang w:val="en-US"/>
        </w:rPr>
      </w:pPr>
      <w:r w:rsidRPr="00B60B16">
        <w:rPr>
          <w:lang w:val="en-US"/>
        </w:rPr>
        <w:t xml:space="preserve">    deploy:</w:t>
      </w:r>
    </w:p>
    <w:p w14:paraId="29A35199" w14:textId="77777777" w:rsidR="00B60B16" w:rsidRPr="00B60B16" w:rsidRDefault="00B60B16" w:rsidP="00B60B16">
      <w:pPr>
        <w:rPr>
          <w:lang w:val="en-US"/>
        </w:rPr>
      </w:pPr>
      <w:r w:rsidRPr="00B60B16">
        <w:rPr>
          <w:lang w:val="en-US"/>
        </w:rPr>
        <w:t xml:space="preserve">      placement:</w:t>
      </w:r>
    </w:p>
    <w:p w14:paraId="797E2236"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76F36454" w14:textId="77777777" w:rsidR="00B60B16" w:rsidRPr="00B60B16" w:rsidRDefault="00B60B16" w:rsidP="00B60B16">
      <w:pPr>
        <w:rPr>
          <w:lang w:val="en-US"/>
        </w:rPr>
      </w:pPr>
    </w:p>
    <w:p w14:paraId="725CEE50" w14:textId="77777777" w:rsidR="00B60B16" w:rsidRPr="00B60B16" w:rsidRDefault="00B60B16" w:rsidP="00B60B16">
      <w:pPr>
        <w:rPr>
          <w:lang w:val="en-US"/>
        </w:rPr>
      </w:pPr>
      <w:r w:rsidRPr="00B60B16">
        <w:rPr>
          <w:lang w:val="en-US"/>
        </w:rPr>
        <w:t xml:space="preserve">  worker:</w:t>
      </w:r>
    </w:p>
    <w:p w14:paraId="722F6061" w14:textId="77777777" w:rsidR="00B60B16" w:rsidRPr="00B60B16" w:rsidRDefault="00B60B16" w:rsidP="00B60B16">
      <w:pPr>
        <w:rPr>
          <w:lang w:val="en-US"/>
        </w:rPr>
      </w:pPr>
      <w:r w:rsidRPr="00B60B16">
        <w:rPr>
          <w:lang w:val="en-US"/>
        </w:rPr>
        <w:lastRenderedPageBreak/>
        <w:t xml:space="preserve">    &lt;&lt;: *</w:t>
      </w:r>
      <w:proofErr w:type="spellStart"/>
      <w:r w:rsidRPr="00B60B16">
        <w:rPr>
          <w:lang w:val="en-US"/>
        </w:rPr>
        <w:t>app_base</w:t>
      </w:r>
      <w:proofErr w:type="spellEnd"/>
    </w:p>
    <w:p w14:paraId="1E916A0B"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phalanx_worker</w:t>
      </w:r>
      <w:proofErr w:type="spellEnd"/>
    </w:p>
    <w:p w14:paraId="4B9DE4C3"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w:t>
      </w:r>
      <w:proofErr w:type="spellStart"/>
      <w:r w:rsidRPr="00B60B16">
        <w:rPr>
          <w:lang w:val="en-US"/>
        </w:rPr>
        <w:t>sidekiq</w:t>
      </w:r>
      <w:proofErr w:type="spellEnd"/>
      <w:r w:rsidRPr="00B60B16">
        <w:rPr>
          <w:lang w:val="en-US"/>
        </w:rPr>
        <w:t>'</w:t>
      </w:r>
    </w:p>
    <w:p w14:paraId="035DF299" w14:textId="77777777" w:rsidR="00B60B16" w:rsidRPr="004F6D7C" w:rsidRDefault="00B60B16" w:rsidP="00B60B16">
      <w:pPr>
        <w:rPr>
          <w:lang w:val="en-US"/>
        </w:rPr>
      </w:pPr>
      <w:r w:rsidRPr="00B60B16">
        <w:rPr>
          <w:lang w:val="en-US"/>
        </w:rPr>
        <w:t xml:space="preserve">    </w:t>
      </w:r>
      <w:r w:rsidRPr="004F6D7C">
        <w:rPr>
          <w:lang w:val="en-US"/>
        </w:rPr>
        <w:t>ports:</w:t>
      </w:r>
    </w:p>
    <w:p w14:paraId="46307E52" w14:textId="77777777" w:rsidR="00B60B16" w:rsidRPr="004F6D7C" w:rsidRDefault="00B60B16" w:rsidP="00B60B16">
      <w:pPr>
        <w:rPr>
          <w:lang w:val="en-US"/>
        </w:rPr>
      </w:pPr>
      <w:r w:rsidRPr="004F6D7C">
        <w:rPr>
          <w:lang w:val="en-US"/>
        </w:rPr>
        <w:t xml:space="preserve">       - 3003:3003  </w:t>
      </w:r>
    </w:p>
    <w:p w14:paraId="4D6AE61B" w14:textId="77777777" w:rsidR="00B60B16" w:rsidRPr="004F6D7C" w:rsidRDefault="00B60B16" w:rsidP="00B60B16">
      <w:pPr>
        <w:rPr>
          <w:lang w:val="en-US"/>
        </w:rPr>
      </w:pPr>
      <w:r w:rsidRPr="004F6D7C">
        <w:rPr>
          <w:lang w:val="en-US"/>
        </w:rPr>
        <w:t xml:space="preserve">    networks:</w:t>
      </w:r>
    </w:p>
    <w:p w14:paraId="190A7D3E"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4273686C" w14:textId="77777777" w:rsidR="00B60B16" w:rsidRPr="004F6D7C" w:rsidRDefault="00B60B16" w:rsidP="00B60B16">
      <w:pPr>
        <w:rPr>
          <w:lang w:val="en-US"/>
        </w:rPr>
      </w:pPr>
      <w:r w:rsidRPr="004F6D7C">
        <w:rPr>
          <w:lang w:val="en-US"/>
        </w:rPr>
        <w:t xml:space="preserve">        aliases:</w:t>
      </w:r>
    </w:p>
    <w:p w14:paraId="6079DA37" w14:textId="77777777" w:rsidR="00B60B16" w:rsidRPr="004F6D7C" w:rsidRDefault="00B60B16" w:rsidP="00B60B16">
      <w:pPr>
        <w:rPr>
          <w:lang w:val="en-US"/>
        </w:rPr>
      </w:pPr>
      <w:r w:rsidRPr="004F6D7C">
        <w:rPr>
          <w:lang w:val="en-US"/>
        </w:rPr>
        <w:t xml:space="preserve">          - workers</w:t>
      </w:r>
    </w:p>
    <w:p w14:paraId="3DB547CC" w14:textId="77777777" w:rsidR="00B60B16" w:rsidRPr="004F6D7C" w:rsidRDefault="00B60B16" w:rsidP="00B60B16">
      <w:pPr>
        <w:rPr>
          <w:lang w:val="en-US"/>
        </w:rPr>
      </w:pPr>
      <w:r w:rsidRPr="004F6D7C">
        <w:rPr>
          <w:lang w:val="en-US"/>
        </w:rPr>
        <w:t xml:space="preserve">    </w:t>
      </w:r>
      <w:proofErr w:type="spellStart"/>
      <w:r w:rsidRPr="004F6D7C">
        <w:rPr>
          <w:lang w:val="en-US"/>
        </w:rPr>
        <w:t>depends_on</w:t>
      </w:r>
      <w:proofErr w:type="spellEnd"/>
      <w:r w:rsidRPr="004F6D7C">
        <w:rPr>
          <w:lang w:val="en-US"/>
        </w:rPr>
        <w:t>:</w:t>
      </w:r>
    </w:p>
    <w:p w14:paraId="6E903273" w14:textId="77777777" w:rsidR="00B60B16" w:rsidRPr="004F6D7C" w:rsidRDefault="00B60B16" w:rsidP="00B60B16">
      <w:pPr>
        <w:rPr>
          <w:lang w:val="en-US"/>
        </w:rPr>
      </w:pPr>
      <w:r w:rsidRPr="004F6D7C">
        <w:rPr>
          <w:lang w:val="en-US"/>
        </w:rPr>
        <w:t xml:space="preserve">      - app</w:t>
      </w:r>
    </w:p>
    <w:p w14:paraId="2CEC61B6" w14:textId="77777777" w:rsidR="00B60B16" w:rsidRPr="004F6D7C" w:rsidRDefault="00B60B16" w:rsidP="00B60B16">
      <w:pPr>
        <w:rPr>
          <w:lang w:val="en-US"/>
        </w:rPr>
      </w:pPr>
      <w:r w:rsidRPr="004F6D7C">
        <w:rPr>
          <w:lang w:val="en-US"/>
        </w:rPr>
        <w:t xml:space="preserve">    deploy:</w:t>
      </w:r>
    </w:p>
    <w:p w14:paraId="036D4762" w14:textId="77777777" w:rsidR="00B60B16" w:rsidRPr="004F6D7C" w:rsidRDefault="00B60B16" w:rsidP="00B60B16">
      <w:pPr>
        <w:rPr>
          <w:lang w:val="en-US"/>
        </w:rPr>
      </w:pPr>
      <w:r w:rsidRPr="004F6D7C">
        <w:rPr>
          <w:lang w:val="en-US"/>
        </w:rPr>
        <w:t xml:space="preserve">      placement:</w:t>
      </w:r>
    </w:p>
    <w:p w14:paraId="125819ED"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58E749BA" w14:textId="77777777" w:rsidR="00B60B16" w:rsidRPr="004F6D7C" w:rsidRDefault="00B60B16" w:rsidP="00B60B16">
      <w:pPr>
        <w:rPr>
          <w:lang w:val="en-US"/>
        </w:rPr>
      </w:pPr>
    </w:p>
    <w:p w14:paraId="3C0439FD" w14:textId="77777777" w:rsidR="00B60B16" w:rsidRPr="00D018FA" w:rsidRDefault="00B60B16" w:rsidP="00B60B16">
      <w:r w:rsidRPr="004F6D7C">
        <w:rPr>
          <w:lang w:val="en-US"/>
        </w:rPr>
        <w:t xml:space="preserve">  </w:t>
      </w:r>
      <w:proofErr w:type="spellStart"/>
      <w:proofErr w:type="gramStart"/>
      <w:r w:rsidRPr="00D018FA">
        <w:t>viz</w:t>
      </w:r>
      <w:proofErr w:type="spellEnd"/>
      <w:proofErr w:type="gramEnd"/>
      <w:r w:rsidRPr="00D018FA">
        <w:t>:</w:t>
      </w:r>
    </w:p>
    <w:p w14:paraId="09317B73" w14:textId="77777777" w:rsidR="00B60B16" w:rsidRPr="00D018FA" w:rsidRDefault="00B60B16" w:rsidP="00B60B16">
      <w:r w:rsidRPr="00D018FA">
        <w:t xml:space="preserve">     </w:t>
      </w:r>
      <w:proofErr w:type="spellStart"/>
      <w:proofErr w:type="gramStart"/>
      <w:r w:rsidRPr="00D018FA">
        <w:t>image</w:t>
      </w:r>
      <w:proofErr w:type="spellEnd"/>
      <w:proofErr w:type="gramEnd"/>
      <w:r w:rsidRPr="00D018FA">
        <w:t>: alexellis2/</w:t>
      </w:r>
      <w:proofErr w:type="spellStart"/>
      <w:r w:rsidRPr="00D018FA">
        <w:t>visualizer-arm</w:t>
      </w:r>
      <w:proofErr w:type="spellEnd"/>
    </w:p>
    <w:p w14:paraId="4A59AAC4" w14:textId="77777777" w:rsidR="00B60B16" w:rsidRPr="00D018FA" w:rsidRDefault="00B60B16" w:rsidP="00B60B16">
      <w:r w:rsidRPr="00D018FA">
        <w:t xml:space="preserve">     </w:t>
      </w:r>
      <w:proofErr w:type="spellStart"/>
      <w:proofErr w:type="gramStart"/>
      <w:r w:rsidRPr="00D018FA">
        <w:t>ports</w:t>
      </w:r>
      <w:proofErr w:type="spellEnd"/>
      <w:proofErr w:type="gramEnd"/>
      <w:r w:rsidRPr="00D018FA">
        <w:t xml:space="preserve">: </w:t>
      </w:r>
    </w:p>
    <w:p w14:paraId="6CF8FFAF" w14:textId="77777777" w:rsidR="00B60B16" w:rsidRPr="004F6D7C" w:rsidRDefault="00B60B16" w:rsidP="00B60B16">
      <w:pPr>
        <w:rPr>
          <w:lang w:val="en-US"/>
        </w:rPr>
      </w:pPr>
      <w:r w:rsidRPr="00D018FA">
        <w:t xml:space="preserve">       </w:t>
      </w:r>
      <w:r w:rsidRPr="004F6D7C">
        <w:rPr>
          <w:lang w:val="en-US"/>
        </w:rPr>
        <w:t>- 8081:8081</w:t>
      </w:r>
    </w:p>
    <w:p w14:paraId="2775DEA7" w14:textId="77777777" w:rsidR="00B60B16" w:rsidRPr="004F6D7C" w:rsidRDefault="00B60B16" w:rsidP="00B60B16">
      <w:pPr>
        <w:rPr>
          <w:lang w:val="en-US"/>
        </w:rPr>
      </w:pPr>
      <w:r w:rsidRPr="004F6D7C">
        <w:rPr>
          <w:lang w:val="en-US"/>
        </w:rPr>
        <w:t xml:space="preserve">     deploy:</w:t>
      </w:r>
    </w:p>
    <w:p w14:paraId="6FEB6CBB" w14:textId="77777777" w:rsidR="00B60B16" w:rsidRPr="004F6D7C" w:rsidRDefault="00B60B16" w:rsidP="00B60B16">
      <w:pPr>
        <w:rPr>
          <w:lang w:val="en-US"/>
        </w:rPr>
      </w:pPr>
      <w:r w:rsidRPr="004F6D7C">
        <w:rPr>
          <w:lang w:val="en-US"/>
        </w:rPr>
        <w:t xml:space="preserve">       placement:</w:t>
      </w:r>
    </w:p>
    <w:p w14:paraId="35B72763"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4E6ED8B5" w14:textId="77777777" w:rsidR="00B60B16" w:rsidRPr="004F6D7C" w:rsidRDefault="00B60B16" w:rsidP="00B60B16">
      <w:pPr>
        <w:rPr>
          <w:lang w:val="en-US"/>
        </w:rPr>
      </w:pPr>
      <w:r w:rsidRPr="004F6D7C">
        <w:rPr>
          <w:lang w:val="en-US"/>
        </w:rPr>
        <w:t xml:space="preserve">     volumes:</w:t>
      </w:r>
    </w:p>
    <w:p w14:paraId="0D7C6622" w14:textId="77777777" w:rsidR="00B60B16" w:rsidRPr="004F6D7C" w:rsidRDefault="00B60B16" w:rsidP="00B60B16">
      <w:pPr>
        <w:rPr>
          <w:lang w:val="en-US"/>
        </w:rPr>
      </w:pPr>
      <w:r w:rsidRPr="004F6D7C">
        <w:rPr>
          <w:lang w:val="en-US"/>
        </w:rPr>
        <w:t xml:space="preserve">       - '/</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
    <w:p w14:paraId="7866D9AD" w14:textId="77777777" w:rsidR="00B60B16" w:rsidRPr="004F6D7C" w:rsidRDefault="00B60B16" w:rsidP="00B60B16">
      <w:pPr>
        <w:rPr>
          <w:lang w:val="en-US"/>
        </w:rPr>
      </w:pPr>
    </w:p>
    <w:p w14:paraId="1CB9ABF3" w14:textId="77777777" w:rsidR="00B60B16" w:rsidRPr="004F6D7C" w:rsidRDefault="00B60B16" w:rsidP="00B60B16">
      <w:pPr>
        <w:rPr>
          <w:lang w:val="en-US"/>
        </w:rPr>
      </w:pPr>
      <w:r w:rsidRPr="004F6D7C">
        <w:rPr>
          <w:lang w:val="en-US"/>
        </w:rPr>
        <w:t>networks:</w:t>
      </w:r>
    </w:p>
    <w:p w14:paraId="1A06448C"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7D807C55" w14:textId="77777777" w:rsidR="00B60B16" w:rsidRPr="004F6D7C" w:rsidRDefault="00B60B16" w:rsidP="00B60B16">
      <w:pPr>
        <w:rPr>
          <w:lang w:val="en-US"/>
        </w:rPr>
      </w:pPr>
    </w:p>
    <w:p w14:paraId="452EC20A" w14:textId="77777777" w:rsidR="00B60B16" w:rsidRPr="004F6D7C" w:rsidRDefault="00B60B16" w:rsidP="00B60B16">
      <w:pPr>
        <w:rPr>
          <w:lang w:val="en-US"/>
        </w:rPr>
      </w:pPr>
      <w:r w:rsidRPr="004F6D7C">
        <w:rPr>
          <w:lang w:val="en-US"/>
        </w:rPr>
        <w:t>volumes:</w:t>
      </w:r>
    </w:p>
    <w:p w14:paraId="2DD6C889" w14:textId="77777777" w:rsidR="00B60B16" w:rsidRPr="004F6D7C" w:rsidRDefault="00B60B16" w:rsidP="00B60B16">
      <w:pPr>
        <w:rPr>
          <w:lang w:val="en-US"/>
        </w:rPr>
      </w:pPr>
      <w:r w:rsidRPr="004F6D7C">
        <w:rPr>
          <w:lang w:val="en-US"/>
        </w:rPr>
        <w:t xml:space="preserve">  </w:t>
      </w:r>
      <w:proofErr w:type="spellStart"/>
      <w:r w:rsidRPr="004F6D7C">
        <w:rPr>
          <w:lang w:val="en-US"/>
        </w:rPr>
        <w:t>db</w:t>
      </w:r>
      <w:proofErr w:type="spellEnd"/>
      <w:r w:rsidRPr="004F6D7C">
        <w:rPr>
          <w:lang w:val="en-US"/>
        </w:rPr>
        <w:t>-data:</w:t>
      </w:r>
    </w:p>
    <w:p w14:paraId="06DC5DFA" w14:textId="77777777" w:rsidR="00B60B16" w:rsidRPr="004F6D7C" w:rsidRDefault="00B60B16" w:rsidP="003A59F0">
      <w:pPr>
        <w:rPr>
          <w:lang w:val="en-US"/>
        </w:rPr>
      </w:pPr>
    </w:p>
    <w:sectPr w:rsidR="00B60B16" w:rsidRPr="004F6D7C" w:rsidSect="00E51193">
      <w:headerReference w:type="default" r:id="rId78"/>
      <w:footerReference w:type="default" r:id="rId79"/>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D4D116" w14:textId="77777777" w:rsidR="002D7B68" w:rsidRDefault="002D7B68">
      <w:r>
        <w:separator/>
      </w:r>
    </w:p>
  </w:endnote>
  <w:endnote w:type="continuationSeparator" w:id="0">
    <w:p w14:paraId="7EC6B83C" w14:textId="77777777" w:rsidR="002D7B68" w:rsidRDefault="002D7B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ＭＳ 明朝">
    <w:charset w:val="80"/>
    <w:family w:val="auto"/>
    <w:pitch w:val="variable"/>
    <w:sig w:usb0="E00002FF" w:usb1="6AC7FDFB" w:usb2="08000012" w:usb3="00000000" w:csb0="0002009F" w:csb1="00000000"/>
  </w:font>
  <w:font w:name="Open Sans;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0A844" w14:textId="77777777" w:rsidR="00E51193" w:rsidRDefault="00E51193">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15EE85" w14:textId="77777777" w:rsidR="002D7B68" w:rsidRDefault="002D7B68">
      <w:r>
        <w:separator/>
      </w:r>
    </w:p>
  </w:footnote>
  <w:footnote w:type="continuationSeparator" w:id="0">
    <w:p w14:paraId="68FBBFD8" w14:textId="77777777" w:rsidR="002D7B68" w:rsidRDefault="002D7B68">
      <w:r>
        <w:continuationSeparator/>
      </w:r>
    </w:p>
  </w:footnote>
  <w:footnote w:id="1">
    <w:p w14:paraId="3A477492" w14:textId="1066DE99" w:rsidR="00E51193" w:rsidRPr="001E03D1" w:rsidRDefault="00E51193">
      <w:pPr>
        <w:pStyle w:val="Textodenotaderodap"/>
        <w:rPr>
          <w:lang w:val="en-US"/>
        </w:rPr>
      </w:pPr>
      <w:r>
        <w:rPr>
          <w:rStyle w:val="Refdenotaderodap"/>
        </w:rPr>
        <w:t>1</w:t>
      </w:r>
      <w:r>
        <w:t xml:space="preserve"> </w:t>
      </w:r>
      <w:r w:rsidRPr="00B47D71">
        <w:t>https://www.3way.com.br/saiba-como-a-virtualizacao-por-container-revolucionou-a-infraestrutura-de-ti-part2/</w:t>
      </w:r>
    </w:p>
  </w:footnote>
  <w:footnote w:id="2">
    <w:p w14:paraId="2356E265" w14:textId="6E022DAB" w:rsidR="00E51193" w:rsidRPr="0000038E" w:rsidRDefault="00E51193">
      <w:pPr>
        <w:pStyle w:val="Textodenotaderodap"/>
        <w:rPr>
          <w:lang w:val="en-US"/>
        </w:rPr>
      </w:pPr>
      <w:r>
        <w:rPr>
          <w:rStyle w:val="Refdenotaderodap"/>
        </w:rPr>
        <w:t>1</w:t>
      </w:r>
      <w:r>
        <w:t xml:space="preserve"> </w:t>
      </w:r>
      <w:r w:rsidRPr="0000038E">
        <w:t>https://www.mundodocker.com.br/o-que-e-container/</w:t>
      </w:r>
    </w:p>
  </w:footnote>
  <w:footnote w:id="3">
    <w:p w14:paraId="50CC43CD" w14:textId="73590811" w:rsidR="00E51193" w:rsidRPr="0087606B" w:rsidRDefault="00E51193">
      <w:pPr>
        <w:pStyle w:val="Textodenotaderodap"/>
        <w:rPr>
          <w:lang w:val="en-US"/>
        </w:rPr>
      </w:pPr>
      <w:r>
        <w:rPr>
          <w:rStyle w:val="Refdenotaderodap"/>
        </w:rPr>
        <w:t>2</w:t>
      </w:r>
      <w:r>
        <w:t xml:space="preserve"> </w:t>
      </w:r>
      <w:r w:rsidRPr="00B47D71">
        <w:t>https://www.3way.com.br/saiba-como-a-virtualizacao-por-container-revolucionou-a-infraestrutura-de-ti-part2/</w:t>
      </w:r>
    </w:p>
  </w:footnote>
  <w:footnote w:id="4">
    <w:p w14:paraId="47C485AB" w14:textId="24B8AB7E" w:rsidR="00E51193" w:rsidRPr="00393659" w:rsidRDefault="00E51193">
      <w:pPr>
        <w:pStyle w:val="Textodenotaderodap"/>
      </w:pPr>
      <w:r>
        <w:rPr>
          <w:rStyle w:val="Refdenotaderodap"/>
        </w:rPr>
        <w:t>2</w:t>
      </w:r>
      <w:r>
        <w:t xml:space="preserve"> </w:t>
      </w:r>
      <w:r w:rsidRPr="00393659">
        <w:t>https://developers.redhat.com/blog/2016/02/24/10-things-to-avoid-in-docker-containers/</w:t>
      </w:r>
      <w:r>
        <w:t>, tradução nossa</w:t>
      </w:r>
    </w:p>
  </w:footnote>
  <w:footnote w:id="5">
    <w:p w14:paraId="61575670" w14:textId="240B1FCE" w:rsidR="00E51193" w:rsidRPr="006A3FDD" w:rsidRDefault="00E51193" w:rsidP="00DD2C3A">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394C588F" w14:textId="77777777" w:rsidR="00E51193" w:rsidRPr="00DA3E43" w:rsidRDefault="00E51193" w:rsidP="00727CEF">
      <w:pPr>
        <w:pStyle w:val="Textodenotaderodap"/>
        <w:ind w:firstLine="0"/>
        <w:rPr>
          <w:lang w:val="pt-BR"/>
        </w:rPr>
      </w:pPr>
      <w:r>
        <w:rPr>
          <w:rStyle w:val="Refdenotaderodap"/>
        </w:rPr>
        <w:t>5</w:t>
      </w:r>
      <w:r>
        <w:t xml:space="preserve"> </w:t>
      </w:r>
      <w:r w:rsidRPr="002401A5">
        <w:t>https://github.com/gomex/docker-para-desenvolvedores/blob/master/manuscript/porque.md</w:t>
      </w:r>
    </w:p>
  </w:footnote>
  <w:footnote w:id="7">
    <w:p w14:paraId="12176E35" w14:textId="13C4E9E9" w:rsidR="00E51193" w:rsidRPr="000D189A" w:rsidRDefault="00E51193">
      <w:pPr>
        <w:pStyle w:val="Textodenotaderodap"/>
        <w:rPr>
          <w:lang w:val="pt-BR"/>
        </w:rPr>
      </w:pPr>
      <w:r>
        <w:rPr>
          <w:rStyle w:val="Refdenotaderodap"/>
        </w:rPr>
        <w:t>4</w:t>
      </w:r>
      <w:r>
        <w:t xml:space="preserve"> </w:t>
      </w:r>
      <w:r w:rsidRPr="00D45B60">
        <w:t>https://www.docker.com/docker-mac</w:t>
      </w:r>
    </w:p>
  </w:footnote>
  <w:footnote w:id="8">
    <w:p w14:paraId="5CA069F3" w14:textId="5653D603" w:rsidR="00E51193" w:rsidRPr="00C02FD1" w:rsidRDefault="00E51193">
      <w:pPr>
        <w:pStyle w:val="Textodenotaderodap"/>
      </w:pPr>
      <w:r>
        <w:rPr>
          <w:rStyle w:val="Refdenotaderodap"/>
        </w:rPr>
        <w:t>5</w:t>
      </w:r>
      <w:r>
        <w:t xml:space="preserve"> </w:t>
      </w:r>
      <w:r w:rsidRPr="002218D8">
        <w:t>https://docs.docker.com/engine/userguide/eng-image/dockerfile_best-practices/</w:t>
      </w:r>
    </w:p>
  </w:footnote>
  <w:footnote w:id="9">
    <w:p w14:paraId="3332D92A" w14:textId="531B80B2" w:rsidR="00E51193" w:rsidRPr="00C26A46" w:rsidRDefault="00E51193">
      <w:pPr>
        <w:pStyle w:val="Textodenotaderodap"/>
        <w:rPr>
          <w:lang w:val="en-US"/>
        </w:rPr>
      </w:pPr>
      <w:r>
        <w:rPr>
          <w:rStyle w:val="Refdenotaderodap"/>
        </w:rPr>
        <w:t>6</w:t>
      </w:r>
      <w:r>
        <w:t xml:space="preserve"> </w:t>
      </w:r>
      <w:r w:rsidRPr="00C26A46">
        <w:t>https://docs.docker.com/glossary/?term=Compose</w:t>
      </w:r>
    </w:p>
  </w:footnote>
  <w:footnote w:id="10">
    <w:p w14:paraId="0C8ABDC9" w14:textId="63228018" w:rsidR="00E51193" w:rsidRPr="00914B75" w:rsidRDefault="00E51193" w:rsidP="007B65C4">
      <w:pPr>
        <w:pStyle w:val="Textodenotaderodap"/>
      </w:pPr>
      <w:r>
        <w:rPr>
          <w:rStyle w:val="Refdenotaderodap"/>
        </w:rPr>
        <w:footnoteRef/>
      </w:r>
      <w:r>
        <w:t xml:space="preserve">     </w:t>
      </w:r>
      <w:r w:rsidRPr="00914B75">
        <w:t>https://docs.docker.com/glossary/?term=Dockerfile</w:t>
      </w:r>
    </w:p>
  </w:footnote>
  <w:footnote w:id="11">
    <w:p w14:paraId="419F85D6" w14:textId="6BEC76B2" w:rsidR="00E51193" w:rsidRPr="00393659" w:rsidRDefault="00E51193" w:rsidP="007B65C4">
      <w:pPr>
        <w:pStyle w:val="Textodenotaderodap"/>
      </w:pPr>
      <w:r>
        <w:rPr>
          <w:rStyle w:val="Refdenotaderodap"/>
        </w:rPr>
        <w:t>2</w:t>
      </w:r>
      <w:r>
        <w:t xml:space="preserve"> </w:t>
      </w:r>
      <w:r w:rsidRPr="00393659">
        <w:t>https://developers.redhat.com/blog/2016/02/24/10-thing</w:t>
      </w:r>
      <w:r>
        <w:t>s-to-avoid-in-docker-containers</w:t>
      </w:r>
    </w:p>
  </w:footnote>
  <w:footnote w:id="12">
    <w:p w14:paraId="620E24DA" w14:textId="408CD162" w:rsidR="00E51193" w:rsidRPr="007E3C42" w:rsidRDefault="00E51193">
      <w:pPr>
        <w:pStyle w:val="Textodenotaderodap"/>
        <w:rPr>
          <w:lang w:val="pt-BR"/>
        </w:rPr>
      </w:pPr>
      <w:r>
        <w:rPr>
          <w:rStyle w:val="Refdenotaderodap"/>
        </w:rPr>
        <w:t>6</w:t>
      </w:r>
      <w:r>
        <w:t xml:space="preserve"> </w:t>
      </w:r>
      <w:r w:rsidRPr="007E3C42">
        <w:t>https://github.com/gomex/docker-para-desenvolvedores/blob/master/manuscript/porque.md</w:t>
      </w:r>
      <w:r>
        <w:t xml:space="preserve"> - Dúvidas</w:t>
      </w:r>
    </w:p>
  </w:footnote>
  <w:footnote w:id="13">
    <w:p w14:paraId="05303DED" w14:textId="77D654AC" w:rsidR="00E51193" w:rsidRPr="009C6043" w:rsidRDefault="00E51193">
      <w:pPr>
        <w:pStyle w:val="Textodenotaderodap"/>
      </w:pPr>
      <w:r>
        <w:rPr>
          <w:rStyle w:val="Refdenotaderodap"/>
        </w:rPr>
        <w:t>11</w:t>
      </w:r>
      <w:r>
        <w:t xml:space="preserve"> </w:t>
      </w:r>
      <w:r w:rsidRPr="009C6043">
        <w:t>https://en.wikipedia.org/wiki/Software_versioning</w:t>
      </w:r>
    </w:p>
  </w:footnote>
  <w:footnote w:id="14">
    <w:p w14:paraId="368EAC1B" w14:textId="7AE6DC34" w:rsidR="00E51193" w:rsidRPr="00E82F68" w:rsidRDefault="00E51193">
      <w:pPr>
        <w:pStyle w:val="Textodenotaderodap"/>
        <w:rPr>
          <w:lang w:val="en-US"/>
        </w:rPr>
      </w:pPr>
      <w:r>
        <w:rPr>
          <w:rStyle w:val="Refdenotaderodap"/>
        </w:rPr>
        <w:t>1</w:t>
      </w:r>
      <w:r>
        <w:t xml:space="preserve"> </w:t>
      </w:r>
      <w:r w:rsidRPr="006B41EA">
        <w:t>https://docs.docker.com/search/?q=container</w:t>
      </w:r>
    </w:p>
  </w:footnote>
  <w:footnote w:id="15">
    <w:p w14:paraId="422CEE77" w14:textId="77777777" w:rsidR="00E51193" w:rsidRPr="00393659" w:rsidRDefault="00E51193" w:rsidP="00D245E3">
      <w:pPr>
        <w:pStyle w:val="Textodenotaderodap"/>
      </w:pPr>
      <w:r>
        <w:rPr>
          <w:rStyle w:val="Refdenotaderodap"/>
        </w:rPr>
        <w:t>2</w:t>
      </w:r>
      <w:r>
        <w:t xml:space="preserve"> </w:t>
      </w:r>
      <w:r w:rsidRPr="00393659">
        <w:t>https://developers.redhat.com/blog/2016/02/24/10-thing</w:t>
      </w:r>
      <w:r>
        <w:t>s-to-avoid-in-docker-containers</w:t>
      </w:r>
    </w:p>
  </w:footnote>
  <w:footnote w:id="16">
    <w:p w14:paraId="031E9B31" w14:textId="0E862189" w:rsidR="00E51193" w:rsidRPr="00E17EB0" w:rsidRDefault="00E51193">
      <w:pPr>
        <w:pStyle w:val="Textodenotaderodap"/>
        <w:rPr>
          <w:lang w:val="en-US"/>
        </w:rPr>
      </w:pPr>
      <w:r>
        <w:rPr>
          <w:rStyle w:val="Refdenotaderodap"/>
        </w:rPr>
        <w:t>3</w:t>
      </w:r>
      <w:r>
        <w:t xml:space="preserve"> </w:t>
      </w:r>
      <w:r w:rsidRPr="005F2AA7">
        <w:t>https://docs.docker.com/engine/reference/commandline/docker/</w:t>
      </w:r>
    </w:p>
  </w:footnote>
  <w:footnote w:id="17">
    <w:p w14:paraId="2C879A1A" w14:textId="668F4447" w:rsidR="00E51193" w:rsidRPr="0035521A" w:rsidRDefault="00E51193">
      <w:pPr>
        <w:pStyle w:val="Textodenotaderodap"/>
      </w:pPr>
      <w:r>
        <w:rPr>
          <w:rStyle w:val="Refdenotaderodap"/>
        </w:rPr>
        <w:t>3</w:t>
      </w:r>
      <w:r>
        <w:t xml:space="preserve"> </w:t>
      </w:r>
      <w:hyperlink r:id="rId1" w:history="1">
        <w:r w:rsidRPr="00E857C5">
          <w:rPr>
            <w:rStyle w:val="Hiperlink"/>
          </w:rPr>
          <w:t>https://hub.docker.com/r/portainer/portainer/</w:t>
        </w:r>
      </w:hyperlink>
      <w:r>
        <w:t xml:space="preserve"> e </w:t>
      </w:r>
      <w:r w:rsidRPr="0035521A">
        <w:t>https://github.com/portainer/portainer</w:t>
      </w:r>
    </w:p>
  </w:footnote>
  <w:footnote w:id="18">
    <w:p w14:paraId="5D4A2D3E" w14:textId="77777777" w:rsidR="00E51193" w:rsidRPr="00E00B58" w:rsidRDefault="00E51193" w:rsidP="00814C46">
      <w:pPr>
        <w:pStyle w:val="Textodenotaderodap"/>
      </w:pPr>
      <w:r>
        <w:rPr>
          <w:rStyle w:val="Refdenotaderodap"/>
        </w:rPr>
        <w:t>3</w:t>
      </w:r>
      <w:r>
        <w:t xml:space="preserve"> </w:t>
      </w:r>
      <w:r w:rsidRPr="00E00B58">
        <w:t>https://docs.docker.com/glossary/?term=Docker%20Swarm</w:t>
      </w:r>
    </w:p>
  </w:footnote>
  <w:footnote w:id="19">
    <w:p w14:paraId="01B68C81" w14:textId="77777777" w:rsidR="00E51193" w:rsidRPr="0089783B" w:rsidRDefault="00E51193" w:rsidP="00814C46">
      <w:pPr>
        <w:pStyle w:val="Textodenotaderodap"/>
      </w:pPr>
      <w:r>
        <w:rPr>
          <w:rStyle w:val="Refdenotaderodap"/>
        </w:rPr>
        <w:t>6</w:t>
      </w:r>
      <w:r>
        <w:t xml:space="preserve"> </w:t>
      </w:r>
      <w:r w:rsidRPr="0089783B">
        <w:t>https://github.com/dockersamples/docker-swarm-visualizer</w:t>
      </w:r>
    </w:p>
  </w:footnote>
  <w:footnote w:id="20">
    <w:p w14:paraId="08A63D6A" w14:textId="33AA0073" w:rsidR="00E51193" w:rsidRPr="00A85B21" w:rsidRDefault="00E51193">
      <w:pPr>
        <w:pStyle w:val="Textodenotaderodap"/>
        <w:rPr>
          <w:lang w:val="pt-BR"/>
        </w:rPr>
      </w:pPr>
      <w:r>
        <w:rPr>
          <w:rStyle w:val="Refdenotaderodap"/>
        </w:rPr>
        <w:t>7</w:t>
      </w:r>
      <w:r>
        <w:t xml:space="preserve"> </w:t>
      </w:r>
      <w:r w:rsidRPr="00930E45">
        <w:t>http://training.play-with-docker.com/about/</w:t>
      </w:r>
    </w:p>
  </w:footnote>
  <w:footnote w:id="21">
    <w:p w14:paraId="73850802" w14:textId="7D95A3F0" w:rsidR="00E51193" w:rsidRPr="00A85B21" w:rsidRDefault="00E51193">
      <w:pPr>
        <w:pStyle w:val="Textodenotaderodap"/>
        <w:rPr>
          <w:lang w:val="pt-BR"/>
        </w:rPr>
      </w:pPr>
      <w:r>
        <w:rPr>
          <w:rStyle w:val="Refdenotaderodap"/>
        </w:rPr>
        <w:t>8</w:t>
      </w:r>
      <w:r>
        <w:t xml:space="preserve"> </w:t>
      </w:r>
      <w:r w:rsidRPr="00CD494D">
        <w:t>https://github.com/docker/labs</w:t>
      </w:r>
    </w:p>
  </w:footnote>
  <w:footnote w:id="22">
    <w:p w14:paraId="2E8C9102" w14:textId="3AE68BBA" w:rsidR="00E51193" w:rsidRPr="00C5548C" w:rsidRDefault="00E51193">
      <w:pPr>
        <w:pStyle w:val="Textodenotaderodap"/>
      </w:pPr>
      <w:r>
        <w:rPr>
          <w:rStyle w:val="Refdenotaderodap"/>
        </w:rPr>
        <w:t>9</w:t>
      </w:r>
      <w:r>
        <w:t xml:space="preserve"> </w:t>
      </w:r>
      <w:hyperlink r:id="rId2" w:history="1">
        <w:r w:rsidRPr="000A56CA">
          <w:rPr>
            <w:rStyle w:val="Hiperlink"/>
            <w:color w:val="000000" w:themeColor="text1"/>
            <w:lang w:eastAsia="en-US"/>
          </w:rPr>
          <w:t>http://training.play-with-docker.com/</w:t>
        </w:r>
      </w:hyperlink>
    </w:p>
  </w:footnote>
  <w:footnote w:id="23">
    <w:p w14:paraId="14889887" w14:textId="392A9308" w:rsidR="00E51193" w:rsidRPr="000A56CA" w:rsidRDefault="00E51193">
      <w:pPr>
        <w:pStyle w:val="Textodenotaderodap"/>
        <w:rPr>
          <w:lang w:val="en-US"/>
        </w:rPr>
      </w:pPr>
      <w:r>
        <w:rPr>
          <w:rStyle w:val="Refdenotaderodap"/>
        </w:rPr>
        <w:t>10</w:t>
      </w:r>
      <w:r>
        <w:t xml:space="preserve"> </w:t>
      </w:r>
      <w:hyperlink r:id="rId3" w:history="1">
        <w:r w:rsidRPr="000A56CA">
          <w:rPr>
            <w:rStyle w:val="Hiperlink"/>
            <w:color w:val="000000" w:themeColor="text1"/>
            <w:lang w:eastAsia="en-US"/>
          </w:rPr>
          <w:t>https://training.docker.com/</w:t>
        </w:r>
      </w:hyperlink>
    </w:p>
  </w:footnote>
  <w:footnote w:id="24">
    <w:p w14:paraId="3BD60E68" w14:textId="6F5C9581" w:rsidR="00E51193" w:rsidRPr="00A739E9" w:rsidRDefault="00E51193">
      <w:pPr>
        <w:pStyle w:val="Textodenotaderodap"/>
        <w:rPr>
          <w:lang w:val="en-US"/>
        </w:rPr>
      </w:pPr>
      <w:r>
        <w:rPr>
          <w:rStyle w:val="Refdenotaderodap"/>
        </w:rPr>
        <w:t>2</w:t>
      </w:r>
      <w:r>
        <w:t xml:space="preserve"> </w:t>
      </w:r>
      <w:r w:rsidRPr="00215105">
        <w:t>https://2017.dockercon.com/</w:t>
      </w:r>
    </w:p>
  </w:footnote>
  <w:footnote w:id="25">
    <w:p w14:paraId="5FFAEBF7" w14:textId="7142B977" w:rsidR="00E51193" w:rsidRPr="00323B34" w:rsidRDefault="00E51193">
      <w:pPr>
        <w:pStyle w:val="Textodenotaderodap"/>
      </w:pPr>
      <w:r>
        <w:rPr>
          <w:rStyle w:val="Refdenotaderodap"/>
        </w:rPr>
        <w:footnoteRef/>
      </w:r>
      <w:r>
        <w:t xml:space="preserve"> </w:t>
      </w:r>
      <w:r w:rsidRPr="00323B34">
        <w:t>https://store.docker.com/</w:t>
      </w:r>
    </w:p>
  </w:footnote>
  <w:footnote w:id="26">
    <w:p w14:paraId="5CD883D9" w14:textId="3BE22D7D" w:rsidR="00E51193" w:rsidRPr="00AD5E99" w:rsidRDefault="00E51193">
      <w:pPr>
        <w:pStyle w:val="Textodenotaderodap"/>
      </w:pPr>
      <w:r>
        <w:rPr>
          <w:rStyle w:val="Refdenotaderodap"/>
        </w:rPr>
        <w:footnoteRef/>
      </w:r>
      <w:r>
        <w:t xml:space="preserve"> </w:t>
      </w:r>
      <w:r w:rsidRPr="00AD5E99">
        <w:t>https://store.docker.com/editions/enterprise/docker-ee-aws</w:t>
      </w:r>
    </w:p>
  </w:footnote>
  <w:footnote w:id="27">
    <w:p w14:paraId="70066786" w14:textId="67DCD303" w:rsidR="00E51193" w:rsidRPr="00664F08" w:rsidRDefault="00E51193">
      <w:pPr>
        <w:pStyle w:val="Textodenotaderodap"/>
        <w:rPr>
          <w:lang w:val="en-US"/>
        </w:rPr>
      </w:pPr>
      <w:r>
        <w:rPr>
          <w:rStyle w:val="Refdenotaderodap"/>
        </w:rPr>
        <w:footnoteRef/>
      </w:r>
      <w:r>
        <w:t xml:space="preserve"> </w:t>
      </w:r>
      <w:r w:rsidRPr="00534075">
        <w:t>https://www.docker.com/ibm</w:t>
      </w:r>
    </w:p>
  </w:footnote>
  <w:footnote w:id="28">
    <w:p w14:paraId="28577B71" w14:textId="2FDE7C6F" w:rsidR="00E51193" w:rsidRPr="004875E2" w:rsidRDefault="00E51193">
      <w:pPr>
        <w:pStyle w:val="Textodenotaderodap"/>
        <w:rPr>
          <w:lang w:val="en-US"/>
        </w:rPr>
      </w:pPr>
      <w:r>
        <w:rPr>
          <w:rStyle w:val="Refdenotaderodap"/>
        </w:rPr>
        <w:footnoteRef/>
      </w:r>
      <w:r>
        <w:t xml:space="preserve"> </w:t>
      </w:r>
      <w:r w:rsidRPr="00BC5E9F">
        <w:t>https://www.ibm.com/blogs/bluemix/2017/02/deploy-scalable-docker-application/</w:t>
      </w:r>
    </w:p>
  </w:footnote>
  <w:footnote w:id="29">
    <w:p w14:paraId="6BB44EE3" w14:textId="21B05E11" w:rsidR="00E51193" w:rsidRPr="0072040E" w:rsidRDefault="00E51193" w:rsidP="0072040E">
      <w:pPr>
        <w:pStyle w:val="Textodenotaderodap"/>
      </w:pPr>
      <w:r>
        <w:rPr>
          <w:rStyle w:val="Refdenotaderodap"/>
        </w:rPr>
        <w:t>9</w:t>
      </w:r>
      <w:r>
        <w:t xml:space="preserve"> </w:t>
      </w:r>
      <w:hyperlink r:id="rId4" w:history="1">
        <w:r w:rsidRPr="00856A9C">
          <w:rPr>
            <w:rStyle w:val="Hiperlink"/>
            <w:color w:val="000000" w:themeColor="text1"/>
            <w:u w:val="none"/>
          </w:rPr>
          <w:t>https://github.com/gomex/docker-para-desenvolvedores/blob/master/manuscript/organizacao.md</w:t>
        </w:r>
      </w:hyperlink>
    </w:p>
  </w:footnote>
  <w:footnote w:id="30">
    <w:p w14:paraId="5279E266" w14:textId="3A95153D" w:rsidR="00E51193" w:rsidRPr="0072040E" w:rsidRDefault="00E51193">
      <w:pPr>
        <w:pStyle w:val="Textodenotaderodap"/>
        <w:rPr>
          <w:lang w:val="en-US"/>
        </w:rPr>
      </w:pPr>
      <w:r>
        <w:rPr>
          <w:rStyle w:val="Refdenotaderodap"/>
        </w:rPr>
        <w:t>10</w:t>
      </w:r>
      <w:r>
        <w:t xml:space="preserve"> </w:t>
      </w:r>
      <w:r w:rsidRPr="002A3CFA">
        <w:rPr>
          <w:rStyle w:val="Hiperlink"/>
          <w:color w:val="000000" w:themeColor="text1"/>
          <w:u w:val="none"/>
        </w:rPr>
        <w:t>https://12factor.net/pt_br/</w:t>
      </w:r>
    </w:p>
  </w:footnote>
  <w:footnote w:id="31">
    <w:p w14:paraId="5F950BD0" w14:textId="77777777" w:rsidR="00E51193" w:rsidRPr="0072040E" w:rsidRDefault="00E51193" w:rsidP="003659AC">
      <w:pPr>
        <w:pStyle w:val="Textodenotaderodap"/>
        <w:rPr>
          <w:lang w:val="en-US"/>
        </w:rPr>
      </w:pPr>
      <w:r>
        <w:rPr>
          <w:rStyle w:val="Refdenotaderodap"/>
        </w:rPr>
        <w:t>6</w:t>
      </w:r>
      <w:r>
        <w:t xml:space="preserve"> </w:t>
      </w:r>
      <w:r w:rsidRPr="00414453">
        <w:t>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4566C" w14:textId="77777777" w:rsidR="00E51193" w:rsidRDefault="00E51193">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47BA7C77"/>
    <w:multiLevelType w:val="multilevel"/>
    <w:tmpl w:val="05F255B8"/>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7">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2">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4">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5">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6">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0">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2">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5"/>
  </w:num>
  <w:num w:numId="4">
    <w:abstractNumId w:val="31"/>
  </w:num>
  <w:num w:numId="5">
    <w:abstractNumId w:val="34"/>
  </w:num>
  <w:num w:numId="6">
    <w:abstractNumId w:val="11"/>
  </w:num>
  <w:num w:numId="7">
    <w:abstractNumId w:val="35"/>
  </w:num>
  <w:num w:numId="8">
    <w:abstractNumId w:val="2"/>
  </w:num>
  <w:num w:numId="9">
    <w:abstractNumId w:val="3"/>
  </w:num>
  <w:num w:numId="10">
    <w:abstractNumId w:val="18"/>
  </w:num>
  <w:num w:numId="11">
    <w:abstractNumId w:val="37"/>
  </w:num>
  <w:num w:numId="12">
    <w:abstractNumId w:val="29"/>
  </w:num>
  <w:num w:numId="13">
    <w:abstractNumId w:val="13"/>
  </w:num>
  <w:num w:numId="14">
    <w:abstractNumId w:val="25"/>
  </w:num>
  <w:num w:numId="15">
    <w:abstractNumId w:val="8"/>
  </w:num>
  <w:num w:numId="16">
    <w:abstractNumId w:val="0"/>
  </w:num>
  <w:num w:numId="17">
    <w:abstractNumId w:val="21"/>
  </w:num>
  <w:num w:numId="18">
    <w:abstractNumId w:val="28"/>
  </w:num>
  <w:num w:numId="19">
    <w:abstractNumId w:val="36"/>
  </w:num>
  <w:num w:numId="20">
    <w:abstractNumId w:val="41"/>
  </w:num>
  <w:num w:numId="21">
    <w:abstractNumId w:val="1"/>
  </w:num>
  <w:num w:numId="22">
    <w:abstractNumId w:val="7"/>
  </w:num>
  <w:num w:numId="23">
    <w:abstractNumId w:val="42"/>
  </w:num>
  <w:num w:numId="24">
    <w:abstractNumId w:val="17"/>
  </w:num>
  <w:num w:numId="25">
    <w:abstractNumId w:val="33"/>
  </w:num>
  <w:num w:numId="26">
    <w:abstractNumId w:val="6"/>
  </w:num>
  <w:num w:numId="27">
    <w:abstractNumId w:val="4"/>
  </w:num>
  <w:num w:numId="28">
    <w:abstractNumId w:val="10"/>
  </w:num>
  <w:num w:numId="29">
    <w:abstractNumId w:val="40"/>
  </w:num>
  <w:num w:numId="30">
    <w:abstractNumId w:val="19"/>
  </w:num>
  <w:num w:numId="31">
    <w:abstractNumId w:val="20"/>
  </w:num>
  <w:num w:numId="32">
    <w:abstractNumId w:val="22"/>
  </w:num>
  <w:num w:numId="33">
    <w:abstractNumId w:val="44"/>
  </w:num>
  <w:num w:numId="34">
    <w:abstractNumId w:val="32"/>
  </w:num>
  <w:num w:numId="35">
    <w:abstractNumId w:val="38"/>
  </w:num>
  <w:num w:numId="36">
    <w:abstractNumId w:val="30"/>
  </w:num>
  <w:num w:numId="37">
    <w:abstractNumId w:val="9"/>
  </w:num>
  <w:num w:numId="38">
    <w:abstractNumId w:val="16"/>
  </w:num>
  <w:num w:numId="39">
    <w:abstractNumId w:val="43"/>
  </w:num>
  <w:num w:numId="40">
    <w:abstractNumId w:val="27"/>
  </w:num>
  <w:num w:numId="41">
    <w:abstractNumId w:val="23"/>
  </w:num>
  <w:num w:numId="42">
    <w:abstractNumId w:val="14"/>
  </w:num>
  <w:num w:numId="43">
    <w:abstractNumId w:val="15"/>
  </w:num>
  <w:num w:numId="44">
    <w:abstractNumId w:val="24"/>
  </w:num>
  <w:num w:numId="45">
    <w:abstractNumId w:val="3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iago Cruz">
    <w15:presenceInfo w15:providerId="None" w15:userId="Thiago Cru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trackRevisions/>
  <w:defaultTabStop w:val="708"/>
  <w:hyphenationZone w:val="425"/>
  <w:drawingGridHorizontalSpacing w:val="115"/>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518"/>
    <w:rsid w:val="000001D5"/>
    <w:rsid w:val="0000038E"/>
    <w:rsid w:val="00000F45"/>
    <w:rsid w:val="000020D6"/>
    <w:rsid w:val="00002A51"/>
    <w:rsid w:val="00002D6E"/>
    <w:rsid w:val="00005A0B"/>
    <w:rsid w:val="00005D73"/>
    <w:rsid w:val="000067E6"/>
    <w:rsid w:val="00006E1D"/>
    <w:rsid w:val="00006F16"/>
    <w:rsid w:val="00006F5D"/>
    <w:rsid w:val="00007375"/>
    <w:rsid w:val="00010B37"/>
    <w:rsid w:val="00011801"/>
    <w:rsid w:val="0001233B"/>
    <w:rsid w:val="00012546"/>
    <w:rsid w:val="000135D3"/>
    <w:rsid w:val="00013EB8"/>
    <w:rsid w:val="000154CF"/>
    <w:rsid w:val="00015854"/>
    <w:rsid w:val="0001679C"/>
    <w:rsid w:val="00017951"/>
    <w:rsid w:val="00024811"/>
    <w:rsid w:val="00025C73"/>
    <w:rsid w:val="00030DBE"/>
    <w:rsid w:val="00031356"/>
    <w:rsid w:val="00031776"/>
    <w:rsid w:val="00031A76"/>
    <w:rsid w:val="000322B5"/>
    <w:rsid w:val="00033B3B"/>
    <w:rsid w:val="00034EF5"/>
    <w:rsid w:val="0003686D"/>
    <w:rsid w:val="00036F97"/>
    <w:rsid w:val="000371F5"/>
    <w:rsid w:val="000403F2"/>
    <w:rsid w:val="000404F5"/>
    <w:rsid w:val="0004166E"/>
    <w:rsid w:val="00041715"/>
    <w:rsid w:val="000420BB"/>
    <w:rsid w:val="00042A9D"/>
    <w:rsid w:val="00042BDD"/>
    <w:rsid w:val="0004384E"/>
    <w:rsid w:val="000453EA"/>
    <w:rsid w:val="000458AC"/>
    <w:rsid w:val="000462A6"/>
    <w:rsid w:val="0004684B"/>
    <w:rsid w:val="00047472"/>
    <w:rsid w:val="00050025"/>
    <w:rsid w:val="00050DA4"/>
    <w:rsid w:val="00052C6E"/>
    <w:rsid w:val="00052DDF"/>
    <w:rsid w:val="00054960"/>
    <w:rsid w:val="00055C8B"/>
    <w:rsid w:val="0005639C"/>
    <w:rsid w:val="00057797"/>
    <w:rsid w:val="000579C0"/>
    <w:rsid w:val="00057B67"/>
    <w:rsid w:val="00060081"/>
    <w:rsid w:val="000600DD"/>
    <w:rsid w:val="0006177F"/>
    <w:rsid w:val="00061AA4"/>
    <w:rsid w:val="000629C2"/>
    <w:rsid w:val="00062F39"/>
    <w:rsid w:val="00064559"/>
    <w:rsid w:val="00067480"/>
    <w:rsid w:val="000675A7"/>
    <w:rsid w:val="00067AB3"/>
    <w:rsid w:val="00067D53"/>
    <w:rsid w:val="00070AA9"/>
    <w:rsid w:val="00073BB5"/>
    <w:rsid w:val="00074610"/>
    <w:rsid w:val="00074850"/>
    <w:rsid w:val="000753AC"/>
    <w:rsid w:val="00075901"/>
    <w:rsid w:val="00076149"/>
    <w:rsid w:val="00076584"/>
    <w:rsid w:val="00077565"/>
    <w:rsid w:val="0007793D"/>
    <w:rsid w:val="00077DE7"/>
    <w:rsid w:val="000801BF"/>
    <w:rsid w:val="00080AF8"/>
    <w:rsid w:val="00081178"/>
    <w:rsid w:val="000834D4"/>
    <w:rsid w:val="00083EF0"/>
    <w:rsid w:val="000845B3"/>
    <w:rsid w:val="00084DCD"/>
    <w:rsid w:val="00085131"/>
    <w:rsid w:val="00085BAF"/>
    <w:rsid w:val="00086281"/>
    <w:rsid w:val="00086BDD"/>
    <w:rsid w:val="00087C69"/>
    <w:rsid w:val="00091112"/>
    <w:rsid w:val="00091183"/>
    <w:rsid w:val="000937CC"/>
    <w:rsid w:val="000939F0"/>
    <w:rsid w:val="00093E58"/>
    <w:rsid w:val="000941D7"/>
    <w:rsid w:val="00095895"/>
    <w:rsid w:val="00095A0E"/>
    <w:rsid w:val="00096F98"/>
    <w:rsid w:val="000A0532"/>
    <w:rsid w:val="000A080A"/>
    <w:rsid w:val="000A0935"/>
    <w:rsid w:val="000A2525"/>
    <w:rsid w:val="000A54D5"/>
    <w:rsid w:val="000A56CA"/>
    <w:rsid w:val="000A5B09"/>
    <w:rsid w:val="000A5F28"/>
    <w:rsid w:val="000A6048"/>
    <w:rsid w:val="000A6EAA"/>
    <w:rsid w:val="000A7CE0"/>
    <w:rsid w:val="000B1534"/>
    <w:rsid w:val="000B195D"/>
    <w:rsid w:val="000B30B9"/>
    <w:rsid w:val="000B3411"/>
    <w:rsid w:val="000B5349"/>
    <w:rsid w:val="000B58B7"/>
    <w:rsid w:val="000B5968"/>
    <w:rsid w:val="000B64A2"/>
    <w:rsid w:val="000B7445"/>
    <w:rsid w:val="000C001A"/>
    <w:rsid w:val="000C0BA3"/>
    <w:rsid w:val="000C245C"/>
    <w:rsid w:val="000C2F80"/>
    <w:rsid w:val="000C5351"/>
    <w:rsid w:val="000C586D"/>
    <w:rsid w:val="000C6FC5"/>
    <w:rsid w:val="000D0DB1"/>
    <w:rsid w:val="000D189A"/>
    <w:rsid w:val="000D1C8B"/>
    <w:rsid w:val="000D26EF"/>
    <w:rsid w:val="000D288A"/>
    <w:rsid w:val="000D3CB7"/>
    <w:rsid w:val="000D588B"/>
    <w:rsid w:val="000D6FB7"/>
    <w:rsid w:val="000D70A3"/>
    <w:rsid w:val="000D757E"/>
    <w:rsid w:val="000D763F"/>
    <w:rsid w:val="000D7F80"/>
    <w:rsid w:val="000E0D2B"/>
    <w:rsid w:val="000E261F"/>
    <w:rsid w:val="000E3BD4"/>
    <w:rsid w:val="000E3F6B"/>
    <w:rsid w:val="000E418A"/>
    <w:rsid w:val="000E5889"/>
    <w:rsid w:val="000E680F"/>
    <w:rsid w:val="000E6F57"/>
    <w:rsid w:val="000F0D4D"/>
    <w:rsid w:val="000F1072"/>
    <w:rsid w:val="000F2DFD"/>
    <w:rsid w:val="000F469C"/>
    <w:rsid w:val="000F48C2"/>
    <w:rsid w:val="000F4CB7"/>
    <w:rsid w:val="000F4F0C"/>
    <w:rsid w:val="000F6964"/>
    <w:rsid w:val="001003CD"/>
    <w:rsid w:val="00101428"/>
    <w:rsid w:val="00101B3E"/>
    <w:rsid w:val="00101D56"/>
    <w:rsid w:val="0010253D"/>
    <w:rsid w:val="0010368D"/>
    <w:rsid w:val="0010382F"/>
    <w:rsid w:val="0010417B"/>
    <w:rsid w:val="00105871"/>
    <w:rsid w:val="00106081"/>
    <w:rsid w:val="00106CAF"/>
    <w:rsid w:val="0010759F"/>
    <w:rsid w:val="0011167B"/>
    <w:rsid w:val="00114BCB"/>
    <w:rsid w:val="001153C1"/>
    <w:rsid w:val="00116A4C"/>
    <w:rsid w:val="001175A1"/>
    <w:rsid w:val="00117EEE"/>
    <w:rsid w:val="00120902"/>
    <w:rsid w:val="00122198"/>
    <w:rsid w:val="001225C8"/>
    <w:rsid w:val="00122B3C"/>
    <w:rsid w:val="00123B8D"/>
    <w:rsid w:val="00126FAE"/>
    <w:rsid w:val="0013105E"/>
    <w:rsid w:val="00131701"/>
    <w:rsid w:val="00131B8B"/>
    <w:rsid w:val="001323EA"/>
    <w:rsid w:val="0013289C"/>
    <w:rsid w:val="00132973"/>
    <w:rsid w:val="00132DF2"/>
    <w:rsid w:val="00134CF7"/>
    <w:rsid w:val="00137C08"/>
    <w:rsid w:val="00140E98"/>
    <w:rsid w:val="0014123B"/>
    <w:rsid w:val="00141EEE"/>
    <w:rsid w:val="00142333"/>
    <w:rsid w:val="00142517"/>
    <w:rsid w:val="00143068"/>
    <w:rsid w:val="001446C6"/>
    <w:rsid w:val="00145620"/>
    <w:rsid w:val="001459FF"/>
    <w:rsid w:val="00145E95"/>
    <w:rsid w:val="001502E0"/>
    <w:rsid w:val="00150410"/>
    <w:rsid w:val="0015290B"/>
    <w:rsid w:val="00153029"/>
    <w:rsid w:val="00153A1A"/>
    <w:rsid w:val="00154795"/>
    <w:rsid w:val="001547B6"/>
    <w:rsid w:val="001549C6"/>
    <w:rsid w:val="00154A5F"/>
    <w:rsid w:val="00155499"/>
    <w:rsid w:val="0015691C"/>
    <w:rsid w:val="00157072"/>
    <w:rsid w:val="00160736"/>
    <w:rsid w:val="001617C8"/>
    <w:rsid w:val="001646B1"/>
    <w:rsid w:val="00164F8C"/>
    <w:rsid w:val="0016515D"/>
    <w:rsid w:val="00165C94"/>
    <w:rsid w:val="0017031F"/>
    <w:rsid w:val="00172634"/>
    <w:rsid w:val="0017361E"/>
    <w:rsid w:val="00174C66"/>
    <w:rsid w:val="0017544C"/>
    <w:rsid w:val="00176284"/>
    <w:rsid w:val="0017638D"/>
    <w:rsid w:val="00176F31"/>
    <w:rsid w:val="00177233"/>
    <w:rsid w:val="00180959"/>
    <w:rsid w:val="001821F2"/>
    <w:rsid w:val="0018236B"/>
    <w:rsid w:val="00182973"/>
    <w:rsid w:val="00184491"/>
    <w:rsid w:val="0018541F"/>
    <w:rsid w:val="00185BD2"/>
    <w:rsid w:val="00186AC6"/>
    <w:rsid w:val="00191348"/>
    <w:rsid w:val="00192057"/>
    <w:rsid w:val="00192F18"/>
    <w:rsid w:val="001A2D71"/>
    <w:rsid w:val="001A3D85"/>
    <w:rsid w:val="001A3F07"/>
    <w:rsid w:val="001A3F23"/>
    <w:rsid w:val="001A4338"/>
    <w:rsid w:val="001A549E"/>
    <w:rsid w:val="001A568C"/>
    <w:rsid w:val="001B085D"/>
    <w:rsid w:val="001B379C"/>
    <w:rsid w:val="001B3BA7"/>
    <w:rsid w:val="001B4130"/>
    <w:rsid w:val="001B4194"/>
    <w:rsid w:val="001B4334"/>
    <w:rsid w:val="001B4E98"/>
    <w:rsid w:val="001B765B"/>
    <w:rsid w:val="001B7DEA"/>
    <w:rsid w:val="001C0E7D"/>
    <w:rsid w:val="001C17E2"/>
    <w:rsid w:val="001C1A41"/>
    <w:rsid w:val="001C3545"/>
    <w:rsid w:val="001C3A34"/>
    <w:rsid w:val="001C4248"/>
    <w:rsid w:val="001C4847"/>
    <w:rsid w:val="001C4B8F"/>
    <w:rsid w:val="001C536B"/>
    <w:rsid w:val="001C5D56"/>
    <w:rsid w:val="001D0F94"/>
    <w:rsid w:val="001D132B"/>
    <w:rsid w:val="001D1D7C"/>
    <w:rsid w:val="001D21C9"/>
    <w:rsid w:val="001D2CF2"/>
    <w:rsid w:val="001D3EEA"/>
    <w:rsid w:val="001D3F2C"/>
    <w:rsid w:val="001D46BC"/>
    <w:rsid w:val="001D4D81"/>
    <w:rsid w:val="001D5BC3"/>
    <w:rsid w:val="001D759B"/>
    <w:rsid w:val="001E03D1"/>
    <w:rsid w:val="001E1902"/>
    <w:rsid w:val="001E1CF0"/>
    <w:rsid w:val="001E2921"/>
    <w:rsid w:val="001E6541"/>
    <w:rsid w:val="001E65B3"/>
    <w:rsid w:val="001E6C56"/>
    <w:rsid w:val="001F11CC"/>
    <w:rsid w:val="001F3073"/>
    <w:rsid w:val="00201147"/>
    <w:rsid w:val="00204428"/>
    <w:rsid w:val="00205B64"/>
    <w:rsid w:val="0020632C"/>
    <w:rsid w:val="00207C26"/>
    <w:rsid w:val="002105BF"/>
    <w:rsid w:val="00210AC0"/>
    <w:rsid w:val="00210B91"/>
    <w:rsid w:val="002119B5"/>
    <w:rsid w:val="00214A82"/>
    <w:rsid w:val="00215105"/>
    <w:rsid w:val="0021511B"/>
    <w:rsid w:val="0022087F"/>
    <w:rsid w:val="002218C3"/>
    <w:rsid w:val="002218D8"/>
    <w:rsid w:val="00223027"/>
    <w:rsid w:val="0022348F"/>
    <w:rsid w:val="002235BC"/>
    <w:rsid w:val="00226E56"/>
    <w:rsid w:val="002271DA"/>
    <w:rsid w:val="0022784D"/>
    <w:rsid w:val="00231232"/>
    <w:rsid w:val="00232344"/>
    <w:rsid w:val="00232D41"/>
    <w:rsid w:val="0023335D"/>
    <w:rsid w:val="00233DE2"/>
    <w:rsid w:val="002357C5"/>
    <w:rsid w:val="00237306"/>
    <w:rsid w:val="00237C65"/>
    <w:rsid w:val="002401A5"/>
    <w:rsid w:val="00241C62"/>
    <w:rsid w:val="0024331D"/>
    <w:rsid w:val="0024513D"/>
    <w:rsid w:val="002460B7"/>
    <w:rsid w:val="0024652F"/>
    <w:rsid w:val="00247037"/>
    <w:rsid w:val="00247998"/>
    <w:rsid w:val="00250D8C"/>
    <w:rsid w:val="0025174A"/>
    <w:rsid w:val="0025225C"/>
    <w:rsid w:val="0025305F"/>
    <w:rsid w:val="00253CEA"/>
    <w:rsid w:val="002549CD"/>
    <w:rsid w:val="00254DF2"/>
    <w:rsid w:val="002561A2"/>
    <w:rsid w:val="0026057B"/>
    <w:rsid w:val="00260AFD"/>
    <w:rsid w:val="00261573"/>
    <w:rsid w:val="00261BA1"/>
    <w:rsid w:val="00261D71"/>
    <w:rsid w:val="00264EFE"/>
    <w:rsid w:val="00266F4B"/>
    <w:rsid w:val="0026742C"/>
    <w:rsid w:val="00267477"/>
    <w:rsid w:val="00267E7E"/>
    <w:rsid w:val="0027048E"/>
    <w:rsid w:val="00270D92"/>
    <w:rsid w:val="00274DAB"/>
    <w:rsid w:val="002778C1"/>
    <w:rsid w:val="00277E81"/>
    <w:rsid w:val="00280D6F"/>
    <w:rsid w:val="00281D92"/>
    <w:rsid w:val="002839D1"/>
    <w:rsid w:val="00285086"/>
    <w:rsid w:val="002850F3"/>
    <w:rsid w:val="00285387"/>
    <w:rsid w:val="00285B97"/>
    <w:rsid w:val="0029244E"/>
    <w:rsid w:val="00293D5D"/>
    <w:rsid w:val="00293FB2"/>
    <w:rsid w:val="00293FEF"/>
    <w:rsid w:val="002A0862"/>
    <w:rsid w:val="002A18A3"/>
    <w:rsid w:val="002A3CFA"/>
    <w:rsid w:val="002A3F79"/>
    <w:rsid w:val="002A5105"/>
    <w:rsid w:val="002A699D"/>
    <w:rsid w:val="002B0F82"/>
    <w:rsid w:val="002B33B0"/>
    <w:rsid w:val="002B35F7"/>
    <w:rsid w:val="002B4023"/>
    <w:rsid w:val="002B7532"/>
    <w:rsid w:val="002B79F8"/>
    <w:rsid w:val="002C0CB1"/>
    <w:rsid w:val="002C0F94"/>
    <w:rsid w:val="002C13CB"/>
    <w:rsid w:val="002C1CF9"/>
    <w:rsid w:val="002C6298"/>
    <w:rsid w:val="002C6832"/>
    <w:rsid w:val="002C691D"/>
    <w:rsid w:val="002D00F7"/>
    <w:rsid w:val="002D147C"/>
    <w:rsid w:val="002D337C"/>
    <w:rsid w:val="002D3E0F"/>
    <w:rsid w:val="002D41F4"/>
    <w:rsid w:val="002D443A"/>
    <w:rsid w:val="002D481B"/>
    <w:rsid w:val="002D48B9"/>
    <w:rsid w:val="002D4C2F"/>
    <w:rsid w:val="002D7B68"/>
    <w:rsid w:val="002E047A"/>
    <w:rsid w:val="002E12B6"/>
    <w:rsid w:val="002E12C9"/>
    <w:rsid w:val="002E1F54"/>
    <w:rsid w:val="002E210D"/>
    <w:rsid w:val="002E2DAC"/>
    <w:rsid w:val="002E4139"/>
    <w:rsid w:val="002E55E5"/>
    <w:rsid w:val="002E5A65"/>
    <w:rsid w:val="002E6C9A"/>
    <w:rsid w:val="002E741B"/>
    <w:rsid w:val="002E7762"/>
    <w:rsid w:val="002E7862"/>
    <w:rsid w:val="002F26AE"/>
    <w:rsid w:val="002F2AA6"/>
    <w:rsid w:val="002F6429"/>
    <w:rsid w:val="00300223"/>
    <w:rsid w:val="00300493"/>
    <w:rsid w:val="003004CE"/>
    <w:rsid w:val="00300DF8"/>
    <w:rsid w:val="00300F51"/>
    <w:rsid w:val="0030115D"/>
    <w:rsid w:val="00301197"/>
    <w:rsid w:val="003015B6"/>
    <w:rsid w:val="0030195F"/>
    <w:rsid w:val="003039F4"/>
    <w:rsid w:val="00303AF2"/>
    <w:rsid w:val="00303BFA"/>
    <w:rsid w:val="00303F65"/>
    <w:rsid w:val="00304589"/>
    <w:rsid w:val="00306277"/>
    <w:rsid w:val="00306B78"/>
    <w:rsid w:val="0030725E"/>
    <w:rsid w:val="0030749B"/>
    <w:rsid w:val="003075A6"/>
    <w:rsid w:val="00307A9C"/>
    <w:rsid w:val="00307C55"/>
    <w:rsid w:val="00310235"/>
    <w:rsid w:val="00310F06"/>
    <w:rsid w:val="003129CB"/>
    <w:rsid w:val="003130ED"/>
    <w:rsid w:val="0031712E"/>
    <w:rsid w:val="00323B34"/>
    <w:rsid w:val="00326827"/>
    <w:rsid w:val="00331D67"/>
    <w:rsid w:val="00332FD3"/>
    <w:rsid w:val="003336B6"/>
    <w:rsid w:val="00333C20"/>
    <w:rsid w:val="0033526A"/>
    <w:rsid w:val="00335BFE"/>
    <w:rsid w:val="0033649D"/>
    <w:rsid w:val="0033688A"/>
    <w:rsid w:val="00336D90"/>
    <w:rsid w:val="00340653"/>
    <w:rsid w:val="00340DCE"/>
    <w:rsid w:val="00341372"/>
    <w:rsid w:val="00342724"/>
    <w:rsid w:val="0034303F"/>
    <w:rsid w:val="00344B46"/>
    <w:rsid w:val="00345F88"/>
    <w:rsid w:val="00346BAF"/>
    <w:rsid w:val="00346D96"/>
    <w:rsid w:val="00346F59"/>
    <w:rsid w:val="0034724E"/>
    <w:rsid w:val="00347446"/>
    <w:rsid w:val="00347AD0"/>
    <w:rsid w:val="00351989"/>
    <w:rsid w:val="0035274B"/>
    <w:rsid w:val="0035521A"/>
    <w:rsid w:val="00356249"/>
    <w:rsid w:val="003566B1"/>
    <w:rsid w:val="00360999"/>
    <w:rsid w:val="003621F2"/>
    <w:rsid w:val="003628D0"/>
    <w:rsid w:val="0036454F"/>
    <w:rsid w:val="00364C17"/>
    <w:rsid w:val="00364DA9"/>
    <w:rsid w:val="003654A0"/>
    <w:rsid w:val="003659AC"/>
    <w:rsid w:val="00365CF5"/>
    <w:rsid w:val="003718A0"/>
    <w:rsid w:val="00371EF8"/>
    <w:rsid w:val="00372254"/>
    <w:rsid w:val="0037276C"/>
    <w:rsid w:val="003729A4"/>
    <w:rsid w:val="00373E33"/>
    <w:rsid w:val="00374B47"/>
    <w:rsid w:val="00377895"/>
    <w:rsid w:val="0038011C"/>
    <w:rsid w:val="00380C27"/>
    <w:rsid w:val="003811C5"/>
    <w:rsid w:val="00381ECA"/>
    <w:rsid w:val="00381FA7"/>
    <w:rsid w:val="00385309"/>
    <w:rsid w:val="00385B8F"/>
    <w:rsid w:val="00390EB8"/>
    <w:rsid w:val="00391AB1"/>
    <w:rsid w:val="0039253A"/>
    <w:rsid w:val="00393659"/>
    <w:rsid w:val="003937C4"/>
    <w:rsid w:val="00394D88"/>
    <w:rsid w:val="0039613C"/>
    <w:rsid w:val="00397ACD"/>
    <w:rsid w:val="003A1260"/>
    <w:rsid w:val="003A2216"/>
    <w:rsid w:val="003A32F9"/>
    <w:rsid w:val="003A540C"/>
    <w:rsid w:val="003A583B"/>
    <w:rsid w:val="003A5893"/>
    <w:rsid w:val="003A59F0"/>
    <w:rsid w:val="003A5D9B"/>
    <w:rsid w:val="003A7251"/>
    <w:rsid w:val="003A7EF2"/>
    <w:rsid w:val="003B128A"/>
    <w:rsid w:val="003B1AE1"/>
    <w:rsid w:val="003B20BE"/>
    <w:rsid w:val="003B3C04"/>
    <w:rsid w:val="003B4D07"/>
    <w:rsid w:val="003B79D6"/>
    <w:rsid w:val="003C0441"/>
    <w:rsid w:val="003C1817"/>
    <w:rsid w:val="003C2963"/>
    <w:rsid w:val="003C3299"/>
    <w:rsid w:val="003C35AA"/>
    <w:rsid w:val="003C4D53"/>
    <w:rsid w:val="003C4E7C"/>
    <w:rsid w:val="003C58C5"/>
    <w:rsid w:val="003C5B39"/>
    <w:rsid w:val="003C5C53"/>
    <w:rsid w:val="003C61EC"/>
    <w:rsid w:val="003C7609"/>
    <w:rsid w:val="003D0E05"/>
    <w:rsid w:val="003D2836"/>
    <w:rsid w:val="003D2C90"/>
    <w:rsid w:val="003D2F6B"/>
    <w:rsid w:val="003D3D74"/>
    <w:rsid w:val="003D4EF1"/>
    <w:rsid w:val="003D6640"/>
    <w:rsid w:val="003D6D07"/>
    <w:rsid w:val="003E0E34"/>
    <w:rsid w:val="003E151D"/>
    <w:rsid w:val="003E175A"/>
    <w:rsid w:val="003E2021"/>
    <w:rsid w:val="003E23C5"/>
    <w:rsid w:val="003E282C"/>
    <w:rsid w:val="003E4306"/>
    <w:rsid w:val="003E5EF3"/>
    <w:rsid w:val="003F0970"/>
    <w:rsid w:val="003F17DC"/>
    <w:rsid w:val="003F219F"/>
    <w:rsid w:val="003F254F"/>
    <w:rsid w:val="003F25CD"/>
    <w:rsid w:val="003F2FF6"/>
    <w:rsid w:val="003F52AA"/>
    <w:rsid w:val="003F5F33"/>
    <w:rsid w:val="003F658C"/>
    <w:rsid w:val="00400525"/>
    <w:rsid w:val="00402718"/>
    <w:rsid w:val="00403030"/>
    <w:rsid w:val="0040314F"/>
    <w:rsid w:val="00403392"/>
    <w:rsid w:val="0040364E"/>
    <w:rsid w:val="00403A22"/>
    <w:rsid w:val="004041EA"/>
    <w:rsid w:val="004043C0"/>
    <w:rsid w:val="00404745"/>
    <w:rsid w:val="00406A65"/>
    <w:rsid w:val="004077D9"/>
    <w:rsid w:val="004108F7"/>
    <w:rsid w:val="0041155B"/>
    <w:rsid w:val="0041229C"/>
    <w:rsid w:val="00412BC5"/>
    <w:rsid w:val="00412F0F"/>
    <w:rsid w:val="00413867"/>
    <w:rsid w:val="00413EB1"/>
    <w:rsid w:val="00414453"/>
    <w:rsid w:val="00414755"/>
    <w:rsid w:val="00414A48"/>
    <w:rsid w:val="00414AA2"/>
    <w:rsid w:val="004161E3"/>
    <w:rsid w:val="0041735C"/>
    <w:rsid w:val="00417CA5"/>
    <w:rsid w:val="00421105"/>
    <w:rsid w:val="00421C9E"/>
    <w:rsid w:val="00423FAD"/>
    <w:rsid w:val="00424573"/>
    <w:rsid w:val="004254F9"/>
    <w:rsid w:val="004261E6"/>
    <w:rsid w:val="00426E96"/>
    <w:rsid w:val="00427B50"/>
    <w:rsid w:val="00430BF9"/>
    <w:rsid w:val="0043127F"/>
    <w:rsid w:val="00431480"/>
    <w:rsid w:val="00431EB7"/>
    <w:rsid w:val="00433567"/>
    <w:rsid w:val="00435060"/>
    <w:rsid w:val="00435200"/>
    <w:rsid w:val="004407A8"/>
    <w:rsid w:val="0044152E"/>
    <w:rsid w:val="0044246A"/>
    <w:rsid w:val="00444A86"/>
    <w:rsid w:val="0044631C"/>
    <w:rsid w:val="004466D9"/>
    <w:rsid w:val="0044793A"/>
    <w:rsid w:val="004514B8"/>
    <w:rsid w:val="004528D9"/>
    <w:rsid w:val="00454A0C"/>
    <w:rsid w:val="004554A9"/>
    <w:rsid w:val="00455B24"/>
    <w:rsid w:val="004621DB"/>
    <w:rsid w:val="00462A6B"/>
    <w:rsid w:val="00463256"/>
    <w:rsid w:val="00463F02"/>
    <w:rsid w:val="004641F8"/>
    <w:rsid w:val="00464BD8"/>
    <w:rsid w:val="004653FF"/>
    <w:rsid w:val="00466EBF"/>
    <w:rsid w:val="00471493"/>
    <w:rsid w:val="004721E6"/>
    <w:rsid w:val="00476A9A"/>
    <w:rsid w:val="00477CCD"/>
    <w:rsid w:val="00481231"/>
    <w:rsid w:val="00481FA8"/>
    <w:rsid w:val="004834C2"/>
    <w:rsid w:val="00485209"/>
    <w:rsid w:val="0048528F"/>
    <w:rsid w:val="00485E2C"/>
    <w:rsid w:val="00487299"/>
    <w:rsid w:val="004875E2"/>
    <w:rsid w:val="00490A82"/>
    <w:rsid w:val="00490EA9"/>
    <w:rsid w:val="00491CE6"/>
    <w:rsid w:val="00491F99"/>
    <w:rsid w:val="004925AC"/>
    <w:rsid w:val="00496210"/>
    <w:rsid w:val="00496E1B"/>
    <w:rsid w:val="004977BA"/>
    <w:rsid w:val="004A1D20"/>
    <w:rsid w:val="004A23BD"/>
    <w:rsid w:val="004A42CE"/>
    <w:rsid w:val="004A490B"/>
    <w:rsid w:val="004A4A70"/>
    <w:rsid w:val="004A659F"/>
    <w:rsid w:val="004A664D"/>
    <w:rsid w:val="004A6827"/>
    <w:rsid w:val="004A7010"/>
    <w:rsid w:val="004A7A54"/>
    <w:rsid w:val="004B0947"/>
    <w:rsid w:val="004B0F55"/>
    <w:rsid w:val="004B1DE4"/>
    <w:rsid w:val="004B2AA5"/>
    <w:rsid w:val="004B353B"/>
    <w:rsid w:val="004B40D3"/>
    <w:rsid w:val="004B55BE"/>
    <w:rsid w:val="004B6454"/>
    <w:rsid w:val="004C16B7"/>
    <w:rsid w:val="004C1961"/>
    <w:rsid w:val="004C2B6F"/>
    <w:rsid w:val="004C3623"/>
    <w:rsid w:val="004C376F"/>
    <w:rsid w:val="004C4201"/>
    <w:rsid w:val="004C472D"/>
    <w:rsid w:val="004C63E9"/>
    <w:rsid w:val="004D0475"/>
    <w:rsid w:val="004D29CD"/>
    <w:rsid w:val="004D3F25"/>
    <w:rsid w:val="004D3FA9"/>
    <w:rsid w:val="004D4FC8"/>
    <w:rsid w:val="004D60D7"/>
    <w:rsid w:val="004D639C"/>
    <w:rsid w:val="004D702F"/>
    <w:rsid w:val="004D773B"/>
    <w:rsid w:val="004D7AD9"/>
    <w:rsid w:val="004E0971"/>
    <w:rsid w:val="004E1980"/>
    <w:rsid w:val="004E2777"/>
    <w:rsid w:val="004E2807"/>
    <w:rsid w:val="004E2C92"/>
    <w:rsid w:val="004E4902"/>
    <w:rsid w:val="004E58EE"/>
    <w:rsid w:val="004E6545"/>
    <w:rsid w:val="004E66E8"/>
    <w:rsid w:val="004E6A0B"/>
    <w:rsid w:val="004E6D03"/>
    <w:rsid w:val="004E6EC3"/>
    <w:rsid w:val="004F1F41"/>
    <w:rsid w:val="004F36B6"/>
    <w:rsid w:val="004F3B4D"/>
    <w:rsid w:val="004F41B6"/>
    <w:rsid w:val="004F570F"/>
    <w:rsid w:val="004F5C85"/>
    <w:rsid w:val="004F6275"/>
    <w:rsid w:val="004F6731"/>
    <w:rsid w:val="004F6D7C"/>
    <w:rsid w:val="0050044B"/>
    <w:rsid w:val="00502FE1"/>
    <w:rsid w:val="00503F8F"/>
    <w:rsid w:val="0050405E"/>
    <w:rsid w:val="00505D9C"/>
    <w:rsid w:val="00505DA4"/>
    <w:rsid w:val="005069F1"/>
    <w:rsid w:val="00506A41"/>
    <w:rsid w:val="00512D8F"/>
    <w:rsid w:val="005141F3"/>
    <w:rsid w:val="005154EF"/>
    <w:rsid w:val="00517999"/>
    <w:rsid w:val="005206CF"/>
    <w:rsid w:val="00520AB1"/>
    <w:rsid w:val="00521BCB"/>
    <w:rsid w:val="00521F7A"/>
    <w:rsid w:val="0052391B"/>
    <w:rsid w:val="005239C9"/>
    <w:rsid w:val="00524240"/>
    <w:rsid w:val="00524E8F"/>
    <w:rsid w:val="005256D9"/>
    <w:rsid w:val="00526ACE"/>
    <w:rsid w:val="0052704D"/>
    <w:rsid w:val="00527AFA"/>
    <w:rsid w:val="00530FFA"/>
    <w:rsid w:val="00531061"/>
    <w:rsid w:val="005316CC"/>
    <w:rsid w:val="00531B01"/>
    <w:rsid w:val="00533488"/>
    <w:rsid w:val="00534075"/>
    <w:rsid w:val="00535AC0"/>
    <w:rsid w:val="0053657C"/>
    <w:rsid w:val="00536E45"/>
    <w:rsid w:val="0053728C"/>
    <w:rsid w:val="00540288"/>
    <w:rsid w:val="00540C73"/>
    <w:rsid w:val="00541FE6"/>
    <w:rsid w:val="005442B7"/>
    <w:rsid w:val="0054477E"/>
    <w:rsid w:val="0054492D"/>
    <w:rsid w:val="00544A89"/>
    <w:rsid w:val="00544D4A"/>
    <w:rsid w:val="005458AF"/>
    <w:rsid w:val="00546BC4"/>
    <w:rsid w:val="00547F8D"/>
    <w:rsid w:val="005503E9"/>
    <w:rsid w:val="0055229E"/>
    <w:rsid w:val="00552D9F"/>
    <w:rsid w:val="0055394C"/>
    <w:rsid w:val="005547D6"/>
    <w:rsid w:val="00557164"/>
    <w:rsid w:val="00557417"/>
    <w:rsid w:val="0056084C"/>
    <w:rsid w:val="0056094B"/>
    <w:rsid w:val="00561437"/>
    <w:rsid w:val="00561605"/>
    <w:rsid w:val="00562914"/>
    <w:rsid w:val="0056345D"/>
    <w:rsid w:val="00565A08"/>
    <w:rsid w:val="005663E8"/>
    <w:rsid w:val="00566D8F"/>
    <w:rsid w:val="00567367"/>
    <w:rsid w:val="0057055B"/>
    <w:rsid w:val="00570694"/>
    <w:rsid w:val="00571369"/>
    <w:rsid w:val="00571925"/>
    <w:rsid w:val="005723E3"/>
    <w:rsid w:val="00572EC7"/>
    <w:rsid w:val="00573BBE"/>
    <w:rsid w:val="0058370B"/>
    <w:rsid w:val="005837C3"/>
    <w:rsid w:val="00583CF7"/>
    <w:rsid w:val="00584271"/>
    <w:rsid w:val="00584C4B"/>
    <w:rsid w:val="00585E62"/>
    <w:rsid w:val="00586644"/>
    <w:rsid w:val="0059284C"/>
    <w:rsid w:val="005935CC"/>
    <w:rsid w:val="0059496D"/>
    <w:rsid w:val="00594C50"/>
    <w:rsid w:val="00596DAF"/>
    <w:rsid w:val="00597579"/>
    <w:rsid w:val="005975E3"/>
    <w:rsid w:val="005A00E2"/>
    <w:rsid w:val="005A053A"/>
    <w:rsid w:val="005A1BF0"/>
    <w:rsid w:val="005A2170"/>
    <w:rsid w:val="005A2A8B"/>
    <w:rsid w:val="005A39A9"/>
    <w:rsid w:val="005A3A2C"/>
    <w:rsid w:val="005A4A7E"/>
    <w:rsid w:val="005A4E49"/>
    <w:rsid w:val="005A5284"/>
    <w:rsid w:val="005A5701"/>
    <w:rsid w:val="005A7A79"/>
    <w:rsid w:val="005A7D2A"/>
    <w:rsid w:val="005B13E8"/>
    <w:rsid w:val="005B1535"/>
    <w:rsid w:val="005B16F0"/>
    <w:rsid w:val="005B1CAB"/>
    <w:rsid w:val="005B2656"/>
    <w:rsid w:val="005B2A32"/>
    <w:rsid w:val="005B4F7F"/>
    <w:rsid w:val="005B529A"/>
    <w:rsid w:val="005B5E8D"/>
    <w:rsid w:val="005B6DB1"/>
    <w:rsid w:val="005B713A"/>
    <w:rsid w:val="005B720E"/>
    <w:rsid w:val="005B7C63"/>
    <w:rsid w:val="005C0C6F"/>
    <w:rsid w:val="005C0E4C"/>
    <w:rsid w:val="005C1476"/>
    <w:rsid w:val="005C1B34"/>
    <w:rsid w:val="005C2B61"/>
    <w:rsid w:val="005C3C34"/>
    <w:rsid w:val="005C40F4"/>
    <w:rsid w:val="005C6120"/>
    <w:rsid w:val="005D0C88"/>
    <w:rsid w:val="005D1D4C"/>
    <w:rsid w:val="005D23A5"/>
    <w:rsid w:val="005D37F9"/>
    <w:rsid w:val="005D5365"/>
    <w:rsid w:val="005D55C2"/>
    <w:rsid w:val="005D5743"/>
    <w:rsid w:val="005D5CFE"/>
    <w:rsid w:val="005D5DE8"/>
    <w:rsid w:val="005D5F67"/>
    <w:rsid w:val="005D671E"/>
    <w:rsid w:val="005D7A58"/>
    <w:rsid w:val="005E01A1"/>
    <w:rsid w:val="005E06C8"/>
    <w:rsid w:val="005E07A8"/>
    <w:rsid w:val="005E313E"/>
    <w:rsid w:val="005E4138"/>
    <w:rsid w:val="005E463D"/>
    <w:rsid w:val="005E4CE9"/>
    <w:rsid w:val="005E730E"/>
    <w:rsid w:val="005E7E0B"/>
    <w:rsid w:val="005F0E07"/>
    <w:rsid w:val="005F17E3"/>
    <w:rsid w:val="005F2AA7"/>
    <w:rsid w:val="005F3C9F"/>
    <w:rsid w:val="005F3D92"/>
    <w:rsid w:val="005F55B9"/>
    <w:rsid w:val="005F6018"/>
    <w:rsid w:val="005F6AAD"/>
    <w:rsid w:val="005F770B"/>
    <w:rsid w:val="006000F1"/>
    <w:rsid w:val="0060039A"/>
    <w:rsid w:val="00602990"/>
    <w:rsid w:val="00602E14"/>
    <w:rsid w:val="00603028"/>
    <w:rsid w:val="0060499B"/>
    <w:rsid w:val="0060508E"/>
    <w:rsid w:val="006063FB"/>
    <w:rsid w:val="00606531"/>
    <w:rsid w:val="00607A79"/>
    <w:rsid w:val="00607CD1"/>
    <w:rsid w:val="00607F7F"/>
    <w:rsid w:val="00607FED"/>
    <w:rsid w:val="00611264"/>
    <w:rsid w:val="0061383B"/>
    <w:rsid w:val="00614232"/>
    <w:rsid w:val="00614D34"/>
    <w:rsid w:val="00614E97"/>
    <w:rsid w:val="006152D8"/>
    <w:rsid w:val="00616704"/>
    <w:rsid w:val="0062104B"/>
    <w:rsid w:val="006226FC"/>
    <w:rsid w:val="00624911"/>
    <w:rsid w:val="006258E1"/>
    <w:rsid w:val="00626343"/>
    <w:rsid w:val="00631387"/>
    <w:rsid w:val="00632AC6"/>
    <w:rsid w:val="0063312D"/>
    <w:rsid w:val="00634302"/>
    <w:rsid w:val="00634C23"/>
    <w:rsid w:val="00634C34"/>
    <w:rsid w:val="00635C01"/>
    <w:rsid w:val="00636305"/>
    <w:rsid w:val="0063689E"/>
    <w:rsid w:val="00636A20"/>
    <w:rsid w:val="00636FB2"/>
    <w:rsid w:val="00637A4B"/>
    <w:rsid w:val="00637F06"/>
    <w:rsid w:val="006405AD"/>
    <w:rsid w:val="00640B48"/>
    <w:rsid w:val="00640B57"/>
    <w:rsid w:val="0064121B"/>
    <w:rsid w:val="00641D25"/>
    <w:rsid w:val="00643D79"/>
    <w:rsid w:val="00644397"/>
    <w:rsid w:val="00644AB4"/>
    <w:rsid w:val="00644C3C"/>
    <w:rsid w:val="006463CE"/>
    <w:rsid w:val="00646998"/>
    <w:rsid w:val="00647050"/>
    <w:rsid w:val="0064736B"/>
    <w:rsid w:val="00647997"/>
    <w:rsid w:val="006500AC"/>
    <w:rsid w:val="0065080E"/>
    <w:rsid w:val="00650E31"/>
    <w:rsid w:val="00653A98"/>
    <w:rsid w:val="006553FC"/>
    <w:rsid w:val="00656A8C"/>
    <w:rsid w:val="006574F5"/>
    <w:rsid w:val="00657B99"/>
    <w:rsid w:val="00661C0C"/>
    <w:rsid w:val="00661E99"/>
    <w:rsid w:val="006625AF"/>
    <w:rsid w:val="00662664"/>
    <w:rsid w:val="006636D8"/>
    <w:rsid w:val="00663A59"/>
    <w:rsid w:val="0066417B"/>
    <w:rsid w:val="00664A27"/>
    <w:rsid w:val="00664DE5"/>
    <w:rsid w:val="00664F08"/>
    <w:rsid w:val="00666611"/>
    <w:rsid w:val="00666779"/>
    <w:rsid w:val="00671E6C"/>
    <w:rsid w:val="0067200C"/>
    <w:rsid w:val="00672724"/>
    <w:rsid w:val="006727CE"/>
    <w:rsid w:val="00672C52"/>
    <w:rsid w:val="00672F6E"/>
    <w:rsid w:val="006736EE"/>
    <w:rsid w:val="006740E3"/>
    <w:rsid w:val="00676336"/>
    <w:rsid w:val="0067656B"/>
    <w:rsid w:val="00676E77"/>
    <w:rsid w:val="00677159"/>
    <w:rsid w:val="0067794E"/>
    <w:rsid w:val="00677958"/>
    <w:rsid w:val="006802EC"/>
    <w:rsid w:val="006813D0"/>
    <w:rsid w:val="0068161B"/>
    <w:rsid w:val="006826F3"/>
    <w:rsid w:val="00682A09"/>
    <w:rsid w:val="00682C64"/>
    <w:rsid w:val="00683E78"/>
    <w:rsid w:val="00684108"/>
    <w:rsid w:val="00685706"/>
    <w:rsid w:val="00685994"/>
    <w:rsid w:val="006864AD"/>
    <w:rsid w:val="006876CB"/>
    <w:rsid w:val="0069080E"/>
    <w:rsid w:val="00690DC0"/>
    <w:rsid w:val="00692439"/>
    <w:rsid w:val="006932E8"/>
    <w:rsid w:val="00693C71"/>
    <w:rsid w:val="00693F13"/>
    <w:rsid w:val="006940CB"/>
    <w:rsid w:val="00694912"/>
    <w:rsid w:val="0069676F"/>
    <w:rsid w:val="006A04B6"/>
    <w:rsid w:val="006A09A4"/>
    <w:rsid w:val="006A12C1"/>
    <w:rsid w:val="006A1B29"/>
    <w:rsid w:val="006A30DA"/>
    <w:rsid w:val="006A3FDD"/>
    <w:rsid w:val="006A5E1E"/>
    <w:rsid w:val="006A6E72"/>
    <w:rsid w:val="006B0270"/>
    <w:rsid w:val="006B0736"/>
    <w:rsid w:val="006B15FD"/>
    <w:rsid w:val="006B41B9"/>
    <w:rsid w:val="006B41EA"/>
    <w:rsid w:val="006B5FC7"/>
    <w:rsid w:val="006B6147"/>
    <w:rsid w:val="006B7426"/>
    <w:rsid w:val="006B7720"/>
    <w:rsid w:val="006C07D1"/>
    <w:rsid w:val="006C0DA4"/>
    <w:rsid w:val="006C11A6"/>
    <w:rsid w:val="006C1C7C"/>
    <w:rsid w:val="006C2619"/>
    <w:rsid w:val="006C376D"/>
    <w:rsid w:val="006C391A"/>
    <w:rsid w:val="006C4114"/>
    <w:rsid w:val="006C451D"/>
    <w:rsid w:val="006C6350"/>
    <w:rsid w:val="006C66C7"/>
    <w:rsid w:val="006D04B9"/>
    <w:rsid w:val="006D082F"/>
    <w:rsid w:val="006D3C54"/>
    <w:rsid w:val="006D3F8A"/>
    <w:rsid w:val="006D4716"/>
    <w:rsid w:val="006D5710"/>
    <w:rsid w:val="006D61C6"/>
    <w:rsid w:val="006D63A2"/>
    <w:rsid w:val="006D7E80"/>
    <w:rsid w:val="006E122A"/>
    <w:rsid w:val="006E1FD1"/>
    <w:rsid w:val="006E28EF"/>
    <w:rsid w:val="006E410F"/>
    <w:rsid w:val="006E4B9D"/>
    <w:rsid w:val="006E4E16"/>
    <w:rsid w:val="006F0CE9"/>
    <w:rsid w:val="006F26D0"/>
    <w:rsid w:val="006F2A3B"/>
    <w:rsid w:val="006F2F83"/>
    <w:rsid w:val="006F3B49"/>
    <w:rsid w:val="006F437A"/>
    <w:rsid w:val="006F43A9"/>
    <w:rsid w:val="006F5463"/>
    <w:rsid w:val="006F63FC"/>
    <w:rsid w:val="006F67B3"/>
    <w:rsid w:val="006F7315"/>
    <w:rsid w:val="007007A1"/>
    <w:rsid w:val="00700C63"/>
    <w:rsid w:val="00701144"/>
    <w:rsid w:val="00701479"/>
    <w:rsid w:val="007028EC"/>
    <w:rsid w:val="00704BCC"/>
    <w:rsid w:val="007060E1"/>
    <w:rsid w:val="00706EA1"/>
    <w:rsid w:val="00706FAC"/>
    <w:rsid w:val="00707210"/>
    <w:rsid w:val="00707398"/>
    <w:rsid w:val="00707C72"/>
    <w:rsid w:val="00711B15"/>
    <w:rsid w:val="00712651"/>
    <w:rsid w:val="007152F2"/>
    <w:rsid w:val="007173CF"/>
    <w:rsid w:val="00717614"/>
    <w:rsid w:val="0072018F"/>
    <w:rsid w:val="0072040E"/>
    <w:rsid w:val="007204D3"/>
    <w:rsid w:val="0072234F"/>
    <w:rsid w:val="00722534"/>
    <w:rsid w:val="00723485"/>
    <w:rsid w:val="00724116"/>
    <w:rsid w:val="007241AE"/>
    <w:rsid w:val="00724D65"/>
    <w:rsid w:val="0072741D"/>
    <w:rsid w:val="00727CEF"/>
    <w:rsid w:val="007320F3"/>
    <w:rsid w:val="007337AC"/>
    <w:rsid w:val="00733F42"/>
    <w:rsid w:val="00734325"/>
    <w:rsid w:val="0073445F"/>
    <w:rsid w:val="007344CF"/>
    <w:rsid w:val="00736AE0"/>
    <w:rsid w:val="0074082E"/>
    <w:rsid w:val="00741882"/>
    <w:rsid w:val="00742252"/>
    <w:rsid w:val="0074285A"/>
    <w:rsid w:val="0074397A"/>
    <w:rsid w:val="00743AB4"/>
    <w:rsid w:val="00744BFA"/>
    <w:rsid w:val="007450D5"/>
    <w:rsid w:val="00746FE5"/>
    <w:rsid w:val="00747BD0"/>
    <w:rsid w:val="00752470"/>
    <w:rsid w:val="00753420"/>
    <w:rsid w:val="0075379B"/>
    <w:rsid w:val="007537B8"/>
    <w:rsid w:val="00755047"/>
    <w:rsid w:val="0075737C"/>
    <w:rsid w:val="007574AE"/>
    <w:rsid w:val="00760EE7"/>
    <w:rsid w:val="00761C16"/>
    <w:rsid w:val="007635CF"/>
    <w:rsid w:val="00763C82"/>
    <w:rsid w:val="00766294"/>
    <w:rsid w:val="007700E5"/>
    <w:rsid w:val="0077216E"/>
    <w:rsid w:val="00772607"/>
    <w:rsid w:val="00772BE7"/>
    <w:rsid w:val="0077498A"/>
    <w:rsid w:val="00774A4B"/>
    <w:rsid w:val="00774F0F"/>
    <w:rsid w:val="00775089"/>
    <w:rsid w:val="007755A7"/>
    <w:rsid w:val="00776A49"/>
    <w:rsid w:val="00780FF9"/>
    <w:rsid w:val="00782685"/>
    <w:rsid w:val="00784D95"/>
    <w:rsid w:val="00785B0B"/>
    <w:rsid w:val="0078657A"/>
    <w:rsid w:val="0079078A"/>
    <w:rsid w:val="0079088C"/>
    <w:rsid w:val="00790FA3"/>
    <w:rsid w:val="007918A4"/>
    <w:rsid w:val="00792282"/>
    <w:rsid w:val="007930C0"/>
    <w:rsid w:val="00796C4F"/>
    <w:rsid w:val="0079719A"/>
    <w:rsid w:val="00797E99"/>
    <w:rsid w:val="007A0141"/>
    <w:rsid w:val="007A1451"/>
    <w:rsid w:val="007A3492"/>
    <w:rsid w:val="007A4316"/>
    <w:rsid w:val="007A5C45"/>
    <w:rsid w:val="007A6B33"/>
    <w:rsid w:val="007A7B98"/>
    <w:rsid w:val="007A7DAB"/>
    <w:rsid w:val="007B073E"/>
    <w:rsid w:val="007B0EBA"/>
    <w:rsid w:val="007B109F"/>
    <w:rsid w:val="007B31F4"/>
    <w:rsid w:val="007B3259"/>
    <w:rsid w:val="007B3808"/>
    <w:rsid w:val="007B43DD"/>
    <w:rsid w:val="007B46F8"/>
    <w:rsid w:val="007B483F"/>
    <w:rsid w:val="007B61C9"/>
    <w:rsid w:val="007B65C4"/>
    <w:rsid w:val="007B6C44"/>
    <w:rsid w:val="007B6D2F"/>
    <w:rsid w:val="007B6E65"/>
    <w:rsid w:val="007B6ED3"/>
    <w:rsid w:val="007B7CD7"/>
    <w:rsid w:val="007C0D74"/>
    <w:rsid w:val="007C105C"/>
    <w:rsid w:val="007C179C"/>
    <w:rsid w:val="007C3224"/>
    <w:rsid w:val="007C361B"/>
    <w:rsid w:val="007C3CB5"/>
    <w:rsid w:val="007C4504"/>
    <w:rsid w:val="007C4F2A"/>
    <w:rsid w:val="007C6052"/>
    <w:rsid w:val="007C6075"/>
    <w:rsid w:val="007C6288"/>
    <w:rsid w:val="007C6434"/>
    <w:rsid w:val="007C67FC"/>
    <w:rsid w:val="007C7EAD"/>
    <w:rsid w:val="007D26B2"/>
    <w:rsid w:val="007D4F1D"/>
    <w:rsid w:val="007D5161"/>
    <w:rsid w:val="007D5A1A"/>
    <w:rsid w:val="007D71D5"/>
    <w:rsid w:val="007E0740"/>
    <w:rsid w:val="007E2A51"/>
    <w:rsid w:val="007E3C42"/>
    <w:rsid w:val="007E3CC5"/>
    <w:rsid w:val="007E6B6D"/>
    <w:rsid w:val="007F086C"/>
    <w:rsid w:val="007F1777"/>
    <w:rsid w:val="007F273D"/>
    <w:rsid w:val="007F40F2"/>
    <w:rsid w:val="007F4E9E"/>
    <w:rsid w:val="007F6239"/>
    <w:rsid w:val="007F6E66"/>
    <w:rsid w:val="007F7BA5"/>
    <w:rsid w:val="00800A50"/>
    <w:rsid w:val="00800F05"/>
    <w:rsid w:val="008017DC"/>
    <w:rsid w:val="00803924"/>
    <w:rsid w:val="008045DD"/>
    <w:rsid w:val="00804896"/>
    <w:rsid w:val="00804B1D"/>
    <w:rsid w:val="008129A6"/>
    <w:rsid w:val="00813145"/>
    <w:rsid w:val="00814518"/>
    <w:rsid w:val="00814634"/>
    <w:rsid w:val="00814C46"/>
    <w:rsid w:val="00816ECF"/>
    <w:rsid w:val="008173B4"/>
    <w:rsid w:val="008175CA"/>
    <w:rsid w:val="00817AAB"/>
    <w:rsid w:val="00821683"/>
    <w:rsid w:val="00822071"/>
    <w:rsid w:val="00822BF0"/>
    <w:rsid w:val="00823E71"/>
    <w:rsid w:val="00824B05"/>
    <w:rsid w:val="008250B9"/>
    <w:rsid w:val="00825438"/>
    <w:rsid w:val="00826A3D"/>
    <w:rsid w:val="00826C4F"/>
    <w:rsid w:val="0082758A"/>
    <w:rsid w:val="00830601"/>
    <w:rsid w:val="00832C99"/>
    <w:rsid w:val="008332AD"/>
    <w:rsid w:val="008333E6"/>
    <w:rsid w:val="00834A51"/>
    <w:rsid w:val="008354D6"/>
    <w:rsid w:val="00835C18"/>
    <w:rsid w:val="00837016"/>
    <w:rsid w:val="008376E9"/>
    <w:rsid w:val="008410A7"/>
    <w:rsid w:val="00841F23"/>
    <w:rsid w:val="008443D2"/>
    <w:rsid w:val="0084592E"/>
    <w:rsid w:val="00845ADE"/>
    <w:rsid w:val="00846C59"/>
    <w:rsid w:val="0085053A"/>
    <w:rsid w:val="0085086C"/>
    <w:rsid w:val="00850B4B"/>
    <w:rsid w:val="00852079"/>
    <w:rsid w:val="00852BD3"/>
    <w:rsid w:val="00856462"/>
    <w:rsid w:val="00856A9C"/>
    <w:rsid w:val="008574D1"/>
    <w:rsid w:val="008602FB"/>
    <w:rsid w:val="008603D9"/>
    <w:rsid w:val="00860589"/>
    <w:rsid w:val="00860CEC"/>
    <w:rsid w:val="00863120"/>
    <w:rsid w:val="00864D88"/>
    <w:rsid w:val="00865176"/>
    <w:rsid w:val="00867487"/>
    <w:rsid w:val="00867D3C"/>
    <w:rsid w:val="008735D4"/>
    <w:rsid w:val="00873C99"/>
    <w:rsid w:val="00874D17"/>
    <w:rsid w:val="0087606B"/>
    <w:rsid w:val="00876191"/>
    <w:rsid w:val="00883BF9"/>
    <w:rsid w:val="00886B53"/>
    <w:rsid w:val="00886C3E"/>
    <w:rsid w:val="008872D8"/>
    <w:rsid w:val="00887424"/>
    <w:rsid w:val="008902AC"/>
    <w:rsid w:val="00890324"/>
    <w:rsid w:val="00890DED"/>
    <w:rsid w:val="00892DD6"/>
    <w:rsid w:val="008931E9"/>
    <w:rsid w:val="00893938"/>
    <w:rsid w:val="00894EE1"/>
    <w:rsid w:val="00894F41"/>
    <w:rsid w:val="0089783B"/>
    <w:rsid w:val="00897D4C"/>
    <w:rsid w:val="00897FA2"/>
    <w:rsid w:val="008A1673"/>
    <w:rsid w:val="008A1E5D"/>
    <w:rsid w:val="008A2F9C"/>
    <w:rsid w:val="008A3039"/>
    <w:rsid w:val="008A3D9E"/>
    <w:rsid w:val="008A3DA0"/>
    <w:rsid w:val="008A414F"/>
    <w:rsid w:val="008A4B67"/>
    <w:rsid w:val="008A5213"/>
    <w:rsid w:val="008A54B0"/>
    <w:rsid w:val="008A5A3A"/>
    <w:rsid w:val="008A6089"/>
    <w:rsid w:val="008A61C0"/>
    <w:rsid w:val="008A6A35"/>
    <w:rsid w:val="008A789C"/>
    <w:rsid w:val="008A7B21"/>
    <w:rsid w:val="008B04B6"/>
    <w:rsid w:val="008B207A"/>
    <w:rsid w:val="008B2D13"/>
    <w:rsid w:val="008B480E"/>
    <w:rsid w:val="008B7303"/>
    <w:rsid w:val="008C1087"/>
    <w:rsid w:val="008C47E3"/>
    <w:rsid w:val="008C4E0A"/>
    <w:rsid w:val="008C5769"/>
    <w:rsid w:val="008C5EF0"/>
    <w:rsid w:val="008C7029"/>
    <w:rsid w:val="008D010D"/>
    <w:rsid w:val="008D0BD9"/>
    <w:rsid w:val="008D0C72"/>
    <w:rsid w:val="008D2322"/>
    <w:rsid w:val="008D2905"/>
    <w:rsid w:val="008D2973"/>
    <w:rsid w:val="008D2D41"/>
    <w:rsid w:val="008D33B3"/>
    <w:rsid w:val="008D3844"/>
    <w:rsid w:val="008D5863"/>
    <w:rsid w:val="008D642C"/>
    <w:rsid w:val="008D764D"/>
    <w:rsid w:val="008D7670"/>
    <w:rsid w:val="008E0526"/>
    <w:rsid w:val="008E05C0"/>
    <w:rsid w:val="008E06D0"/>
    <w:rsid w:val="008E1F22"/>
    <w:rsid w:val="008E225C"/>
    <w:rsid w:val="008E4C50"/>
    <w:rsid w:val="008E7791"/>
    <w:rsid w:val="008F00C2"/>
    <w:rsid w:val="008F05E4"/>
    <w:rsid w:val="008F20DB"/>
    <w:rsid w:val="008F2125"/>
    <w:rsid w:val="008F2423"/>
    <w:rsid w:val="008F394D"/>
    <w:rsid w:val="008F3FAB"/>
    <w:rsid w:val="008F4E9E"/>
    <w:rsid w:val="008F6BDC"/>
    <w:rsid w:val="0090070D"/>
    <w:rsid w:val="00900B4F"/>
    <w:rsid w:val="00901281"/>
    <w:rsid w:val="0090147D"/>
    <w:rsid w:val="00901B53"/>
    <w:rsid w:val="00904115"/>
    <w:rsid w:val="009048D7"/>
    <w:rsid w:val="009055B2"/>
    <w:rsid w:val="009056A8"/>
    <w:rsid w:val="00906BBF"/>
    <w:rsid w:val="0090704C"/>
    <w:rsid w:val="00907A82"/>
    <w:rsid w:val="00911701"/>
    <w:rsid w:val="00911816"/>
    <w:rsid w:val="00911E8C"/>
    <w:rsid w:val="00913062"/>
    <w:rsid w:val="00913416"/>
    <w:rsid w:val="009148A9"/>
    <w:rsid w:val="00914B75"/>
    <w:rsid w:val="00914F24"/>
    <w:rsid w:val="009160C8"/>
    <w:rsid w:val="00916247"/>
    <w:rsid w:val="00920030"/>
    <w:rsid w:val="00921228"/>
    <w:rsid w:val="00921E38"/>
    <w:rsid w:val="00924CC6"/>
    <w:rsid w:val="0092571D"/>
    <w:rsid w:val="00926B4F"/>
    <w:rsid w:val="009272F2"/>
    <w:rsid w:val="00927779"/>
    <w:rsid w:val="0093029C"/>
    <w:rsid w:val="00930941"/>
    <w:rsid w:val="00930E45"/>
    <w:rsid w:val="009310F7"/>
    <w:rsid w:val="009334D7"/>
    <w:rsid w:val="0093477F"/>
    <w:rsid w:val="00934D00"/>
    <w:rsid w:val="00935A1E"/>
    <w:rsid w:val="00936E5C"/>
    <w:rsid w:val="00940105"/>
    <w:rsid w:val="009405A5"/>
    <w:rsid w:val="00940896"/>
    <w:rsid w:val="0094195C"/>
    <w:rsid w:val="009440F0"/>
    <w:rsid w:val="009443FB"/>
    <w:rsid w:val="00944B98"/>
    <w:rsid w:val="00944C9D"/>
    <w:rsid w:val="00944EC6"/>
    <w:rsid w:val="00945861"/>
    <w:rsid w:val="009458AD"/>
    <w:rsid w:val="00946110"/>
    <w:rsid w:val="009467D6"/>
    <w:rsid w:val="0094750B"/>
    <w:rsid w:val="00947878"/>
    <w:rsid w:val="009507F3"/>
    <w:rsid w:val="00952A8F"/>
    <w:rsid w:val="00953481"/>
    <w:rsid w:val="00956F27"/>
    <w:rsid w:val="00960B0F"/>
    <w:rsid w:val="009616BC"/>
    <w:rsid w:val="00976924"/>
    <w:rsid w:val="00976BA3"/>
    <w:rsid w:val="00976F18"/>
    <w:rsid w:val="0098134B"/>
    <w:rsid w:val="00986244"/>
    <w:rsid w:val="00987E85"/>
    <w:rsid w:val="009941F6"/>
    <w:rsid w:val="00995B08"/>
    <w:rsid w:val="00996997"/>
    <w:rsid w:val="00997FE4"/>
    <w:rsid w:val="009A0A49"/>
    <w:rsid w:val="009A0F0F"/>
    <w:rsid w:val="009A2E5D"/>
    <w:rsid w:val="009A4AC0"/>
    <w:rsid w:val="009A62A8"/>
    <w:rsid w:val="009A72E7"/>
    <w:rsid w:val="009B01CA"/>
    <w:rsid w:val="009B119E"/>
    <w:rsid w:val="009B2A0F"/>
    <w:rsid w:val="009B57C1"/>
    <w:rsid w:val="009B655F"/>
    <w:rsid w:val="009B7066"/>
    <w:rsid w:val="009B72FD"/>
    <w:rsid w:val="009B7788"/>
    <w:rsid w:val="009C2277"/>
    <w:rsid w:val="009C2960"/>
    <w:rsid w:val="009C44CE"/>
    <w:rsid w:val="009C46F4"/>
    <w:rsid w:val="009C48CA"/>
    <w:rsid w:val="009C59BA"/>
    <w:rsid w:val="009C6043"/>
    <w:rsid w:val="009C6E52"/>
    <w:rsid w:val="009C7518"/>
    <w:rsid w:val="009D0077"/>
    <w:rsid w:val="009D0CAD"/>
    <w:rsid w:val="009D1517"/>
    <w:rsid w:val="009D3AAB"/>
    <w:rsid w:val="009D3C82"/>
    <w:rsid w:val="009D4E07"/>
    <w:rsid w:val="009D546B"/>
    <w:rsid w:val="009D567A"/>
    <w:rsid w:val="009D6A72"/>
    <w:rsid w:val="009D7551"/>
    <w:rsid w:val="009E0412"/>
    <w:rsid w:val="009E1282"/>
    <w:rsid w:val="009E12D3"/>
    <w:rsid w:val="009E1F2E"/>
    <w:rsid w:val="009E20D1"/>
    <w:rsid w:val="009E265D"/>
    <w:rsid w:val="009E2685"/>
    <w:rsid w:val="009E322A"/>
    <w:rsid w:val="009E332A"/>
    <w:rsid w:val="009E36DD"/>
    <w:rsid w:val="009E464F"/>
    <w:rsid w:val="009E5B1D"/>
    <w:rsid w:val="009E6A86"/>
    <w:rsid w:val="009F04A1"/>
    <w:rsid w:val="009F262E"/>
    <w:rsid w:val="009F3C89"/>
    <w:rsid w:val="009F52B3"/>
    <w:rsid w:val="009F5D1C"/>
    <w:rsid w:val="009F648D"/>
    <w:rsid w:val="009F762E"/>
    <w:rsid w:val="00A001BA"/>
    <w:rsid w:val="00A0222B"/>
    <w:rsid w:val="00A02F38"/>
    <w:rsid w:val="00A03667"/>
    <w:rsid w:val="00A04562"/>
    <w:rsid w:val="00A07064"/>
    <w:rsid w:val="00A11378"/>
    <w:rsid w:val="00A11AA0"/>
    <w:rsid w:val="00A12B4A"/>
    <w:rsid w:val="00A1366A"/>
    <w:rsid w:val="00A13AE2"/>
    <w:rsid w:val="00A156AA"/>
    <w:rsid w:val="00A2031C"/>
    <w:rsid w:val="00A209F0"/>
    <w:rsid w:val="00A22A48"/>
    <w:rsid w:val="00A23417"/>
    <w:rsid w:val="00A23BC3"/>
    <w:rsid w:val="00A25B51"/>
    <w:rsid w:val="00A25BBE"/>
    <w:rsid w:val="00A25C0F"/>
    <w:rsid w:val="00A27C7F"/>
    <w:rsid w:val="00A314B6"/>
    <w:rsid w:val="00A32E77"/>
    <w:rsid w:val="00A3306E"/>
    <w:rsid w:val="00A338AB"/>
    <w:rsid w:val="00A33A8E"/>
    <w:rsid w:val="00A35C48"/>
    <w:rsid w:val="00A35D8E"/>
    <w:rsid w:val="00A37C20"/>
    <w:rsid w:val="00A37EE8"/>
    <w:rsid w:val="00A41077"/>
    <w:rsid w:val="00A410A5"/>
    <w:rsid w:val="00A417B6"/>
    <w:rsid w:val="00A42049"/>
    <w:rsid w:val="00A4287F"/>
    <w:rsid w:val="00A430EF"/>
    <w:rsid w:val="00A4386F"/>
    <w:rsid w:val="00A43D63"/>
    <w:rsid w:val="00A447AB"/>
    <w:rsid w:val="00A457A0"/>
    <w:rsid w:val="00A45E93"/>
    <w:rsid w:val="00A46135"/>
    <w:rsid w:val="00A46458"/>
    <w:rsid w:val="00A46687"/>
    <w:rsid w:val="00A476C1"/>
    <w:rsid w:val="00A520D0"/>
    <w:rsid w:val="00A54FC3"/>
    <w:rsid w:val="00A55CA2"/>
    <w:rsid w:val="00A56495"/>
    <w:rsid w:val="00A60B42"/>
    <w:rsid w:val="00A61A9B"/>
    <w:rsid w:val="00A62458"/>
    <w:rsid w:val="00A64765"/>
    <w:rsid w:val="00A649C5"/>
    <w:rsid w:val="00A67C04"/>
    <w:rsid w:val="00A71F6F"/>
    <w:rsid w:val="00A739E9"/>
    <w:rsid w:val="00A7473D"/>
    <w:rsid w:val="00A74FE8"/>
    <w:rsid w:val="00A771DC"/>
    <w:rsid w:val="00A77315"/>
    <w:rsid w:val="00A775DB"/>
    <w:rsid w:val="00A775FE"/>
    <w:rsid w:val="00A77A20"/>
    <w:rsid w:val="00A80110"/>
    <w:rsid w:val="00A80EF4"/>
    <w:rsid w:val="00A80F99"/>
    <w:rsid w:val="00A833F6"/>
    <w:rsid w:val="00A853CD"/>
    <w:rsid w:val="00A85B21"/>
    <w:rsid w:val="00A87F8D"/>
    <w:rsid w:val="00A90A80"/>
    <w:rsid w:val="00A937EA"/>
    <w:rsid w:val="00A9479A"/>
    <w:rsid w:val="00A94FE2"/>
    <w:rsid w:val="00A960BD"/>
    <w:rsid w:val="00A97933"/>
    <w:rsid w:val="00A97EC7"/>
    <w:rsid w:val="00AA0A65"/>
    <w:rsid w:val="00AA4185"/>
    <w:rsid w:val="00AA5C3A"/>
    <w:rsid w:val="00AA78F8"/>
    <w:rsid w:val="00AA7EC0"/>
    <w:rsid w:val="00AB0095"/>
    <w:rsid w:val="00AB0CD9"/>
    <w:rsid w:val="00AB37B3"/>
    <w:rsid w:val="00AB6AE2"/>
    <w:rsid w:val="00AB71AC"/>
    <w:rsid w:val="00AC03E4"/>
    <w:rsid w:val="00AC1A38"/>
    <w:rsid w:val="00AC26DC"/>
    <w:rsid w:val="00AC70C7"/>
    <w:rsid w:val="00AC71FC"/>
    <w:rsid w:val="00AD3043"/>
    <w:rsid w:val="00AD509E"/>
    <w:rsid w:val="00AD5AFC"/>
    <w:rsid w:val="00AD5E99"/>
    <w:rsid w:val="00AD5EBE"/>
    <w:rsid w:val="00AD6CDE"/>
    <w:rsid w:val="00AD72BF"/>
    <w:rsid w:val="00AD751B"/>
    <w:rsid w:val="00AE08B2"/>
    <w:rsid w:val="00AE09EB"/>
    <w:rsid w:val="00AE2F99"/>
    <w:rsid w:val="00AE3712"/>
    <w:rsid w:val="00AE4418"/>
    <w:rsid w:val="00AE52B2"/>
    <w:rsid w:val="00AE560C"/>
    <w:rsid w:val="00AE7173"/>
    <w:rsid w:val="00AE744D"/>
    <w:rsid w:val="00AE7878"/>
    <w:rsid w:val="00AF151B"/>
    <w:rsid w:val="00AF3215"/>
    <w:rsid w:val="00AF6AFF"/>
    <w:rsid w:val="00AF6DE7"/>
    <w:rsid w:val="00AF7BD3"/>
    <w:rsid w:val="00B00BEB"/>
    <w:rsid w:val="00B00BFD"/>
    <w:rsid w:val="00B00CF3"/>
    <w:rsid w:val="00B010D3"/>
    <w:rsid w:val="00B02192"/>
    <w:rsid w:val="00B03842"/>
    <w:rsid w:val="00B03A32"/>
    <w:rsid w:val="00B04965"/>
    <w:rsid w:val="00B04A2A"/>
    <w:rsid w:val="00B04AB9"/>
    <w:rsid w:val="00B04CBE"/>
    <w:rsid w:val="00B05341"/>
    <w:rsid w:val="00B05507"/>
    <w:rsid w:val="00B062BC"/>
    <w:rsid w:val="00B065BB"/>
    <w:rsid w:val="00B07017"/>
    <w:rsid w:val="00B0786C"/>
    <w:rsid w:val="00B07FFD"/>
    <w:rsid w:val="00B11711"/>
    <w:rsid w:val="00B12ADE"/>
    <w:rsid w:val="00B136D2"/>
    <w:rsid w:val="00B152FC"/>
    <w:rsid w:val="00B15D58"/>
    <w:rsid w:val="00B20F40"/>
    <w:rsid w:val="00B21215"/>
    <w:rsid w:val="00B216C4"/>
    <w:rsid w:val="00B21878"/>
    <w:rsid w:val="00B22B0E"/>
    <w:rsid w:val="00B23059"/>
    <w:rsid w:val="00B278DC"/>
    <w:rsid w:val="00B30875"/>
    <w:rsid w:val="00B322FF"/>
    <w:rsid w:val="00B32420"/>
    <w:rsid w:val="00B33EC0"/>
    <w:rsid w:val="00B34EF9"/>
    <w:rsid w:val="00B362CB"/>
    <w:rsid w:val="00B40110"/>
    <w:rsid w:val="00B40394"/>
    <w:rsid w:val="00B40628"/>
    <w:rsid w:val="00B4095F"/>
    <w:rsid w:val="00B40C5F"/>
    <w:rsid w:val="00B41E0A"/>
    <w:rsid w:val="00B427DA"/>
    <w:rsid w:val="00B42DF5"/>
    <w:rsid w:val="00B42DF9"/>
    <w:rsid w:val="00B42F44"/>
    <w:rsid w:val="00B434F1"/>
    <w:rsid w:val="00B43856"/>
    <w:rsid w:val="00B44732"/>
    <w:rsid w:val="00B46DFF"/>
    <w:rsid w:val="00B47D71"/>
    <w:rsid w:val="00B50D00"/>
    <w:rsid w:val="00B51B2B"/>
    <w:rsid w:val="00B53899"/>
    <w:rsid w:val="00B555E6"/>
    <w:rsid w:val="00B55F4E"/>
    <w:rsid w:val="00B60B16"/>
    <w:rsid w:val="00B62555"/>
    <w:rsid w:val="00B62B5A"/>
    <w:rsid w:val="00B63BCF"/>
    <w:rsid w:val="00B64569"/>
    <w:rsid w:val="00B645AE"/>
    <w:rsid w:val="00B64AF7"/>
    <w:rsid w:val="00B657CE"/>
    <w:rsid w:val="00B665A8"/>
    <w:rsid w:val="00B705EB"/>
    <w:rsid w:val="00B70F99"/>
    <w:rsid w:val="00B73660"/>
    <w:rsid w:val="00B7797E"/>
    <w:rsid w:val="00B779BF"/>
    <w:rsid w:val="00B77D67"/>
    <w:rsid w:val="00B80098"/>
    <w:rsid w:val="00B80512"/>
    <w:rsid w:val="00B80CF6"/>
    <w:rsid w:val="00B80F40"/>
    <w:rsid w:val="00B85E7B"/>
    <w:rsid w:val="00B9107B"/>
    <w:rsid w:val="00B939F5"/>
    <w:rsid w:val="00B93F95"/>
    <w:rsid w:val="00B95B4F"/>
    <w:rsid w:val="00B95CFC"/>
    <w:rsid w:val="00B961B4"/>
    <w:rsid w:val="00B97F99"/>
    <w:rsid w:val="00BA03C0"/>
    <w:rsid w:val="00BA2009"/>
    <w:rsid w:val="00BA44FC"/>
    <w:rsid w:val="00BA5715"/>
    <w:rsid w:val="00BA5834"/>
    <w:rsid w:val="00BB122A"/>
    <w:rsid w:val="00BB1EB4"/>
    <w:rsid w:val="00BC0CFC"/>
    <w:rsid w:val="00BC1CF7"/>
    <w:rsid w:val="00BC355D"/>
    <w:rsid w:val="00BC45AA"/>
    <w:rsid w:val="00BC4B7F"/>
    <w:rsid w:val="00BC5171"/>
    <w:rsid w:val="00BC5E9F"/>
    <w:rsid w:val="00BC6076"/>
    <w:rsid w:val="00BC729E"/>
    <w:rsid w:val="00BD02B6"/>
    <w:rsid w:val="00BD21F5"/>
    <w:rsid w:val="00BD22BE"/>
    <w:rsid w:val="00BD5075"/>
    <w:rsid w:val="00BD557B"/>
    <w:rsid w:val="00BD5C4D"/>
    <w:rsid w:val="00BE2CE9"/>
    <w:rsid w:val="00BE3081"/>
    <w:rsid w:val="00BE3BD3"/>
    <w:rsid w:val="00BE6554"/>
    <w:rsid w:val="00BF08BA"/>
    <w:rsid w:val="00BF1D57"/>
    <w:rsid w:val="00BF2555"/>
    <w:rsid w:val="00BF293F"/>
    <w:rsid w:val="00BF47F5"/>
    <w:rsid w:val="00BF56D4"/>
    <w:rsid w:val="00BF623B"/>
    <w:rsid w:val="00BF7CAE"/>
    <w:rsid w:val="00C00B86"/>
    <w:rsid w:val="00C02FD1"/>
    <w:rsid w:val="00C03393"/>
    <w:rsid w:val="00C0428B"/>
    <w:rsid w:val="00C06462"/>
    <w:rsid w:val="00C06FDD"/>
    <w:rsid w:val="00C07657"/>
    <w:rsid w:val="00C1191E"/>
    <w:rsid w:val="00C11E62"/>
    <w:rsid w:val="00C13074"/>
    <w:rsid w:val="00C1355E"/>
    <w:rsid w:val="00C13597"/>
    <w:rsid w:val="00C14251"/>
    <w:rsid w:val="00C16035"/>
    <w:rsid w:val="00C179D8"/>
    <w:rsid w:val="00C20827"/>
    <w:rsid w:val="00C23A5B"/>
    <w:rsid w:val="00C23E57"/>
    <w:rsid w:val="00C2404C"/>
    <w:rsid w:val="00C24C6E"/>
    <w:rsid w:val="00C254AC"/>
    <w:rsid w:val="00C25ECB"/>
    <w:rsid w:val="00C26191"/>
    <w:rsid w:val="00C26A46"/>
    <w:rsid w:val="00C30DF3"/>
    <w:rsid w:val="00C30F5C"/>
    <w:rsid w:val="00C31D8B"/>
    <w:rsid w:val="00C31E4A"/>
    <w:rsid w:val="00C32B1E"/>
    <w:rsid w:val="00C32B84"/>
    <w:rsid w:val="00C3368C"/>
    <w:rsid w:val="00C33799"/>
    <w:rsid w:val="00C34F7E"/>
    <w:rsid w:val="00C41896"/>
    <w:rsid w:val="00C4246E"/>
    <w:rsid w:val="00C425EE"/>
    <w:rsid w:val="00C42E3B"/>
    <w:rsid w:val="00C447ED"/>
    <w:rsid w:val="00C44F71"/>
    <w:rsid w:val="00C4500A"/>
    <w:rsid w:val="00C45A05"/>
    <w:rsid w:val="00C45C73"/>
    <w:rsid w:val="00C470E3"/>
    <w:rsid w:val="00C47341"/>
    <w:rsid w:val="00C47444"/>
    <w:rsid w:val="00C50242"/>
    <w:rsid w:val="00C50AD0"/>
    <w:rsid w:val="00C51C27"/>
    <w:rsid w:val="00C5548C"/>
    <w:rsid w:val="00C57691"/>
    <w:rsid w:val="00C5776B"/>
    <w:rsid w:val="00C6207A"/>
    <w:rsid w:val="00C62C19"/>
    <w:rsid w:val="00C6347D"/>
    <w:rsid w:val="00C6527B"/>
    <w:rsid w:val="00C67EF5"/>
    <w:rsid w:val="00C70255"/>
    <w:rsid w:val="00C70A56"/>
    <w:rsid w:val="00C71A55"/>
    <w:rsid w:val="00C72805"/>
    <w:rsid w:val="00C72EBD"/>
    <w:rsid w:val="00C74065"/>
    <w:rsid w:val="00C7471C"/>
    <w:rsid w:val="00C75113"/>
    <w:rsid w:val="00C759CF"/>
    <w:rsid w:val="00C7702F"/>
    <w:rsid w:val="00C802BA"/>
    <w:rsid w:val="00C80EA4"/>
    <w:rsid w:val="00C812F2"/>
    <w:rsid w:val="00C812FE"/>
    <w:rsid w:val="00C81E4A"/>
    <w:rsid w:val="00C82018"/>
    <w:rsid w:val="00C82940"/>
    <w:rsid w:val="00C82989"/>
    <w:rsid w:val="00C833BB"/>
    <w:rsid w:val="00C84BC7"/>
    <w:rsid w:val="00C86B0F"/>
    <w:rsid w:val="00C86B2E"/>
    <w:rsid w:val="00C87039"/>
    <w:rsid w:val="00C878A1"/>
    <w:rsid w:val="00C903FA"/>
    <w:rsid w:val="00C914BA"/>
    <w:rsid w:val="00C91697"/>
    <w:rsid w:val="00C92078"/>
    <w:rsid w:val="00C920B7"/>
    <w:rsid w:val="00C92B0E"/>
    <w:rsid w:val="00C936DA"/>
    <w:rsid w:val="00C93ABC"/>
    <w:rsid w:val="00C94EF8"/>
    <w:rsid w:val="00C95AC9"/>
    <w:rsid w:val="00C95B1B"/>
    <w:rsid w:val="00C96505"/>
    <w:rsid w:val="00C97CFA"/>
    <w:rsid w:val="00C97D4C"/>
    <w:rsid w:val="00CA1AA2"/>
    <w:rsid w:val="00CA2FF0"/>
    <w:rsid w:val="00CA3F9E"/>
    <w:rsid w:val="00CA4230"/>
    <w:rsid w:val="00CA5ECB"/>
    <w:rsid w:val="00CA66F1"/>
    <w:rsid w:val="00CB0E32"/>
    <w:rsid w:val="00CB1901"/>
    <w:rsid w:val="00CB2FBF"/>
    <w:rsid w:val="00CB38DD"/>
    <w:rsid w:val="00CB499E"/>
    <w:rsid w:val="00CB52B9"/>
    <w:rsid w:val="00CB66C8"/>
    <w:rsid w:val="00CB6EC5"/>
    <w:rsid w:val="00CC4B17"/>
    <w:rsid w:val="00CC6208"/>
    <w:rsid w:val="00CC6F8C"/>
    <w:rsid w:val="00CD14EA"/>
    <w:rsid w:val="00CD18C6"/>
    <w:rsid w:val="00CD1D64"/>
    <w:rsid w:val="00CD494D"/>
    <w:rsid w:val="00CD764A"/>
    <w:rsid w:val="00CE01AC"/>
    <w:rsid w:val="00CE4368"/>
    <w:rsid w:val="00CE4928"/>
    <w:rsid w:val="00CE71BA"/>
    <w:rsid w:val="00CE770A"/>
    <w:rsid w:val="00CF1A2B"/>
    <w:rsid w:val="00CF1FFD"/>
    <w:rsid w:val="00CF2C12"/>
    <w:rsid w:val="00CF2D24"/>
    <w:rsid w:val="00CF3D1D"/>
    <w:rsid w:val="00CF4074"/>
    <w:rsid w:val="00CF43A5"/>
    <w:rsid w:val="00CF7D4B"/>
    <w:rsid w:val="00D00633"/>
    <w:rsid w:val="00D00D22"/>
    <w:rsid w:val="00D00EBC"/>
    <w:rsid w:val="00D018FA"/>
    <w:rsid w:val="00D02156"/>
    <w:rsid w:val="00D04052"/>
    <w:rsid w:val="00D049F4"/>
    <w:rsid w:val="00D04A58"/>
    <w:rsid w:val="00D05179"/>
    <w:rsid w:val="00D06D5D"/>
    <w:rsid w:val="00D10D40"/>
    <w:rsid w:val="00D12AE4"/>
    <w:rsid w:val="00D12FEC"/>
    <w:rsid w:val="00D13BEA"/>
    <w:rsid w:val="00D144DA"/>
    <w:rsid w:val="00D14B64"/>
    <w:rsid w:val="00D14EE6"/>
    <w:rsid w:val="00D16180"/>
    <w:rsid w:val="00D16185"/>
    <w:rsid w:val="00D162EF"/>
    <w:rsid w:val="00D169C8"/>
    <w:rsid w:val="00D17084"/>
    <w:rsid w:val="00D176F3"/>
    <w:rsid w:val="00D20FF4"/>
    <w:rsid w:val="00D211EA"/>
    <w:rsid w:val="00D22DB7"/>
    <w:rsid w:val="00D2410C"/>
    <w:rsid w:val="00D245E3"/>
    <w:rsid w:val="00D24D69"/>
    <w:rsid w:val="00D26637"/>
    <w:rsid w:val="00D27F3A"/>
    <w:rsid w:val="00D31583"/>
    <w:rsid w:val="00D32606"/>
    <w:rsid w:val="00D33596"/>
    <w:rsid w:val="00D340D5"/>
    <w:rsid w:val="00D3463E"/>
    <w:rsid w:val="00D349B0"/>
    <w:rsid w:val="00D362BF"/>
    <w:rsid w:val="00D373CA"/>
    <w:rsid w:val="00D37F8D"/>
    <w:rsid w:val="00D402C8"/>
    <w:rsid w:val="00D406A2"/>
    <w:rsid w:val="00D4075E"/>
    <w:rsid w:val="00D41AAA"/>
    <w:rsid w:val="00D42415"/>
    <w:rsid w:val="00D441F4"/>
    <w:rsid w:val="00D45334"/>
    <w:rsid w:val="00D45B60"/>
    <w:rsid w:val="00D477AC"/>
    <w:rsid w:val="00D47D04"/>
    <w:rsid w:val="00D51344"/>
    <w:rsid w:val="00D53A94"/>
    <w:rsid w:val="00D54730"/>
    <w:rsid w:val="00D55A0E"/>
    <w:rsid w:val="00D60355"/>
    <w:rsid w:val="00D604C0"/>
    <w:rsid w:val="00D61ACB"/>
    <w:rsid w:val="00D62FB8"/>
    <w:rsid w:val="00D6448A"/>
    <w:rsid w:val="00D644FC"/>
    <w:rsid w:val="00D64C15"/>
    <w:rsid w:val="00D659D7"/>
    <w:rsid w:val="00D66AA8"/>
    <w:rsid w:val="00D717CB"/>
    <w:rsid w:val="00D718EC"/>
    <w:rsid w:val="00D72030"/>
    <w:rsid w:val="00D7215D"/>
    <w:rsid w:val="00D76EEA"/>
    <w:rsid w:val="00D80522"/>
    <w:rsid w:val="00D81080"/>
    <w:rsid w:val="00D81669"/>
    <w:rsid w:val="00D818EF"/>
    <w:rsid w:val="00D81961"/>
    <w:rsid w:val="00D826C9"/>
    <w:rsid w:val="00D8327B"/>
    <w:rsid w:val="00D83429"/>
    <w:rsid w:val="00D84305"/>
    <w:rsid w:val="00D8517D"/>
    <w:rsid w:val="00D86736"/>
    <w:rsid w:val="00D86A2C"/>
    <w:rsid w:val="00D87123"/>
    <w:rsid w:val="00D8729E"/>
    <w:rsid w:val="00D87F52"/>
    <w:rsid w:val="00D9091E"/>
    <w:rsid w:val="00D924EF"/>
    <w:rsid w:val="00D92F67"/>
    <w:rsid w:val="00D9318B"/>
    <w:rsid w:val="00D97522"/>
    <w:rsid w:val="00D97EB1"/>
    <w:rsid w:val="00DA3351"/>
    <w:rsid w:val="00DA3B03"/>
    <w:rsid w:val="00DA3E43"/>
    <w:rsid w:val="00DA42D7"/>
    <w:rsid w:val="00DA4ADE"/>
    <w:rsid w:val="00DA5852"/>
    <w:rsid w:val="00DA7112"/>
    <w:rsid w:val="00DA7C80"/>
    <w:rsid w:val="00DB020C"/>
    <w:rsid w:val="00DB0A62"/>
    <w:rsid w:val="00DB1795"/>
    <w:rsid w:val="00DB21FA"/>
    <w:rsid w:val="00DB4922"/>
    <w:rsid w:val="00DB5A57"/>
    <w:rsid w:val="00DB6611"/>
    <w:rsid w:val="00DB73E5"/>
    <w:rsid w:val="00DB7F52"/>
    <w:rsid w:val="00DC0F6F"/>
    <w:rsid w:val="00DC1406"/>
    <w:rsid w:val="00DC396C"/>
    <w:rsid w:val="00DC44BD"/>
    <w:rsid w:val="00DC4729"/>
    <w:rsid w:val="00DC58BA"/>
    <w:rsid w:val="00DD156D"/>
    <w:rsid w:val="00DD299F"/>
    <w:rsid w:val="00DD2C3A"/>
    <w:rsid w:val="00DD4B66"/>
    <w:rsid w:val="00DD4C5A"/>
    <w:rsid w:val="00DD52E1"/>
    <w:rsid w:val="00DD6249"/>
    <w:rsid w:val="00DD7433"/>
    <w:rsid w:val="00DD760B"/>
    <w:rsid w:val="00DD7E39"/>
    <w:rsid w:val="00DE1A6A"/>
    <w:rsid w:val="00DE33BF"/>
    <w:rsid w:val="00DE3F13"/>
    <w:rsid w:val="00DE425A"/>
    <w:rsid w:val="00DE5137"/>
    <w:rsid w:val="00DF1B77"/>
    <w:rsid w:val="00DF2720"/>
    <w:rsid w:val="00DF2B8D"/>
    <w:rsid w:val="00DF52B5"/>
    <w:rsid w:val="00DF6434"/>
    <w:rsid w:val="00E0080A"/>
    <w:rsid w:val="00E00B58"/>
    <w:rsid w:val="00E01C51"/>
    <w:rsid w:val="00E02F90"/>
    <w:rsid w:val="00E034B5"/>
    <w:rsid w:val="00E05A2B"/>
    <w:rsid w:val="00E05BBF"/>
    <w:rsid w:val="00E05BFF"/>
    <w:rsid w:val="00E0679A"/>
    <w:rsid w:val="00E0693C"/>
    <w:rsid w:val="00E0699D"/>
    <w:rsid w:val="00E10F9F"/>
    <w:rsid w:val="00E117A3"/>
    <w:rsid w:val="00E1308E"/>
    <w:rsid w:val="00E140DA"/>
    <w:rsid w:val="00E14A3A"/>
    <w:rsid w:val="00E14AB9"/>
    <w:rsid w:val="00E150E3"/>
    <w:rsid w:val="00E15CAD"/>
    <w:rsid w:val="00E15E6B"/>
    <w:rsid w:val="00E16053"/>
    <w:rsid w:val="00E164CD"/>
    <w:rsid w:val="00E1734F"/>
    <w:rsid w:val="00E17EB0"/>
    <w:rsid w:val="00E20064"/>
    <w:rsid w:val="00E2019C"/>
    <w:rsid w:val="00E2245A"/>
    <w:rsid w:val="00E22A98"/>
    <w:rsid w:val="00E23312"/>
    <w:rsid w:val="00E24166"/>
    <w:rsid w:val="00E243B9"/>
    <w:rsid w:val="00E2517A"/>
    <w:rsid w:val="00E254C6"/>
    <w:rsid w:val="00E25709"/>
    <w:rsid w:val="00E26FD3"/>
    <w:rsid w:val="00E30898"/>
    <w:rsid w:val="00E3125A"/>
    <w:rsid w:val="00E31879"/>
    <w:rsid w:val="00E320D9"/>
    <w:rsid w:val="00E32A92"/>
    <w:rsid w:val="00E33F9B"/>
    <w:rsid w:val="00E34BB9"/>
    <w:rsid w:val="00E37836"/>
    <w:rsid w:val="00E40682"/>
    <w:rsid w:val="00E423A9"/>
    <w:rsid w:val="00E423DE"/>
    <w:rsid w:val="00E45E4B"/>
    <w:rsid w:val="00E5025E"/>
    <w:rsid w:val="00E51193"/>
    <w:rsid w:val="00E51AFA"/>
    <w:rsid w:val="00E52696"/>
    <w:rsid w:val="00E531AA"/>
    <w:rsid w:val="00E53A70"/>
    <w:rsid w:val="00E53CE2"/>
    <w:rsid w:val="00E53F82"/>
    <w:rsid w:val="00E55E64"/>
    <w:rsid w:val="00E60423"/>
    <w:rsid w:val="00E6378E"/>
    <w:rsid w:val="00E64502"/>
    <w:rsid w:val="00E64636"/>
    <w:rsid w:val="00E646DA"/>
    <w:rsid w:val="00E64B39"/>
    <w:rsid w:val="00E661DB"/>
    <w:rsid w:val="00E71E73"/>
    <w:rsid w:val="00E72F6C"/>
    <w:rsid w:val="00E755E3"/>
    <w:rsid w:val="00E80551"/>
    <w:rsid w:val="00E82518"/>
    <w:rsid w:val="00E82534"/>
    <w:rsid w:val="00E82F68"/>
    <w:rsid w:val="00E8474D"/>
    <w:rsid w:val="00E855BD"/>
    <w:rsid w:val="00E85B2D"/>
    <w:rsid w:val="00E85CF8"/>
    <w:rsid w:val="00E91C82"/>
    <w:rsid w:val="00E9272F"/>
    <w:rsid w:val="00E92D59"/>
    <w:rsid w:val="00E93557"/>
    <w:rsid w:val="00E94968"/>
    <w:rsid w:val="00E96A15"/>
    <w:rsid w:val="00E97470"/>
    <w:rsid w:val="00E978D8"/>
    <w:rsid w:val="00E978F9"/>
    <w:rsid w:val="00E97FA8"/>
    <w:rsid w:val="00EA0222"/>
    <w:rsid w:val="00EA0916"/>
    <w:rsid w:val="00EA0EC7"/>
    <w:rsid w:val="00EA118B"/>
    <w:rsid w:val="00EA1848"/>
    <w:rsid w:val="00EA2014"/>
    <w:rsid w:val="00EA5213"/>
    <w:rsid w:val="00EA64C7"/>
    <w:rsid w:val="00EA67D1"/>
    <w:rsid w:val="00EA6A48"/>
    <w:rsid w:val="00EB010E"/>
    <w:rsid w:val="00EB1FBC"/>
    <w:rsid w:val="00EB3EC4"/>
    <w:rsid w:val="00EB6922"/>
    <w:rsid w:val="00EB6F90"/>
    <w:rsid w:val="00EB7029"/>
    <w:rsid w:val="00EC1361"/>
    <w:rsid w:val="00EC22AB"/>
    <w:rsid w:val="00EC2377"/>
    <w:rsid w:val="00EC421F"/>
    <w:rsid w:val="00EC4FC8"/>
    <w:rsid w:val="00EC67D2"/>
    <w:rsid w:val="00EC6F7B"/>
    <w:rsid w:val="00EC75E1"/>
    <w:rsid w:val="00EC7798"/>
    <w:rsid w:val="00ED1EE9"/>
    <w:rsid w:val="00ED2A55"/>
    <w:rsid w:val="00ED348E"/>
    <w:rsid w:val="00ED7CE7"/>
    <w:rsid w:val="00EE0993"/>
    <w:rsid w:val="00EE0BCA"/>
    <w:rsid w:val="00EE0E64"/>
    <w:rsid w:val="00EE12AC"/>
    <w:rsid w:val="00EE1950"/>
    <w:rsid w:val="00EE27E6"/>
    <w:rsid w:val="00EE4A2C"/>
    <w:rsid w:val="00EE5989"/>
    <w:rsid w:val="00EE59A9"/>
    <w:rsid w:val="00EE5D87"/>
    <w:rsid w:val="00EF04EB"/>
    <w:rsid w:val="00EF114E"/>
    <w:rsid w:val="00EF404B"/>
    <w:rsid w:val="00EF4219"/>
    <w:rsid w:val="00EF4D93"/>
    <w:rsid w:val="00EF646B"/>
    <w:rsid w:val="00EF740E"/>
    <w:rsid w:val="00EF7E60"/>
    <w:rsid w:val="00F00018"/>
    <w:rsid w:val="00F010BE"/>
    <w:rsid w:val="00F014C5"/>
    <w:rsid w:val="00F019E2"/>
    <w:rsid w:val="00F0307D"/>
    <w:rsid w:val="00F064B1"/>
    <w:rsid w:val="00F074B2"/>
    <w:rsid w:val="00F1016A"/>
    <w:rsid w:val="00F1018C"/>
    <w:rsid w:val="00F12B95"/>
    <w:rsid w:val="00F12DAD"/>
    <w:rsid w:val="00F14B99"/>
    <w:rsid w:val="00F156D3"/>
    <w:rsid w:val="00F16FDC"/>
    <w:rsid w:val="00F17D2A"/>
    <w:rsid w:val="00F20750"/>
    <w:rsid w:val="00F221CF"/>
    <w:rsid w:val="00F22F25"/>
    <w:rsid w:val="00F256F9"/>
    <w:rsid w:val="00F26826"/>
    <w:rsid w:val="00F269E7"/>
    <w:rsid w:val="00F269EA"/>
    <w:rsid w:val="00F272AF"/>
    <w:rsid w:val="00F275DB"/>
    <w:rsid w:val="00F31722"/>
    <w:rsid w:val="00F35C4A"/>
    <w:rsid w:val="00F3663B"/>
    <w:rsid w:val="00F4026C"/>
    <w:rsid w:val="00F40451"/>
    <w:rsid w:val="00F409B7"/>
    <w:rsid w:val="00F44276"/>
    <w:rsid w:val="00F4439A"/>
    <w:rsid w:val="00F4483C"/>
    <w:rsid w:val="00F46468"/>
    <w:rsid w:val="00F468E6"/>
    <w:rsid w:val="00F46D45"/>
    <w:rsid w:val="00F47E17"/>
    <w:rsid w:val="00F47F5D"/>
    <w:rsid w:val="00F50971"/>
    <w:rsid w:val="00F50F2C"/>
    <w:rsid w:val="00F510D7"/>
    <w:rsid w:val="00F515FF"/>
    <w:rsid w:val="00F51B9B"/>
    <w:rsid w:val="00F54100"/>
    <w:rsid w:val="00F5709D"/>
    <w:rsid w:val="00F60876"/>
    <w:rsid w:val="00F609ED"/>
    <w:rsid w:val="00F612F3"/>
    <w:rsid w:val="00F62F1D"/>
    <w:rsid w:val="00F643F2"/>
    <w:rsid w:val="00F66F53"/>
    <w:rsid w:val="00F7112C"/>
    <w:rsid w:val="00F718AA"/>
    <w:rsid w:val="00F71B67"/>
    <w:rsid w:val="00F71F81"/>
    <w:rsid w:val="00F743AF"/>
    <w:rsid w:val="00F745DA"/>
    <w:rsid w:val="00F74821"/>
    <w:rsid w:val="00F7530D"/>
    <w:rsid w:val="00F75707"/>
    <w:rsid w:val="00F7772B"/>
    <w:rsid w:val="00F8062A"/>
    <w:rsid w:val="00F8236A"/>
    <w:rsid w:val="00F823A1"/>
    <w:rsid w:val="00F83601"/>
    <w:rsid w:val="00F85312"/>
    <w:rsid w:val="00F861BB"/>
    <w:rsid w:val="00F875FD"/>
    <w:rsid w:val="00F91190"/>
    <w:rsid w:val="00F911DC"/>
    <w:rsid w:val="00F91682"/>
    <w:rsid w:val="00F92466"/>
    <w:rsid w:val="00F93024"/>
    <w:rsid w:val="00F933EB"/>
    <w:rsid w:val="00F93EA0"/>
    <w:rsid w:val="00F94544"/>
    <w:rsid w:val="00F94EA9"/>
    <w:rsid w:val="00F960D9"/>
    <w:rsid w:val="00F97606"/>
    <w:rsid w:val="00F9787E"/>
    <w:rsid w:val="00F978D2"/>
    <w:rsid w:val="00F978E9"/>
    <w:rsid w:val="00F97F08"/>
    <w:rsid w:val="00FA0478"/>
    <w:rsid w:val="00FA0C78"/>
    <w:rsid w:val="00FA1354"/>
    <w:rsid w:val="00FA18B2"/>
    <w:rsid w:val="00FA3B7A"/>
    <w:rsid w:val="00FA6443"/>
    <w:rsid w:val="00FA688E"/>
    <w:rsid w:val="00FB2BB6"/>
    <w:rsid w:val="00FB4CF0"/>
    <w:rsid w:val="00FB4F60"/>
    <w:rsid w:val="00FB52AA"/>
    <w:rsid w:val="00FC11AD"/>
    <w:rsid w:val="00FC1BAA"/>
    <w:rsid w:val="00FC34E7"/>
    <w:rsid w:val="00FC3DAB"/>
    <w:rsid w:val="00FC76CA"/>
    <w:rsid w:val="00FD0F8A"/>
    <w:rsid w:val="00FD102F"/>
    <w:rsid w:val="00FD252F"/>
    <w:rsid w:val="00FD2649"/>
    <w:rsid w:val="00FD3F05"/>
    <w:rsid w:val="00FD4655"/>
    <w:rsid w:val="00FD4657"/>
    <w:rsid w:val="00FE0840"/>
    <w:rsid w:val="00FE1F1C"/>
    <w:rsid w:val="00FE3C7F"/>
    <w:rsid w:val="00FF599B"/>
    <w:rsid w:val="00FF5B6A"/>
    <w:rsid w:val="00FF5EEB"/>
    <w:rsid w:val="00FF675D"/>
    <w:rsid w:val="00FF71A4"/>
    <w:rsid w:val="00FF787F"/>
  </w:rsids>
  <m:mathPr>
    <m:mathFont m:val="Cambria Math"/>
    <m:brkBin m:val="before"/>
    <m:brkBinSub m:val="--"/>
    <m:smallFrac m:val="0"/>
    <m:dispDef/>
    <m:lMargin m:val="0"/>
    <m:rMargin m:val="0"/>
    <m:defJc m:val="centerGroup"/>
    <m:wrapIndent m:val="1440"/>
    <m:intLim m:val="subSup"/>
    <m:naryLim m:val="undOvr"/>
  </m:mathPr>
  <w:themeFontLang w:val="pt-B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B1B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66B1"/>
    <w:rPr>
      <w:rFonts w:ascii="Times New Roman" w:hAnsi="Times New Roman"/>
      <w:sz w:val="24"/>
      <w:szCs w:val="24"/>
    </w:rPr>
  </w:style>
  <w:style w:type="paragraph" w:styleId="Ttulo1">
    <w:name w:val="heading 1"/>
    <w:qFormat/>
    <w:pPr>
      <w:widowControl w:val="0"/>
      <w:outlineLvl w:val="0"/>
    </w:pPr>
    <w:rPr>
      <w:sz w:val="22"/>
    </w:rPr>
  </w:style>
  <w:style w:type="paragraph" w:styleId="Ttulo2">
    <w:name w:val="heading 2"/>
    <w:qFormat/>
    <w:pPr>
      <w:widowControl w:val="0"/>
      <w:outlineLvl w:val="1"/>
    </w:pPr>
    <w:rPr>
      <w:sz w:val="22"/>
    </w:rPr>
  </w:style>
  <w:style w:type="paragraph" w:styleId="Ttulo3">
    <w:name w:val="heading 3"/>
    <w:uiPriority w:val="9"/>
    <w:qFormat/>
    <w:pPr>
      <w:widowControl w:val="0"/>
      <w:outlineLvl w:val="2"/>
    </w:pPr>
    <w:rPr>
      <w:sz w:val="22"/>
    </w:rPr>
  </w:style>
  <w:style w:type="paragraph" w:styleId="Ttulo4">
    <w:name w:val="heading 4"/>
    <w:basedOn w:val="Normal"/>
    <w:next w:val="Normal"/>
    <w:link w:val="Ttulo4Char1"/>
    <w:uiPriority w:val="9"/>
    <w:semiHidden/>
    <w:unhideWhenUsed/>
    <w:qFormat/>
    <w:rsid w:val="00462A6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link w:val="Textodebalo"/>
    <w:uiPriority w:val="99"/>
    <w:semiHidden/>
    <w:qFormat/>
    <w:rsid w:val="00A9326F"/>
    <w:rPr>
      <w:rFonts w:ascii="Tahoma" w:eastAsia="Times New Roman" w:hAnsi="Tahoma" w:cs="Tahoma"/>
      <w:sz w:val="16"/>
      <w:szCs w:val="16"/>
    </w:rPr>
  </w:style>
  <w:style w:type="character" w:customStyle="1" w:styleId="Ttulo1Char">
    <w:name w:val="Título 1 Char"/>
    <w:link w:val="Ttulo11"/>
    <w:uiPriority w:val="9"/>
    <w:qFormat/>
    <w:rsid w:val="005C0E4C"/>
    <w:rPr>
      <w:rFonts w:ascii="Times New Roman" w:eastAsia="Times New Roman" w:hAnsi="Times New Roman"/>
      <w:b/>
      <w:bCs/>
      <w:color w:val="00000A"/>
      <w:sz w:val="24"/>
      <w:szCs w:val="24"/>
      <w:lang w:val="x-none" w:eastAsia="x-none"/>
    </w:rPr>
  </w:style>
  <w:style w:type="character" w:customStyle="1" w:styleId="Ttulo2Char">
    <w:name w:val="Título 2 Char"/>
    <w:link w:val="Ttulo21"/>
    <w:uiPriority w:val="9"/>
    <w:qFormat/>
    <w:rsid w:val="00D00EBC"/>
    <w:rPr>
      <w:rFonts w:ascii="Times New Roman" w:eastAsia="Times New Roman" w:hAnsi="Times New Roman"/>
      <w:b/>
      <w:bCs/>
      <w:color w:val="00000A"/>
      <w:sz w:val="26"/>
      <w:szCs w:val="26"/>
      <w:lang w:val="x-none" w:eastAsia="x-none"/>
    </w:rPr>
  </w:style>
  <w:style w:type="character" w:customStyle="1" w:styleId="Ttulo3Char">
    <w:name w:val="Título 3 Char"/>
    <w:link w:val="Ttulo31"/>
    <w:uiPriority w:val="9"/>
    <w:qFormat/>
    <w:rsid w:val="00396AD0"/>
    <w:rPr>
      <w:rFonts w:ascii="Times New Roman" w:eastAsia="Times New Roman" w:hAnsi="Times New Roman"/>
      <w:b/>
      <w:bCs/>
      <w:sz w:val="26"/>
      <w:szCs w:val="26"/>
      <w:lang w:val="x-none" w:eastAsia="x-none"/>
    </w:rPr>
  </w:style>
  <w:style w:type="character" w:customStyle="1" w:styleId="Ttulo4Char">
    <w:name w:val="Título 4 Char"/>
    <w:link w:val="Ttulo41"/>
    <w:uiPriority w:val="9"/>
    <w:qFormat/>
    <w:rsid w:val="00996444"/>
    <w:rPr>
      <w:rFonts w:ascii="Times New Roman" w:eastAsia="Times New Roman" w:hAnsi="Times New Roman"/>
      <w:b/>
      <w:bCs/>
      <w:iCs/>
      <w:sz w:val="24"/>
      <w:lang w:val="x-none" w:eastAsia="x-none"/>
    </w:rPr>
  </w:style>
  <w:style w:type="character" w:customStyle="1" w:styleId="Ttulo5Char">
    <w:name w:val="Título 5 Char"/>
    <w:link w:val="Ttulo51"/>
    <w:uiPriority w:val="9"/>
    <w:semiHidden/>
    <w:qFormat/>
    <w:rsid w:val="00A202A2"/>
    <w:rPr>
      <w:rFonts w:ascii="Cambria" w:eastAsia="Times New Roman" w:hAnsi="Cambria"/>
      <w:color w:val="243F60"/>
      <w:lang w:val="x-none" w:eastAsia="x-none"/>
    </w:rPr>
  </w:style>
  <w:style w:type="character" w:customStyle="1" w:styleId="Ttulo6Char">
    <w:name w:val="Título 6 Char"/>
    <w:link w:val="Ttulo61"/>
    <w:uiPriority w:val="9"/>
    <w:semiHidden/>
    <w:qFormat/>
    <w:rsid w:val="00A202A2"/>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A202A2"/>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A202A2"/>
    <w:rPr>
      <w:rFonts w:ascii="Cambria" w:eastAsia="Times New Roman" w:hAnsi="Cambria"/>
      <w:color w:val="404040"/>
      <w:lang w:val="x-none" w:eastAsia="x-none"/>
    </w:rPr>
  </w:style>
  <w:style w:type="character" w:customStyle="1" w:styleId="Ttulo9Char">
    <w:name w:val="Título 9 Char"/>
    <w:link w:val="Ttulo91"/>
    <w:uiPriority w:val="9"/>
    <w:semiHidden/>
    <w:qFormat/>
    <w:rsid w:val="00A202A2"/>
    <w:rPr>
      <w:rFonts w:ascii="Cambria" w:eastAsia="Times New Roman" w:hAnsi="Cambria"/>
      <w:i/>
      <w:iCs/>
      <w:color w:val="404040"/>
      <w:lang w:val="x-none" w:eastAsia="x-none"/>
    </w:rPr>
  </w:style>
  <w:style w:type="character" w:customStyle="1" w:styleId="CabealhoChar">
    <w:name w:val="Cabeçalho Char"/>
    <w:link w:val="Cabealho1"/>
    <w:uiPriority w:val="99"/>
    <w:qFormat/>
    <w:rsid w:val="0024121E"/>
    <w:rPr>
      <w:rFonts w:ascii="Arial" w:eastAsia="Times New Roman" w:hAnsi="Arial" w:cs="Arial"/>
      <w:szCs w:val="24"/>
    </w:rPr>
  </w:style>
  <w:style w:type="character" w:customStyle="1" w:styleId="RodapChar">
    <w:name w:val="Rodapé Char"/>
    <w:link w:val="Rodap1"/>
    <w:uiPriority w:val="99"/>
    <w:qFormat/>
    <w:rsid w:val="0024121E"/>
    <w:rPr>
      <w:rFonts w:ascii="Arial" w:eastAsia="Times New Roman" w:hAnsi="Arial" w:cs="Arial"/>
      <w:szCs w:val="24"/>
    </w:rPr>
  </w:style>
  <w:style w:type="character" w:customStyle="1" w:styleId="LigaodeInternet">
    <w:name w:val="Ligação de Internet"/>
    <w:basedOn w:val="Fontepargpadro"/>
    <w:uiPriority w:val="99"/>
    <w:unhideWhenUsed/>
    <w:qFormat/>
    <w:rsid w:val="008F54DD"/>
    <w:rPr>
      <w:color w:val="0563C1" w:themeColor="hyperlink"/>
      <w:u w:val="single"/>
    </w:rPr>
  </w:style>
  <w:style w:type="character" w:customStyle="1" w:styleId="bodytext">
    <w:name w:val="bodytext"/>
    <w:qFormat/>
    <w:rsid w:val="0023531C"/>
    <w:rPr>
      <w:rFonts w:ascii="Arial" w:hAnsi="Arial" w:cs="Arial"/>
    </w:rPr>
  </w:style>
  <w:style w:type="character" w:customStyle="1" w:styleId="TextodenotaderodapChar">
    <w:name w:val="Texto de nota de rodapé Char"/>
    <w:link w:val="Textodenotaderodap"/>
    <w:uiPriority w:val="99"/>
    <w:qFormat/>
    <w:rsid w:val="00290430"/>
    <w:rPr>
      <w:rFonts w:ascii="Arial" w:eastAsia="Times New Roman" w:hAnsi="Arial" w:cs="Arial"/>
      <w:sz w:val="20"/>
      <w:szCs w:val="20"/>
    </w:rPr>
  </w:style>
  <w:style w:type="character" w:styleId="Refdenotaderodap">
    <w:name w:val="footnote reference"/>
    <w:uiPriority w:val="99"/>
    <w:unhideWhenUsed/>
    <w:qFormat/>
    <w:rsid w:val="00290430"/>
    <w:rPr>
      <w:vertAlign w:val="superscript"/>
    </w:rPr>
  </w:style>
  <w:style w:type="character" w:customStyle="1" w:styleId="TtuloChar">
    <w:name w:val="Título Char"/>
    <w:link w:val="Ttulo10"/>
    <w:qFormat/>
    <w:rsid w:val="002E4E27"/>
    <w:rPr>
      <w:rFonts w:ascii="Times New Roman" w:eastAsia="Times New Roman" w:hAnsi="Times New Roman"/>
      <w:b/>
      <w:sz w:val="40"/>
      <w:lang w:val="pt-BR" w:eastAsia="en-US" w:bidi="ar-SA"/>
    </w:rPr>
  </w:style>
  <w:style w:type="character" w:customStyle="1" w:styleId="CorpodetextoChar">
    <w:name w:val="Corpo de texto Char"/>
    <w:link w:val="Corpodotexto"/>
    <w:qFormat/>
    <w:rsid w:val="002E4E27"/>
    <w:rPr>
      <w:rFonts w:ascii="Arial" w:eastAsia="Times New Roman" w:hAnsi="Arial"/>
      <w:b/>
      <w:sz w:val="24"/>
    </w:rPr>
  </w:style>
  <w:style w:type="character" w:customStyle="1" w:styleId="Recuodecorpodetexto3Char">
    <w:name w:val="Recuo de corpo de texto 3 Char"/>
    <w:link w:val="Recuodecorpodetexto3"/>
    <w:uiPriority w:val="99"/>
    <w:semiHidden/>
    <w:qFormat/>
    <w:rsid w:val="00EE42C7"/>
    <w:rPr>
      <w:rFonts w:ascii="Times New Roman" w:eastAsia="Times New Roman" w:hAnsi="Times New Roman" w:cs="Arial"/>
      <w:sz w:val="16"/>
      <w:szCs w:val="16"/>
      <w:lang w:eastAsia="en-US"/>
    </w:rPr>
  </w:style>
  <w:style w:type="character" w:customStyle="1" w:styleId="nfase1">
    <w:name w:val="Ênfase1"/>
    <w:basedOn w:val="Fontepargpadro"/>
    <w:uiPriority w:val="20"/>
    <w:qFormat/>
    <w:rsid w:val="002B029B"/>
    <w:rPr>
      <w:i/>
      <w:iCs/>
    </w:rPr>
  </w:style>
  <w:style w:type="character" w:styleId="Forte">
    <w:name w:val="Strong"/>
    <w:basedOn w:val="Fontepargpadro"/>
    <w:uiPriority w:val="22"/>
    <w:qFormat/>
    <w:rsid w:val="00CB2FF6"/>
    <w:rPr>
      <w:b/>
      <w:bCs/>
    </w:rPr>
  </w:style>
  <w:style w:type="character" w:customStyle="1" w:styleId="data2">
    <w:name w:val="data2"/>
    <w:basedOn w:val="Fontepargpadro"/>
    <w:qFormat/>
    <w:rsid w:val="00E50A81"/>
    <w:rPr>
      <w:sz w:val="18"/>
      <w:szCs w:val="18"/>
    </w:rPr>
  </w:style>
  <w:style w:type="character" w:customStyle="1" w:styleId="fn">
    <w:name w:val="fn"/>
    <w:basedOn w:val="Fontepargpadro"/>
    <w:qFormat/>
    <w:rsid w:val="00D05226"/>
  </w:style>
  <w:style w:type="character" w:customStyle="1" w:styleId="apple-converted-space">
    <w:name w:val="apple-converted-space"/>
    <w:basedOn w:val="Fontepargpadro"/>
    <w:qFormat/>
    <w:rsid w:val="00D05226"/>
  </w:style>
  <w:style w:type="character" w:customStyle="1" w:styleId="Subttulo1">
    <w:name w:val="Subtítulo1"/>
    <w:basedOn w:val="Fontepargpadro"/>
    <w:qFormat/>
    <w:rsid w:val="00D05226"/>
  </w:style>
  <w:style w:type="character" w:styleId="HiperlinkVisitado">
    <w:name w:val="FollowedHyperlink"/>
    <w:basedOn w:val="Fontepargpadro"/>
    <w:uiPriority w:val="99"/>
    <w:semiHidden/>
    <w:unhideWhenUsed/>
    <w:qFormat/>
    <w:rsid w:val="0032342F"/>
    <w:rPr>
      <w:color w:val="954F72" w:themeColor="followedHyperlink"/>
      <w:u w:val="single"/>
    </w:rPr>
  </w:style>
  <w:style w:type="character" w:customStyle="1" w:styleId="posted">
    <w:name w:val="posted"/>
    <w:basedOn w:val="Fontepargpadro"/>
    <w:qFormat/>
    <w:rsid w:val="00717B61"/>
  </w:style>
  <w:style w:type="character" w:customStyle="1" w:styleId="j-title-breadcrumb">
    <w:name w:val="j-title-breadcrumb"/>
    <w:basedOn w:val="Fontepargpadro"/>
    <w:qFormat/>
    <w:rsid w:val="008A7914"/>
  </w:style>
  <w:style w:type="character" w:customStyle="1" w:styleId="ListLabel1">
    <w:name w:val="ListLabel 1"/>
    <w:qFormat/>
    <w:rPr>
      <w:rFonts w:cs="Courier New"/>
    </w:rPr>
  </w:style>
  <w:style w:type="character" w:customStyle="1" w:styleId="Ligaodondice">
    <w:name w:val="Ligação do índice"/>
    <w:qFormat/>
  </w:style>
  <w:style w:type="character" w:customStyle="1" w:styleId="Marcas">
    <w:name w:val="Marcas"/>
    <w:qFormat/>
    <w:rPr>
      <w:rFonts w:ascii="OpenSymbol" w:eastAsia="OpenSymbol" w:hAnsi="OpenSymbol" w:cs="OpenSymbol"/>
    </w:rPr>
  </w:style>
  <w:style w:type="character" w:customStyle="1" w:styleId="ListLabel2">
    <w:name w:val="ListLabel 2"/>
    <w:qFormat/>
    <w:rPr>
      <w:rFonts w:cs="OpenSymbol"/>
    </w:rPr>
  </w:style>
  <w:style w:type="character" w:styleId="nfase">
    <w:name w:val="Emphasis"/>
    <w:basedOn w:val="Fontepargpadro"/>
    <w:uiPriority w:val="20"/>
    <w:qFormat/>
    <w:rsid w:val="0052311C"/>
    <w:rPr>
      <w:i/>
      <w:iCs/>
    </w:rPr>
  </w:style>
  <w:style w:type="character" w:customStyle="1" w:styleId="CabealhoChar1">
    <w:name w:val="Cabeçalho Char1"/>
    <w:basedOn w:val="Fontepargpadro"/>
    <w:link w:val="Cabealho"/>
    <w:uiPriority w:val="99"/>
    <w:qFormat/>
    <w:rsid w:val="00D853DE"/>
    <w:rPr>
      <w:rFonts w:ascii="Times New Roman" w:eastAsia="Times New Roman" w:hAnsi="Times New Roman" w:cs="Arial"/>
      <w:color w:val="00000A"/>
      <w:sz w:val="22"/>
      <w:szCs w:val="24"/>
      <w:lang w:eastAsia="en-US"/>
    </w:rPr>
  </w:style>
  <w:style w:type="character" w:customStyle="1" w:styleId="RodapChar1">
    <w:name w:val="Rodapé Char1"/>
    <w:basedOn w:val="Fontepargpadro"/>
    <w:link w:val="Rodap"/>
    <w:uiPriority w:val="99"/>
    <w:qFormat/>
    <w:rsid w:val="00D853DE"/>
    <w:rPr>
      <w:rFonts w:ascii="Times New Roman" w:eastAsia="Times New Roman" w:hAnsi="Times New Roman" w:cs="Arial"/>
      <w:color w:val="00000A"/>
      <w:sz w:val="22"/>
      <w:szCs w:val="24"/>
      <w:lang w:eastAsia="en-US"/>
    </w:rPr>
  </w:style>
  <w:style w:type="character" w:styleId="TextodoEspaoReservado">
    <w:name w:val="Placeholder Text"/>
    <w:basedOn w:val="Fontepargpadro"/>
    <w:uiPriority w:val="99"/>
    <w:semiHidden/>
    <w:qFormat/>
    <w:rsid w:val="008B2919"/>
    <w:rPr>
      <w:color w:val="808080"/>
    </w:rPr>
  </w:style>
  <w:style w:type="character" w:customStyle="1" w:styleId="ListLabel3">
    <w:name w:val="ListLabel 3"/>
    <w:qFormat/>
    <w:rPr>
      <w:rFonts w:cs="OpenSymbol"/>
      <w:sz w:val="24"/>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ListLabel6">
    <w:name w:val="ListLabel 6"/>
    <w:qFormat/>
    <w:rPr>
      <w:rFonts w:cs="OpenSymbol"/>
      <w:sz w:val="24"/>
    </w:rPr>
  </w:style>
  <w:style w:type="character" w:customStyle="1" w:styleId="ListLabel7">
    <w:name w:val="ListLabel 7"/>
    <w:qFormat/>
    <w:rPr>
      <w:rFonts w:cs="Symbol"/>
      <w:sz w:val="24"/>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OpenSymbol"/>
      <w:sz w:val="24"/>
    </w:rPr>
  </w:style>
  <w:style w:type="character" w:customStyle="1" w:styleId="ListLabel11">
    <w:name w:val="ListLabel 11"/>
    <w:qFormat/>
    <w:rPr>
      <w:rFonts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styleId="Refdecomentrio">
    <w:name w:val="annotation reference"/>
    <w:basedOn w:val="Fontepargpadro"/>
    <w:uiPriority w:val="99"/>
    <w:semiHidden/>
    <w:unhideWhenUsed/>
    <w:qFormat/>
    <w:rsid w:val="009F04B7"/>
    <w:rPr>
      <w:sz w:val="16"/>
      <w:szCs w:val="16"/>
    </w:rPr>
  </w:style>
  <w:style w:type="character" w:customStyle="1" w:styleId="TextodecomentrioChar">
    <w:name w:val="Texto de comentário Char"/>
    <w:basedOn w:val="Fontepargpadro"/>
    <w:link w:val="Textodecomentrio"/>
    <w:uiPriority w:val="99"/>
    <w:semiHidden/>
    <w:qFormat/>
    <w:rsid w:val="009F04B7"/>
    <w:rPr>
      <w:rFonts w:ascii="Times New Roman" w:eastAsia="Times New Roman" w:hAnsi="Times New Roman" w:cs="Arial"/>
      <w:color w:val="00000A"/>
      <w:lang w:eastAsia="en-US"/>
    </w:rPr>
  </w:style>
  <w:style w:type="character" w:customStyle="1" w:styleId="AssuntodocomentrioChar">
    <w:name w:val="Assunto do comentário Char"/>
    <w:basedOn w:val="TextodecomentrioChar"/>
    <w:link w:val="Assuntodocomentrio"/>
    <w:uiPriority w:val="99"/>
    <w:semiHidden/>
    <w:qFormat/>
    <w:rsid w:val="009F04B7"/>
    <w:rPr>
      <w:rFonts w:ascii="Times New Roman" w:eastAsia="Times New Roman" w:hAnsi="Times New Roman" w:cs="Arial"/>
      <w:b/>
      <w:bCs/>
      <w:color w:val="00000A"/>
      <w:lang w:eastAsia="en-US"/>
    </w:rPr>
  </w:style>
  <w:style w:type="character" w:customStyle="1" w:styleId="ListLabel14">
    <w:name w:val="ListLabel 14"/>
    <w:qFormat/>
    <w:rPr>
      <w:rFonts w:cs="OpenSymbol"/>
      <w:sz w:val="24"/>
    </w:rPr>
  </w:style>
  <w:style w:type="character" w:customStyle="1" w:styleId="ListLabel15">
    <w:name w:val="ListLabel 15"/>
    <w:qFormat/>
    <w:rPr>
      <w:rFonts w:cs="Symbol"/>
      <w:sz w:val="24"/>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OpenSymbol"/>
      <w:sz w:val="24"/>
    </w:rPr>
  </w:style>
  <w:style w:type="character" w:customStyle="1" w:styleId="ListLabel19">
    <w:name w:val="ListLabel 19"/>
    <w:qFormat/>
    <w:rPr>
      <w:rFonts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OpenSymbol"/>
      <w:sz w:val="24"/>
    </w:rPr>
  </w:style>
  <w:style w:type="character" w:customStyle="1" w:styleId="ListLabel24">
    <w:name w:val="ListLabel 24"/>
    <w:qFormat/>
    <w:rPr>
      <w:rFonts w:cs="Symbol"/>
      <w:sz w:val="24"/>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b/>
      <w:i w:val="0"/>
      <w:sz w:val="24"/>
      <w:szCs w:val="24"/>
    </w:rPr>
  </w:style>
  <w:style w:type="character" w:customStyle="1" w:styleId="ListLabel29">
    <w:name w:val="ListLabel 29"/>
    <w:qFormat/>
    <w:rPr>
      <w:b/>
      <w:i w:val="0"/>
    </w:rPr>
  </w:style>
  <w:style w:type="character" w:customStyle="1" w:styleId="ListLabel30">
    <w:name w:val="ListLabel 30"/>
    <w:qFormat/>
    <w:rPr>
      <w:rFonts w:cs="OpenSymbol"/>
      <w:sz w:val="24"/>
    </w:rPr>
  </w:style>
  <w:style w:type="character" w:customStyle="1" w:styleId="ListLabel31">
    <w:name w:val="ListLabel 31"/>
    <w:qFormat/>
    <w:rPr>
      <w:rFonts w:cs="OpenSymbol"/>
      <w:sz w:val="24"/>
    </w:rPr>
  </w:style>
  <w:style w:type="character" w:customStyle="1" w:styleId="ListLabel32">
    <w:name w:val="ListLabel 32"/>
    <w:qFormat/>
    <w:rPr>
      <w:rFonts w:cs="OpenSymbol"/>
      <w:sz w:val="24"/>
    </w:rPr>
  </w:style>
  <w:style w:type="character" w:customStyle="1" w:styleId="ListLabel33">
    <w:name w:val="ListLabel 33"/>
    <w:qFormat/>
    <w:rPr>
      <w:rFonts w:cs="OpenSymbol"/>
      <w:sz w:val="24"/>
    </w:rPr>
  </w:style>
  <w:style w:type="character" w:customStyle="1" w:styleId="ListLabel34">
    <w:name w:val="ListLabel 34"/>
    <w:qFormat/>
    <w:rPr>
      <w:rFonts w:cs="OpenSymbol"/>
      <w:sz w:val="24"/>
    </w:rPr>
  </w:style>
  <w:style w:type="character" w:customStyle="1" w:styleId="ListLabel35">
    <w:name w:val="ListLabel 35"/>
    <w:qFormat/>
    <w:rPr>
      <w:rFonts w:cs="OpenSymbol"/>
      <w:sz w:val="24"/>
    </w:rPr>
  </w:style>
  <w:style w:type="character" w:customStyle="1" w:styleId="ListLabel36">
    <w:name w:val="ListLabel 36"/>
    <w:qFormat/>
    <w:rPr>
      <w:rFonts w:cs="OpenSymbol"/>
      <w:sz w:val="24"/>
    </w:rPr>
  </w:style>
  <w:style w:type="character" w:customStyle="1" w:styleId="ListLabel37">
    <w:name w:val="ListLabel 37"/>
    <w:qFormat/>
    <w:rPr>
      <w:rFonts w:cs="OpenSymbol"/>
      <w:sz w:val="24"/>
    </w:rPr>
  </w:style>
  <w:style w:type="character" w:customStyle="1" w:styleId="ListLabel38">
    <w:name w:val="ListLabel 38"/>
    <w:qFormat/>
    <w:rPr>
      <w:rFonts w:cs="OpenSymbol"/>
      <w:sz w:val="24"/>
    </w:rPr>
  </w:style>
  <w:style w:type="character" w:customStyle="1" w:styleId="ListLabel39">
    <w:name w:val="ListLabel 39"/>
    <w:qFormat/>
    <w:rPr>
      <w:rFonts w:cs="Symbol"/>
      <w:sz w:val="24"/>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sz w:val="24"/>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sz w:val="24"/>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sz w:val="24"/>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sz w:val="24"/>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sz w:val="24"/>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sz w:val="24"/>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sz w:val="24"/>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sz w:val="24"/>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sz w:val="24"/>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sz w:val="24"/>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sz w:val="24"/>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ascii="Times" w:hAnsi="Times"/>
      <w:sz w:val="24"/>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InternetLink">
    <w:name w:val="Internet Link"/>
    <w:rPr>
      <w:color w:val="000080"/>
      <w:u w:val="single"/>
    </w:rPr>
  </w:style>
  <w:style w:type="character" w:customStyle="1" w:styleId="IndexLink">
    <w:name w:val="Index Link"/>
    <w:qFormat/>
  </w:style>
  <w:style w:type="paragraph" w:customStyle="1" w:styleId="Heading">
    <w:name w:val="Heading"/>
    <w:basedOn w:val="Normal"/>
    <w:next w:val="Corpodetexto"/>
    <w:qFormat/>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pPr>
      <w:suppressAutoHyphens/>
      <w:spacing w:after="140" w:line="288" w:lineRule="auto"/>
      <w:ind w:firstLine="709"/>
      <w:jc w:val="both"/>
    </w:pPr>
    <w:rPr>
      <w:rFonts w:eastAsia="Times New Roman" w:cs="Arial"/>
      <w:color w:val="00000A"/>
      <w:sz w:val="22"/>
      <w:lang w:eastAsia="en-US"/>
    </w:rPr>
  </w:style>
  <w:style w:type="paragraph" w:styleId="Lista">
    <w:name w:val="List"/>
    <w:basedOn w:val="Corpodotexto"/>
    <w:rPr>
      <w:rFonts w:cs="FreeSans"/>
    </w:rPr>
  </w:style>
  <w:style w:type="paragraph" w:styleId="Legenda">
    <w:name w:val="caption"/>
    <w:basedOn w:val="Normal"/>
    <w:next w:val="Normal"/>
    <w:uiPriority w:val="35"/>
    <w:unhideWhenUsed/>
    <w:qFormat/>
    <w:rsid w:val="00131404"/>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Corpodotexto">
    <w:name w:val="Corpo do texto"/>
    <w:basedOn w:val="Normal"/>
    <w:link w:val="CorpodetextoChar"/>
    <w:qFormat/>
    <w:rsid w:val="002E4E27"/>
    <w:pPr>
      <w:suppressAutoHyphens/>
    </w:pPr>
    <w:rPr>
      <w:rFonts w:eastAsia="Times New Roman"/>
      <w:b/>
      <w:color w:val="00000A"/>
      <w:szCs w:val="20"/>
    </w:rPr>
  </w:style>
  <w:style w:type="paragraph" w:customStyle="1" w:styleId="ndice">
    <w:name w:val="Índice"/>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2E4E27"/>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link w:val="Ttulo1Char"/>
    <w:autoRedefine/>
    <w:uiPriority w:val="9"/>
    <w:qFormat/>
    <w:rsid w:val="005C0E4C"/>
    <w:pPr>
      <w:keepNext/>
      <w:keepLines/>
      <w:pageBreakBefore/>
      <w:suppressAutoHyphens/>
      <w:spacing w:after="360" w:line="360" w:lineRule="auto"/>
      <w:ind w:firstLine="709"/>
      <w:jc w:val="center"/>
      <w:outlineLvl w:val="0"/>
    </w:pPr>
    <w:rPr>
      <w:rFonts w:eastAsia="Times New Roman"/>
      <w:b/>
      <w:bCs/>
      <w:color w:val="00000A"/>
      <w:lang w:val="x-none" w:eastAsia="x-none"/>
    </w:rPr>
  </w:style>
  <w:style w:type="paragraph" w:customStyle="1" w:styleId="Ttulo21">
    <w:name w:val="Título 21"/>
    <w:basedOn w:val="Normal"/>
    <w:next w:val="Normal"/>
    <w:link w:val="Ttulo2Char"/>
    <w:uiPriority w:val="9"/>
    <w:unhideWhenUsed/>
    <w:qFormat/>
    <w:rsid w:val="00D00EBC"/>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link w:val="Ttulo3Char"/>
    <w:uiPriority w:val="9"/>
    <w:unhideWhenUsed/>
    <w:qFormat/>
    <w:rsid w:val="00396AD0"/>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996444"/>
    <w:pPr>
      <w:keepNext/>
      <w:keepLines/>
      <w:suppressAutoHyphens/>
      <w:spacing w:line="360" w:lineRule="auto"/>
      <w:ind w:firstLine="709"/>
      <w:jc w:val="both"/>
      <w:outlineLvl w:val="3"/>
    </w:pPr>
    <w:rPr>
      <w:rFonts w:eastAsia="Times New Roman"/>
      <w:b/>
      <w:bCs/>
      <w:iCs/>
      <w:color w:val="00000A"/>
      <w:szCs w:val="20"/>
      <w:lang w:val="x-none" w:eastAsia="x-none"/>
    </w:rPr>
  </w:style>
  <w:style w:type="paragraph" w:customStyle="1" w:styleId="Ttulo51">
    <w:name w:val="Título 51"/>
    <w:basedOn w:val="Normal"/>
    <w:next w:val="Normal"/>
    <w:link w:val="Ttulo5Char"/>
    <w:uiPriority w:val="9"/>
    <w:semiHidden/>
    <w:unhideWhenUsed/>
    <w:qFormat/>
    <w:rsid w:val="00A202A2"/>
    <w:pPr>
      <w:keepNext/>
      <w:keepLines/>
      <w:suppressAutoHyphens/>
      <w:spacing w:before="200" w:line="360" w:lineRule="auto"/>
      <w:ind w:firstLine="709"/>
      <w:jc w:val="both"/>
      <w:outlineLvl w:val="4"/>
    </w:pPr>
    <w:rPr>
      <w:rFonts w:ascii="Cambria" w:eastAsia="Times New Roman" w:hAnsi="Cambria"/>
      <w:color w:val="243F60"/>
      <w:sz w:val="20"/>
      <w:szCs w:val="20"/>
      <w:lang w:val="x-none" w:eastAsia="x-none"/>
    </w:rPr>
  </w:style>
  <w:style w:type="paragraph" w:customStyle="1" w:styleId="Ttulo61">
    <w:name w:val="Título 61"/>
    <w:basedOn w:val="Normal"/>
    <w:next w:val="Normal"/>
    <w:link w:val="Ttulo6Char"/>
    <w:uiPriority w:val="9"/>
    <w:semiHidden/>
    <w:unhideWhenUsed/>
    <w:qFormat/>
    <w:rsid w:val="00A202A2"/>
    <w:pPr>
      <w:keepNext/>
      <w:keepLines/>
      <w:suppressAutoHyphens/>
      <w:spacing w:before="200" w:line="360" w:lineRule="auto"/>
      <w:ind w:firstLine="709"/>
      <w:jc w:val="both"/>
      <w:outlineLvl w:val="5"/>
    </w:pPr>
    <w:rPr>
      <w:rFonts w:ascii="Cambria" w:eastAsia="Times New Roman" w:hAnsi="Cambria"/>
      <w:i/>
      <w:iCs/>
      <w:color w:val="243F60"/>
      <w:sz w:val="20"/>
      <w:szCs w:val="20"/>
      <w:lang w:val="x-none" w:eastAsia="x-none"/>
    </w:rPr>
  </w:style>
  <w:style w:type="paragraph" w:customStyle="1" w:styleId="Ttulo71">
    <w:name w:val="Título 71"/>
    <w:basedOn w:val="Normal"/>
    <w:next w:val="Normal"/>
    <w:link w:val="Ttulo7Char"/>
    <w:uiPriority w:val="9"/>
    <w:semiHidden/>
    <w:unhideWhenUsed/>
    <w:qFormat/>
    <w:rsid w:val="00A202A2"/>
    <w:pPr>
      <w:keepNext/>
      <w:keepLines/>
      <w:suppressAutoHyphens/>
      <w:spacing w:before="200" w:line="360" w:lineRule="auto"/>
      <w:ind w:firstLine="709"/>
      <w:jc w:val="both"/>
      <w:outlineLvl w:val="6"/>
    </w:pPr>
    <w:rPr>
      <w:rFonts w:ascii="Cambria" w:eastAsia="Times New Roman" w:hAnsi="Cambria"/>
      <w:i/>
      <w:iCs/>
      <w:color w:val="404040"/>
      <w:sz w:val="20"/>
      <w:szCs w:val="20"/>
      <w:lang w:val="x-none" w:eastAsia="x-none"/>
    </w:rPr>
  </w:style>
  <w:style w:type="paragraph" w:customStyle="1" w:styleId="Ttulo81">
    <w:name w:val="Título 81"/>
    <w:basedOn w:val="Normal"/>
    <w:next w:val="Normal"/>
    <w:link w:val="Ttulo8Char"/>
    <w:uiPriority w:val="9"/>
    <w:semiHidden/>
    <w:unhideWhenUsed/>
    <w:qFormat/>
    <w:rsid w:val="00A202A2"/>
    <w:pPr>
      <w:keepNext/>
      <w:keepLines/>
      <w:suppressAutoHyphens/>
      <w:spacing w:before="200" w:line="360" w:lineRule="auto"/>
      <w:ind w:firstLine="709"/>
      <w:jc w:val="both"/>
      <w:outlineLvl w:val="7"/>
    </w:pPr>
    <w:rPr>
      <w:rFonts w:ascii="Cambria" w:eastAsia="Times New Roman" w:hAnsi="Cambria"/>
      <w:color w:val="404040"/>
      <w:sz w:val="20"/>
      <w:szCs w:val="20"/>
      <w:lang w:val="x-none" w:eastAsia="x-none"/>
    </w:rPr>
  </w:style>
  <w:style w:type="paragraph" w:customStyle="1" w:styleId="Ttulo91">
    <w:name w:val="Título 91"/>
    <w:basedOn w:val="Normal"/>
    <w:next w:val="Normal"/>
    <w:link w:val="Ttulo9Char"/>
    <w:uiPriority w:val="9"/>
    <w:semiHidden/>
    <w:unhideWhenUsed/>
    <w:qFormat/>
    <w:rsid w:val="00A202A2"/>
    <w:pPr>
      <w:keepNext/>
      <w:keepLines/>
      <w:suppressAutoHyphens/>
      <w:spacing w:before="200" w:line="360" w:lineRule="auto"/>
      <w:ind w:firstLine="709"/>
      <w:jc w:val="both"/>
      <w:outlineLvl w:val="8"/>
    </w:pPr>
    <w:rPr>
      <w:rFonts w:ascii="Cambria" w:eastAsia="Times New Roman" w:hAnsi="Cambria"/>
      <w:i/>
      <w:iCs/>
      <w:color w:val="404040"/>
      <w:sz w:val="20"/>
      <w:szCs w:val="20"/>
      <w:lang w:val="x-none" w:eastAsia="x-none"/>
    </w:rPr>
  </w:style>
  <w:style w:type="paragraph" w:customStyle="1" w:styleId="Ttulo10">
    <w:name w:val="Título1"/>
    <w:basedOn w:val="Normal"/>
    <w:link w:val="TtuloChar"/>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Lista1">
    <w:name w:val="Lista1"/>
    <w:basedOn w:val="Corpodotexto"/>
    <w:qFormat/>
    <w:rPr>
      <w:rFonts w:cs="FreeSans"/>
    </w:rPr>
  </w:style>
  <w:style w:type="paragraph" w:customStyle="1" w:styleId="Legenda1">
    <w:name w:val="Legenda1"/>
    <w:basedOn w:val="Normal"/>
    <w:qFormat/>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A9326F"/>
    <w:pPr>
      <w:suppressAutoHyphens/>
      <w:spacing w:line="360" w:lineRule="auto"/>
      <w:ind w:firstLine="709"/>
      <w:jc w:val="both"/>
    </w:pPr>
    <w:rPr>
      <w:rFonts w:ascii="Tahoma" w:eastAsia="Times New Roman" w:hAnsi="Tahoma"/>
      <w:color w:val="00000A"/>
      <w:sz w:val="16"/>
      <w:szCs w:val="16"/>
      <w:lang w:val="x-none" w:eastAsia="x-none"/>
    </w:rPr>
  </w:style>
  <w:style w:type="paragraph" w:styleId="PargrafodaLista">
    <w:name w:val="List Paragraph"/>
    <w:basedOn w:val="Normal"/>
    <w:uiPriority w:val="34"/>
    <w:qFormat/>
    <w:rsid w:val="00A9326F"/>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Rodap1">
    <w:name w:val="Rodapé1"/>
    <w:basedOn w:val="Normal"/>
    <w:link w:val="Rodap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Ttulodocontedo">
    <w:name w:val="Título do conteúdo"/>
    <w:basedOn w:val="Ttulo11"/>
    <w:next w:val="Normal"/>
    <w:uiPriority w:val="39"/>
    <w:unhideWhenUsed/>
    <w:qFormat/>
    <w:rsid w:val="00892EAF"/>
    <w:pPr>
      <w:spacing w:before="480" w:line="276" w:lineRule="auto"/>
      <w:jc w:val="left"/>
    </w:pPr>
    <w:rPr>
      <w:rFonts w:ascii="Cambria" w:hAnsi="Cambria"/>
      <w:caps/>
      <w:color w:val="365F91"/>
      <w:szCs w:val="28"/>
      <w:lang w:val="pt-PT"/>
    </w:rPr>
  </w:style>
  <w:style w:type="paragraph" w:customStyle="1" w:styleId="Contedo1">
    <w:name w:val="Conteúdo 1"/>
    <w:basedOn w:val="Normal"/>
    <w:next w:val="Normal"/>
    <w:autoRedefine/>
    <w:uiPriority w:val="39"/>
    <w:unhideWhenUsed/>
    <w:qFormat/>
    <w:rsid w:val="00870B00"/>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870B00"/>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7E41E8"/>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892EAF"/>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892EAF"/>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892EAF"/>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892EAF"/>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892EAF"/>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892EAF"/>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23531C"/>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290430"/>
    <w:pPr>
      <w:suppressAutoHyphens/>
      <w:ind w:firstLine="709"/>
      <w:jc w:val="both"/>
    </w:pPr>
    <w:rPr>
      <w:rFonts w:eastAsia="Times New Roman"/>
      <w:color w:val="00000A"/>
      <w:sz w:val="20"/>
      <w:szCs w:val="20"/>
      <w:lang w:val="x-none" w:eastAsia="x-none"/>
    </w:rPr>
  </w:style>
  <w:style w:type="paragraph" w:styleId="Recuodecorpodetexto3">
    <w:name w:val="Body Text Indent 3"/>
    <w:basedOn w:val="Normal"/>
    <w:link w:val="Recuodecorpodetexto3Char"/>
    <w:uiPriority w:val="99"/>
    <w:semiHidden/>
    <w:unhideWhenUsed/>
    <w:qFormat/>
    <w:rsid w:val="00EE42C7"/>
    <w:pPr>
      <w:suppressAutoHyphens/>
      <w:spacing w:after="120" w:line="360" w:lineRule="auto"/>
      <w:ind w:left="283" w:firstLine="709"/>
      <w:jc w:val="both"/>
    </w:pPr>
    <w:rPr>
      <w:rFonts w:eastAsia="Times New Roman" w:cs="Arial"/>
      <w:color w:val="00000A"/>
      <w:sz w:val="16"/>
      <w:szCs w:val="16"/>
      <w:lang w:eastAsia="en-US"/>
    </w:rPr>
  </w:style>
  <w:style w:type="paragraph" w:styleId="ndicedeilustraes">
    <w:name w:val="table of figures"/>
    <w:basedOn w:val="Normal"/>
    <w:next w:val="Normal"/>
    <w:uiPriority w:val="99"/>
    <w:unhideWhenUsed/>
    <w:qFormat/>
    <w:rsid w:val="00CE018D"/>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B722E5"/>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7A7387"/>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0D3AB9"/>
    <w:pPr>
      <w:suppressAutoHyphens/>
      <w:spacing w:beforeAutospacing="1" w:afterAutospacing="1"/>
    </w:pPr>
    <w:rPr>
      <w:rFonts w:eastAsia="Times New Roman"/>
      <w:color w:val="00000A"/>
    </w:rPr>
  </w:style>
  <w:style w:type="paragraph" w:customStyle="1" w:styleId="Citaes">
    <w:name w:val="Citações"/>
    <w:basedOn w:val="Normal"/>
    <w:qFormat/>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style>
  <w:style w:type="paragraph" w:customStyle="1" w:styleId="Contedodatabela">
    <w:name w:val="Conteúdo da tabela"/>
    <w:basedOn w:val="Normal"/>
    <w:qFormat/>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style>
  <w:style w:type="paragraph" w:styleId="Cabealho">
    <w:name w:val="header"/>
    <w:basedOn w:val="Normal"/>
    <w:link w:val="Cabealho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styleId="Rodap">
    <w:name w:val="footer"/>
    <w:basedOn w:val="Normal"/>
    <w:link w:val="Rodap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customStyle="1" w:styleId="Contedodamoldura">
    <w:name w:val="Conteúdo da moldura"/>
    <w:basedOn w:val="Normal"/>
    <w:qFormat/>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qFormat/>
  </w:style>
  <w:style w:type="paragraph" w:customStyle="1" w:styleId="Ilustrao">
    <w:name w:val="Ilustração"/>
    <w:basedOn w:val="Legenda"/>
    <w:qFormat/>
  </w:style>
  <w:style w:type="paragraph" w:styleId="Textodecomentrio">
    <w:name w:val="annotation text"/>
    <w:basedOn w:val="Normal"/>
    <w:link w:val="TextodecomentrioChar"/>
    <w:uiPriority w:val="99"/>
    <w:semiHidden/>
    <w:unhideWhenUsed/>
    <w:qFormat/>
    <w:rsid w:val="009F04B7"/>
    <w:pPr>
      <w:suppressAutoHyphens/>
      <w:ind w:firstLine="709"/>
      <w:jc w:val="both"/>
    </w:pPr>
    <w:rPr>
      <w:rFonts w:eastAsia="Times New Roman" w:cs="Arial"/>
      <w:color w:val="00000A"/>
      <w:sz w:val="20"/>
      <w:szCs w:val="20"/>
      <w:lang w:eastAsia="en-US"/>
    </w:rPr>
  </w:style>
  <w:style w:type="paragraph" w:styleId="Assuntodocomentrio">
    <w:name w:val="annotation subject"/>
    <w:basedOn w:val="Textodecomentrio"/>
    <w:link w:val="AssuntodocomentrioChar"/>
    <w:uiPriority w:val="99"/>
    <w:semiHidden/>
    <w:unhideWhenUsed/>
    <w:qFormat/>
    <w:rsid w:val="009F04B7"/>
    <w:rPr>
      <w:b/>
      <w:bCs/>
    </w:rPr>
  </w:style>
  <w:style w:type="paragraph" w:customStyle="1" w:styleId="PSDS-MarcadoresNivel1">
    <w:name w:val="PSDS - Marcadores Nivel 1"/>
    <w:basedOn w:val="Normal"/>
    <w:qFormat/>
    <w:rsid w:val="009054DB"/>
    <w:pPr>
      <w:suppressAutoHyphens/>
      <w:ind w:firstLine="709"/>
      <w:jc w:val="both"/>
    </w:pPr>
    <w:rPr>
      <w:rFonts w:eastAsia="Times New Roman"/>
      <w:color w:val="00000A"/>
      <w:sz w:val="20"/>
      <w:szCs w:val="20"/>
    </w:rPr>
  </w:style>
  <w:style w:type="paragraph" w:customStyle="1" w:styleId="FrameContents">
    <w:name w:val="Frame Contents"/>
    <w:basedOn w:val="Normal"/>
    <w:qFormat/>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565E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C47444"/>
    <w:pPr>
      <w:spacing w:before="120"/>
    </w:pPr>
    <w:rPr>
      <w:rFonts w:asciiTheme="minorHAnsi" w:hAnsiTheme="minorHAnsi"/>
      <w:b/>
      <w:bCs/>
    </w:rPr>
  </w:style>
  <w:style w:type="paragraph" w:styleId="Sumrio2">
    <w:name w:val="toc 2"/>
    <w:basedOn w:val="Normal"/>
    <w:next w:val="Normal"/>
    <w:autoRedefine/>
    <w:uiPriority w:val="39"/>
    <w:unhideWhenUsed/>
    <w:qFormat/>
    <w:rsid w:val="00C47444"/>
    <w:pPr>
      <w:ind w:left="240"/>
    </w:pPr>
    <w:rPr>
      <w:rFonts w:asciiTheme="minorHAnsi" w:hAnsiTheme="minorHAnsi"/>
      <w:b/>
      <w:bCs/>
      <w:sz w:val="22"/>
      <w:szCs w:val="22"/>
    </w:rPr>
  </w:style>
  <w:style w:type="character" w:styleId="Hiperlink">
    <w:name w:val="Hyperlink"/>
    <w:basedOn w:val="Fontepargpadro"/>
    <w:uiPriority w:val="99"/>
    <w:unhideWhenUsed/>
    <w:rsid w:val="00C47444"/>
    <w:rPr>
      <w:color w:val="0563C1" w:themeColor="hyperlink"/>
      <w:u w:val="single"/>
    </w:rPr>
  </w:style>
  <w:style w:type="character" w:customStyle="1" w:styleId="Ttulo4Char1">
    <w:name w:val="Título 4 Char1"/>
    <w:basedOn w:val="Fontepargpadro"/>
    <w:link w:val="Ttulo4"/>
    <w:uiPriority w:val="9"/>
    <w:semiHidden/>
    <w:rsid w:val="00462A6B"/>
    <w:rPr>
      <w:rFonts w:asciiTheme="majorHAnsi" w:eastAsiaTheme="majorEastAsia" w:hAnsiTheme="majorHAnsi" w:cstheme="majorBidi"/>
      <w:i/>
      <w:iCs/>
      <w:color w:val="2E74B5" w:themeColor="accent1" w:themeShade="BF"/>
      <w:sz w:val="24"/>
      <w:szCs w:val="24"/>
    </w:rPr>
  </w:style>
  <w:style w:type="paragraph" w:styleId="Pr-formataoHTML">
    <w:name w:val="HTML Preformatted"/>
    <w:basedOn w:val="Normal"/>
    <w:link w:val="Pr-formataoHTMLChar"/>
    <w:uiPriority w:val="99"/>
    <w:semiHidden/>
    <w:unhideWhenUsed/>
    <w:rsid w:val="00462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462A6B"/>
    <w:rPr>
      <w:rFonts w:ascii="Courier New" w:hAnsi="Courier New" w:cs="Courier New"/>
    </w:rPr>
  </w:style>
  <w:style w:type="paragraph" w:styleId="Textodenotadefim">
    <w:name w:val="endnote text"/>
    <w:basedOn w:val="Normal"/>
    <w:link w:val="TextodenotadefimChar"/>
    <w:uiPriority w:val="99"/>
    <w:unhideWhenUsed/>
    <w:rsid w:val="0085053A"/>
  </w:style>
  <w:style w:type="character" w:customStyle="1" w:styleId="TextodenotadefimChar">
    <w:name w:val="Texto de nota de fim Char"/>
    <w:basedOn w:val="Fontepargpadro"/>
    <w:link w:val="Textodenotadefim"/>
    <w:uiPriority w:val="99"/>
    <w:rsid w:val="0085053A"/>
    <w:rPr>
      <w:rFonts w:ascii="Times New Roman" w:hAnsi="Times New Roman"/>
      <w:sz w:val="24"/>
      <w:szCs w:val="24"/>
    </w:rPr>
  </w:style>
  <w:style w:type="character" w:styleId="Refdenotadefim">
    <w:name w:val="endnote reference"/>
    <w:basedOn w:val="Fontepargpadro"/>
    <w:uiPriority w:val="99"/>
    <w:unhideWhenUsed/>
    <w:rsid w:val="0085053A"/>
    <w:rPr>
      <w:vertAlign w:val="superscript"/>
    </w:rPr>
  </w:style>
  <w:style w:type="paragraph" w:styleId="CabealhodoSumrio">
    <w:name w:val="TOC Heading"/>
    <w:basedOn w:val="Ttulo1"/>
    <w:next w:val="Normal"/>
    <w:uiPriority w:val="39"/>
    <w:unhideWhenUsed/>
    <w:qFormat/>
    <w:rsid w:val="005B1535"/>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5B1535"/>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5B1535"/>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5B1535"/>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5B1535"/>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5B1535"/>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5B1535"/>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5B1535"/>
    <w:pPr>
      <w:ind w:left="1920"/>
    </w:pPr>
    <w:rPr>
      <w:rFonts w:asciiTheme="minorHAnsi" w:hAnsiTheme="minorHAnsi"/>
      <w:sz w:val="20"/>
      <w:szCs w:val="20"/>
    </w:rPr>
  </w:style>
  <w:style w:type="paragraph" w:styleId="Remissivo1">
    <w:name w:val="index 1"/>
    <w:basedOn w:val="Normal"/>
    <w:next w:val="Normal"/>
    <w:autoRedefine/>
    <w:uiPriority w:val="99"/>
    <w:unhideWhenUsed/>
    <w:rsid w:val="00D22DB7"/>
    <w:pPr>
      <w:ind w:left="240" w:hanging="240"/>
    </w:pPr>
  </w:style>
  <w:style w:type="paragraph" w:styleId="Remissivo2">
    <w:name w:val="index 2"/>
    <w:basedOn w:val="Normal"/>
    <w:next w:val="Normal"/>
    <w:autoRedefine/>
    <w:uiPriority w:val="99"/>
    <w:unhideWhenUsed/>
    <w:rsid w:val="00D22DB7"/>
    <w:pPr>
      <w:ind w:left="480" w:hanging="240"/>
    </w:pPr>
  </w:style>
  <w:style w:type="paragraph" w:styleId="Remissivo3">
    <w:name w:val="index 3"/>
    <w:basedOn w:val="Normal"/>
    <w:next w:val="Normal"/>
    <w:autoRedefine/>
    <w:uiPriority w:val="99"/>
    <w:unhideWhenUsed/>
    <w:rsid w:val="00D22DB7"/>
    <w:pPr>
      <w:ind w:left="720" w:hanging="240"/>
    </w:pPr>
  </w:style>
  <w:style w:type="paragraph" w:styleId="Remissivo4">
    <w:name w:val="index 4"/>
    <w:basedOn w:val="Normal"/>
    <w:next w:val="Normal"/>
    <w:autoRedefine/>
    <w:uiPriority w:val="99"/>
    <w:unhideWhenUsed/>
    <w:rsid w:val="00D22DB7"/>
    <w:pPr>
      <w:ind w:left="960" w:hanging="240"/>
    </w:pPr>
  </w:style>
  <w:style w:type="paragraph" w:styleId="Remissivo5">
    <w:name w:val="index 5"/>
    <w:basedOn w:val="Normal"/>
    <w:next w:val="Normal"/>
    <w:autoRedefine/>
    <w:uiPriority w:val="99"/>
    <w:unhideWhenUsed/>
    <w:rsid w:val="00D22DB7"/>
    <w:pPr>
      <w:ind w:left="1200" w:hanging="240"/>
    </w:pPr>
  </w:style>
  <w:style w:type="paragraph" w:styleId="Remissivo6">
    <w:name w:val="index 6"/>
    <w:basedOn w:val="Normal"/>
    <w:next w:val="Normal"/>
    <w:autoRedefine/>
    <w:uiPriority w:val="99"/>
    <w:unhideWhenUsed/>
    <w:rsid w:val="00D22DB7"/>
    <w:pPr>
      <w:ind w:left="1440" w:hanging="240"/>
    </w:pPr>
  </w:style>
  <w:style w:type="paragraph" w:styleId="Remissivo7">
    <w:name w:val="index 7"/>
    <w:basedOn w:val="Normal"/>
    <w:next w:val="Normal"/>
    <w:autoRedefine/>
    <w:uiPriority w:val="99"/>
    <w:unhideWhenUsed/>
    <w:rsid w:val="00D22DB7"/>
    <w:pPr>
      <w:ind w:left="1680" w:hanging="240"/>
    </w:pPr>
  </w:style>
  <w:style w:type="paragraph" w:styleId="Remissivo8">
    <w:name w:val="index 8"/>
    <w:basedOn w:val="Normal"/>
    <w:next w:val="Normal"/>
    <w:autoRedefine/>
    <w:uiPriority w:val="99"/>
    <w:unhideWhenUsed/>
    <w:rsid w:val="00D22DB7"/>
    <w:pPr>
      <w:ind w:left="1920" w:hanging="240"/>
    </w:pPr>
  </w:style>
  <w:style w:type="paragraph" w:styleId="Remissivo9">
    <w:name w:val="index 9"/>
    <w:basedOn w:val="Normal"/>
    <w:next w:val="Normal"/>
    <w:autoRedefine/>
    <w:uiPriority w:val="99"/>
    <w:unhideWhenUsed/>
    <w:rsid w:val="00D22DB7"/>
    <w:pPr>
      <w:ind w:left="2160" w:hanging="240"/>
    </w:pPr>
  </w:style>
  <w:style w:type="paragraph" w:styleId="Ttulodendiceremissivo">
    <w:name w:val="index heading"/>
    <w:basedOn w:val="Normal"/>
    <w:next w:val="Remissivo1"/>
    <w:uiPriority w:val="99"/>
    <w:unhideWhenUsed/>
    <w:rsid w:val="00D22DB7"/>
  </w:style>
  <w:style w:type="paragraph" w:customStyle="1" w:styleId="PSDS-CorpodeTexto">
    <w:name w:val="PSDS - Corpo de Texto"/>
    <w:basedOn w:val="Normal"/>
    <w:rsid w:val="00137C08"/>
    <w:pPr>
      <w:suppressAutoHyphens/>
      <w:ind w:firstLine="709"/>
      <w:jc w:val="both"/>
    </w:pPr>
    <w:rPr>
      <w:rFonts w:eastAsia="Times New Roman"/>
      <w:sz w:val="20"/>
      <w:szCs w:val="20"/>
    </w:rPr>
  </w:style>
  <w:style w:type="paragraph" w:customStyle="1" w:styleId="PSDS-MarcadoresNivel2">
    <w:name w:val="PSDS - Marcadores Nivel 2"/>
    <w:basedOn w:val="Normal"/>
    <w:rsid w:val="00137C08"/>
    <w:pPr>
      <w:spacing w:before="40" w:after="40"/>
    </w:pPr>
    <w:rPr>
      <w:rFonts w:eastAsia="Times New Roman"/>
      <w:sz w:val="20"/>
      <w:szCs w:val="20"/>
    </w:rPr>
  </w:style>
  <w:style w:type="paragraph" w:customStyle="1" w:styleId="PSDS-MarcadoresNivel3">
    <w:name w:val="PSDS - Marcadores Nivel 3"/>
    <w:basedOn w:val="PSDS-MarcadoresNivel1"/>
    <w:rsid w:val="008D0BD9"/>
    <w:pPr>
      <w:numPr>
        <w:numId w:val="21"/>
      </w:numPr>
      <w:suppressAutoHyphens w:val="0"/>
      <w:spacing w:before="40" w:after="40"/>
      <w:jc w:val="left"/>
    </w:pPr>
    <w:rPr>
      <w:color w:val="auto"/>
    </w:rPr>
  </w:style>
  <w:style w:type="paragraph" w:customStyle="1" w:styleId="PSDS-CorpodeItem">
    <w:name w:val="PSDS - Corpo de Item"/>
    <w:basedOn w:val="PSDS-CorpodeTexto"/>
    <w:rsid w:val="003A7251"/>
    <w:pPr>
      <w:ind w:left="709" w:firstLine="0"/>
    </w:pPr>
    <w:rPr>
      <w:rFonts w:ascii="Spranq eco sans" w:hAnsi="Spranq eco sans" w:cs="Spranq eco sans"/>
    </w:rPr>
  </w:style>
  <w:style w:type="character" w:styleId="CdigoHTML">
    <w:name w:val="HTML Code"/>
    <w:basedOn w:val="Fontepargpadro"/>
    <w:uiPriority w:val="99"/>
    <w:semiHidden/>
    <w:unhideWhenUsed/>
    <w:rsid w:val="00261D71"/>
    <w:rPr>
      <w:rFonts w:ascii="Courier New" w:eastAsia="Calibri" w:hAnsi="Courier New" w:cs="Courier New"/>
      <w:sz w:val="20"/>
      <w:szCs w:val="20"/>
    </w:rPr>
  </w:style>
  <w:style w:type="character" w:customStyle="1" w:styleId="dado">
    <w:name w:val="dado"/>
    <w:basedOn w:val="Fontepargpadro"/>
    <w:rsid w:val="00165C94"/>
  </w:style>
  <w:style w:type="paragraph" w:styleId="Reviso">
    <w:name w:val="Revision"/>
    <w:hidden/>
    <w:uiPriority w:val="99"/>
    <w:semiHidden/>
    <w:rsid w:val="00132D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09341">
      <w:bodyDiv w:val="1"/>
      <w:marLeft w:val="0"/>
      <w:marRight w:val="0"/>
      <w:marTop w:val="0"/>
      <w:marBottom w:val="0"/>
      <w:divBdr>
        <w:top w:val="none" w:sz="0" w:space="0" w:color="auto"/>
        <w:left w:val="none" w:sz="0" w:space="0" w:color="auto"/>
        <w:bottom w:val="none" w:sz="0" w:space="0" w:color="auto"/>
        <w:right w:val="none" w:sz="0" w:space="0" w:color="auto"/>
      </w:divBdr>
    </w:div>
    <w:div w:id="84884156">
      <w:bodyDiv w:val="1"/>
      <w:marLeft w:val="0"/>
      <w:marRight w:val="0"/>
      <w:marTop w:val="0"/>
      <w:marBottom w:val="0"/>
      <w:divBdr>
        <w:top w:val="none" w:sz="0" w:space="0" w:color="auto"/>
        <w:left w:val="none" w:sz="0" w:space="0" w:color="auto"/>
        <w:bottom w:val="none" w:sz="0" w:space="0" w:color="auto"/>
        <w:right w:val="none" w:sz="0" w:space="0" w:color="auto"/>
      </w:divBdr>
    </w:div>
    <w:div w:id="141511858">
      <w:bodyDiv w:val="1"/>
      <w:marLeft w:val="0"/>
      <w:marRight w:val="0"/>
      <w:marTop w:val="0"/>
      <w:marBottom w:val="0"/>
      <w:divBdr>
        <w:top w:val="none" w:sz="0" w:space="0" w:color="auto"/>
        <w:left w:val="none" w:sz="0" w:space="0" w:color="auto"/>
        <w:bottom w:val="none" w:sz="0" w:space="0" w:color="auto"/>
        <w:right w:val="none" w:sz="0" w:space="0" w:color="auto"/>
      </w:divBdr>
    </w:div>
    <w:div w:id="209615563">
      <w:bodyDiv w:val="1"/>
      <w:marLeft w:val="0"/>
      <w:marRight w:val="0"/>
      <w:marTop w:val="0"/>
      <w:marBottom w:val="0"/>
      <w:divBdr>
        <w:top w:val="none" w:sz="0" w:space="0" w:color="auto"/>
        <w:left w:val="none" w:sz="0" w:space="0" w:color="auto"/>
        <w:bottom w:val="none" w:sz="0" w:space="0" w:color="auto"/>
        <w:right w:val="none" w:sz="0" w:space="0" w:color="auto"/>
      </w:divBdr>
    </w:div>
    <w:div w:id="329137208">
      <w:bodyDiv w:val="1"/>
      <w:marLeft w:val="0"/>
      <w:marRight w:val="0"/>
      <w:marTop w:val="0"/>
      <w:marBottom w:val="0"/>
      <w:divBdr>
        <w:top w:val="none" w:sz="0" w:space="0" w:color="auto"/>
        <w:left w:val="none" w:sz="0" w:space="0" w:color="auto"/>
        <w:bottom w:val="none" w:sz="0" w:space="0" w:color="auto"/>
        <w:right w:val="none" w:sz="0" w:space="0" w:color="auto"/>
      </w:divBdr>
    </w:div>
    <w:div w:id="335768220">
      <w:bodyDiv w:val="1"/>
      <w:marLeft w:val="0"/>
      <w:marRight w:val="0"/>
      <w:marTop w:val="0"/>
      <w:marBottom w:val="0"/>
      <w:divBdr>
        <w:top w:val="none" w:sz="0" w:space="0" w:color="auto"/>
        <w:left w:val="none" w:sz="0" w:space="0" w:color="auto"/>
        <w:bottom w:val="none" w:sz="0" w:space="0" w:color="auto"/>
        <w:right w:val="none" w:sz="0" w:space="0" w:color="auto"/>
      </w:divBdr>
    </w:div>
    <w:div w:id="343825972">
      <w:bodyDiv w:val="1"/>
      <w:marLeft w:val="0"/>
      <w:marRight w:val="0"/>
      <w:marTop w:val="0"/>
      <w:marBottom w:val="0"/>
      <w:divBdr>
        <w:top w:val="none" w:sz="0" w:space="0" w:color="auto"/>
        <w:left w:val="none" w:sz="0" w:space="0" w:color="auto"/>
        <w:bottom w:val="none" w:sz="0" w:space="0" w:color="auto"/>
        <w:right w:val="none" w:sz="0" w:space="0" w:color="auto"/>
      </w:divBdr>
    </w:div>
    <w:div w:id="650066270">
      <w:bodyDiv w:val="1"/>
      <w:marLeft w:val="0"/>
      <w:marRight w:val="0"/>
      <w:marTop w:val="0"/>
      <w:marBottom w:val="0"/>
      <w:divBdr>
        <w:top w:val="none" w:sz="0" w:space="0" w:color="auto"/>
        <w:left w:val="none" w:sz="0" w:space="0" w:color="auto"/>
        <w:bottom w:val="none" w:sz="0" w:space="0" w:color="auto"/>
        <w:right w:val="none" w:sz="0" w:space="0" w:color="auto"/>
      </w:divBdr>
    </w:div>
    <w:div w:id="671227030">
      <w:bodyDiv w:val="1"/>
      <w:marLeft w:val="0"/>
      <w:marRight w:val="0"/>
      <w:marTop w:val="0"/>
      <w:marBottom w:val="0"/>
      <w:divBdr>
        <w:top w:val="none" w:sz="0" w:space="0" w:color="auto"/>
        <w:left w:val="none" w:sz="0" w:space="0" w:color="auto"/>
        <w:bottom w:val="none" w:sz="0" w:space="0" w:color="auto"/>
        <w:right w:val="none" w:sz="0" w:space="0" w:color="auto"/>
      </w:divBdr>
    </w:div>
    <w:div w:id="855651418">
      <w:bodyDiv w:val="1"/>
      <w:marLeft w:val="0"/>
      <w:marRight w:val="0"/>
      <w:marTop w:val="0"/>
      <w:marBottom w:val="0"/>
      <w:divBdr>
        <w:top w:val="none" w:sz="0" w:space="0" w:color="auto"/>
        <w:left w:val="none" w:sz="0" w:space="0" w:color="auto"/>
        <w:bottom w:val="none" w:sz="0" w:space="0" w:color="auto"/>
        <w:right w:val="none" w:sz="0" w:space="0" w:color="auto"/>
      </w:divBdr>
    </w:div>
    <w:div w:id="895509127">
      <w:bodyDiv w:val="1"/>
      <w:marLeft w:val="0"/>
      <w:marRight w:val="0"/>
      <w:marTop w:val="0"/>
      <w:marBottom w:val="0"/>
      <w:divBdr>
        <w:top w:val="none" w:sz="0" w:space="0" w:color="auto"/>
        <w:left w:val="none" w:sz="0" w:space="0" w:color="auto"/>
        <w:bottom w:val="none" w:sz="0" w:space="0" w:color="auto"/>
        <w:right w:val="none" w:sz="0" w:space="0" w:color="auto"/>
      </w:divBdr>
    </w:div>
    <w:div w:id="912859945">
      <w:bodyDiv w:val="1"/>
      <w:marLeft w:val="0"/>
      <w:marRight w:val="0"/>
      <w:marTop w:val="0"/>
      <w:marBottom w:val="0"/>
      <w:divBdr>
        <w:top w:val="none" w:sz="0" w:space="0" w:color="auto"/>
        <w:left w:val="none" w:sz="0" w:space="0" w:color="auto"/>
        <w:bottom w:val="none" w:sz="0" w:space="0" w:color="auto"/>
        <w:right w:val="none" w:sz="0" w:space="0" w:color="auto"/>
      </w:divBdr>
    </w:div>
    <w:div w:id="1034421450">
      <w:bodyDiv w:val="1"/>
      <w:marLeft w:val="0"/>
      <w:marRight w:val="0"/>
      <w:marTop w:val="0"/>
      <w:marBottom w:val="0"/>
      <w:divBdr>
        <w:top w:val="none" w:sz="0" w:space="0" w:color="auto"/>
        <w:left w:val="none" w:sz="0" w:space="0" w:color="auto"/>
        <w:bottom w:val="none" w:sz="0" w:space="0" w:color="auto"/>
        <w:right w:val="none" w:sz="0" w:space="0" w:color="auto"/>
      </w:divBdr>
    </w:div>
    <w:div w:id="1075971899">
      <w:bodyDiv w:val="1"/>
      <w:marLeft w:val="0"/>
      <w:marRight w:val="0"/>
      <w:marTop w:val="0"/>
      <w:marBottom w:val="0"/>
      <w:divBdr>
        <w:top w:val="none" w:sz="0" w:space="0" w:color="auto"/>
        <w:left w:val="none" w:sz="0" w:space="0" w:color="auto"/>
        <w:bottom w:val="none" w:sz="0" w:space="0" w:color="auto"/>
        <w:right w:val="none" w:sz="0" w:space="0" w:color="auto"/>
      </w:divBdr>
    </w:div>
    <w:div w:id="1122187119">
      <w:bodyDiv w:val="1"/>
      <w:marLeft w:val="0"/>
      <w:marRight w:val="0"/>
      <w:marTop w:val="0"/>
      <w:marBottom w:val="0"/>
      <w:divBdr>
        <w:top w:val="none" w:sz="0" w:space="0" w:color="auto"/>
        <w:left w:val="none" w:sz="0" w:space="0" w:color="auto"/>
        <w:bottom w:val="none" w:sz="0" w:space="0" w:color="auto"/>
        <w:right w:val="none" w:sz="0" w:space="0" w:color="auto"/>
      </w:divBdr>
    </w:div>
    <w:div w:id="1263682012">
      <w:bodyDiv w:val="1"/>
      <w:marLeft w:val="0"/>
      <w:marRight w:val="0"/>
      <w:marTop w:val="0"/>
      <w:marBottom w:val="0"/>
      <w:divBdr>
        <w:top w:val="none" w:sz="0" w:space="0" w:color="auto"/>
        <w:left w:val="none" w:sz="0" w:space="0" w:color="auto"/>
        <w:bottom w:val="none" w:sz="0" w:space="0" w:color="auto"/>
        <w:right w:val="none" w:sz="0" w:space="0" w:color="auto"/>
      </w:divBdr>
    </w:div>
    <w:div w:id="1274898172">
      <w:bodyDiv w:val="1"/>
      <w:marLeft w:val="0"/>
      <w:marRight w:val="0"/>
      <w:marTop w:val="0"/>
      <w:marBottom w:val="0"/>
      <w:divBdr>
        <w:top w:val="none" w:sz="0" w:space="0" w:color="auto"/>
        <w:left w:val="none" w:sz="0" w:space="0" w:color="auto"/>
        <w:bottom w:val="none" w:sz="0" w:space="0" w:color="auto"/>
        <w:right w:val="none" w:sz="0" w:space="0" w:color="auto"/>
      </w:divBdr>
    </w:div>
    <w:div w:id="1392459715">
      <w:bodyDiv w:val="1"/>
      <w:marLeft w:val="0"/>
      <w:marRight w:val="0"/>
      <w:marTop w:val="0"/>
      <w:marBottom w:val="0"/>
      <w:divBdr>
        <w:top w:val="none" w:sz="0" w:space="0" w:color="auto"/>
        <w:left w:val="none" w:sz="0" w:space="0" w:color="auto"/>
        <w:bottom w:val="none" w:sz="0" w:space="0" w:color="auto"/>
        <w:right w:val="none" w:sz="0" w:space="0" w:color="auto"/>
      </w:divBdr>
    </w:div>
    <w:div w:id="1535583249">
      <w:bodyDiv w:val="1"/>
      <w:marLeft w:val="0"/>
      <w:marRight w:val="0"/>
      <w:marTop w:val="0"/>
      <w:marBottom w:val="0"/>
      <w:divBdr>
        <w:top w:val="none" w:sz="0" w:space="0" w:color="auto"/>
        <w:left w:val="none" w:sz="0" w:space="0" w:color="auto"/>
        <w:bottom w:val="none" w:sz="0" w:space="0" w:color="auto"/>
        <w:right w:val="none" w:sz="0" w:space="0" w:color="auto"/>
      </w:divBdr>
    </w:div>
    <w:div w:id="1881210994">
      <w:bodyDiv w:val="1"/>
      <w:marLeft w:val="0"/>
      <w:marRight w:val="0"/>
      <w:marTop w:val="0"/>
      <w:marBottom w:val="0"/>
      <w:divBdr>
        <w:top w:val="none" w:sz="0" w:space="0" w:color="auto"/>
        <w:left w:val="none" w:sz="0" w:space="0" w:color="auto"/>
        <w:bottom w:val="none" w:sz="0" w:space="0" w:color="auto"/>
        <w:right w:val="none" w:sz="0" w:space="0" w:color="auto"/>
      </w:divBdr>
    </w:div>
    <w:div w:id="1970738647">
      <w:bodyDiv w:val="1"/>
      <w:marLeft w:val="0"/>
      <w:marRight w:val="0"/>
      <w:marTop w:val="0"/>
      <w:marBottom w:val="0"/>
      <w:divBdr>
        <w:top w:val="none" w:sz="0" w:space="0" w:color="auto"/>
        <w:left w:val="none" w:sz="0" w:space="0" w:color="auto"/>
        <w:bottom w:val="none" w:sz="0" w:space="0" w:color="auto"/>
        <w:right w:val="none" w:sz="0" w:space="0" w:color="auto"/>
      </w:divBdr>
    </w:div>
    <w:div w:id="2093967989">
      <w:bodyDiv w:val="1"/>
      <w:marLeft w:val="0"/>
      <w:marRight w:val="0"/>
      <w:marTop w:val="0"/>
      <w:marBottom w:val="0"/>
      <w:divBdr>
        <w:top w:val="none" w:sz="0" w:space="0" w:color="auto"/>
        <w:left w:val="none" w:sz="0" w:space="0" w:color="auto"/>
        <w:bottom w:val="none" w:sz="0" w:space="0" w:color="auto"/>
        <w:right w:val="none" w:sz="0" w:space="0" w:color="auto"/>
      </w:divBdr>
    </w:div>
    <w:div w:id="212549289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hyperlink" Target="https://labs.play-with-docker.co" TargetMode="External"/><Relationship Id="rId64" Type="http://schemas.openxmlformats.org/officeDocument/2006/relationships/image" Target="media/image27.png"/><Relationship Id="rId65" Type="http://schemas.openxmlformats.org/officeDocument/2006/relationships/image" Target="media/image28.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2.png"/><Relationship Id="rId50" Type="http://schemas.openxmlformats.org/officeDocument/2006/relationships/hyperlink" Target="https://docs.docker.com/engine/reference/commandline/create" TargetMode="External"/><Relationship Id="rId51" Type="http://schemas.openxmlformats.org/officeDocument/2006/relationships/hyperlink" Target="https://docs.docker.com/engine/reference/commandline/rename/" TargetMode="External"/><Relationship Id="rId52" Type="http://schemas.openxmlformats.org/officeDocument/2006/relationships/hyperlink" Target="https://docs.docker.com/engine/reference/commandline/run" TargetMode="External"/><Relationship Id="rId53" Type="http://schemas.openxmlformats.org/officeDocument/2006/relationships/hyperlink" Target="https://docs.docker.com/engine/reference/commandline/rm" TargetMode="External"/><Relationship Id="rId54" Type="http://schemas.openxmlformats.org/officeDocument/2006/relationships/hyperlink" Target="https://docs.docker.com/engine/reference/commandline/update/" TargetMode="External"/><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40" Type="http://schemas.openxmlformats.org/officeDocument/2006/relationships/hyperlink" Target="https://docs.docker.com/engine/reference/builder/" TargetMode="External"/><Relationship Id="rId41" Type="http://schemas.openxmlformats.org/officeDocument/2006/relationships/hyperlink" Target="https://docs.docker.com/engine/userguide/labels-custom-metadata/" TargetMode="External"/><Relationship Id="rId42" Type="http://schemas.openxmlformats.org/officeDocument/2006/relationships/hyperlink" Target="https://docs.docker.com/engine/reference/commandline/pull" TargetMode="External"/><Relationship Id="rId43" Type="http://schemas.openxmlformats.org/officeDocument/2006/relationships/hyperlink" Target="https://docs.docker.com/engine/reference/commandline/push" TargetMode="External"/><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hyperlink" Target="https://docs.docker.com/engine/reference/commandline/login" TargetMode="External"/><Relationship Id="rId48" Type="http://schemas.openxmlformats.org/officeDocument/2006/relationships/hyperlink" Target="https://docs.docker.com/engine/reference/commandline/logout" TargetMode="External"/><Relationship Id="rId49" Type="http://schemas.openxmlformats.org/officeDocument/2006/relationships/hyperlink" Target="https://docs.docker.com/engine/reference/commandline/search"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80" Type="http://schemas.openxmlformats.org/officeDocument/2006/relationships/fontTable" Target="fontTable.xml"/><Relationship Id="rId81" Type="http://schemas.microsoft.com/office/2011/relationships/people" Target="people.xml"/><Relationship Id="rId82" Type="http://schemas.openxmlformats.org/officeDocument/2006/relationships/theme" Target="theme/theme1.xml"/><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image" Target="media/image15.png"/><Relationship Id="rId26" Type="http://schemas.openxmlformats.org/officeDocument/2006/relationships/hyperlink" Target="http://3way.com.br/category/linux/" TargetMode="External"/><Relationship Id="rId27" Type="http://schemas.openxmlformats.org/officeDocument/2006/relationships/hyperlink" Target="http://3way.com.br/category/novidades/" TargetMode="External"/><Relationship Id="rId28" Type="http://schemas.openxmlformats.org/officeDocument/2006/relationships/image" Target="media/image16.png"/><Relationship Id="rId29" Type="http://schemas.openxmlformats.org/officeDocument/2006/relationships/hyperlink" Target="https://docs.docker.com/engine/reference/builder/" TargetMode="External"/><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image" Target="media/image40.png"/><Relationship Id="rId78" Type="http://schemas.openxmlformats.org/officeDocument/2006/relationships/header" Target="header1.xml"/><Relationship Id="rId79" Type="http://schemas.openxmlformats.org/officeDocument/2006/relationships/footer" Target="footer1.xml"/><Relationship Id="rId60" Type="http://schemas.openxmlformats.org/officeDocument/2006/relationships/image" Target="media/image25.png"/><Relationship Id="rId61" Type="http://schemas.openxmlformats.org/officeDocument/2006/relationships/image" Target="media/image26.png"/><Relationship Id="rId62" Type="http://schemas.openxmlformats.org/officeDocument/2006/relationships/hyperlink" Target="https://github.com/play-with-docker/docker-machine-driver-pwd/releases"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C75F13-C23B-024C-AED9-15D8BE6EE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1444</TotalTime>
  <Pages>80</Pages>
  <Words>14560</Words>
  <Characters>78629</Characters>
  <Application>Microsoft Macintosh Word</Application>
  <DocSecurity>0</DocSecurity>
  <Lines>655</Lines>
  <Paragraphs>186</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93003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lysio.sellos</dc:creator>
  <dc:description/>
  <cp:lastModifiedBy>Thiago Cruz</cp:lastModifiedBy>
  <cp:revision>2876</cp:revision>
  <cp:lastPrinted>2017-11-11T12:58:00Z</cp:lastPrinted>
  <dcterms:created xsi:type="dcterms:W3CDTF">2016-06-27T13:03:00Z</dcterms:created>
  <dcterms:modified xsi:type="dcterms:W3CDTF">2017-11-11T13:15:00Z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