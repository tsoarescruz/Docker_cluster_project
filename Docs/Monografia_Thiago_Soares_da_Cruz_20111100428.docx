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xml:space="preserve">, </w:t>
      </w:r>
      <w:proofErr w:type="spellStart"/>
      <w:r w:rsidR="00D517EB">
        <w:rPr>
          <w:b/>
          <w:sz w:val="22"/>
        </w:rPr>
        <w:t>Microserviço</w:t>
      </w:r>
      <w:proofErr w:type="spellEnd"/>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CE0C8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3B536A">
              <w:rPr>
                <w:noProof/>
                <w:webHidden/>
              </w:rPr>
              <w:t>18</w:t>
            </w:r>
            <w:r w:rsidR="003B536A">
              <w:rPr>
                <w:noProof/>
                <w:webHidden/>
              </w:rPr>
              <w:fldChar w:fldCharType="end"/>
            </w:r>
          </w:hyperlink>
        </w:p>
        <w:p w14:paraId="71CF8456" w14:textId="77777777" w:rsidR="003B536A" w:rsidRDefault="00CE0C8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3B536A">
              <w:rPr>
                <w:noProof/>
                <w:webHidden/>
              </w:rPr>
              <w:t>20</w:t>
            </w:r>
            <w:r w:rsidR="003B536A">
              <w:rPr>
                <w:noProof/>
                <w:webHidden/>
              </w:rPr>
              <w:fldChar w:fldCharType="end"/>
            </w:r>
          </w:hyperlink>
        </w:p>
        <w:p w14:paraId="4114CF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3B536A">
              <w:rPr>
                <w:noProof/>
                <w:webHidden/>
              </w:rPr>
              <w:t>21</w:t>
            </w:r>
            <w:r w:rsidR="003B536A">
              <w:rPr>
                <w:noProof/>
                <w:webHidden/>
              </w:rPr>
              <w:fldChar w:fldCharType="end"/>
            </w:r>
          </w:hyperlink>
        </w:p>
        <w:p w14:paraId="56694FD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2129E6D8" w14:textId="77777777" w:rsidR="003B536A" w:rsidRDefault="00CE0C8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5F89B539" w14:textId="77777777" w:rsidR="003B536A" w:rsidRDefault="00CE0C8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3B536A">
              <w:rPr>
                <w:noProof/>
                <w:webHidden/>
              </w:rPr>
              <w:t>26</w:t>
            </w:r>
            <w:r w:rsidR="003B536A">
              <w:rPr>
                <w:noProof/>
                <w:webHidden/>
              </w:rPr>
              <w:fldChar w:fldCharType="end"/>
            </w:r>
          </w:hyperlink>
        </w:p>
        <w:p w14:paraId="40FA33DC" w14:textId="77777777" w:rsidR="003B536A" w:rsidRDefault="00CE0C8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59A444D4" w14:textId="77777777" w:rsidR="003B536A" w:rsidRDefault="00CE0C8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0DF164EA"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3B536A">
              <w:rPr>
                <w:noProof/>
                <w:webHidden/>
              </w:rPr>
              <w:t>28</w:t>
            </w:r>
            <w:r w:rsidR="003B536A">
              <w:rPr>
                <w:noProof/>
                <w:webHidden/>
              </w:rPr>
              <w:fldChar w:fldCharType="end"/>
            </w:r>
          </w:hyperlink>
        </w:p>
        <w:p w14:paraId="00B92E1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3B536A">
              <w:rPr>
                <w:noProof/>
                <w:webHidden/>
              </w:rPr>
              <w:t>30</w:t>
            </w:r>
            <w:r w:rsidR="003B536A">
              <w:rPr>
                <w:noProof/>
                <w:webHidden/>
              </w:rPr>
              <w:fldChar w:fldCharType="end"/>
            </w:r>
          </w:hyperlink>
        </w:p>
        <w:p w14:paraId="5B28F979" w14:textId="77777777" w:rsidR="003B536A" w:rsidRDefault="00CE0C8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3B536A">
              <w:rPr>
                <w:noProof/>
                <w:webHidden/>
              </w:rPr>
              <w:t>32</w:t>
            </w:r>
            <w:r w:rsidR="003B536A">
              <w:rPr>
                <w:noProof/>
                <w:webHidden/>
              </w:rPr>
              <w:fldChar w:fldCharType="end"/>
            </w:r>
          </w:hyperlink>
        </w:p>
        <w:p w14:paraId="4DF772B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3B536A">
              <w:rPr>
                <w:noProof/>
                <w:webHidden/>
              </w:rPr>
              <w:t>34</w:t>
            </w:r>
            <w:r w:rsidR="003B536A">
              <w:rPr>
                <w:noProof/>
                <w:webHidden/>
              </w:rPr>
              <w:fldChar w:fldCharType="end"/>
            </w:r>
          </w:hyperlink>
        </w:p>
        <w:p w14:paraId="28F9DBE2" w14:textId="77777777" w:rsidR="003B536A" w:rsidRDefault="00CE0C8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1475466B"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721B3E20" w14:textId="77777777" w:rsidR="003B536A" w:rsidRDefault="00CE0C8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3B536A">
              <w:rPr>
                <w:noProof/>
                <w:webHidden/>
              </w:rPr>
              <w:t>39</w:t>
            </w:r>
            <w:r w:rsidR="003B536A">
              <w:rPr>
                <w:noProof/>
                <w:webHidden/>
              </w:rPr>
              <w:fldChar w:fldCharType="end"/>
            </w:r>
          </w:hyperlink>
        </w:p>
        <w:p w14:paraId="1A2B47D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0970B50B" w14:textId="77777777" w:rsidR="003B536A" w:rsidRDefault="00CE0C8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43DE0C9C" w14:textId="77777777" w:rsidR="003B536A" w:rsidRDefault="00CE0C8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3B536A">
              <w:rPr>
                <w:noProof/>
                <w:webHidden/>
              </w:rPr>
              <w:t>42</w:t>
            </w:r>
            <w:r w:rsidR="003B536A">
              <w:rPr>
                <w:noProof/>
                <w:webHidden/>
              </w:rPr>
              <w:fldChar w:fldCharType="end"/>
            </w:r>
          </w:hyperlink>
        </w:p>
        <w:p w14:paraId="38969D8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3B536A">
              <w:rPr>
                <w:noProof/>
                <w:webHidden/>
              </w:rPr>
              <w:t>44</w:t>
            </w:r>
            <w:r w:rsidR="003B536A">
              <w:rPr>
                <w:noProof/>
                <w:webHidden/>
              </w:rPr>
              <w:fldChar w:fldCharType="end"/>
            </w:r>
          </w:hyperlink>
        </w:p>
        <w:p w14:paraId="0527251C"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3B536A">
              <w:rPr>
                <w:noProof/>
                <w:webHidden/>
              </w:rPr>
              <w:t>46</w:t>
            </w:r>
            <w:r w:rsidR="003B536A">
              <w:rPr>
                <w:noProof/>
                <w:webHidden/>
              </w:rPr>
              <w:fldChar w:fldCharType="end"/>
            </w:r>
          </w:hyperlink>
        </w:p>
        <w:p w14:paraId="49C75274"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3B536A">
              <w:rPr>
                <w:noProof/>
                <w:webHidden/>
              </w:rPr>
              <w:t>49</w:t>
            </w:r>
            <w:r w:rsidR="003B536A">
              <w:rPr>
                <w:noProof/>
                <w:webHidden/>
              </w:rPr>
              <w:fldChar w:fldCharType="end"/>
            </w:r>
          </w:hyperlink>
        </w:p>
        <w:p w14:paraId="7EB2F737" w14:textId="77777777" w:rsidR="003B536A" w:rsidRDefault="00CE0C8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3B536A">
              <w:rPr>
                <w:noProof/>
                <w:webHidden/>
              </w:rPr>
              <w:t>52</w:t>
            </w:r>
            <w:r w:rsidR="003B536A">
              <w:rPr>
                <w:noProof/>
                <w:webHidden/>
              </w:rPr>
              <w:fldChar w:fldCharType="end"/>
            </w:r>
          </w:hyperlink>
        </w:p>
        <w:p w14:paraId="32C2F955"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3B536A">
              <w:rPr>
                <w:noProof/>
                <w:webHidden/>
              </w:rPr>
              <w:t>55</w:t>
            </w:r>
            <w:r w:rsidR="003B536A">
              <w:rPr>
                <w:noProof/>
                <w:webHidden/>
              </w:rPr>
              <w:fldChar w:fldCharType="end"/>
            </w:r>
          </w:hyperlink>
        </w:p>
        <w:p w14:paraId="7CE4118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3B536A">
              <w:rPr>
                <w:noProof/>
                <w:webHidden/>
              </w:rPr>
              <w:t>58</w:t>
            </w:r>
            <w:r w:rsidR="003B536A">
              <w:rPr>
                <w:noProof/>
                <w:webHidden/>
              </w:rPr>
              <w:fldChar w:fldCharType="end"/>
            </w:r>
          </w:hyperlink>
        </w:p>
        <w:p w14:paraId="5482996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3B536A">
              <w:rPr>
                <w:noProof/>
                <w:webHidden/>
              </w:rPr>
              <w:t>60</w:t>
            </w:r>
            <w:r w:rsidR="003B536A">
              <w:rPr>
                <w:noProof/>
                <w:webHidden/>
              </w:rPr>
              <w:fldChar w:fldCharType="end"/>
            </w:r>
          </w:hyperlink>
        </w:p>
        <w:p w14:paraId="3144DBD1" w14:textId="77777777" w:rsidR="003B536A" w:rsidRDefault="00CE0C8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3B536A">
              <w:rPr>
                <w:noProof/>
                <w:webHidden/>
              </w:rPr>
              <w:t>61</w:t>
            </w:r>
            <w:r w:rsidR="003B536A">
              <w:rPr>
                <w:noProof/>
                <w:webHidden/>
              </w:rPr>
              <w:fldChar w:fldCharType="end"/>
            </w:r>
          </w:hyperlink>
        </w:p>
        <w:p w14:paraId="39B1A603" w14:textId="77777777" w:rsidR="003B536A" w:rsidRDefault="00CE0C8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3B536A">
              <w:rPr>
                <w:noProof/>
                <w:webHidden/>
              </w:rPr>
              <w:t>63</w:t>
            </w:r>
            <w:r w:rsidR="003B536A">
              <w:rPr>
                <w:noProof/>
                <w:webHidden/>
              </w:rPr>
              <w:fldChar w:fldCharType="end"/>
            </w:r>
          </w:hyperlink>
        </w:p>
        <w:p w14:paraId="6F3A86B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3B536A">
              <w:rPr>
                <w:noProof/>
                <w:webHidden/>
              </w:rPr>
              <w:t>64</w:t>
            </w:r>
            <w:r w:rsidR="003B536A">
              <w:rPr>
                <w:noProof/>
                <w:webHidden/>
              </w:rPr>
              <w:fldChar w:fldCharType="end"/>
            </w:r>
          </w:hyperlink>
        </w:p>
        <w:p w14:paraId="334E510D" w14:textId="77777777" w:rsidR="003B536A" w:rsidRDefault="00CE0C8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3B536A">
              <w:rPr>
                <w:noProof/>
                <w:webHidden/>
              </w:rPr>
              <w:t>65</w:t>
            </w:r>
            <w:r w:rsidR="003B536A">
              <w:rPr>
                <w:noProof/>
                <w:webHidden/>
              </w:rPr>
              <w:fldChar w:fldCharType="end"/>
            </w:r>
          </w:hyperlink>
        </w:p>
        <w:p w14:paraId="5E883943" w14:textId="77777777" w:rsidR="003B536A" w:rsidRDefault="00CE0C8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B099B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A9F6760"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404D9A9A"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7C30DFC8"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7A05F3B0" w14:textId="77777777" w:rsidR="003B536A" w:rsidRDefault="00CE0C8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162A6D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0A7625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4074947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536FC86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3B536A">
              <w:rPr>
                <w:noProof/>
                <w:webHidden/>
              </w:rPr>
              <w:t>70</w:t>
            </w:r>
            <w:r w:rsidR="003B536A">
              <w:rPr>
                <w:noProof/>
                <w:webHidden/>
              </w:rPr>
              <w:fldChar w:fldCharType="end"/>
            </w:r>
          </w:hyperlink>
        </w:p>
        <w:p w14:paraId="026731D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3B536A">
              <w:rPr>
                <w:noProof/>
                <w:webHidden/>
              </w:rPr>
              <w:t>71</w:t>
            </w:r>
            <w:r w:rsidR="003B536A">
              <w:rPr>
                <w:noProof/>
                <w:webHidden/>
              </w:rPr>
              <w:fldChar w:fldCharType="end"/>
            </w:r>
          </w:hyperlink>
        </w:p>
        <w:p w14:paraId="4BEEED13" w14:textId="77777777" w:rsidR="003B536A" w:rsidRDefault="00CE0C8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3B536A">
              <w:rPr>
                <w:noProof/>
                <w:webHidden/>
              </w:rPr>
              <w:t>76</w:t>
            </w:r>
            <w:r w:rsidR="003B536A">
              <w:rPr>
                <w:noProof/>
                <w:webHidden/>
              </w:rPr>
              <w:fldChar w:fldCharType="end"/>
            </w:r>
          </w:hyperlink>
        </w:p>
        <w:p w14:paraId="2809DD0E" w14:textId="77777777" w:rsidR="003B536A" w:rsidRDefault="00CE0C8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3B536A">
              <w:rPr>
                <w:noProof/>
                <w:webHidden/>
              </w:rPr>
              <w:t>78</w:t>
            </w:r>
            <w:r w:rsidR="003B536A">
              <w:rPr>
                <w:noProof/>
                <w:webHidden/>
              </w:rPr>
              <w:fldChar w:fldCharType="end"/>
            </w:r>
          </w:hyperlink>
        </w:p>
        <w:p w14:paraId="1D7222D4" w14:textId="77777777" w:rsidR="003B536A" w:rsidRDefault="00CE0C8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3B536A">
              <w:rPr>
                <w:noProof/>
                <w:webHidden/>
              </w:rPr>
              <w:t>79</w:t>
            </w:r>
            <w:r w:rsidR="003B536A">
              <w:rPr>
                <w:noProof/>
                <w:webHidden/>
              </w:rPr>
              <w:fldChar w:fldCharType="end"/>
            </w:r>
          </w:hyperlink>
        </w:p>
        <w:p w14:paraId="3EAED018" w14:textId="77777777" w:rsidR="003B536A" w:rsidRDefault="00CE0C8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3B536A">
              <w:rPr>
                <w:noProof/>
                <w:webHidden/>
              </w:rPr>
              <w:t>80</w:t>
            </w:r>
            <w:r w:rsidR="003B536A">
              <w:rPr>
                <w:noProof/>
                <w:webHidden/>
              </w:rPr>
              <w:fldChar w:fldCharType="end"/>
            </w:r>
          </w:hyperlink>
        </w:p>
        <w:p w14:paraId="53720195" w14:textId="77777777" w:rsidR="003B536A" w:rsidRDefault="00CE0C8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57B39B4D"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2059C19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3B536A">
              <w:rPr>
                <w:noProof/>
                <w:webHidden/>
              </w:rPr>
              <w:t>84</w:t>
            </w:r>
            <w:r w:rsidR="003B536A">
              <w:rPr>
                <w:noProof/>
                <w:webHidden/>
              </w:rPr>
              <w:fldChar w:fldCharType="end"/>
            </w:r>
          </w:hyperlink>
        </w:p>
        <w:p w14:paraId="2E63EDC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3B536A">
              <w:rPr>
                <w:noProof/>
                <w:webHidden/>
              </w:rPr>
              <w:t>86</w:t>
            </w:r>
            <w:r w:rsidR="003B536A">
              <w:rPr>
                <w:noProof/>
                <w:webHidden/>
              </w:rPr>
              <w:fldChar w:fldCharType="end"/>
            </w:r>
          </w:hyperlink>
        </w:p>
        <w:p w14:paraId="4AA4FEA6"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3B536A">
              <w:rPr>
                <w:noProof/>
                <w:webHidden/>
              </w:rPr>
              <w:t>88</w:t>
            </w:r>
            <w:r w:rsidR="003B536A">
              <w:rPr>
                <w:noProof/>
                <w:webHidden/>
              </w:rPr>
              <w:fldChar w:fldCharType="end"/>
            </w:r>
          </w:hyperlink>
        </w:p>
        <w:p w14:paraId="36C9F19C"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3B536A">
              <w:rPr>
                <w:noProof/>
                <w:webHidden/>
              </w:rPr>
              <w:t>90</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 xml:space="preserve">O conceito de container visa resolver estes e outros problemas; se encaixa perfeitamente para a programação em </w:t>
      </w:r>
      <w:proofErr w:type="spellStart"/>
      <w:r w:rsidRPr="007F6F71">
        <w:t>microserviço</w:t>
      </w:r>
      <w:proofErr w:type="spellEnd"/>
      <w:r w:rsidRPr="007F6F71">
        <w:t>,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3B536A">
      <w:pPr>
        <w:pStyle w:val="Ttulo11"/>
        <w:spacing w:line="720" w:lineRule="auto"/>
      </w:pPr>
      <w:bookmarkStart w:id="5" w:name="_Toc499555674"/>
      <w:r w:rsidRPr="007F6F71">
        <w:lastRenderedPageBreak/>
        <w:t>2 M</w:t>
      </w:r>
      <w:r>
        <w:t>ETODOLOGIA</w:t>
      </w:r>
      <w:bookmarkEnd w:id="5"/>
    </w:p>
    <w:p w14:paraId="01ECB80C" w14:textId="1387BEC9" w:rsidR="00AF7383" w:rsidRPr="007F6F71" w:rsidRDefault="00AF7383" w:rsidP="00AF7383">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15D47DF" w14:textId="77777777" w:rsidR="00AF7383" w:rsidRPr="007F6F71" w:rsidRDefault="00AF7383" w:rsidP="00AF7383">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229B39F7"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380B7E31"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2BF4DFE4"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6C3DE93E"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1E29F14D" w14:textId="77777777" w:rsidR="00AF7383" w:rsidRPr="007F6F71" w:rsidRDefault="00AF7383" w:rsidP="00AF7383">
      <w:pPr>
        <w:widowControl w:val="0"/>
        <w:spacing w:line="360" w:lineRule="auto"/>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como caso de uso desta obra, irei fazer o modelo de</w:t>
      </w:r>
      <w:r w:rsidRPr="007F6F71">
        <w:t>.</w:t>
      </w:r>
    </w:p>
    <w:p w14:paraId="4A1AE187"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044AC79F" w14:textId="77777777" w:rsidR="00AF7383" w:rsidRPr="007F6F71" w:rsidRDefault="00AF7383" w:rsidP="00AF7383">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43D8CE7E"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lastRenderedPageBreak/>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6F76864C"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310AF93D"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7F589F8E" w14:textId="0D0854BB" w:rsidR="00AF7383" w:rsidRDefault="00AF7383" w:rsidP="00AF7383">
      <w:r w:rsidRPr="007F6F71">
        <w:rPr>
          <w:shd w:val="clear" w:color="auto" w:fill="FFFF00"/>
        </w:rPr>
        <w:t>No capítulo 12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E0C88" w:rsidRDefault="00CE0C8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E0C88" w:rsidRDefault="00CE0C8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E0C88" w:rsidRDefault="00CE0C8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E0C88" w:rsidRDefault="00CE0C8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E0C88" w:rsidRDefault="00CE0C8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E0C88" w:rsidRDefault="00CE0C8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E0C88" w:rsidRDefault="00CE0C8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E0C88" w:rsidRDefault="00CE0C8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E0C88" w:rsidRDefault="00CE0C8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E0C88" w:rsidRDefault="00CE0C8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E0C88" w:rsidRDefault="00CE0C8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E0C88" w:rsidRDefault="00CE0C8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E0C88" w:rsidRDefault="00CE0C8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E0C88" w:rsidRDefault="00CE0C8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E0C88" w:rsidRDefault="00CE0C8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E0C88" w:rsidRDefault="00CE0C8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E0C88" w:rsidRDefault="00CE0C8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E0C88" w:rsidRDefault="00CE0C8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E0C88" w:rsidRPr="00B05638" w:rsidRDefault="00CE0C8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E0C88" w:rsidRPr="00B05638" w:rsidRDefault="00CE0C8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E0C88" w:rsidRDefault="00CE0C8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E0C88" w:rsidRDefault="00CE0C8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E0C88" w:rsidRPr="00C249FC" w:rsidRDefault="00CE0C8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E0C88" w:rsidRPr="00C249FC" w:rsidRDefault="00CE0C8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E0C88" w:rsidRPr="006422F2" w:rsidRDefault="00CE0C8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E0C88" w:rsidRPr="006422F2" w:rsidRDefault="00CE0C8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E0C88" w:rsidRPr="00941D2F" w:rsidRDefault="00CE0C8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E0C88" w:rsidRPr="00941D2F" w:rsidRDefault="00CE0C8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55A72CB7"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7F6F71">
        <w:rPr>
          <w:lang w:eastAsia="x-none"/>
        </w:rPr>
        <w:t xml:space="preserve">stack trace de </w:t>
      </w:r>
      <w:proofErr w:type="spellStart"/>
      <w:r w:rsidRPr="007F6F71">
        <w:rPr>
          <w:lang w:eastAsia="x-none"/>
        </w:rPr>
        <w:t>exit</w:t>
      </w:r>
      <w:proofErr w:type="spellEnd"/>
      <w:r w:rsidRPr="007F6F71">
        <w:rPr>
          <w:lang w:eastAsia="x-none"/>
        </w:rPr>
        <w:t>=1</w:t>
      </w:r>
      <w:r w:rsidR="007A6E40">
        <w:rPr>
          <w:lang w:eastAsia="x-none"/>
        </w:rPr>
        <w:t>”</w:t>
      </w:r>
      <w:r w:rsidRPr="007F6F71">
        <w:rPr>
          <w:lang w:eastAsia="x-none"/>
        </w:rPr>
        <w:t xml:space="preserve">;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E0C8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E0C8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E0C8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E0C8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E0C88"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E0C88" w:rsidRPr="008D06F0" w:rsidRDefault="00CE0C8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E0C88" w:rsidRPr="008D06F0" w:rsidRDefault="00CE0C8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E0C88" w:rsidRPr="000A56CA" w:rsidRDefault="00CE0C8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E0C88" w:rsidRPr="000A56CA" w:rsidRDefault="00CE0C8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E0C88" w:rsidRPr="00D93672" w:rsidRDefault="00CE0C8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E0C88" w:rsidRPr="00D93672" w:rsidRDefault="00CE0C8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E0C88" w:rsidRPr="00F91FEB" w:rsidRDefault="00CE0C8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E0C88" w:rsidRPr="00F91FEB" w:rsidRDefault="00CE0C8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CE0C88" w:rsidP="007579B3">
      <w:pPr>
        <w:numPr>
          <w:ilvl w:val="0"/>
          <w:numId w:val="23"/>
        </w:numPr>
        <w:spacing w:beforeAutospacing="1" w:afterAutospacing="1" w:line="360" w:lineRule="auto"/>
        <w:jc w:val="both"/>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 Para fazer loggin no repositório.</w:t>
      </w:r>
    </w:p>
    <w:p w14:paraId="704E330E"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E0C88" w:rsidRPr="00506CA8" w:rsidRDefault="00CE0C8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CE0C88" w:rsidRPr="00506CA8" w:rsidRDefault="00CE0C8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E0C88" w:rsidRPr="003B5F77" w:rsidRDefault="00CE0C8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E0C88" w:rsidRPr="003B5F77" w:rsidRDefault="00CE0C8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E0C88" w:rsidRPr="00B26331" w:rsidRDefault="00CE0C8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CE0C88" w:rsidRPr="00B26331" w:rsidRDefault="00CE0C8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E0C88" w:rsidRPr="004B3031" w:rsidRDefault="00CE0C8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E0C88" w:rsidRPr="004B3031" w:rsidRDefault="00CE0C8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spellStart"/>
      <w:proofErr w:type="gramStart"/>
      <w:r w:rsidRPr="00884A89">
        <w:rPr>
          <w:lang w:val="en-US" w:eastAsia="x-none"/>
        </w:rPr>
        <w:t>node.role</w:t>
      </w:r>
      <w:proofErr w:type="spellEnd"/>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E0C88" w:rsidRPr="00756CE3" w:rsidRDefault="00CE0C8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E0C88" w:rsidRPr="00756CE3" w:rsidRDefault="00CE0C8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9555697"/>
      <w:bookmarkStart w:id="175" w:name="_Toc495785711"/>
      <w:r>
        <w:t>5</w:t>
      </w:r>
      <w:r w:rsidR="003E3881" w:rsidRPr="007F6F71">
        <w:t xml:space="preserve">.7 PLAY WITH </w:t>
      </w:r>
      <w:bookmarkEnd w:id="172"/>
      <w:bookmarkEnd w:id="173"/>
      <w:r w:rsidR="003E3881" w:rsidRPr="007F6F71">
        <w:t>DOCKER</w:t>
      </w:r>
      <w:bookmarkEnd w:id="174"/>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CE0C88">
        <w:fldChar w:fldCharType="begin"/>
      </w:r>
      <w:r w:rsidR="00CE0C88">
        <w:instrText xml:space="preserve"> HYPERLINK "http://labs.play-with-docker.com" </w:instrText>
      </w:r>
      <w:r w:rsidR="00CE0C88">
        <w:fldChar w:fldCharType="separate"/>
      </w:r>
      <w:r w:rsidRPr="007F6F71">
        <w:rPr>
          <w:rStyle w:val="Hiperlink"/>
          <w:lang w:val="x-none" w:eastAsia="x-none"/>
        </w:rPr>
        <w:t>http://labs.play-with-docker.com</w:t>
      </w:r>
      <w:r w:rsidR="00CE0C88">
        <w:rPr>
          <w:rStyle w:val="Hiperlink"/>
          <w:lang w:val="x-none" w:eastAsia="x-none"/>
        </w:rPr>
        <w:fldChar w:fldCharType="end"/>
      </w:r>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E0C88" w:rsidRPr="007C3224" w:rsidRDefault="00CE0C88"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E0C88" w:rsidRPr="007C3224" w:rsidRDefault="00CE0C88"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5F93E16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w:t>
      </w:r>
      <w:del w:id="178" w:author="Thiago Cruz" w:date="2017-11-27T19:31:00Z">
        <w:r w:rsidR="00BF6FFA" w:rsidDel="0023392D">
          <w:rPr>
            <w:color w:val="000000" w:themeColor="text1"/>
            <w:lang w:eastAsia="en-US"/>
          </w:rPr>
          <w:delText>[31]</w:delText>
        </w:r>
      </w:del>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CE0C8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lastRenderedPageBreak/>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E2E65" w:rsidRDefault="003E3881" w:rsidP="00F20F71">
      <w:pPr>
        <w:pStyle w:val="PargrafodaLista"/>
        <w:numPr>
          <w:ilvl w:val="0"/>
          <w:numId w:val="26"/>
        </w:numPr>
        <w:rPr>
          <w:rFonts w:cs="Times New Roman"/>
          <w:color w:val="auto"/>
          <w:sz w:val="24"/>
          <w:lang w:val="en-US"/>
        </w:rPr>
      </w:pPr>
      <w:r w:rsidRPr="007E2E65">
        <w:rPr>
          <w:rFonts w:cs="Times New Roman"/>
          <w:color w:val="auto"/>
          <w:sz w:val="24"/>
          <w:lang w:val="en-US"/>
        </w:rPr>
        <w:t xml:space="preserve">docker-machine create -d </w:t>
      </w:r>
      <w:proofErr w:type="spellStart"/>
      <w:r w:rsidRPr="007E2E65">
        <w:rPr>
          <w:rFonts w:cs="Times New Roman"/>
          <w:color w:val="auto"/>
          <w:sz w:val="24"/>
          <w:lang w:val="en-US"/>
        </w:rPr>
        <w:t>pwd</w:t>
      </w:r>
      <w:proofErr w:type="spellEnd"/>
      <w:r w:rsidRPr="007E2E65">
        <w:rPr>
          <w:rFonts w:cs="Times New Roman"/>
          <w:color w:val="auto"/>
          <w:sz w:val="24"/>
          <w:lang w:val="en-US"/>
        </w:rPr>
        <w:t xml:space="preserve"> --</w:t>
      </w:r>
      <w:proofErr w:type="spellStart"/>
      <w:r w:rsidRPr="007E2E65">
        <w:rPr>
          <w:rFonts w:cs="Times New Roman"/>
          <w:color w:val="auto"/>
          <w:sz w:val="24"/>
          <w:lang w:val="en-US"/>
        </w:rPr>
        <w:t>pwd-url</w:t>
      </w:r>
      <w:proofErr w:type="spellEnd"/>
      <w:r w:rsidRPr="007E2E65">
        <w:rPr>
          <w:rFonts w:cs="Times New Roman"/>
          <w:color w:val="auto"/>
          <w:sz w:val="24"/>
          <w:lang w:val="en-US"/>
        </w:rPr>
        <w:t xml:space="preserve"> </w:t>
      </w:r>
      <w:hyperlink r:id="rId56" w:history="1">
        <w:r w:rsidRPr="007E2E65">
          <w:rPr>
            <w:rStyle w:val="Hiperlink"/>
            <w:rFonts w:cs="Times New Roman"/>
            <w:color w:val="auto"/>
            <w:sz w:val="24"/>
            <w:u w:val="none"/>
            <w:lang w:val="en-US"/>
          </w:rPr>
          <w:t>https://labs.play-with-docker.co</w:t>
        </w:r>
      </w:hyperlink>
    </w:p>
    <w:p w14:paraId="2EAF3E9A" w14:textId="77777777" w:rsidR="003E3881" w:rsidRPr="00475B6F" w:rsidRDefault="003E3881" w:rsidP="00595626">
      <w:pPr>
        <w:spacing w:line="360" w:lineRule="auto"/>
        <w:jc w:val="both"/>
        <w:rPr>
          <w:lang w:val="x-none" w:eastAsia="x-none"/>
        </w:rPr>
      </w:pPr>
      <w:r w:rsidRPr="007E2E65">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E0C88" w:rsidRPr="00780A29" w:rsidRDefault="00CE0C8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E0C88" w:rsidRPr="00780A29" w:rsidRDefault="00CE0C88"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49D5C238" w:rsidR="003E3881" w:rsidRPr="007F6F71" w:rsidRDefault="002526BD" w:rsidP="0035429F">
      <w:pPr>
        <w:pStyle w:val="Ttulo21"/>
        <w:jc w:val="left"/>
      </w:pPr>
      <w:bookmarkStart w:id="185" w:name="_Toc499555698"/>
      <w:r>
        <w:t>5</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E0C88" w:rsidRPr="002765C8" w:rsidRDefault="00CE0C8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E0C88" w:rsidRPr="002765C8" w:rsidRDefault="00CE0C88"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E0C88" w:rsidRPr="008277C3" w:rsidRDefault="00CE0C8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E0C88" w:rsidRPr="008277C3" w:rsidRDefault="00CE0C88"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E0C88" w:rsidRPr="00542020" w:rsidRDefault="00CE0C8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E0C88" w:rsidRPr="00542020" w:rsidRDefault="00CE0C88"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2"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11E6F36A"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comprear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0879B9E"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93" w:name="_Toc496802710"/>
      <w:bookmarkStart w:id="194" w:name="_Toc496802939"/>
      <w:bookmarkStart w:id="195" w:name="_Toc499555700"/>
      <w:bookmarkEnd w:id="175"/>
      <w:r>
        <w:rPr>
          <w:lang w:val="pt-BR"/>
        </w:rPr>
        <w:lastRenderedPageBreak/>
        <w:t>6</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6" w:name="_Toc499555701"/>
      <w:r>
        <w:rPr>
          <w:color w:val="000000"/>
        </w:rPr>
        <w:t>6</w:t>
      </w:r>
      <w:r w:rsidR="003E3881" w:rsidRPr="007F6F71">
        <w:rPr>
          <w:color w:val="000000"/>
        </w:rPr>
        <w:t xml:space="preserve">.1 </w:t>
      </w:r>
      <w:r w:rsidR="003E3881" w:rsidRPr="007F6F71">
        <w:t>OS DOZE FATORES</w:t>
      </w:r>
      <w:bookmarkEnd w:id="196"/>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7" w:name="_Toc496802711"/>
      <w:bookmarkStart w:id="198" w:name="_Toc496802940"/>
      <w:bookmarkStart w:id="199"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7"/>
      <w:bookmarkEnd w:id="198"/>
      <w:bookmarkEnd w:id="199"/>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200" w:name="_Toc499555703"/>
      <w:r>
        <w:lastRenderedPageBreak/>
        <w:t xml:space="preserve">8 </w:t>
      </w:r>
      <w:r w:rsidR="003E3881" w:rsidRPr="005B0731">
        <w:t>ESTUDO DE CASO</w:t>
      </w:r>
      <w:bookmarkEnd w:id="200"/>
    </w:p>
    <w:p w14:paraId="4EE7AB1B" w14:textId="64EC0E69" w:rsidR="003E3881" w:rsidRPr="007F6F71" w:rsidRDefault="0040671E" w:rsidP="00AE4010">
      <w:pPr>
        <w:pStyle w:val="Ttulo21"/>
        <w:jc w:val="left"/>
      </w:pPr>
      <w:bookmarkStart w:id="201" w:name="_Toc499555704"/>
      <w:r>
        <w:t>8</w:t>
      </w:r>
      <w:r w:rsidR="003E3881" w:rsidRPr="007F6F71">
        <w:t>.1 OBJETIVO</w:t>
      </w:r>
      <w:bookmarkEnd w:id="201"/>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202" w:name="_Toc499555705"/>
      <w:r>
        <w:t>8</w:t>
      </w:r>
      <w:r w:rsidR="003E3881" w:rsidRPr="007F6F71">
        <w:t>.2 CENÁRIO ATUAL</w:t>
      </w:r>
      <w:bookmarkEnd w:id="202"/>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3" w:name="_Toc499555706"/>
      <w:r>
        <w:t>8</w:t>
      </w:r>
      <w:r w:rsidR="003E3881" w:rsidRPr="007F6F71">
        <w:t>.3 DESCRIÇÃO DO PROJETO</w:t>
      </w:r>
      <w:bookmarkEnd w:id="203"/>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4" w:name="_Toc499555707"/>
      <w:r>
        <w:t>8</w:t>
      </w:r>
      <w:r w:rsidR="003E3881" w:rsidRPr="007F6F71">
        <w:t>.4 ENVOLVIMENTO</w:t>
      </w:r>
      <w:bookmarkEnd w:id="204"/>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5"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5"/>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6" w:name="_Toc499555709"/>
      <w:r>
        <w:t>8</w:t>
      </w:r>
      <w:r w:rsidR="003E3881" w:rsidRPr="007F6F71">
        <w:t>.5 RESTRIÇÕES</w:t>
      </w:r>
      <w:bookmarkEnd w:id="206"/>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7" w:name="_Toc499555710"/>
      <w:r>
        <w:t>8</w:t>
      </w:r>
      <w:r w:rsidR="003E3881" w:rsidRPr="007F6F71">
        <w:t>.6 PROPOSTA DE SOLUÇÃO TECNOLÓGICA ESCOLHIDA</w:t>
      </w:r>
      <w:bookmarkEnd w:id="207"/>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8" w:name="_Toc499555711"/>
      <w:r>
        <w:t>8</w:t>
      </w:r>
      <w:r w:rsidR="003E3881" w:rsidRPr="007F6F71">
        <w:t>.8 DIAGRAMA DE ATIVIDADES</w:t>
      </w:r>
      <w:bookmarkEnd w:id="208"/>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E0C88" w:rsidRPr="006A5469" w:rsidRDefault="00CE0C88"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E0C88" w:rsidRPr="006A5469" w:rsidRDefault="00CE0C88"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1" w:name="_Toc499555712"/>
      <w:r>
        <w:t>8</w:t>
      </w:r>
      <w:r w:rsidR="003E3881" w:rsidRPr="007F6F71">
        <w:t>.9 REGRAS DE NEGÓCIO</w:t>
      </w:r>
      <w:bookmarkEnd w:id="21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2" w:name="_Toc499555713"/>
      <w:r>
        <w:t>8</w:t>
      </w:r>
      <w:r w:rsidR="003E3881" w:rsidRPr="007F6F71">
        <w:t>.1</w:t>
      </w:r>
      <w:r w:rsidR="00E21A83">
        <w:t>0</w:t>
      </w:r>
      <w:r w:rsidR="003E3881" w:rsidRPr="007F6F71">
        <w:t xml:space="preserve"> INTERFACE VISUAL</w:t>
      </w:r>
      <w:bookmarkEnd w:id="212"/>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E0C88" w:rsidRPr="00283144" w:rsidRDefault="00CE0C88"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E0C88" w:rsidRPr="00283144" w:rsidRDefault="00CE0C88"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E0C88" w:rsidRPr="00A12C61" w:rsidRDefault="00CE0C88"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E0C88" w:rsidRPr="00A12C61" w:rsidRDefault="00CE0C88"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E0C88" w:rsidRPr="00546A37" w:rsidRDefault="00CE0C88"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E0C88" w:rsidRPr="00546A37" w:rsidRDefault="00CE0C88"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E0C88" w:rsidRPr="00DA5435" w:rsidRDefault="00CE0C88"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E0C88" w:rsidRPr="00DA5435" w:rsidRDefault="00CE0C88"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E0C88" w:rsidRPr="00A84A64" w:rsidRDefault="00CE0C88"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E0C88" w:rsidRPr="00A84A64" w:rsidRDefault="00CE0C88"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E0C88" w:rsidRPr="00E92977" w:rsidRDefault="00CE0C88"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E0C88" w:rsidRPr="00E92977" w:rsidRDefault="00CE0C88"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E0C88" w:rsidRPr="004B4040" w:rsidRDefault="00CE0C88"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E0C88" w:rsidRPr="004B4040" w:rsidRDefault="00CE0C88"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E0C88" w:rsidRPr="00853764" w:rsidRDefault="00CE0C88"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E0C88" w:rsidRPr="00853764" w:rsidRDefault="00CE0C88"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9" w:name="_Toc496802714"/>
      <w:bookmarkStart w:id="230" w:name="_Toc496802943"/>
      <w:bookmarkStart w:id="231" w:name="_Toc499555714"/>
      <w:r>
        <w:lastRenderedPageBreak/>
        <w:t>9</w:t>
      </w:r>
      <w:r w:rsidR="003E3881" w:rsidRPr="007F6F71">
        <w:t xml:space="preserve"> INFRAESTRUTURA</w:t>
      </w:r>
      <w:bookmarkEnd w:id="229"/>
      <w:bookmarkEnd w:id="230"/>
      <w:bookmarkEnd w:id="231"/>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B536A">
      <w:pPr>
        <w:pStyle w:val="Ttulo11"/>
      </w:pPr>
      <w:bookmarkStart w:id="232" w:name="_Toc499555715"/>
      <w:r>
        <w:lastRenderedPageBreak/>
        <w:t>10</w:t>
      </w:r>
      <w:r w:rsidR="003E3881" w:rsidRPr="007F6F71">
        <w:t xml:space="preserve"> CONCLUSÃO</w:t>
      </w:r>
      <w:bookmarkEnd w:id="232"/>
    </w:p>
    <w:p w14:paraId="7F03406E" w14:textId="77777777" w:rsidR="003E3881" w:rsidRPr="007F6F71" w:rsidRDefault="003E3881" w:rsidP="0035429F">
      <w:pPr>
        <w:spacing w:line="360" w:lineRule="auto"/>
        <w:rPr>
          <w:b/>
        </w:rPr>
      </w:pPr>
      <w:r w:rsidRPr="007F6F71">
        <w:rPr>
          <w:b/>
        </w:rPr>
        <w:br w:type="page"/>
      </w:r>
    </w:p>
    <w:p w14:paraId="3ACBB0B3" w14:textId="5E5E9305" w:rsidR="003E3881" w:rsidRPr="007F6F71" w:rsidRDefault="00914E32" w:rsidP="003B536A">
      <w:pPr>
        <w:pStyle w:val="Ttulo11"/>
      </w:pPr>
      <w:bookmarkStart w:id="233" w:name="_Toc499555716"/>
      <w:r>
        <w:lastRenderedPageBreak/>
        <w:t>1</w:t>
      </w:r>
      <w:r w:rsidR="002B35BB">
        <w:t>1</w:t>
      </w:r>
      <w:r>
        <w:t xml:space="preserve"> TRABALHOS</w:t>
      </w:r>
      <w:r w:rsidR="003E3881" w:rsidRPr="007F6F71">
        <w:t xml:space="preserve"> FUTUR</w:t>
      </w:r>
      <w:r w:rsidR="006F3EC9">
        <w:t>O</w:t>
      </w:r>
      <w:r w:rsidR="003E3881" w:rsidRPr="007F6F71">
        <w:t>S</w:t>
      </w:r>
      <w:bookmarkEnd w:id="233"/>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w:t>
      </w:r>
      <w:proofErr w:type="spellStart"/>
      <w:r w:rsidR="00FE4CF4">
        <w:t>escalanomanto</w:t>
      </w:r>
      <w:proofErr w:type="spellEnd"/>
      <w:r w:rsidR="00FE4CF4">
        <w:t xml:space="preserve">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4" w:name="_Toc496802715"/>
      <w:bookmarkStart w:id="235" w:name="_Toc496802944"/>
      <w:bookmarkStart w:id="236" w:name="_Toc499555717"/>
      <w:r w:rsidRPr="007F6F71">
        <w:lastRenderedPageBreak/>
        <w:t>1</w:t>
      </w:r>
      <w:r w:rsidR="000136CB">
        <w:t>2</w:t>
      </w:r>
      <w:r w:rsidRPr="007F6F71">
        <w:t xml:space="preserve"> REFERÊNCIAS</w:t>
      </w:r>
      <w:bookmarkEnd w:id="234"/>
      <w:bookmarkEnd w:id="235"/>
      <w:bookmarkEnd w:id="236"/>
    </w:p>
    <w:p w14:paraId="671ED0C5" w14:textId="77777777" w:rsidR="007A378A" w:rsidRDefault="007A378A" w:rsidP="0035429F">
      <w:pPr>
        <w:spacing w:line="360" w:lineRule="auto"/>
        <w:rPr>
          <w:lang w:val="en-US"/>
        </w:rPr>
      </w:pPr>
      <w:r w:rsidRPr="007A378A">
        <w:rPr>
          <w:lang w:val="en-US"/>
        </w:rPr>
        <w:t xml:space="preserve">[1] “The NIST Definition of Cloud Computing”. </w:t>
      </w:r>
      <w:r w:rsidRPr="0088526A">
        <w:t xml:space="preserve">Disponível em &lt;http://nvlpubs.nist.gov/nistpubs/Legacy/SP/nistspecialpublication800-145.pdf &gt;. </w:t>
      </w:r>
      <w:proofErr w:type="spellStart"/>
      <w:r w:rsidRPr="007A378A">
        <w:rPr>
          <w:lang w:val="en-US"/>
        </w:rPr>
        <w:t>Acessado</w:t>
      </w:r>
      <w:proofErr w:type="spellEnd"/>
      <w:r w:rsidRPr="007A378A">
        <w:rPr>
          <w:lang w:val="en-US"/>
        </w:rPr>
        <w:t xml:space="preserve"> </w:t>
      </w:r>
      <w:proofErr w:type="spellStart"/>
      <w:r w:rsidRPr="007A378A">
        <w:rPr>
          <w:lang w:val="en-US"/>
        </w:rPr>
        <w:t>em</w:t>
      </w:r>
      <w:proofErr w:type="spellEnd"/>
      <w:r w:rsidRPr="007A378A">
        <w:rPr>
          <w:lang w:val="en-US"/>
        </w:rPr>
        <w:t xml:space="preserve"> 24/11/2016</w:t>
      </w:r>
      <w:r w:rsidRPr="007A378A" w:rsidDel="008B7F81">
        <w:rPr>
          <w:lang w:val="en-US"/>
        </w:rPr>
        <w:t xml:space="preserve"> </w:t>
      </w:r>
    </w:p>
    <w:p w14:paraId="7B392D87" w14:textId="77777777" w:rsidR="009E0DCC" w:rsidRDefault="009E0DCC" w:rsidP="0035429F">
      <w:pPr>
        <w:spacing w:line="360" w:lineRule="auto"/>
        <w:rPr>
          <w:lang w:val="en-US"/>
        </w:rPr>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607F4BA8"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2CB91839" w14:textId="77777777" w:rsidR="00534F4D" w:rsidRPr="0088526A" w:rsidRDefault="00534F4D" w:rsidP="00534F4D">
      <w:pPr>
        <w:spacing w:line="360" w:lineRule="auto"/>
      </w:pPr>
      <w:r w:rsidRPr="0088526A">
        <w:t>[8] SOUZA, FLÁVIO R. C.; MOREIRA, LEONARDO O.; MACHADO, JAVAM C. Computação em</w:t>
      </w:r>
    </w:p>
    <w:p w14:paraId="741E1F24" w14:textId="77777777" w:rsidR="00534F4D" w:rsidRDefault="00534F4D" w:rsidP="0035429F">
      <w:pPr>
        <w:spacing w:line="360" w:lineRule="auto"/>
        <w:rPr>
          <w:lang w:val="en-US"/>
        </w:rPr>
      </w:pPr>
      <w:r w:rsidRPr="0088526A">
        <w:t xml:space="preserve">Nuvem: Conceitos, Tecnologias, Aplicações e Desafios. </w:t>
      </w:r>
      <w:r w:rsidRPr="00534F4D">
        <w:rPr>
          <w:lang w:val="en-US"/>
        </w:rPr>
        <w:t>ERCEMAPI 2009.</w:t>
      </w:r>
      <w:r w:rsidRPr="00534F4D" w:rsidDel="008B7F81">
        <w:rPr>
          <w:lang w:val="en-US"/>
        </w:rPr>
        <w:t xml:space="preserve"> </w:t>
      </w:r>
    </w:p>
    <w:p w14:paraId="6ABE39BE" w14:textId="77777777" w:rsidR="003C31EF" w:rsidRDefault="003C31EF" w:rsidP="0035429F">
      <w:pPr>
        <w:spacing w:line="360" w:lineRule="auto"/>
        <w:rPr>
          <w:lang w:val="en-US"/>
        </w:rPr>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lastRenderedPageBreak/>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785BD0">
        <w:rPr>
          <w:lang w:val="en-US"/>
        </w:rPr>
        <w:t xml:space="preserve">[13] </w:t>
      </w:r>
      <w:r w:rsidR="00A90E4B" w:rsidRPr="00563DA9">
        <w:rPr>
          <w:lang w:val="en-US"/>
        </w:rPr>
        <w:t xml:space="preserve">“10 things to avoid in docker containers”. </w:t>
      </w:r>
      <w:r w:rsidR="00A90E4B" w:rsidRPr="007F6F71">
        <w:t>Disponível em: &lt;https://developers.redhat.com/blog/2016/02/24/10-things-to-avoid-in-docker-containers/&gt;. Acessado em 25/10/2017</w:t>
      </w:r>
    </w:p>
    <w:p w14:paraId="7CF3191F" w14:textId="223188FA" w:rsidR="003C31EF" w:rsidRPr="0088526A" w:rsidRDefault="003C31EF" w:rsidP="003C31EF">
      <w:pPr>
        <w:spacing w:line="360" w:lineRule="auto"/>
      </w:pP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E841727" w:rsidR="003C31EF" w:rsidRPr="0088526A" w:rsidRDefault="003C31EF" w:rsidP="003C31EF">
      <w:pPr>
        <w:spacing w:line="360" w:lineRule="auto"/>
      </w:pPr>
      <w:r w:rsidRPr="0088526A">
        <w:t xml:space="preserve">[15] </w:t>
      </w:r>
      <w:r w:rsidR="009171ED">
        <w:t xml:space="preserve">“Docker para Desenvolvedores”.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 xml:space="preserve">“Best practices for writing </w:t>
      </w:r>
      <w:proofErr w:type="spellStart"/>
      <w:r w:rsidR="003376A7" w:rsidRPr="0046236E">
        <w:rPr>
          <w:lang w:val="en-US"/>
        </w:rPr>
        <w:t>Dockerfiles</w:t>
      </w:r>
      <w:proofErr w:type="spellEnd"/>
      <w:r w:rsidR="003376A7" w:rsidRPr="0046236E">
        <w:rPr>
          <w:lang w:val="en-US"/>
        </w:rPr>
        <w:t>”.</w:t>
      </w:r>
      <w:r w:rsidR="00217209" w:rsidRPr="0046236E">
        <w:rPr>
          <w:lang w:val="en-US"/>
        </w:rPr>
        <w:t xml:space="preserve"> </w:t>
      </w:r>
      <w:proofErr w:type="gramStart"/>
      <w:r w:rsidRPr="0088526A">
        <w:t>Disponível</w:t>
      </w:r>
      <w:proofErr w:type="gramEnd"/>
      <w:r w:rsidRPr="0088526A">
        <w:t xml:space="preserve">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 xml:space="preserve">Docker </w:t>
      </w:r>
      <w:proofErr w:type="spellStart"/>
      <w:r w:rsidR="00304225" w:rsidRPr="00304225">
        <w:t>glossary</w:t>
      </w:r>
      <w:proofErr w:type="spellEnd"/>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 xml:space="preserve">Docker </w:t>
      </w:r>
      <w:proofErr w:type="spellStart"/>
      <w:r w:rsidR="00E65C0F" w:rsidRPr="00304225">
        <w:t>glossary</w:t>
      </w:r>
      <w:proofErr w:type="spellEnd"/>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ins w:id="237" w:author="Thiago Cruz" w:date="2017-11-27T19:18:00Z">
        <w:r w:rsidR="00C523DB">
          <w:t xml:space="preserve"> 15/06/2017</w:t>
        </w:r>
      </w:ins>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t xml:space="preserve">[21] </w:t>
      </w:r>
      <w:r w:rsidR="00F95B24">
        <w:t>“Docker para Desenvolvedores</w:t>
      </w:r>
      <w:r w:rsidR="00F95B24">
        <w:t xml:space="preserve"> - Porque</w:t>
      </w:r>
      <w:r w:rsidR="00F95B24">
        <w:t>”</w:t>
      </w:r>
      <w:r w:rsidR="00F95B24">
        <w:t xml:space="preserve">. </w:t>
      </w:r>
      <w:r w:rsidRPr="0088526A">
        <w:t>Disponível em &lt;https://github.com/gomex/docker-para-desenvolvedores/blob/master/manuscript/porque.md - Dúvidas</w:t>
      </w:r>
      <w:proofErr w:type="gramStart"/>
      <w:r w:rsidRPr="0088526A">
        <w:t>&gt; Acessado</w:t>
      </w:r>
      <w:proofErr w:type="gramEnd"/>
      <w:r w:rsidRPr="0088526A">
        <w:t xml:space="preserve"> em</w:t>
      </w:r>
      <w:ins w:id="238" w:author="Thiago Cruz" w:date="2017-11-27T19:18:00Z">
        <w:r w:rsidR="005F55D4">
          <w:t xml:space="preserve"> 16/06/2017</w:t>
        </w:r>
      </w:ins>
    </w:p>
    <w:p w14:paraId="094D57C4" w14:textId="77777777" w:rsidR="003C31EF" w:rsidRPr="0088526A" w:rsidRDefault="003C31EF" w:rsidP="003C31EF">
      <w:pPr>
        <w:spacing w:line="360" w:lineRule="auto"/>
      </w:pPr>
    </w:p>
    <w:p w14:paraId="772CA5BC" w14:textId="551B62B7" w:rsidR="003C31EF" w:rsidRPr="0088526A" w:rsidRDefault="003C31EF" w:rsidP="003C31EF">
      <w:pPr>
        <w:spacing w:line="360" w:lineRule="auto"/>
      </w:pPr>
      <w:r w:rsidRPr="0088526A">
        <w:t xml:space="preserve">[22] </w:t>
      </w:r>
      <w:ins w:id="239" w:author="Thiago Cruz" w:date="2017-11-27T19:17:00Z">
        <w:r w:rsidR="003424CF">
          <w:t xml:space="preserve">“Software </w:t>
        </w:r>
        <w:proofErr w:type="spellStart"/>
        <w:r w:rsidR="003424CF">
          <w:t>Versioning</w:t>
        </w:r>
        <w:proofErr w:type="spellEnd"/>
        <w:proofErr w:type="gramStart"/>
        <w:r w:rsidR="003424CF">
          <w:t>”.</w:t>
        </w:r>
      </w:ins>
      <w:r w:rsidRPr="0088526A">
        <w:t>Disponível</w:t>
      </w:r>
      <w:proofErr w:type="gramEnd"/>
      <w:r w:rsidRPr="0088526A">
        <w:t xml:space="preserve"> em &lt;https://en.wikipedia.org/wiki/Software_versioning&gt; Acessado em</w:t>
      </w:r>
    </w:p>
    <w:p w14:paraId="06DF0B98" w14:textId="77777777" w:rsidR="003C31EF" w:rsidRPr="0088526A" w:rsidRDefault="003C31EF" w:rsidP="003C31EF">
      <w:pPr>
        <w:spacing w:line="360" w:lineRule="auto"/>
      </w:pPr>
    </w:p>
    <w:p w14:paraId="35CC8815" w14:textId="0CF5956A" w:rsidR="003C31EF" w:rsidRPr="0088526A" w:rsidRDefault="003C31EF" w:rsidP="003C31EF">
      <w:pPr>
        <w:spacing w:line="360" w:lineRule="auto"/>
      </w:pPr>
      <w:r w:rsidRPr="0088526A">
        <w:t xml:space="preserve">[23] </w:t>
      </w:r>
      <w:ins w:id="240" w:author="Thiago Cruz" w:date="2017-11-27T19:19:00Z">
        <w:r w:rsidR="00CC55B6">
          <w:t xml:space="preserve">“Docker Container”. </w:t>
        </w:r>
      </w:ins>
      <w:r w:rsidRPr="0088526A">
        <w:t>Disponível em &lt;</w:t>
      </w:r>
      <w:ins w:id="241" w:author="Thiago Cruz" w:date="2017-11-27T19:20:00Z">
        <w:r w:rsidR="0067187E" w:rsidRPr="0067187E">
          <w:t>https://docs.docker.com/glossary/?term=container</w:t>
        </w:r>
      </w:ins>
      <w:del w:id="242" w:author="Thiago Cruz" w:date="2017-11-27T19:19:00Z">
        <w:r w:rsidRPr="0088526A" w:rsidDel="009C0EB8">
          <w:delText>https://docs.docker.com/search/?q=container</w:delText>
        </w:r>
      </w:del>
      <w:proofErr w:type="gramStart"/>
      <w:r w:rsidRPr="0088526A">
        <w:t>&gt; Acessado</w:t>
      </w:r>
      <w:proofErr w:type="gramEnd"/>
      <w:r w:rsidRPr="0088526A">
        <w:t xml:space="preserve"> em</w:t>
      </w:r>
    </w:p>
    <w:p w14:paraId="028D5A82" w14:textId="77777777" w:rsidR="003C31EF" w:rsidRPr="0088526A" w:rsidRDefault="003C31EF" w:rsidP="003C31EF">
      <w:pPr>
        <w:spacing w:line="360" w:lineRule="auto"/>
      </w:pPr>
    </w:p>
    <w:p w14:paraId="03D5EEA5" w14:textId="7AA378FC" w:rsidR="003C31EF" w:rsidRPr="0088526A" w:rsidRDefault="003C31EF" w:rsidP="003C31EF">
      <w:pPr>
        <w:spacing w:line="360" w:lineRule="auto"/>
      </w:pPr>
      <w:r w:rsidRPr="0088526A">
        <w:t xml:space="preserve">[24] </w:t>
      </w:r>
      <w:ins w:id="243" w:author="Thiago Cruz" w:date="2017-11-27T19:22:00Z">
        <w:r w:rsidR="004B49E0">
          <w:t xml:space="preserve">“Docker </w:t>
        </w:r>
        <w:proofErr w:type="spellStart"/>
        <w:r w:rsidR="004B49E0">
          <w:t>commands</w:t>
        </w:r>
        <w:proofErr w:type="spellEnd"/>
        <w:r w:rsidR="004B49E0">
          <w:t xml:space="preserve">”. </w:t>
        </w:r>
      </w:ins>
      <w:r w:rsidRPr="0088526A">
        <w:t>Disponível em &lt;https://docs.docker.com/engine/reference/commandline/docker/</w:t>
      </w:r>
      <w:proofErr w:type="gramStart"/>
      <w:r w:rsidRPr="0088526A">
        <w:t>&gt; Acessado</w:t>
      </w:r>
      <w:proofErr w:type="gramEnd"/>
      <w:r w:rsidRPr="0088526A">
        <w:t xml:space="preserve"> em</w:t>
      </w:r>
    </w:p>
    <w:p w14:paraId="4130D303" w14:textId="77777777" w:rsidR="003C31EF" w:rsidRPr="0088526A" w:rsidRDefault="003C31EF" w:rsidP="003C31EF">
      <w:pPr>
        <w:spacing w:line="360" w:lineRule="auto"/>
      </w:pPr>
    </w:p>
    <w:p w14:paraId="091BE4DD" w14:textId="7FFFFE96" w:rsidR="003C31EF" w:rsidRPr="0088526A" w:rsidRDefault="003C31EF" w:rsidP="003C31EF">
      <w:pPr>
        <w:spacing w:line="360" w:lineRule="auto"/>
      </w:pPr>
      <w:r w:rsidRPr="0088526A">
        <w:t xml:space="preserve">[25] </w:t>
      </w:r>
      <w:ins w:id="244" w:author="Thiago Cruz" w:date="2017-11-27T19:21:00Z">
        <w:r w:rsidR="00682E48">
          <w:t>“</w:t>
        </w:r>
        <w:r w:rsidR="00863137">
          <w:t xml:space="preserve">Docker Hub </w:t>
        </w:r>
        <w:proofErr w:type="spellStart"/>
        <w:r w:rsidR="00863137">
          <w:t>Portainer</w:t>
        </w:r>
        <w:proofErr w:type="spellEnd"/>
        <w:r w:rsidR="00682E48">
          <w:t>”</w:t>
        </w:r>
        <w:r w:rsidR="00863137">
          <w:t xml:space="preserve">. </w:t>
        </w:r>
      </w:ins>
      <w:r w:rsidRPr="0088526A">
        <w:t>Disponível em &lt;https://hub.docker.com/r/portainer/portainer/</w:t>
      </w:r>
      <w:del w:id="245" w:author="Thiago Cruz" w:date="2017-11-27T19:21:00Z">
        <w:r w:rsidRPr="0088526A" w:rsidDel="00863137">
          <w:delText xml:space="preserve"> e https://github.com/portainer/portainer</w:delText>
        </w:r>
      </w:del>
      <w:proofErr w:type="gramStart"/>
      <w:r w:rsidRPr="0088526A">
        <w:t>&gt; Acessado</w:t>
      </w:r>
      <w:proofErr w:type="gramEnd"/>
      <w:r w:rsidRPr="0088526A">
        <w:t xml:space="preserve"> em</w:t>
      </w:r>
    </w:p>
    <w:p w14:paraId="0E27A11E" w14:textId="77777777" w:rsidR="003C31EF" w:rsidRPr="0088526A" w:rsidRDefault="003C31EF" w:rsidP="003C31EF">
      <w:pPr>
        <w:spacing w:line="360" w:lineRule="auto"/>
      </w:pPr>
    </w:p>
    <w:p w14:paraId="215CC388" w14:textId="1E1A20FF" w:rsidR="003C31EF" w:rsidRPr="0088526A" w:rsidRDefault="003C31EF" w:rsidP="003C31EF">
      <w:pPr>
        <w:spacing w:line="360" w:lineRule="auto"/>
      </w:pPr>
      <w:r w:rsidRPr="0088526A">
        <w:t xml:space="preserve">[26] </w:t>
      </w:r>
      <w:ins w:id="246" w:author="Thiago Cruz" w:date="2017-11-27T19:22:00Z">
        <w:r w:rsidR="000230A6">
          <w:t xml:space="preserve">“Docker Swarm”. </w:t>
        </w:r>
      </w:ins>
      <w:r w:rsidRPr="0088526A">
        <w:t>Disponível em &lt;https://docs.docker.com/glossary/?term=Docker%20Swarm</w:t>
      </w:r>
      <w:proofErr w:type="gramStart"/>
      <w:r w:rsidRPr="0088526A">
        <w:t>&gt; Acessado</w:t>
      </w:r>
      <w:proofErr w:type="gramEnd"/>
      <w:r w:rsidRPr="0088526A">
        <w:t xml:space="preserve"> em</w:t>
      </w:r>
    </w:p>
    <w:p w14:paraId="7EC604C1" w14:textId="77777777" w:rsidR="003C31EF" w:rsidRPr="0088526A" w:rsidRDefault="003C31EF" w:rsidP="003C31EF">
      <w:pPr>
        <w:spacing w:line="360" w:lineRule="auto"/>
      </w:pPr>
    </w:p>
    <w:p w14:paraId="0DB163D7" w14:textId="60AF375A" w:rsidR="003C31EF" w:rsidRPr="0088526A" w:rsidRDefault="003C31EF" w:rsidP="003C31EF">
      <w:pPr>
        <w:spacing w:line="360" w:lineRule="auto"/>
      </w:pPr>
      <w:r w:rsidRPr="0088526A">
        <w:t xml:space="preserve">[27] </w:t>
      </w:r>
      <w:ins w:id="247" w:author="Thiago Cruz" w:date="2017-11-27T19:22:00Z">
        <w:r w:rsidR="003879B8">
          <w:t xml:space="preserve">“Docker Swarm </w:t>
        </w:r>
        <w:proofErr w:type="spellStart"/>
        <w:r w:rsidR="003879B8">
          <w:t>Visualizer</w:t>
        </w:r>
        <w:proofErr w:type="spellEnd"/>
        <w:r w:rsidR="003879B8">
          <w:t xml:space="preserve">”. </w:t>
        </w:r>
      </w:ins>
      <w:r w:rsidRPr="0088526A">
        <w:t>Disponível em &lt;https://github.com/dockersamples/docker-swarm-visualizer</w:t>
      </w:r>
      <w:proofErr w:type="gramStart"/>
      <w:r w:rsidRPr="0088526A">
        <w:t>&gt; Acessado</w:t>
      </w:r>
      <w:proofErr w:type="gramEnd"/>
      <w:r w:rsidRPr="0088526A">
        <w:t xml:space="preserve"> em </w:t>
      </w:r>
    </w:p>
    <w:p w14:paraId="694FEF2B" w14:textId="77777777" w:rsidR="003C31EF" w:rsidRPr="0088526A" w:rsidRDefault="003C31EF" w:rsidP="003C31EF">
      <w:pPr>
        <w:spacing w:line="360" w:lineRule="auto"/>
      </w:pPr>
    </w:p>
    <w:p w14:paraId="3A972A13" w14:textId="40D1480F" w:rsidR="003C31EF" w:rsidRPr="0088526A" w:rsidRDefault="003C31EF" w:rsidP="003C31EF">
      <w:pPr>
        <w:spacing w:line="360" w:lineRule="auto"/>
      </w:pPr>
      <w:r w:rsidRPr="0088526A">
        <w:t xml:space="preserve">[28] </w:t>
      </w:r>
      <w:ins w:id="248" w:author="Thiago Cruz" w:date="2017-11-27T19:23:00Z">
        <w:r w:rsidR="00866C21">
          <w:t xml:space="preserve">“Sobre Docker </w:t>
        </w:r>
        <w:proofErr w:type="spellStart"/>
        <w:r w:rsidR="00866C21">
          <w:t>Labs</w:t>
        </w:r>
        <w:proofErr w:type="spellEnd"/>
        <w:r w:rsidR="00866C21">
          <w:t xml:space="preserve">”. </w:t>
        </w:r>
      </w:ins>
      <w:proofErr w:type="gramStart"/>
      <w:r w:rsidRPr="0088526A">
        <w:t>Disponível</w:t>
      </w:r>
      <w:proofErr w:type="gramEnd"/>
      <w:r w:rsidRPr="0088526A">
        <w:t xml:space="preserve"> em &lt;http://training.play-with-docker.com/about/&gt; Acessado em </w:t>
      </w:r>
    </w:p>
    <w:p w14:paraId="5435F27E" w14:textId="77777777" w:rsidR="003C31EF" w:rsidRPr="0088526A" w:rsidRDefault="003C31EF" w:rsidP="003C31EF">
      <w:pPr>
        <w:spacing w:line="360" w:lineRule="auto"/>
      </w:pPr>
    </w:p>
    <w:p w14:paraId="34A4B293" w14:textId="66E65400" w:rsidR="003C31EF" w:rsidRPr="0088526A" w:rsidRDefault="003C31EF" w:rsidP="003C31EF">
      <w:pPr>
        <w:spacing w:line="360" w:lineRule="auto"/>
      </w:pPr>
      <w:r w:rsidRPr="0088526A">
        <w:t xml:space="preserve">[29] </w:t>
      </w:r>
      <w:ins w:id="249" w:author="Thiago Cruz" w:date="2017-11-27T19:24:00Z">
        <w:r w:rsidR="00C86FFD">
          <w:t>“</w:t>
        </w:r>
      </w:ins>
      <w:ins w:id="250" w:author="Thiago Cruz" w:date="2017-11-27T19:32:00Z">
        <w:r w:rsidR="000449C8">
          <w:t xml:space="preserve">Docker </w:t>
        </w:r>
        <w:proofErr w:type="spellStart"/>
        <w:r w:rsidR="000449C8">
          <w:t>Tutorials</w:t>
        </w:r>
        <w:proofErr w:type="spellEnd"/>
        <w:r w:rsidR="000449C8">
          <w:t xml:space="preserve"> em </w:t>
        </w:r>
        <w:proofErr w:type="spellStart"/>
        <w:r w:rsidR="000449C8">
          <w:t>Labs</w:t>
        </w:r>
      </w:ins>
      <w:proofErr w:type="spellEnd"/>
      <w:ins w:id="251" w:author="Thiago Cruz" w:date="2017-11-27T19:24:00Z">
        <w:r w:rsidR="00C86FFD">
          <w:t xml:space="preserve">”. </w:t>
        </w:r>
      </w:ins>
      <w:r w:rsidRPr="0088526A">
        <w:t>Disponível em &lt;https://github.com/docker/labs</w:t>
      </w:r>
      <w:proofErr w:type="gramStart"/>
      <w:r w:rsidRPr="0088526A">
        <w:t>&gt; Acessado</w:t>
      </w:r>
      <w:proofErr w:type="gramEnd"/>
      <w:r w:rsidRPr="0088526A">
        <w:t xml:space="preserve"> em</w:t>
      </w:r>
    </w:p>
    <w:p w14:paraId="2D639356" w14:textId="77777777" w:rsidR="003C31EF" w:rsidRPr="0088526A" w:rsidRDefault="003C31EF" w:rsidP="003C31EF">
      <w:pPr>
        <w:spacing w:line="360" w:lineRule="auto"/>
      </w:pPr>
    </w:p>
    <w:p w14:paraId="60180D3A" w14:textId="39B4244C" w:rsidR="003C31EF" w:rsidRPr="0088526A" w:rsidRDefault="003C31EF" w:rsidP="003C31EF">
      <w:pPr>
        <w:spacing w:line="360" w:lineRule="auto"/>
      </w:pPr>
      <w:r w:rsidRPr="0088526A">
        <w:t xml:space="preserve">[30] </w:t>
      </w:r>
      <w:ins w:id="252" w:author="Thiago Cruz" w:date="2017-11-27T19:24:00Z">
        <w:r w:rsidR="00C86FFD">
          <w:t>“</w:t>
        </w:r>
      </w:ins>
      <w:ins w:id="253" w:author="Thiago Cruz" w:date="2017-11-27T19:32:00Z">
        <w:r w:rsidR="00AC6CF8" w:rsidRPr="00AC6CF8">
          <w:t xml:space="preserve">Play </w:t>
        </w:r>
        <w:proofErr w:type="spellStart"/>
        <w:r w:rsidR="00AC6CF8" w:rsidRPr="00AC6CF8">
          <w:t>with</w:t>
        </w:r>
        <w:proofErr w:type="spellEnd"/>
        <w:r w:rsidR="00AC6CF8" w:rsidRPr="00AC6CF8">
          <w:t xml:space="preserve"> Docker Classroom</w:t>
        </w:r>
      </w:ins>
      <w:bookmarkStart w:id="254" w:name="_GoBack"/>
      <w:bookmarkEnd w:id="254"/>
      <w:ins w:id="255" w:author="Thiago Cruz" w:date="2017-11-27T19:24:00Z">
        <w:r w:rsidR="00C86FFD">
          <w:t xml:space="preserve">”. </w:t>
        </w:r>
      </w:ins>
      <w:r w:rsidRPr="0088526A">
        <w:t>Disponível em &lt;http://training.play-with-docker.com/</w:t>
      </w:r>
      <w:proofErr w:type="gramStart"/>
      <w:r w:rsidRPr="0088526A">
        <w:t>&gt; Acessado</w:t>
      </w:r>
      <w:proofErr w:type="gramEnd"/>
      <w:r w:rsidRPr="0088526A">
        <w:t xml:space="preserve"> em</w:t>
      </w:r>
    </w:p>
    <w:p w14:paraId="15C052BF" w14:textId="77777777" w:rsidR="003C31EF" w:rsidRPr="0088526A" w:rsidDel="00E17969" w:rsidRDefault="003C31EF" w:rsidP="003C31EF">
      <w:pPr>
        <w:spacing w:line="360" w:lineRule="auto"/>
        <w:rPr>
          <w:del w:id="256" w:author="Thiago Cruz" w:date="2017-11-27T19:31:00Z"/>
        </w:rPr>
      </w:pPr>
    </w:p>
    <w:p w14:paraId="0E3339B7" w14:textId="4031F406" w:rsidR="003C31EF" w:rsidRPr="0088526A" w:rsidDel="00E17969" w:rsidRDefault="003C31EF" w:rsidP="003C31EF">
      <w:pPr>
        <w:spacing w:line="360" w:lineRule="auto"/>
        <w:rPr>
          <w:del w:id="257" w:author="Thiago Cruz" w:date="2017-11-27T19:31:00Z"/>
        </w:rPr>
      </w:pPr>
      <w:del w:id="258" w:author="Thiago Cruz" w:date="2017-11-27T19:31:00Z">
        <w:r w:rsidRPr="0088526A" w:rsidDel="00E17969">
          <w:delText xml:space="preserve">[31] Disponível em &lt;https://training.docker.com/&gt; Acessado em </w:delText>
        </w:r>
      </w:del>
    </w:p>
    <w:p w14:paraId="5E39CA2A" w14:textId="77777777" w:rsidR="003C31EF" w:rsidRPr="0088526A" w:rsidRDefault="003C31EF" w:rsidP="003C31EF">
      <w:pPr>
        <w:spacing w:line="360" w:lineRule="auto"/>
      </w:pPr>
    </w:p>
    <w:p w14:paraId="6A0D9F4C" w14:textId="6617FC4B" w:rsidR="003C31EF" w:rsidRPr="0088526A" w:rsidRDefault="003C31EF" w:rsidP="003C31EF">
      <w:pPr>
        <w:spacing w:line="360" w:lineRule="auto"/>
      </w:pPr>
      <w:r w:rsidRPr="0088526A">
        <w:t xml:space="preserve">[32] </w:t>
      </w:r>
      <w:ins w:id="259" w:author="Thiago Cruz" w:date="2017-11-27T19:24:00Z">
        <w:r w:rsidR="00C86FFD">
          <w:t>“</w:t>
        </w:r>
      </w:ins>
      <w:ins w:id="260" w:author="Thiago Cruz" w:date="2017-11-27T19:30:00Z">
        <w:r w:rsidR="00275AF3">
          <w:t xml:space="preserve">Docker </w:t>
        </w:r>
        <w:proofErr w:type="spellStart"/>
        <w:r w:rsidR="00275AF3">
          <w:t>Conf</w:t>
        </w:r>
        <w:proofErr w:type="spellEnd"/>
        <w:r w:rsidR="00275AF3">
          <w:t xml:space="preserve"> 2017 </w:t>
        </w:r>
      </w:ins>
      <w:ins w:id="261" w:author="Thiago Cruz" w:date="2017-11-27T19:31:00Z">
        <w:r w:rsidR="00275AF3">
          <w:t>–</w:t>
        </w:r>
      </w:ins>
      <w:ins w:id="262" w:author="Thiago Cruz" w:date="2017-11-27T19:30:00Z">
        <w:r w:rsidR="00275AF3">
          <w:t xml:space="preserve"> Austin, TX</w:t>
        </w:r>
      </w:ins>
      <w:ins w:id="263" w:author="Thiago Cruz" w:date="2017-11-27T19:24:00Z">
        <w:r w:rsidR="00C86FFD">
          <w:t xml:space="preserve">”. </w:t>
        </w:r>
      </w:ins>
      <w:r w:rsidRPr="0088526A">
        <w:t>Disponível em &lt;https://2017.dockercon.com/</w:t>
      </w:r>
      <w:proofErr w:type="gramStart"/>
      <w:r w:rsidRPr="0088526A">
        <w:t>&gt; Acessado</w:t>
      </w:r>
      <w:proofErr w:type="gramEnd"/>
      <w:r w:rsidRPr="0088526A">
        <w:t xml:space="preserve"> em</w:t>
      </w:r>
    </w:p>
    <w:p w14:paraId="27A511FC" w14:textId="77777777" w:rsidR="003C31EF" w:rsidRPr="0088526A" w:rsidRDefault="003C31EF" w:rsidP="003C31EF">
      <w:pPr>
        <w:spacing w:line="360" w:lineRule="auto"/>
      </w:pPr>
    </w:p>
    <w:p w14:paraId="02AFAF31" w14:textId="7F5DDE2C" w:rsidR="003C31EF" w:rsidRPr="0088526A" w:rsidRDefault="003C31EF" w:rsidP="003C31EF">
      <w:pPr>
        <w:spacing w:line="360" w:lineRule="auto"/>
      </w:pPr>
      <w:r w:rsidRPr="0088526A">
        <w:t xml:space="preserve">[33] </w:t>
      </w:r>
      <w:ins w:id="264" w:author="Thiago Cruz" w:date="2017-11-27T19:24:00Z">
        <w:r w:rsidR="00C86FFD">
          <w:t>“</w:t>
        </w:r>
      </w:ins>
      <w:ins w:id="265" w:author="Thiago Cruz" w:date="2017-11-27T19:29:00Z">
        <w:r w:rsidR="00C815F1">
          <w:t xml:space="preserve">Docker </w:t>
        </w:r>
        <w:proofErr w:type="spellStart"/>
        <w:r w:rsidR="00C815F1">
          <w:t>Store</w:t>
        </w:r>
      </w:ins>
      <w:proofErr w:type="spellEnd"/>
      <w:ins w:id="266" w:author="Thiago Cruz" w:date="2017-11-27T19:24:00Z">
        <w:r w:rsidR="00C86FFD">
          <w:t xml:space="preserve">”. </w:t>
        </w:r>
      </w:ins>
      <w:r w:rsidRPr="0088526A">
        <w:t>Disponível em &lt;https://store.docker.com/</w:t>
      </w:r>
      <w:proofErr w:type="gramStart"/>
      <w:r w:rsidRPr="0088526A">
        <w:t>&gt; Acessado</w:t>
      </w:r>
      <w:proofErr w:type="gramEnd"/>
      <w:r w:rsidRPr="0088526A">
        <w:t xml:space="preserve"> em</w:t>
      </w:r>
    </w:p>
    <w:p w14:paraId="28E09895" w14:textId="77777777" w:rsidR="003C31EF" w:rsidRPr="0088526A" w:rsidRDefault="003C31EF" w:rsidP="003C31EF">
      <w:pPr>
        <w:spacing w:line="360" w:lineRule="auto"/>
      </w:pPr>
    </w:p>
    <w:p w14:paraId="4B4A654C" w14:textId="24565D5E" w:rsidR="003C31EF" w:rsidRPr="0088526A" w:rsidRDefault="003C31EF" w:rsidP="003C31EF">
      <w:pPr>
        <w:spacing w:line="360" w:lineRule="auto"/>
      </w:pPr>
      <w:r w:rsidRPr="00275AF3">
        <w:rPr>
          <w:lang w:val="en-US"/>
          <w:rPrChange w:id="267" w:author="Thiago Cruz" w:date="2017-11-27T19:30:00Z">
            <w:rPr/>
          </w:rPrChange>
        </w:rPr>
        <w:t xml:space="preserve">[34] </w:t>
      </w:r>
      <w:ins w:id="268" w:author="Thiago Cruz" w:date="2017-11-27T19:24:00Z">
        <w:r w:rsidR="00C86FFD" w:rsidRPr="00275AF3">
          <w:rPr>
            <w:lang w:val="en-US"/>
            <w:rPrChange w:id="269" w:author="Thiago Cruz" w:date="2017-11-27T19:30:00Z">
              <w:rPr/>
            </w:rPrChange>
          </w:rPr>
          <w:t>“</w:t>
        </w:r>
      </w:ins>
      <w:ins w:id="270" w:author="Thiago Cruz" w:date="2017-11-27T19:29:00Z">
        <w:r w:rsidR="008A6423" w:rsidRPr="00275AF3">
          <w:rPr>
            <w:lang w:val="en-US"/>
            <w:rPrChange w:id="271" w:author="Thiago Cruz" w:date="2017-11-27T19:30:00Z">
              <w:rPr/>
            </w:rPrChange>
          </w:rPr>
          <w:t xml:space="preserve">Docker Store </w:t>
        </w:r>
      </w:ins>
      <w:ins w:id="272" w:author="Thiago Cruz" w:date="2017-11-27T19:30:00Z">
        <w:r w:rsidR="008A6423" w:rsidRPr="00275AF3">
          <w:rPr>
            <w:lang w:val="en-US"/>
            <w:rPrChange w:id="273" w:author="Thiago Cruz" w:date="2017-11-27T19:30:00Z">
              <w:rPr/>
            </w:rPrChange>
          </w:rPr>
          <w:t>- Docker Enterprise Edition for AWS</w:t>
        </w:r>
      </w:ins>
      <w:ins w:id="274" w:author="Thiago Cruz" w:date="2017-11-27T19:24:00Z">
        <w:r w:rsidR="00C86FFD" w:rsidRPr="00275AF3">
          <w:rPr>
            <w:lang w:val="en-US"/>
            <w:rPrChange w:id="275" w:author="Thiago Cruz" w:date="2017-11-27T19:30:00Z">
              <w:rPr/>
            </w:rPrChange>
          </w:rPr>
          <w:t xml:space="preserve">”. </w:t>
        </w:r>
      </w:ins>
      <w:r w:rsidRPr="0088526A">
        <w:t>Disponível em &lt;https://store.docker.com/editions/enterprise/docker-ee-aws</w:t>
      </w:r>
      <w:proofErr w:type="gramStart"/>
      <w:r w:rsidRPr="0088526A">
        <w:t>&gt; Acessado</w:t>
      </w:r>
      <w:proofErr w:type="gramEnd"/>
      <w:r w:rsidRPr="0088526A">
        <w:t xml:space="preserve"> em</w:t>
      </w:r>
    </w:p>
    <w:p w14:paraId="001CE4F0" w14:textId="77777777" w:rsidR="003C31EF" w:rsidRPr="0088526A" w:rsidRDefault="003C31EF" w:rsidP="003C31EF">
      <w:pPr>
        <w:spacing w:line="360" w:lineRule="auto"/>
      </w:pPr>
    </w:p>
    <w:p w14:paraId="6F8773DF" w14:textId="12E2B6CD" w:rsidR="003C31EF" w:rsidRPr="0088526A" w:rsidRDefault="003C31EF" w:rsidP="003C31EF">
      <w:pPr>
        <w:spacing w:line="360" w:lineRule="auto"/>
      </w:pPr>
      <w:r w:rsidRPr="0088526A">
        <w:t xml:space="preserve">[35] </w:t>
      </w:r>
      <w:ins w:id="276" w:author="Thiago Cruz" w:date="2017-11-27T19:24:00Z">
        <w:r w:rsidR="00C86FFD">
          <w:t>“</w:t>
        </w:r>
      </w:ins>
      <w:ins w:id="277" w:author="Thiago Cruz" w:date="2017-11-27T19:28:00Z">
        <w:r w:rsidR="00FF6209">
          <w:t xml:space="preserve">Docker </w:t>
        </w:r>
        <w:proofErr w:type="spellStart"/>
        <w:r w:rsidR="00FF6209">
          <w:t>and</w:t>
        </w:r>
        <w:proofErr w:type="spellEnd"/>
        <w:r w:rsidR="00FF6209">
          <w:t xml:space="preserve"> IBM </w:t>
        </w:r>
        <w:proofErr w:type="spellStart"/>
        <w:r w:rsidR="00FF6209">
          <w:t>Offerings</w:t>
        </w:r>
      </w:ins>
      <w:proofErr w:type="spellEnd"/>
      <w:proofErr w:type="gramStart"/>
      <w:ins w:id="278" w:author="Thiago Cruz" w:date="2017-11-27T19:24:00Z">
        <w:r w:rsidR="00C86FFD">
          <w:t>”.</w:t>
        </w:r>
      </w:ins>
      <w:r w:rsidRPr="0088526A">
        <w:t>Disponível</w:t>
      </w:r>
      <w:proofErr w:type="gramEnd"/>
      <w:r w:rsidRPr="0088526A">
        <w:t xml:space="preserve"> em &lt;https://www.docker.com/ibm&gt; Acessado em</w:t>
      </w:r>
    </w:p>
    <w:p w14:paraId="3A75240E" w14:textId="77777777" w:rsidR="003C31EF" w:rsidRPr="0088526A" w:rsidRDefault="003C31EF" w:rsidP="003C31EF">
      <w:pPr>
        <w:spacing w:line="360" w:lineRule="auto"/>
      </w:pPr>
    </w:p>
    <w:p w14:paraId="3AF5007B" w14:textId="6390B185" w:rsidR="003C31EF" w:rsidRPr="0088526A" w:rsidRDefault="003C31EF" w:rsidP="003C31EF">
      <w:pPr>
        <w:spacing w:line="360" w:lineRule="auto"/>
      </w:pPr>
      <w:r w:rsidRPr="0088526A">
        <w:t xml:space="preserve">[36] </w:t>
      </w:r>
      <w:ins w:id="279" w:author="Thiago Cruz" w:date="2017-11-27T19:24:00Z">
        <w:r w:rsidR="00C86FFD">
          <w:t>“</w:t>
        </w:r>
      </w:ins>
      <w:ins w:id="280" w:author="Thiago Cruz" w:date="2017-11-27T19:28:00Z">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ins>
      <w:proofErr w:type="spellEnd"/>
      <w:proofErr w:type="gramStart"/>
      <w:ins w:id="281" w:author="Thiago Cruz" w:date="2017-11-27T19:24:00Z">
        <w:r w:rsidR="00C86FFD">
          <w:t>” .</w:t>
        </w:r>
      </w:ins>
      <w:r w:rsidRPr="0088526A">
        <w:t>Disponível</w:t>
      </w:r>
      <w:proofErr w:type="gramEnd"/>
      <w:r w:rsidRPr="0088526A">
        <w:t xml:space="preserve"> em &lt;https://www.ibm.com/blogs/bluemix/2017/02/deploy-scalable-docker-application/&gt; Acessado em</w:t>
      </w:r>
    </w:p>
    <w:p w14:paraId="64204EE4" w14:textId="77777777" w:rsidR="003C31EF" w:rsidRPr="0088526A" w:rsidRDefault="003C31EF" w:rsidP="003C31EF">
      <w:pPr>
        <w:spacing w:line="360" w:lineRule="auto"/>
      </w:pPr>
    </w:p>
    <w:p w14:paraId="467F635C" w14:textId="44BE1B92" w:rsidR="003C31EF" w:rsidRPr="0088526A" w:rsidRDefault="003C31EF" w:rsidP="003C31EF">
      <w:pPr>
        <w:spacing w:line="360" w:lineRule="auto"/>
      </w:pPr>
      <w:r w:rsidRPr="0088526A">
        <w:t xml:space="preserve">[37] </w:t>
      </w:r>
      <w:ins w:id="282" w:author="Thiago Cruz" w:date="2017-11-27T19:25:00Z">
        <w:r w:rsidR="00DE5044">
          <w:t>“</w:t>
        </w:r>
      </w:ins>
      <w:ins w:id="283" w:author="Thiago Cruz" w:date="2017-11-27T19:26:00Z">
        <w:r w:rsidR="001274A2">
          <w:t>Docker para Desenvolvedores</w:t>
        </w:r>
      </w:ins>
      <w:proofErr w:type="gramStart"/>
      <w:ins w:id="284" w:author="Thiago Cruz" w:date="2017-11-27T19:25:00Z">
        <w:r w:rsidR="00DE5044">
          <w:t>” .</w:t>
        </w:r>
      </w:ins>
      <w:r w:rsidRPr="0088526A">
        <w:t>Disponível</w:t>
      </w:r>
      <w:proofErr w:type="gramEnd"/>
      <w:r w:rsidRPr="0088526A">
        <w:t xml:space="preserve"> em &lt;https://github.com/gomex/docker-para-desenvolvedores/blob/master/manuscript/organizacao.md&gt; Acessado em</w:t>
      </w:r>
    </w:p>
    <w:p w14:paraId="201394CB" w14:textId="77777777" w:rsidR="003C31EF" w:rsidRPr="0088526A" w:rsidRDefault="003C31EF" w:rsidP="003C31EF">
      <w:pPr>
        <w:spacing w:line="360" w:lineRule="auto"/>
      </w:pPr>
    </w:p>
    <w:p w14:paraId="2A3FF774" w14:textId="29A7BBED" w:rsidR="003C31EF" w:rsidRPr="0088526A" w:rsidRDefault="003C31EF" w:rsidP="00B10E5F">
      <w:pPr>
        <w:spacing w:line="360" w:lineRule="auto"/>
        <w:ind w:left="720" w:hanging="720"/>
        <w:pPrChange w:id="285" w:author="Thiago Cruz" w:date="2017-11-27T19:25:00Z">
          <w:pPr>
            <w:spacing w:line="360" w:lineRule="auto"/>
          </w:pPr>
        </w:pPrChange>
      </w:pPr>
      <w:r w:rsidRPr="0088526A">
        <w:t xml:space="preserve">[38] </w:t>
      </w:r>
      <w:ins w:id="286" w:author="Thiago Cruz" w:date="2017-11-27T19:25:00Z">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ins>
      <w:r w:rsidRPr="0088526A">
        <w:t>Disponível em &lt;https://12factor.net/pt_br/</w:t>
      </w:r>
      <w:proofErr w:type="gramStart"/>
      <w:r w:rsidRPr="0088526A">
        <w:t>&gt; Acessado</w:t>
      </w:r>
      <w:proofErr w:type="gramEnd"/>
      <w:r w:rsidRPr="0088526A">
        <w:t xml:space="preserve"> em</w:t>
      </w:r>
    </w:p>
    <w:p w14:paraId="7304F075" w14:textId="77777777" w:rsidR="003C31EF" w:rsidRPr="0088526A" w:rsidRDefault="003C31EF" w:rsidP="003C31EF">
      <w:pPr>
        <w:spacing w:line="360" w:lineRule="auto"/>
      </w:pPr>
    </w:p>
    <w:p w14:paraId="1F89B81C" w14:textId="34852879" w:rsidR="003C31EF" w:rsidRPr="0088526A" w:rsidRDefault="003C31EF" w:rsidP="003C31EF">
      <w:pPr>
        <w:spacing w:line="360" w:lineRule="auto"/>
      </w:pPr>
      <w:r w:rsidRPr="0088526A">
        <w:t xml:space="preserve">[39] </w:t>
      </w:r>
      <w:ins w:id="287" w:author="Thiago Cruz" w:date="2017-11-27T19:25:00Z">
        <w:r w:rsidR="00FD6CAF">
          <w:t xml:space="preserve">“Blog </w:t>
        </w:r>
        <w:proofErr w:type="spellStart"/>
        <w:r w:rsidR="00FD6CAF">
          <w:t>Hypriot</w:t>
        </w:r>
        <w:proofErr w:type="spellEnd"/>
        <w:r w:rsidR="00FD6CAF">
          <w:t xml:space="preserve">”. </w:t>
        </w:r>
      </w:ins>
      <w:r w:rsidRPr="0088526A">
        <w:t>Disponível em &lt;https://blog.hypriot.com/downloads/</w:t>
      </w:r>
      <w:proofErr w:type="gramStart"/>
      <w:r w:rsidRPr="0088526A">
        <w:t>&gt; Acessado</w:t>
      </w:r>
      <w:proofErr w:type="gramEnd"/>
      <w:r w:rsidRPr="0088526A">
        <w:t xml:space="preserve"> em</w:t>
      </w:r>
    </w:p>
    <w:p w14:paraId="0168CA8A" w14:textId="77777777" w:rsidR="003C31EF" w:rsidRPr="0088526A" w:rsidRDefault="003C31EF" w:rsidP="003C31EF">
      <w:pPr>
        <w:spacing w:line="360" w:lineRule="auto"/>
      </w:pPr>
    </w:p>
    <w:p w14:paraId="2495AABA" w14:textId="2E1E979C" w:rsidR="003C31EF" w:rsidRDefault="003C31EF" w:rsidP="0035429F">
      <w:pPr>
        <w:spacing w:line="360" w:lineRule="auto"/>
      </w:pPr>
      <w:r w:rsidRPr="0088526A">
        <w:t xml:space="preserve">[40] </w:t>
      </w:r>
      <w:ins w:id="288" w:author="Thiago Cruz" w:date="2017-11-27T19:25:00Z">
        <w:r w:rsidR="00F2413E">
          <w:t>“</w:t>
        </w:r>
        <w:proofErr w:type="spellStart"/>
        <w:r w:rsidR="00F2413E">
          <w:t>Etcher</w:t>
        </w:r>
        <w:proofErr w:type="spellEnd"/>
        <w:r w:rsidR="00F2413E">
          <w:t xml:space="preserve">”. </w:t>
        </w:r>
      </w:ins>
      <w:proofErr w:type="gramStart"/>
      <w:r w:rsidRPr="0088526A">
        <w:t>Disponível</w:t>
      </w:r>
      <w:proofErr w:type="gramEnd"/>
      <w:r w:rsidRPr="0088526A">
        <w:t xml:space="preserve"> em &lt;https://etcher.io/&gt; Acessado em</w:t>
      </w:r>
      <w:r w:rsidRPr="0088526A" w:rsidDel="008B7F81">
        <w:t xml:space="preserve"> </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FD6CAF">
        <w:rPr>
          <w:rPrChange w:id="289" w:author="Thiago Cruz" w:date="2017-11-27T19:25:00Z">
            <w:rPr>
              <w:lang w:val="en-US"/>
            </w:rPr>
          </w:rPrChange>
        </w:rPr>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9C768F">
        <w:rPr>
          <w:rPrChange w:id="290" w:author="Thiago Cruz" w:date="2017-11-27T19:26:00Z">
            <w:rPr>
              <w:highlight w:val="darkGreen"/>
            </w:rPr>
          </w:rPrChange>
        </w:rPr>
        <w:t>Conceitos de computação em nuvem. Disponível em &lt;http://ftp.unipar.br/~seinpar/2013/artigos/Rogerio%20Schueroff%20Vandresen.pdf&gt;. Acessado em 24/11/2016</w:t>
      </w:r>
    </w:p>
    <w:p w14:paraId="40CD1546" w14:textId="77777777" w:rsidR="003E3881" w:rsidRPr="007F6F71" w:rsidRDefault="003E3881" w:rsidP="0035429F">
      <w:pPr>
        <w:spacing w:line="360" w:lineRule="auto"/>
      </w:pPr>
    </w:p>
    <w:p w14:paraId="41A5CC6D" w14:textId="77777777" w:rsidR="003E3881" w:rsidRPr="007F6F71" w:rsidRDefault="003E3881" w:rsidP="0035429F">
      <w:pPr>
        <w:spacing w:line="360" w:lineRule="auto"/>
      </w:pPr>
      <w:r w:rsidRPr="007F6F71">
        <w:br w:type="page"/>
      </w:r>
    </w:p>
    <w:p w14:paraId="10A04BE4" w14:textId="0BD71BBB" w:rsidR="003E3881" w:rsidRPr="007F6F71" w:rsidRDefault="003E3881" w:rsidP="003B536A">
      <w:pPr>
        <w:pStyle w:val="Ttulo11"/>
      </w:pPr>
      <w:bookmarkStart w:id="291" w:name="_Toc496802716"/>
      <w:bookmarkStart w:id="292" w:name="_Toc496802945"/>
      <w:bookmarkStart w:id="293" w:name="_Toc499555718"/>
      <w:r w:rsidRPr="007F6F71">
        <w:lastRenderedPageBreak/>
        <w:t>1</w:t>
      </w:r>
      <w:r w:rsidR="00AE1034">
        <w:t>3</w:t>
      </w:r>
      <w:r w:rsidRPr="007F6F71">
        <w:t xml:space="preserve"> A</w:t>
      </w:r>
      <w:bookmarkEnd w:id="291"/>
      <w:bookmarkEnd w:id="292"/>
      <w:r w:rsidR="00402BF2">
        <w:t>PÊNDICE</w:t>
      </w:r>
      <w:bookmarkEnd w:id="293"/>
    </w:p>
    <w:p w14:paraId="708C1895" w14:textId="564F9C57" w:rsidR="003E3881" w:rsidRPr="007F6F71" w:rsidRDefault="00207BCE" w:rsidP="0035429F">
      <w:pPr>
        <w:pStyle w:val="Ttulo21"/>
      </w:pPr>
      <w:bookmarkStart w:id="294"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94"/>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95" w:name="_Toc499555720"/>
      <w:r>
        <w:lastRenderedPageBreak/>
        <w:t>Apêndice</w:t>
      </w:r>
      <w:r w:rsidR="003E3881" w:rsidRPr="007F6F71">
        <w:t xml:space="preserve"> 1</w:t>
      </w:r>
      <w:r w:rsidR="003E7E68">
        <w:t>3</w:t>
      </w:r>
      <w:r w:rsidR="003E3881" w:rsidRPr="007F6F71">
        <w:t>.2 – Docker-compose versão 2 - X64</w:t>
      </w:r>
      <w:bookmarkEnd w:id="295"/>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96" w:name="_Toc499555721"/>
      <w:r>
        <w:lastRenderedPageBreak/>
        <w:t>Apêndice</w:t>
      </w:r>
      <w:r w:rsidR="003E3881" w:rsidRPr="007F6F71">
        <w:t xml:space="preserve"> 1</w:t>
      </w:r>
      <w:r w:rsidR="005231C6">
        <w:t>3</w:t>
      </w:r>
      <w:r w:rsidR="003E3881" w:rsidRPr="007F6F71">
        <w:t>.3 – Dockerfile – ARM</w:t>
      </w:r>
      <w:bookmarkEnd w:id="296"/>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97" w:name="_Toc499555722"/>
      <w:r>
        <w:lastRenderedPageBreak/>
        <w:t>Apêndice</w:t>
      </w:r>
      <w:r w:rsidR="003E3881" w:rsidRPr="007F6F71">
        <w:t xml:space="preserve"> 1</w:t>
      </w:r>
      <w:r w:rsidR="00A41107">
        <w:t>3</w:t>
      </w:r>
      <w:r w:rsidR="003E3881" w:rsidRPr="007F6F71">
        <w:t>.4 – Docker-compose versão 2 - ARM</w:t>
      </w:r>
      <w:bookmarkEnd w:id="297"/>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98" w:name="_Toc499555723"/>
      <w:r>
        <w:lastRenderedPageBreak/>
        <w:t>Apêndice</w:t>
      </w:r>
      <w:r w:rsidR="003E3881" w:rsidRPr="007F6F71">
        <w:t xml:space="preserve"> 1</w:t>
      </w:r>
      <w:r w:rsidR="00372DE7">
        <w:t>3</w:t>
      </w:r>
      <w:r w:rsidR="003E3881" w:rsidRPr="007F6F71">
        <w:t>.5 – Docker-compose versão 3 - ARM</w:t>
      </w:r>
      <w:bookmarkEnd w:id="298"/>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proofErr w:type="spellStart"/>
      <w:proofErr w:type="gramStart"/>
      <w:r w:rsidRPr="009F37B8">
        <w:t>viz</w:t>
      </w:r>
      <w:proofErr w:type="spellEnd"/>
      <w:proofErr w:type="gramEnd"/>
      <w:r w:rsidRPr="009F37B8">
        <w:t>:</w:t>
      </w:r>
    </w:p>
    <w:p w14:paraId="75AD2258" w14:textId="77777777" w:rsidR="003E3881" w:rsidRPr="009F37B8" w:rsidRDefault="003E3881" w:rsidP="00595626">
      <w:pPr>
        <w:spacing w:line="360" w:lineRule="auto"/>
        <w:jc w:val="both"/>
      </w:pPr>
      <w:r w:rsidRPr="009F37B8">
        <w:t xml:space="preserve">     </w:t>
      </w:r>
      <w:proofErr w:type="spellStart"/>
      <w:proofErr w:type="gramStart"/>
      <w:r w:rsidRPr="009F37B8">
        <w:t>image</w:t>
      </w:r>
      <w:proofErr w:type="spellEnd"/>
      <w:proofErr w:type="gramEnd"/>
      <w:r w:rsidRPr="009F37B8">
        <w:t>: alexellis2/</w:t>
      </w:r>
      <w:proofErr w:type="spellStart"/>
      <w:r w:rsidRPr="009F37B8">
        <w:t>visualizer-arm</w:t>
      </w:r>
      <w:proofErr w:type="spellEnd"/>
    </w:p>
    <w:p w14:paraId="0E0B7D83" w14:textId="77777777" w:rsidR="003E3881" w:rsidRPr="009F37B8" w:rsidRDefault="003E3881" w:rsidP="00595626">
      <w:pPr>
        <w:spacing w:line="360" w:lineRule="auto"/>
        <w:jc w:val="both"/>
      </w:pPr>
      <w:r w:rsidRPr="009F37B8">
        <w:t xml:space="preserve">     </w:t>
      </w:r>
      <w:proofErr w:type="spellStart"/>
      <w:proofErr w:type="gramStart"/>
      <w:r w:rsidRPr="009F37B8">
        <w:t>ports</w:t>
      </w:r>
      <w:proofErr w:type="spellEnd"/>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1"/>
      <w:footerReference w:type="default" r:id="rId72"/>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C0538" w14:textId="77777777" w:rsidR="007406FE" w:rsidRDefault="007406FE" w:rsidP="00EA7EC1">
      <w:r>
        <w:separator/>
      </w:r>
    </w:p>
  </w:endnote>
  <w:endnote w:type="continuationSeparator" w:id="0">
    <w:p w14:paraId="1FAF6165" w14:textId="77777777" w:rsidR="007406FE" w:rsidRDefault="007406FE"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E0C88" w:rsidRDefault="00CE0C88">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EEF65" w14:textId="77777777" w:rsidR="007406FE" w:rsidRDefault="007406FE" w:rsidP="00EA7EC1">
      <w:r>
        <w:separator/>
      </w:r>
    </w:p>
  </w:footnote>
  <w:footnote w:type="continuationSeparator" w:id="0">
    <w:p w14:paraId="7FD9FE72" w14:textId="77777777" w:rsidR="007406FE" w:rsidRDefault="007406FE" w:rsidP="00EA7EC1">
      <w:r>
        <w:continuationSeparator/>
      </w:r>
    </w:p>
  </w:footnote>
  <w:footnote w:id="1">
    <w:p w14:paraId="5A2FFBB3" w14:textId="1E5150A4"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E0C88" w:rsidRDefault="00CE0C8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F7EA753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36CB"/>
    <w:rsid w:val="000150ED"/>
    <w:rsid w:val="000159B9"/>
    <w:rsid w:val="00016D36"/>
    <w:rsid w:val="0002198F"/>
    <w:rsid w:val="00022ADD"/>
    <w:rsid w:val="000230A6"/>
    <w:rsid w:val="00023252"/>
    <w:rsid w:val="00023E37"/>
    <w:rsid w:val="00032DB7"/>
    <w:rsid w:val="00034DC9"/>
    <w:rsid w:val="00035EDA"/>
    <w:rsid w:val="00036E39"/>
    <w:rsid w:val="00042FCC"/>
    <w:rsid w:val="000449C8"/>
    <w:rsid w:val="00046141"/>
    <w:rsid w:val="00052983"/>
    <w:rsid w:val="00055544"/>
    <w:rsid w:val="000600F3"/>
    <w:rsid w:val="00060304"/>
    <w:rsid w:val="000603CB"/>
    <w:rsid w:val="00060A83"/>
    <w:rsid w:val="00066B40"/>
    <w:rsid w:val="00070039"/>
    <w:rsid w:val="00070276"/>
    <w:rsid w:val="0008254A"/>
    <w:rsid w:val="00083BC3"/>
    <w:rsid w:val="00084290"/>
    <w:rsid w:val="00094E5D"/>
    <w:rsid w:val="00095EF2"/>
    <w:rsid w:val="000A1C05"/>
    <w:rsid w:val="000A293C"/>
    <w:rsid w:val="000A5D36"/>
    <w:rsid w:val="000B2C8C"/>
    <w:rsid w:val="000B4C39"/>
    <w:rsid w:val="000B6B1E"/>
    <w:rsid w:val="000B7E2B"/>
    <w:rsid w:val="000C089D"/>
    <w:rsid w:val="000C317F"/>
    <w:rsid w:val="000D1736"/>
    <w:rsid w:val="000E1A5E"/>
    <w:rsid w:val="000E4614"/>
    <w:rsid w:val="000E69E6"/>
    <w:rsid w:val="000F21BA"/>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CA0"/>
    <w:rsid w:val="0013436A"/>
    <w:rsid w:val="00135E90"/>
    <w:rsid w:val="00140F6F"/>
    <w:rsid w:val="00143D7D"/>
    <w:rsid w:val="001451BA"/>
    <w:rsid w:val="00153560"/>
    <w:rsid w:val="0015557A"/>
    <w:rsid w:val="00155679"/>
    <w:rsid w:val="00157138"/>
    <w:rsid w:val="00162ECA"/>
    <w:rsid w:val="00166B67"/>
    <w:rsid w:val="00173013"/>
    <w:rsid w:val="00174B8E"/>
    <w:rsid w:val="00177142"/>
    <w:rsid w:val="00193D2D"/>
    <w:rsid w:val="00197756"/>
    <w:rsid w:val="001A263C"/>
    <w:rsid w:val="001A72FC"/>
    <w:rsid w:val="001B0994"/>
    <w:rsid w:val="001B3841"/>
    <w:rsid w:val="001C1230"/>
    <w:rsid w:val="001C657E"/>
    <w:rsid w:val="001C700E"/>
    <w:rsid w:val="001D0980"/>
    <w:rsid w:val="001D42CC"/>
    <w:rsid w:val="001D4ADC"/>
    <w:rsid w:val="001E5D5F"/>
    <w:rsid w:val="001F2A17"/>
    <w:rsid w:val="001F3836"/>
    <w:rsid w:val="001F67B0"/>
    <w:rsid w:val="001F7283"/>
    <w:rsid w:val="001F7712"/>
    <w:rsid w:val="00200F5B"/>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5AF3"/>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9BB"/>
    <w:rsid w:val="002C6DE4"/>
    <w:rsid w:val="002C78D2"/>
    <w:rsid w:val="002C7B82"/>
    <w:rsid w:val="002D114B"/>
    <w:rsid w:val="002D30FE"/>
    <w:rsid w:val="002E0159"/>
    <w:rsid w:val="002E1B02"/>
    <w:rsid w:val="002E700B"/>
    <w:rsid w:val="002F1A8A"/>
    <w:rsid w:val="002F5139"/>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D6745"/>
    <w:rsid w:val="003D76AE"/>
    <w:rsid w:val="003E2E56"/>
    <w:rsid w:val="003E3881"/>
    <w:rsid w:val="003E5136"/>
    <w:rsid w:val="003E685E"/>
    <w:rsid w:val="003E7E68"/>
    <w:rsid w:val="003F4805"/>
    <w:rsid w:val="003F5158"/>
    <w:rsid w:val="00400560"/>
    <w:rsid w:val="0040117E"/>
    <w:rsid w:val="00401681"/>
    <w:rsid w:val="00402809"/>
    <w:rsid w:val="00402BF2"/>
    <w:rsid w:val="00403202"/>
    <w:rsid w:val="0040545F"/>
    <w:rsid w:val="00406157"/>
    <w:rsid w:val="0040671E"/>
    <w:rsid w:val="004136BA"/>
    <w:rsid w:val="004137BF"/>
    <w:rsid w:val="0041512A"/>
    <w:rsid w:val="004227E4"/>
    <w:rsid w:val="00425BE2"/>
    <w:rsid w:val="00432E5C"/>
    <w:rsid w:val="004356C4"/>
    <w:rsid w:val="00436908"/>
    <w:rsid w:val="004375CE"/>
    <w:rsid w:val="0044095C"/>
    <w:rsid w:val="00441DB2"/>
    <w:rsid w:val="00444260"/>
    <w:rsid w:val="00444868"/>
    <w:rsid w:val="00445C1B"/>
    <w:rsid w:val="00447777"/>
    <w:rsid w:val="00454EE3"/>
    <w:rsid w:val="00456F44"/>
    <w:rsid w:val="0046236E"/>
    <w:rsid w:val="00470EAD"/>
    <w:rsid w:val="00473DE7"/>
    <w:rsid w:val="00475B6F"/>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76B"/>
    <w:rsid w:val="004C0494"/>
    <w:rsid w:val="004C089B"/>
    <w:rsid w:val="004C6394"/>
    <w:rsid w:val="004C7FF7"/>
    <w:rsid w:val="004D36CD"/>
    <w:rsid w:val="004D36F3"/>
    <w:rsid w:val="004D4706"/>
    <w:rsid w:val="004D4D3A"/>
    <w:rsid w:val="004E21A6"/>
    <w:rsid w:val="004E2D16"/>
    <w:rsid w:val="004E4B5E"/>
    <w:rsid w:val="004F17F2"/>
    <w:rsid w:val="004F4A1E"/>
    <w:rsid w:val="004F7D77"/>
    <w:rsid w:val="00500FB8"/>
    <w:rsid w:val="00502BCA"/>
    <w:rsid w:val="00505D86"/>
    <w:rsid w:val="005104F7"/>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29D3"/>
    <w:rsid w:val="005807DB"/>
    <w:rsid w:val="0059516B"/>
    <w:rsid w:val="00595626"/>
    <w:rsid w:val="00595F44"/>
    <w:rsid w:val="005A0947"/>
    <w:rsid w:val="005A0EA3"/>
    <w:rsid w:val="005A1723"/>
    <w:rsid w:val="005A1EF6"/>
    <w:rsid w:val="005A239A"/>
    <w:rsid w:val="005A2B40"/>
    <w:rsid w:val="005A3983"/>
    <w:rsid w:val="005B0731"/>
    <w:rsid w:val="005B3C88"/>
    <w:rsid w:val="005B4FEE"/>
    <w:rsid w:val="005B5F74"/>
    <w:rsid w:val="005B7088"/>
    <w:rsid w:val="005B77D6"/>
    <w:rsid w:val="005C2225"/>
    <w:rsid w:val="005C6020"/>
    <w:rsid w:val="005C6E43"/>
    <w:rsid w:val="005D054B"/>
    <w:rsid w:val="005E08F1"/>
    <w:rsid w:val="005E2EE0"/>
    <w:rsid w:val="005E6149"/>
    <w:rsid w:val="005E66FE"/>
    <w:rsid w:val="005E6882"/>
    <w:rsid w:val="005F2707"/>
    <w:rsid w:val="005F27EE"/>
    <w:rsid w:val="005F55D4"/>
    <w:rsid w:val="00601787"/>
    <w:rsid w:val="006024BC"/>
    <w:rsid w:val="00612458"/>
    <w:rsid w:val="00613C16"/>
    <w:rsid w:val="00622B89"/>
    <w:rsid w:val="00622CC3"/>
    <w:rsid w:val="00625F1D"/>
    <w:rsid w:val="0063248A"/>
    <w:rsid w:val="00634025"/>
    <w:rsid w:val="00635615"/>
    <w:rsid w:val="00636D2D"/>
    <w:rsid w:val="00636D36"/>
    <w:rsid w:val="00642BD1"/>
    <w:rsid w:val="00643CCB"/>
    <w:rsid w:val="00647209"/>
    <w:rsid w:val="00647C65"/>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B0644"/>
    <w:rsid w:val="006B24C8"/>
    <w:rsid w:val="006B2ACF"/>
    <w:rsid w:val="006B5BD1"/>
    <w:rsid w:val="006C33FA"/>
    <w:rsid w:val="006C36F7"/>
    <w:rsid w:val="006C4DD2"/>
    <w:rsid w:val="006C5C98"/>
    <w:rsid w:val="006C7364"/>
    <w:rsid w:val="006D0479"/>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06FE"/>
    <w:rsid w:val="00741CA4"/>
    <w:rsid w:val="00744824"/>
    <w:rsid w:val="0074676C"/>
    <w:rsid w:val="007476BC"/>
    <w:rsid w:val="0075042E"/>
    <w:rsid w:val="007551EE"/>
    <w:rsid w:val="00755915"/>
    <w:rsid w:val="007579B3"/>
    <w:rsid w:val="00757ADE"/>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78"/>
    <w:rsid w:val="007C0EA1"/>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50932"/>
    <w:rsid w:val="00853A3E"/>
    <w:rsid w:val="00855CFC"/>
    <w:rsid w:val="00856DFD"/>
    <w:rsid w:val="0086293A"/>
    <w:rsid w:val="00862B6A"/>
    <w:rsid w:val="00863137"/>
    <w:rsid w:val="00864EF0"/>
    <w:rsid w:val="00866677"/>
    <w:rsid w:val="00866C21"/>
    <w:rsid w:val="008726B2"/>
    <w:rsid w:val="00875B42"/>
    <w:rsid w:val="00884A89"/>
    <w:rsid w:val="00884D50"/>
    <w:rsid w:val="0088526A"/>
    <w:rsid w:val="00890EEC"/>
    <w:rsid w:val="0089337F"/>
    <w:rsid w:val="00897D94"/>
    <w:rsid w:val="008A1C96"/>
    <w:rsid w:val="008A6423"/>
    <w:rsid w:val="008B5EBA"/>
    <w:rsid w:val="008B7F81"/>
    <w:rsid w:val="008C177D"/>
    <w:rsid w:val="008C352A"/>
    <w:rsid w:val="008C4FBA"/>
    <w:rsid w:val="008C7C97"/>
    <w:rsid w:val="008D32A4"/>
    <w:rsid w:val="008D3480"/>
    <w:rsid w:val="008D4138"/>
    <w:rsid w:val="008E0215"/>
    <w:rsid w:val="008E0740"/>
    <w:rsid w:val="008E2AF8"/>
    <w:rsid w:val="00904990"/>
    <w:rsid w:val="00910701"/>
    <w:rsid w:val="0091496D"/>
    <w:rsid w:val="00914E32"/>
    <w:rsid w:val="009171ED"/>
    <w:rsid w:val="00917C86"/>
    <w:rsid w:val="00917D8C"/>
    <w:rsid w:val="00925265"/>
    <w:rsid w:val="009323D5"/>
    <w:rsid w:val="00932F1F"/>
    <w:rsid w:val="00935703"/>
    <w:rsid w:val="00935DCE"/>
    <w:rsid w:val="009404C2"/>
    <w:rsid w:val="009419DF"/>
    <w:rsid w:val="00952ECC"/>
    <w:rsid w:val="00953A19"/>
    <w:rsid w:val="00960B42"/>
    <w:rsid w:val="00962390"/>
    <w:rsid w:val="0096263B"/>
    <w:rsid w:val="009639D6"/>
    <w:rsid w:val="009669D8"/>
    <w:rsid w:val="00976CB6"/>
    <w:rsid w:val="00981F50"/>
    <w:rsid w:val="009856FD"/>
    <w:rsid w:val="0098648E"/>
    <w:rsid w:val="009A046F"/>
    <w:rsid w:val="009B1CC5"/>
    <w:rsid w:val="009B6870"/>
    <w:rsid w:val="009B7C6A"/>
    <w:rsid w:val="009C0EB8"/>
    <w:rsid w:val="009C29CB"/>
    <w:rsid w:val="009C7263"/>
    <w:rsid w:val="009C768F"/>
    <w:rsid w:val="009D6071"/>
    <w:rsid w:val="009D7E6B"/>
    <w:rsid w:val="009E0D3A"/>
    <w:rsid w:val="009E0DCC"/>
    <w:rsid w:val="009E20DF"/>
    <w:rsid w:val="009F0BC0"/>
    <w:rsid w:val="009F24B6"/>
    <w:rsid w:val="009F37B8"/>
    <w:rsid w:val="009F7EE9"/>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60B3"/>
    <w:rsid w:val="00AE737A"/>
    <w:rsid w:val="00AF0A24"/>
    <w:rsid w:val="00AF2AA7"/>
    <w:rsid w:val="00AF327A"/>
    <w:rsid w:val="00AF34EE"/>
    <w:rsid w:val="00AF5EB1"/>
    <w:rsid w:val="00AF7383"/>
    <w:rsid w:val="00AF7A27"/>
    <w:rsid w:val="00B00697"/>
    <w:rsid w:val="00B04F42"/>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41B74"/>
    <w:rsid w:val="00B42A5A"/>
    <w:rsid w:val="00B43A7A"/>
    <w:rsid w:val="00B60C04"/>
    <w:rsid w:val="00B627CF"/>
    <w:rsid w:val="00B6289C"/>
    <w:rsid w:val="00B6341C"/>
    <w:rsid w:val="00B63F17"/>
    <w:rsid w:val="00B65BEA"/>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D0215"/>
    <w:rsid w:val="00BD2D95"/>
    <w:rsid w:val="00BD4E03"/>
    <w:rsid w:val="00BD5C43"/>
    <w:rsid w:val="00BD5C91"/>
    <w:rsid w:val="00BD6DBC"/>
    <w:rsid w:val="00BF1716"/>
    <w:rsid w:val="00BF6FFA"/>
    <w:rsid w:val="00C079F1"/>
    <w:rsid w:val="00C07DC2"/>
    <w:rsid w:val="00C1510E"/>
    <w:rsid w:val="00C24C48"/>
    <w:rsid w:val="00C320AA"/>
    <w:rsid w:val="00C33287"/>
    <w:rsid w:val="00C35612"/>
    <w:rsid w:val="00C35CFA"/>
    <w:rsid w:val="00C4128F"/>
    <w:rsid w:val="00C453D4"/>
    <w:rsid w:val="00C4659B"/>
    <w:rsid w:val="00C523DB"/>
    <w:rsid w:val="00C54A89"/>
    <w:rsid w:val="00C55C82"/>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C1E01"/>
    <w:rsid w:val="00CC55B6"/>
    <w:rsid w:val="00CD1397"/>
    <w:rsid w:val="00CD1A01"/>
    <w:rsid w:val="00CD3678"/>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3E87"/>
    <w:rsid w:val="00D4623E"/>
    <w:rsid w:val="00D4756B"/>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A310E"/>
    <w:rsid w:val="00DA3C93"/>
    <w:rsid w:val="00DA3EA6"/>
    <w:rsid w:val="00DA6E42"/>
    <w:rsid w:val="00DB5F2C"/>
    <w:rsid w:val="00DB6048"/>
    <w:rsid w:val="00DC4D7B"/>
    <w:rsid w:val="00DD3C2D"/>
    <w:rsid w:val="00DD648F"/>
    <w:rsid w:val="00DD7E86"/>
    <w:rsid w:val="00DE3FEB"/>
    <w:rsid w:val="00DE5044"/>
    <w:rsid w:val="00DF1132"/>
    <w:rsid w:val="00DF588B"/>
    <w:rsid w:val="00DF607A"/>
    <w:rsid w:val="00E02305"/>
    <w:rsid w:val="00E0265D"/>
    <w:rsid w:val="00E03A33"/>
    <w:rsid w:val="00E1012C"/>
    <w:rsid w:val="00E131AE"/>
    <w:rsid w:val="00E13BD1"/>
    <w:rsid w:val="00E155C3"/>
    <w:rsid w:val="00E16F1D"/>
    <w:rsid w:val="00E17969"/>
    <w:rsid w:val="00E21A83"/>
    <w:rsid w:val="00E23A3D"/>
    <w:rsid w:val="00E30E14"/>
    <w:rsid w:val="00E320FA"/>
    <w:rsid w:val="00E329A0"/>
    <w:rsid w:val="00E37644"/>
    <w:rsid w:val="00E406BC"/>
    <w:rsid w:val="00E40BEE"/>
    <w:rsid w:val="00E44656"/>
    <w:rsid w:val="00E44EA4"/>
    <w:rsid w:val="00E5065D"/>
    <w:rsid w:val="00E51B03"/>
    <w:rsid w:val="00E57C0F"/>
    <w:rsid w:val="00E62EE5"/>
    <w:rsid w:val="00E65C0F"/>
    <w:rsid w:val="00E66172"/>
    <w:rsid w:val="00E66373"/>
    <w:rsid w:val="00E66A66"/>
    <w:rsid w:val="00E66CA3"/>
    <w:rsid w:val="00E7206D"/>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5196"/>
    <w:rsid w:val="00ED5AD4"/>
    <w:rsid w:val="00ED7DA6"/>
    <w:rsid w:val="00EE147F"/>
    <w:rsid w:val="00EE4D4E"/>
    <w:rsid w:val="00EF07CB"/>
    <w:rsid w:val="00EF17F0"/>
    <w:rsid w:val="00EF2D5B"/>
    <w:rsid w:val="00EF5361"/>
    <w:rsid w:val="00F01E1F"/>
    <w:rsid w:val="00F10771"/>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4033F"/>
    <w:rsid w:val="00F42717"/>
    <w:rsid w:val="00F51BD2"/>
    <w:rsid w:val="00F51DA0"/>
    <w:rsid w:val="00F55298"/>
    <w:rsid w:val="00F60B4C"/>
    <w:rsid w:val="00F60CCF"/>
    <w:rsid w:val="00F61134"/>
    <w:rsid w:val="00F61BF7"/>
    <w:rsid w:val="00F7034A"/>
    <w:rsid w:val="00F7391C"/>
    <w:rsid w:val="00F743BF"/>
    <w:rsid w:val="00F74EC1"/>
    <w:rsid w:val="00F845B2"/>
    <w:rsid w:val="00F90B36"/>
    <w:rsid w:val="00F936AF"/>
    <w:rsid w:val="00F95B24"/>
    <w:rsid w:val="00FA122C"/>
    <w:rsid w:val="00FA47FF"/>
    <w:rsid w:val="00FA5B32"/>
    <w:rsid w:val="00FB6CAC"/>
    <w:rsid w:val="00FC4A21"/>
    <w:rsid w:val="00FC4D8C"/>
    <w:rsid w:val="00FC59CB"/>
    <w:rsid w:val="00FC7868"/>
    <w:rsid w:val="00FD1E84"/>
    <w:rsid w:val="00FD4FE8"/>
    <w:rsid w:val="00FD6C10"/>
    <w:rsid w:val="00FD6CAF"/>
    <w:rsid w:val="00FE4CF4"/>
    <w:rsid w:val="00FE53D6"/>
    <w:rsid w:val="00FE6DC2"/>
    <w:rsid w:val="00FE723D"/>
    <w:rsid w:val="00FF5947"/>
    <w:rsid w:val="00FF6209"/>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fontTable" Target="fontTable.xml"/><Relationship Id="rId74" Type="http://schemas.microsoft.com/office/2011/relationships/people" Target="people.xml"/><Relationship Id="rId75"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04FAE65-182F-134F-BF16-80E2B629B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94</Pages>
  <Words>15881</Words>
  <Characters>85761</Characters>
  <Application>Microsoft Macintosh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810</cp:revision>
  <cp:lastPrinted>2017-11-11T13:18:00Z</cp:lastPrinted>
  <dcterms:created xsi:type="dcterms:W3CDTF">2017-11-11T13:15:00Z</dcterms:created>
  <dcterms:modified xsi:type="dcterms:W3CDTF">2017-11-27T21:32:00Z</dcterms:modified>
</cp:coreProperties>
</file>