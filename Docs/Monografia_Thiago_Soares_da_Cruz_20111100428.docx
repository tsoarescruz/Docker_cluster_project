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5A6725"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5A6725">
        <w:rPr>
          <w:rFonts w:ascii="Times New Roman" w:hAnsi="Times New Roman" w:cs="Times New Roman"/>
          <w:noProof/>
          <w:color w:val="000000"/>
          <w:lang w:val="en-US"/>
        </w:rPr>
        <w:t xml:space="preserve">Figura </w:t>
      </w:r>
      <w:r w:rsidRPr="005A6725">
        <w:rPr>
          <w:rFonts w:ascii="Times New Roman" w:hAnsi="Times New Roman" w:cs="Times New Roman"/>
          <w:noProof/>
          <w:lang w:val="en-US"/>
        </w:rPr>
        <w:t>2</w:t>
      </w:r>
      <w:r w:rsidRPr="005A6725">
        <w:rPr>
          <w:rFonts w:ascii="Times New Roman" w:hAnsi="Times New Roman" w:cs="Times New Roman"/>
          <w:noProof/>
          <w:color w:val="000000"/>
          <w:lang w:val="en-US"/>
        </w:rPr>
        <w:t>: Joseph Carl</w:t>
      </w:r>
      <w:r w:rsidRPr="005A6725">
        <w:rPr>
          <w:rFonts w:ascii="Times New Roman" w:hAnsi="Times New Roman" w:cs="Times New Roman"/>
          <w:noProof/>
          <w:lang w:val="en-US"/>
        </w:rPr>
        <w:tab/>
      </w:r>
      <w:r w:rsidRPr="007F6F71">
        <w:rPr>
          <w:rFonts w:ascii="Times New Roman" w:hAnsi="Times New Roman" w:cs="Times New Roman"/>
          <w:noProof/>
        </w:rPr>
        <w:fldChar w:fldCharType="begin"/>
      </w:r>
      <w:r w:rsidRPr="005A6725">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sidRPr="005A6725">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48</w:t>
      </w:r>
      <w:r w:rsidRPr="007F6F71">
        <w:rPr>
          <w:rFonts w:ascii="Times New Roman" w:hAnsi="Times New Roman" w:cs="Times New Roman"/>
          <w:noProof/>
        </w:rPr>
        <w:fldChar w:fldCharType="end"/>
      </w:r>
    </w:p>
    <w:p w14:paraId="00CCE42B" w14:textId="50DCFBF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F59FF2A" w14:textId="48BACE0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A9EDB48" w14:textId="417DDAB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4B4F231C" w14:textId="143BD2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3602CDBA" w14:textId="5612F12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57</w:t>
      </w:r>
      <w:r w:rsidRPr="007F6F71">
        <w:rPr>
          <w:rFonts w:ascii="Times New Roman" w:hAnsi="Times New Roman" w:cs="Times New Roman"/>
          <w:noProof/>
        </w:rPr>
        <w:fldChar w:fldCharType="end"/>
      </w:r>
    </w:p>
    <w:p w14:paraId="249B2945" w14:textId="2FB9D6C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58</w:t>
      </w:r>
      <w:r w:rsidRPr="007F6F71">
        <w:rPr>
          <w:rFonts w:ascii="Times New Roman" w:hAnsi="Times New Roman" w:cs="Times New Roman"/>
          <w:noProof/>
        </w:rPr>
        <w:fldChar w:fldCharType="end"/>
      </w:r>
    </w:p>
    <w:p w14:paraId="6F8B0797" w14:textId="0771954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44C436F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61</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E75387">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50</w:t>
      </w:r>
      <w:r w:rsidRPr="007F6F71">
        <w:rPr>
          <w:rFonts w:ascii="Times New Roman" w:hAnsi="Times New Roman" w:cs="Times New Roman"/>
          <w:noProof/>
        </w:rPr>
        <w:fldChar w:fldCharType="end"/>
      </w:r>
    </w:p>
    <w:p w14:paraId="5232FC1E" w14:textId="0D76741E"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F6250B" w:rsidRDefault="005853D2" w:rsidP="0035429F">
            <w:pPr>
              <w:spacing w:line="360" w:lineRule="auto"/>
            </w:pPr>
            <w:r w:rsidRPr="004F39E3">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0E22FF1F"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r w:rsidR="00BD118D">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1D4967B6"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r w:rsidR="006042D1">
              <w:t>.</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94F4DB" w:rsidR="003E3881" w:rsidRPr="007F6F71" w:rsidRDefault="003E3881" w:rsidP="0035429F">
            <w:pPr>
              <w:spacing w:line="360" w:lineRule="auto"/>
            </w:pPr>
            <w:r w:rsidRPr="007F6F71">
              <w:t>Produção (Ambiente de produção da aplicação, da qual fica acessível externamente, provendo valor para usuário ou</w:t>
            </w:r>
            <w:r w:rsidR="005A6725">
              <w:t xml:space="preserve"> </w:t>
            </w:r>
            <w:r w:rsidRPr="007F6F71">
              <w:t>serviços – API)</w:t>
            </w:r>
            <w:r w:rsidR="005A6725">
              <w:t>.</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A4D7948"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ins w:id="2" w:author="Thiago Cruz" w:date="2017-12-02T23:50:00Z">
              <w:r w:rsidR="004220EE">
                <w:t>.</w:t>
              </w:r>
            </w:ins>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0BC069A5"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w:t>
            </w:r>
            <w:ins w:id="3" w:author="Thiago Cruz" w:date="2017-12-02T23:51:00Z">
              <w:r w:rsidR="004220EE">
                <w:t>.</w:t>
              </w:r>
            </w:ins>
            <w:r w:rsidRPr="007F6F71">
              <w:t xml:space="preserve">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w:t>
            </w:r>
            <w:proofErr w:type="spellStart"/>
            <w:r w:rsidR="002C58CD">
              <w:t>Daemon</w:t>
            </w:r>
            <w:proofErr w:type="spellEnd"/>
            <w:r w:rsidR="002C58CD">
              <w:t>, sem ter um terminal e/</w:t>
            </w:r>
            <w:bookmarkStart w:id="4" w:name="_GoBack"/>
            <w:bookmarkEnd w:id="4"/>
            <w:r w:rsidR="002C58CD">
              <w:t>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E75387">
              <w:rPr>
                <w:noProof/>
                <w:webHidden/>
              </w:rPr>
              <w:t>16</w:t>
            </w:r>
            <w:r w:rsidR="003B536A">
              <w:rPr>
                <w:noProof/>
                <w:webHidden/>
              </w:rPr>
              <w:fldChar w:fldCharType="end"/>
            </w:r>
          </w:hyperlink>
        </w:p>
        <w:p w14:paraId="597B7F4D" w14:textId="77777777" w:rsidR="003B536A" w:rsidRDefault="002F78DD">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E75387">
              <w:rPr>
                <w:noProof/>
                <w:webHidden/>
              </w:rPr>
              <w:t>18</w:t>
            </w:r>
            <w:r w:rsidR="003B536A">
              <w:rPr>
                <w:noProof/>
                <w:webHidden/>
              </w:rPr>
              <w:fldChar w:fldCharType="end"/>
            </w:r>
          </w:hyperlink>
        </w:p>
        <w:p w14:paraId="71CF8456" w14:textId="77777777" w:rsidR="003B536A" w:rsidRDefault="002F78DD">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E75387">
              <w:rPr>
                <w:noProof/>
                <w:webHidden/>
              </w:rPr>
              <w:t>20</w:t>
            </w:r>
            <w:r w:rsidR="003B536A">
              <w:rPr>
                <w:noProof/>
                <w:webHidden/>
              </w:rPr>
              <w:fldChar w:fldCharType="end"/>
            </w:r>
          </w:hyperlink>
        </w:p>
        <w:p w14:paraId="4114CF81" w14:textId="77777777" w:rsidR="003B536A" w:rsidRDefault="002F78DD">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E75387">
              <w:rPr>
                <w:noProof/>
                <w:webHidden/>
              </w:rPr>
              <w:t>21</w:t>
            </w:r>
            <w:r w:rsidR="003B536A">
              <w:rPr>
                <w:noProof/>
                <w:webHidden/>
              </w:rPr>
              <w:fldChar w:fldCharType="end"/>
            </w:r>
          </w:hyperlink>
        </w:p>
        <w:p w14:paraId="56694FDE" w14:textId="77777777" w:rsidR="003B536A" w:rsidRDefault="002F78DD">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2129E6D8" w14:textId="77777777" w:rsidR="003B536A" w:rsidRDefault="002F78DD">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5F89B539" w14:textId="77777777" w:rsidR="003B536A" w:rsidRDefault="002F78DD">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E75387">
              <w:rPr>
                <w:noProof/>
                <w:webHidden/>
              </w:rPr>
              <w:t>26</w:t>
            </w:r>
            <w:r w:rsidR="003B536A">
              <w:rPr>
                <w:noProof/>
                <w:webHidden/>
              </w:rPr>
              <w:fldChar w:fldCharType="end"/>
            </w:r>
          </w:hyperlink>
        </w:p>
        <w:p w14:paraId="40FA33DC" w14:textId="77777777" w:rsidR="003B536A" w:rsidRDefault="002F78DD">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59A444D4" w14:textId="77777777" w:rsidR="003B536A" w:rsidRDefault="002F78DD">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0DF164EA" w14:textId="77777777" w:rsidR="003B536A" w:rsidRDefault="002F78DD">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E75387">
              <w:rPr>
                <w:noProof/>
                <w:webHidden/>
              </w:rPr>
              <w:t>28</w:t>
            </w:r>
            <w:r w:rsidR="003B536A">
              <w:rPr>
                <w:noProof/>
                <w:webHidden/>
              </w:rPr>
              <w:fldChar w:fldCharType="end"/>
            </w:r>
          </w:hyperlink>
        </w:p>
        <w:p w14:paraId="00B92E11" w14:textId="77777777" w:rsidR="003B536A" w:rsidRDefault="002F78DD">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E75387">
              <w:rPr>
                <w:noProof/>
                <w:webHidden/>
              </w:rPr>
              <w:t>30</w:t>
            </w:r>
            <w:r w:rsidR="003B536A">
              <w:rPr>
                <w:noProof/>
                <w:webHidden/>
              </w:rPr>
              <w:fldChar w:fldCharType="end"/>
            </w:r>
          </w:hyperlink>
        </w:p>
        <w:p w14:paraId="5B28F979" w14:textId="77777777" w:rsidR="003B536A" w:rsidRDefault="002F78DD">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E75387">
              <w:rPr>
                <w:noProof/>
                <w:webHidden/>
              </w:rPr>
              <w:t>32</w:t>
            </w:r>
            <w:r w:rsidR="003B536A">
              <w:rPr>
                <w:noProof/>
                <w:webHidden/>
              </w:rPr>
              <w:fldChar w:fldCharType="end"/>
            </w:r>
          </w:hyperlink>
        </w:p>
        <w:p w14:paraId="4DF772BF" w14:textId="77777777" w:rsidR="003B536A" w:rsidRDefault="002F78DD">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E75387">
              <w:rPr>
                <w:noProof/>
                <w:webHidden/>
              </w:rPr>
              <w:t>34</w:t>
            </w:r>
            <w:r w:rsidR="003B536A">
              <w:rPr>
                <w:noProof/>
                <w:webHidden/>
              </w:rPr>
              <w:fldChar w:fldCharType="end"/>
            </w:r>
          </w:hyperlink>
        </w:p>
        <w:p w14:paraId="28F9DBE2" w14:textId="77777777" w:rsidR="003B536A" w:rsidRDefault="002F78DD">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1475466B" w14:textId="77777777" w:rsidR="003B536A" w:rsidRDefault="002F78DD">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721B3E20" w14:textId="77777777" w:rsidR="003B536A" w:rsidRDefault="002F78DD">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1A2B47DD" w14:textId="11D43160" w:rsidR="003B536A" w:rsidRDefault="002F78DD">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0970B50B" w14:textId="77777777" w:rsidR="003B536A" w:rsidRDefault="002F78DD">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E75387">
              <w:rPr>
                <w:noProof/>
                <w:webHidden/>
              </w:rPr>
              <w:t>40</w:t>
            </w:r>
            <w:r w:rsidR="003B536A">
              <w:rPr>
                <w:noProof/>
                <w:webHidden/>
              </w:rPr>
              <w:fldChar w:fldCharType="end"/>
            </w:r>
          </w:hyperlink>
        </w:p>
        <w:p w14:paraId="43DE0C9C" w14:textId="77777777" w:rsidR="003B536A" w:rsidRDefault="002F78DD">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E75387">
              <w:rPr>
                <w:noProof/>
                <w:webHidden/>
              </w:rPr>
              <w:t>42</w:t>
            </w:r>
            <w:r w:rsidR="003B536A">
              <w:rPr>
                <w:noProof/>
                <w:webHidden/>
              </w:rPr>
              <w:fldChar w:fldCharType="end"/>
            </w:r>
          </w:hyperlink>
        </w:p>
        <w:p w14:paraId="38969D8E" w14:textId="77777777" w:rsidR="003B536A" w:rsidRDefault="002F78DD">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E75387">
              <w:rPr>
                <w:noProof/>
                <w:webHidden/>
              </w:rPr>
              <w:t>44</w:t>
            </w:r>
            <w:r w:rsidR="003B536A">
              <w:rPr>
                <w:noProof/>
                <w:webHidden/>
              </w:rPr>
              <w:fldChar w:fldCharType="end"/>
            </w:r>
          </w:hyperlink>
        </w:p>
        <w:p w14:paraId="0527251C" w14:textId="77777777" w:rsidR="003B536A" w:rsidRDefault="002F78DD">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E75387">
              <w:rPr>
                <w:noProof/>
                <w:webHidden/>
              </w:rPr>
              <w:t>46</w:t>
            </w:r>
            <w:r w:rsidR="003B536A">
              <w:rPr>
                <w:noProof/>
                <w:webHidden/>
              </w:rPr>
              <w:fldChar w:fldCharType="end"/>
            </w:r>
          </w:hyperlink>
        </w:p>
        <w:p w14:paraId="49C75274" w14:textId="1476DC29" w:rsidR="003B536A" w:rsidRDefault="002F78DD">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E75387">
              <w:rPr>
                <w:noProof/>
                <w:webHidden/>
              </w:rPr>
              <w:t>48</w:t>
            </w:r>
            <w:r w:rsidR="003B536A">
              <w:rPr>
                <w:noProof/>
                <w:webHidden/>
              </w:rPr>
              <w:fldChar w:fldCharType="end"/>
            </w:r>
          </w:hyperlink>
        </w:p>
        <w:p w14:paraId="7EB2F737" w14:textId="77777777" w:rsidR="003B536A" w:rsidRDefault="002F78DD">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E75387">
              <w:rPr>
                <w:noProof/>
                <w:webHidden/>
              </w:rPr>
              <w:t>52</w:t>
            </w:r>
            <w:r w:rsidR="003B536A">
              <w:rPr>
                <w:noProof/>
                <w:webHidden/>
              </w:rPr>
              <w:fldChar w:fldCharType="end"/>
            </w:r>
          </w:hyperlink>
        </w:p>
        <w:p w14:paraId="32C2F955" w14:textId="77777777" w:rsidR="003B536A" w:rsidRDefault="002F78DD">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E75387">
              <w:rPr>
                <w:noProof/>
                <w:webHidden/>
              </w:rPr>
              <w:t>55</w:t>
            </w:r>
            <w:r w:rsidR="003B536A">
              <w:rPr>
                <w:noProof/>
                <w:webHidden/>
              </w:rPr>
              <w:fldChar w:fldCharType="end"/>
            </w:r>
          </w:hyperlink>
        </w:p>
        <w:p w14:paraId="7CE4118F" w14:textId="77777777" w:rsidR="003B536A" w:rsidRDefault="002F78DD">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E75387">
              <w:rPr>
                <w:noProof/>
                <w:webHidden/>
              </w:rPr>
              <w:t>58</w:t>
            </w:r>
            <w:r w:rsidR="003B536A">
              <w:rPr>
                <w:noProof/>
                <w:webHidden/>
              </w:rPr>
              <w:fldChar w:fldCharType="end"/>
            </w:r>
          </w:hyperlink>
        </w:p>
        <w:p w14:paraId="5482996D" w14:textId="77777777" w:rsidR="003B536A" w:rsidRDefault="002F78DD">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E75387">
              <w:rPr>
                <w:noProof/>
                <w:webHidden/>
              </w:rPr>
              <w:t>60</w:t>
            </w:r>
            <w:r w:rsidR="003B536A">
              <w:rPr>
                <w:noProof/>
                <w:webHidden/>
              </w:rPr>
              <w:fldChar w:fldCharType="end"/>
            </w:r>
          </w:hyperlink>
        </w:p>
        <w:p w14:paraId="3144DBD1" w14:textId="77777777" w:rsidR="003B536A" w:rsidRDefault="002F78DD">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E75387">
              <w:rPr>
                <w:noProof/>
                <w:webHidden/>
              </w:rPr>
              <w:t>61</w:t>
            </w:r>
            <w:r w:rsidR="003B536A">
              <w:rPr>
                <w:noProof/>
                <w:webHidden/>
              </w:rPr>
              <w:fldChar w:fldCharType="end"/>
            </w:r>
          </w:hyperlink>
        </w:p>
        <w:p w14:paraId="39B1A603" w14:textId="2EE8D1C9" w:rsidR="003B536A" w:rsidRDefault="002F78DD">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6F3A86B2" w14:textId="34C4CB09" w:rsidR="003B536A" w:rsidRDefault="002F78DD">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334E510D" w14:textId="7CADE8E4" w:rsidR="003B536A" w:rsidRDefault="002F78DD">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E75387">
              <w:rPr>
                <w:noProof/>
                <w:webHidden/>
              </w:rPr>
              <w:t>64</w:t>
            </w:r>
            <w:r w:rsidR="003B536A">
              <w:rPr>
                <w:noProof/>
                <w:webHidden/>
              </w:rPr>
              <w:fldChar w:fldCharType="end"/>
            </w:r>
          </w:hyperlink>
        </w:p>
        <w:p w14:paraId="5E883943" w14:textId="36CC5DC0" w:rsidR="003B536A" w:rsidRDefault="002F78DD">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B099B81" w14:textId="59357061" w:rsidR="003B536A" w:rsidRDefault="002F78DD">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A9F6760" w14:textId="72252D13" w:rsidR="003B536A" w:rsidRDefault="002F78DD">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404D9A9A" w14:textId="173F2B10" w:rsidR="003B536A" w:rsidRDefault="002F78DD">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7C30DFC8" w14:textId="6D63D3B6" w:rsidR="003B536A" w:rsidRDefault="002F78DD">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7A05F3B0" w14:textId="29BDD139" w:rsidR="003B536A" w:rsidRDefault="002F78DD">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162A6D7" w14:textId="721044F5" w:rsidR="003B536A" w:rsidRDefault="002F78DD">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0A76257" w14:textId="75324F41" w:rsidR="003B536A" w:rsidRDefault="002F78DD">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40749473" w14:textId="26177251" w:rsidR="003B536A" w:rsidRDefault="002F78DD">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536FC862" w14:textId="6C895115" w:rsidR="003B536A" w:rsidRDefault="002F78DD">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E75387">
              <w:rPr>
                <w:noProof/>
                <w:webHidden/>
              </w:rPr>
              <w:t>69</w:t>
            </w:r>
            <w:r w:rsidR="003B536A">
              <w:rPr>
                <w:noProof/>
                <w:webHidden/>
              </w:rPr>
              <w:fldChar w:fldCharType="end"/>
            </w:r>
          </w:hyperlink>
        </w:p>
        <w:p w14:paraId="026731D2" w14:textId="6AF893A7" w:rsidR="003B536A" w:rsidRDefault="002F78DD">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E75387">
              <w:rPr>
                <w:noProof/>
                <w:webHidden/>
              </w:rPr>
              <w:t>70</w:t>
            </w:r>
            <w:r w:rsidR="003B536A">
              <w:rPr>
                <w:noProof/>
                <w:webHidden/>
              </w:rPr>
              <w:fldChar w:fldCharType="end"/>
            </w:r>
          </w:hyperlink>
        </w:p>
        <w:p w14:paraId="4BEEED13" w14:textId="5D4565C7" w:rsidR="003B536A" w:rsidRDefault="002F78DD">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E75387">
              <w:rPr>
                <w:noProof/>
                <w:webHidden/>
              </w:rPr>
              <w:t>75</w:t>
            </w:r>
            <w:r w:rsidR="003B536A">
              <w:rPr>
                <w:noProof/>
                <w:webHidden/>
              </w:rPr>
              <w:fldChar w:fldCharType="end"/>
            </w:r>
          </w:hyperlink>
        </w:p>
        <w:p w14:paraId="2809DD0E" w14:textId="4A5E63BA" w:rsidR="003B536A" w:rsidRDefault="002F78DD">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E75387">
              <w:rPr>
                <w:noProof/>
                <w:webHidden/>
              </w:rPr>
              <w:t>77</w:t>
            </w:r>
            <w:r w:rsidR="003B536A">
              <w:rPr>
                <w:noProof/>
                <w:webHidden/>
              </w:rPr>
              <w:fldChar w:fldCharType="end"/>
            </w:r>
          </w:hyperlink>
        </w:p>
        <w:p w14:paraId="1D7222D4" w14:textId="2224A7A5" w:rsidR="003B536A" w:rsidRDefault="002F78DD">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E75387">
              <w:rPr>
                <w:noProof/>
                <w:webHidden/>
              </w:rPr>
              <w:t>78</w:t>
            </w:r>
            <w:r w:rsidR="003B536A">
              <w:rPr>
                <w:noProof/>
                <w:webHidden/>
              </w:rPr>
              <w:fldChar w:fldCharType="end"/>
            </w:r>
          </w:hyperlink>
        </w:p>
        <w:p w14:paraId="3EAED018" w14:textId="73402CF2" w:rsidR="003B536A" w:rsidRDefault="002F78DD">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E75387">
              <w:rPr>
                <w:noProof/>
                <w:webHidden/>
              </w:rPr>
              <w:t>79</w:t>
            </w:r>
            <w:r w:rsidR="003B536A">
              <w:rPr>
                <w:noProof/>
                <w:webHidden/>
              </w:rPr>
              <w:fldChar w:fldCharType="end"/>
            </w:r>
          </w:hyperlink>
        </w:p>
        <w:p w14:paraId="53720195" w14:textId="00092F1D" w:rsidR="003B536A" w:rsidRDefault="002F78DD">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57B39B4D" w14:textId="7B610DED" w:rsidR="003B536A" w:rsidRDefault="002F78DD">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2059C193" w14:textId="55602540" w:rsidR="003B536A" w:rsidRDefault="002F78DD">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E75387">
              <w:rPr>
                <w:noProof/>
                <w:webHidden/>
              </w:rPr>
              <w:t>85</w:t>
            </w:r>
            <w:r w:rsidR="003B536A">
              <w:rPr>
                <w:noProof/>
                <w:webHidden/>
              </w:rPr>
              <w:fldChar w:fldCharType="end"/>
            </w:r>
          </w:hyperlink>
        </w:p>
        <w:p w14:paraId="2E63EDC2" w14:textId="6481DBF1" w:rsidR="003B536A" w:rsidRDefault="002F78DD">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E75387">
              <w:rPr>
                <w:noProof/>
                <w:webHidden/>
              </w:rPr>
              <w:t>87</w:t>
            </w:r>
            <w:r w:rsidR="003B536A">
              <w:rPr>
                <w:noProof/>
                <w:webHidden/>
              </w:rPr>
              <w:fldChar w:fldCharType="end"/>
            </w:r>
          </w:hyperlink>
        </w:p>
        <w:p w14:paraId="4AA4FEA6" w14:textId="64DFA8A1" w:rsidR="003B536A" w:rsidRDefault="002F78DD">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E75387">
              <w:rPr>
                <w:noProof/>
                <w:webHidden/>
              </w:rPr>
              <w:t>89</w:t>
            </w:r>
            <w:r w:rsidR="003B536A">
              <w:rPr>
                <w:noProof/>
                <w:webHidden/>
              </w:rPr>
              <w:fldChar w:fldCharType="end"/>
            </w:r>
          </w:hyperlink>
        </w:p>
        <w:p w14:paraId="36C9F19C" w14:textId="735520E5" w:rsidR="003B536A" w:rsidRDefault="002F78DD">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E75387">
              <w:rPr>
                <w:noProof/>
                <w:webHidden/>
              </w:rPr>
              <w:t>91</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5" w:name="_Toc496802689"/>
      <w:bookmarkStart w:id="6" w:name="_Toc496802918"/>
      <w:bookmarkStart w:id="7" w:name="_Toc499555673"/>
      <w:r w:rsidRPr="007F6F71">
        <w:lastRenderedPageBreak/>
        <w:t>INTRODUÇÃO</w:t>
      </w:r>
      <w:bookmarkEnd w:id="5"/>
      <w:bookmarkEnd w:id="6"/>
      <w:bookmarkEnd w:id="7"/>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8" w:name="_Toc499555674"/>
      <w:r w:rsidRPr="007F6F71">
        <w:lastRenderedPageBreak/>
        <w:t>2 M</w:t>
      </w:r>
      <w:r>
        <w:t>ETODOLOGIA</w:t>
      </w:r>
      <w:bookmarkEnd w:id="8"/>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 xml:space="preserve">esenvolvedores de Software, utilizei o </w:t>
      </w:r>
      <w:proofErr w:type="spellStart"/>
      <w:r>
        <w:t>Github</w:t>
      </w:r>
      <w:proofErr w:type="spellEnd"/>
      <w:r>
        <w:t xml:space="preserve">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xml:space="preserve">, irei fazer a conclusão do meu trabalho; </w:t>
      </w:r>
      <w:proofErr w:type="gramStart"/>
      <w:r>
        <w:t>Abordando</w:t>
      </w:r>
      <w:proofErr w:type="gramEnd"/>
      <w:r>
        <w:t xml:space="preserve">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9" w:name="_Toc496802690"/>
      <w:bookmarkStart w:id="10" w:name="_Toc496802919"/>
      <w:bookmarkStart w:id="11" w:name="_Toc499555675"/>
      <w:r>
        <w:lastRenderedPageBreak/>
        <w:t>3</w:t>
      </w:r>
      <w:r w:rsidR="003E3881" w:rsidRPr="007F6F71">
        <w:t xml:space="preserve"> C</w:t>
      </w:r>
      <w:bookmarkEnd w:id="9"/>
      <w:bookmarkEnd w:id="10"/>
      <w:r w:rsidR="003E3881" w:rsidRPr="007F6F71">
        <w:t>OMPUTAÇÃO EM NUVEM</w:t>
      </w:r>
      <w:bookmarkEnd w:id="11"/>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1322F1" w:rsidRDefault="001322F1" w:rsidP="003E3881">
                            <w:pPr>
                              <w:pStyle w:val="Legenda"/>
                            </w:pPr>
                            <w:bookmarkStart w:id="12" w:name="_Toc482039959"/>
                            <w:bookmarkStart w:id="13" w:name="_Toc482302119"/>
                            <w:bookmarkStart w:id="14" w:name="_Toc482039817"/>
                            <w:bookmarkStart w:id="15"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2"/>
                            <w:bookmarkEnd w:id="13"/>
                            <w:bookmarkEnd w:id="14"/>
                            <w:r>
                              <w:rPr>
                                <w:color w:val="000000"/>
                              </w:rPr>
                              <w:t>: Cloud Fonte: http://www.synergixtech.com/wp-content/uploads/2016/09/Cloud-Computing-Benefits.png</w:t>
                            </w:r>
                            <w:bookmarkEnd w:id="15"/>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1322F1" w:rsidRDefault="001322F1"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6" w:name="_Toc496802691"/>
      <w:bookmarkStart w:id="17" w:name="_Toc496802920"/>
      <w:bookmarkStart w:id="18" w:name="_Toc499555676"/>
      <w:r>
        <w:lastRenderedPageBreak/>
        <w:t>3</w:t>
      </w:r>
      <w:r w:rsidR="003E3881" w:rsidRPr="007F6F71">
        <w:t>.1 HISTÓRIA</w:t>
      </w:r>
      <w:bookmarkEnd w:id="16"/>
      <w:bookmarkEnd w:id="17"/>
      <w:bookmarkEnd w:id="18"/>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1322F1" w:rsidRDefault="001322F1" w:rsidP="003E3881">
                            <w:pPr>
                              <w:pStyle w:val="Legenda"/>
                            </w:pPr>
                            <w:bookmarkStart w:id="19" w:name="_Toc482302120"/>
                            <w:bookmarkStart w:id="20" w:name="_Toc482039818"/>
                            <w:bookmarkStart w:id="21" w:name="_Toc482039960"/>
                            <w:bookmarkStart w:id="22"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1322F1" w:rsidRDefault="001322F1"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1322F1" w:rsidRDefault="001322F1" w:rsidP="003E3881">
                            <w:pPr>
                              <w:pStyle w:val="Legenda"/>
                            </w:pPr>
                            <w:bookmarkStart w:id="23" w:name="_Toc482302121"/>
                            <w:bookmarkStart w:id="24" w:name="_Toc482039961"/>
                            <w:bookmarkStart w:id="25" w:name="_Toc482039819"/>
                            <w:bookmarkStart w:id="2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3"/>
                            <w:bookmarkEnd w:id="24"/>
                            <w:bookmarkEnd w:id="25"/>
                            <w:r>
                              <w:rPr>
                                <w:color w:val="000000"/>
                              </w:rPr>
                              <w:t>: John McCarthy Fonte: http://www-formal.stanford.edu/jmc/jmccolor.jpg</w:t>
                            </w:r>
                            <w:bookmarkEnd w:id="26"/>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1322F1" w:rsidRDefault="001322F1"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1322F1" w:rsidRDefault="001322F1" w:rsidP="003E3881">
                            <w:pPr>
                              <w:pStyle w:val="Legenda"/>
                            </w:pPr>
                            <w:bookmarkStart w:id="27" w:name="_Toc482302122"/>
                            <w:bookmarkStart w:id="28" w:name="_Toc482039962"/>
                            <w:bookmarkStart w:id="29" w:name="_Toc482039820"/>
                            <w:bookmarkStart w:id="3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7"/>
                            <w:bookmarkEnd w:id="28"/>
                            <w:bookmarkEnd w:id="29"/>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1322F1" w:rsidRDefault="001322F1"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bookmarkStart w:id="31" w:name="_Toc496802692"/>
    <w:bookmarkStart w:id="32" w:name="_Toc496802921"/>
    <w:bookmarkStart w:id="33" w:name="_Toc499555677"/>
    <w:p w14:paraId="5B80BC39" w14:textId="1D160957"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1322F1" w:rsidRDefault="001322F1" w:rsidP="003E3881">
                            <w:pPr>
                              <w:pStyle w:val="Legenda"/>
                            </w:pPr>
                            <w:bookmarkStart w:id="34" w:name="_Toc482302123"/>
                            <w:bookmarkStart w:id="35" w:name="_Toc482039963"/>
                            <w:bookmarkStart w:id="36" w:name="_Toc482039821"/>
                            <w:bookmarkStart w:id="37"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4"/>
                            <w:bookmarkEnd w:id="35"/>
                            <w:bookmarkEnd w:id="36"/>
                            <w:r>
                              <w:rPr>
                                <w:color w:val="000000"/>
                              </w:rPr>
                              <w:t>: Modelos de Implementação Fonte: http://www.vividdynamics.com/wp-content/uploads/2013/12/cloud-hosting.jpg</w:t>
                            </w:r>
                            <w:bookmarkEnd w:id="37"/>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1322F1" w:rsidRDefault="001322F1"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5F2707">
        <w:t>3</w:t>
      </w:r>
      <w:r w:rsidRPr="007F6F71">
        <w:t>.2 MODELOS DE IMPLANTAÇÃO</w:t>
      </w:r>
      <w:bookmarkEnd w:id="31"/>
      <w:bookmarkEnd w:id="32"/>
      <w:bookmarkEnd w:id="33"/>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38" w:name="_Toc496802693"/>
      <w:bookmarkStart w:id="39" w:name="_Toc496802922"/>
      <w:bookmarkStart w:id="40"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38"/>
      <w:bookmarkEnd w:id="39"/>
      <w:bookmarkEnd w:id="40"/>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1322F1" w:rsidRDefault="001322F1" w:rsidP="003E3881">
                            <w:pPr>
                              <w:pStyle w:val="Legenda"/>
                            </w:pPr>
                            <w:bookmarkStart w:id="41" w:name="_Toc482302124"/>
                            <w:bookmarkStart w:id="42" w:name="_Toc482039964"/>
                            <w:bookmarkStart w:id="43" w:name="_Toc482039822"/>
                            <w:bookmarkStart w:id="44"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41"/>
                            <w:bookmarkEnd w:id="42"/>
                            <w:bookmarkEnd w:id="43"/>
                            <w:r>
                              <w:rPr>
                                <w:color w:val="000000"/>
                              </w:rPr>
                              <w:t>: Nuvem pública Fonte: http://www.ximedica.info/images/uploads/the_cloud-resized-600.jpg</w:t>
                            </w:r>
                            <w:bookmarkEnd w:id="44"/>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1322F1" w:rsidRDefault="001322F1"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5" w:name="_Toc496802694"/>
    <w:bookmarkStart w:id="46" w:name="_Toc496802923"/>
    <w:bookmarkStart w:id="47" w:name="_Toc499555679"/>
    <w:p w14:paraId="2C2E429F" w14:textId="6BBF90C2"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1322F1" w:rsidRDefault="001322F1" w:rsidP="003E3881">
                            <w:pPr>
                              <w:pStyle w:val="Legenda"/>
                            </w:pPr>
                            <w:bookmarkStart w:id="48" w:name="_Toc482302125"/>
                            <w:bookmarkStart w:id="49" w:name="_Toc482039965"/>
                            <w:bookmarkStart w:id="50" w:name="_Toc482039823"/>
                            <w:bookmarkStart w:id="51"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8"/>
                            <w:bookmarkEnd w:id="49"/>
                            <w:bookmarkEnd w:id="50"/>
                            <w:r>
                              <w:rPr>
                                <w:color w:val="000000"/>
                              </w:rPr>
                              <w:t>: Nuvem Privada Fonte: https://web-material3.yokogawa.com/image_8952.jpg</w:t>
                            </w:r>
                            <w:bookmarkEnd w:id="51"/>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1322F1" w:rsidRDefault="001322F1"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45"/>
      <w:bookmarkEnd w:id="46"/>
      <w:bookmarkEnd w:id="47"/>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52" w:name="_Toc496802695"/>
    <w:bookmarkStart w:id="53" w:name="_Toc496802924"/>
    <w:bookmarkStart w:id="54" w:name="_Toc499555680"/>
    <w:p w14:paraId="53726709" w14:textId="134F716F"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1322F1" w:rsidRDefault="001322F1" w:rsidP="003E3881">
                            <w:pPr>
                              <w:pStyle w:val="Legenda"/>
                            </w:pPr>
                            <w:bookmarkStart w:id="55" w:name="_Toc482302126"/>
                            <w:bookmarkStart w:id="56" w:name="_Toc482039966"/>
                            <w:bookmarkStart w:id="57" w:name="_Toc482039824"/>
                            <w:bookmarkStart w:id="5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5"/>
                            <w:bookmarkEnd w:id="56"/>
                            <w:bookmarkEnd w:id="57"/>
                            <w:r>
                              <w:rPr>
                                <w:color w:val="000000"/>
                              </w:rPr>
                              <w:t>: Nuvem Comunitária Fonte: https://lh4.googleusercontent.com/NWf67CzmfbXLVsj60ZRyC-eX-UcdAt3ITRZcgedyN4dBbGU0BOWdCSNdtuqz9DxZ4fHNC6GLnUlreeoRX__8c07l61YMMoY3zxKJvMkbFfx92vjjDYLm1ai2STm0h4XQfA</w:t>
                            </w:r>
                            <w:bookmarkEnd w:id="58"/>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1322F1" w:rsidRDefault="001322F1"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52"/>
      <w:bookmarkEnd w:id="53"/>
      <w:bookmarkEnd w:id="54"/>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59" w:name="_Toc496802696"/>
      <w:bookmarkStart w:id="60" w:name="_Toc496802925"/>
      <w:bookmarkStart w:id="61"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59"/>
      <w:bookmarkEnd w:id="60"/>
      <w:bookmarkEnd w:id="6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1322F1" w:rsidRDefault="001322F1" w:rsidP="003E3881">
                            <w:pPr>
                              <w:pStyle w:val="Legenda"/>
                            </w:pPr>
                            <w:bookmarkStart w:id="62" w:name="_Toc482302127"/>
                            <w:bookmarkStart w:id="63" w:name="_Toc482039967"/>
                            <w:bookmarkStart w:id="64" w:name="_Toc482039825"/>
                            <w:bookmarkStart w:id="6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62"/>
                            <w:bookmarkEnd w:id="63"/>
                            <w:bookmarkEnd w:id="64"/>
                            <w:r>
                              <w:rPr>
                                <w:color w:val="000000"/>
                              </w:rPr>
                              <w:t>: Modelos de Implementação Fonte: https://puserscontentstorage.blob.core.windows.net/userimages/de1cc483-bb71-4170-bd25-0c04f167acf5/c9851e30-da98-4765-92bb-d33ca089ff49image32.png</w:t>
                            </w:r>
                            <w:bookmarkEnd w:id="6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1322F1" w:rsidRDefault="001322F1"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66" w:name="_Toc496802697"/>
      <w:bookmarkStart w:id="67" w:name="_Toc496802926"/>
      <w:bookmarkStart w:id="68" w:name="_Toc499555682"/>
      <w:r>
        <w:t>3</w:t>
      </w:r>
      <w:r w:rsidR="003E3881" w:rsidRPr="007F6F71">
        <w:t>.3 PRINCÍPIOS DA COMPUTAÇÃO EM NUVEM</w:t>
      </w:r>
      <w:bookmarkEnd w:id="66"/>
      <w:bookmarkEnd w:id="67"/>
      <w:bookmarkEnd w:id="68"/>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69" w:name="_Toc496802698"/>
      <w:bookmarkStart w:id="70" w:name="_Toc496802927"/>
      <w:bookmarkStart w:id="71" w:name="_Toc499555683"/>
      <w:r>
        <w:t>3</w:t>
      </w:r>
      <w:r w:rsidR="003E3881" w:rsidRPr="007F6F71">
        <w:t>.4 MODELOS DE SERVIÇOS</w:t>
      </w:r>
      <w:bookmarkEnd w:id="69"/>
      <w:bookmarkEnd w:id="70"/>
      <w:bookmarkEnd w:id="71"/>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1322F1" w:rsidRPr="00B05638" w:rsidRDefault="001322F1" w:rsidP="003E3881">
                            <w:pPr>
                              <w:pStyle w:val="Legenda"/>
                              <w:rPr>
                                <w:noProof/>
                                <w:sz w:val="22"/>
                              </w:rPr>
                            </w:pPr>
                            <w:bookmarkStart w:id="72"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1322F1" w:rsidRPr="00B05638" w:rsidRDefault="001322F1"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73" w:name="_Toc496802699"/>
      <w:bookmarkStart w:id="74" w:name="_Toc496802928"/>
      <w:bookmarkStart w:id="75" w:name="_Toc499555684"/>
      <w:r>
        <w:lastRenderedPageBreak/>
        <w:t>4</w:t>
      </w:r>
      <w:r w:rsidR="003E3881" w:rsidRPr="007F6F71">
        <w:t xml:space="preserve"> CONTAINER VS VIRTUALIZAÇÃO</w:t>
      </w:r>
      <w:bookmarkEnd w:id="73"/>
      <w:bookmarkEnd w:id="74"/>
      <w:bookmarkEnd w:id="75"/>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1322F1" w:rsidRDefault="001322F1" w:rsidP="003E3881">
                            <w:pPr>
                              <w:pStyle w:val="Legenda"/>
                            </w:pPr>
                            <w:bookmarkStart w:id="76" w:name="_Toc482302129"/>
                            <w:bookmarkStart w:id="77" w:name="_Toc482039969"/>
                            <w:bookmarkStart w:id="78" w:name="_Toc482039827"/>
                            <w:bookmarkStart w:id="79"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6"/>
                            <w:bookmarkEnd w:id="77"/>
                            <w:bookmarkEnd w:id="78"/>
                            <w:r>
                              <w:rPr>
                                <w:color w:val="000000"/>
                              </w:rPr>
                              <w:t xml:space="preserve"> Hospedado Fonte: http://3way.com.br/saiba-como-a-virtualizacao-por-container-mudou-a-infraestrutura-de-ti/</w:t>
                            </w:r>
                            <w:bookmarkEnd w:id="79"/>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1322F1" w:rsidRDefault="001322F1"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1322F1" w:rsidRPr="00C249FC" w:rsidRDefault="001322F1" w:rsidP="003E3881">
                            <w:pPr>
                              <w:pStyle w:val="Legenda"/>
                              <w:rPr>
                                <w:rFonts w:eastAsia="Calibri" w:cs="Times New Roman"/>
                                <w:noProof/>
                              </w:rPr>
                            </w:pPr>
                            <w:bookmarkStart w:id="8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1322F1" w:rsidRPr="00C249FC" w:rsidRDefault="001322F1"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8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8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1322F1" w:rsidRPr="006422F2" w:rsidRDefault="001322F1" w:rsidP="003E3881">
                            <w:pPr>
                              <w:pStyle w:val="Legenda"/>
                              <w:rPr>
                                <w:rFonts w:eastAsia="Calibri" w:cs="Times New Roman"/>
                                <w:noProof/>
                              </w:rPr>
                            </w:pPr>
                            <w:bookmarkStart w:id="8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1322F1" w:rsidRPr="006422F2" w:rsidRDefault="001322F1"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3" w:name="_Toc482302131"/>
    </w:p>
    <w:p w14:paraId="44886125" w14:textId="77777777" w:rsidR="003E3881" w:rsidRPr="007F6F71" w:rsidRDefault="003E3881" w:rsidP="0035429F">
      <w:pPr>
        <w:pStyle w:val="Legenda"/>
        <w:spacing w:line="360" w:lineRule="auto"/>
        <w:jc w:val="both"/>
        <w:rPr>
          <w:rFonts w:cs="Times New Roman"/>
        </w:rPr>
      </w:pPr>
    </w:p>
    <w:bookmarkEnd w:id="8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84" w:name="_Toc496802700"/>
      <w:bookmarkStart w:id="85" w:name="_Toc496802929"/>
      <w:bookmarkStart w:id="86" w:name="_Toc499555685"/>
      <w:r>
        <w:t>4</w:t>
      </w:r>
      <w:r w:rsidR="003E3881" w:rsidRPr="007F6F71">
        <w:t>.1 LXC CONTAINERS</w:t>
      </w:r>
      <w:bookmarkEnd w:id="84"/>
      <w:bookmarkEnd w:id="85"/>
      <w:bookmarkEnd w:id="8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1322F1" w:rsidRPr="00941D2F" w:rsidRDefault="001322F1" w:rsidP="003E3881">
                            <w:pPr>
                              <w:pStyle w:val="Legenda"/>
                              <w:rPr>
                                <w:rFonts w:eastAsia="Calibri" w:cs="Times New Roman"/>
                                <w:noProof/>
                              </w:rPr>
                            </w:pPr>
                            <w:bookmarkStart w:id="87"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1322F1" w:rsidRPr="00941D2F" w:rsidRDefault="001322F1"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88" w:name="_Toc496802701"/>
      <w:bookmarkStart w:id="89" w:name="_Toc496802930"/>
      <w:bookmarkStart w:id="90" w:name="_Toc499555686"/>
      <w:r>
        <w:lastRenderedPageBreak/>
        <w:t>5</w:t>
      </w:r>
      <w:r w:rsidR="003E3881" w:rsidRPr="007F6F71">
        <w:t>. DOCKER</w:t>
      </w:r>
      <w:bookmarkEnd w:id="88"/>
      <w:bookmarkEnd w:id="89"/>
      <w:bookmarkEnd w:id="90"/>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91" w:name="_Toc499555687"/>
      <w:r>
        <w:t>5</w:t>
      </w:r>
      <w:r w:rsidR="003E3881" w:rsidRPr="007F6F71">
        <w:t>.1 MOTIVOS PARA USAR O DOCKER</w:t>
      </w:r>
      <w:bookmarkEnd w:id="91"/>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92"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92"/>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3" w:name="_Toc496802705"/>
      <w:bookmarkStart w:id="94" w:name="_Toc496802934"/>
      <w:bookmarkStart w:id="95" w:name="_Toc496802703"/>
      <w:bookmarkStart w:id="96" w:name="_Toc496802932"/>
    </w:p>
    <w:p w14:paraId="290F935F" w14:textId="228D4886" w:rsidR="003E3881" w:rsidRPr="007F6F71" w:rsidRDefault="003C069B" w:rsidP="0035429F">
      <w:pPr>
        <w:pStyle w:val="Ttulo21"/>
        <w:jc w:val="left"/>
      </w:pPr>
      <w:bookmarkStart w:id="97" w:name="_Toc499555689"/>
      <w:r>
        <w:t>5</w:t>
      </w:r>
      <w:r w:rsidR="003E3881" w:rsidRPr="007F6F71">
        <w:t xml:space="preserve">.2 ARQUIVOS DE </w:t>
      </w:r>
      <w:bookmarkEnd w:id="93"/>
      <w:bookmarkEnd w:id="94"/>
      <w:r w:rsidR="003E3881" w:rsidRPr="007F6F71">
        <w:t>CONFIGURAÇÃO</w:t>
      </w:r>
      <w:bookmarkEnd w:id="97"/>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98" w:name="_Toc496802706"/>
      <w:bookmarkStart w:id="99"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00"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98"/>
      <w:bookmarkEnd w:id="99"/>
      <w:bookmarkEnd w:id="100"/>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01" w:name="_Toc496802707"/>
      <w:bookmarkStart w:id="102" w:name="_Toc496802936"/>
      <w:bookmarkStart w:id="103"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01"/>
      <w:bookmarkEnd w:id="102"/>
      <w:bookmarkEnd w:id="103"/>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2F78DD"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2F78DD"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2F78DD"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2F78DD"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2F78DD"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04" w:name="_Toc499555692"/>
      <w:r>
        <w:t>5</w:t>
      </w:r>
      <w:r w:rsidR="003E3881" w:rsidRPr="007F6F71">
        <w:t xml:space="preserve">.3 DOCKER </w:t>
      </w:r>
      <w:bookmarkEnd w:id="95"/>
      <w:bookmarkEnd w:id="96"/>
      <w:r w:rsidR="003E3881" w:rsidRPr="007F6F71">
        <w:t>IMAGEM</w:t>
      </w:r>
      <w:bookmarkEnd w:id="104"/>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05"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2F78DD"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2F78DD"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06" w:name="_Toc496802704"/>
      <w:bookmarkStart w:id="107" w:name="_Toc496802933"/>
      <w:bookmarkStart w:id="108" w:name="_Toc499555693"/>
      <w:r>
        <w:t>5</w:t>
      </w:r>
      <w:r w:rsidR="003E3881" w:rsidRPr="007F6F71">
        <w:t>.4 DOCKER</w:t>
      </w:r>
      <w:bookmarkEnd w:id="106"/>
      <w:bookmarkEnd w:id="107"/>
      <w:r w:rsidR="003E3881" w:rsidRPr="007F6F71">
        <w:t>HUB</w:t>
      </w:r>
      <w:bookmarkEnd w:id="108"/>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1322F1" w:rsidRPr="008D06F0" w:rsidRDefault="001322F1" w:rsidP="003E3881">
                            <w:pPr>
                              <w:pStyle w:val="Legenda"/>
                              <w:rPr>
                                <w:rFonts w:eastAsia="Calibri" w:cs="Times New Roman"/>
                                <w:noProof/>
                              </w:rPr>
                            </w:pPr>
                            <w:bookmarkStart w:id="109"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1322F1" w:rsidRPr="008D06F0" w:rsidRDefault="001322F1"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322F1" w:rsidRPr="000A56CA" w:rsidRDefault="001322F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1322F1" w:rsidRPr="000A56CA" w:rsidRDefault="001322F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1322F1" w:rsidRPr="00D93672" w:rsidRDefault="001322F1" w:rsidP="003E3881">
                            <w:pPr>
                              <w:pStyle w:val="Legenda"/>
                              <w:rPr>
                                <w:rFonts w:eastAsia="Calibri" w:cs="Times New Roman"/>
                                <w:noProof/>
                              </w:rPr>
                            </w:pPr>
                            <w:bookmarkStart w:id="110"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1322F1" w:rsidRPr="00D93672" w:rsidRDefault="001322F1"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1322F1" w:rsidRPr="00F91FEB" w:rsidRDefault="001322F1" w:rsidP="003E3881">
                            <w:pPr>
                              <w:pStyle w:val="Legenda"/>
                              <w:rPr>
                                <w:rFonts w:eastAsia="Calibri" w:cs="Times New Roman"/>
                                <w:noProof/>
                              </w:rPr>
                            </w:pPr>
                            <w:bookmarkStart w:id="111"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1322F1" w:rsidRPr="00F91FEB" w:rsidRDefault="001322F1"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12" w:name="_Toc499555694"/>
      <w:r>
        <w:t>5</w:t>
      </w:r>
      <w:r w:rsidR="003E3881" w:rsidRPr="007F6F71">
        <w:t>.5 DOCKER CONTAINER</w:t>
      </w:r>
      <w:bookmarkEnd w:id="112"/>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13"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14"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5"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16"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16"/>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1322F1" w:rsidRPr="00506CA8" w:rsidRDefault="001322F1" w:rsidP="003E3881">
                            <w:pPr>
                              <w:pStyle w:val="Legenda"/>
                              <w:rPr>
                                <w:rFonts w:eastAsia="Calibri" w:cs="Times New Roman"/>
                                <w:noProof/>
                              </w:rPr>
                            </w:pPr>
                            <w:bookmarkStart w:id="117"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1322F1" w:rsidRPr="00506CA8" w:rsidRDefault="001322F1"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1322F1" w:rsidRPr="003B5F77" w:rsidRDefault="001322F1" w:rsidP="003E3881">
                            <w:pPr>
                              <w:pStyle w:val="Legenda"/>
                              <w:rPr>
                                <w:rFonts w:eastAsia="Calibri" w:cs="Times New Roman"/>
                                <w:noProof/>
                              </w:rPr>
                            </w:pPr>
                            <w:bookmarkStart w:id="118"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1322F1" w:rsidRPr="003B5F77" w:rsidRDefault="001322F1"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1322F1" w:rsidRPr="00B26331" w:rsidRDefault="001322F1" w:rsidP="003E3881">
                            <w:pPr>
                              <w:pStyle w:val="Legenda"/>
                              <w:rPr>
                                <w:rFonts w:eastAsia="Calibri" w:cs="Times New Roman"/>
                                <w:noProof/>
                              </w:rPr>
                            </w:pPr>
                            <w:bookmarkStart w:id="119"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1322F1" w:rsidRPr="00B26331" w:rsidRDefault="001322F1"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1322F1" w:rsidRPr="004B3031" w:rsidRDefault="001322F1" w:rsidP="003E3881">
                            <w:pPr>
                              <w:pStyle w:val="Legenda"/>
                              <w:rPr>
                                <w:rFonts w:eastAsia="Calibri" w:cs="Times New Roman"/>
                                <w:noProof/>
                              </w:rPr>
                            </w:pPr>
                            <w:bookmarkStart w:id="120"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1322F1" w:rsidRPr="004B3031" w:rsidRDefault="001322F1"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21" w:name="_Toc499555696"/>
      <w:r>
        <w:t>5</w:t>
      </w:r>
      <w:r w:rsidR="003E3881" w:rsidRPr="007F6F71">
        <w:t>.6 DOCKER SWARM</w:t>
      </w:r>
      <w:bookmarkEnd w:id="121"/>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5A6725" w:rsidRDefault="003E3881" w:rsidP="00595626">
      <w:pPr>
        <w:spacing w:line="360" w:lineRule="auto"/>
        <w:ind w:left="708"/>
        <w:jc w:val="both"/>
        <w:rPr>
          <w:lang w:eastAsia="x-none"/>
        </w:rPr>
      </w:pPr>
      <w:r w:rsidRPr="007F6F71">
        <w:rPr>
          <w:lang w:val="en-US" w:eastAsia="x-none"/>
        </w:rPr>
        <w:t xml:space="preserve">      </w:t>
      </w:r>
      <w:proofErr w:type="spellStart"/>
      <w:proofErr w:type="gramStart"/>
      <w:r w:rsidRPr="005A6725">
        <w:rPr>
          <w:lang w:eastAsia="x-none"/>
        </w:rPr>
        <w:t>placement</w:t>
      </w:r>
      <w:proofErr w:type="spellEnd"/>
      <w:proofErr w:type="gramEnd"/>
      <w:r w:rsidRPr="005A6725">
        <w:rPr>
          <w:lang w:eastAsia="x-none"/>
        </w:rPr>
        <w:t>:</w:t>
      </w:r>
    </w:p>
    <w:p w14:paraId="1A3D94CE" w14:textId="77777777" w:rsidR="003E3881" w:rsidRPr="005A6725" w:rsidRDefault="003E3881" w:rsidP="00595626">
      <w:pPr>
        <w:spacing w:line="360" w:lineRule="auto"/>
        <w:ind w:left="708"/>
        <w:jc w:val="both"/>
        <w:rPr>
          <w:lang w:eastAsia="x-none"/>
        </w:rPr>
      </w:pPr>
      <w:r w:rsidRPr="005A6725">
        <w:rPr>
          <w:lang w:eastAsia="x-none"/>
        </w:rPr>
        <w:lastRenderedPageBreak/>
        <w:t xml:space="preserve">        </w:t>
      </w:r>
      <w:proofErr w:type="spellStart"/>
      <w:proofErr w:type="gramStart"/>
      <w:r w:rsidRPr="005A6725">
        <w:rPr>
          <w:lang w:eastAsia="x-none"/>
        </w:rPr>
        <w:t>constraints</w:t>
      </w:r>
      <w:proofErr w:type="spellEnd"/>
      <w:proofErr w:type="gramEnd"/>
      <w:r w:rsidRPr="005A6725">
        <w:rPr>
          <w:lang w:eastAsia="x-none"/>
        </w:rPr>
        <w:t>: [</w:t>
      </w:r>
      <w:proofErr w:type="spellStart"/>
      <w:r w:rsidRPr="005A6725">
        <w:rPr>
          <w:lang w:eastAsia="x-none"/>
        </w:rPr>
        <w:t>node.role</w:t>
      </w:r>
      <w:proofErr w:type="spellEnd"/>
      <w:r w:rsidRPr="005A6725">
        <w:rPr>
          <w:lang w:eastAsia="x-none"/>
        </w:rPr>
        <w:t xml:space="preserve"> == manager]</w:t>
      </w:r>
    </w:p>
    <w:p w14:paraId="47825676" w14:textId="77777777" w:rsidR="003E3881" w:rsidRPr="005A6725" w:rsidRDefault="003E3881" w:rsidP="00595626">
      <w:pPr>
        <w:spacing w:line="360" w:lineRule="auto"/>
        <w:ind w:left="708"/>
        <w:jc w:val="both"/>
        <w:rPr>
          <w:lang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1322F1" w:rsidRPr="00756CE3" w:rsidRDefault="001322F1" w:rsidP="003E3881">
                            <w:pPr>
                              <w:pStyle w:val="Legenda"/>
                              <w:rPr>
                                <w:noProof/>
                              </w:rPr>
                            </w:pPr>
                            <w:bookmarkStart w:id="12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1322F1" w:rsidRPr="00756CE3" w:rsidRDefault="001322F1"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23" w:name="_Toc496802708"/>
      <w:bookmarkStart w:id="124" w:name="_Toc496802937"/>
      <w:bookmarkStart w:id="125" w:name="_Toc499555697"/>
      <w:bookmarkStart w:id="126" w:name="_Toc495785711"/>
      <w:r>
        <w:t>5</w:t>
      </w:r>
      <w:r w:rsidR="003E3881" w:rsidRPr="007F6F71">
        <w:t xml:space="preserve">.7 PLAY WITH </w:t>
      </w:r>
      <w:bookmarkEnd w:id="123"/>
      <w:bookmarkEnd w:id="124"/>
      <w:r w:rsidR="003E3881" w:rsidRPr="007F6F71">
        <w:t>DOCKER</w:t>
      </w:r>
      <w:bookmarkEnd w:id="12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1322F1">
        <w:fldChar w:fldCharType="begin"/>
      </w:r>
      <w:r w:rsidR="001322F1">
        <w:instrText xml:space="preserve"> HYPERLINK "http://labs.play-with-docker.com" </w:instrText>
      </w:r>
      <w:r w:rsidR="001322F1">
        <w:fldChar w:fldCharType="separate"/>
      </w:r>
      <w:r w:rsidRPr="007F6F71">
        <w:rPr>
          <w:rStyle w:val="Hiperlink"/>
          <w:lang w:val="x-none" w:eastAsia="x-none"/>
        </w:rPr>
        <w:t>http://labs.play-with-docker.com</w:t>
      </w:r>
      <w:r w:rsidR="001322F1">
        <w:rPr>
          <w:rStyle w:val="Hiperlink"/>
          <w:lang w:val="x-none" w:eastAsia="x-none"/>
        </w:rPr>
        <w:fldChar w:fldCharType="end"/>
      </w:r>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1322F1" w:rsidRPr="007C3224" w:rsidRDefault="001322F1" w:rsidP="003E3881">
                            <w:pPr>
                              <w:pStyle w:val="Legenda"/>
                              <w:rPr>
                                <w:rFonts w:eastAsia="Calibri" w:cs="Times New Roman"/>
                                <w:noProof/>
                                <w:lang w:val="en-US"/>
                              </w:rPr>
                            </w:pPr>
                            <w:bookmarkStart w:id="12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1322F1" w:rsidRPr="007C3224" w:rsidRDefault="001322F1"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2F78DD" w:rsidP="00F20F71">
      <w:pPr>
        <w:pStyle w:val="PargrafodaLista"/>
        <w:numPr>
          <w:ilvl w:val="0"/>
          <w:numId w:val="23"/>
        </w:numPr>
        <w:rPr>
          <w:rFonts w:cs="Times New Roman"/>
          <w:color w:val="000000" w:themeColor="text1"/>
          <w:sz w:val="24"/>
        </w:rPr>
      </w:pPr>
      <w:hyperlink r:id="rId52"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lastRenderedPageBreak/>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3"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2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1322F1" w:rsidRPr="00780A29" w:rsidRDefault="001322F1" w:rsidP="003E3881">
                            <w:pPr>
                              <w:pStyle w:val="Legenda"/>
                              <w:rPr>
                                <w:rFonts w:eastAsia="Calibri" w:cs="Times New Roman"/>
                                <w:noProof/>
                              </w:rPr>
                            </w:pPr>
                            <w:bookmarkStart w:id="129"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1322F1" w:rsidRPr="00780A29" w:rsidRDefault="001322F1"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30" w:name="_Toc496802709"/>
      <w:bookmarkStart w:id="131" w:name="_Toc496802938"/>
    </w:p>
    <w:p w14:paraId="5362851E" w14:textId="49D5C238" w:rsidR="003E3881" w:rsidRPr="007F6F71" w:rsidRDefault="002526BD" w:rsidP="0035429F">
      <w:pPr>
        <w:pStyle w:val="Ttulo21"/>
        <w:jc w:val="left"/>
      </w:pPr>
      <w:bookmarkStart w:id="132" w:name="_Toc499555698"/>
      <w:r>
        <w:t>5</w:t>
      </w:r>
      <w:r w:rsidR="003E3881" w:rsidRPr="007F6F71">
        <w:t xml:space="preserve">.8 </w:t>
      </w:r>
      <w:bookmarkEnd w:id="130"/>
      <w:bookmarkEnd w:id="131"/>
      <w:r w:rsidR="003E3881" w:rsidRPr="007F6F71">
        <w:t>COMUNIDADE E EMPRESARIAL</w:t>
      </w:r>
      <w:bookmarkEnd w:id="132"/>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6">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1322F1" w:rsidRPr="002765C8" w:rsidRDefault="001322F1" w:rsidP="003E3881">
                            <w:pPr>
                              <w:pStyle w:val="Legenda"/>
                              <w:rPr>
                                <w:rFonts w:eastAsia="Calibri" w:cs="Times New Roman"/>
                                <w:noProof/>
                              </w:rPr>
                            </w:pPr>
                            <w:bookmarkStart w:id="133"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1322F1" w:rsidRPr="002765C8" w:rsidRDefault="001322F1"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1322F1" w:rsidRPr="008277C3" w:rsidRDefault="001322F1" w:rsidP="003E3881">
                            <w:pPr>
                              <w:pStyle w:val="Legenda"/>
                              <w:rPr>
                                <w:rFonts w:eastAsia="Calibri" w:cs="Times New Roman"/>
                                <w:noProof/>
                              </w:rPr>
                            </w:pPr>
                            <w:bookmarkStart w:id="134"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1322F1" w:rsidRPr="008277C3" w:rsidRDefault="001322F1"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1322F1" w:rsidRPr="00542020" w:rsidRDefault="001322F1" w:rsidP="003E3881">
                            <w:pPr>
                              <w:pStyle w:val="Legenda"/>
                              <w:rPr>
                                <w:rFonts w:eastAsia="Calibri" w:cs="Times New Roman"/>
                                <w:noProof/>
                              </w:rPr>
                            </w:pPr>
                            <w:bookmarkStart w:id="135"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1322F1" w:rsidRPr="00542020" w:rsidRDefault="001322F1"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36"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36"/>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350D38A9"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37" w:name="_Toc496802710"/>
      <w:bookmarkStart w:id="138" w:name="_Toc496802939"/>
      <w:bookmarkStart w:id="139" w:name="_Toc499555700"/>
      <w:bookmarkEnd w:id="126"/>
      <w:r>
        <w:rPr>
          <w:lang w:val="pt-BR"/>
        </w:rPr>
        <w:lastRenderedPageBreak/>
        <w:t>6</w:t>
      </w:r>
      <w:r w:rsidR="003E3881" w:rsidRPr="007F6F71">
        <w:t xml:space="preserve"> BOAS PRÁTICAS DE CONSTRUÇÃO DA APLICAÇÃO (DOZE FATORES)</w:t>
      </w:r>
      <w:bookmarkEnd w:id="137"/>
      <w:bookmarkEnd w:id="138"/>
      <w:bookmarkEnd w:id="139"/>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40" w:name="_Toc499555701"/>
      <w:r>
        <w:rPr>
          <w:color w:val="000000"/>
        </w:rPr>
        <w:t>6</w:t>
      </w:r>
      <w:r w:rsidR="003E3881" w:rsidRPr="007F6F71">
        <w:rPr>
          <w:color w:val="000000"/>
        </w:rPr>
        <w:t xml:space="preserve">.1 </w:t>
      </w:r>
      <w:r w:rsidR="003E3881" w:rsidRPr="007F6F71">
        <w:t>OS DOZE FATORES</w:t>
      </w:r>
      <w:bookmarkEnd w:id="140"/>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41" w:name="_Toc496802711"/>
      <w:bookmarkStart w:id="142" w:name="_Toc496802940"/>
      <w:bookmarkStart w:id="143"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41"/>
      <w:bookmarkEnd w:id="142"/>
      <w:bookmarkEnd w:id="143"/>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44" w:name="_Toc499555703"/>
      <w:r>
        <w:lastRenderedPageBreak/>
        <w:t xml:space="preserve">8 </w:t>
      </w:r>
      <w:r w:rsidR="003E3881" w:rsidRPr="005B0731">
        <w:t>ESTUDO DE CASO</w:t>
      </w:r>
      <w:bookmarkEnd w:id="144"/>
    </w:p>
    <w:p w14:paraId="4EE7AB1B" w14:textId="64EC0E69" w:rsidR="003E3881" w:rsidRPr="007F6F71" w:rsidRDefault="0040671E" w:rsidP="00AE4010">
      <w:pPr>
        <w:pStyle w:val="Ttulo21"/>
        <w:jc w:val="left"/>
      </w:pPr>
      <w:bookmarkStart w:id="145" w:name="_Toc499555704"/>
      <w:r>
        <w:t>8</w:t>
      </w:r>
      <w:r w:rsidR="003E3881" w:rsidRPr="007F6F71">
        <w:t>.1 OBJETIVO</w:t>
      </w:r>
      <w:bookmarkEnd w:id="145"/>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146" w:name="_Toc499555705"/>
      <w:r>
        <w:t>8</w:t>
      </w:r>
      <w:r w:rsidR="003E3881" w:rsidRPr="007F6F71">
        <w:t>.2 CENÁRIO ATUAL</w:t>
      </w:r>
      <w:bookmarkEnd w:id="146"/>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147" w:name="_Toc499555706"/>
      <w:r>
        <w:t>8</w:t>
      </w:r>
      <w:r w:rsidR="003E3881" w:rsidRPr="007F6F71">
        <w:t>.3 DESCRIÇÃO DO PROJETO</w:t>
      </w:r>
      <w:bookmarkEnd w:id="147"/>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148" w:name="_Toc499555707"/>
      <w:r>
        <w:t>8</w:t>
      </w:r>
      <w:r w:rsidR="003E3881" w:rsidRPr="007F6F71">
        <w:t>.4 ENVOLVIMENTO</w:t>
      </w:r>
      <w:bookmarkEnd w:id="148"/>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149"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149"/>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150" w:name="_Toc499555709"/>
      <w:r>
        <w:t>8</w:t>
      </w:r>
      <w:r w:rsidR="003E3881" w:rsidRPr="007F6F71">
        <w:t>.5 RESTRIÇÕES</w:t>
      </w:r>
      <w:bookmarkEnd w:id="150"/>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151" w:name="_Toc499555710"/>
      <w:r>
        <w:t>8</w:t>
      </w:r>
      <w:r w:rsidR="003E3881" w:rsidRPr="007F6F71">
        <w:t>.6 PROPOSTA DE SOLUÇÃO TECNOLÓGICA ESCOLHIDA</w:t>
      </w:r>
      <w:bookmarkEnd w:id="151"/>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152" w:name="_Toc499555711"/>
      <w:r>
        <w:t>8</w:t>
      </w:r>
      <w:r w:rsidR="003E3881" w:rsidRPr="007F6F71">
        <w:t>.8 DIAGRAMA DE ATIVIDADES</w:t>
      </w:r>
      <w:bookmarkEnd w:id="152"/>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1322F1" w:rsidRPr="006A5469" w:rsidRDefault="001322F1" w:rsidP="003E3881">
                            <w:pPr>
                              <w:pStyle w:val="Legenda"/>
                              <w:rPr>
                                <w:rFonts w:eastAsia="Calibri" w:cs="Times New Roman"/>
                              </w:rPr>
                            </w:pPr>
                            <w:bookmarkStart w:id="153"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1322F1" w:rsidRPr="006A5469" w:rsidRDefault="001322F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154" w:name="_Toc499555712"/>
      <w:r>
        <w:t>8</w:t>
      </w:r>
      <w:r w:rsidR="003E3881" w:rsidRPr="007F6F71">
        <w:t>.9 REGRAS DE NEGÓCIO</w:t>
      </w:r>
      <w:bookmarkEnd w:id="154"/>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155" w:name="_Toc499555713"/>
      <w:r>
        <w:t>8</w:t>
      </w:r>
      <w:r w:rsidR="003E3881" w:rsidRPr="007F6F71">
        <w:t>.1</w:t>
      </w:r>
      <w:r w:rsidR="00E21A83">
        <w:t>0</w:t>
      </w:r>
      <w:r w:rsidR="003E3881" w:rsidRPr="007F6F71">
        <w:t xml:space="preserve"> INTERFACE VISUAL</w:t>
      </w:r>
      <w:bookmarkEnd w:id="155"/>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1322F1" w:rsidRPr="00283144" w:rsidRDefault="001322F1" w:rsidP="003E3881">
                            <w:pPr>
                              <w:pStyle w:val="Legenda"/>
                              <w:rPr>
                                <w:rFonts w:eastAsia="Calibri" w:cs="Times New Roman"/>
                                <w:b/>
                                <w:noProof/>
                              </w:rPr>
                            </w:pPr>
                            <w:bookmarkStart w:id="156"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1322F1" w:rsidRPr="00283144" w:rsidRDefault="001322F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1322F1" w:rsidRPr="00A12C61" w:rsidRDefault="001322F1" w:rsidP="003E3881">
                            <w:pPr>
                              <w:pStyle w:val="Legenda"/>
                              <w:rPr>
                                <w:rFonts w:eastAsia="Calibri" w:cs="Times New Roman"/>
                                <w:noProof/>
                              </w:rPr>
                            </w:pPr>
                            <w:bookmarkStart w:id="157"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1322F1" w:rsidRPr="00A12C61" w:rsidRDefault="001322F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1322F1" w:rsidRPr="00546A37" w:rsidRDefault="001322F1" w:rsidP="003E3881">
                            <w:pPr>
                              <w:pStyle w:val="Legenda"/>
                              <w:rPr>
                                <w:rFonts w:eastAsia="Calibri" w:cs="Times New Roman"/>
                                <w:noProof/>
                              </w:rPr>
                            </w:pPr>
                            <w:bookmarkStart w:id="15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1322F1" w:rsidRPr="00546A37" w:rsidRDefault="001322F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1322F1" w:rsidRPr="00DA5435" w:rsidRDefault="001322F1" w:rsidP="003E3881">
                            <w:pPr>
                              <w:pStyle w:val="Legenda"/>
                              <w:rPr>
                                <w:rFonts w:eastAsia="Calibri" w:cs="Times New Roman"/>
                                <w:noProof/>
                              </w:rPr>
                            </w:pPr>
                            <w:bookmarkStart w:id="15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1322F1" w:rsidRPr="00DA5435" w:rsidRDefault="001322F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1322F1" w:rsidRPr="00A84A64" w:rsidRDefault="001322F1" w:rsidP="003E3881">
                            <w:pPr>
                              <w:pStyle w:val="Legenda"/>
                              <w:rPr>
                                <w:rFonts w:eastAsia="Calibri" w:cs="Times New Roman"/>
                                <w:noProof/>
                              </w:rPr>
                            </w:pPr>
                            <w:bookmarkStart w:id="16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1322F1" w:rsidRPr="00A84A64" w:rsidRDefault="001322F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1322F1" w:rsidRPr="00E92977" w:rsidRDefault="001322F1" w:rsidP="003E3881">
                            <w:pPr>
                              <w:pStyle w:val="Legenda"/>
                              <w:rPr>
                                <w:rFonts w:eastAsia="Calibri" w:cs="Times New Roman"/>
                                <w:noProof/>
                              </w:rPr>
                            </w:pPr>
                            <w:bookmarkStart w:id="161"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1322F1" w:rsidRPr="00E92977" w:rsidRDefault="001322F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1322F1" w:rsidRPr="004B4040" w:rsidRDefault="001322F1" w:rsidP="003E3881">
                            <w:pPr>
                              <w:pStyle w:val="Legenda"/>
                              <w:rPr>
                                <w:rFonts w:eastAsia="Calibri" w:cs="Times New Roman"/>
                                <w:noProof/>
                              </w:rPr>
                            </w:pPr>
                            <w:bookmarkStart w:id="162"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1322F1" w:rsidRPr="004B4040" w:rsidRDefault="001322F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1322F1" w:rsidRPr="00853764" w:rsidRDefault="001322F1" w:rsidP="003E3881">
                            <w:pPr>
                              <w:pStyle w:val="Legenda"/>
                              <w:rPr>
                                <w:rFonts w:eastAsia="Calibri" w:cs="Times New Roman"/>
                                <w:noProof/>
                              </w:rPr>
                            </w:pPr>
                            <w:bookmarkStart w:id="163"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1322F1" w:rsidRPr="00853764" w:rsidRDefault="001322F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164" w:name="_Toc496802714"/>
      <w:bookmarkStart w:id="165" w:name="_Toc496802943"/>
      <w:bookmarkStart w:id="166" w:name="_Toc499555714"/>
      <w:r>
        <w:lastRenderedPageBreak/>
        <w:t>9</w:t>
      </w:r>
      <w:r w:rsidR="003E3881" w:rsidRPr="007F6F71">
        <w:t xml:space="preserve"> INFRAESTRUTURA</w:t>
      </w:r>
      <w:bookmarkEnd w:id="164"/>
      <w:bookmarkEnd w:id="165"/>
      <w:bookmarkEnd w:id="166"/>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167" w:name="_Toc499555715"/>
      <w:r>
        <w:lastRenderedPageBreak/>
        <w:t>10</w:t>
      </w:r>
      <w:r w:rsidR="003E3881" w:rsidRPr="007F6F71">
        <w:t xml:space="preserve"> CONCLUSÃO</w:t>
      </w:r>
      <w:bookmarkEnd w:id="167"/>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168" w:name="_Toc499555716"/>
      <w:r>
        <w:lastRenderedPageBreak/>
        <w:t>1</w:t>
      </w:r>
      <w:r w:rsidR="002B35BB">
        <w:t>1</w:t>
      </w:r>
      <w:r>
        <w:t xml:space="preserve"> TRABALHOS</w:t>
      </w:r>
      <w:r w:rsidR="003E3881" w:rsidRPr="007F6F71">
        <w:t xml:space="preserve"> FUTUR</w:t>
      </w:r>
      <w:r w:rsidR="006F3EC9">
        <w:t>O</w:t>
      </w:r>
      <w:r w:rsidR="003E3881" w:rsidRPr="007F6F71">
        <w:t>S</w:t>
      </w:r>
      <w:bookmarkEnd w:id="168"/>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w:t>
      </w:r>
      <w:proofErr w:type="spellStart"/>
      <w:r w:rsidR="00FE4CF4">
        <w:t>escalanomanto</w:t>
      </w:r>
      <w:proofErr w:type="spellEnd"/>
      <w:r w:rsidR="00FE4CF4">
        <w:t xml:space="preserve">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169" w:name="_Toc496802715"/>
      <w:bookmarkStart w:id="170" w:name="_Toc496802944"/>
      <w:bookmarkStart w:id="171" w:name="_Toc499555717"/>
      <w:r w:rsidRPr="007F6F71">
        <w:lastRenderedPageBreak/>
        <w:t>1</w:t>
      </w:r>
      <w:r w:rsidR="000136CB">
        <w:t>2</w:t>
      </w:r>
      <w:r w:rsidRPr="007F6F71">
        <w:t xml:space="preserve"> REFERÊNCIAS</w:t>
      </w:r>
      <w:bookmarkEnd w:id="169"/>
      <w:bookmarkEnd w:id="170"/>
      <w:bookmarkEnd w:id="171"/>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 xml:space="preserve">“Best practices for writing </w:t>
      </w:r>
      <w:proofErr w:type="spellStart"/>
      <w:r w:rsidR="003376A7" w:rsidRPr="0046236E">
        <w:rPr>
          <w:lang w:val="en-US"/>
        </w:rPr>
        <w:t>Dockerfiles</w:t>
      </w:r>
      <w:proofErr w:type="spellEnd"/>
      <w:r w:rsidR="003376A7" w:rsidRPr="0046236E">
        <w:rPr>
          <w:lang w:val="en-US"/>
        </w:rPr>
        <w:t>”.</w:t>
      </w:r>
      <w:r w:rsidR="00217209"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 xml:space="preserve">Docker </w:t>
      </w:r>
      <w:proofErr w:type="spellStart"/>
      <w:r w:rsidR="00304225" w:rsidRPr="00304225">
        <w:t>glossary</w:t>
      </w:r>
      <w:proofErr w:type="spellEnd"/>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 xml:space="preserve">Docker </w:t>
      </w:r>
      <w:proofErr w:type="spellStart"/>
      <w:r w:rsidR="00E65C0F" w:rsidRPr="00304225">
        <w:t>glossary</w:t>
      </w:r>
      <w:proofErr w:type="spellEnd"/>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467F635C" w14:textId="4016CB28" w:rsidR="003C31EF" w:rsidRPr="0088526A" w:rsidRDefault="003C31EF" w:rsidP="003C31EF">
      <w:pPr>
        <w:spacing w:line="360" w:lineRule="auto"/>
      </w:pPr>
      <w:r w:rsidRPr="0088526A">
        <w:t xml:space="preserve">[37] </w:t>
      </w:r>
      <w:r w:rsidR="00DE5044">
        <w:t>“</w:t>
      </w:r>
      <w:r w:rsidR="001274A2">
        <w:t>Docker para Desenvolvedores</w:t>
      </w:r>
      <w:proofErr w:type="gramStart"/>
      <w:r w:rsidR="00DE5044">
        <w:t>” .</w:t>
      </w:r>
      <w:r w:rsidRPr="0088526A">
        <w:t>Disponível</w:t>
      </w:r>
      <w:proofErr w:type="gramEnd"/>
      <w:r w:rsidRPr="0088526A">
        <w:t xml:space="preserve"> em &lt;https://github.com/gomex/docker-para-desenvolvedores/blob/master/manuscript/organizacao.md&gt; Acessado em</w:t>
      </w:r>
      <w:r w:rsidR="006D1874">
        <w:t xml:space="preserve"> 18/08/2017</w:t>
      </w:r>
    </w:p>
    <w:p w14:paraId="201394CB"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172" w:name="_Toc496802716"/>
      <w:bookmarkStart w:id="173" w:name="_Toc496802945"/>
      <w:bookmarkStart w:id="174" w:name="_Toc499555718"/>
      <w:r w:rsidRPr="007F6F71">
        <w:lastRenderedPageBreak/>
        <w:t>1</w:t>
      </w:r>
      <w:r w:rsidR="00AE1034">
        <w:t>3</w:t>
      </w:r>
      <w:r w:rsidRPr="007F6F71">
        <w:t xml:space="preserve"> A</w:t>
      </w:r>
      <w:bookmarkEnd w:id="172"/>
      <w:bookmarkEnd w:id="173"/>
      <w:r w:rsidR="00402BF2">
        <w:t>PÊNDICE</w:t>
      </w:r>
      <w:bookmarkEnd w:id="174"/>
    </w:p>
    <w:p w14:paraId="708C1895" w14:textId="564F9C57" w:rsidR="003E3881" w:rsidRPr="007F6F71" w:rsidRDefault="00207BCE" w:rsidP="0035429F">
      <w:pPr>
        <w:pStyle w:val="Ttulo21"/>
      </w:pPr>
      <w:bookmarkStart w:id="175"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175"/>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176" w:name="_Toc499555720"/>
      <w:r>
        <w:lastRenderedPageBreak/>
        <w:t>Apêndice</w:t>
      </w:r>
      <w:r w:rsidR="003E3881" w:rsidRPr="007F6F71">
        <w:t xml:space="preserve"> 1</w:t>
      </w:r>
      <w:r w:rsidR="003E7E68">
        <w:t>3</w:t>
      </w:r>
      <w:r w:rsidR="003E3881" w:rsidRPr="007F6F71">
        <w:t>.2 – Docker-compose versão 2 - X64</w:t>
      </w:r>
      <w:bookmarkEnd w:id="176"/>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A6725" w:rsidRDefault="003E3881" w:rsidP="00595626">
      <w:pPr>
        <w:spacing w:line="360" w:lineRule="auto"/>
        <w:jc w:val="both"/>
      </w:pPr>
      <w:r w:rsidRPr="007F6F71">
        <w:rPr>
          <w:lang w:val="en-US"/>
        </w:rPr>
        <w:t xml:space="preserve">      </w:t>
      </w:r>
      <w:r w:rsidRPr="005A6725">
        <w:t>REDIS_SIDEKIQ_URL: redis://redis:6379/0</w:t>
      </w:r>
    </w:p>
    <w:p w14:paraId="37BE0711" w14:textId="77777777" w:rsidR="003E3881" w:rsidRPr="007F6F71" w:rsidRDefault="003E3881" w:rsidP="00595626">
      <w:pPr>
        <w:spacing w:line="360" w:lineRule="auto"/>
        <w:jc w:val="both"/>
        <w:rPr>
          <w:lang w:val="en-US"/>
        </w:rPr>
      </w:pPr>
      <w:r w:rsidRPr="005A6725">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177" w:name="_Toc499555721"/>
      <w:r>
        <w:lastRenderedPageBreak/>
        <w:t>Apêndice</w:t>
      </w:r>
      <w:r w:rsidR="003E3881" w:rsidRPr="007F6F71">
        <w:t xml:space="preserve"> 1</w:t>
      </w:r>
      <w:r w:rsidR="005231C6">
        <w:t>3</w:t>
      </w:r>
      <w:r w:rsidR="003E3881" w:rsidRPr="007F6F71">
        <w:t>.3 – Dockerfile – ARM</w:t>
      </w:r>
      <w:bookmarkEnd w:id="177"/>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178" w:name="_Toc499555722"/>
      <w:r>
        <w:lastRenderedPageBreak/>
        <w:t>Apêndice</w:t>
      </w:r>
      <w:r w:rsidR="003E3881" w:rsidRPr="007F6F71">
        <w:t xml:space="preserve"> 1</w:t>
      </w:r>
      <w:r w:rsidR="00A41107">
        <w:t>3</w:t>
      </w:r>
      <w:r w:rsidR="003E3881" w:rsidRPr="007F6F71">
        <w:t>.4 – Docker-compose versão 2 - ARM</w:t>
      </w:r>
      <w:bookmarkEnd w:id="178"/>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179" w:name="_Toc499555723"/>
      <w:r>
        <w:lastRenderedPageBreak/>
        <w:t>Apêndice</w:t>
      </w:r>
      <w:r w:rsidR="003E3881" w:rsidRPr="007F6F71">
        <w:t xml:space="preserve"> 1</w:t>
      </w:r>
      <w:r w:rsidR="00372DE7">
        <w:t>3</w:t>
      </w:r>
      <w:r w:rsidR="003E3881" w:rsidRPr="007F6F71">
        <w:t>.5 – Docker-compose versão 3 - ARM</w:t>
      </w:r>
      <w:bookmarkEnd w:id="179"/>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4F39E3" w:rsidRDefault="003E3881" w:rsidP="00595626">
      <w:pPr>
        <w:spacing w:line="360" w:lineRule="auto"/>
        <w:jc w:val="both"/>
        <w:rPr>
          <w:lang w:val="en-US"/>
        </w:rPr>
      </w:pPr>
      <w:r w:rsidRPr="007F6F71">
        <w:rPr>
          <w:lang w:val="en-US"/>
        </w:rPr>
        <w:t xml:space="preserve">  </w:t>
      </w:r>
      <w:proofErr w:type="spellStart"/>
      <w:r w:rsidRPr="004F39E3">
        <w:rPr>
          <w:lang w:val="en-US"/>
        </w:rPr>
        <w:t>viz</w:t>
      </w:r>
      <w:proofErr w:type="spellEnd"/>
      <w:r w:rsidRPr="004F39E3">
        <w:rPr>
          <w:lang w:val="en-US"/>
        </w:rPr>
        <w:t>:</w:t>
      </w:r>
    </w:p>
    <w:p w14:paraId="75AD2258" w14:textId="77777777" w:rsidR="003E3881" w:rsidRPr="005A6725" w:rsidRDefault="003E3881" w:rsidP="00595626">
      <w:pPr>
        <w:spacing w:line="360" w:lineRule="auto"/>
        <w:jc w:val="both"/>
        <w:rPr>
          <w:lang w:val="en-US"/>
        </w:rPr>
      </w:pPr>
      <w:r w:rsidRPr="004F39E3">
        <w:rPr>
          <w:lang w:val="en-US"/>
        </w:rPr>
        <w:t xml:space="preserve">     </w:t>
      </w:r>
      <w:r w:rsidRPr="005A6725">
        <w:rPr>
          <w:lang w:val="en-US"/>
        </w:rPr>
        <w:t>image: alexellis2/visualizer-arm</w:t>
      </w:r>
    </w:p>
    <w:p w14:paraId="0E0B7D83" w14:textId="77777777" w:rsidR="003E3881" w:rsidRPr="005A6725" w:rsidRDefault="003E3881" w:rsidP="00595626">
      <w:pPr>
        <w:spacing w:line="360" w:lineRule="auto"/>
        <w:jc w:val="both"/>
        <w:rPr>
          <w:lang w:val="en-US"/>
        </w:rPr>
      </w:pPr>
      <w:r w:rsidRPr="005A6725">
        <w:rPr>
          <w:lang w:val="en-US"/>
        </w:rPr>
        <w:t xml:space="preserve">     ports: </w:t>
      </w:r>
    </w:p>
    <w:p w14:paraId="69DAC1A9" w14:textId="77777777" w:rsidR="003E3881" w:rsidRPr="007F6F71" w:rsidRDefault="003E3881" w:rsidP="00595626">
      <w:pPr>
        <w:spacing w:line="360" w:lineRule="auto"/>
        <w:jc w:val="both"/>
        <w:rPr>
          <w:lang w:val="en-US"/>
        </w:rPr>
      </w:pPr>
      <w:r w:rsidRPr="005A6725">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68"/>
      <w:footerReference w:type="default" r:id="rId6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305CA4" w14:textId="77777777" w:rsidR="002F78DD" w:rsidRDefault="002F78DD" w:rsidP="00EA7EC1">
      <w:r>
        <w:separator/>
      </w:r>
    </w:p>
  </w:endnote>
  <w:endnote w:type="continuationSeparator" w:id="0">
    <w:p w14:paraId="1F0743B8" w14:textId="77777777" w:rsidR="002F78DD" w:rsidRDefault="002F78DD"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322F1" w:rsidRDefault="001322F1">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E99C3B" w14:textId="77777777" w:rsidR="002F78DD" w:rsidRDefault="002F78DD" w:rsidP="00EA7EC1">
      <w:r>
        <w:separator/>
      </w:r>
    </w:p>
  </w:footnote>
  <w:footnote w:type="continuationSeparator" w:id="0">
    <w:p w14:paraId="1372562E" w14:textId="77777777" w:rsidR="002F78DD" w:rsidRDefault="002F78DD" w:rsidP="00EA7EC1">
      <w:r>
        <w:continuationSeparator/>
      </w:r>
    </w:p>
  </w:footnote>
  <w:footnote w:id="1">
    <w:p w14:paraId="5A2FFBB3" w14:textId="1E5150A4" w:rsidR="001322F1" w:rsidRPr="00FC59CB" w:rsidRDefault="001322F1"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322F1" w:rsidRDefault="001322F1">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600F3"/>
    <w:rsid w:val="00060304"/>
    <w:rsid w:val="0006031D"/>
    <w:rsid w:val="000603CB"/>
    <w:rsid w:val="00060A83"/>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51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263C"/>
    <w:rsid w:val="001A3EC9"/>
    <w:rsid w:val="001A72FC"/>
    <w:rsid w:val="001B0994"/>
    <w:rsid w:val="001B3841"/>
    <w:rsid w:val="001C1230"/>
    <w:rsid w:val="001C657E"/>
    <w:rsid w:val="001C700E"/>
    <w:rsid w:val="001D0980"/>
    <w:rsid w:val="001D3821"/>
    <w:rsid w:val="001D393D"/>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E0159"/>
    <w:rsid w:val="002E1B02"/>
    <w:rsid w:val="002E700B"/>
    <w:rsid w:val="002F1A8A"/>
    <w:rsid w:val="002F5139"/>
    <w:rsid w:val="002F6A8B"/>
    <w:rsid w:val="002F78DD"/>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0EE"/>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0E5"/>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F0A24"/>
    <w:rsid w:val="00AF1030"/>
    <w:rsid w:val="00AF2AA7"/>
    <w:rsid w:val="00AF327A"/>
    <w:rsid w:val="00AF34EE"/>
    <w:rsid w:val="00AF440B"/>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73FF"/>
    <w:rsid w:val="00BF1716"/>
    <w:rsid w:val="00BF6FFA"/>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387"/>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45B2"/>
    <w:rsid w:val="00F90B36"/>
    <w:rsid w:val="00F936AF"/>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header" Target="header1.xml"/><Relationship Id="rId69" Type="http://schemas.openxmlformats.org/officeDocument/2006/relationships/footer" Target="footer1.xml"/><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hyperlink" Target="https://github.com/play-with-docker/docker-machine-driver-pwd/releases" TargetMode="External"/><Relationship Id="rId53" Type="http://schemas.openxmlformats.org/officeDocument/2006/relationships/hyperlink" Target="https://labs.play-with-docker.co" TargetMode="External"/><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fontTable" Target="fontTable.xml"/><Relationship Id="rId71" Type="http://schemas.microsoft.com/office/2011/relationships/people" Target="people.xml"/><Relationship Id="rId7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DFD4034-0A32-F64E-8BC5-486D594F2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94</Pages>
  <Words>16222</Words>
  <Characters>87599</Characters>
  <Application>Microsoft Macintosh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31</cp:revision>
  <cp:lastPrinted>2017-11-27T22:46:00Z</cp:lastPrinted>
  <dcterms:created xsi:type="dcterms:W3CDTF">2017-11-27T22:47:00Z</dcterms:created>
  <dcterms:modified xsi:type="dcterms:W3CDTF">2017-12-03T01:51:00Z</dcterms:modified>
</cp:coreProperties>
</file>