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5429F">
      <w:pPr>
        <w:spacing w:line="360" w:lineRule="auto"/>
        <w:rPr>
          <w:b/>
        </w:rPr>
      </w:pPr>
    </w:p>
    <w:p w14:paraId="09FFC237" w14:textId="77777777" w:rsidR="003E3881" w:rsidRPr="007F6F71" w:rsidRDefault="003E3881" w:rsidP="0035429F">
      <w:pPr>
        <w:spacing w:line="360" w:lineRule="auto"/>
        <w:rPr>
          <w:b/>
        </w:rPr>
      </w:pPr>
      <w:r w:rsidRPr="007F6F71">
        <w:rPr>
          <w:b/>
        </w:rPr>
        <w:t>Palavras-Chave: DOCKER, IOT, CLOUND, DEPLOY, ESCALONAMENTO</w:t>
      </w:r>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lastRenderedPageBreak/>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7418A1A2" w14:textId="77777777" w:rsidR="00C77D02"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6038" w:history="1">
            <w:r w:rsidR="00C77D02" w:rsidRPr="00BE1F66">
              <w:rPr>
                <w:rStyle w:val="Hyperlink"/>
                <w:noProof/>
              </w:rPr>
              <w:t>INTRODUÇÃO</w:t>
            </w:r>
            <w:r w:rsidR="00C77D02">
              <w:rPr>
                <w:noProof/>
                <w:webHidden/>
              </w:rPr>
              <w:tab/>
            </w:r>
            <w:r w:rsidR="00C77D02">
              <w:rPr>
                <w:noProof/>
                <w:webHidden/>
              </w:rPr>
              <w:fldChar w:fldCharType="begin"/>
            </w:r>
            <w:r w:rsidR="00C77D02">
              <w:rPr>
                <w:noProof/>
                <w:webHidden/>
              </w:rPr>
              <w:instrText xml:space="preserve"> PAGEREF _Toc499416038 \h </w:instrText>
            </w:r>
            <w:r w:rsidR="00C77D02">
              <w:rPr>
                <w:noProof/>
                <w:webHidden/>
              </w:rPr>
            </w:r>
            <w:r w:rsidR="00C77D02">
              <w:rPr>
                <w:noProof/>
                <w:webHidden/>
              </w:rPr>
              <w:fldChar w:fldCharType="separate"/>
            </w:r>
            <w:r w:rsidR="00C77D02">
              <w:rPr>
                <w:noProof/>
                <w:webHidden/>
              </w:rPr>
              <w:t>17</w:t>
            </w:r>
            <w:r w:rsidR="00C77D02">
              <w:rPr>
                <w:noProof/>
                <w:webHidden/>
              </w:rPr>
              <w:fldChar w:fldCharType="end"/>
            </w:r>
          </w:hyperlink>
        </w:p>
        <w:p w14:paraId="6FFDB9F0" w14:textId="77777777" w:rsidR="00C77D02" w:rsidRDefault="00CC1E01">
          <w:pPr>
            <w:pStyle w:val="Sumrio1"/>
            <w:tabs>
              <w:tab w:val="right" w:leader="dot" w:pos="8921"/>
            </w:tabs>
            <w:rPr>
              <w:rFonts w:eastAsiaTheme="minorEastAsia" w:cstheme="minorBidi"/>
              <w:b w:val="0"/>
              <w:bCs w:val="0"/>
              <w:noProof/>
            </w:rPr>
          </w:pPr>
          <w:hyperlink w:anchor="_Toc499416039" w:history="1">
            <w:r w:rsidR="00C77D02" w:rsidRPr="00BE1F66">
              <w:rPr>
                <w:rStyle w:val="Hyperlink"/>
                <w:noProof/>
              </w:rPr>
              <w:t>2 COMPUTAÇÃO EM NUVEM</w:t>
            </w:r>
            <w:r w:rsidR="00C77D02">
              <w:rPr>
                <w:noProof/>
                <w:webHidden/>
              </w:rPr>
              <w:tab/>
            </w:r>
            <w:r w:rsidR="00C77D02">
              <w:rPr>
                <w:noProof/>
                <w:webHidden/>
              </w:rPr>
              <w:fldChar w:fldCharType="begin"/>
            </w:r>
            <w:r w:rsidR="00C77D02">
              <w:rPr>
                <w:noProof/>
                <w:webHidden/>
              </w:rPr>
              <w:instrText xml:space="preserve"> PAGEREF _Toc499416039 \h </w:instrText>
            </w:r>
            <w:r w:rsidR="00C77D02">
              <w:rPr>
                <w:noProof/>
                <w:webHidden/>
              </w:rPr>
            </w:r>
            <w:r w:rsidR="00C77D02">
              <w:rPr>
                <w:noProof/>
                <w:webHidden/>
              </w:rPr>
              <w:fldChar w:fldCharType="separate"/>
            </w:r>
            <w:r w:rsidR="00C77D02">
              <w:rPr>
                <w:noProof/>
                <w:webHidden/>
              </w:rPr>
              <w:t>20</w:t>
            </w:r>
            <w:r w:rsidR="00C77D02">
              <w:rPr>
                <w:noProof/>
                <w:webHidden/>
              </w:rPr>
              <w:fldChar w:fldCharType="end"/>
            </w:r>
          </w:hyperlink>
        </w:p>
        <w:p w14:paraId="73D31037" w14:textId="77777777" w:rsidR="00C77D02" w:rsidRDefault="00CC1E01">
          <w:pPr>
            <w:pStyle w:val="Sumrio2"/>
            <w:tabs>
              <w:tab w:val="right" w:leader="dot" w:pos="8921"/>
            </w:tabs>
            <w:rPr>
              <w:rFonts w:eastAsiaTheme="minorEastAsia" w:cstheme="minorBidi"/>
              <w:b w:val="0"/>
              <w:bCs w:val="0"/>
              <w:noProof/>
              <w:sz w:val="24"/>
              <w:szCs w:val="24"/>
            </w:rPr>
          </w:pPr>
          <w:hyperlink w:anchor="_Toc499416040" w:history="1">
            <w:r w:rsidR="00C77D02" w:rsidRPr="00BE1F66">
              <w:rPr>
                <w:rStyle w:val="Hyperlink"/>
                <w:noProof/>
              </w:rPr>
              <w:t>2.1 HISTÓRIA</w:t>
            </w:r>
            <w:r w:rsidR="00C77D02">
              <w:rPr>
                <w:noProof/>
                <w:webHidden/>
              </w:rPr>
              <w:tab/>
            </w:r>
            <w:r w:rsidR="00C77D02">
              <w:rPr>
                <w:noProof/>
                <w:webHidden/>
              </w:rPr>
              <w:fldChar w:fldCharType="begin"/>
            </w:r>
            <w:r w:rsidR="00C77D02">
              <w:rPr>
                <w:noProof/>
                <w:webHidden/>
              </w:rPr>
              <w:instrText xml:space="preserve"> PAGEREF _Toc499416040 \h </w:instrText>
            </w:r>
            <w:r w:rsidR="00C77D02">
              <w:rPr>
                <w:noProof/>
                <w:webHidden/>
              </w:rPr>
            </w:r>
            <w:r w:rsidR="00C77D02">
              <w:rPr>
                <w:noProof/>
                <w:webHidden/>
              </w:rPr>
              <w:fldChar w:fldCharType="separate"/>
            </w:r>
            <w:r w:rsidR="00C77D02">
              <w:rPr>
                <w:noProof/>
                <w:webHidden/>
              </w:rPr>
              <w:t>21</w:t>
            </w:r>
            <w:r w:rsidR="00C77D02">
              <w:rPr>
                <w:noProof/>
                <w:webHidden/>
              </w:rPr>
              <w:fldChar w:fldCharType="end"/>
            </w:r>
          </w:hyperlink>
        </w:p>
        <w:p w14:paraId="0321FAB5" w14:textId="77777777" w:rsidR="00C77D02" w:rsidRDefault="00CC1E01">
          <w:pPr>
            <w:pStyle w:val="Sumrio2"/>
            <w:tabs>
              <w:tab w:val="right" w:leader="dot" w:pos="8921"/>
            </w:tabs>
            <w:rPr>
              <w:rFonts w:eastAsiaTheme="minorEastAsia" w:cstheme="minorBidi"/>
              <w:b w:val="0"/>
              <w:bCs w:val="0"/>
              <w:noProof/>
              <w:sz w:val="24"/>
              <w:szCs w:val="24"/>
            </w:rPr>
          </w:pPr>
          <w:hyperlink w:anchor="_Toc499416041" w:history="1">
            <w:r w:rsidR="00C77D02" w:rsidRPr="00BE1F66">
              <w:rPr>
                <w:rStyle w:val="Hyperlink"/>
                <w:noProof/>
              </w:rPr>
              <w:t>2.2 MODELOS DE IMPLANTAÇÃO</w:t>
            </w:r>
            <w:r w:rsidR="00C77D02">
              <w:rPr>
                <w:noProof/>
                <w:webHidden/>
              </w:rPr>
              <w:tab/>
            </w:r>
            <w:r w:rsidR="00C77D02">
              <w:rPr>
                <w:noProof/>
                <w:webHidden/>
              </w:rPr>
              <w:fldChar w:fldCharType="begin"/>
            </w:r>
            <w:r w:rsidR="00C77D02">
              <w:rPr>
                <w:noProof/>
                <w:webHidden/>
              </w:rPr>
              <w:instrText xml:space="preserve"> PAGEREF _Toc499416041 \h </w:instrText>
            </w:r>
            <w:r w:rsidR="00C77D02">
              <w:rPr>
                <w:noProof/>
                <w:webHidden/>
              </w:rPr>
            </w:r>
            <w:r w:rsidR="00C77D02">
              <w:rPr>
                <w:noProof/>
                <w:webHidden/>
              </w:rPr>
              <w:fldChar w:fldCharType="separate"/>
            </w:r>
            <w:r w:rsidR="00C77D02">
              <w:rPr>
                <w:noProof/>
                <w:webHidden/>
              </w:rPr>
              <w:t>24</w:t>
            </w:r>
            <w:r w:rsidR="00C77D02">
              <w:rPr>
                <w:noProof/>
                <w:webHidden/>
              </w:rPr>
              <w:fldChar w:fldCharType="end"/>
            </w:r>
          </w:hyperlink>
        </w:p>
        <w:p w14:paraId="499B9472" w14:textId="77777777" w:rsidR="00C77D02" w:rsidRDefault="00CC1E01">
          <w:pPr>
            <w:pStyle w:val="Sumrio3"/>
            <w:tabs>
              <w:tab w:val="right" w:leader="dot" w:pos="8921"/>
            </w:tabs>
            <w:rPr>
              <w:rFonts w:eastAsiaTheme="minorEastAsia" w:cstheme="minorBidi"/>
              <w:noProof/>
              <w:sz w:val="24"/>
              <w:szCs w:val="24"/>
            </w:rPr>
          </w:pPr>
          <w:hyperlink w:anchor="_Toc499416042" w:history="1">
            <w:r w:rsidR="00C77D02" w:rsidRPr="00BE1F66">
              <w:rPr>
                <w:rStyle w:val="Hyperlink"/>
                <w:rFonts w:ascii="Times New Roman" w:hAnsi="Times New Roman"/>
                <w:b/>
                <w:noProof/>
              </w:rPr>
              <w:t>2.2.1 Nuvem Pública</w:t>
            </w:r>
            <w:r w:rsidR="00C77D02">
              <w:rPr>
                <w:noProof/>
                <w:webHidden/>
              </w:rPr>
              <w:tab/>
            </w:r>
            <w:r w:rsidR="00C77D02">
              <w:rPr>
                <w:noProof/>
                <w:webHidden/>
              </w:rPr>
              <w:fldChar w:fldCharType="begin"/>
            </w:r>
            <w:r w:rsidR="00C77D02">
              <w:rPr>
                <w:noProof/>
                <w:webHidden/>
              </w:rPr>
              <w:instrText xml:space="preserve"> PAGEREF _Toc499416042 \h </w:instrText>
            </w:r>
            <w:r w:rsidR="00C77D02">
              <w:rPr>
                <w:noProof/>
                <w:webHidden/>
              </w:rPr>
            </w:r>
            <w:r w:rsidR="00C77D02">
              <w:rPr>
                <w:noProof/>
                <w:webHidden/>
              </w:rPr>
              <w:fldChar w:fldCharType="separate"/>
            </w:r>
            <w:r w:rsidR="00C77D02">
              <w:rPr>
                <w:noProof/>
                <w:webHidden/>
              </w:rPr>
              <w:t>24</w:t>
            </w:r>
            <w:r w:rsidR="00C77D02">
              <w:rPr>
                <w:noProof/>
                <w:webHidden/>
              </w:rPr>
              <w:fldChar w:fldCharType="end"/>
            </w:r>
          </w:hyperlink>
        </w:p>
        <w:p w14:paraId="709AB713" w14:textId="77777777" w:rsidR="00C77D02" w:rsidRDefault="00CC1E01">
          <w:pPr>
            <w:pStyle w:val="Sumrio3"/>
            <w:tabs>
              <w:tab w:val="right" w:leader="dot" w:pos="8921"/>
            </w:tabs>
            <w:rPr>
              <w:rFonts w:eastAsiaTheme="minorEastAsia" w:cstheme="minorBidi"/>
              <w:noProof/>
              <w:sz w:val="24"/>
              <w:szCs w:val="24"/>
            </w:rPr>
          </w:pPr>
          <w:hyperlink w:anchor="_Toc499416043" w:history="1">
            <w:r w:rsidR="00C77D02" w:rsidRPr="00BE1F66">
              <w:rPr>
                <w:rStyle w:val="Hyperlink"/>
                <w:rFonts w:ascii="Times New Roman" w:hAnsi="Times New Roman"/>
                <w:b/>
                <w:noProof/>
              </w:rPr>
              <w:t>2.2.2 Nuvem Privada</w:t>
            </w:r>
            <w:r w:rsidR="00C77D02">
              <w:rPr>
                <w:noProof/>
                <w:webHidden/>
              </w:rPr>
              <w:tab/>
            </w:r>
            <w:r w:rsidR="00C77D02">
              <w:rPr>
                <w:noProof/>
                <w:webHidden/>
              </w:rPr>
              <w:fldChar w:fldCharType="begin"/>
            </w:r>
            <w:r w:rsidR="00C77D02">
              <w:rPr>
                <w:noProof/>
                <w:webHidden/>
              </w:rPr>
              <w:instrText xml:space="preserve"> PAGEREF _Toc499416043 \h </w:instrText>
            </w:r>
            <w:r w:rsidR="00C77D02">
              <w:rPr>
                <w:noProof/>
                <w:webHidden/>
              </w:rPr>
            </w:r>
            <w:r w:rsidR="00C77D02">
              <w:rPr>
                <w:noProof/>
                <w:webHidden/>
              </w:rPr>
              <w:fldChar w:fldCharType="separate"/>
            </w:r>
            <w:r w:rsidR="00C77D02">
              <w:rPr>
                <w:noProof/>
                <w:webHidden/>
              </w:rPr>
              <w:t>26</w:t>
            </w:r>
            <w:r w:rsidR="00C77D02">
              <w:rPr>
                <w:noProof/>
                <w:webHidden/>
              </w:rPr>
              <w:fldChar w:fldCharType="end"/>
            </w:r>
          </w:hyperlink>
        </w:p>
        <w:p w14:paraId="7A6E46B0" w14:textId="77777777" w:rsidR="00C77D02" w:rsidRDefault="00CC1E01">
          <w:pPr>
            <w:pStyle w:val="Sumrio3"/>
            <w:tabs>
              <w:tab w:val="right" w:leader="dot" w:pos="8921"/>
            </w:tabs>
            <w:rPr>
              <w:rFonts w:eastAsiaTheme="minorEastAsia" w:cstheme="minorBidi"/>
              <w:noProof/>
              <w:sz w:val="24"/>
              <w:szCs w:val="24"/>
            </w:rPr>
          </w:pPr>
          <w:hyperlink w:anchor="_Toc499416044" w:history="1">
            <w:r w:rsidR="00C77D02" w:rsidRPr="00BE1F66">
              <w:rPr>
                <w:rStyle w:val="Hyperlink"/>
                <w:rFonts w:ascii="Times New Roman" w:hAnsi="Times New Roman"/>
                <w:b/>
                <w:noProof/>
              </w:rPr>
              <w:t>2.2.3 Nuvem Comunitária</w:t>
            </w:r>
            <w:r w:rsidR="00C77D02">
              <w:rPr>
                <w:noProof/>
                <w:webHidden/>
              </w:rPr>
              <w:tab/>
            </w:r>
            <w:r w:rsidR="00C77D02">
              <w:rPr>
                <w:noProof/>
                <w:webHidden/>
              </w:rPr>
              <w:fldChar w:fldCharType="begin"/>
            </w:r>
            <w:r w:rsidR="00C77D02">
              <w:rPr>
                <w:noProof/>
                <w:webHidden/>
              </w:rPr>
              <w:instrText xml:space="preserve"> PAGEREF _Toc499416044 \h </w:instrText>
            </w:r>
            <w:r w:rsidR="00C77D02">
              <w:rPr>
                <w:noProof/>
                <w:webHidden/>
              </w:rPr>
            </w:r>
            <w:r w:rsidR="00C77D02">
              <w:rPr>
                <w:noProof/>
                <w:webHidden/>
              </w:rPr>
              <w:fldChar w:fldCharType="separate"/>
            </w:r>
            <w:r w:rsidR="00C77D02">
              <w:rPr>
                <w:noProof/>
                <w:webHidden/>
              </w:rPr>
              <w:t>27</w:t>
            </w:r>
            <w:r w:rsidR="00C77D02">
              <w:rPr>
                <w:noProof/>
                <w:webHidden/>
              </w:rPr>
              <w:fldChar w:fldCharType="end"/>
            </w:r>
          </w:hyperlink>
        </w:p>
        <w:p w14:paraId="739AD8A0" w14:textId="77777777" w:rsidR="00C77D02" w:rsidRDefault="00CC1E01">
          <w:pPr>
            <w:pStyle w:val="Sumrio3"/>
            <w:tabs>
              <w:tab w:val="right" w:leader="dot" w:pos="8921"/>
            </w:tabs>
            <w:rPr>
              <w:rFonts w:eastAsiaTheme="minorEastAsia" w:cstheme="minorBidi"/>
              <w:noProof/>
              <w:sz w:val="24"/>
              <w:szCs w:val="24"/>
            </w:rPr>
          </w:pPr>
          <w:hyperlink w:anchor="_Toc499416045" w:history="1">
            <w:r w:rsidR="00C77D02" w:rsidRPr="00BE1F66">
              <w:rPr>
                <w:rStyle w:val="Hyperlink"/>
                <w:rFonts w:ascii="Times New Roman" w:hAnsi="Times New Roman"/>
                <w:b/>
                <w:noProof/>
              </w:rPr>
              <w:t>2.2.3 Nuvem Híbrida</w:t>
            </w:r>
            <w:r w:rsidR="00C77D02">
              <w:rPr>
                <w:noProof/>
                <w:webHidden/>
              </w:rPr>
              <w:tab/>
            </w:r>
            <w:r w:rsidR="00C77D02">
              <w:rPr>
                <w:noProof/>
                <w:webHidden/>
              </w:rPr>
              <w:fldChar w:fldCharType="begin"/>
            </w:r>
            <w:r w:rsidR="00C77D02">
              <w:rPr>
                <w:noProof/>
                <w:webHidden/>
              </w:rPr>
              <w:instrText xml:space="preserve"> PAGEREF _Toc499416045 \h </w:instrText>
            </w:r>
            <w:r w:rsidR="00C77D02">
              <w:rPr>
                <w:noProof/>
                <w:webHidden/>
              </w:rPr>
            </w:r>
            <w:r w:rsidR="00C77D02">
              <w:rPr>
                <w:noProof/>
                <w:webHidden/>
              </w:rPr>
              <w:fldChar w:fldCharType="separate"/>
            </w:r>
            <w:r w:rsidR="00C77D02">
              <w:rPr>
                <w:noProof/>
                <w:webHidden/>
              </w:rPr>
              <w:t>27</w:t>
            </w:r>
            <w:r w:rsidR="00C77D02">
              <w:rPr>
                <w:noProof/>
                <w:webHidden/>
              </w:rPr>
              <w:fldChar w:fldCharType="end"/>
            </w:r>
          </w:hyperlink>
        </w:p>
        <w:p w14:paraId="16757AB9" w14:textId="77777777" w:rsidR="00C77D02" w:rsidRDefault="00CC1E01">
          <w:pPr>
            <w:pStyle w:val="Sumrio2"/>
            <w:tabs>
              <w:tab w:val="right" w:leader="dot" w:pos="8921"/>
            </w:tabs>
            <w:rPr>
              <w:rFonts w:eastAsiaTheme="minorEastAsia" w:cstheme="minorBidi"/>
              <w:b w:val="0"/>
              <w:bCs w:val="0"/>
              <w:noProof/>
              <w:sz w:val="24"/>
              <w:szCs w:val="24"/>
            </w:rPr>
          </w:pPr>
          <w:hyperlink w:anchor="_Toc499416046" w:history="1">
            <w:r w:rsidR="00C77D02" w:rsidRPr="00BE1F66">
              <w:rPr>
                <w:rStyle w:val="Hyperlink"/>
                <w:noProof/>
              </w:rPr>
              <w:t>2.3 PRINCÍPIOS DA COMPUTAÇÃO EM NUVEM</w:t>
            </w:r>
            <w:r w:rsidR="00C77D02">
              <w:rPr>
                <w:noProof/>
                <w:webHidden/>
              </w:rPr>
              <w:tab/>
            </w:r>
            <w:r w:rsidR="00C77D02">
              <w:rPr>
                <w:noProof/>
                <w:webHidden/>
              </w:rPr>
              <w:fldChar w:fldCharType="begin"/>
            </w:r>
            <w:r w:rsidR="00C77D02">
              <w:rPr>
                <w:noProof/>
                <w:webHidden/>
              </w:rPr>
              <w:instrText xml:space="preserve"> PAGEREF _Toc499416046 \h </w:instrText>
            </w:r>
            <w:r w:rsidR="00C77D02">
              <w:rPr>
                <w:noProof/>
                <w:webHidden/>
              </w:rPr>
            </w:r>
            <w:r w:rsidR="00C77D02">
              <w:rPr>
                <w:noProof/>
                <w:webHidden/>
              </w:rPr>
              <w:fldChar w:fldCharType="separate"/>
            </w:r>
            <w:r w:rsidR="00C77D02">
              <w:rPr>
                <w:noProof/>
                <w:webHidden/>
              </w:rPr>
              <w:t>28</w:t>
            </w:r>
            <w:r w:rsidR="00C77D02">
              <w:rPr>
                <w:noProof/>
                <w:webHidden/>
              </w:rPr>
              <w:fldChar w:fldCharType="end"/>
            </w:r>
          </w:hyperlink>
        </w:p>
        <w:p w14:paraId="33F1C3C7" w14:textId="77777777" w:rsidR="00C77D02" w:rsidRDefault="00CC1E01">
          <w:pPr>
            <w:pStyle w:val="Sumrio2"/>
            <w:tabs>
              <w:tab w:val="right" w:leader="dot" w:pos="8921"/>
            </w:tabs>
            <w:rPr>
              <w:rFonts w:eastAsiaTheme="minorEastAsia" w:cstheme="minorBidi"/>
              <w:b w:val="0"/>
              <w:bCs w:val="0"/>
              <w:noProof/>
              <w:sz w:val="24"/>
              <w:szCs w:val="24"/>
            </w:rPr>
          </w:pPr>
          <w:hyperlink w:anchor="_Toc499416047" w:history="1">
            <w:r w:rsidR="00C77D02" w:rsidRPr="00BE1F66">
              <w:rPr>
                <w:rStyle w:val="Hyperlink"/>
                <w:noProof/>
              </w:rPr>
              <w:t>2.4 MODELOS DE SERVIÇOS</w:t>
            </w:r>
            <w:r w:rsidR="00C77D02">
              <w:rPr>
                <w:noProof/>
                <w:webHidden/>
              </w:rPr>
              <w:tab/>
            </w:r>
            <w:r w:rsidR="00C77D02">
              <w:rPr>
                <w:noProof/>
                <w:webHidden/>
              </w:rPr>
              <w:fldChar w:fldCharType="begin"/>
            </w:r>
            <w:r w:rsidR="00C77D02">
              <w:rPr>
                <w:noProof/>
                <w:webHidden/>
              </w:rPr>
              <w:instrText xml:space="preserve"> PAGEREF _Toc499416047 \h </w:instrText>
            </w:r>
            <w:r w:rsidR="00C77D02">
              <w:rPr>
                <w:noProof/>
                <w:webHidden/>
              </w:rPr>
            </w:r>
            <w:r w:rsidR="00C77D02">
              <w:rPr>
                <w:noProof/>
                <w:webHidden/>
              </w:rPr>
              <w:fldChar w:fldCharType="separate"/>
            </w:r>
            <w:r w:rsidR="00C77D02">
              <w:rPr>
                <w:noProof/>
                <w:webHidden/>
              </w:rPr>
              <w:t>30</w:t>
            </w:r>
            <w:r w:rsidR="00C77D02">
              <w:rPr>
                <w:noProof/>
                <w:webHidden/>
              </w:rPr>
              <w:fldChar w:fldCharType="end"/>
            </w:r>
          </w:hyperlink>
        </w:p>
        <w:p w14:paraId="5CF08873" w14:textId="77777777" w:rsidR="00C77D02" w:rsidRDefault="00CC1E01">
          <w:pPr>
            <w:pStyle w:val="Sumrio1"/>
            <w:tabs>
              <w:tab w:val="right" w:leader="dot" w:pos="8921"/>
            </w:tabs>
            <w:rPr>
              <w:rFonts w:eastAsiaTheme="minorEastAsia" w:cstheme="minorBidi"/>
              <w:b w:val="0"/>
              <w:bCs w:val="0"/>
              <w:noProof/>
            </w:rPr>
          </w:pPr>
          <w:hyperlink w:anchor="_Toc499416048" w:history="1">
            <w:r w:rsidR="00C77D02" w:rsidRPr="00BE1F66">
              <w:rPr>
                <w:rStyle w:val="Hyperlink"/>
                <w:noProof/>
              </w:rPr>
              <w:t>3 CONTAINER VS VIRTUALIZAÇÃO</w:t>
            </w:r>
            <w:r w:rsidR="00C77D02">
              <w:rPr>
                <w:noProof/>
                <w:webHidden/>
              </w:rPr>
              <w:tab/>
            </w:r>
            <w:r w:rsidR="00C77D02">
              <w:rPr>
                <w:noProof/>
                <w:webHidden/>
              </w:rPr>
              <w:fldChar w:fldCharType="begin"/>
            </w:r>
            <w:r w:rsidR="00C77D02">
              <w:rPr>
                <w:noProof/>
                <w:webHidden/>
              </w:rPr>
              <w:instrText xml:space="preserve"> PAGEREF _Toc499416048 \h </w:instrText>
            </w:r>
            <w:r w:rsidR="00C77D02">
              <w:rPr>
                <w:noProof/>
                <w:webHidden/>
              </w:rPr>
            </w:r>
            <w:r w:rsidR="00C77D02">
              <w:rPr>
                <w:noProof/>
                <w:webHidden/>
              </w:rPr>
              <w:fldChar w:fldCharType="separate"/>
            </w:r>
            <w:r w:rsidR="00C77D02">
              <w:rPr>
                <w:noProof/>
                <w:webHidden/>
              </w:rPr>
              <w:t>32</w:t>
            </w:r>
            <w:r w:rsidR="00C77D02">
              <w:rPr>
                <w:noProof/>
                <w:webHidden/>
              </w:rPr>
              <w:fldChar w:fldCharType="end"/>
            </w:r>
          </w:hyperlink>
        </w:p>
        <w:p w14:paraId="12AF97D8" w14:textId="77777777" w:rsidR="00C77D02" w:rsidRDefault="00CC1E01">
          <w:pPr>
            <w:pStyle w:val="Sumrio2"/>
            <w:tabs>
              <w:tab w:val="right" w:leader="dot" w:pos="8921"/>
            </w:tabs>
            <w:rPr>
              <w:rFonts w:eastAsiaTheme="minorEastAsia" w:cstheme="minorBidi"/>
              <w:b w:val="0"/>
              <w:bCs w:val="0"/>
              <w:noProof/>
              <w:sz w:val="24"/>
              <w:szCs w:val="24"/>
            </w:rPr>
          </w:pPr>
          <w:hyperlink w:anchor="_Toc499416049" w:history="1">
            <w:r w:rsidR="00C77D02" w:rsidRPr="00BE1F66">
              <w:rPr>
                <w:rStyle w:val="Hyperlink"/>
                <w:noProof/>
              </w:rPr>
              <w:t>3.1 LXC CONTAINERS</w:t>
            </w:r>
            <w:r w:rsidR="00C77D02">
              <w:rPr>
                <w:noProof/>
                <w:webHidden/>
              </w:rPr>
              <w:tab/>
            </w:r>
            <w:r w:rsidR="00C77D02">
              <w:rPr>
                <w:noProof/>
                <w:webHidden/>
              </w:rPr>
              <w:fldChar w:fldCharType="begin"/>
            </w:r>
            <w:r w:rsidR="00C77D02">
              <w:rPr>
                <w:noProof/>
                <w:webHidden/>
              </w:rPr>
              <w:instrText xml:space="preserve"> PAGEREF _Toc499416049 \h </w:instrText>
            </w:r>
            <w:r w:rsidR="00C77D02">
              <w:rPr>
                <w:noProof/>
                <w:webHidden/>
              </w:rPr>
            </w:r>
            <w:r w:rsidR="00C77D02">
              <w:rPr>
                <w:noProof/>
                <w:webHidden/>
              </w:rPr>
              <w:fldChar w:fldCharType="separate"/>
            </w:r>
            <w:r w:rsidR="00C77D02">
              <w:rPr>
                <w:noProof/>
                <w:webHidden/>
              </w:rPr>
              <w:t>34</w:t>
            </w:r>
            <w:r w:rsidR="00C77D02">
              <w:rPr>
                <w:noProof/>
                <w:webHidden/>
              </w:rPr>
              <w:fldChar w:fldCharType="end"/>
            </w:r>
          </w:hyperlink>
        </w:p>
        <w:p w14:paraId="7560FACE" w14:textId="77777777" w:rsidR="00C77D02" w:rsidRDefault="00CC1E01">
          <w:pPr>
            <w:pStyle w:val="Sumrio1"/>
            <w:tabs>
              <w:tab w:val="right" w:leader="dot" w:pos="8921"/>
            </w:tabs>
            <w:rPr>
              <w:rFonts w:eastAsiaTheme="minorEastAsia" w:cstheme="minorBidi"/>
              <w:b w:val="0"/>
              <w:bCs w:val="0"/>
              <w:noProof/>
            </w:rPr>
          </w:pPr>
          <w:hyperlink w:anchor="_Toc499416050" w:history="1">
            <w:r w:rsidR="00C77D02" w:rsidRPr="00BE1F66">
              <w:rPr>
                <w:rStyle w:val="Hyperlink"/>
                <w:noProof/>
              </w:rPr>
              <w:t>4. DOCKER</w:t>
            </w:r>
            <w:r w:rsidR="00C77D02">
              <w:rPr>
                <w:noProof/>
                <w:webHidden/>
              </w:rPr>
              <w:tab/>
            </w:r>
            <w:r w:rsidR="00C77D02">
              <w:rPr>
                <w:noProof/>
                <w:webHidden/>
              </w:rPr>
              <w:fldChar w:fldCharType="begin"/>
            </w:r>
            <w:r w:rsidR="00C77D02">
              <w:rPr>
                <w:noProof/>
                <w:webHidden/>
              </w:rPr>
              <w:instrText xml:space="preserve"> PAGEREF _Toc499416050 \h </w:instrText>
            </w:r>
            <w:r w:rsidR="00C77D02">
              <w:rPr>
                <w:noProof/>
                <w:webHidden/>
              </w:rPr>
            </w:r>
            <w:r w:rsidR="00C77D02">
              <w:rPr>
                <w:noProof/>
                <w:webHidden/>
              </w:rPr>
              <w:fldChar w:fldCharType="separate"/>
            </w:r>
            <w:r w:rsidR="00C77D02">
              <w:rPr>
                <w:noProof/>
                <w:webHidden/>
              </w:rPr>
              <w:t>37</w:t>
            </w:r>
            <w:r w:rsidR="00C77D02">
              <w:rPr>
                <w:noProof/>
                <w:webHidden/>
              </w:rPr>
              <w:fldChar w:fldCharType="end"/>
            </w:r>
          </w:hyperlink>
        </w:p>
        <w:p w14:paraId="248299AA" w14:textId="77777777" w:rsidR="00C77D02" w:rsidRDefault="00CC1E01">
          <w:pPr>
            <w:pStyle w:val="Sumrio2"/>
            <w:tabs>
              <w:tab w:val="right" w:leader="dot" w:pos="8921"/>
            </w:tabs>
            <w:rPr>
              <w:rFonts w:eastAsiaTheme="minorEastAsia" w:cstheme="minorBidi"/>
              <w:b w:val="0"/>
              <w:bCs w:val="0"/>
              <w:noProof/>
              <w:sz w:val="24"/>
              <w:szCs w:val="24"/>
            </w:rPr>
          </w:pPr>
          <w:hyperlink w:anchor="_Toc499416051" w:history="1">
            <w:r w:rsidR="00C77D02" w:rsidRPr="00BE1F66">
              <w:rPr>
                <w:rStyle w:val="Hyperlink"/>
                <w:noProof/>
              </w:rPr>
              <w:t>4.1 MOTIVOS PARA USAR O DOCKER</w:t>
            </w:r>
            <w:r w:rsidR="00C77D02">
              <w:rPr>
                <w:noProof/>
                <w:webHidden/>
              </w:rPr>
              <w:tab/>
            </w:r>
            <w:r w:rsidR="00C77D02">
              <w:rPr>
                <w:noProof/>
                <w:webHidden/>
              </w:rPr>
              <w:fldChar w:fldCharType="begin"/>
            </w:r>
            <w:r w:rsidR="00C77D02">
              <w:rPr>
                <w:noProof/>
                <w:webHidden/>
              </w:rPr>
              <w:instrText xml:space="preserve"> PAGEREF _Toc499416051 \h </w:instrText>
            </w:r>
            <w:r w:rsidR="00C77D02">
              <w:rPr>
                <w:noProof/>
                <w:webHidden/>
              </w:rPr>
            </w:r>
            <w:r w:rsidR="00C77D02">
              <w:rPr>
                <w:noProof/>
                <w:webHidden/>
              </w:rPr>
              <w:fldChar w:fldCharType="separate"/>
            </w:r>
            <w:r w:rsidR="00C77D02">
              <w:rPr>
                <w:noProof/>
                <w:webHidden/>
              </w:rPr>
              <w:t>37</w:t>
            </w:r>
            <w:r w:rsidR="00C77D02">
              <w:rPr>
                <w:noProof/>
                <w:webHidden/>
              </w:rPr>
              <w:fldChar w:fldCharType="end"/>
            </w:r>
          </w:hyperlink>
        </w:p>
        <w:p w14:paraId="414DC6BB" w14:textId="77777777" w:rsidR="00C77D02" w:rsidRDefault="00CC1E01">
          <w:pPr>
            <w:pStyle w:val="Sumrio3"/>
            <w:tabs>
              <w:tab w:val="right" w:leader="dot" w:pos="8921"/>
            </w:tabs>
            <w:rPr>
              <w:rFonts w:eastAsiaTheme="minorEastAsia" w:cstheme="minorBidi"/>
              <w:noProof/>
              <w:sz w:val="24"/>
              <w:szCs w:val="24"/>
            </w:rPr>
          </w:pPr>
          <w:hyperlink w:anchor="_Toc499416052" w:history="1">
            <w:r w:rsidR="00C77D02" w:rsidRPr="00BE1F66">
              <w:rPr>
                <w:rStyle w:val="Hyperlink"/>
                <w:rFonts w:ascii="Times New Roman" w:hAnsi="Times New Roman"/>
                <w:b/>
                <w:noProof/>
              </w:rPr>
              <w:t>4.1.2 Instalação do Docker</w:t>
            </w:r>
            <w:r w:rsidR="00C77D02">
              <w:rPr>
                <w:noProof/>
                <w:webHidden/>
              </w:rPr>
              <w:tab/>
            </w:r>
            <w:r w:rsidR="00C77D02">
              <w:rPr>
                <w:noProof/>
                <w:webHidden/>
              </w:rPr>
              <w:fldChar w:fldCharType="begin"/>
            </w:r>
            <w:r w:rsidR="00C77D02">
              <w:rPr>
                <w:noProof/>
                <w:webHidden/>
              </w:rPr>
              <w:instrText xml:space="preserve"> PAGEREF _Toc499416052 \h </w:instrText>
            </w:r>
            <w:r w:rsidR="00C77D02">
              <w:rPr>
                <w:noProof/>
                <w:webHidden/>
              </w:rPr>
            </w:r>
            <w:r w:rsidR="00C77D02">
              <w:rPr>
                <w:noProof/>
                <w:webHidden/>
              </w:rPr>
              <w:fldChar w:fldCharType="separate"/>
            </w:r>
            <w:r w:rsidR="00C77D02">
              <w:rPr>
                <w:noProof/>
                <w:webHidden/>
              </w:rPr>
              <w:t>39</w:t>
            </w:r>
            <w:r w:rsidR="00C77D02">
              <w:rPr>
                <w:noProof/>
                <w:webHidden/>
              </w:rPr>
              <w:fldChar w:fldCharType="end"/>
            </w:r>
          </w:hyperlink>
        </w:p>
        <w:p w14:paraId="5FCDC1B5" w14:textId="77777777" w:rsidR="00C77D02" w:rsidRDefault="00CC1E01">
          <w:pPr>
            <w:pStyle w:val="Sumrio2"/>
            <w:tabs>
              <w:tab w:val="right" w:leader="dot" w:pos="8921"/>
            </w:tabs>
            <w:rPr>
              <w:rFonts w:eastAsiaTheme="minorEastAsia" w:cstheme="minorBidi"/>
              <w:b w:val="0"/>
              <w:bCs w:val="0"/>
              <w:noProof/>
              <w:sz w:val="24"/>
              <w:szCs w:val="24"/>
            </w:rPr>
          </w:pPr>
          <w:hyperlink w:anchor="_Toc499416053" w:history="1">
            <w:r w:rsidR="00C77D02" w:rsidRPr="00BE1F66">
              <w:rPr>
                <w:rStyle w:val="Hyperlink"/>
                <w:noProof/>
              </w:rPr>
              <w:t>4.2 ARQUIVOS DE CONFIGURAÇÃO</w:t>
            </w:r>
            <w:r w:rsidR="00C77D02">
              <w:rPr>
                <w:noProof/>
                <w:webHidden/>
              </w:rPr>
              <w:tab/>
            </w:r>
            <w:r w:rsidR="00C77D02">
              <w:rPr>
                <w:noProof/>
                <w:webHidden/>
              </w:rPr>
              <w:fldChar w:fldCharType="begin"/>
            </w:r>
            <w:r w:rsidR="00C77D02">
              <w:rPr>
                <w:noProof/>
                <w:webHidden/>
              </w:rPr>
              <w:instrText xml:space="preserve"> PAGEREF _Toc499416053 \h </w:instrText>
            </w:r>
            <w:r w:rsidR="00C77D02">
              <w:rPr>
                <w:noProof/>
                <w:webHidden/>
              </w:rPr>
            </w:r>
            <w:r w:rsidR="00C77D02">
              <w:rPr>
                <w:noProof/>
                <w:webHidden/>
              </w:rPr>
              <w:fldChar w:fldCharType="separate"/>
            </w:r>
            <w:r w:rsidR="00C77D02">
              <w:rPr>
                <w:noProof/>
                <w:webHidden/>
              </w:rPr>
              <w:t>40</w:t>
            </w:r>
            <w:r w:rsidR="00C77D02">
              <w:rPr>
                <w:noProof/>
                <w:webHidden/>
              </w:rPr>
              <w:fldChar w:fldCharType="end"/>
            </w:r>
          </w:hyperlink>
        </w:p>
        <w:p w14:paraId="738D2B6C" w14:textId="77777777" w:rsidR="00C77D02" w:rsidRDefault="00CC1E01">
          <w:pPr>
            <w:pStyle w:val="Sumrio3"/>
            <w:tabs>
              <w:tab w:val="right" w:leader="dot" w:pos="8921"/>
            </w:tabs>
            <w:rPr>
              <w:rFonts w:eastAsiaTheme="minorEastAsia" w:cstheme="minorBidi"/>
              <w:noProof/>
              <w:sz w:val="24"/>
              <w:szCs w:val="24"/>
            </w:rPr>
          </w:pPr>
          <w:hyperlink w:anchor="_Toc499416054" w:history="1">
            <w:r w:rsidR="00C77D02" w:rsidRPr="00BE1F66">
              <w:rPr>
                <w:rStyle w:val="Hyperlink"/>
                <w:rFonts w:ascii="Times New Roman" w:hAnsi="Times New Roman"/>
                <w:b/>
                <w:noProof/>
              </w:rPr>
              <w:t>4.2.1 Docker-Compose</w:t>
            </w:r>
            <w:r w:rsidR="00C77D02">
              <w:rPr>
                <w:noProof/>
                <w:webHidden/>
              </w:rPr>
              <w:tab/>
            </w:r>
            <w:r w:rsidR="00C77D02">
              <w:rPr>
                <w:noProof/>
                <w:webHidden/>
              </w:rPr>
              <w:fldChar w:fldCharType="begin"/>
            </w:r>
            <w:r w:rsidR="00C77D02">
              <w:rPr>
                <w:noProof/>
                <w:webHidden/>
              </w:rPr>
              <w:instrText xml:space="preserve"> PAGEREF _Toc499416054 \h </w:instrText>
            </w:r>
            <w:r w:rsidR="00C77D02">
              <w:rPr>
                <w:noProof/>
                <w:webHidden/>
              </w:rPr>
            </w:r>
            <w:r w:rsidR="00C77D02">
              <w:rPr>
                <w:noProof/>
                <w:webHidden/>
              </w:rPr>
              <w:fldChar w:fldCharType="separate"/>
            </w:r>
            <w:r w:rsidR="00C77D02">
              <w:rPr>
                <w:noProof/>
                <w:webHidden/>
              </w:rPr>
              <w:t>40</w:t>
            </w:r>
            <w:r w:rsidR="00C77D02">
              <w:rPr>
                <w:noProof/>
                <w:webHidden/>
              </w:rPr>
              <w:fldChar w:fldCharType="end"/>
            </w:r>
          </w:hyperlink>
        </w:p>
        <w:p w14:paraId="09C7B2F1" w14:textId="77777777" w:rsidR="00C77D02" w:rsidRDefault="00CC1E01">
          <w:pPr>
            <w:pStyle w:val="Sumrio3"/>
            <w:tabs>
              <w:tab w:val="right" w:leader="dot" w:pos="8921"/>
            </w:tabs>
            <w:rPr>
              <w:rFonts w:eastAsiaTheme="minorEastAsia" w:cstheme="minorBidi"/>
              <w:noProof/>
              <w:sz w:val="24"/>
              <w:szCs w:val="24"/>
            </w:rPr>
          </w:pPr>
          <w:hyperlink w:anchor="_Toc499416055" w:history="1">
            <w:r w:rsidR="00C77D02" w:rsidRPr="00BE1F66">
              <w:rPr>
                <w:rStyle w:val="Hyperlink"/>
                <w:rFonts w:ascii="Times New Roman" w:hAnsi="Times New Roman"/>
                <w:b/>
                <w:noProof/>
              </w:rPr>
              <w:t>4.2.2 Docker File</w:t>
            </w:r>
            <w:r w:rsidR="00C77D02">
              <w:rPr>
                <w:noProof/>
                <w:webHidden/>
              </w:rPr>
              <w:tab/>
            </w:r>
            <w:r w:rsidR="00C77D02">
              <w:rPr>
                <w:noProof/>
                <w:webHidden/>
              </w:rPr>
              <w:fldChar w:fldCharType="begin"/>
            </w:r>
            <w:r w:rsidR="00C77D02">
              <w:rPr>
                <w:noProof/>
                <w:webHidden/>
              </w:rPr>
              <w:instrText xml:space="preserve"> PAGEREF _Toc499416055 \h </w:instrText>
            </w:r>
            <w:r w:rsidR="00C77D02">
              <w:rPr>
                <w:noProof/>
                <w:webHidden/>
              </w:rPr>
            </w:r>
            <w:r w:rsidR="00C77D02">
              <w:rPr>
                <w:noProof/>
                <w:webHidden/>
              </w:rPr>
              <w:fldChar w:fldCharType="separate"/>
            </w:r>
            <w:r w:rsidR="00C77D02">
              <w:rPr>
                <w:noProof/>
                <w:webHidden/>
              </w:rPr>
              <w:t>42</w:t>
            </w:r>
            <w:r w:rsidR="00C77D02">
              <w:rPr>
                <w:noProof/>
                <w:webHidden/>
              </w:rPr>
              <w:fldChar w:fldCharType="end"/>
            </w:r>
          </w:hyperlink>
        </w:p>
        <w:p w14:paraId="4D287FD2" w14:textId="77777777" w:rsidR="00C77D02" w:rsidRDefault="00CC1E01">
          <w:pPr>
            <w:pStyle w:val="Sumrio2"/>
            <w:tabs>
              <w:tab w:val="right" w:leader="dot" w:pos="8921"/>
            </w:tabs>
            <w:rPr>
              <w:rFonts w:eastAsiaTheme="minorEastAsia" w:cstheme="minorBidi"/>
              <w:b w:val="0"/>
              <w:bCs w:val="0"/>
              <w:noProof/>
              <w:sz w:val="24"/>
              <w:szCs w:val="24"/>
            </w:rPr>
          </w:pPr>
          <w:hyperlink w:anchor="_Toc499416056" w:history="1">
            <w:r w:rsidR="00C77D02" w:rsidRPr="00BE1F66">
              <w:rPr>
                <w:rStyle w:val="Hyperlink"/>
                <w:noProof/>
              </w:rPr>
              <w:t>4.3 DOCKER IMAGEM</w:t>
            </w:r>
            <w:r w:rsidR="00C77D02">
              <w:rPr>
                <w:noProof/>
                <w:webHidden/>
              </w:rPr>
              <w:tab/>
            </w:r>
            <w:r w:rsidR="00C77D02">
              <w:rPr>
                <w:noProof/>
                <w:webHidden/>
              </w:rPr>
              <w:fldChar w:fldCharType="begin"/>
            </w:r>
            <w:r w:rsidR="00C77D02">
              <w:rPr>
                <w:noProof/>
                <w:webHidden/>
              </w:rPr>
              <w:instrText xml:space="preserve"> PAGEREF _Toc499416056 \h </w:instrText>
            </w:r>
            <w:r w:rsidR="00C77D02">
              <w:rPr>
                <w:noProof/>
                <w:webHidden/>
              </w:rPr>
            </w:r>
            <w:r w:rsidR="00C77D02">
              <w:rPr>
                <w:noProof/>
                <w:webHidden/>
              </w:rPr>
              <w:fldChar w:fldCharType="separate"/>
            </w:r>
            <w:r w:rsidR="00C77D02">
              <w:rPr>
                <w:noProof/>
                <w:webHidden/>
              </w:rPr>
              <w:t>44</w:t>
            </w:r>
            <w:r w:rsidR="00C77D02">
              <w:rPr>
                <w:noProof/>
                <w:webHidden/>
              </w:rPr>
              <w:fldChar w:fldCharType="end"/>
            </w:r>
          </w:hyperlink>
        </w:p>
        <w:p w14:paraId="25BC84F1" w14:textId="77777777" w:rsidR="00C77D02" w:rsidRDefault="00CC1E01">
          <w:pPr>
            <w:pStyle w:val="Sumrio2"/>
            <w:tabs>
              <w:tab w:val="right" w:leader="dot" w:pos="8921"/>
            </w:tabs>
            <w:rPr>
              <w:rFonts w:eastAsiaTheme="minorEastAsia" w:cstheme="minorBidi"/>
              <w:b w:val="0"/>
              <w:bCs w:val="0"/>
              <w:noProof/>
              <w:sz w:val="24"/>
              <w:szCs w:val="24"/>
            </w:rPr>
          </w:pPr>
          <w:hyperlink w:anchor="_Toc499416057" w:history="1">
            <w:r w:rsidR="00C77D02" w:rsidRPr="00BE1F66">
              <w:rPr>
                <w:rStyle w:val="Hyperlink"/>
                <w:noProof/>
              </w:rPr>
              <w:t>4.4 DOCKERHUB</w:t>
            </w:r>
            <w:r w:rsidR="00C77D02">
              <w:rPr>
                <w:noProof/>
                <w:webHidden/>
              </w:rPr>
              <w:tab/>
            </w:r>
            <w:r w:rsidR="00C77D02">
              <w:rPr>
                <w:noProof/>
                <w:webHidden/>
              </w:rPr>
              <w:fldChar w:fldCharType="begin"/>
            </w:r>
            <w:r w:rsidR="00C77D02">
              <w:rPr>
                <w:noProof/>
                <w:webHidden/>
              </w:rPr>
              <w:instrText xml:space="preserve"> PAGEREF _Toc499416057 \h </w:instrText>
            </w:r>
            <w:r w:rsidR="00C77D02">
              <w:rPr>
                <w:noProof/>
                <w:webHidden/>
              </w:rPr>
            </w:r>
            <w:r w:rsidR="00C77D02">
              <w:rPr>
                <w:noProof/>
                <w:webHidden/>
              </w:rPr>
              <w:fldChar w:fldCharType="separate"/>
            </w:r>
            <w:r w:rsidR="00C77D02">
              <w:rPr>
                <w:noProof/>
                <w:webHidden/>
              </w:rPr>
              <w:t>46</w:t>
            </w:r>
            <w:r w:rsidR="00C77D02">
              <w:rPr>
                <w:noProof/>
                <w:webHidden/>
              </w:rPr>
              <w:fldChar w:fldCharType="end"/>
            </w:r>
          </w:hyperlink>
        </w:p>
        <w:p w14:paraId="4C44C95F" w14:textId="77777777" w:rsidR="00C77D02" w:rsidRDefault="00CC1E01">
          <w:pPr>
            <w:pStyle w:val="Sumrio2"/>
            <w:tabs>
              <w:tab w:val="right" w:leader="dot" w:pos="8921"/>
            </w:tabs>
            <w:rPr>
              <w:rFonts w:eastAsiaTheme="minorEastAsia" w:cstheme="minorBidi"/>
              <w:b w:val="0"/>
              <w:bCs w:val="0"/>
              <w:noProof/>
              <w:sz w:val="24"/>
              <w:szCs w:val="24"/>
            </w:rPr>
          </w:pPr>
          <w:hyperlink w:anchor="_Toc499416058" w:history="1">
            <w:r w:rsidR="00C77D02" w:rsidRPr="00BE1F66">
              <w:rPr>
                <w:rStyle w:val="Hyperlink"/>
                <w:noProof/>
              </w:rPr>
              <w:t>4.5 DOCKER CONTAINER</w:t>
            </w:r>
            <w:r w:rsidR="00C77D02">
              <w:rPr>
                <w:noProof/>
                <w:webHidden/>
              </w:rPr>
              <w:tab/>
            </w:r>
            <w:r w:rsidR="00C77D02">
              <w:rPr>
                <w:noProof/>
                <w:webHidden/>
              </w:rPr>
              <w:fldChar w:fldCharType="begin"/>
            </w:r>
            <w:r w:rsidR="00C77D02">
              <w:rPr>
                <w:noProof/>
                <w:webHidden/>
              </w:rPr>
              <w:instrText xml:space="preserve"> PAGEREF _Toc499416058 \h </w:instrText>
            </w:r>
            <w:r w:rsidR="00C77D02">
              <w:rPr>
                <w:noProof/>
                <w:webHidden/>
              </w:rPr>
            </w:r>
            <w:r w:rsidR="00C77D02">
              <w:rPr>
                <w:noProof/>
                <w:webHidden/>
              </w:rPr>
              <w:fldChar w:fldCharType="separate"/>
            </w:r>
            <w:r w:rsidR="00C77D02">
              <w:rPr>
                <w:noProof/>
                <w:webHidden/>
              </w:rPr>
              <w:t>49</w:t>
            </w:r>
            <w:r w:rsidR="00C77D02">
              <w:rPr>
                <w:noProof/>
                <w:webHidden/>
              </w:rPr>
              <w:fldChar w:fldCharType="end"/>
            </w:r>
          </w:hyperlink>
        </w:p>
        <w:p w14:paraId="05EE27B8" w14:textId="77777777" w:rsidR="00C77D02" w:rsidRDefault="00CC1E01">
          <w:pPr>
            <w:pStyle w:val="Sumrio3"/>
            <w:tabs>
              <w:tab w:val="right" w:leader="dot" w:pos="8921"/>
            </w:tabs>
            <w:rPr>
              <w:rFonts w:eastAsiaTheme="minorEastAsia" w:cstheme="minorBidi"/>
              <w:noProof/>
              <w:sz w:val="24"/>
              <w:szCs w:val="24"/>
            </w:rPr>
          </w:pPr>
          <w:hyperlink w:anchor="_Toc499416059" w:history="1">
            <w:r w:rsidR="00C77D02" w:rsidRPr="00BE1F66">
              <w:rPr>
                <w:rStyle w:val="Hyperlink"/>
                <w:rFonts w:ascii="Times New Roman" w:hAnsi="Times New Roman"/>
                <w:b/>
                <w:noProof/>
              </w:rPr>
              <w:t>4.5.1 Software de Gerenciamento de Containers</w:t>
            </w:r>
            <w:r w:rsidR="00C77D02">
              <w:rPr>
                <w:noProof/>
                <w:webHidden/>
              </w:rPr>
              <w:tab/>
            </w:r>
            <w:r w:rsidR="00C77D02">
              <w:rPr>
                <w:noProof/>
                <w:webHidden/>
              </w:rPr>
              <w:fldChar w:fldCharType="begin"/>
            </w:r>
            <w:r w:rsidR="00C77D02">
              <w:rPr>
                <w:noProof/>
                <w:webHidden/>
              </w:rPr>
              <w:instrText xml:space="preserve"> PAGEREF _Toc499416059 \h </w:instrText>
            </w:r>
            <w:r w:rsidR="00C77D02">
              <w:rPr>
                <w:noProof/>
                <w:webHidden/>
              </w:rPr>
            </w:r>
            <w:r w:rsidR="00C77D02">
              <w:rPr>
                <w:noProof/>
                <w:webHidden/>
              </w:rPr>
              <w:fldChar w:fldCharType="separate"/>
            </w:r>
            <w:r w:rsidR="00C77D02">
              <w:rPr>
                <w:noProof/>
                <w:webHidden/>
              </w:rPr>
              <w:t>52</w:t>
            </w:r>
            <w:r w:rsidR="00C77D02">
              <w:rPr>
                <w:noProof/>
                <w:webHidden/>
              </w:rPr>
              <w:fldChar w:fldCharType="end"/>
            </w:r>
          </w:hyperlink>
        </w:p>
        <w:p w14:paraId="1C766808"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0" w:history="1">
            <w:r w:rsidR="00C77D02" w:rsidRPr="00BE1F66">
              <w:rPr>
                <w:rStyle w:val="Hyperlink"/>
                <w:noProof/>
              </w:rPr>
              <w:t>4.6 DOCKER SWARM</w:t>
            </w:r>
            <w:r w:rsidR="00C77D02">
              <w:rPr>
                <w:noProof/>
                <w:webHidden/>
              </w:rPr>
              <w:tab/>
            </w:r>
            <w:r w:rsidR="00C77D02">
              <w:rPr>
                <w:noProof/>
                <w:webHidden/>
              </w:rPr>
              <w:fldChar w:fldCharType="begin"/>
            </w:r>
            <w:r w:rsidR="00C77D02">
              <w:rPr>
                <w:noProof/>
                <w:webHidden/>
              </w:rPr>
              <w:instrText xml:space="preserve"> PAGEREF _Toc499416060 \h </w:instrText>
            </w:r>
            <w:r w:rsidR="00C77D02">
              <w:rPr>
                <w:noProof/>
                <w:webHidden/>
              </w:rPr>
            </w:r>
            <w:r w:rsidR="00C77D02">
              <w:rPr>
                <w:noProof/>
                <w:webHidden/>
              </w:rPr>
              <w:fldChar w:fldCharType="separate"/>
            </w:r>
            <w:r w:rsidR="00C77D02">
              <w:rPr>
                <w:noProof/>
                <w:webHidden/>
              </w:rPr>
              <w:t>55</w:t>
            </w:r>
            <w:r w:rsidR="00C77D02">
              <w:rPr>
                <w:noProof/>
                <w:webHidden/>
              </w:rPr>
              <w:fldChar w:fldCharType="end"/>
            </w:r>
          </w:hyperlink>
        </w:p>
        <w:p w14:paraId="0581B880"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1" w:history="1">
            <w:r w:rsidR="00C77D02" w:rsidRPr="00BE1F66">
              <w:rPr>
                <w:rStyle w:val="Hyperlink"/>
                <w:noProof/>
              </w:rPr>
              <w:t>4.7 PLAY WITH DOCKER</w:t>
            </w:r>
            <w:r w:rsidR="00C77D02">
              <w:rPr>
                <w:noProof/>
                <w:webHidden/>
              </w:rPr>
              <w:tab/>
            </w:r>
            <w:r w:rsidR="00C77D02">
              <w:rPr>
                <w:noProof/>
                <w:webHidden/>
              </w:rPr>
              <w:fldChar w:fldCharType="begin"/>
            </w:r>
            <w:r w:rsidR="00C77D02">
              <w:rPr>
                <w:noProof/>
                <w:webHidden/>
              </w:rPr>
              <w:instrText xml:space="preserve"> PAGEREF _Toc499416061 \h </w:instrText>
            </w:r>
            <w:r w:rsidR="00C77D02">
              <w:rPr>
                <w:noProof/>
                <w:webHidden/>
              </w:rPr>
            </w:r>
            <w:r w:rsidR="00C77D02">
              <w:rPr>
                <w:noProof/>
                <w:webHidden/>
              </w:rPr>
              <w:fldChar w:fldCharType="separate"/>
            </w:r>
            <w:r w:rsidR="00C77D02">
              <w:rPr>
                <w:noProof/>
                <w:webHidden/>
              </w:rPr>
              <w:t>58</w:t>
            </w:r>
            <w:r w:rsidR="00C77D02">
              <w:rPr>
                <w:noProof/>
                <w:webHidden/>
              </w:rPr>
              <w:fldChar w:fldCharType="end"/>
            </w:r>
          </w:hyperlink>
        </w:p>
        <w:p w14:paraId="5C8FC5D0"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2" w:history="1">
            <w:r w:rsidR="00C77D02" w:rsidRPr="00BE1F66">
              <w:rPr>
                <w:rStyle w:val="Hyperlink"/>
                <w:noProof/>
              </w:rPr>
              <w:t>4.8 COMUNIDADE E EMPRESARIAL</w:t>
            </w:r>
            <w:r w:rsidR="00C77D02">
              <w:rPr>
                <w:noProof/>
                <w:webHidden/>
              </w:rPr>
              <w:tab/>
            </w:r>
            <w:r w:rsidR="00C77D02">
              <w:rPr>
                <w:noProof/>
                <w:webHidden/>
              </w:rPr>
              <w:fldChar w:fldCharType="begin"/>
            </w:r>
            <w:r w:rsidR="00C77D02">
              <w:rPr>
                <w:noProof/>
                <w:webHidden/>
              </w:rPr>
              <w:instrText xml:space="preserve"> PAGEREF _Toc499416062 \h </w:instrText>
            </w:r>
            <w:r w:rsidR="00C77D02">
              <w:rPr>
                <w:noProof/>
                <w:webHidden/>
              </w:rPr>
            </w:r>
            <w:r w:rsidR="00C77D02">
              <w:rPr>
                <w:noProof/>
                <w:webHidden/>
              </w:rPr>
              <w:fldChar w:fldCharType="separate"/>
            </w:r>
            <w:r w:rsidR="00C77D02">
              <w:rPr>
                <w:noProof/>
                <w:webHidden/>
              </w:rPr>
              <w:t>60</w:t>
            </w:r>
            <w:r w:rsidR="00C77D02">
              <w:rPr>
                <w:noProof/>
                <w:webHidden/>
              </w:rPr>
              <w:fldChar w:fldCharType="end"/>
            </w:r>
          </w:hyperlink>
        </w:p>
        <w:p w14:paraId="12A4A910" w14:textId="77777777" w:rsidR="00C77D02" w:rsidRDefault="00CC1E01">
          <w:pPr>
            <w:pStyle w:val="Sumrio3"/>
            <w:tabs>
              <w:tab w:val="right" w:leader="dot" w:pos="8921"/>
            </w:tabs>
            <w:rPr>
              <w:rFonts w:eastAsiaTheme="minorEastAsia" w:cstheme="minorBidi"/>
              <w:noProof/>
              <w:sz w:val="24"/>
              <w:szCs w:val="24"/>
            </w:rPr>
          </w:pPr>
          <w:hyperlink w:anchor="_Toc499416063" w:history="1">
            <w:r w:rsidR="00C77D02" w:rsidRPr="00BE1F66">
              <w:rPr>
                <w:rStyle w:val="Hyperlink"/>
                <w:rFonts w:ascii="Times New Roman" w:hAnsi="Times New Roman"/>
                <w:b/>
                <w:noProof/>
              </w:rPr>
              <w:t>4.8.1 Empresarial</w:t>
            </w:r>
            <w:r w:rsidR="00C77D02">
              <w:rPr>
                <w:noProof/>
                <w:webHidden/>
              </w:rPr>
              <w:tab/>
            </w:r>
            <w:r w:rsidR="00C77D02">
              <w:rPr>
                <w:noProof/>
                <w:webHidden/>
              </w:rPr>
              <w:fldChar w:fldCharType="begin"/>
            </w:r>
            <w:r w:rsidR="00C77D02">
              <w:rPr>
                <w:noProof/>
                <w:webHidden/>
              </w:rPr>
              <w:instrText xml:space="preserve"> PAGEREF _Toc499416063 \h </w:instrText>
            </w:r>
            <w:r w:rsidR="00C77D02">
              <w:rPr>
                <w:noProof/>
                <w:webHidden/>
              </w:rPr>
            </w:r>
            <w:r w:rsidR="00C77D02">
              <w:rPr>
                <w:noProof/>
                <w:webHidden/>
              </w:rPr>
              <w:fldChar w:fldCharType="separate"/>
            </w:r>
            <w:r w:rsidR="00C77D02">
              <w:rPr>
                <w:noProof/>
                <w:webHidden/>
              </w:rPr>
              <w:t>61</w:t>
            </w:r>
            <w:r w:rsidR="00C77D02">
              <w:rPr>
                <w:noProof/>
                <w:webHidden/>
              </w:rPr>
              <w:fldChar w:fldCharType="end"/>
            </w:r>
          </w:hyperlink>
        </w:p>
        <w:p w14:paraId="51F67EE3" w14:textId="77777777" w:rsidR="00C77D02" w:rsidRDefault="00CC1E01">
          <w:pPr>
            <w:pStyle w:val="Sumrio1"/>
            <w:tabs>
              <w:tab w:val="right" w:leader="dot" w:pos="8921"/>
            </w:tabs>
            <w:rPr>
              <w:rFonts w:eastAsiaTheme="minorEastAsia" w:cstheme="minorBidi"/>
              <w:b w:val="0"/>
              <w:bCs w:val="0"/>
              <w:noProof/>
            </w:rPr>
          </w:pPr>
          <w:hyperlink w:anchor="_Toc499416064" w:history="1">
            <w:r w:rsidR="00C77D02" w:rsidRPr="00BE1F66">
              <w:rPr>
                <w:rStyle w:val="Hyperlink"/>
                <w:noProof/>
              </w:rPr>
              <w:t>5 BOAS PRÁTICAS DE CONSTRUÇÃO DA APLICAÇÃO (DOZE FATORES)</w:t>
            </w:r>
            <w:r w:rsidR="00C77D02">
              <w:rPr>
                <w:noProof/>
                <w:webHidden/>
              </w:rPr>
              <w:tab/>
            </w:r>
            <w:r w:rsidR="00C77D02">
              <w:rPr>
                <w:noProof/>
                <w:webHidden/>
              </w:rPr>
              <w:fldChar w:fldCharType="begin"/>
            </w:r>
            <w:r w:rsidR="00C77D02">
              <w:rPr>
                <w:noProof/>
                <w:webHidden/>
              </w:rPr>
              <w:instrText xml:space="preserve"> PAGEREF _Toc499416064 \h </w:instrText>
            </w:r>
            <w:r w:rsidR="00C77D02">
              <w:rPr>
                <w:noProof/>
                <w:webHidden/>
              </w:rPr>
            </w:r>
            <w:r w:rsidR="00C77D02">
              <w:rPr>
                <w:noProof/>
                <w:webHidden/>
              </w:rPr>
              <w:fldChar w:fldCharType="separate"/>
            </w:r>
            <w:r w:rsidR="00C77D02">
              <w:rPr>
                <w:noProof/>
                <w:webHidden/>
              </w:rPr>
              <w:t>63</w:t>
            </w:r>
            <w:r w:rsidR="00C77D02">
              <w:rPr>
                <w:noProof/>
                <w:webHidden/>
              </w:rPr>
              <w:fldChar w:fldCharType="end"/>
            </w:r>
          </w:hyperlink>
        </w:p>
        <w:p w14:paraId="786EAD84"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5" w:history="1">
            <w:r w:rsidR="00C77D02" w:rsidRPr="00BE1F66">
              <w:rPr>
                <w:rStyle w:val="Hyperlink"/>
                <w:noProof/>
              </w:rPr>
              <w:t>5.1 OS DOZE FATORES</w:t>
            </w:r>
            <w:r w:rsidR="00C77D02">
              <w:rPr>
                <w:noProof/>
                <w:webHidden/>
              </w:rPr>
              <w:tab/>
            </w:r>
            <w:r w:rsidR="00C77D02">
              <w:rPr>
                <w:noProof/>
                <w:webHidden/>
              </w:rPr>
              <w:fldChar w:fldCharType="begin"/>
            </w:r>
            <w:r w:rsidR="00C77D02">
              <w:rPr>
                <w:noProof/>
                <w:webHidden/>
              </w:rPr>
              <w:instrText xml:space="preserve"> PAGEREF _Toc499416065 \h </w:instrText>
            </w:r>
            <w:r w:rsidR="00C77D02">
              <w:rPr>
                <w:noProof/>
                <w:webHidden/>
              </w:rPr>
            </w:r>
            <w:r w:rsidR="00C77D02">
              <w:rPr>
                <w:noProof/>
                <w:webHidden/>
              </w:rPr>
              <w:fldChar w:fldCharType="separate"/>
            </w:r>
            <w:r w:rsidR="00C77D02">
              <w:rPr>
                <w:noProof/>
                <w:webHidden/>
              </w:rPr>
              <w:t>64</w:t>
            </w:r>
            <w:r w:rsidR="00C77D02">
              <w:rPr>
                <w:noProof/>
                <w:webHidden/>
              </w:rPr>
              <w:fldChar w:fldCharType="end"/>
            </w:r>
          </w:hyperlink>
        </w:p>
        <w:p w14:paraId="4903A61A" w14:textId="77777777" w:rsidR="00C77D02" w:rsidRDefault="00CC1E01">
          <w:pPr>
            <w:pStyle w:val="Sumrio1"/>
            <w:tabs>
              <w:tab w:val="right" w:leader="dot" w:pos="8921"/>
            </w:tabs>
            <w:rPr>
              <w:rFonts w:eastAsiaTheme="minorEastAsia" w:cstheme="minorBidi"/>
              <w:b w:val="0"/>
              <w:bCs w:val="0"/>
              <w:noProof/>
            </w:rPr>
          </w:pPr>
          <w:hyperlink w:anchor="_Toc499416066" w:history="1">
            <w:r w:rsidR="00C77D02" w:rsidRPr="00BE1F66">
              <w:rPr>
                <w:rStyle w:val="Hyperlink"/>
                <w:noProof/>
              </w:rPr>
              <w:t>6 SOFTWARES DE ORQUESTRAÇÃO</w:t>
            </w:r>
            <w:r w:rsidR="00C77D02">
              <w:rPr>
                <w:noProof/>
                <w:webHidden/>
              </w:rPr>
              <w:tab/>
            </w:r>
            <w:r w:rsidR="00C77D02">
              <w:rPr>
                <w:noProof/>
                <w:webHidden/>
              </w:rPr>
              <w:fldChar w:fldCharType="begin"/>
            </w:r>
            <w:r w:rsidR="00C77D02">
              <w:rPr>
                <w:noProof/>
                <w:webHidden/>
              </w:rPr>
              <w:instrText xml:space="preserve"> PAGEREF _Toc499416066 \h </w:instrText>
            </w:r>
            <w:r w:rsidR="00C77D02">
              <w:rPr>
                <w:noProof/>
                <w:webHidden/>
              </w:rPr>
            </w:r>
            <w:r w:rsidR="00C77D02">
              <w:rPr>
                <w:noProof/>
                <w:webHidden/>
              </w:rPr>
              <w:fldChar w:fldCharType="separate"/>
            </w:r>
            <w:r w:rsidR="00C77D02">
              <w:rPr>
                <w:noProof/>
                <w:webHidden/>
              </w:rPr>
              <w:t>65</w:t>
            </w:r>
            <w:r w:rsidR="00C77D02">
              <w:rPr>
                <w:noProof/>
                <w:webHidden/>
              </w:rPr>
              <w:fldChar w:fldCharType="end"/>
            </w:r>
          </w:hyperlink>
        </w:p>
        <w:p w14:paraId="2C0804BE" w14:textId="77777777" w:rsidR="00C77D02" w:rsidRDefault="00CC1E01">
          <w:pPr>
            <w:pStyle w:val="Sumrio1"/>
            <w:tabs>
              <w:tab w:val="left" w:pos="480"/>
              <w:tab w:val="right" w:leader="dot" w:pos="8921"/>
            </w:tabs>
            <w:rPr>
              <w:rFonts w:eastAsiaTheme="minorEastAsia" w:cstheme="minorBidi"/>
              <w:b w:val="0"/>
              <w:bCs w:val="0"/>
              <w:noProof/>
            </w:rPr>
          </w:pPr>
          <w:hyperlink w:anchor="_Toc499416067" w:history="1">
            <w:r w:rsidR="00C77D02" w:rsidRPr="00BE1F66">
              <w:rPr>
                <w:rStyle w:val="Hyperlink"/>
                <w:noProof/>
              </w:rPr>
              <w:t>7</w:t>
            </w:r>
            <w:r w:rsidR="00C77D02">
              <w:rPr>
                <w:rFonts w:eastAsiaTheme="minorEastAsia" w:cstheme="minorBidi"/>
                <w:b w:val="0"/>
                <w:bCs w:val="0"/>
                <w:noProof/>
              </w:rPr>
              <w:tab/>
            </w:r>
            <w:r w:rsidR="00C77D02" w:rsidRPr="00BE1F66">
              <w:rPr>
                <w:rStyle w:val="Hyperlink"/>
                <w:noProof/>
              </w:rPr>
              <w:t>ESTUDO DE CASO</w:t>
            </w:r>
            <w:r w:rsidR="00C77D02">
              <w:rPr>
                <w:noProof/>
                <w:webHidden/>
              </w:rPr>
              <w:tab/>
            </w:r>
            <w:r w:rsidR="00C77D02">
              <w:rPr>
                <w:noProof/>
                <w:webHidden/>
              </w:rPr>
              <w:fldChar w:fldCharType="begin"/>
            </w:r>
            <w:r w:rsidR="00C77D02">
              <w:rPr>
                <w:noProof/>
                <w:webHidden/>
              </w:rPr>
              <w:instrText xml:space="preserve"> PAGEREF _Toc499416067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4AAAC9EF"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8" w:history="1">
            <w:r w:rsidR="00C77D02" w:rsidRPr="00BE1F66">
              <w:rPr>
                <w:rStyle w:val="Hyperlink"/>
                <w:noProof/>
              </w:rPr>
              <w:t>7.1 OBJETIVO</w:t>
            </w:r>
            <w:r w:rsidR="00C77D02">
              <w:rPr>
                <w:noProof/>
                <w:webHidden/>
              </w:rPr>
              <w:tab/>
            </w:r>
            <w:r w:rsidR="00C77D02">
              <w:rPr>
                <w:noProof/>
                <w:webHidden/>
              </w:rPr>
              <w:fldChar w:fldCharType="begin"/>
            </w:r>
            <w:r w:rsidR="00C77D02">
              <w:rPr>
                <w:noProof/>
                <w:webHidden/>
              </w:rPr>
              <w:instrText xml:space="preserve"> PAGEREF _Toc499416068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1511B8A8" w14:textId="77777777" w:rsidR="00C77D02" w:rsidRDefault="00CC1E01">
          <w:pPr>
            <w:pStyle w:val="Sumrio2"/>
            <w:tabs>
              <w:tab w:val="right" w:leader="dot" w:pos="8921"/>
            </w:tabs>
            <w:rPr>
              <w:rFonts w:eastAsiaTheme="minorEastAsia" w:cstheme="minorBidi"/>
              <w:b w:val="0"/>
              <w:bCs w:val="0"/>
              <w:noProof/>
              <w:sz w:val="24"/>
              <w:szCs w:val="24"/>
            </w:rPr>
          </w:pPr>
          <w:hyperlink w:anchor="_Toc499416069" w:history="1">
            <w:r w:rsidR="00C77D02" w:rsidRPr="00BE1F66">
              <w:rPr>
                <w:rStyle w:val="Hyperlink"/>
                <w:noProof/>
              </w:rPr>
              <w:t>7.2 CENÁRIO ATUAL</w:t>
            </w:r>
            <w:r w:rsidR="00C77D02">
              <w:rPr>
                <w:noProof/>
                <w:webHidden/>
              </w:rPr>
              <w:tab/>
            </w:r>
            <w:r w:rsidR="00C77D02">
              <w:rPr>
                <w:noProof/>
                <w:webHidden/>
              </w:rPr>
              <w:fldChar w:fldCharType="begin"/>
            </w:r>
            <w:r w:rsidR="00C77D02">
              <w:rPr>
                <w:noProof/>
                <w:webHidden/>
              </w:rPr>
              <w:instrText xml:space="preserve"> PAGEREF _Toc499416069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63E5CEE9"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0" w:history="1">
            <w:r w:rsidR="00C77D02" w:rsidRPr="00BE1F66">
              <w:rPr>
                <w:rStyle w:val="Hyperlink"/>
                <w:noProof/>
              </w:rPr>
              <w:t>7.3 DESCRIÇÃO DO PROJETO</w:t>
            </w:r>
            <w:r w:rsidR="00C77D02">
              <w:rPr>
                <w:noProof/>
                <w:webHidden/>
              </w:rPr>
              <w:tab/>
            </w:r>
            <w:r w:rsidR="00C77D02">
              <w:rPr>
                <w:noProof/>
                <w:webHidden/>
              </w:rPr>
              <w:fldChar w:fldCharType="begin"/>
            </w:r>
            <w:r w:rsidR="00C77D02">
              <w:rPr>
                <w:noProof/>
                <w:webHidden/>
              </w:rPr>
              <w:instrText xml:space="preserve"> PAGEREF _Toc499416070 \h </w:instrText>
            </w:r>
            <w:r w:rsidR="00C77D02">
              <w:rPr>
                <w:noProof/>
                <w:webHidden/>
              </w:rPr>
            </w:r>
            <w:r w:rsidR="00C77D02">
              <w:rPr>
                <w:noProof/>
                <w:webHidden/>
              </w:rPr>
              <w:fldChar w:fldCharType="separate"/>
            </w:r>
            <w:r w:rsidR="00C77D02">
              <w:rPr>
                <w:noProof/>
                <w:webHidden/>
              </w:rPr>
              <w:t>66</w:t>
            </w:r>
            <w:r w:rsidR="00C77D02">
              <w:rPr>
                <w:noProof/>
                <w:webHidden/>
              </w:rPr>
              <w:fldChar w:fldCharType="end"/>
            </w:r>
          </w:hyperlink>
        </w:p>
        <w:p w14:paraId="023F9E3C"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1" w:history="1">
            <w:r w:rsidR="00C77D02" w:rsidRPr="00BE1F66">
              <w:rPr>
                <w:rStyle w:val="Hyperlink"/>
                <w:noProof/>
              </w:rPr>
              <w:t>7.4 ENVOLVIMENTO</w:t>
            </w:r>
            <w:r w:rsidR="00C77D02">
              <w:rPr>
                <w:noProof/>
                <w:webHidden/>
              </w:rPr>
              <w:tab/>
            </w:r>
            <w:r w:rsidR="00C77D02">
              <w:rPr>
                <w:noProof/>
                <w:webHidden/>
              </w:rPr>
              <w:fldChar w:fldCharType="begin"/>
            </w:r>
            <w:r w:rsidR="00C77D02">
              <w:rPr>
                <w:noProof/>
                <w:webHidden/>
              </w:rPr>
              <w:instrText xml:space="preserve"> PAGEREF _Toc499416071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5DA61240" w14:textId="77777777" w:rsidR="00C77D02" w:rsidRDefault="00CC1E01">
          <w:pPr>
            <w:pStyle w:val="Sumrio3"/>
            <w:tabs>
              <w:tab w:val="right" w:leader="dot" w:pos="8921"/>
            </w:tabs>
            <w:rPr>
              <w:rFonts w:eastAsiaTheme="minorEastAsia" w:cstheme="minorBidi"/>
              <w:noProof/>
              <w:sz w:val="24"/>
              <w:szCs w:val="24"/>
            </w:rPr>
          </w:pPr>
          <w:hyperlink w:anchor="_Toc499416072" w:history="1">
            <w:r w:rsidR="00C77D02" w:rsidRPr="00BE1F66">
              <w:rPr>
                <w:rStyle w:val="Hyperlink"/>
                <w:rFonts w:ascii="Times New Roman" w:hAnsi="Times New Roman"/>
                <w:b/>
                <w:noProof/>
              </w:rPr>
              <w:t>7.4.1. Abrangência</w:t>
            </w:r>
            <w:r w:rsidR="00C77D02">
              <w:rPr>
                <w:noProof/>
                <w:webHidden/>
              </w:rPr>
              <w:tab/>
            </w:r>
            <w:r w:rsidR="00C77D02">
              <w:rPr>
                <w:noProof/>
                <w:webHidden/>
              </w:rPr>
              <w:fldChar w:fldCharType="begin"/>
            </w:r>
            <w:r w:rsidR="00C77D02">
              <w:rPr>
                <w:noProof/>
                <w:webHidden/>
              </w:rPr>
              <w:instrText xml:space="preserve"> PAGEREF _Toc499416072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471712C5"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3" w:history="1">
            <w:r w:rsidR="00C77D02" w:rsidRPr="00BE1F66">
              <w:rPr>
                <w:rStyle w:val="Hyperlink"/>
                <w:noProof/>
              </w:rPr>
              <w:t>7.5 RESTRIÇÕES</w:t>
            </w:r>
            <w:r w:rsidR="00C77D02">
              <w:rPr>
                <w:noProof/>
                <w:webHidden/>
              </w:rPr>
              <w:tab/>
            </w:r>
            <w:r w:rsidR="00C77D02">
              <w:rPr>
                <w:noProof/>
                <w:webHidden/>
              </w:rPr>
              <w:fldChar w:fldCharType="begin"/>
            </w:r>
            <w:r w:rsidR="00C77D02">
              <w:rPr>
                <w:noProof/>
                <w:webHidden/>
              </w:rPr>
              <w:instrText xml:space="preserve"> PAGEREF _Toc499416073 \h </w:instrText>
            </w:r>
            <w:r w:rsidR="00C77D02">
              <w:rPr>
                <w:noProof/>
                <w:webHidden/>
              </w:rPr>
            </w:r>
            <w:r w:rsidR="00C77D02">
              <w:rPr>
                <w:noProof/>
                <w:webHidden/>
              </w:rPr>
              <w:fldChar w:fldCharType="separate"/>
            </w:r>
            <w:r w:rsidR="00C77D02">
              <w:rPr>
                <w:noProof/>
                <w:webHidden/>
              </w:rPr>
              <w:t>67</w:t>
            </w:r>
            <w:r w:rsidR="00C77D02">
              <w:rPr>
                <w:noProof/>
                <w:webHidden/>
              </w:rPr>
              <w:fldChar w:fldCharType="end"/>
            </w:r>
          </w:hyperlink>
        </w:p>
        <w:p w14:paraId="5B37E129"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4" w:history="1">
            <w:r w:rsidR="00C77D02" w:rsidRPr="00BE1F66">
              <w:rPr>
                <w:rStyle w:val="Hyperlink"/>
                <w:noProof/>
              </w:rPr>
              <w:t>7.6 PROPOSTA DE SOLUÇÃO TECNOLÓGICA ESCOLHIDA</w:t>
            </w:r>
            <w:r w:rsidR="00C77D02">
              <w:rPr>
                <w:noProof/>
                <w:webHidden/>
              </w:rPr>
              <w:tab/>
            </w:r>
            <w:r w:rsidR="00C77D02">
              <w:rPr>
                <w:noProof/>
                <w:webHidden/>
              </w:rPr>
              <w:fldChar w:fldCharType="begin"/>
            </w:r>
            <w:r w:rsidR="00C77D02">
              <w:rPr>
                <w:noProof/>
                <w:webHidden/>
              </w:rPr>
              <w:instrText xml:space="preserve"> PAGEREF _Toc499416074 \h </w:instrText>
            </w:r>
            <w:r w:rsidR="00C77D02">
              <w:rPr>
                <w:noProof/>
                <w:webHidden/>
              </w:rPr>
            </w:r>
            <w:r w:rsidR="00C77D02">
              <w:rPr>
                <w:noProof/>
                <w:webHidden/>
              </w:rPr>
              <w:fldChar w:fldCharType="separate"/>
            </w:r>
            <w:r w:rsidR="00C77D02">
              <w:rPr>
                <w:noProof/>
                <w:webHidden/>
              </w:rPr>
              <w:t>68</w:t>
            </w:r>
            <w:r w:rsidR="00C77D02">
              <w:rPr>
                <w:noProof/>
                <w:webHidden/>
              </w:rPr>
              <w:fldChar w:fldCharType="end"/>
            </w:r>
          </w:hyperlink>
        </w:p>
        <w:p w14:paraId="09C5DAAF"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5" w:history="1">
            <w:r w:rsidR="00C77D02" w:rsidRPr="00BE1F66">
              <w:rPr>
                <w:rStyle w:val="Hyperlink"/>
                <w:noProof/>
              </w:rPr>
              <w:t>7.8 DIAGRAMA DE ATIVIDADES</w:t>
            </w:r>
            <w:r w:rsidR="00C77D02">
              <w:rPr>
                <w:noProof/>
                <w:webHidden/>
              </w:rPr>
              <w:tab/>
            </w:r>
            <w:r w:rsidR="00C77D02">
              <w:rPr>
                <w:noProof/>
                <w:webHidden/>
              </w:rPr>
              <w:fldChar w:fldCharType="begin"/>
            </w:r>
            <w:r w:rsidR="00C77D02">
              <w:rPr>
                <w:noProof/>
                <w:webHidden/>
              </w:rPr>
              <w:instrText xml:space="preserve"> PAGEREF _Toc499416075 \h </w:instrText>
            </w:r>
            <w:r w:rsidR="00C77D02">
              <w:rPr>
                <w:noProof/>
                <w:webHidden/>
              </w:rPr>
            </w:r>
            <w:r w:rsidR="00C77D02">
              <w:rPr>
                <w:noProof/>
                <w:webHidden/>
              </w:rPr>
              <w:fldChar w:fldCharType="separate"/>
            </w:r>
            <w:r w:rsidR="00C77D02">
              <w:rPr>
                <w:noProof/>
                <w:webHidden/>
              </w:rPr>
              <w:t>68</w:t>
            </w:r>
            <w:r w:rsidR="00C77D02">
              <w:rPr>
                <w:noProof/>
                <w:webHidden/>
              </w:rPr>
              <w:fldChar w:fldCharType="end"/>
            </w:r>
          </w:hyperlink>
        </w:p>
        <w:p w14:paraId="06631790"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6" w:history="1">
            <w:r w:rsidR="00C77D02" w:rsidRPr="00BE1F66">
              <w:rPr>
                <w:rStyle w:val="Hyperlink"/>
                <w:noProof/>
              </w:rPr>
              <w:t>7.9 REGRAS DE NEGÓCIO</w:t>
            </w:r>
            <w:r w:rsidR="00C77D02">
              <w:rPr>
                <w:noProof/>
                <w:webHidden/>
              </w:rPr>
              <w:tab/>
            </w:r>
            <w:r w:rsidR="00C77D02">
              <w:rPr>
                <w:noProof/>
                <w:webHidden/>
              </w:rPr>
              <w:fldChar w:fldCharType="begin"/>
            </w:r>
            <w:r w:rsidR="00C77D02">
              <w:rPr>
                <w:noProof/>
                <w:webHidden/>
              </w:rPr>
              <w:instrText xml:space="preserve"> PAGEREF _Toc499416076 \h </w:instrText>
            </w:r>
            <w:r w:rsidR="00C77D02">
              <w:rPr>
                <w:noProof/>
                <w:webHidden/>
              </w:rPr>
            </w:r>
            <w:r w:rsidR="00C77D02">
              <w:rPr>
                <w:noProof/>
                <w:webHidden/>
              </w:rPr>
              <w:fldChar w:fldCharType="separate"/>
            </w:r>
            <w:r w:rsidR="00C77D02">
              <w:rPr>
                <w:noProof/>
                <w:webHidden/>
              </w:rPr>
              <w:t>70</w:t>
            </w:r>
            <w:r w:rsidR="00C77D02">
              <w:rPr>
                <w:noProof/>
                <w:webHidden/>
              </w:rPr>
              <w:fldChar w:fldCharType="end"/>
            </w:r>
          </w:hyperlink>
        </w:p>
        <w:p w14:paraId="228B9454" w14:textId="77777777" w:rsidR="00C77D02" w:rsidRDefault="00CC1E01">
          <w:pPr>
            <w:pStyle w:val="Sumrio2"/>
            <w:tabs>
              <w:tab w:val="right" w:leader="dot" w:pos="8921"/>
            </w:tabs>
            <w:rPr>
              <w:rFonts w:eastAsiaTheme="minorEastAsia" w:cstheme="minorBidi"/>
              <w:b w:val="0"/>
              <w:bCs w:val="0"/>
              <w:noProof/>
              <w:sz w:val="24"/>
              <w:szCs w:val="24"/>
            </w:rPr>
          </w:pPr>
          <w:hyperlink w:anchor="_Toc499416077" w:history="1">
            <w:r w:rsidR="00C77D02" w:rsidRPr="00BE1F66">
              <w:rPr>
                <w:rStyle w:val="Hyperlink"/>
                <w:noProof/>
              </w:rPr>
              <w:t>7.10 INTERFACE VISUAL</w:t>
            </w:r>
            <w:r w:rsidR="00C77D02">
              <w:rPr>
                <w:noProof/>
                <w:webHidden/>
              </w:rPr>
              <w:tab/>
            </w:r>
            <w:r w:rsidR="00C77D02">
              <w:rPr>
                <w:noProof/>
                <w:webHidden/>
              </w:rPr>
              <w:fldChar w:fldCharType="begin"/>
            </w:r>
            <w:r w:rsidR="00C77D02">
              <w:rPr>
                <w:noProof/>
                <w:webHidden/>
              </w:rPr>
              <w:instrText xml:space="preserve"> PAGEREF _Toc499416077 \h </w:instrText>
            </w:r>
            <w:r w:rsidR="00C77D02">
              <w:rPr>
                <w:noProof/>
                <w:webHidden/>
              </w:rPr>
            </w:r>
            <w:r w:rsidR="00C77D02">
              <w:rPr>
                <w:noProof/>
                <w:webHidden/>
              </w:rPr>
              <w:fldChar w:fldCharType="separate"/>
            </w:r>
            <w:r w:rsidR="00C77D02">
              <w:rPr>
                <w:noProof/>
                <w:webHidden/>
              </w:rPr>
              <w:t>71</w:t>
            </w:r>
            <w:r w:rsidR="00C77D02">
              <w:rPr>
                <w:noProof/>
                <w:webHidden/>
              </w:rPr>
              <w:fldChar w:fldCharType="end"/>
            </w:r>
          </w:hyperlink>
        </w:p>
        <w:p w14:paraId="5FC62A03" w14:textId="77777777" w:rsidR="00C77D02" w:rsidRDefault="00CC1E01">
          <w:pPr>
            <w:pStyle w:val="Sumrio1"/>
            <w:tabs>
              <w:tab w:val="right" w:leader="dot" w:pos="8921"/>
            </w:tabs>
            <w:rPr>
              <w:rFonts w:eastAsiaTheme="minorEastAsia" w:cstheme="minorBidi"/>
              <w:b w:val="0"/>
              <w:bCs w:val="0"/>
              <w:noProof/>
            </w:rPr>
          </w:pPr>
          <w:hyperlink w:anchor="_Toc499416078" w:history="1">
            <w:r w:rsidR="00C77D02" w:rsidRPr="00BE1F66">
              <w:rPr>
                <w:rStyle w:val="Hyperlink"/>
                <w:noProof/>
              </w:rPr>
              <w:t>8 INFRAESTRUTURA</w:t>
            </w:r>
            <w:r w:rsidR="00C77D02">
              <w:rPr>
                <w:noProof/>
                <w:webHidden/>
              </w:rPr>
              <w:tab/>
            </w:r>
            <w:r w:rsidR="00C77D02">
              <w:rPr>
                <w:noProof/>
                <w:webHidden/>
              </w:rPr>
              <w:fldChar w:fldCharType="begin"/>
            </w:r>
            <w:r w:rsidR="00C77D02">
              <w:rPr>
                <w:noProof/>
                <w:webHidden/>
              </w:rPr>
              <w:instrText xml:space="preserve"> PAGEREF _Toc499416078 \h </w:instrText>
            </w:r>
            <w:r w:rsidR="00C77D02">
              <w:rPr>
                <w:noProof/>
                <w:webHidden/>
              </w:rPr>
            </w:r>
            <w:r w:rsidR="00C77D02">
              <w:rPr>
                <w:noProof/>
                <w:webHidden/>
              </w:rPr>
              <w:fldChar w:fldCharType="separate"/>
            </w:r>
            <w:r w:rsidR="00C77D02">
              <w:rPr>
                <w:noProof/>
                <w:webHidden/>
              </w:rPr>
              <w:t>76</w:t>
            </w:r>
            <w:r w:rsidR="00C77D02">
              <w:rPr>
                <w:noProof/>
                <w:webHidden/>
              </w:rPr>
              <w:fldChar w:fldCharType="end"/>
            </w:r>
          </w:hyperlink>
        </w:p>
        <w:p w14:paraId="5046AA94" w14:textId="77777777" w:rsidR="00C77D02" w:rsidRDefault="00CC1E01">
          <w:pPr>
            <w:pStyle w:val="Sumrio1"/>
            <w:tabs>
              <w:tab w:val="right" w:leader="dot" w:pos="8921"/>
            </w:tabs>
            <w:rPr>
              <w:rFonts w:eastAsiaTheme="minorEastAsia" w:cstheme="minorBidi"/>
              <w:b w:val="0"/>
              <w:bCs w:val="0"/>
              <w:noProof/>
            </w:rPr>
          </w:pPr>
          <w:hyperlink w:anchor="_Toc499416079" w:history="1">
            <w:r w:rsidR="00C77D02" w:rsidRPr="00BE1F66">
              <w:rPr>
                <w:rStyle w:val="Hyperlink"/>
                <w:noProof/>
              </w:rPr>
              <w:t>9 CONCLUSÃO</w:t>
            </w:r>
            <w:r w:rsidR="00C77D02">
              <w:rPr>
                <w:noProof/>
                <w:webHidden/>
              </w:rPr>
              <w:tab/>
            </w:r>
            <w:r w:rsidR="00C77D02">
              <w:rPr>
                <w:noProof/>
                <w:webHidden/>
              </w:rPr>
              <w:fldChar w:fldCharType="begin"/>
            </w:r>
            <w:r w:rsidR="00C77D02">
              <w:rPr>
                <w:noProof/>
                <w:webHidden/>
              </w:rPr>
              <w:instrText xml:space="preserve"> PAGEREF _Toc499416079 \h </w:instrText>
            </w:r>
            <w:r w:rsidR="00C77D02">
              <w:rPr>
                <w:noProof/>
                <w:webHidden/>
              </w:rPr>
            </w:r>
            <w:r w:rsidR="00C77D02">
              <w:rPr>
                <w:noProof/>
                <w:webHidden/>
              </w:rPr>
              <w:fldChar w:fldCharType="separate"/>
            </w:r>
            <w:r w:rsidR="00C77D02">
              <w:rPr>
                <w:noProof/>
                <w:webHidden/>
              </w:rPr>
              <w:t>78</w:t>
            </w:r>
            <w:r w:rsidR="00C77D02">
              <w:rPr>
                <w:noProof/>
                <w:webHidden/>
              </w:rPr>
              <w:fldChar w:fldCharType="end"/>
            </w:r>
          </w:hyperlink>
        </w:p>
        <w:p w14:paraId="420AC269" w14:textId="77777777" w:rsidR="00C77D02" w:rsidRDefault="00CC1E01">
          <w:pPr>
            <w:pStyle w:val="Sumrio1"/>
            <w:tabs>
              <w:tab w:val="right" w:leader="dot" w:pos="8921"/>
            </w:tabs>
            <w:rPr>
              <w:rFonts w:eastAsiaTheme="minorEastAsia" w:cstheme="minorBidi"/>
              <w:b w:val="0"/>
              <w:bCs w:val="0"/>
              <w:noProof/>
            </w:rPr>
          </w:pPr>
          <w:hyperlink w:anchor="_Toc499416080" w:history="1">
            <w:r w:rsidR="00C77D02" w:rsidRPr="00BE1F66">
              <w:rPr>
                <w:rStyle w:val="Hyperlink"/>
                <w:noProof/>
              </w:rPr>
              <w:t>10 TRABALHOS FUTUROS</w:t>
            </w:r>
            <w:r w:rsidR="00C77D02">
              <w:rPr>
                <w:noProof/>
                <w:webHidden/>
              </w:rPr>
              <w:tab/>
            </w:r>
            <w:r w:rsidR="00C77D02">
              <w:rPr>
                <w:noProof/>
                <w:webHidden/>
              </w:rPr>
              <w:fldChar w:fldCharType="begin"/>
            </w:r>
            <w:r w:rsidR="00C77D02">
              <w:rPr>
                <w:noProof/>
                <w:webHidden/>
              </w:rPr>
              <w:instrText xml:space="preserve"> PAGEREF _Toc499416080 \h </w:instrText>
            </w:r>
            <w:r w:rsidR="00C77D02">
              <w:rPr>
                <w:noProof/>
                <w:webHidden/>
              </w:rPr>
            </w:r>
            <w:r w:rsidR="00C77D02">
              <w:rPr>
                <w:noProof/>
                <w:webHidden/>
              </w:rPr>
              <w:fldChar w:fldCharType="separate"/>
            </w:r>
            <w:r w:rsidR="00C77D02">
              <w:rPr>
                <w:noProof/>
                <w:webHidden/>
              </w:rPr>
              <w:t>79</w:t>
            </w:r>
            <w:r w:rsidR="00C77D02">
              <w:rPr>
                <w:noProof/>
                <w:webHidden/>
              </w:rPr>
              <w:fldChar w:fldCharType="end"/>
            </w:r>
          </w:hyperlink>
        </w:p>
        <w:p w14:paraId="31D11D66" w14:textId="77777777" w:rsidR="00C77D02" w:rsidRDefault="00CC1E01">
          <w:pPr>
            <w:pStyle w:val="Sumrio1"/>
            <w:tabs>
              <w:tab w:val="right" w:leader="dot" w:pos="8921"/>
            </w:tabs>
            <w:rPr>
              <w:rFonts w:eastAsiaTheme="minorEastAsia" w:cstheme="minorBidi"/>
              <w:b w:val="0"/>
              <w:bCs w:val="0"/>
              <w:noProof/>
            </w:rPr>
          </w:pPr>
          <w:hyperlink w:anchor="_Toc499416081" w:history="1">
            <w:r w:rsidR="00C77D02" w:rsidRPr="00BE1F66">
              <w:rPr>
                <w:rStyle w:val="Hyperlink"/>
                <w:noProof/>
              </w:rPr>
              <w:t>11 REFERÊNCIAS</w:t>
            </w:r>
            <w:r w:rsidR="00C77D02">
              <w:rPr>
                <w:noProof/>
                <w:webHidden/>
              </w:rPr>
              <w:tab/>
            </w:r>
            <w:r w:rsidR="00C77D02">
              <w:rPr>
                <w:noProof/>
                <w:webHidden/>
              </w:rPr>
              <w:fldChar w:fldCharType="begin"/>
            </w:r>
            <w:r w:rsidR="00C77D02">
              <w:rPr>
                <w:noProof/>
                <w:webHidden/>
              </w:rPr>
              <w:instrText xml:space="preserve"> PAGEREF _Toc499416081 \h </w:instrText>
            </w:r>
            <w:r w:rsidR="00C77D02">
              <w:rPr>
                <w:noProof/>
                <w:webHidden/>
              </w:rPr>
            </w:r>
            <w:r w:rsidR="00C77D02">
              <w:rPr>
                <w:noProof/>
                <w:webHidden/>
              </w:rPr>
              <w:fldChar w:fldCharType="separate"/>
            </w:r>
            <w:r w:rsidR="00C77D02">
              <w:rPr>
                <w:noProof/>
                <w:webHidden/>
              </w:rPr>
              <w:t>80</w:t>
            </w:r>
            <w:r w:rsidR="00C77D02">
              <w:rPr>
                <w:noProof/>
                <w:webHidden/>
              </w:rPr>
              <w:fldChar w:fldCharType="end"/>
            </w:r>
          </w:hyperlink>
        </w:p>
        <w:p w14:paraId="3E619112" w14:textId="77777777" w:rsidR="00C77D02" w:rsidRDefault="00CC1E01">
          <w:pPr>
            <w:pStyle w:val="Sumrio1"/>
            <w:tabs>
              <w:tab w:val="right" w:leader="dot" w:pos="8921"/>
            </w:tabs>
            <w:rPr>
              <w:rFonts w:eastAsiaTheme="minorEastAsia" w:cstheme="minorBidi"/>
              <w:b w:val="0"/>
              <w:bCs w:val="0"/>
              <w:noProof/>
            </w:rPr>
          </w:pPr>
          <w:hyperlink w:anchor="_Toc499416082" w:history="1">
            <w:r w:rsidR="00C77D02" w:rsidRPr="00BE1F66">
              <w:rPr>
                <w:rStyle w:val="Hyperlink"/>
                <w:noProof/>
              </w:rPr>
              <w:t>12 APÊNDICE</w:t>
            </w:r>
            <w:r w:rsidR="00C77D02">
              <w:rPr>
                <w:noProof/>
                <w:webHidden/>
              </w:rPr>
              <w:tab/>
            </w:r>
            <w:r w:rsidR="00C77D02">
              <w:rPr>
                <w:noProof/>
                <w:webHidden/>
              </w:rPr>
              <w:fldChar w:fldCharType="begin"/>
            </w:r>
            <w:r w:rsidR="00C77D02">
              <w:rPr>
                <w:noProof/>
                <w:webHidden/>
              </w:rPr>
              <w:instrText xml:space="preserve"> PAGEREF _Toc499416082 \h </w:instrText>
            </w:r>
            <w:r w:rsidR="00C77D02">
              <w:rPr>
                <w:noProof/>
                <w:webHidden/>
              </w:rPr>
            </w:r>
            <w:r w:rsidR="00C77D02">
              <w:rPr>
                <w:noProof/>
                <w:webHidden/>
              </w:rPr>
              <w:fldChar w:fldCharType="separate"/>
            </w:r>
            <w:r w:rsidR="00C77D02">
              <w:rPr>
                <w:noProof/>
                <w:webHidden/>
              </w:rPr>
              <w:t>82</w:t>
            </w:r>
            <w:r w:rsidR="00C77D02">
              <w:rPr>
                <w:noProof/>
                <w:webHidden/>
              </w:rPr>
              <w:fldChar w:fldCharType="end"/>
            </w:r>
          </w:hyperlink>
        </w:p>
        <w:p w14:paraId="4007302A" w14:textId="77777777" w:rsidR="00C77D02" w:rsidRDefault="00CC1E01">
          <w:pPr>
            <w:pStyle w:val="Sumrio2"/>
            <w:tabs>
              <w:tab w:val="right" w:leader="dot" w:pos="8921"/>
            </w:tabs>
            <w:rPr>
              <w:rFonts w:eastAsiaTheme="minorEastAsia" w:cstheme="minorBidi"/>
              <w:b w:val="0"/>
              <w:bCs w:val="0"/>
              <w:noProof/>
              <w:sz w:val="24"/>
              <w:szCs w:val="24"/>
            </w:rPr>
          </w:pPr>
          <w:hyperlink w:anchor="_Toc499416083" w:history="1">
            <w:r w:rsidR="00C77D02" w:rsidRPr="00BE1F66">
              <w:rPr>
                <w:rStyle w:val="Hyperlink"/>
                <w:noProof/>
              </w:rPr>
              <w:t>Apêndice 12.1 – Dockerfile - X64</w:t>
            </w:r>
            <w:r w:rsidR="00C77D02">
              <w:rPr>
                <w:noProof/>
                <w:webHidden/>
              </w:rPr>
              <w:tab/>
            </w:r>
            <w:r w:rsidR="00C77D02">
              <w:rPr>
                <w:noProof/>
                <w:webHidden/>
              </w:rPr>
              <w:fldChar w:fldCharType="begin"/>
            </w:r>
            <w:r w:rsidR="00C77D02">
              <w:rPr>
                <w:noProof/>
                <w:webHidden/>
              </w:rPr>
              <w:instrText xml:space="preserve"> PAGEREF _Toc499416083 \h </w:instrText>
            </w:r>
            <w:r w:rsidR="00C77D02">
              <w:rPr>
                <w:noProof/>
                <w:webHidden/>
              </w:rPr>
            </w:r>
            <w:r w:rsidR="00C77D02">
              <w:rPr>
                <w:noProof/>
                <w:webHidden/>
              </w:rPr>
              <w:fldChar w:fldCharType="separate"/>
            </w:r>
            <w:r w:rsidR="00C77D02">
              <w:rPr>
                <w:noProof/>
                <w:webHidden/>
              </w:rPr>
              <w:t>82</w:t>
            </w:r>
            <w:r w:rsidR="00C77D02">
              <w:rPr>
                <w:noProof/>
                <w:webHidden/>
              </w:rPr>
              <w:fldChar w:fldCharType="end"/>
            </w:r>
          </w:hyperlink>
        </w:p>
        <w:p w14:paraId="6ECF7FD1" w14:textId="77777777" w:rsidR="00C77D02" w:rsidRDefault="00CC1E01">
          <w:pPr>
            <w:pStyle w:val="Sumrio2"/>
            <w:tabs>
              <w:tab w:val="right" w:leader="dot" w:pos="8921"/>
            </w:tabs>
            <w:rPr>
              <w:rFonts w:eastAsiaTheme="minorEastAsia" w:cstheme="minorBidi"/>
              <w:b w:val="0"/>
              <w:bCs w:val="0"/>
              <w:noProof/>
              <w:sz w:val="24"/>
              <w:szCs w:val="24"/>
            </w:rPr>
          </w:pPr>
          <w:hyperlink w:anchor="_Toc499416084" w:history="1">
            <w:r w:rsidR="00C77D02" w:rsidRPr="00BE1F66">
              <w:rPr>
                <w:rStyle w:val="Hyperlink"/>
                <w:noProof/>
              </w:rPr>
              <w:t>Apêndice 12.2 – Docker-compose versão 2 - X64</w:t>
            </w:r>
            <w:r w:rsidR="00C77D02">
              <w:rPr>
                <w:noProof/>
                <w:webHidden/>
              </w:rPr>
              <w:tab/>
            </w:r>
            <w:r w:rsidR="00C77D02">
              <w:rPr>
                <w:noProof/>
                <w:webHidden/>
              </w:rPr>
              <w:fldChar w:fldCharType="begin"/>
            </w:r>
            <w:r w:rsidR="00C77D02">
              <w:rPr>
                <w:noProof/>
                <w:webHidden/>
              </w:rPr>
              <w:instrText xml:space="preserve"> PAGEREF _Toc499416084 \h </w:instrText>
            </w:r>
            <w:r w:rsidR="00C77D02">
              <w:rPr>
                <w:noProof/>
                <w:webHidden/>
              </w:rPr>
            </w:r>
            <w:r w:rsidR="00C77D02">
              <w:rPr>
                <w:noProof/>
                <w:webHidden/>
              </w:rPr>
              <w:fldChar w:fldCharType="separate"/>
            </w:r>
            <w:r w:rsidR="00C77D02">
              <w:rPr>
                <w:noProof/>
                <w:webHidden/>
              </w:rPr>
              <w:t>84</w:t>
            </w:r>
            <w:r w:rsidR="00C77D02">
              <w:rPr>
                <w:noProof/>
                <w:webHidden/>
              </w:rPr>
              <w:fldChar w:fldCharType="end"/>
            </w:r>
          </w:hyperlink>
        </w:p>
        <w:p w14:paraId="2967567C" w14:textId="77777777" w:rsidR="00C77D02" w:rsidRDefault="00CC1E01">
          <w:pPr>
            <w:pStyle w:val="Sumrio2"/>
            <w:tabs>
              <w:tab w:val="right" w:leader="dot" w:pos="8921"/>
            </w:tabs>
            <w:rPr>
              <w:rFonts w:eastAsiaTheme="minorEastAsia" w:cstheme="minorBidi"/>
              <w:b w:val="0"/>
              <w:bCs w:val="0"/>
              <w:noProof/>
              <w:sz w:val="24"/>
              <w:szCs w:val="24"/>
            </w:rPr>
          </w:pPr>
          <w:hyperlink w:anchor="_Toc499416085" w:history="1">
            <w:r w:rsidR="00C77D02" w:rsidRPr="00BE1F66">
              <w:rPr>
                <w:rStyle w:val="Hyperlink"/>
                <w:noProof/>
              </w:rPr>
              <w:t>Apêndice 12.3 – Dockerfile – ARM</w:t>
            </w:r>
            <w:r w:rsidR="00C77D02">
              <w:rPr>
                <w:noProof/>
                <w:webHidden/>
              </w:rPr>
              <w:tab/>
            </w:r>
            <w:r w:rsidR="00C77D02">
              <w:rPr>
                <w:noProof/>
                <w:webHidden/>
              </w:rPr>
              <w:fldChar w:fldCharType="begin"/>
            </w:r>
            <w:r w:rsidR="00C77D02">
              <w:rPr>
                <w:noProof/>
                <w:webHidden/>
              </w:rPr>
              <w:instrText xml:space="preserve"> PAGEREF _Toc499416085 \h </w:instrText>
            </w:r>
            <w:r w:rsidR="00C77D02">
              <w:rPr>
                <w:noProof/>
                <w:webHidden/>
              </w:rPr>
            </w:r>
            <w:r w:rsidR="00C77D02">
              <w:rPr>
                <w:noProof/>
                <w:webHidden/>
              </w:rPr>
              <w:fldChar w:fldCharType="separate"/>
            </w:r>
            <w:r w:rsidR="00C77D02">
              <w:rPr>
                <w:noProof/>
                <w:webHidden/>
              </w:rPr>
              <w:t>86</w:t>
            </w:r>
            <w:r w:rsidR="00C77D02">
              <w:rPr>
                <w:noProof/>
                <w:webHidden/>
              </w:rPr>
              <w:fldChar w:fldCharType="end"/>
            </w:r>
          </w:hyperlink>
        </w:p>
        <w:p w14:paraId="7C6D99B3" w14:textId="77777777" w:rsidR="00C77D02" w:rsidRDefault="00CC1E01">
          <w:pPr>
            <w:pStyle w:val="Sumrio2"/>
            <w:tabs>
              <w:tab w:val="right" w:leader="dot" w:pos="8921"/>
            </w:tabs>
            <w:rPr>
              <w:rFonts w:eastAsiaTheme="minorEastAsia" w:cstheme="minorBidi"/>
              <w:b w:val="0"/>
              <w:bCs w:val="0"/>
              <w:noProof/>
              <w:sz w:val="24"/>
              <w:szCs w:val="24"/>
            </w:rPr>
          </w:pPr>
          <w:hyperlink w:anchor="_Toc499416086" w:history="1">
            <w:r w:rsidR="00C77D02" w:rsidRPr="00BE1F66">
              <w:rPr>
                <w:rStyle w:val="Hyperlink"/>
                <w:noProof/>
              </w:rPr>
              <w:t>Apêndice 12.4 – Docker-compose versão 2 - ARM</w:t>
            </w:r>
            <w:r w:rsidR="00C77D02">
              <w:rPr>
                <w:noProof/>
                <w:webHidden/>
              </w:rPr>
              <w:tab/>
            </w:r>
            <w:r w:rsidR="00C77D02">
              <w:rPr>
                <w:noProof/>
                <w:webHidden/>
              </w:rPr>
              <w:fldChar w:fldCharType="begin"/>
            </w:r>
            <w:r w:rsidR="00C77D02">
              <w:rPr>
                <w:noProof/>
                <w:webHidden/>
              </w:rPr>
              <w:instrText xml:space="preserve"> PAGEREF _Toc499416086 \h </w:instrText>
            </w:r>
            <w:r w:rsidR="00C77D02">
              <w:rPr>
                <w:noProof/>
                <w:webHidden/>
              </w:rPr>
            </w:r>
            <w:r w:rsidR="00C77D02">
              <w:rPr>
                <w:noProof/>
                <w:webHidden/>
              </w:rPr>
              <w:fldChar w:fldCharType="separate"/>
            </w:r>
            <w:r w:rsidR="00C77D02">
              <w:rPr>
                <w:noProof/>
                <w:webHidden/>
              </w:rPr>
              <w:t>88</w:t>
            </w:r>
            <w:r w:rsidR="00C77D02">
              <w:rPr>
                <w:noProof/>
                <w:webHidden/>
              </w:rPr>
              <w:fldChar w:fldCharType="end"/>
            </w:r>
          </w:hyperlink>
        </w:p>
        <w:p w14:paraId="13AE733F" w14:textId="77777777" w:rsidR="00C77D02" w:rsidRDefault="00CC1E01">
          <w:pPr>
            <w:pStyle w:val="Sumrio2"/>
            <w:tabs>
              <w:tab w:val="right" w:leader="dot" w:pos="8921"/>
            </w:tabs>
            <w:rPr>
              <w:rFonts w:eastAsiaTheme="minorEastAsia" w:cstheme="minorBidi"/>
              <w:b w:val="0"/>
              <w:bCs w:val="0"/>
              <w:noProof/>
              <w:sz w:val="24"/>
              <w:szCs w:val="24"/>
            </w:rPr>
          </w:pPr>
          <w:hyperlink w:anchor="_Toc499416087" w:history="1">
            <w:r w:rsidR="00C77D02" w:rsidRPr="00BE1F66">
              <w:rPr>
                <w:rStyle w:val="Hyperlink"/>
                <w:noProof/>
              </w:rPr>
              <w:t>Apêndice 12.5 – Docker-compose versão 3 - ARM</w:t>
            </w:r>
            <w:r w:rsidR="00C77D02">
              <w:rPr>
                <w:noProof/>
                <w:webHidden/>
              </w:rPr>
              <w:tab/>
            </w:r>
            <w:r w:rsidR="00C77D02">
              <w:rPr>
                <w:noProof/>
                <w:webHidden/>
              </w:rPr>
              <w:fldChar w:fldCharType="begin"/>
            </w:r>
            <w:r w:rsidR="00C77D02">
              <w:rPr>
                <w:noProof/>
                <w:webHidden/>
              </w:rPr>
              <w:instrText xml:space="preserve"> PAGEREF _Toc499416087 \h </w:instrText>
            </w:r>
            <w:r w:rsidR="00C77D02">
              <w:rPr>
                <w:noProof/>
                <w:webHidden/>
              </w:rPr>
            </w:r>
            <w:r w:rsidR="00C77D02">
              <w:rPr>
                <w:noProof/>
                <w:webHidden/>
              </w:rPr>
              <w:fldChar w:fldCharType="separate"/>
            </w:r>
            <w:r w:rsidR="00C77D02">
              <w:rPr>
                <w:noProof/>
                <w:webHidden/>
              </w:rPr>
              <w:t>90</w:t>
            </w:r>
            <w:r w:rsidR="00C77D02">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4A22E0">
      <w:pPr>
        <w:pStyle w:val="Ttulo11"/>
        <w:numPr>
          <w:ilvl w:val="0"/>
          <w:numId w:val="0"/>
        </w:numPr>
        <w:ind w:left="1069"/>
      </w:pPr>
      <w:bookmarkStart w:id="2" w:name="_Toc496802689"/>
      <w:bookmarkStart w:id="3" w:name="_Toc496802918"/>
      <w:bookmarkStart w:id="4" w:name="_Toc499416038"/>
      <w:r w:rsidRPr="007F6F71">
        <w:lastRenderedPageBreak/>
        <w:t>INTRODUÇÃO</w:t>
      </w:r>
      <w:bookmarkEnd w:id="2"/>
      <w:bookmarkEnd w:id="3"/>
      <w:bookmarkEnd w:id="4"/>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r w:rsidR="00E16F1D">
        <w:t>-</w:t>
      </w:r>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w:t>
      </w:r>
      <w:r w:rsidRPr="007F6F71">
        <w:lastRenderedPageBreak/>
        <w:t>podem ser um problema para os engenheiros de software, administradores de sistemas e a equipe de infraestrutura, sendo necessário aumentar a disponibilidade desse(s)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capítulo 3, irei apresentar a informações sobre container e virtualização e o  conceito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w:t>
      </w:r>
      <w:r w:rsidRPr="007F6F71">
        <w:rPr>
          <w:shd w:val="clear" w:color="auto" w:fill="FFFF00"/>
        </w:rPr>
        <w:lastRenderedPageBreak/>
        <w:t>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9, irei fazer a conclusão do meu trabalho; Abordando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A22E0">
      <w:pPr>
        <w:pStyle w:val="Ttulo11"/>
        <w:numPr>
          <w:ilvl w:val="0"/>
          <w:numId w:val="0"/>
        </w:numPr>
        <w:ind w:left="709"/>
      </w:pPr>
      <w:bookmarkStart w:id="5" w:name="_Toc496802690"/>
      <w:bookmarkStart w:id="6" w:name="_Toc496802919"/>
      <w:bookmarkStart w:id="7" w:name="_Toc499416039"/>
      <w:r w:rsidRPr="007F6F71">
        <w:lastRenderedPageBreak/>
        <w:t>2 C</w:t>
      </w:r>
      <w:bookmarkEnd w:id="5"/>
      <w:bookmarkEnd w:id="6"/>
      <w:r w:rsidRPr="007F6F71">
        <w:t>OMPUTAÇÃO EM NUVEM</w:t>
      </w:r>
      <w:bookmarkEnd w:id="7"/>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B3258F" w:rsidRDefault="00B3258F" w:rsidP="003E3881">
                            <w:pPr>
                              <w:pStyle w:val="Legenda"/>
                            </w:pPr>
                            <w:bookmarkStart w:id="8" w:name="_Toc482039959"/>
                            <w:bookmarkStart w:id="9" w:name="_Toc482302119"/>
                            <w:bookmarkStart w:id="10" w:name="_Toc482039817"/>
                            <w:bookmarkStart w:id="11"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B3258F" w:rsidRDefault="00B3258F"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2" w:name="_Toc496802691"/>
      <w:bookmarkStart w:id="13" w:name="_Toc496802920"/>
      <w:bookmarkStart w:id="14" w:name="_Toc499416040"/>
      <w:r w:rsidRPr="007F6F71">
        <w:lastRenderedPageBreak/>
        <w:t>2.1 HISTÓRIA</w:t>
      </w:r>
      <w:bookmarkEnd w:id="12"/>
      <w:bookmarkEnd w:id="13"/>
      <w:bookmarkEnd w:id="14"/>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Pr="007F6F71">
        <w:rPr>
          <w:color w:val="000000"/>
        </w:rPr>
        <w:t>.</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B3258F" w:rsidRDefault="00B3258F" w:rsidP="003E3881">
                            <w:pPr>
                              <w:pStyle w:val="Legenda"/>
                            </w:pPr>
                            <w:bookmarkStart w:id="15" w:name="_Toc482302120"/>
                            <w:bookmarkStart w:id="16" w:name="_Toc482039818"/>
                            <w:bookmarkStart w:id="17" w:name="_Toc482039960"/>
                            <w:bookmarkStart w:id="1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5"/>
                            <w:bookmarkEnd w:id="16"/>
                            <w:bookmarkEnd w:id="17"/>
                            <w:r>
                              <w:rPr>
                                <w:color w:val="000000"/>
                              </w:rPr>
                              <w:t>: Joseph Carl Fonte: http://www.psynergie.com/psychologie-internet/photo-joseph-licklider.jpg</w:t>
                            </w:r>
                            <w:bookmarkEnd w:id="18"/>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B3258F" w:rsidRDefault="00B3258F"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B3258F" w:rsidRDefault="00B3258F" w:rsidP="003E3881">
                            <w:pPr>
                              <w:pStyle w:val="Legenda"/>
                            </w:pPr>
                            <w:bookmarkStart w:id="19" w:name="_Toc482302121"/>
                            <w:bookmarkStart w:id="20" w:name="_Toc482039961"/>
                            <w:bookmarkStart w:id="21" w:name="_Toc482039819"/>
                            <w:bookmarkStart w:id="2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19"/>
                            <w:bookmarkEnd w:id="20"/>
                            <w:bookmarkEnd w:id="21"/>
                            <w:r>
                              <w:rPr>
                                <w:color w:val="000000"/>
                              </w:rPr>
                              <w:t>: John McCarthy Fonte: http://www-formal.stanford.edu/jmc/jmccolor.jpg</w:t>
                            </w:r>
                            <w:bookmarkEnd w:id="22"/>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B3258F" w:rsidRDefault="00B3258F"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B3258F" w:rsidRDefault="00B3258F" w:rsidP="003E3881">
                            <w:pPr>
                              <w:pStyle w:val="Legenda"/>
                            </w:pPr>
                            <w:bookmarkStart w:id="23" w:name="_Toc482302122"/>
                            <w:bookmarkStart w:id="24" w:name="_Toc482039962"/>
                            <w:bookmarkStart w:id="25" w:name="_Toc482039820"/>
                            <w:bookmarkStart w:id="26"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3"/>
                            <w:bookmarkEnd w:id="24"/>
                            <w:bookmarkEnd w:id="25"/>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26"/>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B3258F" w:rsidRDefault="00B3258F"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à </w:t>
      </w:r>
      <w:proofErr w:type="spellStart"/>
      <w:r w:rsidRPr="007F6F71">
        <w:rPr>
          <w:color w:val="000000"/>
        </w:rPr>
        <w:t>Amazon</w:t>
      </w:r>
      <w:proofErr w:type="spellEnd"/>
      <w:r w:rsidRPr="007F6F71">
        <w:rPr>
          <w:color w:val="000000"/>
        </w:rPr>
        <w:t>,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lastRenderedPageBreak/>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bookmarkStart w:id="27" w:name="_Toc496802692"/>
    <w:bookmarkStart w:id="28" w:name="_Toc496802921"/>
    <w:bookmarkStart w:id="29" w:name="_Toc499416041"/>
    <w:p w14:paraId="5B80BC39" w14:textId="77777777"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B3258F" w:rsidRDefault="00B3258F" w:rsidP="003E3881">
                            <w:pPr>
                              <w:pStyle w:val="Legenda"/>
                            </w:pPr>
                            <w:bookmarkStart w:id="30" w:name="_Toc482302123"/>
                            <w:bookmarkStart w:id="31" w:name="_Toc482039963"/>
                            <w:bookmarkStart w:id="32" w:name="_Toc482039821"/>
                            <w:bookmarkStart w:id="33"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0"/>
                            <w:bookmarkEnd w:id="31"/>
                            <w:bookmarkEnd w:id="32"/>
                            <w:r>
                              <w:rPr>
                                <w:color w:val="000000"/>
                              </w:rPr>
                              <w:t>: Modelos de Implementação Fonte: http://www.vividdynamics.com/wp-content/uploads/2013/12/cloud-hosting.jpg</w:t>
                            </w:r>
                            <w:bookmarkEnd w:id="33"/>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B3258F" w:rsidRDefault="00B3258F"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27"/>
      <w:bookmarkEnd w:id="28"/>
      <w:bookmarkEnd w:id="29"/>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F10771" w:rsidRDefault="003E3881" w:rsidP="00F10771">
      <w:pPr>
        <w:pStyle w:val="Ttulo3"/>
        <w:spacing w:line="360" w:lineRule="auto"/>
        <w:rPr>
          <w:rFonts w:ascii="Times New Roman" w:hAnsi="Times New Roman"/>
          <w:b/>
          <w:sz w:val="26"/>
          <w:szCs w:val="26"/>
        </w:rPr>
      </w:pPr>
      <w:bookmarkStart w:id="34" w:name="_Toc496802693"/>
      <w:bookmarkStart w:id="35" w:name="_Toc496802922"/>
      <w:bookmarkStart w:id="36" w:name="_Toc499416042"/>
      <w:r w:rsidRPr="00F10771">
        <w:rPr>
          <w:rFonts w:ascii="Times New Roman" w:hAnsi="Times New Roman"/>
          <w:b/>
          <w:sz w:val="26"/>
          <w:szCs w:val="26"/>
        </w:rPr>
        <w:t>2.2.1 Nuvem Pública</w:t>
      </w:r>
      <w:bookmarkEnd w:id="34"/>
      <w:bookmarkEnd w:id="35"/>
      <w:bookmarkEnd w:id="36"/>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B3258F" w:rsidRDefault="00B3258F" w:rsidP="003E3881">
                            <w:pPr>
                              <w:pStyle w:val="Legenda"/>
                            </w:pPr>
                            <w:bookmarkStart w:id="37" w:name="_Toc482302124"/>
                            <w:bookmarkStart w:id="38" w:name="_Toc482039964"/>
                            <w:bookmarkStart w:id="39" w:name="_Toc482039822"/>
                            <w:bookmarkStart w:id="40"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7"/>
                            <w:bookmarkEnd w:id="38"/>
                            <w:bookmarkEnd w:id="39"/>
                            <w:r>
                              <w:rPr>
                                <w:color w:val="000000"/>
                              </w:rPr>
                              <w:t>: Nuvem pública Fonte: http://www.ximedica.info/images/uploads/the_cloud-resized-600.jpg</w:t>
                            </w:r>
                            <w:bookmarkEnd w:id="40"/>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B3258F" w:rsidRDefault="00B3258F"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1" w:name="_Toc496802694"/>
    <w:bookmarkStart w:id="42" w:name="_Toc496802923"/>
    <w:bookmarkStart w:id="43" w:name="_Toc499416043"/>
    <w:p w14:paraId="2C2E429F" w14:textId="77777777"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B3258F" w:rsidRDefault="00B3258F" w:rsidP="003E3881">
                            <w:pPr>
                              <w:pStyle w:val="Legenda"/>
                            </w:pPr>
                            <w:bookmarkStart w:id="44" w:name="_Toc482302125"/>
                            <w:bookmarkStart w:id="45" w:name="_Toc482039965"/>
                            <w:bookmarkStart w:id="46" w:name="_Toc482039823"/>
                            <w:bookmarkStart w:id="4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4"/>
                            <w:bookmarkEnd w:id="45"/>
                            <w:bookmarkEnd w:id="46"/>
                            <w:r>
                              <w:rPr>
                                <w:color w:val="000000"/>
                              </w:rPr>
                              <w:t>: Nuvem Privada Fonte: https://web-material3.yokogawa.com/image_8952.jpg</w:t>
                            </w:r>
                            <w:bookmarkEnd w:id="47"/>
                          </w:p>
                        </w:txbxContent>
                      </wps:txbx>
                      <wps:bodyPr lIns="0" tIns="0" rIns="0" bIns="0">
                        <a:prstTxWarp prst="textNoShape">
                          <a:avLst/>
                        </a:prstTxWarp>
                        <a:noAutofit/>
                      </wps:bodyPr>
                    </wps:wsp>
                  </a:graphicData>
                </a:graphic>
              </wp:anchor>
            </w:drawing>
          </mc:Choice>
          <mc:Fallback xmlns:mv="urn:schemas-microsoft-com:mac:vml" xmlns:mo="http://schemas.microsoft.com/office/mac/office/2008/main">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B3258F" w:rsidRDefault="00B3258F"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F10771">
        <w:rPr>
          <w:rFonts w:ascii="Times New Roman" w:hAnsi="Times New Roman"/>
          <w:b/>
          <w:sz w:val="26"/>
          <w:szCs w:val="26"/>
        </w:rPr>
        <w:t>2.2.2 Nuvem Privada</w:t>
      </w:r>
      <w:bookmarkEnd w:id="41"/>
      <w:bookmarkEnd w:id="42"/>
      <w:bookmarkEnd w:id="43"/>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48" w:name="_Toc496802695"/>
    <w:bookmarkStart w:id="49" w:name="_Toc496802924"/>
    <w:bookmarkStart w:id="50" w:name="_Toc499416044"/>
    <w:p w14:paraId="53726709" w14:textId="77777777"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B3258F" w:rsidRDefault="00B3258F" w:rsidP="003E3881">
                            <w:pPr>
                              <w:pStyle w:val="Legenda"/>
                            </w:pPr>
                            <w:bookmarkStart w:id="51" w:name="_Toc482302126"/>
                            <w:bookmarkStart w:id="52" w:name="_Toc482039966"/>
                            <w:bookmarkStart w:id="53" w:name="_Toc482039824"/>
                            <w:bookmarkStart w:id="5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1"/>
                            <w:bookmarkEnd w:id="52"/>
                            <w:bookmarkEnd w:id="53"/>
                            <w:r>
                              <w:rPr>
                                <w:color w:val="000000"/>
                              </w:rPr>
                              <w:t>: Nuvem Comunitária Fonte: https://lh4.googleusercontent.com/NWf67CzmfbXLVsj60ZRyC-eX-UcdAt3ITRZcgedyN4dBbGU0BOWdCSNdtuqz9DxZ4fHNC6GLnUlreeoRX__8c07l61YMMoY3zxKJvMkbFfx92vjjDYLm1ai2STm0h4XQfA</w:t>
                            </w:r>
                            <w:bookmarkEnd w:id="54"/>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B3258F" w:rsidRDefault="00B3258F"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AF5EB1">
        <w:rPr>
          <w:rFonts w:ascii="Times New Roman" w:hAnsi="Times New Roman"/>
          <w:b/>
          <w:sz w:val="26"/>
          <w:szCs w:val="26"/>
        </w:rPr>
        <w:t>2.2.3 Nuvem Comunitária</w:t>
      </w:r>
      <w:bookmarkEnd w:id="48"/>
      <w:bookmarkEnd w:id="49"/>
      <w:bookmarkEnd w:id="5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AF5EB1" w:rsidRDefault="003E3881" w:rsidP="00AF5EB1">
      <w:pPr>
        <w:pStyle w:val="Ttulo3"/>
        <w:spacing w:line="360" w:lineRule="auto"/>
        <w:rPr>
          <w:rFonts w:ascii="Times New Roman" w:hAnsi="Times New Roman"/>
          <w:b/>
          <w:sz w:val="26"/>
          <w:szCs w:val="26"/>
        </w:rPr>
      </w:pPr>
      <w:bookmarkStart w:id="55" w:name="_Toc496802696"/>
      <w:bookmarkStart w:id="56" w:name="_Toc496802925"/>
      <w:bookmarkStart w:id="57" w:name="_Toc499416045"/>
      <w:r w:rsidRPr="00AF5EB1">
        <w:rPr>
          <w:rFonts w:ascii="Times New Roman" w:hAnsi="Times New Roman"/>
          <w:b/>
          <w:sz w:val="26"/>
          <w:szCs w:val="26"/>
        </w:rPr>
        <w:t>2.2.3 Nuvem Híbrida</w:t>
      </w:r>
      <w:bookmarkEnd w:id="55"/>
      <w:bookmarkEnd w:id="56"/>
      <w:bookmarkEnd w:id="57"/>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B3258F" w:rsidRDefault="00B3258F" w:rsidP="003E3881">
                            <w:pPr>
                              <w:pStyle w:val="Legenda"/>
                            </w:pPr>
                            <w:bookmarkStart w:id="58" w:name="_Toc482302127"/>
                            <w:bookmarkStart w:id="59" w:name="_Toc482039967"/>
                            <w:bookmarkStart w:id="60" w:name="_Toc482039825"/>
                            <w:bookmarkStart w:id="61"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58"/>
                            <w:bookmarkEnd w:id="59"/>
                            <w:bookmarkEnd w:id="60"/>
                            <w:r>
                              <w:rPr>
                                <w:color w:val="000000"/>
                              </w:rPr>
                              <w:t>: Modelos de Implementação Fonte: https://puserscontentstorage.blob.core.windows.net/userimages/de1cc483-bb71-4170-bd25-0c04f167acf5/c9851e30-da98-4765-92bb-d33ca089ff49image32.png</w:t>
                            </w:r>
                            <w:bookmarkEnd w:id="61"/>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B3258F" w:rsidRDefault="00B3258F"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62" w:name="_Toc496802697"/>
      <w:bookmarkStart w:id="63" w:name="_Toc496802926"/>
      <w:bookmarkStart w:id="64" w:name="_Toc499416046"/>
      <w:r w:rsidRPr="007F6F71">
        <w:t>2.3 PRINCÍPIOS DA COMPUTAÇÃO EM NUVEM</w:t>
      </w:r>
      <w:bookmarkEnd w:id="62"/>
      <w:bookmarkEnd w:id="63"/>
      <w:bookmarkEnd w:id="64"/>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65" w:name="_Toc496802698"/>
      <w:bookmarkStart w:id="66" w:name="_Toc496802927"/>
      <w:bookmarkStart w:id="67" w:name="_Toc499416047"/>
      <w:r w:rsidRPr="007F6F71">
        <w:t>2.4 MODELOS DE SERVIÇOS</w:t>
      </w:r>
      <w:bookmarkEnd w:id="65"/>
      <w:bookmarkEnd w:id="66"/>
      <w:bookmarkEnd w:id="67"/>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7F6F71">
        <w:t>pay</w:t>
      </w:r>
      <w:proofErr w:type="spellEnd"/>
      <w:r w:rsidRPr="007F6F71">
        <w:t xml:space="preserve">-per-use),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w:t>
      </w:r>
      <w:proofErr w:type="spellStart"/>
      <w:r w:rsidRPr="007F6F71">
        <w:rPr>
          <w:rFonts w:cs="Times New Roman"/>
          <w:sz w:val="24"/>
          <w:highlight w:val="yellow"/>
        </w:rPr>
        <w:t>Aulbach</w:t>
      </w:r>
      <w:proofErr w:type="spellEnd"/>
      <w:r w:rsidRPr="007F6F71">
        <w:rPr>
          <w:rFonts w:cs="Times New Roman"/>
          <w:sz w:val="24"/>
          <w:highlight w:val="yellow"/>
        </w:rPr>
        <w:t>,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F6F71">
        <w:rPr>
          <w:rFonts w:cs="Times New Roman"/>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lastRenderedPageBreak/>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B3258F" w:rsidRPr="00B05638" w:rsidRDefault="00B3258F" w:rsidP="003E3881">
                            <w:pPr>
                              <w:pStyle w:val="Legenda"/>
                              <w:rPr>
                                <w:noProof/>
                                <w:sz w:val="22"/>
                              </w:rPr>
                            </w:pPr>
                            <w:bookmarkStart w:id="68"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B3258F" w:rsidRPr="00B05638" w:rsidRDefault="00B3258F"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77777777" w:rsidR="003E3881" w:rsidRPr="007F6F71" w:rsidRDefault="003E3881" w:rsidP="004A22E0">
      <w:pPr>
        <w:pStyle w:val="Ttulo11"/>
        <w:numPr>
          <w:ilvl w:val="0"/>
          <w:numId w:val="0"/>
        </w:numPr>
        <w:ind w:left="1069"/>
      </w:pPr>
      <w:bookmarkStart w:id="69" w:name="_Toc496802699"/>
      <w:bookmarkStart w:id="70" w:name="_Toc496802928"/>
      <w:bookmarkStart w:id="71" w:name="_Toc499416048"/>
      <w:r w:rsidRPr="007F6F71">
        <w:lastRenderedPageBreak/>
        <w:t>3 CONTAINER VS VIRTUALIZAÇÃO</w:t>
      </w:r>
      <w:bookmarkEnd w:id="69"/>
      <w:bookmarkEnd w:id="70"/>
      <w:bookmarkEnd w:id="71"/>
      <w:r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B3258F" w:rsidRDefault="00B3258F" w:rsidP="003E3881">
                            <w:pPr>
                              <w:pStyle w:val="Legenda"/>
                            </w:pPr>
                            <w:bookmarkStart w:id="72" w:name="_Toc482302129"/>
                            <w:bookmarkStart w:id="73" w:name="_Toc482039969"/>
                            <w:bookmarkStart w:id="74" w:name="_Toc482039827"/>
                            <w:bookmarkStart w:id="75"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2"/>
                            <w:bookmarkEnd w:id="73"/>
                            <w:bookmarkEnd w:id="74"/>
                            <w:r>
                              <w:rPr>
                                <w:color w:val="000000"/>
                              </w:rPr>
                              <w:t xml:space="preserve"> Hospedado Fonte: http://3way.com.br/saiba-como-a-virtualizacao-por-container-mudou-a-infraestrutura-de-ti/</w:t>
                            </w:r>
                            <w:bookmarkEnd w:id="75"/>
                          </w:p>
                        </w:txbxContent>
                      </wps:txbx>
                      <wps:bodyPr lIns="0" tIns="0" rIns="0" bIns="0">
                        <a:prstTxWarp prst="textNoShape">
                          <a:avLst/>
                        </a:prstTxWarp>
                        <a:spAutoFit/>
                      </wps:bodyPr>
                    </wps:wsp>
                  </a:graphicData>
                </a:graphic>
              </wp:anchor>
            </w:drawing>
          </mc:Choice>
          <mc:Fallback xmlns:mv="urn:schemas-microsoft-com:mac:vml" xmlns:mo="http://schemas.microsoft.com/office/mac/office/2008/main">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B3258F" w:rsidRDefault="00B3258F"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B3258F" w:rsidRPr="00C249FC" w:rsidRDefault="00B3258F" w:rsidP="003E3881">
                            <w:pPr>
                              <w:pStyle w:val="Legenda"/>
                              <w:rPr>
                                <w:rFonts w:eastAsia="Calibri" w:cs="Times New Roman"/>
                                <w:noProof/>
                              </w:rPr>
                            </w:pPr>
                            <w:bookmarkStart w:id="76"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B3258F" w:rsidRPr="00C249FC" w:rsidRDefault="00B3258F"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7"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7"/>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B3258F" w:rsidRPr="006422F2" w:rsidRDefault="00B3258F" w:rsidP="003E3881">
                            <w:pPr>
                              <w:pStyle w:val="Legenda"/>
                              <w:rPr>
                                <w:rFonts w:eastAsia="Calibri" w:cs="Times New Roman"/>
                                <w:noProof/>
                              </w:rPr>
                            </w:pPr>
                            <w:bookmarkStart w:id="78"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B3258F" w:rsidRPr="006422F2" w:rsidRDefault="00B3258F"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79" w:name="_Toc482302131"/>
    </w:p>
    <w:p w14:paraId="44886125" w14:textId="77777777" w:rsidR="003E3881" w:rsidRPr="007F6F71" w:rsidRDefault="003E3881" w:rsidP="0035429F">
      <w:pPr>
        <w:pStyle w:val="Legenda"/>
        <w:spacing w:line="360" w:lineRule="auto"/>
        <w:jc w:val="both"/>
        <w:rPr>
          <w:rFonts w:cs="Times New Roman"/>
        </w:rPr>
      </w:pPr>
    </w:p>
    <w:bookmarkEnd w:id="79"/>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533D476B" w:rsidR="003E3881" w:rsidRPr="000115D5" w:rsidRDefault="003E3881" w:rsidP="007579B3">
      <w:pPr>
        <w:spacing w:line="360" w:lineRule="auto"/>
        <w:ind w:firstLine="708"/>
        <w:jc w:val="both"/>
        <w:rPr>
          <w:rPrChange w:id="80" w:author="Thiago Cruz" w:date="2017-11-26T11:35:00Z">
            <w:rPr>
              <w:highlight w:val="yellow"/>
            </w:rPr>
          </w:rPrChange>
        </w:rPr>
      </w:pPr>
      <w:r w:rsidRPr="000115D5">
        <w:rPr>
          <w:rPrChange w:id="81" w:author="Thiago Cruz" w:date="2017-11-26T11:35:00Z">
            <w:rPr>
              <w:highlight w:val="yellow"/>
            </w:rPr>
          </w:rPrChange>
        </w:rPr>
        <w:t xml:space="preserve">Basicamente há uma abstração do nível de sistema operacional, pois as configurações ficam no container e o mesmo </w:t>
      </w:r>
      <w:ins w:id="82" w:author="Thiago Cruz" w:date="2017-11-26T11:33:00Z">
        <w:r w:rsidR="004E21A6" w:rsidRPr="000115D5">
          <w:rPr>
            <w:rPrChange w:id="83" w:author="Thiago Cruz" w:date="2017-11-26T11:35:00Z">
              <w:rPr>
                <w:highlight w:val="yellow"/>
              </w:rPr>
            </w:rPrChange>
          </w:rPr>
          <w:t xml:space="preserve">possui um </w:t>
        </w:r>
      </w:ins>
      <w:del w:id="84" w:author="Thiago Cruz" w:date="2017-11-26T11:33:00Z">
        <w:r w:rsidRPr="000115D5" w:rsidDel="004E21A6">
          <w:rPr>
            <w:rPrChange w:id="85" w:author="Thiago Cruz" w:date="2017-11-26T11:35:00Z">
              <w:rPr>
                <w:highlight w:val="yellow"/>
              </w:rPr>
            </w:rPrChange>
          </w:rPr>
          <w:delText xml:space="preserve">pode ser tem um </w:delText>
        </w:r>
      </w:del>
      <w:r w:rsidRPr="000115D5">
        <w:rPr>
          <w:rPrChange w:id="86" w:author="Thiago Cruz" w:date="2017-11-26T11:35:00Z">
            <w:rPr>
              <w:highlight w:val="yellow"/>
            </w:rPr>
          </w:rPrChange>
        </w:rPr>
        <w:t xml:space="preserve">alto nível de provisionamento, podendo ser replicado sem menores problemas, simplificando muito a implementação em diferentes máquinas e ambientes de homologação (QA, </w:t>
      </w:r>
      <w:del w:id="87" w:author="Thiago Cruz" w:date="2017-11-26T11:31:00Z">
        <w:r w:rsidRPr="000115D5" w:rsidDel="00D30F94">
          <w:rPr>
            <w:rPrChange w:id="88" w:author="Thiago Cruz" w:date="2017-11-26T11:35:00Z">
              <w:rPr>
                <w:highlight w:val="yellow"/>
              </w:rPr>
            </w:rPrChange>
          </w:rPr>
          <w:delText>S</w:delText>
        </w:r>
      </w:del>
      <w:ins w:id="89" w:author="Thiago Cruz" w:date="2017-11-26T11:31:00Z">
        <w:r w:rsidR="00D30F94" w:rsidRPr="000115D5">
          <w:rPr>
            <w:rPrChange w:id="90" w:author="Thiago Cruz" w:date="2017-11-26T11:35:00Z">
              <w:rPr>
                <w:highlight w:val="yellow"/>
              </w:rPr>
            </w:rPrChange>
          </w:rPr>
          <w:t>STA</w:t>
        </w:r>
      </w:ins>
      <w:del w:id="91" w:author="Thiago Cruz" w:date="2017-11-26T11:31:00Z">
        <w:r w:rsidRPr="000115D5" w:rsidDel="00D30F94">
          <w:rPr>
            <w:rPrChange w:id="92" w:author="Thiago Cruz" w:date="2017-11-26T11:35:00Z">
              <w:rPr>
                <w:highlight w:val="yellow"/>
              </w:rPr>
            </w:rPrChange>
          </w:rPr>
          <w:delText>taging</w:delText>
        </w:r>
      </w:del>
      <w:ins w:id="93" w:author="Thiago Cruz" w:date="2017-11-26T11:31:00Z">
        <w:r w:rsidR="00D30F94" w:rsidRPr="000115D5">
          <w:rPr>
            <w:rPrChange w:id="94" w:author="Thiago Cruz" w:date="2017-11-26T11:35:00Z">
              <w:rPr>
                <w:highlight w:val="yellow"/>
              </w:rPr>
            </w:rPrChange>
          </w:rPr>
          <w:t>GING</w:t>
        </w:r>
      </w:ins>
      <w:r w:rsidRPr="000115D5">
        <w:rPr>
          <w:rPrChange w:id="95" w:author="Thiago Cruz" w:date="2017-11-26T11:35:00Z">
            <w:rPr>
              <w:highlight w:val="yellow"/>
            </w:rPr>
          </w:rPrChange>
        </w:rPr>
        <w:t xml:space="preserve">, </w:t>
      </w:r>
      <w:del w:id="96" w:author="Thiago Cruz" w:date="2017-11-26T11:31:00Z">
        <w:r w:rsidRPr="000115D5" w:rsidDel="00D30F94">
          <w:rPr>
            <w:rPrChange w:id="97" w:author="Thiago Cruz" w:date="2017-11-26T11:35:00Z">
              <w:rPr>
                <w:highlight w:val="yellow"/>
              </w:rPr>
            </w:rPrChange>
          </w:rPr>
          <w:delText>P</w:delText>
        </w:r>
      </w:del>
      <w:ins w:id="98" w:author="Thiago Cruz" w:date="2017-11-26T11:31:00Z">
        <w:r w:rsidR="00D30F94" w:rsidRPr="000115D5">
          <w:rPr>
            <w:rPrChange w:id="99" w:author="Thiago Cruz" w:date="2017-11-26T11:35:00Z">
              <w:rPr>
                <w:highlight w:val="yellow"/>
              </w:rPr>
            </w:rPrChange>
          </w:rPr>
          <w:t>PROD</w:t>
        </w:r>
      </w:ins>
      <w:del w:id="100" w:author="Thiago Cruz" w:date="2017-11-26T11:31:00Z">
        <w:r w:rsidRPr="000115D5" w:rsidDel="00D30F94">
          <w:rPr>
            <w:rPrChange w:id="101" w:author="Thiago Cruz" w:date="2017-11-26T11:35:00Z">
              <w:rPr>
                <w:highlight w:val="yellow"/>
              </w:rPr>
            </w:rPrChange>
          </w:rPr>
          <w:delText>rodução</w:delText>
        </w:r>
      </w:del>
      <w:r w:rsidRPr="000115D5">
        <w:rPr>
          <w:rPrChange w:id="102" w:author="Thiago Cruz" w:date="2017-11-26T11:35:00Z">
            <w:rPr>
              <w:highlight w:val="yellow"/>
            </w:rPr>
          </w:rPrChange>
        </w:rPr>
        <w:t xml:space="preserve">); o container pode ser baixado em qualquer </w:t>
      </w:r>
      <w:ins w:id="103" w:author="Thiago Cruz" w:date="2017-11-26T11:34:00Z">
        <w:r w:rsidR="00EB2999" w:rsidRPr="000115D5">
          <w:rPr>
            <w:rPrChange w:id="104" w:author="Thiago Cruz" w:date="2017-11-26T11:35:00Z">
              <w:rPr>
                <w:highlight w:val="yellow"/>
              </w:rPr>
            </w:rPrChange>
          </w:rPr>
          <w:t xml:space="preserve">host, que possui um cliente do Docker </w:t>
        </w:r>
      </w:ins>
      <w:ins w:id="105" w:author="Thiago Cruz" w:date="2017-11-26T11:35:00Z">
        <w:r w:rsidR="00EB2999" w:rsidRPr="000115D5">
          <w:rPr>
            <w:rPrChange w:id="106" w:author="Thiago Cruz" w:date="2017-11-26T11:35:00Z">
              <w:rPr>
                <w:highlight w:val="yellow"/>
              </w:rPr>
            </w:rPrChange>
          </w:rPr>
          <w:t>instalado</w:t>
        </w:r>
      </w:ins>
      <w:ins w:id="107" w:author="Thiago Cruz" w:date="2017-11-26T11:34:00Z">
        <w:r w:rsidR="00EB2999" w:rsidRPr="000115D5">
          <w:rPr>
            <w:rPrChange w:id="108" w:author="Thiago Cruz" w:date="2017-11-26T11:35:00Z">
              <w:rPr>
                <w:highlight w:val="yellow"/>
              </w:rPr>
            </w:rPrChange>
          </w:rPr>
          <w:t>,</w:t>
        </w:r>
      </w:ins>
      <w:del w:id="109" w:author="Thiago Cruz" w:date="2017-11-26T11:34:00Z">
        <w:r w:rsidRPr="000115D5" w:rsidDel="00EB2999">
          <w:rPr>
            <w:rPrChange w:id="110" w:author="Thiago Cruz" w:date="2017-11-26T11:35:00Z">
              <w:rPr>
                <w:highlight w:val="yellow"/>
              </w:rPr>
            </w:rPrChange>
          </w:rPr>
          <w:delText>lugar, e máquina hospedeira</w:delText>
        </w:r>
      </w:del>
      <w:r w:rsidRPr="000115D5">
        <w:rPr>
          <w:rPrChange w:id="111" w:author="Thiago Cruz" w:date="2017-11-26T11:35:00Z">
            <w:rPr>
              <w:highlight w:val="yellow"/>
            </w:rPr>
          </w:rPrChange>
        </w:rPr>
        <w:t xml:space="preserve"> utilizando o Dockerhub (repositório do </w:t>
      </w:r>
      <w:del w:id="112" w:author="Thiago Cruz" w:date="2017-11-26T11:34:00Z">
        <w:r w:rsidRPr="000115D5" w:rsidDel="00EB2999">
          <w:rPr>
            <w:rPrChange w:id="113" w:author="Thiago Cruz" w:date="2017-11-26T11:35:00Z">
              <w:rPr>
                <w:highlight w:val="yellow"/>
              </w:rPr>
            </w:rPrChange>
          </w:rPr>
          <w:delText>docker</w:delText>
        </w:r>
      </w:del>
      <w:ins w:id="114" w:author="Thiago Cruz" w:date="2017-11-26T11:34:00Z">
        <w:r w:rsidR="00EB2999" w:rsidRPr="000115D5">
          <w:rPr>
            <w:rPrChange w:id="115" w:author="Thiago Cruz" w:date="2017-11-26T11:35:00Z">
              <w:rPr>
                <w:highlight w:val="yellow"/>
              </w:rPr>
            </w:rPrChange>
          </w:rPr>
          <w:t>Docker</w:t>
        </w:r>
      </w:ins>
      <w:r w:rsidRPr="000115D5">
        <w:rPr>
          <w:rPrChange w:id="116" w:author="Thiago Cruz" w:date="2017-11-26T11:35:00Z">
            <w:rPr>
              <w:highlight w:val="yellow"/>
            </w:rPr>
          </w:rPrChange>
        </w:rPr>
        <w:t>).</w:t>
      </w:r>
    </w:p>
    <w:p w14:paraId="46E04666" w14:textId="77777777" w:rsidR="003E3881" w:rsidRPr="007F6F71" w:rsidRDefault="003E3881" w:rsidP="007579B3">
      <w:pPr>
        <w:spacing w:line="360" w:lineRule="auto"/>
        <w:ind w:firstLine="708"/>
        <w:jc w:val="both"/>
      </w:pPr>
      <w:r w:rsidRPr="000115D5">
        <w:rPr>
          <w:rPrChange w:id="117" w:author="Thiago Cruz" w:date="2017-11-26T11:35:00Z">
            <w:rPr>
              <w:highlight w:val="yellow"/>
            </w:rPr>
          </w:rPrChange>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18" w:name="_Toc496802700"/>
      <w:bookmarkStart w:id="119" w:name="_Toc496802929"/>
      <w:bookmarkStart w:id="120" w:name="_Toc499416049"/>
      <w:r w:rsidRPr="007F6F71">
        <w:t>3.1 LXC CONTAINERS</w:t>
      </w:r>
      <w:bookmarkEnd w:id="118"/>
      <w:bookmarkEnd w:id="119"/>
      <w:bookmarkEnd w:id="120"/>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3">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Pr="007F6F71">
        <w:rPr>
          <w:color w:val="000000" w:themeColor="text1"/>
        </w:rPr>
        <w:t xml:space="preserve"> – “o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esteroides.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possibilitando a criação de um ambiente mais próximo possível de uma instalação Linux sem a necessidade de um kernel separado.”</w:t>
      </w:r>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B3258F" w:rsidRPr="00941D2F" w:rsidRDefault="00B3258F" w:rsidP="003E3881">
                            <w:pPr>
                              <w:pStyle w:val="Legenda"/>
                              <w:rPr>
                                <w:rFonts w:eastAsia="Calibri" w:cs="Times New Roman"/>
                                <w:noProof/>
                              </w:rPr>
                            </w:pPr>
                            <w:bookmarkStart w:id="121"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http:3way.com.br/saiba-como-a-virtualizacao-por-container-revolucionou-a-infraestrutura-de-ti-part2/.png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B3258F" w:rsidRPr="00941D2F" w:rsidRDefault="00B3258F"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4A22E0">
      <w:pPr>
        <w:pStyle w:val="Ttulo11"/>
        <w:numPr>
          <w:ilvl w:val="0"/>
          <w:numId w:val="0"/>
        </w:numPr>
        <w:ind w:left="1069"/>
      </w:pPr>
      <w:bookmarkStart w:id="122" w:name="_Toc496802701"/>
      <w:bookmarkStart w:id="123" w:name="_Toc496802930"/>
      <w:bookmarkStart w:id="124" w:name="_Toc499416050"/>
      <w:r w:rsidRPr="007F6F71">
        <w:lastRenderedPageBreak/>
        <w:t>4. DOCKER</w:t>
      </w:r>
      <w:bookmarkEnd w:id="122"/>
      <w:bookmarkEnd w:id="123"/>
      <w:bookmarkEnd w:id="124"/>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36AE5AB9" w:rsidR="003E3881" w:rsidRPr="007F6F71" w:rsidRDefault="003E3881" w:rsidP="007579B3">
      <w:pPr>
        <w:spacing w:line="360" w:lineRule="auto"/>
        <w:ind w:left="2268"/>
        <w:jc w:val="both"/>
        <w:rPr>
          <w:lang w:val="x-none" w:eastAsia="x-none"/>
        </w:rPr>
      </w:pPr>
      <w:del w:id="125" w:author="Thiago Cruz" w:date="2017-11-26T11:38:00Z">
        <w:r w:rsidRPr="007F6F71" w:rsidDel="00B85D22">
          <w:rPr>
            <w:lang w:eastAsia="x-none"/>
          </w:rPr>
          <w:delText>Com</w:delText>
        </w:r>
      </w:del>
      <w:ins w:id="126" w:author="Thiago Cruz" w:date="2017-11-26T11:38:00Z">
        <w:r w:rsidR="00B85D22">
          <w:rPr>
            <w:lang w:eastAsia="x-none"/>
          </w:rPr>
          <w:t xml:space="preserve">Tradução nossa, </w:t>
        </w:r>
        <w:r w:rsidR="00500FB8">
          <w:rPr>
            <w:lang w:eastAsia="x-none"/>
          </w:rPr>
          <w:t>C</w:t>
        </w:r>
      </w:ins>
      <w:del w:id="127" w:author="Thiago Cruz" w:date="2017-11-26T11:38:00Z">
        <w:r w:rsidRPr="007F6F71" w:rsidDel="00B85D22">
          <w:rPr>
            <w:lang w:val="x-none" w:eastAsia="x-none"/>
          </w:rPr>
          <w:delText xml:space="preserve"> </w:delText>
        </w:r>
      </w:del>
      <w:r w:rsidRPr="007F6F71">
        <w:rPr>
          <w:lang w:val="x-none" w:eastAsia="x-none"/>
        </w:rPr>
        <w:t>o</w:t>
      </w:r>
      <w:ins w:id="128" w:author="Thiago Cruz" w:date="2017-11-26T11:38:00Z">
        <w:r w:rsidR="00500FB8">
          <w:rPr>
            <w:lang w:eastAsia="x-none"/>
          </w:rPr>
          <w:t>m o</w:t>
        </w:r>
      </w:ins>
      <w:r w:rsidRPr="007F6F71">
        <w:rPr>
          <w:lang w:eastAsia="x-none"/>
        </w:rPr>
        <w:t xml:space="preserve"> </w:t>
      </w:r>
      <w:r w:rsidRPr="007F6F71">
        <w:rPr>
          <w:lang w:val="x-none" w:eastAsia="x-none"/>
        </w:rPr>
        <w:t>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06FB4FEF"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ins w:id="129" w:author="Thiago Cruz" w:date="2017-11-26T11:39:00Z">
        <w:r w:rsidR="00FF657E" w:rsidRPr="00FF657E">
          <w:rPr>
            <w:i/>
            <w:lang w:eastAsia="x-none"/>
            <w:rPrChange w:id="130" w:author="Thiago Cruz" w:date="2017-11-26T11:39:00Z">
              <w:rPr>
                <w:lang w:eastAsia="x-none"/>
              </w:rPr>
            </w:rPrChange>
          </w:rPr>
          <w:t>h</w:t>
        </w:r>
      </w:ins>
      <w:del w:id="131" w:author="Thiago Cruz" w:date="2017-11-26T11:39:00Z">
        <w:r w:rsidRPr="00FF657E" w:rsidDel="00FF657E">
          <w:rPr>
            <w:i/>
            <w:lang w:eastAsia="x-none"/>
            <w:rPrChange w:id="132" w:author="Thiago Cruz" w:date="2017-11-26T11:39:00Z">
              <w:rPr>
                <w:lang w:eastAsia="x-none"/>
              </w:rPr>
            </w:rPrChange>
          </w:rPr>
          <w:delText>H</w:delText>
        </w:r>
      </w:del>
      <w:proofErr w:type="spellStart"/>
      <w:r w:rsidRPr="00FF657E">
        <w:rPr>
          <w:i/>
          <w:lang w:val="x-none" w:eastAsia="x-none"/>
          <w:rPrChange w:id="133" w:author="Thiago Cruz" w:date="2017-11-26T11:39:00Z">
            <w:rPr>
              <w:lang w:val="x-none" w:eastAsia="x-none"/>
            </w:rPr>
          </w:rPrChange>
        </w:rPr>
        <w:t>ost</w:t>
      </w:r>
      <w:proofErr w:type="spellEnd"/>
      <w:r w:rsidRPr="007F6F71">
        <w:rPr>
          <w:lang w:val="x-none" w:eastAsia="x-none"/>
        </w:rPr>
        <w:t xml:space="preserve"> que contenha o </w:t>
      </w:r>
      <w:ins w:id="134" w:author="Thiago Cruz" w:date="2017-11-26T11:40:00Z">
        <w:r w:rsidR="003C5163">
          <w:rPr>
            <w:lang w:eastAsia="x-none"/>
          </w:rPr>
          <w:t xml:space="preserve">cliente do </w:t>
        </w:r>
      </w:ins>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3C5163">
        <w:rPr>
          <w:i/>
          <w:lang w:val="x-none" w:eastAsia="x-none"/>
          <w:rPrChange w:id="135" w:author="Thiago Cruz" w:date="2017-11-26T11:40:00Z">
            <w:rPr>
              <w:lang w:val="x-none" w:eastAsia="x-none"/>
            </w:rPr>
          </w:rPrChang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FE723D">
        <w:rPr>
          <w:i/>
          <w:lang w:val="x-none" w:eastAsia="x-none"/>
          <w:rPrChange w:id="136" w:author="Thiago Cruz" w:date="2017-11-26T11:40:00Z">
            <w:rPr>
              <w:lang w:val="x-none" w:eastAsia="x-none"/>
            </w:rPr>
          </w:rPrChange>
        </w:rPr>
        <w:t>DockerHub</w:t>
      </w:r>
      <w:r w:rsidRPr="007F6F71">
        <w:rPr>
          <w:lang w:val="x-none" w:eastAsia="x-none"/>
        </w:rPr>
        <w:t xml:space="preserve"> que é o repositório de imagens do Docker, irei falar mais adiante sobre este ambiente em maiores detalhes.</w:t>
      </w:r>
    </w:p>
    <w:p w14:paraId="45FCA88F" w14:textId="427D96C2"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D83A76">
        <w:rPr>
          <w:i/>
          <w:lang w:val="x-none" w:eastAsia="x-none"/>
          <w:rPrChange w:id="137" w:author="Thiago Cruz" w:date="2017-11-26T11:41:00Z">
            <w:rPr>
              <w:lang w:val="x-none" w:eastAsia="x-none"/>
            </w:rPr>
          </w:rPrChange>
        </w:rPr>
        <w:t>QA</w:t>
      </w:r>
      <w:r w:rsidRPr="007F6F71">
        <w:rPr>
          <w:lang w:val="x-none" w:eastAsia="x-none"/>
        </w:rPr>
        <w:t xml:space="preserve"> igual ao ambiente de </w:t>
      </w:r>
      <w:del w:id="138" w:author="Thiago Cruz" w:date="2017-11-26T11:41:00Z">
        <w:r w:rsidRPr="00D83A76" w:rsidDel="00D83A76">
          <w:rPr>
            <w:i/>
            <w:lang w:eastAsia="x-none"/>
            <w:rPrChange w:id="139" w:author="Thiago Cruz" w:date="2017-11-26T11:41:00Z">
              <w:rPr>
                <w:lang w:eastAsia="x-none"/>
              </w:rPr>
            </w:rPrChange>
          </w:rPr>
          <w:delText>P</w:delText>
        </w:r>
      </w:del>
      <w:ins w:id="140" w:author="Thiago Cruz" w:date="2017-11-26T11:41:00Z">
        <w:r w:rsidR="00D83A76" w:rsidRPr="00D83A76">
          <w:rPr>
            <w:i/>
            <w:lang w:eastAsia="x-none"/>
            <w:rPrChange w:id="141" w:author="Thiago Cruz" w:date="2017-11-26T11:41:00Z">
              <w:rPr>
                <w:lang w:eastAsia="x-none"/>
              </w:rPr>
            </w:rPrChange>
          </w:rPr>
          <w:t>PR</w:t>
        </w:r>
        <w:bookmarkStart w:id="142" w:name="_GoBack"/>
        <w:bookmarkEnd w:id="142"/>
        <w:r w:rsidR="00D83A76" w:rsidRPr="00D83A76">
          <w:rPr>
            <w:i/>
            <w:lang w:eastAsia="x-none"/>
            <w:rPrChange w:id="143" w:author="Thiago Cruz" w:date="2017-11-26T11:41:00Z">
              <w:rPr>
                <w:lang w:eastAsia="x-none"/>
              </w:rPr>
            </w:rPrChange>
          </w:rPr>
          <w:t>OD</w:t>
        </w:r>
      </w:ins>
      <w:del w:id="144" w:author="Thiago Cruz" w:date="2017-11-26T11:41:00Z">
        <w:r w:rsidRPr="00D83A76" w:rsidDel="00D83A76">
          <w:rPr>
            <w:i/>
            <w:lang w:val="x-none" w:eastAsia="x-none"/>
            <w:rPrChange w:id="145" w:author="Thiago Cruz" w:date="2017-11-26T11:41:00Z">
              <w:rPr>
                <w:lang w:val="x-none" w:eastAsia="x-none"/>
              </w:rPr>
            </w:rPrChange>
          </w:rPr>
          <w:delText>rod</w:delText>
        </w:r>
      </w:del>
      <w:r w:rsidRPr="007F6F71">
        <w:rPr>
          <w:lang w:val="x-none" w:eastAsia="x-none"/>
        </w:rPr>
        <w:t xml:space="preserve">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46" w:name="_Toc499416051"/>
      <w:r w:rsidRPr="007F6F71">
        <w:t>4.1 MOTIVOS PARA USAR O DOCKER</w:t>
      </w:r>
      <w:bookmarkEnd w:id="146"/>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lastRenderedPageBreak/>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system-calls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Agregação de serviços para </w:t>
      </w:r>
      <w:proofErr w:type="spellStart"/>
      <w:r w:rsidRPr="006838C9">
        <w:rPr>
          <w:rFonts w:cs="Times New Roman"/>
          <w:sz w:val="24"/>
          <w:lang w:eastAsia="x-none"/>
        </w:rPr>
        <w:t>elicitar</w:t>
      </w:r>
      <w:proofErr w:type="spellEnd"/>
      <w:r w:rsidRPr="006838C9">
        <w:rPr>
          <w:rFonts w:cs="Times New Roman"/>
          <w:sz w:val="24"/>
          <w:lang w:eastAsia="x-none"/>
        </w:rPr>
        <w:t xml:space="preserve">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w:t>
      </w:r>
      <w:r w:rsidRPr="007F6F71">
        <w:rPr>
          <w:lang w:val="x-none" w:eastAsia="x-none"/>
        </w:rPr>
        <w:lastRenderedPageBreak/>
        <w:t xml:space="preserve">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proofErr w:type="spellStart"/>
      <w:r w:rsidRPr="007F6F71">
        <w:rPr>
          <w:lang w:eastAsia="x-none"/>
        </w:rPr>
        <w:t>stack</w:t>
      </w:r>
      <w:proofErr w:type="spellEnd"/>
      <w:r w:rsidRPr="007F6F71">
        <w:rPr>
          <w:lang w:eastAsia="x-none"/>
        </w:rPr>
        <w:t xml:space="preserve"> trace de </w:t>
      </w:r>
      <w:proofErr w:type="spellStart"/>
      <w:r w:rsidRPr="007F6F71">
        <w:rPr>
          <w:lang w:eastAsia="x-none"/>
        </w:rPr>
        <w:t>exit</w:t>
      </w:r>
      <w:proofErr w:type="spellEnd"/>
      <w:r w:rsidRPr="007F6F71">
        <w:rPr>
          <w:lang w:eastAsia="x-none"/>
        </w:rPr>
        <w:t xml:space="preserve">=1;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E590E" w:rsidRDefault="003E3881" w:rsidP="007E590E">
      <w:pPr>
        <w:pStyle w:val="Ttulo3"/>
        <w:spacing w:line="360" w:lineRule="auto"/>
        <w:rPr>
          <w:rFonts w:ascii="Times New Roman" w:hAnsi="Times New Roman"/>
          <w:b/>
          <w:sz w:val="26"/>
          <w:szCs w:val="26"/>
        </w:rPr>
      </w:pPr>
      <w:bookmarkStart w:id="147" w:name="_Toc499416052"/>
      <w:r w:rsidRPr="007E590E">
        <w:rPr>
          <w:rFonts w:ascii="Times New Roman" w:hAnsi="Times New Roman"/>
          <w:b/>
          <w:sz w:val="26"/>
          <w:szCs w:val="26"/>
        </w:rPr>
        <w:t>4.1.2 Instalação do Docker</w:t>
      </w:r>
      <w:bookmarkEnd w:id="147"/>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r w:rsidRPr="007F6F71">
        <w:t>sudo</w:t>
      </w:r>
      <w:proofErr w:type="spell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r w:rsidRPr="007F6F71">
        <w:t>brew</w:t>
      </w:r>
      <w:proofErr w:type="spell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48" w:name="_Toc496802705"/>
      <w:bookmarkStart w:id="149" w:name="_Toc496802934"/>
      <w:bookmarkStart w:id="150" w:name="_Toc496802703"/>
      <w:bookmarkStart w:id="151" w:name="_Toc496802932"/>
    </w:p>
    <w:p w14:paraId="290F935F" w14:textId="77777777" w:rsidR="003E3881" w:rsidRPr="007F6F71" w:rsidRDefault="003E3881" w:rsidP="0035429F">
      <w:pPr>
        <w:pStyle w:val="Ttulo21"/>
        <w:jc w:val="left"/>
      </w:pPr>
      <w:bookmarkStart w:id="152" w:name="_Toc499416053"/>
      <w:r w:rsidRPr="007F6F71">
        <w:lastRenderedPageBreak/>
        <w:t xml:space="preserve">4.2 ARQUIVOS DE </w:t>
      </w:r>
      <w:bookmarkEnd w:id="148"/>
      <w:bookmarkEnd w:id="149"/>
      <w:r w:rsidRPr="007F6F71">
        <w:t>CONFIGURAÇÃO</w:t>
      </w:r>
      <w:bookmarkEnd w:id="152"/>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7F6F71">
        <w:t>Daemon</w:t>
      </w:r>
      <w:proofErr w:type="spellEnd"/>
      <w:r w:rsidRPr="007F6F71">
        <w:t xml:space="preserve"> do Docker.</w:t>
      </w:r>
      <w:bookmarkStart w:id="153" w:name="_Toc496802706"/>
      <w:bookmarkStart w:id="154"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094E5D" w:rsidRDefault="003E3881" w:rsidP="00094E5D">
      <w:pPr>
        <w:pStyle w:val="Ttulo3"/>
        <w:spacing w:line="360" w:lineRule="auto"/>
        <w:rPr>
          <w:rFonts w:ascii="Times New Roman" w:hAnsi="Times New Roman"/>
          <w:b/>
          <w:sz w:val="26"/>
          <w:szCs w:val="26"/>
        </w:rPr>
      </w:pPr>
      <w:bookmarkStart w:id="155" w:name="_Toc499416054"/>
      <w:r w:rsidRPr="00094E5D">
        <w:rPr>
          <w:rFonts w:ascii="Times New Roman" w:hAnsi="Times New Roman"/>
          <w:b/>
          <w:sz w:val="26"/>
          <w:szCs w:val="26"/>
        </w:rPr>
        <w:t>4.2.1 Docker-Compose</w:t>
      </w:r>
      <w:bookmarkEnd w:id="153"/>
      <w:bookmarkEnd w:id="154"/>
      <w:bookmarkEnd w:id="155"/>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77777777" w:rsidR="003E3881" w:rsidRPr="007F6F71" w:rsidRDefault="003E3881" w:rsidP="007579B3">
      <w:pPr>
        <w:spacing w:line="360" w:lineRule="auto"/>
        <w:ind w:firstLine="708"/>
        <w:jc w:val="both"/>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r w:rsidRPr="007F6F71">
        <w:rPr>
          <w:rFonts w:cs="Times New Roman"/>
          <w:lang w:eastAsia="x-none"/>
        </w:rPr>
        <w:t>Docker File</w:t>
      </w:r>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w:t>
      </w:r>
      <w:proofErr w:type="spellStart"/>
      <w:r w:rsidRPr="007F6F71">
        <w:rPr>
          <w:rFonts w:cs="Times New Roman"/>
          <w:lang w:eastAsia="x-none"/>
        </w:rPr>
        <w:t>underline</w:t>
      </w:r>
      <w:proofErr w:type="spellEnd"/>
      <w:r w:rsidRPr="007F6F71">
        <w:rPr>
          <w:rFonts w:cs="Times New Roman"/>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spellStart"/>
      <w:r w:rsidRPr="007F6F71">
        <w:rPr>
          <w:rFonts w:cs="Times New Roman"/>
          <w:lang w:eastAsia="x-none"/>
        </w:rPr>
        <w:t>re</w:t>
      </w:r>
      <w:proofErr w:type="spell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094E5D" w:rsidRDefault="003E3881" w:rsidP="00094E5D">
      <w:pPr>
        <w:pStyle w:val="Ttulo3"/>
        <w:spacing w:line="360" w:lineRule="auto"/>
        <w:rPr>
          <w:rFonts w:ascii="Times New Roman" w:hAnsi="Times New Roman"/>
          <w:b/>
          <w:sz w:val="26"/>
          <w:szCs w:val="26"/>
        </w:rPr>
      </w:pPr>
      <w:bookmarkStart w:id="156" w:name="_Toc496802707"/>
      <w:bookmarkStart w:id="157" w:name="_Toc496802936"/>
      <w:bookmarkStart w:id="158" w:name="_Toc499416055"/>
      <w:r w:rsidRPr="00094E5D">
        <w:rPr>
          <w:rFonts w:ascii="Times New Roman" w:hAnsi="Times New Roman"/>
          <w:b/>
          <w:sz w:val="26"/>
          <w:szCs w:val="26"/>
        </w:rPr>
        <w:lastRenderedPageBreak/>
        <w:t>4.2.2 Docker File</w:t>
      </w:r>
      <w:bookmarkEnd w:id="156"/>
      <w:bookmarkEnd w:id="157"/>
      <w:bookmarkEnd w:id="158"/>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C1E01"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C1E01"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C1E01"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C1E01"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CC1E01"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59" w:name="_Toc499416056"/>
      <w:r w:rsidRPr="007F6F71">
        <w:t xml:space="preserve">4.3 DOCKER </w:t>
      </w:r>
      <w:bookmarkEnd w:id="150"/>
      <w:bookmarkEnd w:id="151"/>
      <w:r w:rsidRPr="007F6F71">
        <w:t>IMAGEM</w:t>
      </w:r>
      <w:bookmarkEnd w:id="159"/>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A imagem do docker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60" w:name="_Toc499287273"/>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r w:rsidRPr="007F6F71">
              <w:rPr>
                <w:lang w:eastAsia="x-none"/>
              </w:rPr>
              <w:t>phalanx_app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r w:rsidRPr="007F6F71">
              <w:rPr>
                <w:lang w:eastAsia="x-none"/>
              </w:rPr>
              <w:t>phalanx_worker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r w:rsidRPr="007F6F71">
              <w:rPr>
                <w:lang w:eastAsia="x-none"/>
              </w:rPr>
              <w:t>portainer</w:t>
            </w:r>
            <w:proofErr w:type="spell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r w:rsidRPr="007F6F71">
              <w:rPr>
                <w:lang w:eastAsia="x-none"/>
              </w:rPr>
              <w:t>ledermann</w:t>
            </w:r>
            <w:proofErr w:type="spell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lastRenderedPageBreak/>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40"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C1E01" w:rsidP="007579B3">
      <w:pPr>
        <w:numPr>
          <w:ilvl w:val="0"/>
          <w:numId w:val="23"/>
        </w:numPr>
        <w:spacing w:afterAutospacing="1" w:line="360" w:lineRule="auto"/>
        <w:jc w:val="both"/>
        <w:rPr>
          <w:rFonts w:eastAsia="Times New Roman"/>
          <w:color w:val="24292E"/>
        </w:rPr>
      </w:pPr>
      <w:hyperlink r:id="rId41"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 xml:space="preserve">docker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61" w:name="_Toc496802704"/>
      <w:bookmarkStart w:id="162" w:name="_Toc496802933"/>
      <w:bookmarkStart w:id="163" w:name="_Toc499416057"/>
      <w:r w:rsidRPr="007F6F71">
        <w:t>4.4 DOCKER</w:t>
      </w:r>
      <w:bookmarkEnd w:id="161"/>
      <w:bookmarkEnd w:id="162"/>
      <w:r w:rsidRPr="007F6F71">
        <w:t>HUB</w:t>
      </w:r>
      <w:bookmarkEnd w:id="163"/>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proofErr w:type="spellStart"/>
      <w:r w:rsidRPr="007F6F71">
        <w:rPr>
          <w:rFonts w:cs="Times New Roman"/>
          <w:color w:val="24292E"/>
          <w:shd w:val="clear" w:color="auto" w:fill="FFFFFF"/>
        </w:rPr>
        <w:t>Minor</w:t>
      </w:r>
      <w:proofErr w:type="spellEnd"/>
      <w:r w:rsidRPr="007F6F71">
        <w:rPr>
          <w:rFonts w:cs="Times New Roman"/>
          <w:color w:val="24292E"/>
          <w:shd w:val="clear" w:color="auto" w:fill="FFFFFF"/>
        </w:rPr>
        <w:t xml:space="preserve">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B3258F" w:rsidRPr="008D06F0" w:rsidRDefault="00B3258F" w:rsidP="003E3881">
                            <w:pPr>
                              <w:pStyle w:val="Legenda"/>
                              <w:rPr>
                                <w:rFonts w:eastAsia="Calibri" w:cs="Times New Roman"/>
                                <w:noProof/>
                              </w:rPr>
                            </w:pPr>
                            <w:bookmarkStart w:id="164"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B3258F" w:rsidRPr="008D06F0" w:rsidRDefault="00B3258F"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B3258F" w:rsidRPr="000A56CA" w:rsidRDefault="00B3258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B3258F" w:rsidRPr="000A56CA" w:rsidRDefault="00B3258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B3258F" w:rsidRPr="00D93672" w:rsidRDefault="00B3258F" w:rsidP="003E3881">
                            <w:pPr>
                              <w:pStyle w:val="Legenda"/>
                              <w:rPr>
                                <w:rFonts w:eastAsia="Calibri" w:cs="Times New Roman"/>
                                <w:noProof/>
                              </w:rPr>
                            </w:pPr>
                            <w:bookmarkStart w:id="165"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B3258F" w:rsidRPr="00D93672" w:rsidRDefault="00B3258F"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B3258F" w:rsidRPr="00F91FEB" w:rsidRDefault="00B3258F" w:rsidP="003E3881">
                            <w:pPr>
                              <w:pStyle w:val="Legenda"/>
                              <w:rPr>
                                <w:rFonts w:eastAsia="Calibri" w:cs="Times New Roman"/>
                                <w:noProof/>
                              </w:rPr>
                            </w:pPr>
                            <w:bookmarkStart w:id="166"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B3258F" w:rsidRPr="00F91FEB" w:rsidRDefault="00B3258F"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pull</w:t>
      </w:r>
      <w:proofErr w:type="spellEnd"/>
      <w:r w:rsidRPr="007F6F71">
        <w:rPr>
          <w:rFonts w:cs="Times New Roman"/>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C1E01" w:rsidP="007579B3">
      <w:pPr>
        <w:numPr>
          <w:ilvl w:val="0"/>
          <w:numId w:val="23"/>
        </w:numPr>
        <w:spacing w:beforeAutospacing="1" w:afterAutospacing="1" w:line="360" w:lineRule="auto"/>
        <w:jc w:val="both"/>
        <w:rPr>
          <w:rFonts w:eastAsia="Times New Roman"/>
          <w:color w:val="000000" w:themeColor="text1"/>
        </w:rPr>
      </w:pPr>
      <w:hyperlink r:id="rId45"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loggin</w:t>
      </w:r>
      <w:proofErr w:type="spellEnd"/>
      <w:r w:rsidR="003E3881" w:rsidRPr="007F6F71">
        <w:rPr>
          <w:rFonts w:eastAsia="Times New Roman"/>
          <w:color w:val="000000" w:themeColor="text1"/>
        </w:rPr>
        <w:t xml:space="preserve"> no repositório.</w:t>
      </w:r>
    </w:p>
    <w:p w14:paraId="704E330E"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46"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47"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67" w:name="_Toc499416058"/>
      <w:r w:rsidRPr="007F6F71">
        <w:t>4.5 DOCKER CONTAINER</w:t>
      </w:r>
      <w:bookmarkEnd w:id="167"/>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lastRenderedPageBreak/>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6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69"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8"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create</w:t>
        </w:r>
        <w:proofErr w:type="spellEnd"/>
      </w:hyperlink>
      <w:r w:rsidR="003E3881" w:rsidRPr="007F6F71">
        <w:rPr>
          <w:rFonts w:eastAsia="Times New Roman"/>
          <w:color w:val="000000" w:themeColor="text1"/>
        </w:rPr>
        <w:t> – cria um container, porém não inicia o mesmo.</w:t>
      </w:r>
    </w:p>
    <w:p w14:paraId="2ED3BFE3"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49"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rename</w:t>
        </w:r>
        <w:proofErr w:type="spellEnd"/>
      </w:hyperlink>
      <w:r w:rsidR="003E3881" w:rsidRPr="007F6F71">
        <w:rPr>
          <w:rFonts w:eastAsia="Times New Roman"/>
          <w:color w:val="000000" w:themeColor="text1"/>
        </w:rPr>
        <w:t xml:space="preserve"> – Renomeia o </w:t>
      </w:r>
      <w:proofErr w:type="spellStart"/>
      <w:r w:rsidR="003E3881" w:rsidRPr="007F6F71">
        <w:rPr>
          <w:rFonts w:eastAsia="Times New Roman"/>
          <w:color w:val="000000" w:themeColor="text1"/>
        </w:rPr>
        <w:t>label</w:t>
      </w:r>
      <w:proofErr w:type="spellEnd"/>
      <w:r w:rsidR="003E3881" w:rsidRPr="007F6F71">
        <w:rPr>
          <w:rFonts w:eastAsia="Times New Roman"/>
          <w:color w:val="000000" w:themeColor="text1"/>
        </w:rPr>
        <w:t xml:space="preserve"> do container.</w:t>
      </w:r>
    </w:p>
    <w:p w14:paraId="0C753372"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50"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run</w:t>
        </w:r>
        <w:proofErr w:type="spellEnd"/>
      </w:hyperlink>
      <w:r w:rsidR="003E3881" w:rsidRPr="007F6F71">
        <w:rPr>
          <w:rFonts w:eastAsia="Times New Roman"/>
          <w:color w:val="000000" w:themeColor="text1"/>
        </w:rPr>
        <w:t> – Cria o container e inicia o mesmo, coloca em operação.</w:t>
      </w:r>
    </w:p>
    <w:p w14:paraId="074356F0"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51"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rm</w:t>
        </w:r>
        <w:proofErr w:type="spellEnd"/>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C1E01" w:rsidP="007579B3">
      <w:pPr>
        <w:numPr>
          <w:ilvl w:val="0"/>
          <w:numId w:val="23"/>
        </w:numPr>
        <w:spacing w:afterAutospacing="1" w:line="360" w:lineRule="auto"/>
        <w:jc w:val="both"/>
        <w:rPr>
          <w:rFonts w:eastAsia="Times New Roman"/>
          <w:color w:val="000000" w:themeColor="text1"/>
        </w:rPr>
      </w:pPr>
      <w:hyperlink r:id="rId52" w:history="1">
        <w:r w:rsidR="003E3881" w:rsidRPr="007F6F71">
          <w:rPr>
            <w:rStyle w:val="CdigoHTML"/>
            <w:rFonts w:ascii="Times New Roman" w:hAnsi="Times New Roman" w:cs="Times New Roman"/>
            <w:color w:val="000000" w:themeColor="text1"/>
            <w:sz w:val="24"/>
            <w:szCs w:val="24"/>
          </w:rPr>
          <w:t xml:space="preserve">docker </w:t>
        </w:r>
        <w:proofErr w:type="spellStart"/>
        <w:r w:rsidR="003E3881" w:rsidRPr="007F6F71">
          <w:rPr>
            <w:rStyle w:val="CdigoHTML"/>
            <w:rFonts w:ascii="Times New Roman" w:hAnsi="Times New Roman" w:cs="Times New Roman"/>
            <w:color w:val="000000" w:themeColor="text1"/>
            <w:sz w:val="24"/>
            <w:szCs w:val="24"/>
          </w:rPr>
          <w:t>update</w:t>
        </w:r>
        <w:proofErr w:type="spellEnd"/>
      </w:hyperlink>
      <w:r w:rsidR="003E3881" w:rsidRPr="007F6F71">
        <w:rPr>
          <w:rFonts w:eastAsia="Times New Roman"/>
          <w:color w:val="000000" w:themeColor="text1"/>
        </w:rPr>
        <w:t xml:space="preserve"> – Faz um </w:t>
      </w:r>
      <w:proofErr w:type="spellStart"/>
      <w:r w:rsidR="003E3881" w:rsidRPr="007F6F71">
        <w:rPr>
          <w:rFonts w:eastAsia="Times New Roman"/>
          <w:color w:val="000000" w:themeColor="text1"/>
        </w:rPr>
        <w:t>update</w:t>
      </w:r>
      <w:proofErr w:type="spellEnd"/>
      <w:r w:rsidR="003E3881" w:rsidRPr="007F6F71">
        <w:rPr>
          <w:rFonts w:eastAsia="Times New Roman"/>
          <w:color w:val="000000" w:themeColor="text1"/>
        </w:rPr>
        <w:t xml:space="preserv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 xml:space="preserve">docker </w:t>
      </w:r>
      <w:proofErr w:type="spellStart"/>
      <w:r w:rsidRPr="007F6F71">
        <w:rPr>
          <w:rFonts w:eastAsia="Times New Roman"/>
          <w:color w:val="000000" w:themeColor="text1"/>
        </w:rPr>
        <w:t>inspect</w:t>
      </w:r>
      <w:proofErr w:type="spellEnd"/>
      <w:r w:rsidRPr="007F6F71">
        <w:rPr>
          <w:rFonts w:eastAsia="Times New Roman"/>
          <w:color w:val="000000" w:themeColor="text1"/>
        </w:rPr>
        <w:t xml:space="preserve"> &lt;</w:t>
      </w:r>
      <w:proofErr w:type="spellStart"/>
      <w:r w:rsidRPr="007F6F71">
        <w:rPr>
          <w:rFonts w:eastAsia="Times New Roman"/>
          <w:color w:val="000000" w:themeColor="text1"/>
        </w:rPr>
        <w:t>id_container</w:t>
      </w:r>
      <w:proofErr w:type="spellEnd"/>
      <w:r w:rsidRPr="007F6F71">
        <w:rPr>
          <w:rFonts w:eastAsia="Times New Roman"/>
          <w:color w:val="000000" w:themeColor="text1"/>
        </w:rPr>
        <w:t>&gt;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r w:rsidRPr="007F6F71">
        <w:rPr>
          <w:rFonts w:eastAsia="Times New Roman"/>
          <w:color w:val="000000" w:themeColor="text1"/>
        </w:rPr>
        <w:t xml:space="preserve">docker container </w:t>
      </w:r>
      <w:proofErr w:type="spellStart"/>
      <w:r w:rsidRPr="007F6F71">
        <w:rPr>
          <w:rFonts w:eastAsia="Times New Roman"/>
          <w:color w:val="000000" w:themeColor="text1"/>
        </w:rPr>
        <w:t>prune</w:t>
      </w:r>
      <w:proofErr w:type="spellEnd"/>
      <w:r w:rsidRPr="007F6F71">
        <w:rPr>
          <w:rFonts w:eastAsia="Times New Roman"/>
          <w:color w:val="000000" w:themeColor="text1"/>
        </w:rPr>
        <w:t xml:space="preserv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w:t>
      </w:r>
      <w:r w:rsidRPr="007F6F71">
        <w:rPr>
          <w:lang w:val="x-none" w:eastAsia="x-none"/>
        </w:rPr>
        <w:lastRenderedPageBreak/>
        <w:t>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 xml:space="preserve">docker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7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w:t>
      </w:r>
      <w:proofErr w:type="spellStart"/>
      <w:r w:rsidRPr="00595626">
        <w:rPr>
          <w:rFonts w:cs="Times New Roman"/>
          <w:sz w:val="24"/>
          <w:highlight w:val="yellow"/>
          <w:lang w:val="en-US" w:eastAsia="x-none"/>
        </w:rPr>
        <w:t>rm</w:t>
      </w:r>
      <w:proofErr w:type="spellEnd"/>
      <w:r w:rsidRPr="00595626">
        <w:rPr>
          <w:rFonts w:cs="Times New Roman"/>
          <w:sz w:val="24"/>
          <w:highlight w:val="yellow"/>
          <w:lang w:val="en-US" w:eastAsia="x-none"/>
        </w:rPr>
        <w:t xml:space="preserve"> --name </w:t>
      </w:r>
      <w:proofErr w:type="spellStart"/>
      <w:r w:rsidRPr="00595626">
        <w:rPr>
          <w:rFonts w:cs="Times New Roman"/>
          <w:sz w:val="24"/>
          <w:highlight w:val="yellow"/>
          <w:lang w:val="en-US" w:eastAsia="x-none"/>
        </w:rPr>
        <w:t>phalanx_app</w:t>
      </w:r>
      <w:proofErr w:type="spellEnd"/>
      <w:r w:rsidRPr="00595626">
        <w:rPr>
          <w:rFonts w:cs="Times New Roman"/>
          <w:sz w:val="24"/>
          <w:highlight w:val="yellow"/>
          <w:lang w:val="en-US" w:eastAsia="x-none"/>
        </w:rPr>
        <w:t xml:space="preserve"> </w:t>
      </w:r>
      <w:proofErr w:type="spellStart"/>
      <w:r w:rsidRPr="00595626">
        <w:rPr>
          <w:rFonts w:cs="Times New Roman"/>
          <w:sz w:val="24"/>
          <w:highlight w:val="yellow"/>
          <w:lang w:val="en-US" w:eastAsia="x-none"/>
        </w:rPr>
        <w:t>rubby</w:t>
      </w:r>
      <w:proofErr w:type="spellEnd"/>
      <w:r w:rsidRPr="00595626">
        <w:rPr>
          <w:rFonts w:cs="Times New Roman"/>
          <w:sz w:val="24"/>
          <w:highlight w:val="yellow"/>
          <w:lang w:val="en-US" w:eastAsia="x-none"/>
        </w:rPr>
        <w:t xml:space="preserve">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71" w:name="_Toc499416059"/>
      <w:r w:rsidRPr="00023252">
        <w:rPr>
          <w:rFonts w:ascii="Times New Roman" w:hAnsi="Times New Roman"/>
          <w:b/>
          <w:sz w:val="26"/>
          <w:szCs w:val="26"/>
        </w:rPr>
        <w:t>4.5.1 Software de Gerenciamento de Containers</w:t>
      </w:r>
      <w:bookmarkEnd w:id="171"/>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B3258F" w:rsidRPr="00506CA8" w:rsidRDefault="00B3258F" w:rsidP="003E3881">
                            <w:pPr>
                              <w:pStyle w:val="Legenda"/>
                              <w:rPr>
                                <w:rFonts w:eastAsia="Calibri" w:cs="Times New Roman"/>
                                <w:noProof/>
                              </w:rPr>
                            </w:pPr>
                            <w:bookmarkStart w:id="17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B3258F" w:rsidRPr="00506CA8" w:rsidRDefault="00B3258F"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B3258F" w:rsidRPr="003B5F77" w:rsidRDefault="00B3258F" w:rsidP="003E3881">
                            <w:pPr>
                              <w:pStyle w:val="Legenda"/>
                              <w:rPr>
                                <w:rFonts w:eastAsia="Calibri" w:cs="Times New Roman"/>
                                <w:noProof/>
                              </w:rPr>
                            </w:pPr>
                            <w:bookmarkStart w:id="17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B3258F" w:rsidRPr="003B5F77" w:rsidRDefault="00B3258F"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B3258F" w:rsidRPr="00B26331" w:rsidRDefault="00B3258F" w:rsidP="003E3881">
                            <w:pPr>
                              <w:pStyle w:val="Legenda"/>
                              <w:rPr>
                                <w:rFonts w:eastAsia="Calibri" w:cs="Times New Roman"/>
                                <w:noProof/>
                              </w:rPr>
                            </w:pPr>
                            <w:bookmarkStart w:id="174"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B3258F" w:rsidRPr="00B26331" w:rsidRDefault="00B3258F"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B3258F" w:rsidRPr="004B3031" w:rsidRDefault="00B3258F" w:rsidP="003E3881">
                            <w:pPr>
                              <w:pStyle w:val="Legenda"/>
                              <w:rPr>
                                <w:rFonts w:eastAsia="Calibri" w:cs="Times New Roman"/>
                                <w:noProof/>
                              </w:rPr>
                            </w:pPr>
                            <w:bookmarkStart w:id="175"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w:t>
                            </w:r>
                            <w:proofErr w:type="spellStart"/>
                            <w:r w:rsidRPr="008162B1">
                              <w:t>Engine</w:t>
                            </w:r>
                            <w:proofErr w:type="spellEnd"/>
                            <w:r w:rsidRPr="008162B1">
                              <w:t xml:space="preserve"> do </w:t>
                            </w:r>
                            <w:proofErr w:type="spellStart"/>
                            <w:r w:rsidRPr="008162B1">
                              <w:t>Portainer</w:t>
                            </w:r>
                            <w:proofErr w:type="spellEnd"/>
                            <w:r w:rsidRPr="008162B1">
                              <w:t xml:space="preserve"> Fonte: Próprio autor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B3258F" w:rsidRPr="004B3031" w:rsidRDefault="00B3258F"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76" w:name="_Toc499416060"/>
      <w:r w:rsidRPr="007F6F71">
        <w:t>4.6 DOCKER SWARM</w:t>
      </w:r>
      <w:bookmarkEnd w:id="176"/>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w:t>
      </w:r>
      <w:proofErr w:type="spellStart"/>
      <w:r w:rsidRPr="007F6F71">
        <w:rPr>
          <w:rFonts w:cs="Times New Roman"/>
          <w:lang w:eastAsia="x-none"/>
        </w:rPr>
        <w:t>clusreização</w:t>
      </w:r>
      <w:proofErr w:type="spellEnd"/>
      <w:r w:rsidRPr="007F6F71">
        <w:rPr>
          <w:rFonts w:cs="Times New Roman"/>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swarm</w:t>
      </w:r>
      <w:proofErr w:type="spellEnd"/>
      <w:r w:rsidRPr="007F6F71">
        <w:rPr>
          <w:rFonts w:cs="Times New Roman"/>
          <w:lang w:eastAsia="x-none"/>
        </w:rPr>
        <w:t xml:space="preserve"> </w:t>
      </w:r>
      <w:proofErr w:type="spellStart"/>
      <w:r w:rsidRPr="007F6F71">
        <w:rPr>
          <w:rFonts w:cs="Times New Roman"/>
          <w:lang w:eastAsia="x-none"/>
        </w:rPr>
        <w:t>init</w:t>
      </w:r>
      <w:proofErr w:type="spellEnd"/>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swarm</w:t>
      </w:r>
      <w:proofErr w:type="spellEnd"/>
      <w:r w:rsidRPr="007F6F71">
        <w:rPr>
          <w:rFonts w:cs="Times New Roman"/>
          <w:lang w:eastAsia="x-none"/>
        </w:rPr>
        <w:t xml:space="preserve"> </w:t>
      </w:r>
      <w:proofErr w:type="spellStart"/>
      <w:r w:rsidRPr="007F6F71">
        <w:rPr>
          <w:rFonts w:cs="Times New Roman"/>
          <w:lang w:eastAsia="x-none"/>
        </w:rPr>
        <w:t>join</w:t>
      </w:r>
      <w:proofErr w:type="spellEnd"/>
      <w:r w:rsidRPr="007F6F71">
        <w:rPr>
          <w:rFonts w:cs="Times New Roman"/>
          <w:lang w:eastAsia="x-none"/>
        </w:rPr>
        <w:t xml:space="preserve"> --</w:t>
      </w:r>
      <w:proofErr w:type="spellStart"/>
      <w:r w:rsidRPr="007F6F71">
        <w:rPr>
          <w:rFonts w:cs="Times New Roman"/>
          <w:lang w:eastAsia="x-none"/>
        </w:rPr>
        <w:t>token</w:t>
      </w:r>
      <w:proofErr w:type="spellEnd"/>
      <w:r w:rsidRPr="007F6F71">
        <w:rPr>
          <w:rFonts w:cs="Times New Roman"/>
          <w:lang w:eastAsia="x-none"/>
        </w:rPr>
        <w:t xml:space="preserve">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xml:space="preserve">, </w:t>
      </w:r>
      <w:r w:rsidRPr="007F6F71">
        <w:rPr>
          <w:lang w:eastAsia="x-none"/>
        </w:rPr>
        <w:lastRenderedPageBreak/>
        <w:t>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t xml:space="preserve">        constraints: [</w:t>
      </w:r>
      <w:proofErr w:type="spellStart"/>
      <w:r w:rsidRPr="00884A89">
        <w:rPr>
          <w:lang w:val="en-US" w:eastAsia="x-none"/>
        </w:rPr>
        <w:t>node.role</w:t>
      </w:r>
      <w:proofErr w:type="spell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lastRenderedPageBreak/>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B3258F" w:rsidRPr="00756CE3" w:rsidRDefault="00B3258F" w:rsidP="003E3881">
                            <w:pPr>
                              <w:pStyle w:val="Legenda"/>
                              <w:rPr>
                                <w:noProof/>
                              </w:rPr>
                            </w:pPr>
                            <w:bookmarkStart w:id="177"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B3258F" w:rsidRPr="00756CE3" w:rsidRDefault="00B3258F"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t>docker service create --name web-</w:t>
      </w:r>
      <w:proofErr w:type="spellStart"/>
      <w:r w:rsidRPr="007F6F71">
        <w:rPr>
          <w:rFonts w:cs="Times New Roman"/>
          <w:lang w:val="en-US" w:eastAsia="x-none"/>
        </w:rPr>
        <w:t>nginx</w:t>
      </w:r>
      <w:proofErr w:type="spellEnd"/>
      <w:r w:rsidRPr="007F6F71">
        <w:rPr>
          <w:rFonts w:cs="Times New Roman"/>
          <w:lang w:val="en-US" w:eastAsia="x-none"/>
        </w:rPr>
        <w:t xml:space="preserve"> --replicas 4 --restart-max-attempts 3 --restart-window 5s --rollback-delay 3s --</w:t>
      </w:r>
      <w:proofErr w:type="spellStart"/>
      <w:r w:rsidRPr="007F6F71">
        <w:rPr>
          <w:rFonts w:cs="Times New Roman"/>
          <w:lang w:val="en-US" w:eastAsia="x-none"/>
        </w:rPr>
        <w:t>workdir</w:t>
      </w:r>
      <w:proofErr w:type="spellEnd"/>
      <w:r w:rsidRPr="007F6F71">
        <w:rPr>
          <w:rFonts w:cs="Times New Roman"/>
          <w:lang w:val="en-US" w:eastAsia="x-none"/>
        </w:rPr>
        <w:t xml:space="preserve"> /</w:t>
      </w:r>
      <w:proofErr w:type="spellStart"/>
      <w:r w:rsidRPr="007F6F71">
        <w:rPr>
          <w:rFonts w:cs="Times New Roman"/>
          <w:lang w:val="en-US" w:eastAsia="x-none"/>
        </w:rPr>
        <w:t>myapp</w:t>
      </w:r>
      <w:proofErr w:type="spellEnd"/>
      <w:r w:rsidRPr="007F6F71">
        <w:rPr>
          <w:rFonts w:cs="Times New Roman"/>
          <w:lang w:val="en-US" w:eastAsia="x-none"/>
        </w:rPr>
        <w:t xml:space="preserve">/ -p 8080:80 </w:t>
      </w:r>
      <w:proofErr w:type="spellStart"/>
      <w:r w:rsidRPr="007F6F71">
        <w:rPr>
          <w:rFonts w:cs="Times New Roman"/>
          <w:lang w:val="en-US" w:eastAsia="x-none"/>
        </w:rPr>
        <w:t>nginx:alpine</w:t>
      </w:r>
      <w:proofErr w:type="spellEnd"/>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8" w:name="_Toc496802708"/>
      <w:bookmarkStart w:id="179" w:name="_Toc496802937"/>
      <w:bookmarkStart w:id="180" w:name="_Toc499416061"/>
      <w:bookmarkStart w:id="181" w:name="_Toc495785711"/>
      <w:r w:rsidRPr="007F6F71">
        <w:lastRenderedPageBreak/>
        <w:t xml:space="preserve">4.7 PLAY WITH </w:t>
      </w:r>
      <w:bookmarkEnd w:id="178"/>
      <w:bookmarkEnd w:id="179"/>
      <w:r w:rsidRPr="007F6F71">
        <w:t>DOCKER</w:t>
      </w:r>
      <w:bookmarkEnd w:id="180"/>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9" w:history="1">
        <w:r w:rsidRPr="007F6F71">
          <w:rPr>
            <w:rStyle w:val="Hy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B3258F" w:rsidRPr="007C3224" w:rsidRDefault="00B3258F" w:rsidP="003E3881">
                            <w:pPr>
                              <w:pStyle w:val="Legenda"/>
                              <w:rPr>
                                <w:rFonts w:eastAsia="Calibri" w:cs="Times New Roman"/>
                                <w:noProof/>
                                <w:lang w:val="en-US"/>
                              </w:rPr>
                            </w:pPr>
                            <w:bookmarkStart w:id="182"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B3258F" w:rsidRPr="007C3224" w:rsidRDefault="00B3258F"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y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yperlink"/>
          <w:color w:val="000000" w:themeColor="text1"/>
          <w:lang w:eastAsia="en-US"/>
        </w:rPr>
      </w:pPr>
      <w:r w:rsidRPr="00595626">
        <w:rPr>
          <w:rStyle w:val="Hy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C1E01" w:rsidP="00F20F71">
      <w:pPr>
        <w:pStyle w:val="PargrafodaLista"/>
        <w:numPr>
          <w:ilvl w:val="0"/>
          <w:numId w:val="23"/>
        </w:numPr>
        <w:rPr>
          <w:rFonts w:cs="Times New Roman"/>
          <w:color w:val="000000" w:themeColor="text1"/>
          <w:sz w:val="24"/>
        </w:rPr>
      </w:pPr>
      <w:hyperlink r:id="rId61" w:history="1">
        <w:r w:rsidR="003E3881" w:rsidRPr="00595626">
          <w:rPr>
            <w:rStyle w:val="Hy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lastRenderedPageBreak/>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w:t>
      </w:r>
      <w:proofErr w:type="spellStart"/>
      <w:r w:rsidRPr="007F6F71">
        <w:rPr>
          <w:rFonts w:cs="Times New Roman"/>
          <w:color w:val="000000" w:themeColor="text1"/>
          <w:lang w:val="en-US"/>
        </w:rPr>
        <w:t>pwd</w:t>
      </w:r>
      <w:proofErr w:type="spellEnd"/>
      <w:r w:rsidRPr="007F6F71">
        <w:rPr>
          <w:rFonts w:cs="Times New Roman"/>
          <w:color w:val="000000" w:themeColor="text1"/>
          <w:lang w:val="en-US"/>
        </w:rPr>
        <w:t xml:space="preserve"> --</w:t>
      </w:r>
      <w:proofErr w:type="spellStart"/>
      <w:r w:rsidRPr="007F6F71">
        <w:rPr>
          <w:rFonts w:cs="Times New Roman"/>
          <w:color w:val="000000" w:themeColor="text1"/>
          <w:lang w:val="en-US"/>
        </w:rPr>
        <w:t>pwd-url</w:t>
      </w:r>
      <w:proofErr w:type="spellEnd"/>
      <w:r w:rsidRPr="007F6F71">
        <w:rPr>
          <w:rFonts w:cs="Times New Roman"/>
          <w:color w:val="000000" w:themeColor="text1"/>
          <w:lang w:val="en-US"/>
        </w:rPr>
        <w:t xml:space="preserve"> </w:t>
      </w:r>
      <w:hyperlink r:id="rId62" w:history="1">
        <w:r w:rsidRPr="007F6F71">
          <w:rPr>
            <w:rStyle w:val="Hy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83"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B3258F" w:rsidRPr="00780A29" w:rsidRDefault="00B3258F" w:rsidP="003E3881">
                            <w:pPr>
                              <w:pStyle w:val="Legenda"/>
                              <w:rPr>
                                <w:rFonts w:eastAsia="Calibri" w:cs="Times New Roman"/>
                                <w:noProof/>
                              </w:rPr>
                            </w:pPr>
                            <w:bookmarkStart w:id="184"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B3258F" w:rsidRPr="00780A29" w:rsidRDefault="00B3258F"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5" w:name="_Toc496802709"/>
      <w:bookmarkStart w:id="186" w:name="_Toc496802938"/>
    </w:p>
    <w:p w14:paraId="5362851E" w14:textId="77777777" w:rsidR="003E3881" w:rsidRPr="007F6F71" w:rsidRDefault="003E3881" w:rsidP="0035429F">
      <w:pPr>
        <w:pStyle w:val="Ttulo21"/>
        <w:jc w:val="left"/>
      </w:pPr>
      <w:bookmarkStart w:id="187" w:name="_Toc499416062"/>
      <w:r w:rsidRPr="007F6F71">
        <w:t xml:space="preserve">4.8 </w:t>
      </w:r>
      <w:bookmarkEnd w:id="185"/>
      <w:bookmarkEnd w:id="186"/>
      <w:r w:rsidRPr="007F6F71">
        <w:t>COMUNIDADE E EMPRESARIAL</w:t>
      </w:r>
      <w:bookmarkEnd w:id="187"/>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B3258F" w:rsidRPr="002765C8" w:rsidRDefault="00B3258F" w:rsidP="003E3881">
                            <w:pPr>
                              <w:pStyle w:val="Legenda"/>
                              <w:rPr>
                                <w:rFonts w:eastAsia="Calibri" w:cs="Times New Roman"/>
                                <w:noProof/>
                              </w:rPr>
                            </w:pPr>
                            <w:bookmarkStart w:id="188"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B3258F" w:rsidRPr="002765C8" w:rsidRDefault="00B3258F"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B3258F" w:rsidRPr="008277C3" w:rsidRDefault="00B3258F"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B3258F" w:rsidRPr="008277C3" w:rsidRDefault="00B3258F"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B3258F" w:rsidRPr="00542020" w:rsidRDefault="00B3258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B3258F" w:rsidRPr="00542020" w:rsidRDefault="00B3258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4A22E0" w:rsidRDefault="003E3881" w:rsidP="004A22E0">
      <w:pPr>
        <w:pStyle w:val="Ttulo3"/>
        <w:rPr>
          <w:rFonts w:ascii="Times New Roman" w:hAnsi="Times New Roman"/>
          <w:b/>
          <w:sz w:val="26"/>
          <w:szCs w:val="26"/>
        </w:rPr>
      </w:pPr>
      <w:bookmarkStart w:id="191" w:name="_Toc499416063"/>
      <w:r w:rsidRPr="004A22E0">
        <w:rPr>
          <w:rFonts w:ascii="Times New Roman" w:hAnsi="Times New Roman"/>
          <w:b/>
          <w:sz w:val="26"/>
          <w:szCs w:val="26"/>
        </w:rPr>
        <w:t>4.8.1 Empresarial</w:t>
      </w:r>
      <w:bookmarkEnd w:id="191"/>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w:t>
      </w:r>
      <w:r w:rsidRPr="007F6F71">
        <w:rPr>
          <w:lang w:val="x-none" w:eastAsia="x-none"/>
        </w:rPr>
        <w:lastRenderedPageBreak/>
        <w:t>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4A22E0">
      <w:pPr>
        <w:pStyle w:val="Ttulo11"/>
        <w:numPr>
          <w:ilvl w:val="0"/>
          <w:numId w:val="0"/>
        </w:numPr>
        <w:ind w:left="1069"/>
      </w:pPr>
      <w:bookmarkStart w:id="192" w:name="_Toc496802710"/>
      <w:bookmarkStart w:id="193" w:name="_Toc496802939"/>
      <w:bookmarkStart w:id="194" w:name="_Toc499416064"/>
      <w:bookmarkEnd w:id="181"/>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5" w:name="_Toc499416065"/>
      <w:r w:rsidRPr="007F6F71">
        <w:rPr>
          <w:color w:val="000000"/>
        </w:rPr>
        <w:t xml:space="preserve">5.1 </w:t>
      </w:r>
      <w:r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lastRenderedPageBreak/>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proofErr w:type="spellStart"/>
      <w:r w:rsidRPr="007F6F71">
        <w:rPr>
          <w:rFonts w:cs="Times New Roman"/>
          <w:lang w:eastAsia="x-none"/>
        </w:rPr>
        <w:t>Dev</w:t>
      </w:r>
      <w:proofErr w:type="spellEnd"/>
      <w:r w:rsidRPr="007F6F71">
        <w:rPr>
          <w:rFonts w:cs="Times New Roman"/>
          <w:lang w:eastAsia="x-none"/>
        </w:rPr>
        <w:t>/</w:t>
      </w:r>
      <w:proofErr w:type="spellStart"/>
      <w:r w:rsidRPr="007F6F71">
        <w:rPr>
          <w:rFonts w:cs="Times New Roman"/>
          <w:lang w:eastAsia="x-none"/>
        </w:rPr>
        <w:t>Prod</w:t>
      </w:r>
      <w:proofErr w:type="spellEnd"/>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4A22E0">
      <w:pPr>
        <w:pStyle w:val="Ttulo11"/>
        <w:numPr>
          <w:ilvl w:val="0"/>
          <w:numId w:val="0"/>
        </w:numPr>
        <w:ind w:left="1069"/>
      </w:pPr>
      <w:bookmarkStart w:id="196" w:name="_Toc499416066"/>
      <w:bookmarkStart w:id="197" w:name="_Toc496802711"/>
      <w:bookmarkStart w:id="198" w:name="_Toc496802940"/>
      <w:r w:rsidRPr="007F6F71">
        <w:lastRenderedPageBreak/>
        <w:t>6 SOFTWARE</w:t>
      </w:r>
      <w:r w:rsidRPr="007F6F71">
        <w:rPr>
          <w:lang w:val="pt-BR"/>
        </w:rPr>
        <w:t>S</w:t>
      </w:r>
      <w:r w:rsidRPr="007F6F71">
        <w:t xml:space="preserve"> DE </w:t>
      </w:r>
      <w:r w:rsidRPr="007F6F71">
        <w:rPr>
          <w:lang w:val="pt-BR"/>
        </w:rPr>
        <w:t>ORQUESTRAÇÃO</w:t>
      </w:r>
      <w:bookmarkEnd w:id="196"/>
      <w:r w:rsidRPr="007F6F71">
        <w:rPr>
          <w:lang w:val="pt-BR"/>
        </w:rPr>
        <w:t xml:space="preserve"> </w:t>
      </w:r>
      <w:bookmarkEnd w:id="197"/>
      <w:bookmarkEnd w:id="198"/>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w:t>
      </w:r>
      <w:proofErr w:type="spellStart"/>
      <w:r w:rsidRPr="007F6F71">
        <w:rPr>
          <w:lang w:eastAsia="x-none"/>
        </w:rPr>
        <w:t>Kubernet</w:t>
      </w:r>
      <w:proofErr w:type="spellEnd"/>
      <w:r w:rsidRPr="007F6F71">
        <w:rPr>
          <w:lang w:eastAsia="x-none"/>
        </w:rPr>
        <w:t xml:space="preserve">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 xml:space="preserve">O mesmo utiliza a </w:t>
      </w:r>
      <w:proofErr w:type="spellStart"/>
      <w:r w:rsidRPr="007F6F71">
        <w:rPr>
          <w:lang w:eastAsia="x-none"/>
        </w:rPr>
        <w:t>PaaS</w:t>
      </w:r>
      <w:proofErr w:type="spellEnd"/>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w:t>
      </w:r>
      <w:proofErr w:type="spellStart"/>
      <w:r w:rsidRPr="007F6F71">
        <w:rPr>
          <w:lang w:eastAsia="x-none"/>
        </w:rPr>
        <w:t>infra-estrutura</w:t>
      </w:r>
      <w:proofErr w:type="spellEnd"/>
      <w:r w:rsidRPr="007F6F71">
        <w:rPr>
          <w:lang w:eastAsia="x-none"/>
        </w:rPr>
        <w:t>.</w:t>
      </w:r>
    </w:p>
    <w:p w14:paraId="2001FADB" w14:textId="77777777"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E66172" w:rsidRDefault="003E3881" w:rsidP="004A22E0">
      <w:pPr>
        <w:pStyle w:val="Ttulo11"/>
      </w:pPr>
      <w:bookmarkStart w:id="199" w:name="_Toc499416067"/>
      <w:r w:rsidRPr="005B0731">
        <w:lastRenderedPageBreak/>
        <w:t>ESTUDO DE CASO</w:t>
      </w:r>
      <w:bookmarkEnd w:id="199"/>
    </w:p>
    <w:p w14:paraId="4EE7AB1B" w14:textId="77777777" w:rsidR="003E3881" w:rsidRPr="007F6F71" w:rsidRDefault="003E3881" w:rsidP="00AE4010">
      <w:pPr>
        <w:pStyle w:val="Ttulo21"/>
        <w:jc w:val="left"/>
      </w:pPr>
      <w:bookmarkStart w:id="200" w:name="_Toc499416068"/>
      <w:r w:rsidRPr="007F6F71">
        <w:t>7.1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AE4010">
      <w:pPr>
        <w:pStyle w:val="Ttulo21"/>
        <w:jc w:val="left"/>
      </w:pPr>
      <w:bookmarkStart w:id="201" w:name="_Toc499416069"/>
      <w:r w:rsidRPr="007F6F71">
        <w:t>7.2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2" w:name="_Toc499416070"/>
      <w:r w:rsidRPr="007F6F71">
        <w:t>7.3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77777777" w:rsidR="003E3881" w:rsidRPr="007F6F71" w:rsidRDefault="003E3881" w:rsidP="0012399F">
      <w:pPr>
        <w:pStyle w:val="Ttulo21"/>
        <w:ind w:firstLine="708"/>
        <w:jc w:val="both"/>
      </w:pPr>
      <w:bookmarkStart w:id="203" w:name="_Toc499416071"/>
      <w:r w:rsidRPr="007F6F71">
        <w:t>7.4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77777777" w:rsidR="003E3881" w:rsidRPr="0012399F" w:rsidRDefault="003E3881" w:rsidP="0012399F">
      <w:pPr>
        <w:pStyle w:val="Ttulo3"/>
        <w:spacing w:line="360" w:lineRule="auto"/>
        <w:ind w:firstLine="708"/>
        <w:jc w:val="both"/>
        <w:rPr>
          <w:rFonts w:ascii="Times New Roman" w:hAnsi="Times New Roman"/>
          <w:b/>
          <w:sz w:val="26"/>
          <w:szCs w:val="26"/>
        </w:rPr>
      </w:pPr>
      <w:bookmarkStart w:id="204" w:name="_Toc499416072"/>
      <w:r w:rsidRPr="0012399F">
        <w:rPr>
          <w:rFonts w:ascii="Times New Roman" w:hAnsi="Times New Roman"/>
          <w:b/>
          <w:sz w:val="26"/>
          <w:szCs w:val="26"/>
        </w:rPr>
        <w:t>7.4.1.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77777777" w:rsidR="003E3881" w:rsidRPr="007F6F71" w:rsidRDefault="003E3881" w:rsidP="0012399F">
      <w:pPr>
        <w:pStyle w:val="Ttulo21"/>
        <w:ind w:firstLine="708"/>
        <w:jc w:val="both"/>
      </w:pPr>
      <w:bookmarkStart w:id="205" w:name="_Toc499416073"/>
      <w:r w:rsidRPr="007F6F71">
        <w:t>7.5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6" w:name="_Toc499416074"/>
      <w:r w:rsidRPr="007F6F71">
        <w:lastRenderedPageBreak/>
        <w:t>7.6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7" w:name="_Toc499416075"/>
      <w:r w:rsidRPr="007F6F71">
        <w:t>7.8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B3258F" w:rsidRPr="006A5469" w:rsidRDefault="00B3258F"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B3258F" w:rsidRPr="006A5469" w:rsidRDefault="00B3258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09" w:name="_Toc499416076"/>
      <w:r w:rsidRPr="007F6F71">
        <w:t>7.9 REGRAS DE NEGÓCIO</w:t>
      </w:r>
      <w:bookmarkEnd w:id="209"/>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Todos os usuários deverão ser cadastrados pelo, primeiro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lastRenderedPageBreak/>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5D84867" w:rsidR="003E3881" w:rsidRPr="007F6F71" w:rsidRDefault="003E3881" w:rsidP="0035429F">
      <w:pPr>
        <w:pStyle w:val="Ttulo21"/>
        <w:jc w:val="left"/>
      </w:pPr>
      <w:bookmarkStart w:id="210" w:name="_Toc499416077"/>
      <w:r w:rsidRPr="007F6F71">
        <w:t>7.1</w:t>
      </w:r>
      <w:r w:rsidR="00E21A83">
        <w:t>0</w:t>
      </w:r>
      <w:r w:rsidRPr="007F6F71">
        <w:t xml:space="preserve"> INTERFACE VISUAL</w:t>
      </w:r>
      <w:bookmarkEnd w:id="210"/>
    </w:p>
    <w:p w14:paraId="7092E168" w14:textId="3420E1A2"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w:t>
      </w:r>
      <w:r w:rsidR="00E21A83">
        <w:rPr>
          <w:b/>
          <w:sz w:val="24"/>
          <w:szCs w:val="24"/>
        </w:rPr>
        <w:t>0</w:t>
      </w:r>
      <w:r w:rsidRPr="007F6F71">
        <w:rPr>
          <w:b/>
          <w:sz w:val="24"/>
          <w:szCs w:val="24"/>
        </w:rPr>
        <w:t>.1.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B3258F" w:rsidRPr="00283144" w:rsidRDefault="00B3258F" w:rsidP="003E3881">
                            <w:pPr>
                              <w:pStyle w:val="Legenda"/>
                              <w:rPr>
                                <w:rFonts w:eastAsia="Calibri" w:cs="Times New Roman"/>
                                <w:b/>
                                <w:noProof/>
                              </w:rPr>
                            </w:pPr>
                            <w:bookmarkStart w:id="211"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B3258F" w:rsidRPr="00283144" w:rsidRDefault="00B3258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B3258F" w:rsidRPr="00A12C61" w:rsidRDefault="00B3258F" w:rsidP="003E3881">
                            <w:pPr>
                              <w:pStyle w:val="Legenda"/>
                              <w:rPr>
                                <w:rFonts w:eastAsia="Calibri" w:cs="Times New Roman"/>
                                <w:noProof/>
                              </w:rPr>
                            </w:pPr>
                            <w:bookmarkStart w:id="212"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B3258F" w:rsidRPr="00A12C61" w:rsidRDefault="00B3258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B3258F" w:rsidRPr="00546A37" w:rsidRDefault="00B3258F" w:rsidP="003E3881">
                            <w:pPr>
                              <w:pStyle w:val="Legenda"/>
                              <w:rPr>
                                <w:rFonts w:eastAsia="Calibri" w:cs="Times New Roman"/>
                                <w:noProof/>
                              </w:rPr>
                            </w:pPr>
                            <w:bookmarkStart w:id="213"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B3258F" w:rsidRPr="00546A37" w:rsidRDefault="00B3258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B3258F" w:rsidRPr="00DA5435" w:rsidRDefault="00B3258F" w:rsidP="003E3881">
                            <w:pPr>
                              <w:pStyle w:val="Legenda"/>
                              <w:rPr>
                                <w:rFonts w:eastAsia="Calibri" w:cs="Times New Roman"/>
                                <w:noProof/>
                              </w:rPr>
                            </w:pPr>
                            <w:bookmarkStart w:id="214"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B3258F" w:rsidRPr="00DA5435" w:rsidRDefault="00B3258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B3258F" w:rsidRPr="00A84A64" w:rsidRDefault="00B3258F" w:rsidP="003E3881">
                            <w:pPr>
                              <w:pStyle w:val="Legenda"/>
                              <w:rPr>
                                <w:rFonts w:eastAsia="Calibri" w:cs="Times New Roman"/>
                                <w:noProof/>
                              </w:rPr>
                            </w:pPr>
                            <w:bookmarkStart w:id="215"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B3258F" w:rsidRPr="00A84A64" w:rsidRDefault="00B3258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B3258F" w:rsidRPr="00E92977" w:rsidRDefault="00B3258F" w:rsidP="003E3881">
                            <w:pPr>
                              <w:pStyle w:val="Legenda"/>
                              <w:rPr>
                                <w:rFonts w:eastAsia="Calibri" w:cs="Times New Roman"/>
                                <w:noProof/>
                              </w:rPr>
                            </w:pPr>
                            <w:bookmarkStart w:id="216"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B3258F" w:rsidRPr="00E92977" w:rsidRDefault="00B3258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B3258F" w:rsidRPr="004B4040" w:rsidRDefault="00B3258F" w:rsidP="003E3881">
                            <w:pPr>
                              <w:pStyle w:val="Legenda"/>
                              <w:rPr>
                                <w:rFonts w:eastAsia="Calibri" w:cs="Times New Roman"/>
                                <w:noProof/>
                              </w:rPr>
                            </w:pPr>
                            <w:bookmarkStart w:id="217"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B3258F" w:rsidRPr="004B4040" w:rsidRDefault="00B3258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B3258F" w:rsidRPr="00853764" w:rsidRDefault="00B3258F" w:rsidP="003E3881">
                            <w:pPr>
                              <w:pStyle w:val="Legenda"/>
                              <w:rPr>
                                <w:rFonts w:eastAsia="Calibri" w:cs="Times New Roman"/>
                                <w:noProof/>
                              </w:rPr>
                            </w:pPr>
                            <w:bookmarkStart w:id="21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B3258F" w:rsidRPr="00853764" w:rsidRDefault="00B3258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4A22E0">
      <w:pPr>
        <w:pStyle w:val="Ttulo11"/>
        <w:numPr>
          <w:ilvl w:val="0"/>
          <w:numId w:val="0"/>
        </w:numPr>
        <w:ind w:left="1069"/>
      </w:pPr>
      <w:bookmarkStart w:id="219" w:name="_Toc496802714"/>
      <w:bookmarkStart w:id="220" w:name="_Toc496802943"/>
      <w:bookmarkStart w:id="221" w:name="_Toc499416078"/>
      <w:r w:rsidRPr="007F6F71">
        <w:lastRenderedPageBreak/>
        <w:t>8 INFRAESTRUTURA</w:t>
      </w:r>
      <w:bookmarkEnd w:id="219"/>
      <w:bookmarkEnd w:id="220"/>
      <w:bookmarkEnd w:id="221"/>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 xml:space="preserve">Apêndice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4A22E0">
      <w:pPr>
        <w:pStyle w:val="Ttulo11"/>
        <w:numPr>
          <w:ilvl w:val="0"/>
          <w:numId w:val="0"/>
        </w:numPr>
        <w:ind w:left="1069"/>
      </w:pPr>
      <w:bookmarkStart w:id="222" w:name="_Toc499416079"/>
      <w:r w:rsidRPr="007F6F71">
        <w:lastRenderedPageBreak/>
        <w:t>9 CONCLUSÃO</w:t>
      </w:r>
      <w:bookmarkEnd w:id="222"/>
    </w:p>
    <w:p w14:paraId="7F03406E" w14:textId="77777777" w:rsidR="003E3881" w:rsidRPr="007F6F71" w:rsidRDefault="003E3881" w:rsidP="0035429F">
      <w:pPr>
        <w:spacing w:line="360" w:lineRule="auto"/>
        <w:rPr>
          <w:b/>
        </w:rPr>
      </w:pPr>
      <w:r w:rsidRPr="007F6F71">
        <w:rPr>
          <w:b/>
        </w:rPr>
        <w:br w:type="page"/>
      </w:r>
    </w:p>
    <w:p w14:paraId="3ACBB0B3" w14:textId="1B75CC48" w:rsidR="003E3881" w:rsidRPr="007F6F71" w:rsidRDefault="00914E32" w:rsidP="004A22E0">
      <w:pPr>
        <w:pStyle w:val="Ttulo11"/>
        <w:numPr>
          <w:ilvl w:val="0"/>
          <w:numId w:val="0"/>
        </w:numPr>
        <w:ind w:left="1069"/>
      </w:pPr>
      <w:bookmarkStart w:id="223" w:name="_Toc499416080"/>
      <w:r>
        <w:lastRenderedPageBreak/>
        <w:t>10 TRABALHOS</w:t>
      </w:r>
      <w:r w:rsidR="003E3881" w:rsidRPr="007F6F71">
        <w:t xml:space="preserve"> FUTUR</w:t>
      </w:r>
      <w:r w:rsidR="006F3EC9">
        <w:t>O</w:t>
      </w:r>
      <w:r w:rsidR="003E3881" w:rsidRPr="007F6F71">
        <w:t>S</w:t>
      </w:r>
      <w:bookmarkEnd w:id="223"/>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E44EA4">
      <w:pPr>
        <w:pStyle w:val="Ttulo11"/>
        <w:numPr>
          <w:ilvl w:val="0"/>
          <w:numId w:val="0"/>
        </w:numPr>
        <w:ind w:left="1069"/>
      </w:pPr>
      <w:bookmarkStart w:id="224" w:name="_Toc496802715"/>
      <w:bookmarkStart w:id="225" w:name="_Toc496802944"/>
      <w:bookmarkStart w:id="226" w:name="_Toc499416081"/>
      <w:r w:rsidRPr="007F6F71">
        <w:lastRenderedPageBreak/>
        <w:t>11 REFERÊNCIAS</w:t>
      </w:r>
      <w:bookmarkEnd w:id="224"/>
      <w:bookmarkEnd w:id="225"/>
      <w:bookmarkEnd w:id="226"/>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 xml:space="preserve">O que é </w:t>
      </w:r>
      <w:proofErr w:type="spellStart"/>
      <w:r w:rsidRPr="007F6F71">
        <w:t>cloud</w:t>
      </w:r>
      <w:proofErr w:type="spellEnd"/>
      <w:r w:rsidRPr="007F6F71">
        <w:t xml:space="preserve"> </w:t>
      </w:r>
      <w:proofErr w:type="spellStart"/>
      <w:r w:rsidRPr="007F6F71">
        <w:t>computing</w:t>
      </w:r>
      <w:proofErr w:type="spellEnd"/>
      <w:r w:rsidRPr="007F6F71">
        <w:t>.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w:t>
      </w:r>
      <w:proofErr w:type="spellStart"/>
      <w:r w:rsidR="003E3881" w:rsidRPr="007F6F71">
        <w:t>Brasport</w:t>
      </w:r>
      <w:proofErr w:type="spellEnd"/>
      <w:r w:rsidR="003E3881" w:rsidRPr="007F6F71">
        <w: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“O que é Container?”.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 xml:space="preserve">“10 </w:t>
      </w:r>
      <w:proofErr w:type="spellStart"/>
      <w:r w:rsidRPr="007F6F71">
        <w:t>things</w:t>
      </w:r>
      <w:proofErr w:type="spellEnd"/>
      <w:r w:rsidRPr="007F6F71">
        <w:t xml:space="preserve"> </w:t>
      </w:r>
      <w:proofErr w:type="spellStart"/>
      <w:r w:rsidRPr="007F6F71">
        <w:t>to</w:t>
      </w:r>
      <w:proofErr w:type="spellEnd"/>
      <w:r w:rsidRPr="007F6F71">
        <w:t xml:space="preserve"> </w:t>
      </w:r>
      <w:proofErr w:type="spellStart"/>
      <w:r w:rsidRPr="007F6F71">
        <w:t>avoid</w:t>
      </w:r>
      <w:proofErr w:type="spellEnd"/>
      <w:r w:rsidRPr="007F6F71">
        <w:t xml:space="preserve">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E44EA4">
      <w:pPr>
        <w:pStyle w:val="Ttulo11"/>
        <w:numPr>
          <w:ilvl w:val="0"/>
          <w:numId w:val="0"/>
        </w:numPr>
        <w:ind w:left="1069"/>
      </w:pPr>
      <w:bookmarkStart w:id="227" w:name="_Toc496802716"/>
      <w:bookmarkStart w:id="228" w:name="_Toc496802945"/>
      <w:bookmarkStart w:id="229" w:name="_Toc499416082"/>
      <w:r w:rsidRPr="007F6F71">
        <w:lastRenderedPageBreak/>
        <w:t>12 A</w:t>
      </w:r>
      <w:bookmarkEnd w:id="227"/>
      <w:bookmarkEnd w:id="228"/>
      <w:r w:rsidR="00402BF2">
        <w:t>PÊNDICE</w:t>
      </w:r>
      <w:bookmarkEnd w:id="229"/>
    </w:p>
    <w:p w14:paraId="708C1895" w14:textId="05CFAACE" w:rsidR="003E3881" w:rsidRPr="007F6F71" w:rsidRDefault="00207BCE" w:rsidP="0035429F">
      <w:pPr>
        <w:pStyle w:val="Ttulo21"/>
      </w:pPr>
      <w:bookmarkStart w:id="230" w:name="_Toc499416083"/>
      <w:r>
        <w:t>Apêndice</w:t>
      </w:r>
      <w:r w:rsidR="003E3881" w:rsidRPr="007F6F71">
        <w:t xml:space="preserve"> 12.1 – Dockerfile - </w:t>
      </w:r>
      <w:r w:rsidR="003E3881" w:rsidRPr="007F6F71">
        <w:rPr>
          <w:lang w:val="pt-BR"/>
        </w:rPr>
        <w:t>X64</w:t>
      </w:r>
      <w:bookmarkEnd w:id="23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r w:rsidRPr="007F6F71">
        <w:rPr>
          <w:lang w:val="en-US"/>
        </w:rPr>
        <w:t>app:app</w:t>
      </w:r>
      <w:proofErr w:type="spell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31" w:name="_Toc499416084"/>
      <w:r>
        <w:lastRenderedPageBreak/>
        <w:t>Apêndice</w:t>
      </w:r>
      <w:r w:rsidR="003E3881" w:rsidRPr="007F6F71">
        <w:t xml:space="preserve"> 12.2 – Docker-compose versão 2 - X64</w:t>
      </w:r>
      <w:bookmarkEnd w:id="231"/>
    </w:p>
    <w:p w14:paraId="6FA515B4" w14:textId="77777777" w:rsidR="003E3881" w:rsidRPr="004A22E0"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w:t>
      </w:r>
      <w:proofErr w:type="spellStart"/>
      <w:r w:rsidRPr="007F6F71">
        <w:t>db</w:t>
      </w:r>
      <w:proofErr w:type="spell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t xml:space="preserve">    ports:</w:t>
      </w:r>
    </w:p>
    <w:p w14:paraId="3C39A4D4" w14:textId="77777777" w:rsidR="003E3881" w:rsidRPr="007F6F71" w:rsidRDefault="003E3881" w:rsidP="00595626">
      <w:pPr>
        <w:spacing w:line="360" w:lineRule="auto"/>
        <w:jc w:val="both"/>
        <w:rPr>
          <w:lang w:val="en-US"/>
        </w:rPr>
      </w:pPr>
      <w:r w:rsidRPr="007F6F71">
        <w:rPr>
          <w:lang w:val="en-US"/>
        </w:rPr>
        <w:lastRenderedPageBreak/>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32" w:name="_Toc499416085"/>
      <w:r>
        <w:lastRenderedPageBreak/>
        <w:t>Apêndice</w:t>
      </w:r>
      <w:r w:rsidR="003E3881" w:rsidRPr="007F6F71">
        <w:t xml:space="preserve"> 12.3 – Dockerfile – ARM</w:t>
      </w:r>
      <w:bookmarkEnd w:id="23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rpi-raspbian:jessie</w:t>
      </w:r>
      <w:proofErr w:type="spell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w:t>
      </w:r>
      <w:proofErr w:type="spellStart"/>
      <w:r w:rsidRPr="007F6F71">
        <w:rPr>
          <w:lang w:val="en-US"/>
        </w:rPr>
        <w:t>rvm.sh</w:t>
      </w:r>
      <w:proofErr w:type="spellEnd"/>
      <w:r w:rsidRPr="007F6F71">
        <w:rPr>
          <w:lang w:val="en-US"/>
        </w:rPr>
        <w:t>"</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r w:rsidRPr="007F6F71">
        <w:rPr>
          <w:lang w:val="en-US"/>
        </w:rPr>
        <w:t>app:app</w:t>
      </w:r>
      <w:proofErr w:type="spell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33" w:name="_Toc499416086"/>
      <w:r>
        <w:lastRenderedPageBreak/>
        <w:t>Apêndice</w:t>
      </w:r>
      <w:r w:rsidR="003E3881" w:rsidRPr="007F6F71">
        <w:t xml:space="preserve"> 12.4 – Docker-compose versão 2 - ARM</w:t>
      </w:r>
      <w:bookmarkEnd w:id="23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lastRenderedPageBreak/>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r w:rsidRPr="007F6F71">
        <w:t>expose</w:t>
      </w:r>
      <w:proofErr w:type="spell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r w:rsidRPr="007F6F71">
        <w:t>ports</w:t>
      </w:r>
      <w:proofErr w:type="spell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w:t>
      </w:r>
      <w:proofErr w:type="spellStart"/>
      <w:r w:rsidRPr="007F6F71">
        <w:t>db</w:t>
      </w:r>
      <w:proofErr w:type="spell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34" w:name="_Toc499416087"/>
      <w:r>
        <w:lastRenderedPageBreak/>
        <w:t>Apêndice</w:t>
      </w:r>
      <w:r w:rsidR="003E3881" w:rsidRPr="007F6F71">
        <w:t xml:space="preserve"> 12.5 – Docker-compose versão 3 - ARM</w:t>
      </w:r>
      <w:bookmarkEnd w:id="23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lastRenderedPageBreak/>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lastRenderedPageBreak/>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viz</w:t>
      </w:r>
      <w:proofErr w:type="spellEnd"/>
      <w:r w:rsidRPr="007F6F71">
        <w:rPr>
          <w:lang w:val="en-US"/>
        </w:rPr>
        <w:t>:</w:t>
      </w:r>
    </w:p>
    <w:p w14:paraId="75AD2258" w14:textId="77777777" w:rsidR="003E3881" w:rsidRPr="007F6F71" w:rsidRDefault="003E3881" w:rsidP="00595626">
      <w:pPr>
        <w:spacing w:line="360" w:lineRule="auto"/>
        <w:jc w:val="both"/>
        <w:rPr>
          <w:lang w:val="en-US"/>
        </w:rPr>
      </w:pPr>
      <w:r w:rsidRPr="007F6F71">
        <w:rPr>
          <w:lang w:val="en-US"/>
        </w:rPr>
        <w:t xml:space="preserve">     image: alexellis2/visualizer-arm</w:t>
      </w:r>
    </w:p>
    <w:p w14:paraId="0E0B7D83" w14:textId="77777777" w:rsidR="003E3881" w:rsidRPr="007F6F71" w:rsidRDefault="003E3881" w:rsidP="00595626">
      <w:pPr>
        <w:spacing w:line="360" w:lineRule="auto"/>
        <w:jc w:val="both"/>
        <w:rPr>
          <w:lang w:val="en-US"/>
        </w:rPr>
      </w:pPr>
      <w:r w:rsidRPr="007F6F71">
        <w:rPr>
          <w:lang w:val="en-US"/>
        </w:rPr>
        <w:t xml:space="preserve">     ports: </w:t>
      </w:r>
    </w:p>
    <w:p w14:paraId="69DAC1A9" w14:textId="77777777" w:rsidR="003E3881" w:rsidRPr="007F6F71" w:rsidRDefault="003E3881" w:rsidP="00595626">
      <w:pPr>
        <w:spacing w:line="360" w:lineRule="auto"/>
        <w:jc w:val="both"/>
        <w:rPr>
          <w:lang w:val="en-US"/>
        </w:rPr>
      </w:pPr>
      <w:r w:rsidRPr="007F6F71">
        <w:rPr>
          <w:lang w:val="en-US"/>
        </w:rPr>
        <w:t xml:space="preserve">       - 8081:8081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r w:rsidRPr="007F6F71">
        <w:rPr>
          <w:lang w:val="en-US"/>
        </w:rPr>
        <w:t>node.role</w:t>
      </w:r>
      <w:proofErr w:type="spell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C2637" w14:textId="77777777" w:rsidR="00CC1E01" w:rsidRDefault="00CC1E01" w:rsidP="00EA7EC1">
      <w:r>
        <w:separator/>
      </w:r>
    </w:p>
  </w:endnote>
  <w:endnote w:type="continuationSeparator" w:id="0">
    <w:p w14:paraId="75A36C6B" w14:textId="77777777" w:rsidR="00CC1E01" w:rsidRDefault="00CC1E01"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imes">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charset w:val="00"/>
    <w:family w:val="roman"/>
    <w:notTrueType/>
    <w:pitch w:val="default"/>
  </w:font>
  <w:font w:name="FreeSans">
    <w:altName w:val="Times New Roman"/>
    <w:charset w:val="00"/>
    <w:family w:val="roman"/>
    <w:notTrueType/>
    <w:pitch w:val="default"/>
  </w:font>
  <w:font w:name="Droid Sans Fallback">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pranq eco sans">
    <w:altName w:val="Arial Unicode MS"/>
    <w:charset w:val="80"/>
    <w:family w:val="swiss"/>
    <w:pitch w:val="default"/>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9723E" w14:textId="77777777" w:rsidR="00B3258F" w:rsidRDefault="00B3258F">
    <w:pPr>
      <w:pStyle w:val="Rodap1"/>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65731" w14:textId="77777777" w:rsidR="00CC1E01" w:rsidRDefault="00CC1E01" w:rsidP="00EA7EC1">
      <w:r>
        <w:separator/>
      </w:r>
    </w:p>
  </w:footnote>
  <w:footnote w:type="continuationSeparator" w:id="0">
    <w:p w14:paraId="3890BB5C" w14:textId="77777777" w:rsidR="00CC1E01" w:rsidRDefault="00CC1E01" w:rsidP="00EA7EC1">
      <w:r>
        <w:continuationSeparator/>
      </w:r>
    </w:p>
  </w:footnote>
  <w:footnote w:id="1">
    <w:p w14:paraId="233484D2" w14:textId="77777777" w:rsidR="00B3258F" w:rsidRPr="001E03D1" w:rsidRDefault="00B3258F"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B3258F" w:rsidRPr="0000038E" w:rsidRDefault="00B3258F" w:rsidP="003E3881">
      <w:pPr>
        <w:pStyle w:val="Textodenotaderodap"/>
      </w:pPr>
      <w:r>
        <w:rPr>
          <w:rStyle w:val="Refdenotaderodap"/>
        </w:rPr>
        <w:t>1</w:t>
      </w:r>
      <w:r>
        <w:t xml:space="preserve"> </w:t>
      </w:r>
      <w:r w:rsidRPr="0000038E">
        <w:t>https://www.mundodocker.com.br/o-que-e-container/</w:t>
      </w:r>
    </w:p>
  </w:footnote>
  <w:footnote w:id="3">
    <w:p w14:paraId="7354F9AD" w14:textId="77777777" w:rsidR="00B3258F" w:rsidRPr="0087606B" w:rsidRDefault="00B3258F"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B3258F" w:rsidRPr="006A3FDD" w:rsidRDefault="00B3258F"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B3258F" w:rsidRPr="00DA3E43" w:rsidRDefault="00B3258F"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B3258F" w:rsidRPr="000D189A" w:rsidRDefault="00B3258F"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B3258F" w:rsidRPr="00FC59CB" w:rsidRDefault="00B3258F"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B3258F" w:rsidRPr="007E3C42" w:rsidRDefault="00B3258F"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B3258F" w:rsidRPr="00FC59CB" w:rsidRDefault="00B3258F"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B3258F" w:rsidRPr="009419DF" w:rsidRDefault="00B3258F"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B3258F" w:rsidRPr="00890EEC" w:rsidRDefault="00B3258F"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B3258F" w:rsidRPr="00FC59CB" w:rsidRDefault="00B3258F"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B3258F" w:rsidRPr="001C700E" w:rsidRDefault="00B3258F"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y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B3258F" w:rsidRPr="00FC59CB" w:rsidRDefault="00B3258F"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B3258F" w:rsidRPr="00A85B21" w:rsidRDefault="00B3258F"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B3258F" w:rsidRPr="00A85B21" w:rsidRDefault="00B3258F"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yperlink"/>
            <w:color w:val="000000" w:themeColor="text1"/>
            <w:lang w:val="pt-BR"/>
          </w:rPr>
          <w:t>http://training.play-with-docker.com/</w:t>
        </w:r>
      </w:hyperlink>
    </w:p>
  </w:footnote>
  <w:footnote w:id="23">
    <w:p w14:paraId="0D09DA88"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yperlink"/>
            <w:color w:val="000000" w:themeColor="text1"/>
            <w:lang w:val="pt-BR"/>
          </w:rPr>
          <w:t>https://training.docker.com/</w:t>
        </w:r>
      </w:hyperlink>
    </w:p>
  </w:footnote>
  <w:footnote w:id="24">
    <w:p w14:paraId="4E1159FD"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yperlink"/>
            <w:color w:val="000000" w:themeColor="text1"/>
            <w:lang w:val="pt-BR"/>
          </w:rPr>
          <w:t>https://github.com/gomex/docker-para-desenvolvedores/blob/master/manuscript/organizacao.md</w:t>
        </w:r>
      </w:hyperlink>
    </w:p>
  </w:footnote>
  <w:footnote w:id="30">
    <w:p w14:paraId="5A2FFBB3"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r w:rsidRPr="00FC59CB">
        <w:rPr>
          <w:rStyle w:val="Hyperlink"/>
          <w:color w:val="000000" w:themeColor="text1"/>
          <w:lang w:val="pt-BR"/>
        </w:rPr>
        <w:t>https://12factor.net/pt_br/</w:t>
      </w:r>
    </w:p>
  </w:footnote>
  <w:footnote w:id="31">
    <w:p w14:paraId="7DD7FB55"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05310" w14:textId="77777777" w:rsidR="00B3258F" w:rsidRDefault="00B3258F">
    <w:pPr>
      <w:pStyle w:val="Cabealho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15:restartNumberingAfterBreak="0">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15:restartNumberingAfterBreak="0">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15:restartNumberingAfterBreak="0">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15:restartNumberingAfterBreak="0">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15:restartNumberingAfterBreak="0">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15:restartNumberingAfterBreak="0">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15:restartNumberingAfterBreak="0">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7BA7C77"/>
    <w:multiLevelType w:val="multilevel"/>
    <w:tmpl w:val="3C62D084"/>
    <w:lvl w:ilvl="0">
      <w:start w:val="7"/>
      <w:numFmt w:val="decimal"/>
      <w:pStyle w:val="Ttulo11"/>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15:restartNumberingAfterBreak="0">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15:restartNumberingAfterBreak="0">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15:restartNumberingAfterBreak="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15:restartNumberingAfterBreak="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15:restartNumberingAfterBreak="0">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15:restartNumberingAfterBreak="0">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15:restartNumberingAfterBreak="0">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15:restartNumberingAfterBreak="0">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15:restartNumberingAfterBreak="0">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15:restartNumberingAfterBreak="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15:restartNumberingAfterBreak="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15:restartNumberingAfterBreak="0">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EC1"/>
    <w:rsid w:val="00002B3E"/>
    <w:rsid w:val="00010979"/>
    <w:rsid w:val="000115D5"/>
    <w:rsid w:val="00016D36"/>
    <w:rsid w:val="00022ADD"/>
    <w:rsid w:val="00023252"/>
    <w:rsid w:val="00032DB7"/>
    <w:rsid w:val="00034DC9"/>
    <w:rsid w:val="00036E39"/>
    <w:rsid w:val="00042FCC"/>
    <w:rsid w:val="000603CB"/>
    <w:rsid w:val="00060A83"/>
    <w:rsid w:val="00084290"/>
    <w:rsid w:val="00094E5D"/>
    <w:rsid w:val="000B4C39"/>
    <w:rsid w:val="000B7E2B"/>
    <w:rsid w:val="000C317F"/>
    <w:rsid w:val="000E69E6"/>
    <w:rsid w:val="001100E5"/>
    <w:rsid w:val="001174ED"/>
    <w:rsid w:val="0012399F"/>
    <w:rsid w:val="001245A1"/>
    <w:rsid w:val="00131DAF"/>
    <w:rsid w:val="00132CA0"/>
    <w:rsid w:val="001451BA"/>
    <w:rsid w:val="00155679"/>
    <w:rsid w:val="00157138"/>
    <w:rsid w:val="00166B67"/>
    <w:rsid w:val="00177142"/>
    <w:rsid w:val="00193D2D"/>
    <w:rsid w:val="001A72FC"/>
    <w:rsid w:val="001B0994"/>
    <w:rsid w:val="001C700E"/>
    <w:rsid w:val="001D4ADC"/>
    <w:rsid w:val="001E5D5F"/>
    <w:rsid w:val="00207BCE"/>
    <w:rsid w:val="00213918"/>
    <w:rsid w:val="00215640"/>
    <w:rsid w:val="00220EE2"/>
    <w:rsid w:val="00222D4A"/>
    <w:rsid w:val="00227D5B"/>
    <w:rsid w:val="0025000C"/>
    <w:rsid w:val="002614DF"/>
    <w:rsid w:val="00266767"/>
    <w:rsid w:val="00266AF7"/>
    <w:rsid w:val="002927D6"/>
    <w:rsid w:val="002B3789"/>
    <w:rsid w:val="002C4D79"/>
    <w:rsid w:val="002C59BB"/>
    <w:rsid w:val="002C6DE4"/>
    <w:rsid w:val="002C7B82"/>
    <w:rsid w:val="002E1B02"/>
    <w:rsid w:val="002F5139"/>
    <w:rsid w:val="00307761"/>
    <w:rsid w:val="0031045B"/>
    <w:rsid w:val="00317AC0"/>
    <w:rsid w:val="00325750"/>
    <w:rsid w:val="00334A96"/>
    <w:rsid w:val="00336100"/>
    <w:rsid w:val="00354260"/>
    <w:rsid w:val="0035429F"/>
    <w:rsid w:val="00375270"/>
    <w:rsid w:val="00375E6F"/>
    <w:rsid w:val="00383F8D"/>
    <w:rsid w:val="003955C0"/>
    <w:rsid w:val="003A0A44"/>
    <w:rsid w:val="003A7A6C"/>
    <w:rsid w:val="003C5163"/>
    <w:rsid w:val="003E3881"/>
    <w:rsid w:val="003E685E"/>
    <w:rsid w:val="003F4805"/>
    <w:rsid w:val="003F5158"/>
    <w:rsid w:val="00401681"/>
    <w:rsid w:val="00402809"/>
    <w:rsid w:val="00402BF2"/>
    <w:rsid w:val="00403202"/>
    <w:rsid w:val="0040545F"/>
    <w:rsid w:val="004136BA"/>
    <w:rsid w:val="004356C4"/>
    <w:rsid w:val="00436908"/>
    <w:rsid w:val="004375CE"/>
    <w:rsid w:val="0044095C"/>
    <w:rsid w:val="00444260"/>
    <w:rsid w:val="00445C1B"/>
    <w:rsid w:val="00454EE3"/>
    <w:rsid w:val="004A22E0"/>
    <w:rsid w:val="004B3F1C"/>
    <w:rsid w:val="004B676B"/>
    <w:rsid w:val="004C6394"/>
    <w:rsid w:val="004D36CD"/>
    <w:rsid w:val="004D36F3"/>
    <w:rsid w:val="004E21A6"/>
    <w:rsid w:val="004F17F2"/>
    <w:rsid w:val="00500FB8"/>
    <w:rsid w:val="00502BCA"/>
    <w:rsid w:val="00531527"/>
    <w:rsid w:val="00532235"/>
    <w:rsid w:val="00543C3A"/>
    <w:rsid w:val="00544BF1"/>
    <w:rsid w:val="00553AB9"/>
    <w:rsid w:val="00565781"/>
    <w:rsid w:val="00565E1B"/>
    <w:rsid w:val="005711D6"/>
    <w:rsid w:val="00595626"/>
    <w:rsid w:val="005A0EA3"/>
    <w:rsid w:val="005A2B40"/>
    <w:rsid w:val="005B0731"/>
    <w:rsid w:val="005B7088"/>
    <w:rsid w:val="005B77D6"/>
    <w:rsid w:val="005C2225"/>
    <w:rsid w:val="005C6E43"/>
    <w:rsid w:val="005D054B"/>
    <w:rsid w:val="005E08F1"/>
    <w:rsid w:val="005E2EE0"/>
    <w:rsid w:val="005E6149"/>
    <w:rsid w:val="005E6882"/>
    <w:rsid w:val="006024BC"/>
    <w:rsid w:val="00613C16"/>
    <w:rsid w:val="00622B89"/>
    <w:rsid w:val="00622CC3"/>
    <w:rsid w:val="00625F1D"/>
    <w:rsid w:val="00634025"/>
    <w:rsid w:val="00642BD1"/>
    <w:rsid w:val="00643CCB"/>
    <w:rsid w:val="00662A3B"/>
    <w:rsid w:val="006649F6"/>
    <w:rsid w:val="00674A47"/>
    <w:rsid w:val="006751BC"/>
    <w:rsid w:val="006838C9"/>
    <w:rsid w:val="00686C84"/>
    <w:rsid w:val="006948CF"/>
    <w:rsid w:val="006B0644"/>
    <w:rsid w:val="006D0479"/>
    <w:rsid w:val="006F3E6A"/>
    <w:rsid w:val="006F3EC9"/>
    <w:rsid w:val="007163A9"/>
    <w:rsid w:val="00723E63"/>
    <w:rsid w:val="007322F8"/>
    <w:rsid w:val="00741CA4"/>
    <w:rsid w:val="00744824"/>
    <w:rsid w:val="0074676C"/>
    <w:rsid w:val="007579B3"/>
    <w:rsid w:val="007643BD"/>
    <w:rsid w:val="00783A13"/>
    <w:rsid w:val="007A1FDB"/>
    <w:rsid w:val="007A2803"/>
    <w:rsid w:val="007B0BCD"/>
    <w:rsid w:val="007C0478"/>
    <w:rsid w:val="007E590E"/>
    <w:rsid w:val="007F6F71"/>
    <w:rsid w:val="008004F9"/>
    <w:rsid w:val="00817571"/>
    <w:rsid w:val="00853A3E"/>
    <w:rsid w:val="00855CFC"/>
    <w:rsid w:val="0086293A"/>
    <w:rsid w:val="00864EF0"/>
    <w:rsid w:val="00884A89"/>
    <w:rsid w:val="00890EEC"/>
    <w:rsid w:val="00897D94"/>
    <w:rsid w:val="008B5EBA"/>
    <w:rsid w:val="008C177D"/>
    <w:rsid w:val="008C4FBA"/>
    <w:rsid w:val="008D32A4"/>
    <w:rsid w:val="008E0215"/>
    <w:rsid w:val="00904990"/>
    <w:rsid w:val="00914E32"/>
    <w:rsid w:val="00917D8C"/>
    <w:rsid w:val="00925265"/>
    <w:rsid w:val="009323D5"/>
    <w:rsid w:val="00932F1F"/>
    <w:rsid w:val="009419DF"/>
    <w:rsid w:val="009639D6"/>
    <w:rsid w:val="009669D8"/>
    <w:rsid w:val="009856FD"/>
    <w:rsid w:val="009D6071"/>
    <w:rsid w:val="009E20DF"/>
    <w:rsid w:val="009F24B6"/>
    <w:rsid w:val="009F7EE9"/>
    <w:rsid w:val="00A13EF3"/>
    <w:rsid w:val="00A22187"/>
    <w:rsid w:val="00A25381"/>
    <w:rsid w:val="00A3755C"/>
    <w:rsid w:val="00A44047"/>
    <w:rsid w:val="00A507D7"/>
    <w:rsid w:val="00A60232"/>
    <w:rsid w:val="00A633D2"/>
    <w:rsid w:val="00A77F93"/>
    <w:rsid w:val="00A84A8C"/>
    <w:rsid w:val="00AA2E14"/>
    <w:rsid w:val="00AB3F41"/>
    <w:rsid w:val="00AB40FB"/>
    <w:rsid w:val="00AC3B1E"/>
    <w:rsid w:val="00AC4B00"/>
    <w:rsid w:val="00AC76F0"/>
    <w:rsid w:val="00AE0AF2"/>
    <w:rsid w:val="00AE4010"/>
    <w:rsid w:val="00AE737A"/>
    <w:rsid w:val="00AF327A"/>
    <w:rsid w:val="00AF5EB1"/>
    <w:rsid w:val="00B00697"/>
    <w:rsid w:val="00B10895"/>
    <w:rsid w:val="00B13D8E"/>
    <w:rsid w:val="00B1438F"/>
    <w:rsid w:val="00B149F9"/>
    <w:rsid w:val="00B160DA"/>
    <w:rsid w:val="00B20EB4"/>
    <w:rsid w:val="00B279CD"/>
    <w:rsid w:val="00B27FCF"/>
    <w:rsid w:val="00B3258F"/>
    <w:rsid w:val="00B365A1"/>
    <w:rsid w:val="00B41B74"/>
    <w:rsid w:val="00B6289C"/>
    <w:rsid w:val="00B6341C"/>
    <w:rsid w:val="00B73682"/>
    <w:rsid w:val="00B85D22"/>
    <w:rsid w:val="00BA5CBC"/>
    <w:rsid w:val="00BA761C"/>
    <w:rsid w:val="00BA7BD4"/>
    <w:rsid w:val="00BB0119"/>
    <w:rsid w:val="00BB070B"/>
    <w:rsid w:val="00BB5CEA"/>
    <w:rsid w:val="00BB5E33"/>
    <w:rsid w:val="00BC7A16"/>
    <w:rsid w:val="00BD0215"/>
    <w:rsid w:val="00C079F1"/>
    <w:rsid w:val="00C24C48"/>
    <w:rsid w:val="00C453D4"/>
    <w:rsid w:val="00C4659B"/>
    <w:rsid w:val="00C77D02"/>
    <w:rsid w:val="00C83DC4"/>
    <w:rsid w:val="00CA050B"/>
    <w:rsid w:val="00CA13A8"/>
    <w:rsid w:val="00CC1E01"/>
    <w:rsid w:val="00CD1A01"/>
    <w:rsid w:val="00CE19AD"/>
    <w:rsid w:val="00CF0AC7"/>
    <w:rsid w:val="00CF2FE3"/>
    <w:rsid w:val="00D30C4D"/>
    <w:rsid w:val="00D30F94"/>
    <w:rsid w:val="00D325D4"/>
    <w:rsid w:val="00D32AF9"/>
    <w:rsid w:val="00D4756B"/>
    <w:rsid w:val="00D57C84"/>
    <w:rsid w:val="00D71C39"/>
    <w:rsid w:val="00D808B0"/>
    <w:rsid w:val="00D8173E"/>
    <w:rsid w:val="00D83A76"/>
    <w:rsid w:val="00D84BED"/>
    <w:rsid w:val="00D95B0E"/>
    <w:rsid w:val="00DA3EA6"/>
    <w:rsid w:val="00DC4D7B"/>
    <w:rsid w:val="00DD7E86"/>
    <w:rsid w:val="00DF1132"/>
    <w:rsid w:val="00E03A33"/>
    <w:rsid w:val="00E155C3"/>
    <w:rsid w:val="00E16F1D"/>
    <w:rsid w:val="00E21A83"/>
    <w:rsid w:val="00E23A3D"/>
    <w:rsid w:val="00E30E14"/>
    <w:rsid w:val="00E320FA"/>
    <w:rsid w:val="00E44EA4"/>
    <w:rsid w:val="00E51B03"/>
    <w:rsid w:val="00E66172"/>
    <w:rsid w:val="00E66373"/>
    <w:rsid w:val="00E7206D"/>
    <w:rsid w:val="00E76A00"/>
    <w:rsid w:val="00E819A1"/>
    <w:rsid w:val="00E96D22"/>
    <w:rsid w:val="00EA7EC1"/>
    <w:rsid w:val="00EB05C1"/>
    <w:rsid w:val="00EB1038"/>
    <w:rsid w:val="00EB2999"/>
    <w:rsid w:val="00EC2031"/>
    <w:rsid w:val="00EC26A3"/>
    <w:rsid w:val="00ED5196"/>
    <w:rsid w:val="00ED7DA6"/>
    <w:rsid w:val="00EF07CB"/>
    <w:rsid w:val="00EF5361"/>
    <w:rsid w:val="00F10771"/>
    <w:rsid w:val="00F20F71"/>
    <w:rsid w:val="00F21650"/>
    <w:rsid w:val="00F24567"/>
    <w:rsid w:val="00F26F4D"/>
    <w:rsid w:val="00F31F40"/>
    <w:rsid w:val="00F35B2C"/>
    <w:rsid w:val="00F61134"/>
    <w:rsid w:val="00F7034A"/>
    <w:rsid w:val="00F743BF"/>
    <w:rsid w:val="00F74EC1"/>
    <w:rsid w:val="00F845B2"/>
    <w:rsid w:val="00F936AF"/>
    <w:rsid w:val="00FA122C"/>
    <w:rsid w:val="00FC4A21"/>
    <w:rsid w:val="00FC59CB"/>
    <w:rsid w:val="00FD6C10"/>
    <w:rsid w:val="00FE6DC2"/>
    <w:rsid w:val="00FE723D"/>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5B0731"/>
    <w:pPr>
      <w:keepNext/>
      <w:keepLines/>
      <w:pageBreakBefore/>
      <w:numPr>
        <w:numId w:val="41"/>
      </w:numPr>
      <w:suppressAutoHyphens/>
      <w:spacing w:after="360" w:line="360" w:lineRule="auto"/>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y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15.png" /><Relationship Id="rId39" Type="http://schemas.openxmlformats.org/officeDocument/2006/relationships/hyperlink" Target="https://docs.docker.com/engine/userguide/labels-custom-metadata/" TargetMode="External" /><Relationship Id="rId21" Type="http://schemas.openxmlformats.org/officeDocument/2006/relationships/hyperlink" Target="http://3way.com.br/category/linux/" TargetMode="External" /><Relationship Id="rId34" Type="http://schemas.openxmlformats.org/officeDocument/2006/relationships/hyperlink" Target="https://docs.docker.com/engine/reference/builder/" TargetMode="External" /><Relationship Id="rId42" Type="http://schemas.openxmlformats.org/officeDocument/2006/relationships/image" Target="media/image16.png" /><Relationship Id="rId47" Type="http://schemas.openxmlformats.org/officeDocument/2006/relationships/hyperlink" Target="https://docs.docker.com/engine/reference/commandline/search" TargetMode="External" /><Relationship Id="rId50" Type="http://schemas.openxmlformats.org/officeDocument/2006/relationships/hyperlink" Target="https://docs.docker.com/engine/reference/commandline/run" TargetMode="External" /><Relationship Id="rId55" Type="http://schemas.openxmlformats.org/officeDocument/2006/relationships/image" Target="media/image21.png" /><Relationship Id="rId63" Type="http://schemas.openxmlformats.org/officeDocument/2006/relationships/image" Target="media/image26.png" /><Relationship Id="rId68" Type="http://schemas.openxmlformats.org/officeDocument/2006/relationships/image" Target="media/image31.png" /><Relationship Id="rId76" Type="http://schemas.openxmlformats.org/officeDocument/2006/relationships/image" Target="media/image39.png" /><Relationship Id="rId7" Type="http://schemas.openxmlformats.org/officeDocument/2006/relationships/image" Target="media/image1.png" /><Relationship Id="rId71" Type="http://schemas.openxmlformats.org/officeDocument/2006/relationships/image" Target="media/image34.png" /><Relationship Id="rId2" Type="http://schemas.openxmlformats.org/officeDocument/2006/relationships/styles" Target="styles.xml" /><Relationship Id="rId16" Type="http://schemas.openxmlformats.org/officeDocument/2006/relationships/image" Target="media/image10.png" /><Relationship Id="rId29" Type="http://schemas.openxmlformats.org/officeDocument/2006/relationships/hyperlink" Target="https://docs.docker.com/engine/reference/builder/" TargetMode="External" /><Relationship Id="rId11" Type="http://schemas.openxmlformats.org/officeDocument/2006/relationships/image" Target="media/image5.jpeg" /><Relationship Id="rId24" Type="http://schemas.openxmlformats.org/officeDocument/2006/relationships/hyperlink" Target="http://3way.com.br/category/linux/" TargetMode="External" /><Relationship Id="rId32" Type="http://schemas.openxmlformats.org/officeDocument/2006/relationships/hyperlink" Target="https://docs.docker.com/engine/reference/builder/" TargetMode="External" /><Relationship Id="rId37" Type="http://schemas.openxmlformats.org/officeDocument/2006/relationships/hyperlink" Target="https://docs.docker.com/engine/reference/builder/" TargetMode="External" /><Relationship Id="rId40" Type="http://schemas.openxmlformats.org/officeDocument/2006/relationships/hyperlink" Target="https://docs.docker.com/engine/reference/commandline/pull" TargetMode="External" /><Relationship Id="rId45" Type="http://schemas.openxmlformats.org/officeDocument/2006/relationships/hyperlink" Target="https://docs.docker.com/engine/reference/commandline/login" TargetMode="External" /><Relationship Id="rId53" Type="http://schemas.openxmlformats.org/officeDocument/2006/relationships/image" Target="media/image19.png" /><Relationship Id="rId58" Type="http://schemas.openxmlformats.org/officeDocument/2006/relationships/image" Target="media/image24.png" /><Relationship Id="rId66" Type="http://schemas.openxmlformats.org/officeDocument/2006/relationships/image" Target="media/image29.png" /><Relationship Id="rId74" Type="http://schemas.openxmlformats.org/officeDocument/2006/relationships/image" Target="media/image37.png" /><Relationship Id="rId79" Type="http://schemas.openxmlformats.org/officeDocument/2006/relationships/fontTable" Target="fontTable.xml" /><Relationship Id="rId5" Type="http://schemas.openxmlformats.org/officeDocument/2006/relationships/footnotes" Target="footnotes.xml" /><Relationship Id="rId61" Type="http://schemas.openxmlformats.org/officeDocument/2006/relationships/hyperlink" Target="https://github.com/play-with-docker/docker-machine-driver-pwd/releases" TargetMode="External" /><Relationship Id="rId10" Type="http://schemas.openxmlformats.org/officeDocument/2006/relationships/image" Target="media/image4.jpeg" /><Relationship Id="rId19" Type="http://schemas.openxmlformats.org/officeDocument/2006/relationships/image" Target="media/image13.png" /><Relationship Id="rId31" Type="http://schemas.openxmlformats.org/officeDocument/2006/relationships/hyperlink" Target="https://docs.docker.com/engine/reference/builder/" TargetMode="External" /><Relationship Id="rId44" Type="http://schemas.openxmlformats.org/officeDocument/2006/relationships/image" Target="media/image18.png" /><Relationship Id="rId52" Type="http://schemas.openxmlformats.org/officeDocument/2006/relationships/hyperlink" Target="https://docs.docker.com/engine/reference/commandline/update/" TargetMode="External" /><Relationship Id="rId60" Type="http://schemas.openxmlformats.org/officeDocument/2006/relationships/image" Target="media/image25.png" /><Relationship Id="rId65" Type="http://schemas.openxmlformats.org/officeDocument/2006/relationships/image" Target="media/image28.png" /><Relationship Id="rId73" Type="http://schemas.openxmlformats.org/officeDocument/2006/relationships/image" Target="media/image36.png" /><Relationship Id="rId78" Type="http://schemas.openxmlformats.org/officeDocument/2006/relationships/footer" Target="footer1.xml"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image" Target="media/image8.jpeg" /><Relationship Id="rId22" Type="http://schemas.openxmlformats.org/officeDocument/2006/relationships/hyperlink" Target="http://3way.com.br/category/novidades/" TargetMode="External" /><Relationship Id="rId27" Type="http://schemas.openxmlformats.org/officeDocument/2006/relationships/hyperlink" Target="https://docs.docker.com/engine/reference/builder/" TargetMode="External" /><Relationship Id="rId30" Type="http://schemas.openxmlformats.org/officeDocument/2006/relationships/hyperlink" Target="https://docs.docker.com/engine/reference/builder/" TargetMode="External" /><Relationship Id="rId35" Type="http://schemas.openxmlformats.org/officeDocument/2006/relationships/hyperlink" Target="https://docs.docker.com/engine/reference/builder/" TargetMode="External" /><Relationship Id="rId43" Type="http://schemas.openxmlformats.org/officeDocument/2006/relationships/image" Target="media/image17.png" /><Relationship Id="rId48" Type="http://schemas.openxmlformats.org/officeDocument/2006/relationships/hyperlink" Target="https://docs.docker.com/engine/reference/commandline/create" TargetMode="External" /><Relationship Id="rId56" Type="http://schemas.openxmlformats.org/officeDocument/2006/relationships/image" Target="media/image22.png" /><Relationship Id="rId64" Type="http://schemas.openxmlformats.org/officeDocument/2006/relationships/image" Target="media/image27.png" /><Relationship Id="rId69" Type="http://schemas.openxmlformats.org/officeDocument/2006/relationships/image" Target="media/image32.png" /><Relationship Id="rId77" Type="http://schemas.openxmlformats.org/officeDocument/2006/relationships/header" Target="header1.xml" /><Relationship Id="rId8" Type="http://schemas.openxmlformats.org/officeDocument/2006/relationships/image" Target="media/image2.png" /><Relationship Id="rId51" Type="http://schemas.openxmlformats.org/officeDocument/2006/relationships/hyperlink" Target="https://docs.docker.com/engine/reference/commandline/rm" TargetMode="External" /><Relationship Id="rId72" Type="http://schemas.openxmlformats.org/officeDocument/2006/relationships/image" Target="media/image35.png" /><Relationship Id="rId80" Type="http://schemas.openxmlformats.org/officeDocument/2006/relationships/theme" Target="theme/theme1.xml" /><Relationship Id="rId3" Type="http://schemas.openxmlformats.org/officeDocument/2006/relationships/settings" Target="settings.xml" /><Relationship Id="rId12" Type="http://schemas.openxmlformats.org/officeDocument/2006/relationships/image" Target="media/image6.jpeg" /><Relationship Id="rId17" Type="http://schemas.openxmlformats.org/officeDocument/2006/relationships/image" Target="media/image11.png" /><Relationship Id="rId25" Type="http://schemas.openxmlformats.org/officeDocument/2006/relationships/hyperlink" Target="http://3way.com.br/category/novidades/" TargetMode="External" /><Relationship Id="rId33" Type="http://schemas.openxmlformats.org/officeDocument/2006/relationships/hyperlink" Target="https://docs.docker.com/engine/reference/builder/" TargetMode="External" /><Relationship Id="rId38" Type="http://schemas.openxmlformats.org/officeDocument/2006/relationships/hyperlink" Target="https://docs.docker.com/engine/reference/builder/" TargetMode="External" /><Relationship Id="rId46" Type="http://schemas.openxmlformats.org/officeDocument/2006/relationships/hyperlink" Target="https://docs.docker.com/engine/reference/commandline/logout" TargetMode="External" /><Relationship Id="rId59" Type="http://schemas.openxmlformats.org/officeDocument/2006/relationships/hyperlink" Target="http://labs.play-with-docker.com" TargetMode="External" /><Relationship Id="rId67" Type="http://schemas.openxmlformats.org/officeDocument/2006/relationships/image" Target="media/image30.png" /><Relationship Id="rId20" Type="http://schemas.openxmlformats.org/officeDocument/2006/relationships/image" Target="media/image14.png" /><Relationship Id="rId41" Type="http://schemas.openxmlformats.org/officeDocument/2006/relationships/hyperlink" Target="https://docs.docker.com/engine/reference/commandline/push" TargetMode="External" /><Relationship Id="rId54" Type="http://schemas.openxmlformats.org/officeDocument/2006/relationships/image" Target="media/image20.png" /><Relationship Id="rId62" Type="http://schemas.openxmlformats.org/officeDocument/2006/relationships/hyperlink" Target="https://labs.play-with-docker.co" TargetMode="External" /><Relationship Id="rId70" Type="http://schemas.openxmlformats.org/officeDocument/2006/relationships/image" Target="media/image33.png" /><Relationship Id="rId75" Type="http://schemas.openxmlformats.org/officeDocument/2006/relationships/image" Target="media/image38.pn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9.jpeg" /><Relationship Id="rId23" Type="http://schemas.openxmlformats.org/officeDocument/2006/relationships/hyperlink" Target="http://www.mundodocker.com.br/author/cristiano/" TargetMode="External" /><Relationship Id="rId28" Type="http://schemas.openxmlformats.org/officeDocument/2006/relationships/hyperlink" Target="https://docs.docker.com/engine/reference/builder/" TargetMode="External" /><Relationship Id="rId36" Type="http://schemas.openxmlformats.org/officeDocument/2006/relationships/hyperlink" Target="https://docs.docker.com/engine/reference/builder/" TargetMode="External" /><Relationship Id="rId49" Type="http://schemas.openxmlformats.org/officeDocument/2006/relationships/hyperlink" Target="https://docs.docker.com/engine/reference/commandline/rename/" TargetMode="External" /><Relationship Id="rId57" Type="http://schemas.openxmlformats.org/officeDocument/2006/relationships/image" Target="media/image23.png" /></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 /><Relationship Id="rId2" Type="http://schemas.openxmlformats.org/officeDocument/2006/relationships/hyperlink" Target="http://training.play-with-docker.com/" TargetMode="External" /><Relationship Id="rId1" Type="http://schemas.openxmlformats.org/officeDocument/2006/relationships/hyperlink" Target="https://hub.docker.com/r/portainer/portainer/" TargetMode="External" /><Relationship Id="rId4" Type="http://schemas.openxmlformats.org/officeDocument/2006/relationships/hyperlink" Target="https://github.com/gomex/docker-para-desenvolvedores/blob/master/manuscript/organizacao.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91</Pages>
  <Words>14920</Words>
  <Characters>80568</Characters>
  <Application>Microsoft Office Word</Application>
  <DocSecurity>0</DocSecurity>
  <Lines>671</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278</cp:revision>
  <cp:lastPrinted>2017-11-11T13:18:00Z</cp:lastPrinted>
  <dcterms:created xsi:type="dcterms:W3CDTF">2017-11-11T13:15:00Z</dcterms:created>
  <dcterms:modified xsi:type="dcterms:W3CDTF">2017-11-26T13:41:00Z</dcterms:modified>
</cp:coreProperties>
</file>